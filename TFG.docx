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1D761C" w14:textId="77777777"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p>
    <w:p w14:paraId="5648CDFD" w14:textId="77777777"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p>
    <w:p w14:paraId="42133721" w14:textId="1ED756B4"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r w:rsidRPr="0040221C">
        <w:rPr>
          <w:rFonts w:cs="Times"/>
          <w:color w:val="000000"/>
          <w:sz w:val="56"/>
          <w:szCs w:val="56"/>
        </w:rPr>
        <w:t>Desarrollo de una aplicación web y base de datos para el seguimiento de pacientes con problemas de movilidad</w:t>
      </w:r>
      <w:r w:rsidR="00E5539D">
        <w:rPr>
          <w:rFonts w:cs="Times"/>
          <w:color w:val="000000"/>
          <w:sz w:val="56"/>
          <w:szCs w:val="56"/>
        </w:rPr>
        <w:t xml:space="preserve"> cervical</w:t>
      </w:r>
    </w:p>
    <w:p w14:paraId="7636CD1E" w14:textId="77777777" w:rsidR="009C4174" w:rsidRPr="0040221C" w:rsidRDefault="009C4174" w:rsidP="009C4174">
      <w:pPr>
        <w:widowControl w:val="0"/>
        <w:autoSpaceDE w:val="0"/>
        <w:autoSpaceDN w:val="0"/>
        <w:adjustRightInd w:val="0"/>
        <w:spacing w:after="240" w:line="640" w:lineRule="atLeast"/>
        <w:jc w:val="center"/>
        <w:rPr>
          <w:rFonts w:cs="Times"/>
          <w:color w:val="000000"/>
        </w:rPr>
      </w:pPr>
    </w:p>
    <w:p w14:paraId="2F67F9D3" w14:textId="77777777" w:rsidR="009C4174" w:rsidRPr="0040221C" w:rsidRDefault="009C4174" w:rsidP="009C4174">
      <w:pPr>
        <w:widowControl w:val="0"/>
        <w:autoSpaceDE w:val="0"/>
        <w:autoSpaceDN w:val="0"/>
        <w:adjustRightInd w:val="0"/>
        <w:spacing w:after="240" w:line="440" w:lineRule="atLeast"/>
        <w:jc w:val="center"/>
        <w:rPr>
          <w:rFonts w:cs="Times"/>
          <w:color w:val="000000"/>
          <w:sz w:val="37"/>
          <w:szCs w:val="37"/>
        </w:rPr>
      </w:pPr>
      <w:r w:rsidRPr="0040221C">
        <w:rPr>
          <w:rFonts w:cs="Times"/>
          <w:color w:val="000000"/>
          <w:sz w:val="37"/>
          <w:szCs w:val="37"/>
        </w:rPr>
        <w:t>Borja González Díaz</w:t>
      </w:r>
    </w:p>
    <w:p w14:paraId="42E7EC4B" w14:textId="77777777" w:rsidR="009C4174" w:rsidRPr="0040221C" w:rsidRDefault="009C4174" w:rsidP="009C4174">
      <w:pPr>
        <w:widowControl w:val="0"/>
        <w:autoSpaceDE w:val="0"/>
        <w:autoSpaceDN w:val="0"/>
        <w:adjustRightInd w:val="0"/>
        <w:spacing w:after="240" w:line="440" w:lineRule="atLeast"/>
        <w:jc w:val="center"/>
        <w:rPr>
          <w:rFonts w:cs="Times"/>
          <w:color w:val="000000"/>
        </w:rPr>
      </w:pPr>
      <w:r w:rsidRPr="0040221C">
        <w:rPr>
          <w:rFonts w:cs="Times"/>
          <w:color w:val="000000"/>
          <w:sz w:val="37"/>
          <w:szCs w:val="37"/>
        </w:rPr>
        <w:t>Septiembre 2017</w:t>
      </w:r>
    </w:p>
    <w:p w14:paraId="5660CE83" w14:textId="77777777" w:rsidR="00964DB4" w:rsidRPr="0040221C" w:rsidRDefault="00964DB4"/>
    <w:p w14:paraId="5ADF6C8D" w14:textId="77777777" w:rsidR="009C4174" w:rsidRPr="0040221C" w:rsidRDefault="009C4174"/>
    <w:p w14:paraId="48544BD1" w14:textId="77777777" w:rsidR="009C4174" w:rsidRPr="0040221C" w:rsidRDefault="009C4174"/>
    <w:p w14:paraId="64ED6EA9" w14:textId="77777777" w:rsidR="009C4174" w:rsidRPr="0040221C" w:rsidRDefault="009C4174"/>
    <w:p w14:paraId="03BB2C27" w14:textId="77777777" w:rsidR="009C4174" w:rsidRPr="0040221C" w:rsidRDefault="009C4174"/>
    <w:p w14:paraId="3E999714" w14:textId="77777777" w:rsidR="009C4174" w:rsidRPr="0040221C" w:rsidRDefault="009C4174"/>
    <w:p w14:paraId="2545BBF9" w14:textId="77777777" w:rsidR="009C4174" w:rsidRPr="0040221C" w:rsidRDefault="009C4174"/>
    <w:p w14:paraId="7F4913E6" w14:textId="77777777" w:rsidR="009C4174" w:rsidRPr="0040221C" w:rsidRDefault="009C4174"/>
    <w:p w14:paraId="318D5398" w14:textId="77777777" w:rsidR="009C4174" w:rsidRPr="0040221C" w:rsidRDefault="009C4174"/>
    <w:p w14:paraId="15CCBD92" w14:textId="77777777" w:rsidR="009C4174" w:rsidRPr="0040221C" w:rsidRDefault="009C4174"/>
    <w:p w14:paraId="6A914B39" w14:textId="77777777" w:rsidR="009C4174" w:rsidRPr="0040221C" w:rsidRDefault="009C4174"/>
    <w:p w14:paraId="62FFCAF5" w14:textId="77777777" w:rsidR="009C4174" w:rsidRPr="0040221C" w:rsidRDefault="009C4174"/>
    <w:p w14:paraId="0A19FF82" w14:textId="77777777" w:rsidR="009C4174" w:rsidRPr="0040221C" w:rsidRDefault="009C4174"/>
    <w:p w14:paraId="226BE449" w14:textId="77777777" w:rsidR="009C4174" w:rsidRPr="0040221C" w:rsidRDefault="009C4174"/>
    <w:p w14:paraId="202197FE" w14:textId="77777777" w:rsidR="009C4174" w:rsidRPr="0040221C" w:rsidRDefault="009C4174"/>
    <w:p w14:paraId="43D0AC16" w14:textId="77777777" w:rsidR="009C4174" w:rsidRPr="0040221C" w:rsidRDefault="009C4174"/>
    <w:p w14:paraId="3766A667" w14:textId="77777777" w:rsidR="009C4174" w:rsidRPr="0040221C" w:rsidRDefault="009C4174"/>
    <w:p w14:paraId="780A9229" w14:textId="77777777" w:rsidR="009C4174" w:rsidRPr="0040221C" w:rsidRDefault="009C4174"/>
    <w:p w14:paraId="48961971" w14:textId="77777777" w:rsidR="009C4174" w:rsidRPr="0040221C" w:rsidRDefault="009C4174"/>
    <w:p w14:paraId="415AE947" w14:textId="77777777" w:rsidR="009C4174" w:rsidRPr="0040221C" w:rsidRDefault="009C4174"/>
    <w:p w14:paraId="57B431D7" w14:textId="77777777" w:rsidR="009C4174" w:rsidRPr="0040221C" w:rsidRDefault="009C4174"/>
    <w:p w14:paraId="36E8F845" w14:textId="77777777" w:rsidR="009C4174" w:rsidRPr="0040221C" w:rsidRDefault="009C4174">
      <w:pPr>
        <w:rPr>
          <w:b/>
        </w:rPr>
      </w:pPr>
    </w:p>
    <w:p w14:paraId="22894FE0" w14:textId="77777777" w:rsidR="009C4174" w:rsidRPr="0040221C" w:rsidRDefault="009C4174" w:rsidP="009C4174">
      <w:pPr>
        <w:jc w:val="right"/>
      </w:pPr>
    </w:p>
    <w:p w14:paraId="08CA11EE" w14:textId="77777777" w:rsidR="009C4174" w:rsidRPr="0040221C" w:rsidRDefault="009C4174" w:rsidP="009C4174">
      <w:pPr>
        <w:jc w:val="right"/>
      </w:pPr>
    </w:p>
    <w:p w14:paraId="4B1E8ADD" w14:textId="77777777" w:rsidR="009C4174" w:rsidRPr="0040221C" w:rsidRDefault="009C4174" w:rsidP="009C4174">
      <w:pPr>
        <w:jc w:val="right"/>
      </w:pPr>
    </w:p>
    <w:p w14:paraId="6DC20AFC" w14:textId="77777777" w:rsidR="009C4174" w:rsidRPr="0040221C" w:rsidRDefault="009C4174" w:rsidP="009C4174">
      <w:pPr>
        <w:jc w:val="right"/>
      </w:pPr>
    </w:p>
    <w:p w14:paraId="482C696C" w14:textId="77777777" w:rsidR="009C4174" w:rsidRPr="0040221C" w:rsidRDefault="009C4174" w:rsidP="009C4174">
      <w:pPr>
        <w:jc w:val="right"/>
      </w:pPr>
    </w:p>
    <w:p w14:paraId="6AD52215" w14:textId="77777777" w:rsidR="009C4174" w:rsidRPr="0040221C" w:rsidRDefault="009C4174" w:rsidP="009C4174">
      <w:pPr>
        <w:jc w:val="right"/>
      </w:pPr>
      <w:r w:rsidRPr="0040221C">
        <w:t>A toda mi familia y en especial a mi padre Peps.</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Pr="0040221C" w:rsidRDefault="009C4174"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Pr="0040221C" w:rsidRDefault="009C4174" w:rsidP="009C4174">
      <w:pPr>
        <w:jc w:val="center"/>
        <w:rPr>
          <w:b/>
        </w:rPr>
      </w:pPr>
      <w:r w:rsidRPr="0040221C">
        <w:rPr>
          <w:b/>
        </w:rPr>
        <w:t>Resumen</w:t>
      </w: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ins w:id="0" w:author="Rodrigo García" w:date="2017-09-07T08:39:00Z">
        <w:r w:rsidR="00E5539D">
          <w:t>ámbitos profesionales</w:t>
        </w:r>
      </w:ins>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ins w:id="1" w:author="Rodrigo García" w:date="2017-09-07T08:39:00Z">
        <w:r w:rsidR="00E5539D">
          <w:t xml:space="preserve"> Esta disyuntiva también se aplica a los sistemas médicos, que se pueden beneficiar enormemente de la digitalizaci</w:t>
        </w:r>
      </w:ins>
      <w:ins w:id="2" w:author="Rodrigo García" w:date="2017-09-07T08:41:00Z">
        <w:r w:rsidR="00E5539D">
          <w:t>ón de la información relativa a los pacientes, permitiendo análisis más avanzados y una mayor agilidad para tratar a los pacientes.</w:t>
        </w:r>
      </w:ins>
    </w:p>
    <w:p w14:paraId="51F25B6F" w14:textId="77777777" w:rsidR="00FC4DB1" w:rsidRPr="0040221C" w:rsidRDefault="00FC4DB1" w:rsidP="00FC4DB1">
      <w:pPr>
        <w:jc w:val="both"/>
      </w:pPr>
    </w:p>
    <w:p w14:paraId="59AA9281" w14:textId="1D313D43" w:rsidR="00FC4DB1" w:rsidRDefault="00FC4DB1" w:rsidP="00FC4DB1">
      <w:pPr>
        <w:jc w:val="both"/>
        <w:rPr>
          <w:ins w:id="3" w:author="Borja Gonzalez" w:date="2017-09-07T11:02:00Z"/>
        </w:rPr>
      </w:pPr>
      <w:r w:rsidRPr="0040221C">
        <w:t xml:space="preserve">Con un enfoque moderno a </w:t>
      </w:r>
      <w:ins w:id="4" w:author="Borja Gonzalez" w:date="2017-09-08T16:13:00Z">
        <w:r w:rsidR="00333F5F">
          <w:t xml:space="preserve">los métodos de visualización y recopilación de datos </w:t>
        </w:r>
      </w:ins>
      <w:r w:rsidRPr="0040221C">
        <w:t xml:space="preserve"> he construi</w:t>
      </w:r>
      <w:ins w:id="5" w:author="Rodrigo García" w:date="2017-09-07T08:42:00Z">
        <w:r w:rsidR="00E5539D">
          <w:t>do</w:t>
        </w:r>
      </w:ins>
      <w:r w:rsidRPr="0040221C">
        <w:t xml:space="preserve"> una aplicación web </w:t>
      </w:r>
      <w:ins w:id="6" w:author="Borja Gonzalez" w:date="2017-09-08T16:13:00Z">
        <w:r w:rsidR="00333F5F">
          <w:t>con</w:t>
        </w:r>
      </w:ins>
      <w:ins w:id="7" w:author="Rodrigo García" w:date="2017-09-07T08:42:00Z">
        <w:r w:rsidR="00E5539D">
          <w:t xml:space="preserve"> su correspondiente</w:t>
        </w:r>
      </w:ins>
      <w:r w:rsidRPr="0040221C">
        <w:t xml:space="preserve"> base de datos</w:t>
      </w:r>
      <w:ins w:id="8" w:author="Borja Gonzalez" w:date="2017-09-08T16:14:00Z">
        <w:r w:rsidR="00333F5F">
          <w:t>,</w:t>
        </w:r>
      </w:ins>
      <w:r w:rsidRPr="0040221C">
        <w:t xml:space="preserve"> que permite</w:t>
      </w:r>
      <w:ins w:id="9" w:author="Rodrigo García" w:date="2017-09-07T08:42:00Z">
        <w:r w:rsidR="00E5539D">
          <w:t>n</w:t>
        </w:r>
      </w:ins>
      <w:r w:rsidRPr="0040221C">
        <w:t xml:space="preserve"> al usuario acceder rápidamente a los datos de los pacientes </w:t>
      </w:r>
      <w:ins w:id="10" w:author="Borja Gonzalez" w:date="2017-09-08T16:14:00Z">
        <w:r w:rsidR="00333F5F">
          <w:t>permitiendo</w:t>
        </w:r>
      </w:ins>
      <w:r w:rsidRPr="0040221C">
        <w:t xml:space="preserve"> mostra</w:t>
      </w:r>
      <w:r w:rsidR="006D06A7">
        <w:t>r</w:t>
      </w:r>
      <w:r w:rsidRPr="0040221C">
        <w:t xml:space="preserve"> toda la información</w:t>
      </w:r>
      <w:ins w:id="11" w:author="Borja Gonzalez" w:date="2017-09-08T16:14:00Z">
        <w:r w:rsidR="00333F5F">
          <w:t xml:space="preserve"> de manera sencilla y clara.</w:t>
        </w:r>
      </w:ins>
      <w:ins w:id="12" w:author="Borja Gonzalez" w:date="2017-09-08T16:15:00Z">
        <w:r w:rsidR="00333F5F">
          <w:t xml:space="preserve"> </w:t>
        </w:r>
      </w:ins>
    </w:p>
    <w:p w14:paraId="36B75586" w14:textId="77777777" w:rsidR="006D06A7" w:rsidRDefault="006D06A7" w:rsidP="00FC4DB1">
      <w:pPr>
        <w:jc w:val="both"/>
        <w:rPr>
          <w:ins w:id="13" w:author="Borja Gonzalez" w:date="2017-09-07T11:02:00Z"/>
        </w:rPr>
      </w:pPr>
    </w:p>
    <w:p w14:paraId="13391C25" w14:textId="0A24D843"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E1467C">
        <w:t>ésta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 xml:space="preserve">IMU (Inertial </w:t>
      </w:r>
      <w:r w:rsidR="009750CE">
        <w:t xml:space="preserve">Measurement </w:t>
      </w:r>
      <w:r w:rsidR="00F7781D">
        <w:t>Unit).</w:t>
      </w:r>
    </w:p>
    <w:p w14:paraId="126BE685" w14:textId="5D5CB6E5" w:rsidR="006D06A7" w:rsidRPr="0040221C" w:rsidRDefault="006D06A7" w:rsidP="00FC4DB1">
      <w:pPr>
        <w:jc w:val="both"/>
      </w:pPr>
    </w:p>
    <w:p w14:paraId="674091C8" w14:textId="77777777" w:rsidR="00265FAD" w:rsidRDefault="00265FAD" w:rsidP="00265FAD">
      <w:pPr>
        <w:jc w:val="both"/>
        <w:rPr>
          <w:ins w:id="14" w:author="Borja Gonzalez" w:date="2017-09-12T11:40:00Z"/>
        </w:rPr>
      </w:pPr>
      <w:ins w:id="15" w:author="Borja Gonzalez" w:date="2017-09-12T11:40:00Z">
        <w:r>
          <w:t>Una parte fundamental de este trabajo ha sido la captura de los requisitos con el cliente, donde el cliente expresó las necesidades que requería para crear una herramienta para la medición del rango de movimiento cervical.</w:t>
        </w:r>
      </w:ins>
    </w:p>
    <w:p w14:paraId="33258A83" w14:textId="77777777" w:rsidR="00265FAD" w:rsidRDefault="00265FAD" w:rsidP="00265FAD">
      <w:pPr>
        <w:jc w:val="both"/>
        <w:rPr>
          <w:ins w:id="16" w:author="Borja Gonzalez" w:date="2017-09-12T11:40:00Z"/>
        </w:rPr>
      </w:pPr>
    </w:p>
    <w:p w14:paraId="423F89CC" w14:textId="4576BC6C" w:rsidR="00265FAD" w:rsidRPr="0040221C" w:rsidRDefault="00265FAD" w:rsidP="00265FAD">
      <w:pPr>
        <w:jc w:val="both"/>
        <w:rPr>
          <w:ins w:id="17" w:author="Borja Gonzalez" w:date="2017-09-12T11:40:00Z"/>
        </w:rPr>
      </w:pPr>
      <w:ins w:id="18" w:author="Borja Gonzalez" w:date="2017-09-12T11:40:00Z">
        <w:r>
          <w:t>Para empezar el trabajo se han realizado pruebas en las que se han realizado varias mediciones del rango de movimiento de un grupo de 5 personas donde participaban tanto hombres como mujeres, ya que cada sexo tiene un rango de movimiento distinto.</w:t>
        </w:r>
      </w:ins>
    </w:p>
    <w:p w14:paraId="7FC34F41" w14:textId="77777777" w:rsidR="00FC4DB1" w:rsidRPr="0040221C" w:rsidRDefault="00FC4DB1" w:rsidP="00FC4DB1">
      <w:pPr>
        <w:jc w:val="both"/>
      </w:pPr>
    </w:p>
    <w:p w14:paraId="02C45C24" w14:textId="77777777" w:rsidR="00FC4DB1" w:rsidRPr="0040221C" w:rsidRDefault="00FC4DB1" w:rsidP="00FC4DB1">
      <w:pPr>
        <w:jc w:val="both"/>
      </w:pPr>
      <w:r w:rsidRPr="0040221C">
        <w:t>Utilizando varios lenguajes de programación, plataformas y sistemas he conseguido satisfacer las necesidades dicha aplicación, cumpliendo así sus requisitos.</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44C45B7B" w14:textId="77777777" w:rsidR="00E76E79" w:rsidRPr="0040221C" w:rsidRDefault="00E76E79" w:rsidP="00FC4DB1">
      <w:pPr>
        <w:jc w:val="both"/>
      </w:pPr>
    </w:p>
    <w:p w14:paraId="568964AC" w14:textId="77777777" w:rsidR="00FC4DB1" w:rsidRPr="0040221C" w:rsidRDefault="00FC4DB1" w:rsidP="00FC4DB1">
      <w:pPr>
        <w:jc w:val="both"/>
      </w:pPr>
    </w:p>
    <w:p w14:paraId="6FE7EE67" w14:textId="77777777" w:rsidR="00FC4DB1" w:rsidRPr="0040221C" w:rsidRDefault="00FC4DB1" w:rsidP="00FC4DB1">
      <w:pPr>
        <w:jc w:val="center"/>
        <w:rPr>
          <w:b/>
          <w:sz w:val="28"/>
          <w:szCs w:val="28"/>
        </w:rPr>
      </w:pPr>
      <w:r w:rsidRPr="0040221C">
        <w:rPr>
          <w:b/>
          <w:sz w:val="28"/>
          <w:szCs w:val="28"/>
        </w:rPr>
        <w:t>Agradecimientos</w:t>
      </w:r>
    </w:p>
    <w:p w14:paraId="2FB1D00B" w14:textId="77777777" w:rsidR="00FC4DB1" w:rsidRPr="0040221C" w:rsidRDefault="00FC4DB1" w:rsidP="00FC4DB1">
      <w:pPr>
        <w:rPr>
          <w:b/>
          <w:sz w:val="28"/>
          <w:szCs w:val="28"/>
        </w:rPr>
      </w:pPr>
    </w:p>
    <w:p w14:paraId="5386FBC1" w14:textId="77777777" w:rsidR="00FC4DB1" w:rsidRPr="0040221C" w:rsidRDefault="00FC4DB1" w:rsidP="00FC4DB1">
      <w:r w:rsidRPr="0040221C">
        <w:t>Tras estos años de carrera …</w:t>
      </w:r>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51F53F1" w14:textId="77777777" w:rsidR="00FC4DB1" w:rsidRPr="0040221C" w:rsidRDefault="00FC4DB1" w:rsidP="00FC4DB1"/>
    <w:p w14:paraId="1DE3FB2D" w14:textId="77777777" w:rsidR="00FC4DB1" w:rsidRPr="0040221C" w:rsidRDefault="00FC4DB1" w:rsidP="00FC4DB1"/>
    <w:p w14:paraId="4E27B0C8" w14:textId="77777777" w:rsidR="00FC4DB1" w:rsidRPr="0040221C" w:rsidRDefault="00FC4DB1" w:rsidP="00FC4DB1"/>
    <w:p w14:paraId="63B5D4C7" w14:textId="77777777" w:rsidR="00FC4DB1" w:rsidRPr="0040221C" w:rsidRDefault="00FC4DB1" w:rsidP="00FC4DB1"/>
    <w:p w14:paraId="51B0B441" w14:textId="77777777" w:rsidR="00FC4DB1" w:rsidRPr="0040221C" w:rsidRDefault="00FC4DB1" w:rsidP="00FC4DB1"/>
    <w:p w14:paraId="02FFF2EA" w14:textId="77777777" w:rsidR="00FC4DB1" w:rsidRPr="0040221C" w:rsidRDefault="00FC4DB1" w:rsidP="00FC4DB1"/>
    <w:p w14:paraId="3016B18F" w14:textId="77777777" w:rsidR="00FC4DB1" w:rsidRPr="0040221C" w:rsidRDefault="00FC4DB1" w:rsidP="00FC4DB1"/>
    <w:p w14:paraId="71A6776A" w14:textId="77777777" w:rsidR="00FC4DB1" w:rsidRPr="0040221C" w:rsidRDefault="00FC4DB1" w:rsidP="00FC4DB1"/>
    <w:p w14:paraId="1A4024C2" w14:textId="77777777" w:rsidR="00FC4DB1" w:rsidRPr="0040221C" w:rsidRDefault="00FC4DB1" w:rsidP="00FC4DB1"/>
    <w:p w14:paraId="29CED4B6" w14:textId="77777777" w:rsidR="00FC4DB1" w:rsidRPr="0040221C" w:rsidRDefault="00FC4DB1" w:rsidP="00FC4DB1"/>
    <w:p w14:paraId="7EC3005D" w14:textId="77777777" w:rsidR="00FC4DB1" w:rsidRPr="0040221C" w:rsidRDefault="00FC4DB1" w:rsidP="00FC4DB1"/>
    <w:p w14:paraId="19F1DD1C" w14:textId="77777777" w:rsidR="00FC4DB1" w:rsidRPr="0040221C" w:rsidRDefault="00FC4DB1" w:rsidP="00FC4DB1"/>
    <w:p w14:paraId="6EBC2F3F" w14:textId="77777777" w:rsidR="00FC4DB1" w:rsidRPr="0040221C" w:rsidRDefault="00FC4DB1" w:rsidP="00FC4DB1"/>
    <w:p w14:paraId="446D66F1" w14:textId="77777777" w:rsidR="00FC4DB1" w:rsidRPr="0040221C" w:rsidRDefault="00FC4DB1" w:rsidP="00FC4DB1"/>
    <w:p w14:paraId="34130A7C" w14:textId="77777777" w:rsidR="00FC4DB1" w:rsidRPr="0040221C" w:rsidRDefault="00FC4DB1" w:rsidP="00FC4DB1"/>
    <w:p w14:paraId="59861634" w14:textId="77777777" w:rsidR="00FC4DB1" w:rsidRPr="0040221C" w:rsidRDefault="00FC4DB1" w:rsidP="00FC4DB1"/>
    <w:p w14:paraId="080EBCF5" w14:textId="77777777" w:rsidR="00FC4DB1" w:rsidRPr="0040221C" w:rsidRDefault="00FC4DB1" w:rsidP="00FC4DB1"/>
    <w:p w14:paraId="3873C458" w14:textId="77777777" w:rsidR="00FC4DB1" w:rsidRPr="0040221C" w:rsidRDefault="00FC4DB1" w:rsidP="00FC4DB1"/>
    <w:p w14:paraId="4C40266E" w14:textId="77777777" w:rsidR="00FC4DB1" w:rsidRPr="0040221C" w:rsidRDefault="00FC4DB1" w:rsidP="00FC4DB1"/>
    <w:p w14:paraId="540F2838" w14:textId="77777777" w:rsidR="00FC4DB1" w:rsidRPr="0040221C" w:rsidRDefault="00FC4DB1" w:rsidP="00FC4DB1"/>
    <w:p w14:paraId="6486D983" w14:textId="77777777" w:rsidR="00FC4DB1" w:rsidRPr="0040221C" w:rsidRDefault="00FC4DB1" w:rsidP="00FC4DB1"/>
    <w:p w14:paraId="24536962" w14:textId="77777777" w:rsidR="00FC4DB1" w:rsidRPr="0040221C" w:rsidRDefault="00FC4DB1" w:rsidP="00FC4DB1"/>
    <w:p w14:paraId="2EFE9292" w14:textId="77777777" w:rsidR="00FC4DB1" w:rsidRPr="0040221C" w:rsidRDefault="00FC4DB1" w:rsidP="00FC4DB1"/>
    <w:p w14:paraId="0508071D" w14:textId="77777777" w:rsidR="00333F5F" w:rsidRDefault="00333F5F" w:rsidP="00FC4DB1"/>
    <w:p w14:paraId="200599DC" w14:textId="77777777" w:rsidR="00333F5F" w:rsidRDefault="00333F5F" w:rsidP="00FC4DB1"/>
    <w:p w14:paraId="11EC5ADA" w14:textId="77777777" w:rsidR="00333F5F" w:rsidRDefault="00333F5F" w:rsidP="00FC4DB1"/>
    <w:p w14:paraId="33660D13" w14:textId="77777777" w:rsidR="00333F5F" w:rsidRDefault="00333F5F" w:rsidP="00FC4DB1"/>
    <w:p w14:paraId="6D106E5D" w14:textId="77777777" w:rsidR="00333F5F" w:rsidRDefault="00333F5F" w:rsidP="00FC4DB1"/>
    <w:p w14:paraId="2A66C52C" w14:textId="77777777" w:rsidR="00333F5F" w:rsidRDefault="00333F5F" w:rsidP="00FC4DB1"/>
    <w:p w14:paraId="43A6E54D" w14:textId="77777777" w:rsidR="00333F5F" w:rsidRDefault="00333F5F" w:rsidP="00FC4DB1"/>
    <w:p w14:paraId="74B79D47" w14:textId="77777777" w:rsidR="00333F5F" w:rsidRDefault="00333F5F" w:rsidP="00FC4DB1">
      <w:pPr>
        <w:rPr>
          <w:ins w:id="19" w:author="Borja Gonzalez" w:date="2017-09-09T10:50:00Z"/>
        </w:rPr>
      </w:pPr>
    </w:p>
    <w:p w14:paraId="3985DDE1" w14:textId="77777777" w:rsidR="00E1467C" w:rsidRDefault="00E1467C" w:rsidP="00FC4DB1">
      <w:pPr>
        <w:rPr>
          <w:ins w:id="20" w:author="Borja Gonzalez" w:date="2017-09-09T10:50:00Z"/>
        </w:rPr>
      </w:pPr>
    </w:p>
    <w:p w14:paraId="5F9DD9C0" w14:textId="77777777" w:rsidR="00E1467C" w:rsidRPr="0040221C" w:rsidRDefault="00E1467C" w:rsidP="00FC4DB1"/>
    <w:p w14:paraId="24061C1C" w14:textId="77777777" w:rsidR="003B3448" w:rsidRDefault="003B3448" w:rsidP="009206C3">
      <w:pPr>
        <w:rPr>
          <w:b/>
          <w:sz w:val="36"/>
          <w:szCs w:val="36"/>
        </w:rPr>
      </w:pPr>
    </w:p>
    <w:p w14:paraId="0DC7FEC1" w14:textId="77777777" w:rsidR="00FC4DB1" w:rsidRDefault="0049275A" w:rsidP="009206C3">
      <w:pPr>
        <w:rPr>
          <w:ins w:id="21" w:author="Borja Gonzalez" w:date="2017-09-09T10:50:00Z"/>
          <w:b/>
          <w:sz w:val="36"/>
          <w:szCs w:val="36"/>
        </w:rPr>
      </w:pPr>
      <w:r w:rsidRPr="0040221C">
        <w:rPr>
          <w:b/>
          <w:sz w:val="36"/>
          <w:szCs w:val="36"/>
        </w:rPr>
        <w:t>Índice general</w:t>
      </w:r>
    </w:p>
    <w:p w14:paraId="45B792DC" w14:textId="77777777" w:rsidR="00E1467C" w:rsidRPr="0040221C" w:rsidRDefault="00E1467C" w:rsidP="009206C3">
      <w:pPr>
        <w:rPr>
          <w:b/>
          <w:sz w:val="36"/>
          <w:szCs w:val="36"/>
        </w:rPr>
      </w:pPr>
    </w:p>
    <w:p w14:paraId="01900F7F" w14:textId="77777777" w:rsidR="004426CE" w:rsidRDefault="009243EF">
      <w:pPr>
        <w:pStyle w:val="TOC1"/>
        <w:tabs>
          <w:tab w:val="right" w:leader="dot" w:pos="8630"/>
        </w:tabs>
        <w:rPr>
          <w:ins w:id="22" w:author="Borja Gonzalez" w:date="2017-09-28T19:35:00Z"/>
          <w:rFonts w:asciiTheme="minorHAnsi" w:hAnsiTheme="minorHAnsi"/>
          <w:b w:val="0"/>
          <w:noProof/>
          <w:color w:val="auto"/>
          <w:lang w:eastAsia="ja-JP"/>
        </w:rPr>
      </w:pPr>
      <w:del w:id="23" w:author="Borja Gonzalez" w:date="2017-09-08T18:12:00Z">
        <w:r w:rsidDel="006C174E">
          <w:rPr>
            <w:rFonts w:asciiTheme="minorHAnsi" w:hAnsiTheme="minorHAnsi"/>
            <w:caps/>
            <w:color w:val="auto"/>
            <w:sz w:val="36"/>
            <w:szCs w:val="36"/>
            <w:u w:val="single"/>
          </w:rPr>
          <w:fldChar w:fldCharType="begin"/>
        </w:r>
        <w:r w:rsidDel="006C174E">
          <w:rPr>
            <w:rFonts w:asciiTheme="minorHAnsi" w:hAnsiTheme="minorHAnsi"/>
            <w:caps/>
            <w:color w:val="auto"/>
            <w:sz w:val="36"/>
            <w:szCs w:val="36"/>
            <w:u w:val="single"/>
          </w:rPr>
          <w:delInstrText xml:space="preserve"> TOC \o "1-3" </w:delInstrText>
        </w:r>
        <w:r w:rsidDel="006C174E">
          <w:rPr>
            <w:rFonts w:asciiTheme="minorHAnsi" w:hAnsiTheme="minorHAnsi"/>
            <w:caps/>
            <w:color w:val="auto"/>
            <w:sz w:val="36"/>
            <w:szCs w:val="36"/>
            <w:u w:val="single"/>
          </w:rPr>
          <w:fldChar w:fldCharType="end"/>
        </w:r>
      </w:del>
      <w:r w:rsidR="006C174E">
        <w:rPr>
          <w:rFonts w:asciiTheme="minorHAnsi" w:hAnsiTheme="minorHAnsi"/>
          <w:caps/>
          <w:color w:val="auto"/>
          <w:sz w:val="36"/>
          <w:szCs w:val="36"/>
          <w:u w:val="single"/>
        </w:rPr>
        <w:fldChar w:fldCharType="begin"/>
      </w:r>
      <w:r w:rsidR="006C174E">
        <w:rPr>
          <w:rFonts w:asciiTheme="minorHAnsi" w:hAnsiTheme="minorHAnsi"/>
          <w:caps/>
          <w:color w:val="auto"/>
          <w:sz w:val="36"/>
          <w:szCs w:val="36"/>
          <w:u w:val="single"/>
        </w:rPr>
        <w:instrText xml:space="preserve"> TOC \o "1-3" </w:instrText>
      </w:r>
      <w:r w:rsidR="006C174E">
        <w:rPr>
          <w:rFonts w:asciiTheme="minorHAnsi" w:hAnsiTheme="minorHAnsi"/>
          <w:caps/>
          <w:color w:val="auto"/>
          <w:sz w:val="36"/>
          <w:szCs w:val="36"/>
          <w:u w:val="single"/>
        </w:rPr>
        <w:fldChar w:fldCharType="separate"/>
      </w:r>
      <w:ins w:id="24" w:author="Borja Gonzalez" w:date="2017-09-28T19:35:00Z">
        <w:r w:rsidR="004426CE">
          <w:rPr>
            <w:noProof/>
          </w:rPr>
          <w:t>1.  Introducción</w:t>
        </w:r>
        <w:r w:rsidR="004426CE">
          <w:rPr>
            <w:noProof/>
          </w:rPr>
          <w:tab/>
        </w:r>
        <w:r w:rsidR="004426CE">
          <w:rPr>
            <w:noProof/>
          </w:rPr>
          <w:fldChar w:fldCharType="begin"/>
        </w:r>
        <w:r w:rsidR="004426CE">
          <w:rPr>
            <w:noProof/>
          </w:rPr>
          <w:instrText xml:space="preserve"> PAGEREF _Toc368246682 \h </w:instrText>
        </w:r>
        <w:r w:rsidR="004426CE">
          <w:rPr>
            <w:noProof/>
          </w:rPr>
        </w:r>
      </w:ins>
      <w:r w:rsidR="004426CE">
        <w:rPr>
          <w:noProof/>
        </w:rPr>
        <w:fldChar w:fldCharType="separate"/>
      </w:r>
      <w:ins w:id="25" w:author="Borja Gonzalez" w:date="2017-09-28T19:35:00Z">
        <w:r w:rsidR="004426CE">
          <w:rPr>
            <w:noProof/>
          </w:rPr>
          <w:t>6</w:t>
        </w:r>
        <w:r w:rsidR="004426CE">
          <w:rPr>
            <w:noProof/>
          </w:rPr>
          <w:fldChar w:fldCharType="end"/>
        </w:r>
      </w:ins>
    </w:p>
    <w:p w14:paraId="0EAF1AC3" w14:textId="77777777" w:rsidR="004426CE" w:rsidRDefault="004426CE">
      <w:pPr>
        <w:pStyle w:val="TOC2"/>
        <w:tabs>
          <w:tab w:val="right" w:leader="dot" w:pos="8630"/>
        </w:tabs>
        <w:rPr>
          <w:ins w:id="26" w:author="Borja Gonzalez" w:date="2017-09-28T19:35:00Z"/>
          <w:noProof/>
          <w:sz w:val="24"/>
          <w:szCs w:val="24"/>
          <w:lang w:eastAsia="ja-JP"/>
        </w:rPr>
      </w:pPr>
      <w:ins w:id="27" w:author="Borja Gonzalez" w:date="2017-09-28T19:35:00Z">
        <w:r>
          <w:rPr>
            <w:noProof/>
          </w:rPr>
          <w:t>1.1.  Funcionamiento de la aplicación web</w:t>
        </w:r>
        <w:r>
          <w:rPr>
            <w:noProof/>
          </w:rPr>
          <w:tab/>
        </w:r>
        <w:r>
          <w:rPr>
            <w:noProof/>
          </w:rPr>
          <w:fldChar w:fldCharType="begin"/>
        </w:r>
        <w:r>
          <w:rPr>
            <w:noProof/>
          </w:rPr>
          <w:instrText xml:space="preserve"> PAGEREF _Toc368246683 \h </w:instrText>
        </w:r>
        <w:r>
          <w:rPr>
            <w:noProof/>
          </w:rPr>
        </w:r>
      </w:ins>
      <w:r>
        <w:rPr>
          <w:noProof/>
        </w:rPr>
        <w:fldChar w:fldCharType="separate"/>
      </w:r>
      <w:ins w:id="28" w:author="Borja Gonzalez" w:date="2017-09-28T19:35:00Z">
        <w:r>
          <w:rPr>
            <w:noProof/>
          </w:rPr>
          <w:t>6</w:t>
        </w:r>
        <w:r>
          <w:rPr>
            <w:noProof/>
          </w:rPr>
          <w:fldChar w:fldCharType="end"/>
        </w:r>
      </w:ins>
    </w:p>
    <w:p w14:paraId="6EA250FA" w14:textId="77777777" w:rsidR="004426CE" w:rsidRDefault="004426CE">
      <w:pPr>
        <w:pStyle w:val="TOC1"/>
        <w:tabs>
          <w:tab w:val="right" w:leader="dot" w:pos="8630"/>
        </w:tabs>
        <w:rPr>
          <w:ins w:id="29" w:author="Borja Gonzalez" w:date="2017-09-28T19:35:00Z"/>
          <w:rFonts w:asciiTheme="minorHAnsi" w:hAnsiTheme="minorHAnsi"/>
          <w:b w:val="0"/>
          <w:noProof/>
          <w:color w:val="auto"/>
          <w:lang w:eastAsia="ja-JP"/>
        </w:rPr>
      </w:pPr>
      <w:ins w:id="30" w:author="Borja Gonzalez" w:date="2017-09-28T19:35:00Z">
        <w:r>
          <w:rPr>
            <w:noProof/>
          </w:rPr>
          <w:t>2.  Estado del arte</w:t>
        </w:r>
        <w:r>
          <w:rPr>
            <w:noProof/>
          </w:rPr>
          <w:tab/>
        </w:r>
        <w:r>
          <w:rPr>
            <w:noProof/>
          </w:rPr>
          <w:fldChar w:fldCharType="begin"/>
        </w:r>
        <w:r>
          <w:rPr>
            <w:noProof/>
          </w:rPr>
          <w:instrText xml:space="preserve"> PAGEREF _Toc368246684 \h </w:instrText>
        </w:r>
        <w:r>
          <w:rPr>
            <w:noProof/>
          </w:rPr>
        </w:r>
      </w:ins>
      <w:r>
        <w:rPr>
          <w:noProof/>
        </w:rPr>
        <w:fldChar w:fldCharType="separate"/>
      </w:r>
      <w:ins w:id="31" w:author="Borja Gonzalez" w:date="2017-09-28T19:35:00Z">
        <w:r>
          <w:rPr>
            <w:noProof/>
          </w:rPr>
          <w:t>7</w:t>
        </w:r>
        <w:r>
          <w:rPr>
            <w:noProof/>
          </w:rPr>
          <w:fldChar w:fldCharType="end"/>
        </w:r>
      </w:ins>
    </w:p>
    <w:p w14:paraId="64097D9E" w14:textId="77777777" w:rsidR="004426CE" w:rsidRDefault="004426CE">
      <w:pPr>
        <w:pStyle w:val="TOC2"/>
        <w:tabs>
          <w:tab w:val="right" w:leader="dot" w:pos="8630"/>
        </w:tabs>
        <w:rPr>
          <w:ins w:id="32" w:author="Borja Gonzalez" w:date="2017-09-28T19:35:00Z"/>
          <w:noProof/>
          <w:sz w:val="24"/>
          <w:szCs w:val="24"/>
          <w:lang w:eastAsia="ja-JP"/>
        </w:rPr>
      </w:pPr>
      <w:ins w:id="33" w:author="Borja Gonzalez" w:date="2017-09-28T19:35:00Z">
        <w:r>
          <w:rPr>
            <w:noProof/>
          </w:rPr>
          <w:t>2.1.  Diseño de web estático</w:t>
        </w:r>
        <w:r>
          <w:rPr>
            <w:noProof/>
          </w:rPr>
          <w:tab/>
        </w:r>
        <w:r>
          <w:rPr>
            <w:noProof/>
          </w:rPr>
          <w:fldChar w:fldCharType="begin"/>
        </w:r>
        <w:r>
          <w:rPr>
            <w:noProof/>
          </w:rPr>
          <w:instrText xml:space="preserve"> PAGEREF _Toc368246685 \h </w:instrText>
        </w:r>
        <w:r>
          <w:rPr>
            <w:noProof/>
          </w:rPr>
        </w:r>
      </w:ins>
      <w:r>
        <w:rPr>
          <w:noProof/>
        </w:rPr>
        <w:fldChar w:fldCharType="separate"/>
      </w:r>
      <w:ins w:id="34" w:author="Borja Gonzalez" w:date="2017-09-28T19:35:00Z">
        <w:r>
          <w:rPr>
            <w:noProof/>
          </w:rPr>
          <w:t>7</w:t>
        </w:r>
        <w:r>
          <w:rPr>
            <w:noProof/>
          </w:rPr>
          <w:fldChar w:fldCharType="end"/>
        </w:r>
      </w:ins>
    </w:p>
    <w:p w14:paraId="5B25031E" w14:textId="77777777" w:rsidR="004426CE" w:rsidRDefault="004426CE">
      <w:pPr>
        <w:pStyle w:val="TOC3"/>
        <w:tabs>
          <w:tab w:val="right" w:leader="dot" w:pos="8630"/>
        </w:tabs>
        <w:rPr>
          <w:ins w:id="35" w:author="Borja Gonzalez" w:date="2017-09-28T19:35:00Z"/>
          <w:i w:val="0"/>
          <w:noProof/>
          <w:sz w:val="24"/>
          <w:szCs w:val="24"/>
          <w:lang w:eastAsia="ja-JP"/>
        </w:rPr>
      </w:pPr>
      <w:ins w:id="36" w:author="Borja Gonzalez" w:date="2017-09-28T19:35:00Z">
        <w:r>
          <w:rPr>
            <w:noProof/>
          </w:rPr>
          <w:t>2.1.1.  HTML</w:t>
        </w:r>
        <w:r>
          <w:rPr>
            <w:noProof/>
          </w:rPr>
          <w:tab/>
        </w:r>
        <w:r>
          <w:rPr>
            <w:noProof/>
          </w:rPr>
          <w:fldChar w:fldCharType="begin"/>
        </w:r>
        <w:r>
          <w:rPr>
            <w:noProof/>
          </w:rPr>
          <w:instrText xml:space="preserve"> PAGEREF _Toc368246686 \h </w:instrText>
        </w:r>
        <w:r>
          <w:rPr>
            <w:noProof/>
          </w:rPr>
        </w:r>
      </w:ins>
      <w:r>
        <w:rPr>
          <w:noProof/>
        </w:rPr>
        <w:fldChar w:fldCharType="separate"/>
      </w:r>
      <w:ins w:id="37" w:author="Borja Gonzalez" w:date="2017-09-28T19:35:00Z">
        <w:r>
          <w:rPr>
            <w:noProof/>
          </w:rPr>
          <w:t>7</w:t>
        </w:r>
        <w:r>
          <w:rPr>
            <w:noProof/>
          </w:rPr>
          <w:fldChar w:fldCharType="end"/>
        </w:r>
      </w:ins>
    </w:p>
    <w:p w14:paraId="35F5853E" w14:textId="77777777" w:rsidR="004426CE" w:rsidRDefault="004426CE">
      <w:pPr>
        <w:pStyle w:val="TOC3"/>
        <w:tabs>
          <w:tab w:val="right" w:leader="dot" w:pos="8630"/>
        </w:tabs>
        <w:rPr>
          <w:ins w:id="38" w:author="Borja Gonzalez" w:date="2017-09-28T19:35:00Z"/>
          <w:i w:val="0"/>
          <w:noProof/>
          <w:sz w:val="24"/>
          <w:szCs w:val="24"/>
          <w:lang w:eastAsia="ja-JP"/>
        </w:rPr>
      </w:pPr>
      <w:ins w:id="39" w:author="Borja Gonzalez" w:date="2017-09-28T19:35:00Z">
        <w:r>
          <w:rPr>
            <w:noProof/>
          </w:rPr>
          <w:t>2.1.2.  CSS</w:t>
        </w:r>
        <w:r>
          <w:rPr>
            <w:noProof/>
          </w:rPr>
          <w:tab/>
        </w:r>
        <w:r>
          <w:rPr>
            <w:noProof/>
          </w:rPr>
          <w:fldChar w:fldCharType="begin"/>
        </w:r>
        <w:r>
          <w:rPr>
            <w:noProof/>
          </w:rPr>
          <w:instrText xml:space="preserve"> PAGEREF _Toc368246687 \h </w:instrText>
        </w:r>
        <w:r>
          <w:rPr>
            <w:noProof/>
          </w:rPr>
        </w:r>
      </w:ins>
      <w:r>
        <w:rPr>
          <w:noProof/>
        </w:rPr>
        <w:fldChar w:fldCharType="separate"/>
      </w:r>
      <w:ins w:id="40" w:author="Borja Gonzalez" w:date="2017-09-28T19:35:00Z">
        <w:r>
          <w:rPr>
            <w:noProof/>
          </w:rPr>
          <w:t>7</w:t>
        </w:r>
        <w:r>
          <w:rPr>
            <w:noProof/>
          </w:rPr>
          <w:fldChar w:fldCharType="end"/>
        </w:r>
      </w:ins>
    </w:p>
    <w:p w14:paraId="27057238" w14:textId="77777777" w:rsidR="004426CE" w:rsidRDefault="004426CE">
      <w:pPr>
        <w:pStyle w:val="TOC3"/>
        <w:tabs>
          <w:tab w:val="right" w:leader="dot" w:pos="8630"/>
        </w:tabs>
        <w:rPr>
          <w:ins w:id="41" w:author="Borja Gonzalez" w:date="2017-09-28T19:35:00Z"/>
          <w:i w:val="0"/>
          <w:noProof/>
          <w:sz w:val="24"/>
          <w:szCs w:val="24"/>
          <w:lang w:eastAsia="ja-JP"/>
        </w:rPr>
      </w:pPr>
      <w:ins w:id="42" w:author="Borja Gonzalez" w:date="2017-09-28T19:35:00Z">
        <w:r>
          <w:rPr>
            <w:noProof/>
          </w:rPr>
          <w:t>2.1.3.  JavaScript</w:t>
        </w:r>
        <w:r>
          <w:rPr>
            <w:noProof/>
          </w:rPr>
          <w:tab/>
        </w:r>
        <w:r>
          <w:rPr>
            <w:noProof/>
          </w:rPr>
          <w:fldChar w:fldCharType="begin"/>
        </w:r>
        <w:r>
          <w:rPr>
            <w:noProof/>
          </w:rPr>
          <w:instrText xml:space="preserve"> PAGEREF _Toc368246688 \h </w:instrText>
        </w:r>
        <w:r>
          <w:rPr>
            <w:noProof/>
          </w:rPr>
        </w:r>
      </w:ins>
      <w:r>
        <w:rPr>
          <w:noProof/>
        </w:rPr>
        <w:fldChar w:fldCharType="separate"/>
      </w:r>
      <w:ins w:id="43" w:author="Borja Gonzalez" w:date="2017-09-28T19:35:00Z">
        <w:r>
          <w:rPr>
            <w:noProof/>
          </w:rPr>
          <w:t>8</w:t>
        </w:r>
        <w:r>
          <w:rPr>
            <w:noProof/>
          </w:rPr>
          <w:fldChar w:fldCharType="end"/>
        </w:r>
      </w:ins>
    </w:p>
    <w:p w14:paraId="16FB87E4" w14:textId="77777777" w:rsidR="004426CE" w:rsidRDefault="004426CE">
      <w:pPr>
        <w:pStyle w:val="TOC3"/>
        <w:tabs>
          <w:tab w:val="right" w:leader="dot" w:pos="8630"/>
        </w:tabs>
        <w:rPr>
          <w:ins w:id="44" w:author="Borja Gonzalez" w:date="2017-09-28T19:35:00Z"/>
          <w:i w:val="0"/>
          <w:noProof/>
          <w:sz w:val="24"/>
          <w:szCs w:val="24"/>
          <w:lang w:eastAsia="ja-JP"/>
        </w:rPr>
      </w:pPr>
      <w:ins w:id="45" w:author="Borja Gonzalez" w:date="2017-09-28T19:35:00Z">
        <w:r w:rsidRPr="00B51C63">
          <w:rPr>
            <w:noProof/>
            <w:shd w:val="clear" w:color="auto" w:fill="FFFFFF"/>
          </w:rPr>
          <w:t>2.1.4.  Chart.js</w:t>
        </w:r>
        <w:r>
          <w:rPr>
            <w:noProof/>
          </w:rPr>
          <w:tab/>
        </w:r>
        <w:r>
          <w:rPr>
            <w:noProof/>
          </w:rPr>
          <w:fldChar w:fldCharType="begin"/>
        </w:r>
        <w:r>
          <w:rPr>
            <w:noProof/>
          </w:rPr>
          <w:instrText xml:space="preserve"> PAGEREF _Toc368246689 \h </w:instrText>
        </w:r>
        <w:r>
          <w:rPr>
            <w:noProof/>
          </w:rPr>
        </w:r>
      </w:ins>
      <w:r>
        <w:rPr>
          <w:noProof/>
        </w:rPr>
        <w:fldChar w:fldCharType="separate"/>
      </w:r>
      <w:ins w:id="46" w:author="Borja Gonzalez" w:date="2017-09-28T19:35:00Z">
        <w:r>
          <w:rPr>
            <w:noProof/>
          </w:rPr>
          <w:t>8</w:t>
        </w:r>
        <w:r>
          <w:rPr>
            <w:noProof/>
          </w:rPr>
          <w:fldChar w:fldCharType="end"/>
        </w:r>
      </w:ins>
    </w:p>
    <w:p w14:paraId="4A98FC7C" w14:textId="77777777" w:rsidR="004426CE" w:rsidRDefault="004426CE">
      <w:pPr>
        <w:pStyle w:val="TOC3"/>
        <w:tabs>
          <w:tab w:val="right" w:leader="dot" w:pos="8630"/>
        </w:tabs>
        <w:rPr>
          <w:ins w:id="47" w:author="Borja Gonzalez" w:date="2017-09-28T19:35:00Z"/>
          <w:i w:val="0"/>
          <w:noProof/>
          <w:sz w:val="24"/>
          <w:szCs w:val="24"/>
          <w:lang w:eastAsia="ja-JP"/>
        </w:rPr>
      </w:pPr>
      <w:ins w:id="48" w:author="Borja Gonzalez" w:date="2017-09-28T19:35:00Z">
        <w:r>
          <w:rPr>
            <w:noProof/>
          </w:rPr>
          <w:t>2.1.5.  Papa Parse</w:t>
        </w:r>
        <w:r>
          <w:rPr>
            <w:noProof/>
          </w:rPr>
          <w:tab/>
        </w:r>
        <w:r>
          <w:rPr>
            <w:noProof/>
          </w:rPr>
          <w:fldChar w:fldCharType="begin"/>
        </w:r>
        <w:r>
          <w:rPr>
            <w:noProof/>
          </w:rPr>
          <w:instrText xml:space="preserve"> PAGEREF _Toc368246690 \h </w:instrText>
        </w:r>
        <w:r>
          <w:rPr>
            <w:noProof/>
          </w:rPr>
        </w:r>
      </w:ins>
      <w:r>
        <w:rPr>
          <w:noProof/>
        </w:rPr>
        <w:fldChar w:fldCharType="separate"/>
      </w:r>
      <w:ins w:id="49" w:author="Borja Gonzalez" w:date="2017-09-28T19:35:00Z">
        <w:r>
          <w:rPr>
            <w:noProof/>
          </w:rPr>
          <w:t>9</w:t>
        </w:r>
        <w:r>
          <w:rPr>
            <w:noProof/>
          </w:rPr>
          <w:fldChar w:fldCharType="end"/>
        </w:r>
      </w:ins>
    </w:p>
    <w:p w14:paraId="6A1B05E6" w14:textId="77777777" w:rsidR="004426CE" w:rsidRDefault="004426CE">
      <w:pPr>
        <w:pStyle w:val="TOC2"/>
        <w:tabs>
          <w:tab w:val="right" w:leader="dot" w:pos="8630"/>
        </w:tabs>
        <w:rPr>
          <w:ins w:id="50" w:author="Borja Gonzalez" w:date="2017-09-28T19:35:00Z"/>
          <w:noProof/>
          <w:sz w:val="24"/>
          <w:szCs w:val="24"/>
          <w:lang w:eastAsia="ja-JP"/>
        </w:rPr>
      </w:pPr>
      <w:ins w:id="51" w:author="Borja Gonzalez" w:date="2017-09-28T19:35:00Z">
        <w:r>
          <w:rPr>
            <w:noProof/>
          </w:rPr>
          <w:t>2.2.  Diseño del lado del Servidor</w:t>
        </w:r>
        <w:r>
          <w:rPr>
            <w:noProof/>
          </w:rPr>
          <w:tab/>
        </w:r>
        <w:r>
          <w:rPr>
            <w:noProof/>
          </w:rPr>
          <w:fldChar w:fldCharType="begin"/>
        </w:r>
        <w:r>
          <w:rPr>
            <w:noProof/>
          </w:rPr>
          <w:instrText xml:space="preserve"> PAGEREF _Toc368246691 \h </w:instrText>
        </w:r>
        <w:r>
          <w:rPr>
            <w:noProof/>
          </w:rPr>
        </w:r>
      </w:ins>
      <w:r>
        <w:rPr>
          <w:noProof/>
        </w:rPr>
        <w:fldChar w:fldCharType="separate"/>
      </w:r>
      <w:ins w:id="52" w:author="Borja Gonzalez" w:date="2017-09-28T19:35:00Z">
        <w:r>
          <w:rPr>
            <w:noProof/>
          </w:rPr>
          <w:t>9</w:t>
        </w:r>
        <w:r>
          <w:rPr>
            <w:noProof/>
          </w:rPr>
          <w:fldChar w:fldCharType="end"/>
        </w:r>
      </w:ins>
    </w:p>
    <w:p w14:paraId="29BE3521" w14:textId="77777777" w:rsidR="004426CE" w:rsidRDefault="004426CE">
      <w:pPr>
        <w:pStyle w:val="TOC3"/>
        <w:tabs>
          <w:tab w:val="right" w:leader="dot" w:pos="8630"/>
        </w:tabs>
        <w:rPr>
          <w:ins w:id="53" w:author="Borja Gonzalez" w:date="2017-09-28T19:35:00Z"/>
          <w:i w:val="0"/>
          <w:noProof/>
          <w:sz w:val="24"/>
          <w:szCs w:val="24"/>
          <w:lang w:eastAsia="ja-JP"/>
        </w:rPr>
      </w:pPr>
      <w:ins w:id="54" w:author="Borja Gonzalez" w:date="2017-09-28T19:35:00Z">
        <w:r>
          <w:rPr>
            <w:noProof/>
          </w:rPr>
          <w:t>2.2.1. NodeJS</w:t>
        </w:r>
        <w:r>
          <w:rPr>
            <w:noProof/>
          </w:rPr>
          <w:tab/>
        </w:r>
        <w:r>
          <w:rPr>
            <w:noProof/>
          </w:rPr>
          <w:fldChar w:fldCharType="begin"/>
        </w:r>
        <w:r>
          <w:rPr>
            <w:noProof/>
          </w:rPr>
          <w:instrText xml:space="preserve"> PAGEREF _Toc368246692 \h </w:instrText>
        </w:r>
        <w:r>
          <w:rPr>
            <w:noProof/>
          </w:rPr>
        </w:r>
      </w:ins>
      <w:r>
        <w:rPr>
          <w:noProof/>
        </w:rPr>
        <w:fldChar w:fldCharType="separate"/>
      </w:r>
      <w:ins w:id="55" w:author="Borja Gonzalez" w:date="2017-09-28T19:35:00Z">
        <w:r>
          <w:rPr>
            <w:noProof/>
          </w:rPr>
          <w:t>9</w:t>
        </w:r>
        <w:r>
          <w:rPr>
            <w:noProof/>
          </w:rPr>
          <w:fldChar w:fldCharType="end"/>
        </w:r>
      </w:ins>
    </w:p>
    <w:p w14:paraId="0108EE09" w14:textId="77777777" w:rsidR="004426CE" w:rsidRDefault="004426CE">
      <w:pPr>
        <w:pStyle w:val="TOC3"/>
        <w:tabs>
          <w:tab w:val="right" w:leader="dot" w:pos="8630"/>
        </w:tabs>
        <w:rPr>
          <w:ins w:id="56" w:author="Borja Gonzalez" w:date="2017-09-28T19:35:00Z"/>
          <w:i w:val="0"/>
          <w:noProof/>
          <w:sz w:val="24"/>
          <w:szCs w:val="24"/>
          <w:lang w:eastAsia="ja-JP"/>
        </w:rPr>
      </w:pPr>
      <w:ins w:id="57" w:author="Borja Gonzalez" w:date="2017-09-28T19:35:00Z">
        <w:r>
          <w:rPr>
            <w:noProof/>
          </w:rPr>
          <w:t>2.2.1 Express.js</w:t>
        </w:r>
        <w:r>
          <w:rPr>
            <w:noProof/>
          </w:rPr>
          <w:tab/>
        </w:r>
        <w:r>
          <w:rPr>
            <w:noProof/>
          </w:rPr>
          <w:fldChar w:fldCharType="begin"/>
        </w:r>
        <w:r>
          <w:rPr>
            <w:noProof/>
          </w:rPr>
          <w:instrText xml:space="preserve"> PAGEREF _Toc368246693 \h </w:instrText>
        </w:r>
        <w:r>
          <w:rPr>
            <w:noProof/>
          </w:rPr>
        </w:r>
      </w:ins>
      <w:r>
        <w:rPr>
          <w:noProof/>
        </w:rPr>
        <w:fldChar w:fldCharType="separate"/>
      </w:r>
      <w:ins w:id="58" w:author="Borja Gonzalez" w:date="2017-09-28T19:35:00Z">
        <w:r>
          <w:rPr>
            <w:noProof/>
          </w:rPr>
          <w:t>10</w:t>
        </w:r>
        <w:r>
          <w:rPr>
            <w:noProof/>
          </w:rPr>
          <w:fldChar w:fldCharType="end"/>
        </w:r>
      </w:ins>
    </w:p>
    <w:p w14:paraId="4EA087D7" w14:textId="77777777" w:rsidR="004426CE" w:rsidRDefault="004426CE">
      <w:pPr>
        <w:pStyle w:val="TOC3"/>
        <w:tabs>
          <w:tab w:val="right" w:leader="dot" w:pos="8630"/>
        </w:tabs>
        <w:rPr>
          <w:ins w:id="59" w:author="Borja Gonzalez" w:date="2017-09-28T19:35:00Z"/>
          <w:i w:val="0"/>
          <w:noProof/>
          <w:sz w:val="24"/>
          <w:szCs w:val="24"/>
          <w:lang w:eastAsia="ja-JP"/>
        </w:rPr>
      </w:pPr>
      <w:ins w:id="60" w:author="Borja Gonzalez" w:date="2017-09-28T19:35:00Z">
        <w:r>
          <w:rPr>
            <w:noProof/>
          </w:rPr>
          <w:t>2.2.2.  App.js</w:t>
        </w:r>
        <w:r>
          <w:rPr>
            <w:noProof/>
          </w:rPr>
          <w:tab/>
        </w:r>
        <w:r>
          <w:rPr>
            <w:noProof/>
          </w:rPr>
          <w:fldChar w:fldCharType="begin"/>
        </w:r>
        <w:r>
          <w:rPr>
            <w:noProof/>
          </w:rPr>
          <w:instrText xml:space="preserve"> PAGEREF _Toc368246694 \h </w:instrText>
        </w:r>
        <w:r>
          <w:rPr>
            <w:noProof/>
          </w:rPr>
        </w:r>
      </w:ins>
      <w:r>
        <w:rPr>
          <w:noProof/>
        </w:rPr>
        <w:fldChar w:fldCharType="separate"/>
      </w:r>
      <w:ins w:id="61" w:author="Borja Gonzalez" w:date="2017-09-28T19:35:00Z">
        <w:r>
          <w:rPr>
            <w:noProof/>
          </w:rPr>
          <w:t>10</w:t>
        </w:r>
        <w:r>
          <w:rPr>
            <w:noProof/>
          </w:rPr>
          <w:fldChar w:fldCharType="end"/>
        </w:r>
      </w:ins>
    </w:p>
    <w:p w14:paraId="7F882243" w14:textId="77777777" w:rsidR="004426CE" w:rsidRDefault="004426CE">
      <w:pPr>
        <w:pStyle w:val="TOC3"/>
        <w:tabs>
          <w:tab w:val="right" w:leader="dot" w:pos="8630"/>
        </w:tabs>
        <w:rPr>
          <w:ins w:id="62" w:author="Borja Gonzalez" w:date="2017-09-28T19:35:00Z"/>
          <w:i w:val="0"/>
          <w:noProof/>
          <w:sz w:val="24"/>
          <w:szCs w:val="24"/>
          <w:lang w:eastAsia="ja-JP"/>
        </w:rPr>
      </w:pPr>
      <w:ins w:id="63" w:author="Borja Gonzalez" w:date="2017-09-28T19:35:00Z">
        <w:r>
          <w:rPr>
            <w:noProof/>
          </w:rPr>
          <w:t>2.2.3.  Socket.io</w:t>
        </w:r>
        <w:r>
          <w:rPr>
            <w:noProof/>
          </w:rPr>
          <w:tab/>
        </w:r>
        <w:r>
          <w:rPr>
            <w:noProof/>
          </w:rPr>
          <w:fldChar w:fldCharType="begin"/>
        </w:r>
        <w:r>
          <w:rPr>
            <w:noProof/>
          </w:rPr>
          <w:instrText xml:space="preserve"> PAGEREF _Toc368246695 \h </w:instrText>
        </w:r>
        <w:r>
          <w:rPr>
            <w:noProof/>
          </w:rPr>
        </w:r>
      </w:ins>
      <w:r>
        <w:rPr>
          <w:noProof/>
        </w:rPr>
        <w:fldChar w:fldCharType="separate"/>
      </w:r>
      <w:ins w:id="64" w:author="Borja Gonzalez" w:date="2017-09-28T19:35:00Z">
        <w:r>
          <w:rPr>
            <w:noProof/>
          </w:rPr>
          <w:t>11</w:t>
        </w:r>
        <w:r>
          <w:rPr>
            <w:noProof/>
          </w:rPr>
          <w:fldChar w:fldCharType="end"/>
        </w:r>
      </w:ins>
    </w:p>
    <w:p w14:paraId="249763DF" w14:textId="77777777" w:rsidR="004426CE" w:rsidRDefault="004426CE">
      <w:pPr>
        <w:pStyle w:val="TOC2"/>
        <w:tabs>
          <w:tab w:val="right" w:leader="dot" w:pos="8630"/>
        </w:tabs>
        <w:rPr>
          <w:ins w:id="65" w:author="Borja Gonzalez" w:date="2017-09-28T19:35:00Z"/>
          <w:noProof/>
          <w:sz w:val="24"/>
          <w:szCs w:val="24"/>
          <w:lang w:eastAsia="ja-JP"/>
        </w:rPr>
      </w:pPr>
      <w:ins w:id="66" w:author="Borja Gonzalez" w:date="2017-09-28T19:35:00Z">
        <w:r>
          <w:rPr>
            <w:noProof/>
          </w:rPr>
          <w:t>2.3.  Bases de Datos</w:t>
        </w:r>
        <w:r>
          <w:rPr>
            <w:noProof/>
          </w:rPr>
          <w:tab/>
        </w:r>
        <w:r>
          <w:rPr>
            <w:noProof/>
          </w:rPr>
          <w:fldChar w:fldCharType="begin"/>
        </w:r>
        <w:r>
          <w:rPr>
            <w:noProof/>
          </w:rPr>
          <w:instrText xml:space="preserve"> PAGEREF _Toc368246696 \h </w:instrText>
        </w:r>
        <w:r>
          <w:rPr>
            <w:noProof/>
          </w:rPr>
        </w:r>
      </w:ins>
      <w:r>
        <w:rPr>
          <w:noProof/>
        </w:rPr>
        <w:fldChar w:fldCharType="separate"/>
      </w:r>
      <w:ins w:id="67" w:author="Borja Gonzalez" w:date="2017-09-28T19:35:00Z">
        <w:r>
          <w:rPr>
            <w:noProof/>
          </w:rPr>
          <w:t>11</w:t>
        </w:r>
        <w:r>
          <w:rPr>
            <w:noProof/>
          </w:rPr>
          <w:fldChar w:fldCharType="end"/>
        </w:r>
      </w:ins>
    </w:p>
    <w:p w14:paraId="5EDF1B7B" w14:textId="77777777" w:rsidR="004426CE" w:rsidRDefault="004426CE">
      <w:pPr>
        <w:pStyle w:val="TOC3"/>
        <w:tabs>
          <w:tab w:val="right" w:leader="dot" w:pos="8630"/>
        </w:tabs>
        <w:rPr>
          <w:ins w:id="68" w:author="Borja Gonzalez" w:date="2017-09-28T19:35:00Z"/>
          <w:i w:val="0"/>
          <w:noProof/>
          <w:sz w:val="24"/>
          <w:szCs w:val="24"/>
          <w:lang w:eastAsia="ja-JP"/>
        </w:rPr>
      </w:pPr>
      <w:ins w:id="69" w:author="Borja Gonzalez" w:date="2017-09-28T19:35:00Z">
        <w:r>
          <w:rPr>
            <w:noProof/>
          </w:rPr>
          <w:t>2.3.1.  SQLite</w:t>
        </w:r>
        <w:r>
          <w:rPr>
            <w:noProof/>
          </w:rPr>
          <w:tab/>
        </w:r>
        <w:r>
          <w:rPr>
            <w:noProof/>
          </w:rPr>
          <w:fldChar w:fldCharType="begin"/>
        </w:r>
        <w:r>
          <w:rPr>
            <w:noProof/>
          </w:rPr>
          <w:instrText xml:space="preserve"> PAGEREF _Toc368246697 \h </w:instrText>
        </w:r>
        <w:r>
          <w:rPr>
            <w:noProof/>
          </w:rPr>
        </w:r>
      </w:ins>
      <w:r>
        <w:rPr>
          <w:noProof/>
        </w:rPr>
        <w:fldChar w:fldCharType="separate"/>
      </w:r>
      <w:ins w:id="70" w:author="Borja Gonzalez" w:date="2017-09-28T19:35:00Z">
        <w:r>
          <w:rPr>
            <w:noProof/>
          </w:rPr>
          <w:t>12</w:t>
        </w:r>
        <w:r>
          <w:rPr>
            <w:noProof/>
          </w:rPr>
          <w:fldChar w:fldCharType="end"/>
        </w:r>
      </w:ins>
    </w:p>
    <w:p w14:paraId="302E23BD" w14:textId="77777777" w:rsidR="004426CE" w:rsidRDefault="004426CE">
      <w:pPr>
        <w:pStyle w:val="TOC2"/>
        <w:tabs>
          <w:tab w:val="right" w:leader="dot" w:pos="8630"/>
        </w:tabs>
        <w:rPr>
          <w:ins w:id="71" w:author="Borja Gonzalez" w:date="2017-09-28T19:35:00Z"/>
          <w:noProof/>
          <w:sz w:val="24"/>
          <w:szCs w:val="24"/>
          <w:lang w:eastAsia="ja-JP"/>
        </w:rPr>
      </w:pPr>
      <w:ins w:id="72" w:author="Borja Gonzalez" w:date="2017-09-28T19:35:00Z">
        <w:r>
          <w:rPr>
            <w:noProof/>
          </w:rPr>
          <w:t>2.4.  Sensor Inercial - IMU</w:t>
        </w:r>
        <w:r>
          <w:rPr>
            <w:noProof/>
          </w:rPr>
          <w:tab/>
        </w:r>
        <w:r>
          <w:rPr>
            <w:noProof/>
          </w:rPr>
          <w:fldChar w:fldCharType="begin"/>
        </w:r>
        <w:r>
          <w:rPr>
            <w:noProof/>
          </w:rPr>
          <w:instrText xml:space="preserve"> PAGEREF _Toc368246698 \h </w:instrText>
        </w:r>
        <w:r>
          <w:rPr>
            <w:noProof/>
          </w:rPr>
        </w:r>
      </w:ins>
      <w:r>
        <w:rPr>
          <w:noProof/>
        </w:rPr>
        <w:fldChar w:fldCharType="separate"/>
      </w:r>
      <w:ins w:id="73" w:author="Borja Gonzalez" w:date="2017-09-28T19:35:00Z">
        <w:r>
          <w:rPr>
            <w:noProof/>
          </w:rPr>
          <w:t>12</w:t>
        </w:r>
        <w:r>
          <w:rPr>
            <w:noProof/>
          </w:rPr>
          <w:fldChar w:fldCharType="end"/>
        </w:r>
      </w:ins>
    </w:p>
    <w:p w14:paraId="751DCC45" w14:textId="77777777" w:rsidR="004426CE" w:rsidRDefault="004426CE">
      <w:pPr>
        <w:pStyle w:val="TOC3"/>
        <w:tabs>
          <w:tab w:val="right" w:leader="dot" w:pos="8630"/>
        </w:tabs>
        <w:rPr>
          <w:ins w:id="74" w:author="Borja Gonzalez" w:date="2017-09-28T19:35:00Z"/>
          <w:i w:val="0"/>
          <w:noProof/>
          <w:sz w:val="24"/>
          <w:szCs w:val="24"/>
          <w:lang w:eastAsia="ja-JP"/>
        </w:rPr>
      </w:pPr>
      <w:ins w:id="75" w:author="Borja Gonzalez" w:date="2017-09-28T19:35:00Z">
        <w:r>
          <w:rPr>
            <w:noProof/>
          </w:rPr>
          <w:t>2.4.1.  Werium Basic Pro</w:t>
        </w:r>
        <w:r>
          <w:rPr>
            <w:noProof/>
          </w:rPr>
          <w:tab/>
        </w:r>
        <w:r>
          <w:rPr>
            <w:noProof/>
          </w:rPr>
          <w:fldChar w:fldCharType="begin"/>
        </w:r>
        <w:r>
          <w:rPr>
            <w:noProof/>
          </w:rPr>
          <w:instrText xml:space="preserve"> PAGEREF _Toc368246699 \h </w:instrText>
        </w:r>
        <w:r>
          <w:rPr>
            <w:noProof/>
          </w:rPr>
        </w:r>
      </w:ins>
      <w:r>
        <w:rPr>
          <w:noProof/>
        </w:rPr>
        <w:fldChar w:fldCharType="separate"/>
      </w:r>
      <w:ins w:id="76" w:author="Borja Gonzalez" w:date="2017-09-28T19:35:00Z">
        <w:r>
          <w:rPr>
            <w:noProof/>
          </w:rPr>
          <w:t>13</w:t>
        </w:r>
        <w:r>
          <w:rPr>
            <w:noProof/>
          </w:rPr>
          <w:fldChar w:fldCharType="end"/>
        </w:r>
      </w:ins>
    </w:p>
    <w:p w14:paraId="13325F44" w14:textId="77777777" w:rsidR="004426CE" w:rsidRDefault="004426CE">
      <w:pPr>
        <w:pStyle w:val="TOC1"/>
        <w:tabs>
          <w:tab w:val="right" w:leader="dot" w:pos="8630"/>
        </w:tabs>
        <w:rPr>
          <w:ins w:id="77" w:author="Borja Gonzalez" w:date="2017-09-28T19:35:00Z"/>
          <w:rFonts w:asciiTheme="minorHAnsi" w:hAnsiTheme="minorHAnsi"/>
          <w:b w:val="0"/>
          <w:noProof/>
          <w:color w:val="auto"/>
          <w:lang w:eastAsia="ja-JP"/>
        </w:rPr>
      </w:pPr>
      <w:ins w:id="78" w:author="Borja Gonzalez" w:date="2017-09-28T19:35:00Z">
        <w:r>
          <w:rPr>
            <w:noProof/>
          </w:rPr>
          <w:t>3.  Diseño</w:t>
        </w:r>
        <w:r>
          <w:rPr>
            <w:noProof/>
          </w:rPr>
          <w:tab/>
        </w:r>
        <w:r>
          <w:rPr>
            <w:noProof/>
          </w:rPr>
          <w:fldChar w:fldCharType="begin"/>
        </w:r>
        <w:r>
          <w:rPr>
            <w:noProof/>
          </w:rPr>
          <w:instrText xml:space="preserve"> PAGEREF _Toc368246700 \h </w:instrText>
        </w:r>
        <w:r>
          <w:rPr>
            <w:noProof/>
          </w:rPr>
        </w:r>
      </w:ins>
      <w:r>
        <w:rPr>
          <w:noProof/>
        </w:rPr>
        <w:fldChar w:fldCharType="separate"/>
      </w:r>
      <w:ins w:id="79" w:author="Borja Gonzalez" w:date="2017-09-28T19:35:00Z">
        <w:r>
          <w:rPr>
            <w:noProof/>
          </w:rPr>
          <w:t>14</w:t>
        </w:r>
        <w:r>
          <w:rPr>
            <w:noProof/>
          </w:rPr>
          <w:fldChar w:fldCharType="end"/>
        </w:r>
      </w:ins>
    </w:p>
    <w:p w14:paraId="0E7D7246" w14:textId="77777777" w:rsidR="004426CE" w:rsidRDefault="004426CE">
      <w:pPr>
        <w:pStyle w:val="TOC2"/>
        <w:tabs>
          <w:tab w:val="right" w:leader="dot" w:pos="8630"/>
        </w:tabs>
        <w:rPr>
          <w:ins w:id="80" w:author="Borja Gonzalez" w:date="2017-09-28T19:35:00Z"/>
          <w:noProof/>
          <w:sz w:val="24"/>
          <w:szCs w:val="24"/>
          <w:lang w:eastAsia="ja-JP"/>
        </w:rPr>
      </w:pPr>
      <w:ins w:id="81" w:author="Borja Gonzalez" w:date="2017-09-28T19:35:00Z">
        <w:r>
          <w:rPr>
            <w:noProof/>
          </w:rPr>
          <w:t>3.1.  Descripción del problema</w:t>
        </w:r>
        <w:r>
          <w:rPr>
            <w:noProof/>
          </w:rPr>
          <w:tab/>
        </w:r>
        <w:r>
          <w:rPr>
            <w:noProof/>
          </w:rPr>
          <w:fldChar w:fldCharType="begin"/>
        </w:r>
        <w:r>
          <w:rPr>
            <w:noProof/>
          </w:rPr>
          <w:instrText xml:space="preserve"> PAGEREF _Toc368246701 \h </w:instrText>
        </w:r>
        <w:r>
          <w:rPr>
            <w:noProof/>
          </w:rPr>
        </w:r>
      </w:ins>
      <w:r>
        <w:rPr>
          <w:noProof/>
        </w:rPr>
        <w:fldChar w:fldCharType="separate"/>
      </w:r>
      <w:ins w:id="82" w:author="Borja Gonzalez" w:date="2017-09-28T19:35:00Z">
        <w:r>
          <w:rPr>
            <w:noProof/>
          </w:rPr>
          <w:t>14</w:t>
        </w:r>
        <w:r>
          <w:rPr>
            <w:noProof/>
          </w:rPr>
          <w:fldChar w:fldCharType="end"/>
        </w:r>
      </w:ins>
    </w:p>
    <w:p w14:paraId="7D958E3D" w14:textId="77777777" w:rsidR="004426CE" w:rsidRDefault="004426CE">
      <w:pPr>
        <w:pStyle w:val="TOC2"/>
        <w:tabs>
          <w:tab w:val="right" w:leader="dot" w:pos="8630"/>
        </w:tabs>
        <w:rPr>
          <w:ins w:id="83" w:author="Borja Gonzalez" w:date="2017-09-28T19:35:00Z"/>
          <w:noProof/>
          <w:sz w:val="24"/>
          <w:szCs w:val="24"/>
          <w:lang w:eastAsia="ja-JP"/>
        </w:rPr>
      </w:pPr>
      <w:ins w:id="84" w:author="Borja Gonzalez" w:date="2017-09-28T19:35:00Z">
        <w:r>
          <w:rPr>
            <w:noProof/>
          </w:rPr>
          <w:t>3.2.  Requisitos</w:t>
        </w:r>
        <w:r>
          <w:rPr>
            <w:noProof/>
          </w:rPr>
          <w:tab/>
        </w:r>
        <w:r>
          <w:rPr>
            <w:noProof/>
          </w:rPr>
          <w:fldChar w:fldCharType="begin"/>
        </w:r>
        <w:r>
          <w:rPr>
            <w:noProof/>
          </w:rPr>
          <w:instrText xml:space="preserve"> PAGEREF _Toc368246702 \h </w:instrText>
        </w:r>
        <w:r>
          <w:rPr>
            <w:noProof/>
          </w:rPr>
        </w:r>
      </w:ins>
      <w:r>
        <w:rPr>
          <w:noProof/>
        </w:rPr>
        <w:fldChar w:fldCharType="separate"/>
      </w:r>
      <w:ins w:id="85" w:author="Borja Gonzalez" w:date="2017-09-28T19:35:00Z">
        <w:r>
          <w:rPr>
            <w:noProof/>
          </w:rPr>
          <w:t>14</w:t>
        </w:r>
        <w:r>
          <w:rPr>
            <w:noProof/>
          </w:rPr>
          <w:fldChar w:fldCharType="end"/>
        </w:r>
      </w:ins>
    </w:p>
    <w:p w14:paraId="6D7EBDCF" w14:textId="77777777" w:rsidR="004426CE" w:rsidRDefault="004426CE">
      <w:pPr>
        <w:pStyle w:val="TOC3"/>
        <w:tabs>
          <w:tab w:val="right" w:leader="dot" w:pos="8630"/>
        </w:tabs>
        <w:rPr>
          <w:ins w:id="86" w:author="Borja Gonzalez" w:date="2017-09-28T19:35:00Z"/>
          <w:i w:val="0"/>
          <w:noProof/>
          <w:sz w:val="24"/>
          <w:szCs w:val="24"/>
          <w:lang w:eastAsia="ja-JP"/>
        </w:rPr>
      </w:pPr>
      <w:ins w:id="87" w:author="Borja Gonzalez" w:date="2017-09-28T19:35:00Z">
        <w:r>
          <w:rPr>
            <w:noProof/>
          </w:rPr>
          <w:t>3.2.1.  Requisitos Funcionales</w:t>
        </w:r>
        <w:r>
          <w:rPr>
            <w:noProof/>
          </w:rPr>
          <w:tab/>
        </w:r>
        <w:r>
          <w:rPr>
            <w:noProof/>
          </w:rPr>
          <w:fldChar w:fldCharType="begin"/>
        </w:r>
        <w:r>
          <w:rPr>
            <w:noProof/>
          </w:rPr>
          <w:instrText xml:space="preserve"> PAGEREF _Toc368246703 \h </w:instrText>
        </w:r>
        <w:r>
          <w:rPr>
            <w:noProof/>
          </w:rPr>
        </w:r>
      </w:ins>
      <w:r>
        <w:rPr>
          <w:noProof/>
        </w:rPr>
        <w:fldChar w:fldCharType="separate"/>
      </w:r>
      <w:ins w:id="88" w:author="Borja Gonzalez" w:date="2017-09-28T19:35:00Z">
        <w:r>
          <w:rPr>
            <w:noProof/>
          </w:rPr>
          <w:t>14</w:t>
        </w:r>
        <w:r>
          <w:rPr>
            <w:noProof/>
          </w:rPr>
          <w:fldChar w:fldCharType="end"/>
        </w:r>
      </w:ins>
    </w:p>
    <w:p w14:paraId="32448D96" w14:textId="77777777" w:rsidR="004426CE" w:rsidRDefault="004426CE">
      <w:pPr>
        <w:pStyle w:val="TOC3"/>
        <w:tabs>
          <w:tab w:val="right" w:leader="dot" w:pos="8630"/>
        </w:tabs>
        <w:rPr>
          <w:ins w:id="89" w:author="Borja Gonzalez" w:date="2017-09-28T19:35:00Z"/>
          <w:i w:val="0"/>
          <w:noProof/>
          <w:sz w:val="24"/>
          <w:szCs w:val="24"/>
          <w:lang w:eastAsia="ja-JP"/>
        </w:rPr>
      </w:pPr>
      <w:ins w:id="90" w:author="Borja Gonzalez" w:date="2017-09-28T19:35:00Z">
        <w:r>
          <w:rPr>
            <w:noProof/>
          </w:rPr>
          <w:t>3.2.2.  Requisitos no Funcionales</w:t>
        </w:r>
        <w:r>
          <w:rPr>
            <w:noProof/>
          </w:rPr>
          <w:tab/>
        </w:r>
        <w:r>
          <w:rPr>
            <w:noProof/>
          </w:rPr>
          <w:fldChar w:fldCharType="begin"/>
        </w:r>
        <w:r>
          <w:rPr>
            <w:noProof/>
          </w:rPr>
          <w:instrText xml:space="preserve"> PAGEREF _Toc368246704 \h </w:instrText>
        </w:r>
        <w:r>
          <w:rPr>
            <w:noProof/>
          </w:rPr>
        </w:r>
      </w:ins>
      <w:r>
        <w:rPr>
          <w:noProof/>
        </w:rPr>
        <w:fldChar w:fldCharType="separate"/>
      </w:r>
      <w:ins w:id="91" w:author="Borja Gonzalez" w:date="2017-09-28T19:35:00Z">
        <w:r>
          <w:rPr>
            <w:noProof/>
          </w:rPr>
          <w:t>15</w:t>
        </w:r>
        <w:r>
          <w:rPr>
            <w:noProof/>
          </w:rPr>
          <w:fldChar w:fldCharType="end"/>
        </w:r>
      </w:ins>
    </w:p>
    <w:p w14:paraId="0AF86FD0" w14:textId="77777777" w:rsidR="004426CE" w:rsidRDefault="004426CE">
      <w:pPr>
        <w:pStyle w:val="TOC2"/>
        <w:tabs>
          <w:tab w:val="right" w:leader="dot" w:pos="8630"/>
        </w:tabs>
        <w:rPr>
          <w:ins w:id="92" w:author="Borja Gonzalez" w:date="2017-09-28T19:35:00Z"/>
          <w:noProof/>
          <w:sz w:val="24"/>
          <w:szCs w:val="24"/>
          <w:lang w:eastAsia="ja-JP"/>
        </w:rPr>
      </w:pPr>
      <w:ins w:id="93" w:author="Borja Gonzalez" w:date="2017-09-28T19:35:00Z">
        <w:r>
          <w:rPr>
            <w:noProof/>
          </w:rPr>
          <w:t>3.3.  Casos de uso</w:t>
        </w:r>
        <w:r>
          <w:rPr>
            <w:noProof/>
          </w:rPr>
          <w:tab/>
        </w:r>
        <w:r>
          <w:rPr>
            <w:noProof/>
          </w:rPr>
          <w:fldChar w:fldCharType="begin"/>
        </w:r>
        <w:r>
          <w:rPr>
            <w:noProof/>
          </w:rPr>
          <w:instrText xml:space="preserve"> PAGEREF _Toc368246705 \h </w:instrText>
        </w:r>
        <w:r>
          <w:rPr>
            <w:noProof/>
          </w:rPr>
        </w:r>
      </w:ins>
      <w:r>
        <w:rPr>
          <w:noProof/>
        </w:rPr>
        <w:fldChar w:fldCharType="separate"/>
      </w:r>
      <w:ins w:id="94" w:author="Borja Gonzalez" w:date="2017-09-28T19:35:00Z">
        <w:r>
          <w:rPr>
            <w:noProof/>
          </w:rPr>
          <w:t>15</w:t>
        </w:r>
        <w:r>
          <w:rPr>
            <w:noProof/>
          </w:rPr>
          <w:fldChar w:fldCharType="end"/>
        </w:r>
      </w:ins>
    </w:p>
    <w:p w14:paraId="77E63A81" w14:textId="77777777" w:rsidR="004426CE" w:rsidRDefault="004426CE">
      <w:pPr>
        <w:pStyle w:val="TOC2"/>
        <w:tabs>
          <w:tab w:val="right" w:leader="dot" w:pos="8630"/>
        </w:tabs>
        <w:rPr>
          <w:ins w:id="95" w:author="Borja Gonzalez" w:date="2017-09-28T19:35:00Z"/>
          <w:noProof/>
          <w:sz w:val="24"/>
          <w:szCs w:val="24"/>
          <w:lang w:eastAsia="ja-JP"/>
        </w:rPr>
      </w:pPr>
      <w:ins w:id="96" w:author="Borja Gonzalez" w:date="2017-09-28T19:35:00Z">
        <w:r>
          <w:rPr>
            <w:noProof/>
          </w:rPr>
          <w:t>3.4.  Matriz de trazabilidad</w:t>
        </w:r>
        <w:r>
          <w:rPr>
            <w:noProof/>
          </w:rPr>
          <w:tab/>
        </w:r>
        <w:r>
          <w:rPr>
            <w:noProof/>
          </w:rPr>
          <w:fldChar w:fldCharType="begin"/>
        </w:r>
        <w:r>
          <w:rPr>
            <w:noProof/>
          </w:rPr>
          <w:instrText xml:space="preserve"> PAGEREF _Toc368246706 \h </w:instrText>
        </w:r>
        <w:r>
          <w:rPr>
            <w:noProof/>
          </w:rPr>
        </w:r>
      </w:ins>
      <w:r>
        <w:rPr>
          <w:noProof/>
        </w:rPr>
        <w:fldChar w:fldCharType="separate"/>
      </w:r>
      <w:ins w:id="97" w:author="Borja Gonzalez" w:date="2017-09-28T19:35:00Z">
        <w:r>
          <w:rPr>
            <w:noProof/>
          </w:rPr>
          <w:t>19</w:t>
        </w:r>
        <w:r>
          <w:rPr>
            <w:noProof/>
          </w:rPr>
          <w:fldChar w:fldCharType="end"/>
        </w:r>
      </w:ins>
    </w:p>
    <w:p w14:paraId="565F4CB1" w14:textId="77777777" w:rsidR="004426CE" w:rsidRDefault="004426CE">
      <w:pPr>
        <w:pStyle w:val="TOC2"/>
        <w:tabs>
          <w:tab w:val="right" w:leader="dot" w:pos="8630"/>
        </w:tabs>
        <w:rPr>
          <w:ins w:id="98" w:author="Borja Gonzalez" w:date="2017-09-28T19:35:00Z"/>
          <w:noProof/>
          <w:sz w:val="24"/>
          <w:szCs w:val="24"/>
          <w:lang w:eastAsia="ja-JP"/>
        </w:rPr>
      </w:pPr>
      <w:ins w:id="99" w:author="Borja Gonzalez" w:date="2017-09-28T19:35:00Z">
        <w:r>
          <w:rPr>
            <w:noProof/>
          </w:rPr>
          <w:t>3.5.  Arquitectura del sistema</w:t>
        </w:r>
        <w:r>
          <w:rPr>
            <w:noProof/>
          </w:rPr>
          <w:tab/>
        </w:r>
        <w:r>
          <w:rPr>
            <w:noProof/>
          </w:rPr>
          <w:fldChar w:fldCharType="begin"/>
        </w:r>
        <w:r>
          <w:rPr>
            <w:noProof/>
          </w:rPr>
          <w:instrText xml:space="preserve"> PAGEREF _Toc368246707 \h </w:instrText>
        </w:r>
        <w:r>
          <w:rPr>
            <w:noProof/>
          </w:rPr>
        </w:r>
      </w:ins>
      <w:r>
        <w:rPr>
          <w:noProof/>
        </w:rPr>
        <w:fldChar w:fldCharType="separate"/>
      </w:r>
      <w:ins w:id="100" w:author="Borja Gonzalez" w:date="2017-09-28T19:35:00Z">
        <w:r>
          <w:rPr>
            <w:noProof/>
          </w:rPr>
          <w:t>21</w:t>
        </w:r>
        <w:r>
          <w:rPr>
            <w:noProof/>
          </w:rPr>
          <w:fldChar w:fldCharType="end"/>
        </w:r>
      </w:ins>
    </w:p>
    <w:p w14:paraId="210DF673" w14:textId="77777777" w:rsidR="004426CE" w:rsidRDefault="004426CE">
      <w:pPr>
        <w:pStyle w:val="TOC3"/>
        <w:tabs>
          <w:tab w:val="right" w:leader="dot" w:pos="8630"/>
        </w:tabs>
        <w:rPr>
          <w:ins w:id="101" w:author="Borja Gonzalez" w:date="2017-09-28T19:35:00Z"/>
          <w:i w:val="0"/>
          <w:noProof/>
          <w:sz w:val="24"/>
          <w:szCs w:val="24"/>
          <w:lang w:eastAsia="ja-JP"/>
        </w:rPr>
      </w:pPr>
      <w:ins w:id="102" w:author="Borja Gonzalez" w:date="2017-09-28T19:35:00Z">
        <w:r>
          <w:rPr>
            <w:noProof/>
          </w:rPr>
          <w:t>3.5.1.  Diseño visual (Storyboard) de la aplicación web</w:t>
        </w:r>
        <w:r>
          <w:rPr>
            <w:noProof/>
          </w:rPr>
          <w:tab/>
        </w:r>
        <w:r>
          <w:rPr>
            <w:noProof/>
          </w:rPr>
          <w:fldChar w:fldCharType="begin"/>
        </w:r>
        <w:r>
          <w:rPr>
            <w:noProof/>
          </w:rPr>
          <w:instrText xml:space="preserve"> PAGEREF _Toc368246708 \h </w:instrText>
        </w:r>
        <w:r>
          <w:rPr>
            <w:noProof/>
          </w:rPr>
        </w:r>
      </w:ins>
      <w:r>
        <w:rPr>
          <w:noProof/>
        </w:rPr>
        <w:fldChar w:fldCharType="separate"/>
      </w:r>
      <w:ins w:id="103" w:author="Borja Gonzalez" w:date="2017-09-28T19:35:00Z">
        <w:r>
          <w:rPr>
            <w:noProof/>
          </w:rPr>
          <w:t>21</w:t>
        </w:r>
        <w:r>
          <w:rPr>
            <w:noProof/>
          </w:rPr>
          <w:fldChar w:fldCharType="end"/>
        </w:r>
      </w:ins>
    </w:p>
    <w:p w14:paraId="2FB44C94" w14:textId="77777777" w:rsidR="004426CE" w:rsidRDefault="004426CE">
      <w:pPr>
        <w:pStyle w:val="TOC3"/>
        <w:tabs>
          <w:tab w:val="right" w:leader="dot" w:pos="8630"/>
        </w:tabs>
        <w:rPr>
          <w:ins w:id="104" w:author="Borja Gonzalez" w:date="2017-09-28T19:35:00Z"/>
          <w:i w:val="0"/>
          <w:noProof/>
          <w:sz w:val="24"/>
          <w:szCs w:val="24"/>
          <w:lang w:eastAsia="ja-JP"/>
        </w:rPr>
      </w:pPr>
      <w:ins w:id="105" w:author="Borja Gonzalez" w:date="2017-09-28T19:35:00Z">
        <w:r>
          <w:rPr>
            <w:noProof/>
          </w:rPr>
          <w:t>3.5.2  Esquema del modelo de datos</w:t>
        </w:r>
        <w:r>
          <w:rPr>
            <w:noProof/>
          </w:rPr>
          <w:tab/>
        </w:r>
        <w:r>
          <w:rPr>
            <w:noProof/>
          </w:rPr>
          <w:fldChar w:fldCharType="begin"/>
        </w:r>
        <w:r>
          <w:rPr>
            <w:noProof/>
          </w:rPr>
          <w:instrText xml:space="preserve"> PAGEREF _Toc368246709 \h </w:instrText>
        </w:r>
        <w:r>
          <w:rPr>
            <w:noProof/>
          </w:rPr>
        </w:r>
      </w:ins>
      <w:r>
        <w:rPr>
          <w:noProof/>
        </w:rPr>
        <w:fldChar w:fldCharType="separate"/>
      </w:r>
      <w:ins w:id="106" w:author="Borja Gonzalez" w:date="2017-09-28T19:35:00Z">
        <w:r>
          <w:rPr>
            <w:noProof/>
          </w:rPr>
          <w:t>23</w:t>
        </w:r>
        <w:r>
          <w:rPr>
            <w:noProof/>
          </w:rPr>
          <w:fldChar w:fldCharType="end"/>
        </w:r>
      </w:ins>
    </w:p>
    <w:p w14:paraId="32EAA973" w14:textId="77777777" w:rsidR="004426CE" w:rsidRDefault="004426CE">
      <w:pPr>
        <w:pStyle w:val="TOC3"/>
        <w:tabs>
          <w:tab w:val="right" w:leader="dot" w:pos="8630"/>
        </w:tabs>
        <w:rPr>
          <w:ins w:id="107" w:author="Borja Gonzalez" w:date="2017-09-28T19:35:00Z"/>
          <w:i w:val="0"/>
          <w:noProof/>
          <w:sz w:val="24"/>
          <w:szCs w:val="24"/>
          <w:lang w:eastAsia="ja-JP"/>
        </w:rPr>
      </w:pPr>
      <w:ins w:id="108" w:author="Borja Gonzalez" w:date="2017-09-28T19:35:00Z">
        <w:r>
          <w:rPr>
            <w:noProof/>
          </w:rPr>
          <w:t>3.5.3  Estructura del archivo CSV</w:t>
        </w:r>
        <w:r>
          <w:rPr>
            <w:noProof/>
          </w:rPr>
          <w:tab/>
        </w:r>
        <w:r>
          <w:rPr>
            <w:noProof/>
          </w:rPr>
          <w:fldChar w:fldCharType="begin"/>
        </w:r>
        <w:r>
          <w:rPr>
            <w:noProof/>
          </w:rPr>
          <w:instrText xml:space="preserve"> PAGEREF _Toc368246710 \h </w:instrText>
        </w:r>
        <w:r>
          <w:rPr>
            <w:noProof/>
          </w:rPr>
        </w:r>
      </w:ins>
      <w:r>
        <w:rPr>
          <w:noProof/>
        </w:rPr>
        <w:fldChar w:fldCharType="separate"/>
      </w:r>
      <w:ins w:id="109" w:author="Borja Gonzalez" w:date="2017-09-28T19:35:00Z">
        <w:r>
          <w:rPr>
            <w:noProof/>
          </w:rPr>
          <w:t>27</w:t>
        </w:r>
        <w:r>
          <w:rPr>
            <w:noProof/>
          </w:rPr>
          <w:fldChar w:fldCharType="end"/>
        </w:r>
      </w:ins>
    </w:p>
    <w:p w14:paraId="6F7378E4" w14:textId="77777777" w:rsidR="004426CE" w:rsidRDefault="004426CE">
      <w:pPr>
        <w:pStyle w:val="TOC1"/>
        <w:tabs>
          <w:tab w:val="right" w:leader="dot" w:pos="8630"/>
        </w:tabs>
        <w:rPr>
          <w:ins w:id="110" w:author="Borja Gonzalez" w:date="2017-09-28T19:35:00Z"/>
          <w:rFonts w:asciiTheme="minorHAnsi" w:hAnsiTheme="minorHAnsi"/>
          <w:b w:val="0"/>
          <w:noProof/>
          <w:color w:val="auto"/>
          <w:lang w:eastAsia="ja-JP"/>
        </w:rPr>
      </w:pPr>
      <w:ins w:id="111" w:author="Borja Gonzalez" w:date="2017-09-28T19:35:00Z">
        <w:r>
          <w:rPr>
            <w:noProof/>
          </w:rPr>
          <w:t>4.  Implementación</w:t>
        </w:r>
        <w:r>
          <w:rPr>
            <w:noProof/>
          </w:rPr>
          <w:tab/>
        </w:r>
        <w:r>
          <w:rPr>
            <w:noProof/>
          </w:rPr>
          <w:fldChar w:fldCharType="begin"/>
        </w:r>
        <w:r>
          <w:rPr>
            <w:noProof/>
          </w:rPr>
          <w:instrText xml:space="preserve"> PAGEREF _Toc368246711 \h </w:instrText>
        </w:r>
        <w:r>
          <w:rPr>
            <w:noProof/>
          </w:rPr>
        </w:r>
      </w:ins>
      <w:r>
        <w:rPr>
          <w:noProof/>
        </w:rPr>
        <w:fldChar w:fldCharType="separate"/>
      </w:r>
      <w:ins w:id="112" w:author="Borja Gonzalez" w:date="2017-09-28T19:35:00Z">
        <w:r>
          <w:rPr>
            <w:noProof/>
          </w:rPr>
          <w:t>28</w:t>
        </w:r>
        <w:r>
          <w:rPr>
            <w:noProof/>
          </w:rPr>
          <w:fldChar w:fldCharType="end"/>
        </w:r>
      </w:ins>
    </w:p>
    <w:p w14:paraId="3BF1B40C" w14:textId="77777777" w:rsidR="004426CE" w:rsidRDefault="004426CE">
      <w:pPr>
        <w:pStyle w:val="TOC2"/>
        <w:tabs>
          <w:tab w:val="right" w:leader="dot" w:pos="8630"/>
        </w:tabs>
        <w:rPr>
          <w:ins w:id="113" w:author="Borja Gonzalez" w:date="2017-09-28T19:35:00Z"/>
          <w:noProof/>
          <w:sz w:val="24"/>
          <w:szCs w:val="24"/>
          <w:lang w:eastAsia="ja-JP"/>
        </w:rPr>
      </w:pPr>
      <w:ins w:id="114" w:author="Borja Gonzalez" w:date="2017-09-28T19:35:00Z">
        <w:r>
          <w:rPr>
            <w:noProof/>
          </w:rPr>
          <w:t>4.1.  Comunicación Cliente-Servidor</w:t>
        </w:r>
        <w:r>
          <w:rPr>
            <w:noProof/>
          </w:rPr>
          <w:tab/>
        </w:r>
        <w:r>
          <w:rPr>
            <w:noProof/>
          </w:rPr>
          <w:fldChar w:fldCharType="begin"/>
        </w:r>
        <w:r>
          <w:rPr>
            <w:noProof/>
          </w:rPr>
          <w:instrText xml:space="preserve"> PAGEREF _Toc368246712 \h </w:instrText>
        </w:r>
        <w:r>
          <w:rPr>
            <w:noProof/>
          </w:rPr>
        </w:r>
      </w:ins>
      <w:r>
        <w:rPr>
          <w:noProof/>
        </w:rPr>
        <w:fldChar w:fldCharType="separate"/>
      </w:r>
      <w:ins w:id="115" w:author="Borja Gonzalez" w:date="2017-09-28T19:35:00Z">
        <w:r>
          <w:rPr>
            <w:noProof/>
          </w:rPr>
          <w:t>28</w:t>
        </w:r>
        <w:r>
          <w:rPr>
            <w:noProof/>
          </w:rPr>
          <w:fldChar w:fldCharType="end"/>
        </w:r>
      </w:ins>
    </w:p>
    <w:p w14:paraId="4294F585" w14:textId="77777777" w:rsidR="004426CE" w:rsidRDefault="004426CE">
      <w:pPr>
        <w:pStyle w:val="TOC3"/>
        <w:tabs>
          <w:tab w:val="right" w:leader="dot" w:pos="8630"/>
        </w:tabs>
        <w:rPr>
          <w:ins w:id="116" w:author="Borja Gonzalez" w:date="2017-09-28T19:35:00Z"/>
          <w:i w:val="0"/>
          <w:noProof/>
          <w:sz w:val="24"/>
          <w:szCs w:val="24"/>
          <w:lang w:eastAsia="ja-JP"/>
        </w:rPr>
      </w:pPr>
      <w:ins w:id="117" w:author="Borja Gonzalez" w:date="2017-09-28T19:35:00Z">
        <w:r>
          <w:rPr>
            <w:noProof/>
          </w:rPr>
          <w:t>4.1.1.  Servidor</w:t>
        </w:r>
        <w:r>
          <w:rPr>
            <w:noProof/>
          </w:rPr>
          <w:tab/>
        </w:r>
        <w:r>
          <w:rPr>
            <w:noProof/>
          </w:rPr>
          <w:fldChar w:fldCharType="begin"/>
        </w:r>
        <w:r>
          <w:rPr>
            <w:noProof/>
          </w:rPr>
          <w:instrText xml:space="preserve"> PAGEREF _Toc368246713 \h </w:instrText>
        </w:r>
        <w:r>
          <w:rPr>
            <w:noProof/>
          </w:rPr>
        </w:r>
      </w:ins>
      <w:r>
        <w:rPr>
          <w:noProof/>
        </w:rPr>
        <w:fldChar w:fldCharType="separate"/>
      </w:r>
      <w:ins w:id="118" w:author="Borja Gonzalez" w:date="2017-09-28T19:35:00Z">
        <w:r>
          <w:rPr>
            <w:noProof/>
          </w:rPr>
          <w:t>28</w:t>
        </w:r>
        <w:r>
          <w:rPr>
            <w:noProof/>
          </w:rPr>
          <w:fldChar w:fldCharType="end"/>
        </w:r>
      </w:ins>
    </w:p>
    <w:p w14:paraId="679BBBE4" w14:textId="77777777" w:rsidR="004426CE" w:rsidRDefault="004426CE">
      <w:pPr>
        <w:pStyle w:val="TOC3"/>
        <w:tabs>
          <w:tab w:val="right" w:leader="dot" w:pos="8630"/>
        </w:tabs>
        <w:rPr>
          <w:ins w:id="119" w:author="Borja Gonzalez" w:date="2017-09-28T19:35:00Z"/>
          <w:i w:val="0"/>
          <w:noProof/>
          <w:sz w:val="24"/>
          <w:szCs w:val="24"/>
          <w:lang w:eastAsia="ja-JP"/>
        </w:rPr>
      </w:pPr>
      <w:ins w:id="120" w:author="Borja Gonzalez" w:date="2017-09-28T19:35:00Z">
        <w:r>
          <w:rPr>
            <w:noProof/>
          </w:rPr>
          <w:t>4.1.2.  Cliente</w:t>
        </w:r>
        <w:r>
          <w:rPr>
            <w:noProof/>
          </w:rPr>
          <w:tab/>
        </w:r>
        <w:r>
          <w:rPr>
            <w:noProof/>
          </w:rPr>
          <w:fldChar w:fldCharType="begin"/>
        </w:r>
        <w:r>
          <w:rPr>
            <w:noProof/>
          </w:rPr>
          <w:instrText xml:space="preserve"> PAGEREF _Toc368246714 \h </w:instrText>
        </w:r>
        <w:r>
          <w:rPr>
            <w:noProof/>
          </w:rPr>
        </w:r>
      </w:ins>
      <w:r>
        <w:rPr>
          <w:noProof/>
        </w:rPr>
        <w:fldChar w:fldCharType="separate"/>
      </w:r>
      <w:ins w:id="121" w:author="Borja Gonzalez" w:date="2017-09-28T19:35:00Z">
        <w:r>
          <w:rPr>
            <w:noProof/>
          </w:rPr>
          <w:t>29</w:t>
        </w:r>
        <w:r>
          <w:rPr>
            <w:noProof/>
          </w:rPr>
          <w:fldChar w:fldCharType="end"/>
        </w:r>
      </w:ins>
    </w:p>
    <w:p w14:paraId="5C840C18" w14:textId="77777777" w:rsidR="004426CE" w:rsidRDefault="004426CE">
      <w:pPr>
        <w:pStyle w:val="TOC3"/>
        <w:tabs>
          <w:tab w:val="right" w:leader="dot" w:pos="8630"/>
        </w:tabs>
        <w:rPr>
          <w:ins w:id="122" w:author="Borja Gonzalez" w:date="2017-09-28T19:35:00Z"/>
          <w:i w:val="0"/>
          <w:noProof/>
          <w:sz w:val="24"/>
          <w:szCs w:val="24"/>
          <w:lang w:eastAsia="ja-JP"/>
        </w:rPr>
      </w:pPr>
      <w:ins w:id="123" w:author="Borja Gonzalez" w:date="2017-09-28T19:35:00Z">
        <w:r>
          <w:rPr>
            <w:noProof/>
          </w:rPr>
          <w:t>4.1.3  Despliegue del servidor</w:t>
        </w:r>
        <w:r>
          <w:rPr>
            <w:noProof/>
          </w:rPr>
          <w:tab/>
        </w:r>
        <w:r>
          <w:rPr>
            <w:noProof/>
          </w:rPr>
          <w:fldChar w:fldCharType="begin"/>
        </w:r>
        <w:r>
          <w:rPr>
            <w:noProof/>
          </w:rPr>
          <w:instrText xml:space="preserve"> PAGEREF _Toc368246715 \h </w:instrText>
        </w:r>
        <w:r>
          <w:rPr>
            <w:noProof/>
          </w:rPr>
        </w:r>
      </w:ins>
      <w:r>
        <w:rPr>
          <w:noProof/>
        </w:rPr>
        <w:fldChar w:fldCharType="separate"/>
      </w:r>
      <w:ins w:id="124" w:author="Borja Gonzalez" w:date="2017-09-28T19:35:00Z">
        <w:r>
          <w:rPr>
            <w:noProof/>
          </w:rPr>
          <w:t>29</w:t>
        </w:r>
        <w:r>
          <w:rPr>
            <w:noProof/>
          </w:rPr>
          <w:fldChar w:fldCharType="end"/>
        </w:r>
      </w:ins>
    </w:p>
    <w:p w14:paraId="50D0CEA2" w14:textId="77777777" w:rsidR="004426CE" w:rsidRDefault="004426CE">
      <w:pPr>
        <w:pStyle w:val="TOC2"/>
        <w:tabs>
          <w:tab w:val="right" w:leader="dot" w:pos="8630"/>
        </w:tabs>
        <w:rPr>
          <w:ins w:id="125" w:author="Borja Gonzalez" w:date="2017-09-28T19:35:00Z"/>
          <w:noProof/>
          <w:sz w:val="24"/>
          <w:szCs w:val="24"/>
          <w:lang w:eastAsia="ja-JP"/>
        </w:rPr>
      </w:pPr>
      <w:ins w:id="126" w:author="Borja Gonzalez" w:date="2017-09-28T19:35:00Z">
        <w:r>
          <w:rPr>
            <w:noProof/>
          </w:rPr>
          <w:t>4.2.  SQLite</w:t>
        </w:r>
        <w:r>
          <w:rPr>
            <w:noProof/>
          </w:rPr>
          <w:tab/>
        </w:r>
        <w:r>
          <w:rPr>
            <w:noProof/>
          </w:rPr>
          <w:fldChar w:fldCharType="begin"/>
        </w:r>
        <w:r>
          <w:rPr>
            <w:noProof/>
          </w:rPr>
          <w:instrText xml:space="preserve"> PAGEREF _Toc368246716 \h </w:instrText>
        </w:r>
        <w:r>
          <w:rPr>
            <w:noProof/>
          </w:rPr>
        </w:r>
      </w:ins>
      <w:r>
        <w:rPr>
          <w:noProof/>
        </w:rPr>
        <w:fldChar w:fldCharType="separate"/>
      </w:r>
      <w:ins w:id="127" w:author="Borja Gonzalez" w:date="2017-09-28T19:35:00Z">
        <w:r>
          <w:rPr>
            <w:noProof/>
          </w:rPr>
          <w:t>30</w:t>
        </w:r>
        <w:r>
          <w:rPr>
            <w:noProof/>
          </w:rPr>
          <w:fldChar w:fldCharType="end"/>
        </w:r>
      </w:ins>
    </w:p>
    <w:p w14:paraId="7593F57D" w14:textId="77777777" w:rsidR="004426CE" w:rsidRDefault="004426CE">
      <w:pPr>
        <w:pStyle w:val="TOC3"/>
        <w:tabs>
          <w:tab w:val="right" w:leader="dot" w:pos="8630"/>
        </w:tabs>
        <w:rPr>
          <w:ins w:id="128" w:author="Borja Gonzalez" w:date="2017-09-28T19:35:00Z"/>
          <w:i w:val="0"/>
          <w:noProof/>
          <w:sz w:val="24"/>
          <w:szCs w:val="24"/>
          <w:lang w:eastAsia="ja-JP"/>
        </w:rPr>
      </w:pPr>
      <w:ins w:id="129" w:author="Borja Gonzalez" w:date="2017-09-28T19:35:00Z">
        <w:r>
          <w:rPr>
            <w:noProof/>
          </w:rPr>
          <w:t>4.2.1.  Compatibilidad con el Servidor</w:t>
        </w:r>
        <w:r>
          <w:rPr>
            <w:noProof/>
          </w:rPr>
          <w:tab/>
        </w:r>
        <w:r>
          <w:rPr>
            <w:noProof/>
          </w:rPr>
          <w:fldChar w:fldCharType="begin"/>
        </w:r>
        <w:r>
          <w:rPr>
            <w:noProof/>
          </w:rPr>
          <w:instrText xml:space="preserve"> PAGEREF _Toc368246717 \h </w:instrText>
        </w:r>
        <w:r>
          <w:rPr>
            <w:noProof/>
          </w:rPr>
        </w:r>
      </w:ins>
      <w:r>
        <w:rPr>
          <w:noProof/>
        </w:rPr>
        <w:fldChar w:fldCharType="separate"/>
      </w:r>
      <w:ins w:id="130" w:author="Borja Gonzalez" w:date="2017-09-28T19:35:00Z">
        <w:r>
          <w:rPr>
            <w:noProof/>
          </w:rPr>
          <w:t>30</w:t>
        </w:r>
        <w:r>
          <w:rPr>
            <w:noProof/>
          </w:rPr>
          <w:fldChar w:fldCharType="end"/>
        </w:r>
      </w:ins>
    </w:p>
    <w:p w14:paraId="483DB80B" w14:textId="77777777" w:rsidR="004426CE" w:rsidRDefault="004426CE">
      <w:pPr>
        <w:pStyle w:val="TOC2"/>
        <w:tabs>
          <w:tab w:val="right" w:leader="dot" w:pos="8630"/>
        </w:tabs>
        <w:rPr>
          <w:ins w:id="131" w:author="Borja Gonzalez" w:date="2017-09-28T19:35:00Z"/>
          <w:noProof/>
          <w:sz w:val="24"/>
          <w:szCs w:val="24"/>
          <w:lang w:eastAsia="ja-JP"/>
        </w:rPr>
      </w:pPr>
      <w:ins w:id="132" w:author="Borja Gonzalez" w:date="2017-09-28T19:35:00Z">
        <w:r>
          <w:rPr>
            <w:noProof/>
          </w:rPr>
          <w:t>4.3.  Funciones</w:t>
        </w:r>
        <w:r>
          <w:rPr>
            <w:noProof/>
          </w:rPr>
          <w:tab/>
        </w:r>
        <w:r>
          <w:rPr>
            <w:noProof/>
          </w:rPr>
          <w:fldChar w:fldCharType="begin"/>
        </w:r>
        <w:r>
          <w:rPr>
            <w:noProof/>
          </w:rPr>
          <w:instrText xml:space="preserve"> PAGEREF _Toc368246718 \h </w:instrText>
        </w:r>
        <w:r>
          <w:rPr>
            <w:noProof/>
          </w:rPr>
        </w:r>
      </w:ins>
      <w:r>
        <w:rPr>
          <w:noProof/>
        </w:rPr>
        <w:fldChar w:fldCharType="separate"/>
      </w:r>
      <w:ins w:id="133" w:author="Borja Gonzalez" w:date="2017-09-28T19:35:00Z">
        <w:r>
          <w:rPr>
            <w:noProof/>
          </w:rPr>
          <w:t>31</w:t>
        </w:r>
        <w:r>
          <w:rPr>
            <w:noProof/>
          </w:rPr>
          <w:fldChar w:fldCharType="end"/>
        </w:r>
      </w:ins>
    </w:p>
    <w:p w14:paraId="02CA4CC0" w14:textId="77777777" w:rsidR="004426CE" w:rsidRDefault="004426CE">
      <w:pPr>
        <w:pStyle w:val="TOC3"/>
        <w:tabs>
          <w:tab w:val="right" w:leader="dot" w:pos="8630"/>
        </w:tabs>
        <w:rPr>
          <w:ins w:id="134" w:author="Borja Gonzalez" w:date="2017-09-28T19:35:00Z"/>
          <w:i w:val="0"/>
          <w:noProof/>
          <w:sz w:val="24"/>
          <w:szCs w:val="24"/>
          <w:lang w:eastAsia="ja-JP"/>
        </w:rPr>
      </w:pPr>
      <w:ins w:id="135" w:author="Borja Gonzalez" w:date="2017-09-28T19:35:00Z">
        <w:r>
          <w:rPr>
            <w:noProof/>
          </w:rPr>
          <w:t>4.3.1.  Obtener pacientes</w:t>
        </w:r>
        <w:r>
          <w:rPr>
            <w:noProof/>
          </w:rPr>
          <w:tab/>
        </w:r>
        <w:r>
          <w:rPr>
            <w:noProof/>
          </w:rPr>
          <w:fldChar w:fldCharType="begin"/>
        </w:r>
        <w:r>
          <w:rPr>
            <w:noProof/>
          </w:rPr>
          <w:instrText xml:space="preserve"> PAGEREF _Toc368246719 \h </w:instrText>
        </w:r>
        <w:r>
          <w:rPr>
            <w:noProof/>
          </w:rPr>
        </w:r>
      </w:ins>
      <w:r>
        <w:rPr>
          <w:noProof/>
        </w:rPr>
        <w:fldChar w:fldCharType="separate"/>
      </w:r>
      <w:ins w:id="136" w:author="Borja Gonzalez" w:date="2017-09-28T19:35:00Z">
        <w:r>
          <w:rPr>
            <w:noProof/>
          </w:rPr>
          <w:t>31</w:t>
        </w:r>
        <w:r>
          <w:rPr>
            <w:noProof/>
          </w:rPr>
          <w:fldChar w:fldCharType="end"/>
        </w:r>
      </w:ins>
    </w:p>
    <w:p w14:paraId="25EF118E" w14:textId="77777777" w:rsidR="004426CE" w:rsidRDefault="004426CE">
      <w:pPr>
        <w:pStyle w:val="TOC3"/>
        <w:tabs>
          <w:tab w:val="right" w:leader="dot" w:pos="8630"/>
        </w:tabs>
        <w:rPr>
          <w:ins w:id="137" w:author="Borja Gonzalez" w:date="2017-09-28T19:35:00Z"/>
          <w:i w:val="0"/>
          <w:noProof/>
          <w:sz w:val="24"/>
          <w:szCs w:val="24"/>
          <w:lang w:eastAsia="ja-JP"/>
        </w:rPr>
      </w:pPr>
      <w:ins w:id="138" w:author="Borja Gonzalez" w:date="2017-09-28T19:35:00Z">
        <w:r>
          <w:rPr>
            <w:noProof/>
          </w:rPr>
          <w:t>4.3.2.  Borrar Paciente</w:t>
        </w:r>
        <w:r>
          <w:rPr>
            <w:noProof/>
          </w:rPr>
          <w:tab/>
        </w:r>
        <w:r>
          <w:rPr>
            <w:noProof/>
          </w:rPr>
          <w:fldChar w:fldCharType="begin"/>
        </w:r>
        <w:r>
          <w:rPr>
            <w:noProof/>
          </w:rPr>
          <w:instrText xml:space="preserve"> PAGEREF _Toc368246720 \h </w:instrText>
        </w:r>
        <w:r>
          <w:rPr>
            <w:noProof/>
          </w:rPr>
        </w:r>
      </w:ins>
      <w:r>
        <w:rPr>
          <w:noProof/>
        </w:rPr>
        <w:fldChar w:fldCharType="separate"/>
      </w:r>
      <w:ins w:id="139" w:author="Borja Gonzalez" w:date="2017-09-28T19:35:00Z">
        <w:r>
          <w:rPr>
            <w:noProof/>
          </w:rPr>
          <w:t>34</w:t>
        </w:r>
        <w:r>
          <w:rPr>
            <w:noProof/>
          </w:rPr>
          <w:fldChar w:fldCharType="end"/>
        </w:r>
      </w:ins>
    </w:p>
    <w:p w14:paraId="5F814A14" w14:textId="77777777" w:rsidR="004426CE" w:rsidRDefault="004426CE">
      <w:pPr>
        <w:pStyle w:val="TOC3"/>
        <w:tabs>
          <w:tab w:val="right" w:leader="dot" w:pos="8630"/>
        </w:tabs>
        <w:rPr>
          <w:ins w:id="140" w:author="Borja Gonzalez" w:date="2017-09-28T19:35:00Z"/>
          <w:i w:val="0"/>
          <w:noProof/>
          <w:sz w:val="24"/>
          <w:szCs w:val="24"/>
          <w:lang w:eastAsia="ja-JP"/>
        </w:rPr>
      </w:pPr>
      <w:ins w:id="141" w:author="Borja Gonzalez" w:date="2017-09-28T19:35:00Z">
        <w:r>
          <w:rPr>
            <w:noProof/>
          </w:rPr>
          <w:t>4.3.3.  Añadir un Paciente</w:t>
        </w:r>
        <w:r>
          <w:rPr>
            <w:noProof/>
          </w:rPr>
          <w:tab/>
        </w:r>
        <w:r>
          <w:rPr>
            <w:noProof/>
          </w:rPr>
          <w:fldChar w:fldCharType="begin"/>
        </w:r>
        <w:r>
          <w:rPr>
            <w:noProof/>
          </w:rPr>
          <w:instrText xml:space="preserve"> PAGEREF _Toc368246721 \h </w:instrText>
        </w:r>
        <w:r>
          <w:rPr>
            <w:noProof/>
          </w:rPr>
        </w:r>
      </w:ins>
      <w:r>
        <w:rPr>
          <w:noProof/>
        </w:rPr>
        <w:fldChar w:fldCharType="separate"/>
      </w:r>
      <w:ins w:id="142" w:author="Borja Gonzalez" w:date="2017-09-28T19:35:00Z">
        <w:r>
          <w:rPr>
            <w:noProof/>
          </w:rPr>
          <w:t>36</w:t>
        </w:r>
        <w:r>
          <w:rPr>
            <w:noProof/>
          </w:rPr>
          <w:fldChar w:fldCharType="end"/>
        </w:r>
      </w:ins>
    </w:p>
    <w:p w14:paraId="7E03DBC5" w14:textId="77777777" w:rsidR="004426CE" w:rsidRDefault="004426CE">
      <w:pPr>
        <w:pStyle w:val="TOC3"/>
        <w:tabs>
          <w:tab w:val="right" w:leader="dot" w:pos="8630"/>
        </w:tabs>
        <w:rPr>
          <w:ins w:id="143" w:author="Borja Gonzalez" w:date="2017-09-28T19:35:00Z"/>
          <w:i w:val="0"/>
          <w:noProof/>
          <w:sz w:val="24"/>
          <w:szCs w:val="24"/>
          <w:lang w:eastAsia="ja-JP"/>
        </w:rPr>
      </w:pPr>
      <w:ins w:id="144" w:author="Borja Gonzalez" w:date="2017-09-28T19:35:00Z">
        <w:r>
          <w:rPr>
            <w:noProof/>
          </w:rPr>
          <w:t>4.3.4.  Obtener datos de movimiento de un paciente</w:t>
        </w:r>
        <w:r>
          <w:rPr>
            <w:noProof/>
          </w:rPr>
          <w:tab/>
        </w:r>
        <w:r>
          <w:rPr>
            <w:noProof/>
          </w:rPr>
          <w:fldChar w:fldCharType="begin"/>
        </w:r>
        <w:r>
          <w:rPr>
            <w:noProof/>
          </w:rPr>
          <w:instrText xml:space="preserve"> PAGEREF _Toc368246722 \h </w:instrText>
        </w:r>
        <w:r>
          <w:rPr>
            <w:noProof/>
          </w:rPr>
        </w:r>
      </w:ins>
      <w:r>
        <w:rPr>
          <w:noProof/>
        </w:rPr>
        <w:fldChar w:fldCharType="separate"/>
      </w:r>
      <w:ins w:id="145" w:author="Borja Gonzalez" w:date="2017-09-28T19:35:00Z">
        <w:r>
          <w:rPr>
            <w:noProof/>
          </w:rPr>
          <w:t>40</w:t>
        </w:r>
        <w:r>
          <w:rPr>
            <w:noProof/>
          </w:rPr>
          <w:fldChar w:fldCharType="end"/>
        </w:r>
      </w:ins>
    </w:p>
    <w:p w14:paraId="75131417" w14:textId="77777777" w:rsidR="004426CE" w:rsidRDefault="004426CE">
      <w:pPr>
        <w:pStyle w:val="TOC3"/>
        <w:tabs>
          <w:tab w:val="right" w:leader="dot" w:pos="8630"/>
        </w:tabs>
        <w:rPr>
          <w:ins w:id="146" w:author="Borja Gonzalez" w:date="2017-09-28T19:35:00Z"/>
          <w:i w:val="0"/>
          <w:noProof/>
          <w:sz w:val="24"/>
          <w:szCs w:val="24"/>
          <w:lang w:eastAsia="ja-JP"/>
        </w:rPr>
      </w:pPr>
      <w:ins w:id="147" w:author="Borja Gonzalez" w:date="2017-09-28T19:35:00Z">
        <w:r>
          <w:rPr>
            <w:noProof/>
          </w:rPr>
          <w:t>4.3.5.  Añadir datos de movimiento</w:t>
        </w:r>
        <w:r>
          <w:rPr>
            <w:noProof/>
          </w:rPr>
          <w:tab/>
        </w:r>
        <w:r>
          <w:rPr>
            <w:noProof/>
          </w:rPr>
          <w:fldChar w:fldCharType="begin"/>
        </w:r>
        <w:r>
          <w:rPr>
            <w:noProof/>
          </w:rPr>
          <w:instrText xml:space="preserve"> PAGEREF _Toc368246723 \h </w:instrText>
        </w:r>
        <w:r>
          <w:rPr>
            <w:noProof/>
          </w:rPr>
        </w:r>
      </w:ins>
      <w:r>
        <w:rPr>
          <w:noProof/>
        </w:rPr>
        <w:fldChar w:fldCharType="separate"/>
      </w:r>
      <w:ins w:id="148" w:author="Borja Gonzalez" w:date="2017-09-28T19:35:00Z">
        <w:r>
          <w:rPr>
            <w:noProof/>
          </w:rPr>
          <w:t>43</w:t>
        </w:r>
        <w:r>
          <w:rPr>
            <w:noProof/>
          </w:rPr>
          <w:fldChar w:fldCharType="end"/>
        </w:r>
      </w:ins>
    </w:p>
    <w:p w14:paraId="77F6BC8D" w14:textId="77777777" w:rsidR="004426CE" w:rsidRDefault="004426CE">
      <w:pPr>
        <w:pStyle w:val="TOC3"/>
        <w:tabs>
          <w:tab w:val="right" w:leader="dot" w:pos="8630"/>
        </w:tabs>
        <w:rPr>
          <w:ins w:id="149" w:author="Borja Gonzalez" w:date="2017-09-28T19:35:00Z"/>
          <w:i w:val="0"/>
          <w:noProof/>
          <w:sz w:val="24"/>
          <w:szCs w:val="24"/>
          <w:lang w:eastAsia="ja-JP"/>
        </w:rPr>
      </w:pPr>
      <w:ins w:id="150" w:author="Borja Gonzalez" w:date="2017-09-28T19:35:00Z">
        <w:r>
          <w:rPr>
            <w:noProof/>
          </w:rPr>
          <w:t>4.3.6.  Borrar un sesión de movimientos</w:t>
        </w:r>
        <w:r>
          <w:rPr>
            <w:noProof/>
          </w:rPr>
          <w:tab/>
        </w:r>
        <w:r>
          <w:rPr>
            <w:noProof/>
          </w:rPr>
          <w:fldChar w:fldCharType="begin"/>
        </w:r>
        <w:r>
          <w:rPr>
            <w:noProof/>
          </w:rPr>
          <w:instrText xml:space="preserve"> PAGEREF _Toc368246724 \h </w:instrText>
        </w:r>
        <w:r>
          <w:rPr>
            <w:noProof/>
          </w:rPr>
        </w:r>
      </w:ins>
      <w:r>
        <w:rPr>
          <w:noProof/>
        </w:rPr>
        <w:fldChar w:fldCharType="separate"/>
      </w:r>
      <w:ins w:id="151" w:author="Borja Gonzalez" w:date="2017-09-28T19:35:00Z">
        <w:r>
          <w:rPr>
            <w:noProof/>
          </w:rPr>
          <w:t>47</w:t>
        </w:r>
        <w:r>
          <w:rPr>
            <w:noProof/>
          </w:rPr>
          <w:fldChar w:fldCharType="end"/>
        </w:r>
      </w:ins>
    </w:p>
    <w:p w14:paraId="4FAC5359" w14:textId="77777777" w:rsidR="004426CE" w:rsidRDefault="004426CE">
      <w:pPr>
        <w:pStyle w:val="TOC3"/>
        <w:tabs>
          <w:tab w:val="right" w:leader="dot" w:pos="8630"/>
        </w:tabs>
        <w:rPr>
          <w:ins w:id="152" w:author="Borja Gonzalez" w:date="2017-09-28T19:35:00Z"/>
          <w:i w:val="0"/>
          <w:noProof/>
          <w:sz w:val="24"/>
          <w:szCs w:val="24"/>
          <w:lang w:eastAsia="ja-JP"/>
        </w:rPr>
      </w:pPr>
      <w:ins w:id="153" w:author="Borja Gonzalez" w:date="2017-09-28T19:35:00Z">
        <w:r>
          <w:rPr>
            <w:noProof/>
          </w:rPr>
          <w:t>4.3.7 Mostrar un grafico de un movimiento</w:t>
        </w:r>
        <w:r>
          <w:rPr>
            <w:noProof/>
          </w:rPr>
          <w:tab/>
        </w:r>
        <w:r>
          <w:rPr>
            <w:noProof/>
          </w:rPr>
          <w:fldChar w:fldCharType="begin"/>
        </w:r>
        <w:r>
          <w:rPr>
            <w:noProof/>
          </w:rPr>
          <w:instrText xml:space="preserve"> PAGEREF _Toc368246725 \h </w:instrText>
        </w:r>
        <w:r>
          <w:rPr>
            <w:noProof/>
          </w:rPr>
        </w:r>
      </w:ins>
      <w:r>
        <w:rPr>
          <w:noProof/>
        </w:rPr>
        <w:fldChar w:fldCharType="separate"/>
      </w:r>
      <w:ins w:id="154" w:author="Borja Gonzalez" w:date="2017-09-28T19:35:00Z">
        <w:r>
          <w:rPr>
            <w:noProof/>
          </w:rPr>
          <w:t>49</w:t>
        </w:r>
        <w:r>
          <w:rPr>
            <w:noProof/>
          </w:rPr>
          <w:fldChar w:fldCharType="end"/>
        </w:r>
      </w:ins>
    </w:p>
    <w:p w14:paraId="21066D5A" w14:textId="77777777" w:rsidR="004426CE" w:rsidRDefault="004426CE">
      <w:pPr>
        <w:pStyle w:val="TOC3"/>
        <w:tabs>
          <w:tab w:val="right" w:leader="dot" w:pos="8630"/>
        </w:tabs>
        <w:rPr>
          <w:ins w:id="155" w:author="Borja Gonzalez" w:date="2017-09-28T19:35:00Z"/>
          <w:i w:val="0"/>
          <w:noProof/>
          <w:sz w:val="24"/>
          <w:szCs w:val="24"/>
          <w:lang w:eastAsia="ja-JP"/>
        </w:rPr>
      </w:pPr>
      <w:ins w:id="156" w:author="Borja Gonzalez" w:date="2017-09-28T19:35:00Z">
        <w:r>
          <w:rPr>
            <w:noProof/>
          </w:rPr>
          <w:t>4.3.8 Mostrar un grafico de evolución de un movimiento</w:t>
        </w:r>
        <w:r>
          <w:rPr>
            <w:noProof/>
          </w:rPr>
          <w:tab/>
        </w:r>
        <w:r>
          <w:rPr>
            <w:noProof/>
          </w:rPr>
          <w:fldChar w:fldCharType="begin"/>
        </w:r>
        <w:r>
          <w:rPr>
            <w:noProof/>
          </w:rPr>
          <w:instrText xml:space="preserve"> PAGEREF _Toc368246726 \h </w:instrText>
        </w:r>
        <w:r>
          <w:rPr>
            <w:noProof/>
          </w:rPr>
        </w:r>
      </w:ins>
      <w:r>
        <w:rPr>
          <w:noProof/>
        </w:rPr>
        <w:fldChar w:fldCharType="separate"/>
      </w:r>
      <w:ins w:id="157" w:author="Borja Gonzalez" w:date="2017-09-28T19:35:00Z">
        <w:r>
          <w:rPr>
            <w:noProof/>
          </w:rPr>
          <w:t>52</w:t>
        </w:r>
        <w:r>
          <w:rPr>
            <w:noProof/>
          </w:rPr>
          <w:fldChar w:fldCharType="end"/>
        </w:r>
      </w:ins>
    </w:p>
    <w:p w14:paraId="0E9DDE61" w14:textId="77777777" w:rsidR="004426CE" w:rsidRDefault="004426CE">
      <w:pPr>
        <w:pStyle w:val="TOC1"/>
        <w:tabs>
          <w:tab w:val="right" w:leader="dot" w:pos="8630"/>
        </w:tabs>
        <w:rPr>
          <w:ins w:id="158" w:author="Borja Gonzalez" w:date="2017-09-28T19:35:00Z"/>
          <w:rFonts w:asciiTheme="minorHAnsi" w:hAnsiTheme="minorHAnsi"/>
          <w:b w:val="0"/>
          <w:noProof/>
          <w:color w:val="auto"/>
          <w:lang w:eastAsia="ja-JP"/>
        </w:rPr>
      </w:pPr>
      <w:ins w:id="159" w:author="Borja Gonzalez" w:date="2017-09-28T19:35:00Z">
        <w:r>
          <w:rPr>
            <w:noProof/>
          </w:rPr>
          <w:t>5.  Pruebas</w:t>
        </w:r>
        <w:r>
          <w:rPr>
            <w:noProof/>
          </w:rPr>
          <w:tab/>
        </w:r>
        <w:r>
          <w:rPr>
            <w:noProof/>
          </w:rPr>
          <w:fldChar w:fldCharType="begin"/>
        </w:r>
        <w:r>
          <w:rPr>
            <w:noProof/>
          </w:rPr>
          <w:instrText xml:space="preserve"> PAGEREF _Toc368246727 \h </w:instrText>
        </w:r>
        <w:r>
          <w:rPr>
            <w:noProof/>
          </w:rPr>
        </w:r>
      </w:ins>
      <w:r>
        <w:rPr>
          <w:noProof/>
        </w:rPr>
        <w:fldChar w:fldCharType="separate"/>
      </w:r>
      <w:ins w:id="160" w:author="Borja Gonzalez" w:date="2017-09-28T19:35:00Z">
        <w:r>
          <w:rPr>
            <w:noProof/>
          </w:rPr>
          <w:t>59</w:t>
        </w:r>
        <w:r>
          <w:rPr>
            <w:noProof/>
          </w:rPr>
          <w:fldChar w:fldCharType="end"/>
        </w:r>
      </w:ins>
    </w:p>
    <w:p w14:paraId="5968EA0E" w14:textId="77777777" w:rsidR="004426CE" w:rsidRDefault="004426CE">
      <w:pPr>
        <w:pStyle w:val="TOC2"/>
        <w:tabs>
          <w:tab w:val="right" w:leader="dot" w:pos="8630"/>
        </w:tabs>
        <w:rPr>
          <w:ins w:id="161" w:author="Borja Gonzalez" w:date="2017-09-28T19:35:00Z"/>
          <w:noProof/>
          <w:sz w:val="24"/>
          <w:szCs w:val="24"/>
          <w:lang w:eastAsia="ja-JP"/>
        </w:rPr>
      </w:pPr>
      <w:ins w:id="162" w:author="Borja Gonzalez" w:date="2017-09-28T19:35:00Z">
        <w:r>
          <w:rPr>
            <w:noProof/>
          </w:rPr>
          <w:t>5.1.  Pruebas de sistema</w:t>
        </w:r>
        <w:r>
          <w:rPr>
            <w:noProof/>
          </w:rPr>
          <w:tab/>
        </w:r>
        <w:r>
          <w:rPr>
            <w:noProof/>
          </w:rPr>
          <w:fldChar w:fldCharType="begin"/>
        </w:r>
        <w:r>
          <w:rPr>
            <w:noProof/>
          </w:rPr>
          <w:instrText xml:space="preserve"> PAGEREF _Toc368246728 \h </w:instrText>
        </w:r>
        <w:r>
          <w:rPr>
            <w:noProof/>
          </w:rPr>
        </w:r>
      </w:ins>
      <w:r>
        <w:rPr>
          <w:noProof/>
        </w:rPr>
        <w:fldChar w:fldCharType="separate"/>
      </w:r>
      <w:ins w:id="163" w:author="Borja Gonzalez" w:date="2017-09-28T19:35:00Z">
        <w:r>
          <w:rPr>
            <w:noProof/>
          </w:rPr>
          <w:t>59</w:t>
        </w:r>
        <w:r>
          <w:rPr>
            <w:noProof/>
          </w:rPr>
          <w:fldChar w:fldCharType="end"/>
        </w:r>
      </w:ins>
    </w:p>
    <w:p w14:paraId="28E80B7B" w14:textId="77777777" w:rsidR="004426CE" w:rsidRDefault="004426CE">
      <w:pPr>
        <w:pStyle w:val="TOC3"/>
        <w:tabs>
          <w:tab w:val="right" w:leader="dot" w:pos="8630"/>
        </w:tabs>
        <w:rPr>
          <w:ins w:id="164" w:author="Borja Gonzalez" w:date="2017-09-28T19:35:00Z"/>
          <w:i w:val="0"/>
          <w:noProof/>
          <w:sz w:val="24"/>
          <w:szCs w:val="24"/>
          <w:lang w:eastAsia="ja-JP"/>
        </w:rPr>
      </w:pPr>
      <w:ins w:id="165" w:author="Borja Gonzalez" w:date="2017-09-28T19:35:00Z">
        <w:r>
          <w:rPr>
            <w:noProof/>
          </w:rPr>
          <w:t>5.1.2.  Obtener pacientes</w:t>
        </w:r>
        <w:r>
          <w:rPr>
            <w:noProof/>
          </w:rPr>
          <w:tab/>
        </w:r>
        <w:r>
          <w:rPr>
            <w:noProof/>
          </w:rPr>
          <w:fldChar w:fldCharType="begin"/>
        </w:r>
        <w:r>
          <w:rPr>
            <w:noProof/>
          </w:rPr>
          <w:instrText xml:space="preserve"> PAGEREF _Toc368246729 \h </w:instrText>
        </w:r>
        <w:r>
          <w:rPr>
            <w:noProof/>
          </w:rPr>
        </w:r>
      </w:ins>
      <w:r>
        <w:rPr>
          <w:noProof/>
        </w:rPr>
        <w:fldChar w:fldCharType="separate"/>
      </w:r>
      <w:ins w:id="166" w:author="Borja Gonzalez" w:date="2017-09-28T19:35:00Z">
        <w:r>
          <w:rPr>
            <w:noProof/>
          </w:rPr>
          <w:t>60</w:t>
        </w:r>
        <w:r>
          <w:rPr>
            <w:noProof/>
          </w:rPr>
          <w:fldChar w:fldCharType="end"/>
        </w:r>
      </w:ins>
    </w:p>
    <w:p w14:paraId="690D32D7" w14:textId="77777777" w:rsidR="004426CE" w:rsidRDefault="004426CE">
      <w:pPr>
        <w:pStyle w:val="TOC3"/>
        <w:tabs>
          <w:tab w:val="right" w:leader="dot" w:pos="8630"/>
        </w:tabs>
        <w:rPr>
          <w:ins w:id="167" w:author="Borja Gonzalez" w:date="2017-09-28T19:35:00Z"/>
          <w:i w:val="0"/>
          <w:noProof/>
          <w:sz w:val="24"/>
          <w:szCs w:val="24"/>
          <w:lang w:eastAsia="ja-JP"/>
        </w:rPr>
      </w:pPr>
      <w:ins w:id="168" w:author="Borja Gonzalez" w:date="2017-09-28T19:35:00Z">
        <w:r>
          <w:rPr>
            <w:noProof/>
          </w:rPr>
          <w:t>5.1.3.  Añadir un paciente</w:t>
        </w:r>
        <w:r>
          <w:rPr>
            <w:noProof/>
          </w:rPr>
          <w:tab/>
        </w:r>
        <w:r>
          <w:rPr>
            <w:noProof/>
          </w:rPr>
          <w:fldChar w:fldCharType="begin"/>
        </w:r>
        <w:r>
          <w:rPr>
            <w:noProof/>
          </w:rPr>
          <w:instrText xml:space="preserve"> PAGEREF _Toc368246730 \h </w:instrText>
        </w:r>
        <w:r>
          <w:rPr>
            <w:noProof/>
          </w:rPr>
        </w:r>
      </w:ins>
      <w:r>
        <w:rPr>
          <w:noProof/>
        </w:rPr>
        <w:fldChar w:fldCharType="separate"/>
      </w:r>
      <w:ins w:id="169" w:author="Borja Gonzalez" w:date="2017-09-28T19:35:00Z">
        <w:r>
          <w:rPr>
            <w:noProof/>
          </w:rPr>
          <w:t>60</w:t>
        </w:r>
        <w:r>
          <w:rPr>
            <w:noProof/>
          </w:rPr>
          <w:fldChar w:fldCharType="end"/>
        </w:r>
      </w:ins>
    </w:p>
    <w:p w14:paraId="3A64550C" w14:textId="77777777" w:rsidR="004426CE" w:rsidRDefault="004426CE">
      <w:pPr>
        <w:pStyle w:val="TOC3"/>
        <w:tabs>
          <w:tab w:val="right" w:leader="dot" w:pos="8630"/>
        </w:tabs>
        <w:rPr>
          <w:ins w:id="170" w:author="Borja Gonzalez" w:date="2017-09-28T19:35:00Z"/>
          <w:i w:val="0"/>
          <w:noProof/>
          <w:sz w:val="24"/>
          <w:szCs w:val="24"/>
          <w:lang w:eastAsia="ja-JP"/>
        </w:rPr>
      </w:pPr>
      <w:ins w:id="171" w:author="Borja Gonzalez" w:date="2017-09-28T19:35:00Z">
        <w:r>
          <w:rPr>
            <w:noProof/>
          </w:rPr>
          <w:t>5.1.4.  Borrar un paciente</w:t>
        </w:r>
        <w:r>
          <w:rPr>
            <w:noProof/>
          </w:rPr>
          <w:tab/>
        </w:r>
        <w:r>
          <w:rPr>
            <w:noProof/>
          </w:rPr>
          <w:fldChar w:fldCharType="begin"/>
        </w:r>
        <w:r>
          <w:rPr>
            <w:noProof/>
          </w:rPr>
          <w:instrText xml:space="preserve"> PAGEREF _Toc368246731 \h </w:instrText>
        </w:r>
        <w:r>
          <w:rPr>
            <w:noProof/>
          </w:rPr>
        </w:r>
      </w:ins>
      <w:r>
        <w:rPr>
          <w:noProof/>
        </w:rPr>
        <w:fldChar w:fldCharType="separate"/>
      </w:r>
      <w:ins w:id="172" w:author="Borja Gonzalez" w:date="2017-09-28T19:35:00Z">
        <w:r>
          <w:rPr>
            <w:noProof/>
          </w:rPr>
          <w:t>62</w:t>
        </w:r>
        <w:r>
          <w:rPr>
            <w:noProof/>
          </w:rPr>
          <w:fldChar w:fldCharType="end"/>
        </w:r>
      </w:ins>
    </w:p>
    <w:p w14:paraId="361F7943" w14:textId="77777777" w:rsidR="004426CE" w:rsidRDefault="004426CE">
      <w:pPr>
        <w:pStyle w:val="TOC2"/>
        <w:tabs>
          <w:tab w:val="right" w:leader="dot" w:pos="8630"/>
        </w:tabs>
        <w:rPr>
          <w:ins w:id="173" w:author="Borja Gonzalez" w:date="2017-09-28T19:35:00Z"/>
          <w:noProof/>
          <w:sz w:val="24"/>
          <w:szCs w:val="24"/>
          <w:lang w:eastAsia="ja-JP"/>
        </w:rPr>
      </w:pPr>
      <w:ins w:id="174" w:author="Borja Gonzalez" w:date="2017-09-28T19:35:00Z">
        <w:r>
          <w:rPr>
            <w:noProof/>
          </w:rPr>
          <w:t>5.2. Diagrama de flujo</w:t>
        </w:r>
        <w:r>
          <w:rPr>
            <w:noProof/>
          </w:rPr>
          <w:tab/>
        </w:r>
        <w:r>
          <w:rPr>
            <w:noProof/>
          </w:rPr>
          <w:fldChar w:fldCharType="begin"/>
        </w:r>
        <w:r>
          <w:rPr>
            <w:noProof/>
          </w:rPr>
          <w:instrText xml:space="preserve"> PAGEREF _Toc368246732 \h </w:instrText>
        </w:r>
        <w:r>
          <w:rPr>
            <w:noProof/>
          </w:rPr>
        </w:r>
      </w:ins>
      <w:r>
        <w:rPr>
          <w:noProof/>
        </w:rPr>
        <w:fldChar w:fldCharType="separate"/>
      </w:r>
      <w:ins w:id="175" w:author="Borja Gonzalez" w:date="2017-09-28T19:35:00Z">
        <w:r>
          <w:rPr>
            <w:noProof/>
          </w:rPr>
          <w:t>62</w:t>
        </w:r>
        <w:r>
          <w:rPr>
            <w:noProof/>
          </w:rPr>
          <w:fldChar w:fldCharType="end"/>
        </w:r>
      </w:ins>
    </w:p>
    <w:p w14:paraId="707BD940" w14:textId="77777777" w:rsidR="004426CE" w:rsidRDefault="004426CE">
      <w:pPr>
        <w:pStyle w:val="TOC1"/>
        <w:tabs>
          <w:tab w:val="right" w:leader="dot" w:pos="8630"/>
        </w:tabs>
        <w:rPr>
          <w:ins w:id="176" w:author="Borja Gonzalez" w:date="2017-09-28T19:35:00Z"/>
          <w:rFonts w:asciiTheme="minorHAnsi" w:hAnsiTheme="minorHAnsi"/>
          <w:b w:val="0"/>
          <w:noProof/>
          <w:color w:val="auto"/>
          <w:lang w:eastAsia="ja-JP"/>
        </w:rPr>
      </w:pPr>
      <w:ins w:id="177" w:author="Borja Gonzalez" w:date="2017-09-28T19:35:00Z">
        <w:r>
          <w:rPr>
            <w:noProof/>
          </w:rPr>
          <w:t>6.  Resultados y conclusiones</w:t>
        </w:r>
        <w:r>
          <w:rPr>
            <w:noProof/>
          </w:rPr>
          <w:tab/>
        </w:r>
        <w:r>
          <w:rPr>
            <w:noProof/>
          </w:rPr>
          <w:fldChar w:fldCharType="begin"/>
        </w:r>
        <w:r>
          <w:rPr>
            <w:noProof/>
          </w:rPr>
          <w:instrText xml:space="preserve"> PAGEREF _Toc368246733 \h </w:instrText>
        </w:r>
        <w:r>
          <w:rPr>
            <w:noProof/>
          </w:rPr>
        </w:r>
      </w:ins>
      <w:r>
        <w:rPr>
          <w:noProof/>
        </w:rPr>
        <w:fldChar w:fldCharType="separate"/>
      </w:r>
      <w:ins w:id="178" w:author="Borja Gonzalez" w:date="2017-09-28T19:35:00Z">
        <w:r>
          <w:rPr>
            <w:noProof/>
          </w:rPr>
          <w:t>64</w:t>
        </w:r>
        <w:r>
          <w:rPr>
            <w:noProof/>
          </w:rPr>
          <w:fldChar w:fldCharType="end"/>
        </w:r>
      </w:ins>
    </w:p>
    <w:p w14:paraId="5A4A6B41" w14:textId="77777777" w:rsidR="004426CE" w:rsidRDefault="004426CE">
      <w:pPr>
        <w:pStyle w:val="TOC2"/>
        <w:tabs>
          <w:tab w:val="right" w:leader="dot" w:pos="8630"/>
        </w:tabs>
        <w:rPr>
          <w:ins w:id="179" w:author="Borja Gonzalez" w:date="2017-09-28T19:35:00Z"/>
          <w:noProof/>
          <w:sz w:val="24"/>
          <w:szCs w:val="24"/>
          <w:lang w:eastAsia="ja-JP"/>
        </w:rPr>
      </w:pPr>
      <w:ins w:id="180" w:author="Borja Gonzalez" w:date="2017-09-28T19:35:00Z">
        <w:r>
          <w:rPr>
            <w:noProof/>
          </w:rPr>
          <w:t>6.1.  Resultados</w:t>
        </w:r>
        <w:r>
          <w:rPr>
            <w:noProof/>
          </w:rPr>
          <w:tab/>
        </w:r>
        <w:r>
          <w:rPr>
            <w:noProof/>
          </w:rPr>
          <w:fldChar w:fldCharType="begin"/>
        </w:r>
        <w:r>
          <w:rPr>
            <w:noProof/>
          </w:rPr>
          <w:instrText xml:space="preserve"> PAGEREF _Toc368246734 \h </w:instrText>
        </w:r>
        <w:r>
          <w:rPr>
            <w:noProof/>
          </w:rPr>
        </w:r>
      </w:ins>
      <w:r>
        <w:rPr>
          <w:noProof/>
        </w:rPr>
        <w:fldChar w:fldCharType="separate"/>
      </w:r>
      <w:ins w:id="181" w:author="Borja Gonzalez" w:date="2017-09-28T19:35:00Z">
        <w:r>
          <w:rPr>
            <w:noProof/>
          </w:rPr>
          <w:t>64</w:t>
        </w:r>
        <w:r>
          <w:rPr>
            <w:noProof/>
          </w:rPr>
          <w:fldChar w:fldCharType="end"/>
        </w:r>
      </w:ins>
    </w:p>
    <w:p w14:paraId="740171F4" w14:textId="77777777" w:rsidR="004426CE" w:rsidRDefault="004426CE">
      <w:pPr>
        <w:pStyle w:val="TOC2"/>
        <w:tabs>
          <w:tab w:val="right" w:leader="dot" w:pos="8630"/>
        </w:tabs>
        <w:rPr>
          <w:ins w:id="182" w:author="Borja Gonzalez" w:date="2017-09-28T19:35:00Z"/>
          <w:noProof/>
          <w:sz w:val="24"/>
          <w:szCs w:val="24"/>
          <w:lang w:eastAsia="ja-JP"/>
        </w:rPr>
      </w:pPr>
      <w:ins w:id="183" w:author="Borja Gonzalez" w:date="2017-09-28T19:35:00Z">
        <w:r>
          <w:rPr>
            <w:noProof/>
          </w:rPr>
          <w:t>6.2. Conclusiones</w:t>
        </w:r>
        <w:r>
          <w:rPr>
            <w:noProof/>
          </w:rPr>
          <w:tab/>
        </w:r>
        <w:r>
          <w:rPr>
            <w:noProof/>
          </w:rPr>
          <w:fldChar w:fldCharType="begin"/>
        </w:r>
        <w:r>
          <w:rPr>
            <w:noProof/>
          </w:rPr>
          <w:instrText xml:space="preserve"> PAGEREF _Toc368246735 \h </w:instrText>
        </w:r>
        <w:r>
          <w:rPr>
            <w:noProof/>
          </w:rPr>
        </w:r>
      </w:ins>
      <w:r>
        <w:rPr>
          <w:noProof/>
        </w:rPr>
        <w:fldChar w:fldCharType="separate"/>
      </w:r>
      <w:ins w:id="184" w:author="Borja Gonzalez" w:date="2017-09-28T19:35:00Z">
        <w:r>
          <w:rPr>
            <w:noProof/>
          </w:rPr>
          <w:t>64</w:t>
        </w:r>
        <w:r>
          <w:rPr>
            <w:noProof/>
          </w:rPr>
          <w:fldChar w:fldCharType="end"/>
        </w:r>
      </w:ins>
    </w:p>
    <w:p w14:paraId="767D9992" w14:textId="77777777" w:rsidR="004426CE" w:rsidRDefault="004426CE">
      <w:pPr>
        <w:pStyle w:val="TOC2"/>
        <w:tabs>
          <w:tab w:val="right" w:leader="dot" w:pos="8630"/>
        </w:tabs>
        <w:rPr>
          <w:ins w:id="185" w:author="Borja Gonzalez" w:date="2017-09-28T19:35:00Z"/>
          <w:noProof/>
          <w:sz w:val="24"/>
          <w:szCs w:val="24"/>
          <w:lang w:eastAsia="ja-JP"/>
        </w:rPr>
      </w:pPr>
      <w:ins w:id="186" w:author="Borja Gonzalez" w:date="2017-09-28T19:35:00Z">
        <w:r>
          <w:rPr>
            <w:noProof/>
          </w:rPr>
          <w:t>6.3. Líneas de trabajo futuras</w:t>
        </w:r>
        <w:r>
          <w:rPr>
            <w:noProof/>
          </w:rPr>
          <w:tab/>
        </w:r>
        <w:r>
          <w:rPr>
            <w:noProof/>
          </w:rPr>
          <w:fldChar w:fldCharType="begin"/>
        </w:r>
        <w:r>
          <w:rPr>
            <w:noProof/>
          </w:rPr>
          <w:instrText xml:space="preserve"> PAGEREF _Toc368246736 \h </w:instrText>
        </w:r>
        <w:r>
          <w:rPr>
            <w:noProof/>
          </w:rPr>
        </w:r>
      </w:ins>
      <w:r>
        <w:rPr>
          <w:noProof/>
        </w:rPr>
        <w:fldChar w:fldCharType="separate"/>
      </w:r>
      <w:ins w:id="187" w:author="Borja Gonzalez" w:date="2017-09-28T19:35:00Z">
        <w:r>
          <w:rPr>
            <w:noProof/>
          </w:rPr>
          <w:t>65</w:t>
        </w:r>
        <w:r>
          <w:rPr>
            <w:noProof/>
          </w:rPr>
          <w:fldChar w:fldCharType="end"/>
        </w:r>
      </w:ins>
    </w:p>
    <w:p w14:paraId="4B7960A9" w14:textId="77777777" w:rsidR="004426CE" w:rsidRDefault="004426CE">
      <w:pPr>
        <w:pStyle w:val="TOC1"/>
        <w:tabs>
          <w:tab w:val="right" w:leader="dot" w:pos="8630"/>
        </w:tabs>
        <w:rPr>
          <w:ins w:id="188" w:author="Borja Gonzalez" w:date="2017-09-28T19:35:00Z"/>
          <w:rFonts w:asciiTheme="minorHAnsi" w:hAnsiTheme="minorHAnsi"/>
          <w:b w:val="0"/>
          <w:noProof/>
          <w:color w:val="auto"/>
          <w:lang w:eastAsia="ja-JP"/>
        </w:rPr>
      </w:pPr>
      <w:ins w:id="189" w:author="Borja Gonzalez" w:date="2017-09-28T19:35:00Z">
        <w:r>
          <w:rPr>
            <w:noProof/>
          </w:rPr>
          <w:t>7.  Github</w:t>
        </w:r>
        <w:r>
          <w:rPr>
            <w:noProof/>
          </w:rPr>
          <w:tab/>
        </w:r>
        <w:r>
          <w:rPr>
            <w:noProof/>
          </w:rPr>
          <w:fldChar w:fldCharType="begin"/>
        </w:r>
        <w:r>
          <w:rPr>
            <w:noProof/>
          </w:rPr>
          <w:instrText xml:space="preserve"> PAGEREF _Toc368246737 \h </w:instrText>
        </w:r>
        <w:r>
          <w:rPr>
            <w:noProof/>
          </w:rPr>
        </w:r>
      </w:ins>
      <w:r>
        <w:rPr>
          <w:noProof/>
        </w:rPr>
        <w:fldChar w:fldCharType="separate"/>
      </w:r>
      <w:ins w:id="190" w:author="Borja Gonzalez" w:date="2017-09-28T19:35:00Z">
        <w:r>
          <w:rPr>
            <w:noProof/>
          </w:rPr>
          <w:t>65</w:t>
        </w:r>
        <w:r>
          <w:rPr>
            <w:noProof/>
          </w:rPr>
          <w:fldChar w:fldCharType="end"/>
        </w:r>
      </w:ins>
    </w:p>
    <w:p w14:paraId="401BB232" w14:textId="77777777" w:rsidR="004426CE" w:rsidDel="004426CE" w:rsidRDefault="004426CE">
      <w:pPr>
        <w:pStyle w:val="TOC1"/>
        <w:tabs>
          <w:tab w:val="right" w:leader="dot" w:pos="8630"/>
        </w:tabs>
        <w:rPr>
          <w:del w:id="191" w:author="Borja Gonzalez" w:date="2017-09-28T19:35:00Z"/>
          <w:noProof/>
        </w:rPr>
      </w:pPr>
    </w:p>
    <w:p w14:paraId="027D5C14" w14:textId="77777777" w:rsidR="004426CE" w:rsidDel="004426CE" w:rsidRDefault="004426CE">
      <w:pPr>
        <w:pStyle w:val="TOC1"/>
        <w:tabs>
          <w:tab w:val="right" w:leader="dot" w:pos="8630"/>
        </w:tabs>
        <w:rPr>
          <w:del w:id="192" w:author="Borja Gonzalez" w:date="2017-09-28T19:34:00Z"/>
          <w:noProof/>
        </w:rPr>
      </w:pPr>
    </w:p>
    <w:p w14:paraId="1F6E63D0" w14:textId="5195F34B" w:rsidR="00E653AA" w:rsidRPr="0040221C" w:rsidRDefault="006C174E" w:rsidP="00522970">
      <w:pPr>
        <w:pStyle w:val="TOC1"/>
        <w:tabs>
          <w:tab w:val="right" w:leader="dot" w:pos="8630"/>
        </w:tabs>
        <w:rPr>
          <w:sz w:val="36"/>
          <w:szCs w:val="36"/>
        </w:rPr>
      </w:pPr>
      <w:r>
        <w:rPr>
          <w:rFonts w:asciiTheme="minorHAnsi" w:hAnsiTheme="minorHAnsi"/>
          <w:caps/>
          <w:color w:val="auto"/>
          <w:sz w:val="36"/>
          <w:szCs w:val="36"/>
          <w:u w:val="single"/>
        </w:rPr>
        <w:fldChar w:fldCharType="end"/>
      </w:r>
    </w:p>
    <w:p w14:paraId="6B880286" w14:textId="2D8480A8" w:rsidR="00D51A6F" w:rsidRPr="0040221C" w:rsidRDefault="000365A9" w:rsidP="000365A9">
      <w:pPr>
        <w:pStyle w:val="Heading1"/>
      </w:pPr>
      <w:bookmarkStart w:id="193" w:name="_Toc364792184"/>
      <w:bookmarkStart w:id="194" w:name="_Toc366229201"/>
      <w:bookmarkStart w:id="195" w:name="_Toc368246682"/>
      <w:r>
        <w:t xml:space="preserve">1.  </w:t>
      </w:r>
      <w:r w:rsidR="00D51A6F" w:rsidRPr="0040221C">
        <w:t>Introducción</w:t>
      </w:r>
      <w:bookmarkEnd w:id="193"/>
      <w:bookmarkEnd w:id="194"/>
      <w:bookmarkEnd w:id="195"/>
    </w:p>
    <w:p w14:paraId="5BD5B900" w14:textId="4F488479" w:rsidR="00D51A6F" w:rsidRDefault="000365A9" w:rsidP="00D51A6F">
      <w:pPr>
        <w:pStyle w:val="Heading2"/>
      </w:pPr>
      <w:bookmarkStart w:id="196" w:name="_Toc364792185"/>
      <w:bookmarkStart w:id="197" w:name="_Toc366229202"/>
      <w:bookmarkStart w:id="198" w:name="_Toc368246683"/>
      <w:r>
        <w:t xml:space="preserve">1.1.  </w:t>
      </w:r>
      <w:r w:rsidR="00D51A6F" w:rsidRPr="0040221C">
        <w:t>Funcionamiento de la aplicación web</w:t>
      </w:r>
      <w:bookmarkEnd w:id="196"/>
      <w:bookmarkEnd w:id="197"/>
      <w:bookmarkEnd w:id="198"/>
    </w:p>
    <w:p w14:paraId="7FE1D765" w14:textId="77777777" w:rsidR="00A202B8" w:rsidRDefault="00A202B8" w:rsidP="008725F9"/>
    <w:p w14:paraId="46C0EE1E" w14:textId="573729D4" w:rsidR="000B6B32" w:rsidRDefault="00A202B8" w:rsidP="000B6B32">
      <w:pPr>
        <w:rPr>
          <w:ins w:id="199" w:author="Borja Gonzalez" w:date="2017-09-26T09:51:00Z"/>
        </w:rPr>
      </w:pPr>
      <w:r>
        <w:t>La motivación de este trabajo es facilitar el seguimiento de pacientes</w:t>
      </w:r>
      <w:r w:rsidR="00014FE6">
        <w:t xml:space="preserve"> con problemas de movilidad cervical, debido a que actualmente, este seguimiento se hace de una forma manual y poco actualizada. Éste trabajo busca facilitar este seguimiento para que paciente y médico puedan hacer un mejor uso de su tiempo y recursos. Para hacer esto posible vamos a aprovecharnos de las tecnologías que están a nuestra disposición para crear un aplicación web que tenga acceso a una base de datos. </w:t>
      </w:r>
      <w:commentRangeStart w:id="200"/>
      <w:r w:rsidR="000B6B32" w:rsidRPr="0040221C">
        <w:t>El</w:t>
      </w:r>
      <w:commentRangeEnd w:id="200"/>
      <w:r w:rsidR="00D85D99">
        <w:rPr>
          <w:rStyle w:val="CommentReference"/>
        </w:rPr>
        <w:commentReference w:id="200"/>
      </w:r>
      <w:r w:rsidR="000B6B32" w:rsidRPr="0040221C">
        <w:t xml:space="preserve"> objetivo de esta aplicación web es facil</w:t>
      </w:r>
      <w:r w:rsidR="003B7083">
        <w:t>itar el acceso y visualización de</w:t>
      </w:r>
      <w:r w:rsidR="000B6B32" w:rsidRPr="0040221C">
        <w:t xml:space="preserve"> datos de</w:t>
      </w:r>
      <w:r w:rsidR="003B7083">
        <w:t xml:space="preserve"> movimientos</w:t>
      </w:r>
      <w:r w:rsidR="00F358BF">
        <w:t xml:space="preserve"> cervicales</w:t>
      </w:r>
      <w:r w:rsidR="003B7083">
        <w:t xml:space="preserve"> de</w:t>
      </w:r>
      <w:r w:rsidR="000B6B32" w:rsidRPr="0040221C">
        <w:t xml:space="preserve"> </w:t>
      </w:r>
      <w:commentRangeStart w:id="201"/>
      <w:r w:rsidR="000B6B32" w:rsidRPr="0040221C">
        <w:t>pacientes</w:t>
      </w:r>
      <w:commentRangeEnd w:id="201"/>
      <w:r w:rsidR="006621C2">
        <w:rPr>
          <w:rStyle w:val="CommentReference"/>
        </w:rPr>
        <w:commentReference w:id="201"/>
      </w:r>
      <w:r w:rsidR="000B6B32" w:rsidRPr="0040221C">
        <w:t>.</w:t>
      </w:r>
    </w:p>
    <w:p w14:paraId="74E6A261" w14:textId="77777777" w:rsidR="00A202B8" w:rsidRPr="0040221C" w:rsidRDefault="00A202B8" w:rsidP="000B6B32"/>
    <w:p w14:paraId="727BC4B2" w14:textId="6BECCFF1" w:rsidR="000B6B32" w:rsidRDefault="000B6B32" w:rsidP="000B6B32">
      <w:pPr>
        <w:rPr>
          <w:ins w:id="202" w:author="Borja Gonzalez" w:date="2017-09-26T09:51:00Z"/>
        </w:rPr>
      </w:pPr>
      <w:r w:rsidRPr="0040221C">
        <w:t xml:space="preserve">La </w:t>
      </w:r>
      <w:r w:rsidR="006860EA">
        <w:t>aplicación</w:t>
      </w:r>
      <w:r w:rsidR="006860EA" w:rsidRPr="0040221C">
        <w:t xml:space="preserve"> </w:t>
      </w:r>
      <w:r w:rsidRPr="0040221C">
        <w:t xml:space="preserve">permite el acceso a una base de datos </w:t>
      </w:r>
      <w:r w:rsidR="007C080F">
        <w:t xml:space="preserve">donde se almacena un listado de pacientes y de movimientos. De dicha base de datos podemos consultar movimientos cervicales en todos los planos y observar </w:t>
      </w:r>
      <w:r w:rsidRPr="0040221C">
        <w:t>la evolución con el tiempo de estos movimientos</w:t>
      </w:r>
      <w:r w:rsidR="007C080F">
        <w:t xml:space="preserve"> y comprobar</w:t>
      </w:r>
      <w:r w:rsidRPr="0040221C">
        <w:t xml:space="preserve"> si están dentro d</w:t>
      </w:r>
      <w:r w:rsidR="003B7083">
        <w:t>e unos parámetros de normalidad, dependiendo del sexo del paciente</w:t>
      </w:r>
      <w:r w:rsidR="007C080F">
        <w:t>, ya que cada sexo tiene rangos de movilidad cervical distintos</w:t>
      </w:r>
      <w:r w:rsidR="00D85D99">
        <w:t>.</w:t>
      </w:r>
    </w:p>
    <w:p w14:paraId="73EDB3B6" w14:textId="50961B6E" w:rsidR="00A202B8" w:rsidRDefault="00A202B8" w:rsidP="000B6B32">
      <w:pPr>
        <w:rPr>
          <w:ins w:id="203" w:author="Borja Gonzalez" w:date="2017-09-07T11:32:00Z"/>
        </w:rPr>
      </w:pPr>
    </w:p>
    <w:p w14:paraId="50C7D77C" w14:textId="0114392B" w:rsidR="009750CE" w:rsidRPr="0040221C" w:rsidRDefault="0022745C" w:rsidP="000B6B32">
      <w:pPr>
        <w:rPr>
          <w:ins w:id="204" w:author="Borja Gonzalez" w:date="2017-09-26T09:43:00Z"/>
        </w:rPr>
      </w:pPr>
      <w:r>
        <w:t>En la sección de datos de cada paciente estará disponible un set de movimientos, que incluye los movimientos en los planos Transversal, Coronal y Sagital, con una fecha asociada que corresponde a la fecha de la medición</w:t>
      </w:r>
      <w:r w:rsidR="00D9065B">
        <w:t xml:space="preserve">. Se podrá consultar cada movimiento por separado en forma de gráfico. Además se podrá visualizar, en forma de gráfico, la evolución de cada movimiento a medida que pasa el tiempo. En el gráfico de evolución </w:t>
      </w:r>
      <w:r w:rsidR="00D16488">
        <w:t>habrá disponible unos valores de normalidad para que sea posible observar si el paciente entra dentro de dichos valores.</w:t>
      </w:r>
      <w:r w:rsidR="007C080F">
        <w:t xml:space="preserve"> Se podrán añadir y borrar sets de movimientos, teniendo en cuenta que para añadir un set de movimientos habrá que seleccionar un archivo local</w:t>
      </w:r>
      <w:r w:rsidR="009750CE">
        <w:t>, siendo este del tipo CSV ya que el único que se acepta,</w:t>
      </w:r>
      <w:r w:rsidR="007C080F">
        <w:t xml:space="preserve"> y asociar una fecha de medición a este set de movimientos con la hora incluida por si hubiese más de una medición diaria.</w:t>
      </w:r>
    </w:p>
    <w:p w14:paraId="6627EA72" w14:textId="77777777" w:rsidR="00333F5F" w:rsidRDefault="00333F5F" w:rsidP="00A202B8">
      <w:bookmarkStart w:id="205" w:name="_Toc366229203"/>
    </w:p>
    <w:p w14:paraId="57D2FAEB" w14:textId="2C0EEED3" w:rsidR="00D51A6F" w:rsidRDefault="000365A9" w:rsidP="00D51A6F">
      <w:pPr>
        <w:pStyle w:val="Heading1"/>
      </w:pPr>
      <w:bookmarkStart w:id="206" w:name="_Toc368246684"/>
      <w:r>
        <w:t xml:space="preserve">2.  </w:t>
      </w:r>
      <w:r w:rsidR="00E653AA" w:rsidRPr="0040221C">
        <w:t>Estado del arte</w:t>
      </w:r>
      <w:bookmarkEnd w:id="205"/>
      <w:bookmarkEnd w:id="206"/>
    </w:p>
    <w:p w14:paraId="21870265" w14:textId="77777777" w:rsidR="00BD1DD1" w:rsidRDefault="00BD1DD1" w:rsidP="00877555"/>
    <w:p w14:paraId="5373A99B" w14:textId="53ECD876" w:rsidR="00BD1DD1" w:rsidRDefault="000365A9" w:rsidP="0028735F">
      <w:pPr>
        <w:pStyle w:val="Heading2"/>
      </w:pPr>
      <w:bookmarkStart w:id="207" w:name="_Toc368246685"/>
      <w:r>
        <w:t xml:space="preserve">2.1.  </w:t>
      </w:r>
      <w:r w:rsidR="00BD1DD1">
        <w:t>Diseño de web estático</w:t>
      </w:r>
      <w:bookmarkEnd w:id="207"/>
    </w:p>
    <w:p w14:paraId="7B81D7BE" w14:textId="40390F78" w:rsidR="00BD1DD1" w:rsidRDefault="000365A9" w:rsidP="0028735F">
      <w:pPr>
        <w:pStyle w:val="Heading3"/>
      </w:pPr>
      <w:bookmarkStart w:id="208" w:name="_Toc368246686"/>
      <w:r>
        <w:t xml:space="preserve">2.1.1.  </w:t>
      </w:r>
      <w:r w:rsidR="00BD1DD1">
        <w:t>HTML</w:t>
      </w:r>
      <w:bookmarkEnd w:id="208"/>
    </w:p>
    <w:p w14:paraId="04B57764" w14:textId="77777777" w:rsidR="00BD1DD1" w:rsidRDefault="00BD1DD1" w:rsidP="0028735F"/>
    <w:p w14:paraId="4278BA82" w14:textId="08151D91" w:rsidR="00820D10" w:rsidRDefault="00BD1DD1" w:rsidP="002A3C4D">
      <w:r w:rsidRPr="00CC6FD2">
        <w:rPr>
          <w:bCs/>
        </w:rPr>
        <w:t>HTML</w:t>
      </w:r>
      <w:r w:rsidRPr="00CC6FD2">
        <w:t xml:space="preserve">, </w:t>
      </w:r>
      <w:r w:rsidR="00316321">
        <w:t xml:space="preserve">acrónimo de </w:t>
      </w:r>
      <w:r w:rsidRPr="00CC6FD2">
        <w:rPr>
          <w:bCs/>
          <w:iCs/>
        </w:rPr>
        <w:t>HyperText Markup Language</w:t>
      </w:r>
      <w:r w:rsidRPr="00CC6FD2">
        <w:t xml:space="preserve"> (lenguaje de marcas de hipertexto), </w:t>
      </w:r>
      <w:r w:rsidR="00316321">
        <w:t xml:space="preserve">se refiere al lenguaje de programación que se utiliza hoy en día para </w:t>
      </w:r>
      <w:r w:rsidR="002A3C4D">
        <w:t xml:space="preserve">la </w:t>
      </w:r>
      <w:r w:rsidR="00316321">
        <w:t xml:space="preserve">parte </w:t>
      </w:r>
      <w:r w:rsidR="002A3C4D">
        <w:t xml:space="preserve">principal </w:t>
      </w:r>
      <w:r w:rsidR="00316321">
        <w:t>del diseño de las páginas web</w:t>
      </w:r>
      <w:r w:rsidRPr="00CC6FD2">
        <w:t xml:space="preserve">. </w:t>
      </w:r>
      <w:r w:rsidR="002A3C4D">
        <w:t xml:space="preserve">Este lenguaje de programación dictamina el contenido de una página web pero no su funcionalidad. De la apariencia de la página se encarga CSS y de la funcionalidad sería JavaScript. Para poner ejemplos, HTML define elementos de la página web como podrían ser el texto, las imágenes, los </w:t>
      </w:r>
      <w:r w:rsidR="00820D10">
        <w:t>títulos</w:t>
      </w:r>
      <w:r w:rsidR="002A3C4D">
        <w:t xml:space="preserve"> o lo</w:t>
      </w:r>
      <w:ins w:id="209" w:author="Borja Gonzalez" w:date="2017-09-27T22:15:00Z">
        <w:r w:rsidR="00820D10">
          <w:t>s</w:t>
        </w:r>
      </w:ins>
      <w:r w:rsidR="002A3C4D">
        <w:t xml:space="preserve"> juegos entre otros objetos. En el caso de mi aplicación web utilizo HTML para posicionar los distintos elementos, como podrían ser el título, una tabla, el pie de página u otros elementos, en un orden específico. También lo utilizo para añadir enlaces a las distintas pestañas de mi página web, por lo que HTML da la posibilidad de enlazar contenidos con otras páginas web.</w:t>
      </w:r>
    </w:p>
    <w:p w14:paraId="59015A6F" w14:textId="77777777" w:rsidR="00820D10" w:rsidRDefault="00820D10" w:rsidP="002A3C4D"/>
    <w:p w14:paraId="6DCAB081" w14:textId="2D1BF115" w:rsidR="00820D10" w:rsidRDefault="00820D10" w:rsidP="002A3C4D">
      <w:r>
        <w:t>La forma de escribir en HTML es mediante el uso de etiquetas. Todo lo que se encuentre entre el etiquetado será lo que se visualice en la página. Algunos ejemplos típicos de estas etiquetas son los siguientes:</w:t>
      </w:r>
    </w:p>
    <w:p w14:paraId="27676722" w14:textId="77777777" w:rsidR="00820D10" w:rsidRDefault="00820D10" w:rsidP="002A3C4D"/>
    <w:p w14:paraId="207DC747" w14:textId="77777777" w:rsidR="00820D10" w:rsidRDefault="00820D10" w:rsidP="002A3C4D">
      <w:r>
        <w:t xml:space="preserve">&lt;head&gt; </w:t>
      </w:r>
      <w:r>
        <w:sym w:font="Wingdings" w:char="F0E0"/>
      </w:r>
      <w:r>
        <w:t xml:space="preserve"> cabecera de la página.</w:t>
      </w:r>
    </w:p>
    <w:p w14:paraId="178C3219" w14:textId="77777777" w:rsidR="00820D10" w:rsidRDefault="00820D10" w:rsidP="002A3C4D">
      <w:r>
        <w:t xml:space="preserve">&lt;title&gt; </w:t>
      </w:r>
      <w:r>
        <w:sym w:font="Wingdings" w:char="F0E0"/>
      </w:r>
      <w:r>
        <w:t xml:space="preserve"> Título de la página.</w:t>
      </w:r>
    </w:p>
    <w:p w14:paraId="20A4662B" w14:textId="77777777" w:rsidR="00820D10" w:rsidRDefault="00820D10" w:rsidP="002A3C4D">
      <w:r>
        <w:t xml:space="preserve">&lt;body&gt; </w:t>
      </w:r>
      <w:r>
        <w:sym w:font="Wingdings" w:char="F0E0"/>
      </w:r>
      <w:r>
        <w:t xml:space="preserve"> El cuerpo o contenido principal de la página web.</w:t>
      </w:r>
    </w:p>
    <w:p w14:paraId="031946D3" w14:textId="77777777" w:rsidR="00820D10" w:rsidRDefault="00820D10" w:rsidP="002A3C4D">
      <w:r>
        <w:t xml:space="preserve">&lt;img&gt; </w:t>
      </w:r>
      <w:r>
        <w:sym w:font="Wingdings" w:char="F0E0"/>
      </w:r>
      <w:r>
        <w:t xml:space="preserve"> Imagen.</w:t>
      </w:r>
    </w:p>
    <w:p w14:paraId="40B1FC0A" w14:textId="0E2DB8F9" w:rsidR="00BD1DD1" w:rsidRDefault="00820D10" w:rsidP="002A3C4D">
      <w:r>
        <w:t>Y muchos otros más.</w:t>
      </w:r>
    </w:p>
    <w:p w14:paraId="5B36993D" w14:textId="77777777" w:rsidR="002A3C4D" w:rsidRPr="00BD1DD1" w:rsidRDefault="002A3C4D" w:rsidP="002A3C4D"/>
    <w:p w14:paraId="3C21CD46" w14:textId="681337F2" w:rsidR="00BD1DD1" w:rsidRDefault="000365A9" w:rsidP="0028735F">
      <w:pPr>
        <w:pStyle w:val="Heading3"/>
      </w:pPr>
      <w:bookmarkStart w:id="210" w:name="_Toc368246687"/>
      <w:r>
        <w:t xml:space="preserve">2.1.2.  </w:t>
      </w:r>
      <w:r w:rsidR="00BD1DD1">
        <w:t>CSS</w:t>
      </w:r>
      <w:bookmarkEnd w:id="210"/>
    </w:p>
    <w:p w14:paraId="50DD0077" w14:textId="77777777" w:rsidR="001A2DEE" w:rsidRDefault="001A2DEE" w:rsidP="0028735F"/>
    <w:p w14:paraId="4967C7B8" w14:textId="219E8556" w:rsidR="001A2DEE" w:rsidRDefault="00E21D4D" w:rsidP="0028735F">
      <w:r>
        <w:t xml:space="preserve">CSS, acrónimo de Cascading Style Sheets (Hojas de estilo en cascada) es un lenguaje de programación simple que es utilizado para definir el aspecto o presentación de documentos HTML o XML, por lo que podríamos decir que es un lenguaje de diseño gráfico. Como he mencionado antes CSS se utiliza en conjunto a HTML y JavaScript para definir una página web. Con una misma hoja de estilos es posible definir el diseño de varios documentos HTML, incluyendo características como el color, las fuentes y las capas. </w:t>
      </w:r>
    </w:p>
    <w:p w14:paraId="21E67836" w14:textId="77777777" w:rsidR="00E21D4D" w:rsidRDefault="00E21D4D" w:rsidP="0028735F"/>
    <w:p w14:paraId="596E064A" w14:textId="5875E72E" w:rsidR="00E21D4D" w:rsidRPr="001A2DEE" w:rsidRDefault="00E21D4D" w:rsidP="0028735F">
      <w:r>
        <w:t xml:space="preserve">Para mi página web he compartido una hoja de estilos para definir el aspecto de las tres documentos HTML que utilizo. De forma más específica, he definido el diseño de las pestañas que dan acceso a cada documento </w:t>
      </w:r>
      <w:r w:rsidR="000E3AE4">
        <w:t>HTML, el diseño de las tablas  y los botones que se muestran. Para el caso de los botones, CSS me ha permitido definir la interactividad con los botones y las imágenes que corresponden al botón.</w:t>
      </w:r>
    </w:p>
    <w:p w14:paraId="5999EE03" w14:textId="15687BD3" w:rsidR="000E3AE4" w:rsidRDefault="000E3AE4" w:rsidP="00F45CE8">
      <w:pPr>
        <w:pStyle w:val="Heading3"/>
        <w:pPrChange w:id="211" w:author="Borja Gonzalez" w:date="2017-09-28T13:02:00Z">
          <w:pPr>
            <w:pStyle w:val="Heading2"/>
          </w:pPr>
        </w:pPrChange>
      </w:pPr>
      <w:bookmarkStart w:id="212" w:name="_Toc368246688"/>
      <w:r>
        <w:t>2.</w:t>
      </w:r>
      <w:r w:rsidR="00F45CE8">
        <w:t>1.3.</w:t>
      </w:r>
      <w:del w:id="213" w:author="Borja Gonzalez" w:date="2017-09-28T13:02:00Z">
        <w:r w:rsidDel="00F45CE8">
          <w:delText>2</w:delText>
        </w:r>
      </w:del>
      <w:r>
        <w:t xml:space="preserve">  Java</w:t>
      </w:r>
      <w:r w:rsidR="008725F9">
        <w:t>S</w:t>
      </w:r>
      <w:del w:id="214" w:author="Borja Gonzalez" w:date="2017-09-27T23:20:00Z">
        <w:r w:rsidDel="008725F9">
          <w:delText>s</w:delText>
        </w:r>
      </w:del>
      <w:r>
        <w:t>cript</w:t>
      </w:r>
      <w:bookmarkEnd w:id="212"/>
      <w:r>
        <w:t xml:space="preserve"> </w:t>
      </w:r>
    </w:p>
    <w:p w14:paraId="014CE061" w14:textId="77777777" w:rsidR="000E3AE4" w:rsidRDefault="000E3AE4" w:rsidP="000E3AE4"/>
    <w:p w14:paraId="313504BC" w14:textId="73EFBA0B" w:rsidR="00A849FA" w:rsidRDefault="00A849FA" w:rsidP="000E3AE4">
      <w:r>
        <w:t xml:space="preserve">JavaScript es un lenguaje de programación interpretada, lo que quiere decir que el navegador interpreta el código línea a línea mientras la página web se va cargando. También se define como un lenguaje orientado a objetos, lo que quiere decir que las instrucciones escritas en este lenguaje </w:t>
      </w:r>
      <w:r w:rsidR="0081632B">
        <w:t xml:space="preserve">son en realidad llamadas a métodos o propiedades de objetos del navegador. </w:t>
      </w:r>
    </w:p>
    <w:p w14:paraId="140737AE" w14:textId="77777777" w:rsidR="0081632B" w:rsidRDefault="0081632B" w:rsidP="000E3AE4"/>
    <w:p w14:paraId="4EC11BCD" w14:textId="5DCBAF9C" w:rsidR="0081632B" w:rsidRDefault="0081632B" w:rsidP="000E3AE4">
      <w:r>
        <w:t xml:space="preserve">JavaScript es el estándar de ECMAScript </w:t>
      </w:r>
      <w:r w:rsidR="002216A3">
        <w:t>y es</w:t>
      </w:r>
      <w:r>
        <w:t xml:space="preserve"> conocido principalmente como el lenguaje de script de las páginas web. También es utilizado en otros ámbitos distintos al navegador, como pueden ser node.js, el cual utilizo en esta aplicación web, y Apache CouchDB. </w:t>
      </w:r>
    </w:p>
    <w:p w14:paraId="6AAE36E6" w14:textId="77777777" w:rsidR="001C729E" w:rsidRDefault="001C729E" w:rsidP="000E3AE4"/>
    <w:p w14:paraId="387D0A5E" w14:textId="4CA8C366" w:rsidR="001C729E" w:rsidRDefault="001C729E" w:rsidP="000E3AE4">
      <w:r>
        <w:t>JavaScript posee una sintaxis que es muy parecida a la utilizada en el lenguaje de programación C, ya que se utilizan sentencias comunes como pueden ser if, for o switch entre otras. Esta similitud se debe a que la sintaxis de JavaScript proviene de C y de Java. La principal diferencia con estos lenguajes es que JavaScript no tiene clases y que las funciones son objetos.</w:t>
      </w:r>
    </w:p>
    <w:p w14:paraId="635B9D27" w14:textId="77777777" w:rsidR="001C729E" w:rsidRDefault="001C729E" w:rsidP="000E3AE4"/>
    <w:p w14:paraId="015CFEEB" w14:textId="79653BEE" w:rsidR="001C729E" w:rsidRDefault="001C729E" w:rsidP="000E3AE4">
      <w:r>
        <w:t>Para el desarrollo de mi aplicación web he utilizado este lenguaje en la mayor parte de mi código. Algunos ejemplos de uso son la utilización de bucles for para rellenar las tablas, alertas que avisan al usuario de ciertos eventos y la obtención de valores introducidos por el usuario.</w:t>
      </w:r>
    </w:p>
    <w:p w14:paraId="58748648" w14:textId="77777777" w:rsidR="00F45CE8" w:rsidRDefault="00F45CE8" w:rsidP="000E3AE4"/>
    <w:p w14:paraId="6A6929AB" w14:textId="4FE271BD" w:rsidR="00F45CE8" w:rsidRDefault="00F45CE8" w:rsidP="00F45CE8">
      <w:pPr>
        <w:pStyle w:val="Heading3"/>
        <w:rPr>
          <w:shd w:val="clear" w:color="auto" w:fill="FFFFFF"/>
        </w:rPr>
        <w:pPrChange w:id="215" w:author="Borja Gonzalez" w:date="2017-09-28T13:03:00Z">
          <w:pPr>
            <w:pStyle w:val="Heading2"/>
          </w:pPr>
        </w:pPrChange>
      </w:pPr>
      <w:bookmarkStart w:id="216" w:name="_Toc368246689"/>
      <w:r>
        <w:rPr>
          <w:shd w:val="clear" w:color="auto" w:fill="FFFFFF"/>
        </w:rPr>
        <w:t xml:space="preserve">2.1.4.  </w:t>
      </w:r>
      <w:commentRangeStart w:id="217"/>
      <w:r>
        <w:rPr>
          <w:shd w:val="clear" w:color="auto" w:fill="FFFFFF"/>
        </w:rPr>
        <w:t>Chart</w:t>
      </w:r>
      <w:commentRangeEnd w:id="217"/>
      <w:r>
        <w:rPr>
          <w:rStyle w:val="CommentReference"/>
          <w:rFonts w:asciiTheme="minorHAnsi" w:eastAsiaTheme="minorEastAsia" w:hAnsiTheme="minorHAnsi" w:cstheme="minorBidi"/>
          <w:b w:val="0"/>
          <w:bCs w:val="0"/>
          <w:color w:val="auto"/>
        </w:rPr>
        <w:commentReference w:id="217"/>
      </w:r>
      <w:r>
        <w:rPr>
          <w:shd w:val="clear" w:color="auto" w:fill="FFFFFF"/>
        </w:rPr>
        <w:t>.js</w:t>
      </w:r>
      <w:bookmarkEnd w:id="216"/>
    </w:p>
    <w:p w14:paraId="5F706B3F" w14:textId="77777777" w:rsidR="00F45CE8" w:rsidRDefault="00F45CE8" w:rsidP="00F45CE8"/>
    <w:p w14:paraId="76CF3FD4" w14:textId="77777777" w:rsidR="00F45CE8" w:rsidRDefault="00F45CE8" w:rsidP="00F45CE8">
      <w:r>
        <w:t xml:space="preserve">Chart.js es una plataforma de JavaScript que nos permite crear gráficos simples pero a la vez flexibles. </w:t>
      </w:r>
    </w:p>
    <w:p w14:paraId="07D09018" w14:textId="77777777" w:rsidR="00F45CE8" w:rsidRDefault="00F45CE8" w:rsidP="00F45CE8">
      <w:pPr>
        <w:pStyle w:val="ListParagraph"/>
        <w:numPr>
          <w:ilvl w:val="0"/>
          <w:numId w:val="20"/>
        </w:numPr>
      </w:pPr>
      <w:r>
        <w:t>A través del elemento &lt;canvas&gt; se consiguen crear gráficos simples.</w:t>
      </w:r>
    </w:p>
    <w:p w14:paraId="6734A7BB" w14:textId="77777777" w:rsidR="00F45CE8" w:rsidRDefault="00F45CE8" w:rsidP="00F45CE8">
      <w:pPr>
        <w:pStyle w:val="ListParagraph"/>
        <w:numPr>
          <w:ilvl w:val="0"/>
          <w:numId w:val="20"/>
        </w:numPr>
      </w:pPr>
      <w:r>
        <w:t>Con Chart.js podemos crear hasta 8 tipos de gráficos personalizables y con los que se puede interactuar.</w:t>
      </w:r>
    </w:p>
    <w:p w14:paraId="6A13A7EB" w14:textId="77777777" w:rsidR="00F45CE8" w:rsidRDefault="00F45CE8" w:rsidP="00F45CE8">
      <w:pPr>
        <w:pStyle w:val="ListParagraph"/>
        <w:numPr>
          <w:ilvl w:val="0"/>
          <w:numId w:val="20"/>
        </w:numPr>
      </w:pPr>
      <w:r>
        <w:t xml:space="preserve"> Posee un gran rendimiento en todos los navegadores actuales (IE9+). </w:t>
      </w:r>
    </w:p>
    <w:p w14:paraId="0F1DCD4C" w14:textId="77777777" w:rsidR="00F45CE8" w:rsidRDefault="00F45CE8" w:rsidP="00F45CE8">
      <w:pPr>
        <w:pStyle w:val="ListParagraph"/>
        <w:numPr>
          <w:ilvl w:val="0"/>
          <w:numId w:val="20"/>
        </w:numPr>
      </w:pPr>
      <w:r>
        <w:t xml:space="preserve">Redibuja los gráficos a la hora de ampliar o reducir sobre ellos para conseguir una escala perfecta de granularidad. </w:t>
      </w:r>
    </w:p>
    <w:p w14:paraId="055997CE" w14:textId="77777777" w:rsidR="00F45CE8" w:rsidRPr="0028735F" w:rsidRDefault="00F45CE8" w:rsidP="00F45CE8">
      <w:pPr>
        <w:pStyle w:val="ListParagraph"/>
        <w:numPr>
          <w:ilvl w:val="0"/>
          <w:numId w:val="20"/>
        </w:numPr>
      </w:pPr>
      <w:r>
        <w:t xml:space="preserve">Chart.js funciona muy bien a la hora de visualizar los gráficos en navegadores de otros dispositivos como tablets y móviles </w:t>
      </w:r>
    </w:p>
    <w:p w14:paraId="095058BE" w14:textId="77777777" w:rsidR="00F45CE8" w:rsidRDefault="00F45CE8" w:rsidP="000E3AE4"/>
    <w:p w14:paraId="21DD73A0" w14:textId="1CDB8AB2" w:rsidR="005A7297" w:rsidRPr="006E178F" w:rsidRDefault="005A7297" w:rsidP="005A7297">
      <w:pPr>
        <w:pStyle w:val="Heading3"/>
      </w:pPr>
      <w:bookmarkStart w:id="218" w:name="_Toc368246690"/>
      <w:r>
        <w:t>2.1.5.  Papa Parse</w:t>
      </w:r>
      <w:bookmarkEnd w:id="218"/>
    </w:p>
    <w:p w14:paraId="47A9775F" w14:textId="77777777" w:rsidR="005A7297" w:rsidRDefault="005A7297" w:rsidP="005A7297"/>
    <w:p w14:paraId="4B5564D5" w14:textId="77777777" w:rsidR="005A7297" w:rsidRDefault="005A7297" w:rsidP="005A7297">
      <w:r>
        <w:t xml:space="preserve">Papa parse es un analizador sintáctico que convierte archivos de texto delimitados, principalmente archivos CSV, en estructuras de datos y viceversa. </w:t>
      </w:r>
      <w:r w:rsidRPr="00D3409D">
        <w:t xml:space="preserve">Papa Parse </w:t>
      </w:r>
      <w:r>
        <w:t>es el analizador más rápido en navegadores para JavaScript. Según la RFC 4180, Papa parse es el analizador sintáctico más fiable y por lo tanto el más recomendable. Posee las siguientes características:</w:t>
      </w:r>
    </w:p>
    <w:p w14:paraId="260A19BF" w14:textId="77777777" w:rsidR="005A7297" w:rsidRDefault="005A7297" w:rsidP="005A7297">
      <w:pPr>
        <w:pStyle w:val="ListParagraph"/>
        <w:numPr>
          <w:ilvl w:val="0"/>
          <w:numId w:val="20"/>
        </w:numPr>
      </w:pPr>
      <w:r>
        <w:t>Muy fácil de usar.</w:t>
      </w:r>
    </w:p>
    <w:p w14:paraId="6C8A6A1C" w14:textId="77777777" w:rsidR="005A7297" w:rsidRDefault="005A7297" w:rsidP="005A7297">
      <w:pPr>
        <w:pStyle w:val="ListParagraph"/>
        <w:numPr>
          <w:ilvl w:val="0"/>
          <w:numId w:val="20"/>
        </w:numPr>
      </w:pPr>
      <w:r>
        <w:t>Parsea ficheros CSV en un entorno local o a través de la red directamente.</w:t>
      </w:r>
    </w:p>
    <w:p w14:paraId="15159715" w14:textId="77777777" w:rsidR="005A7297" w:rsidRDefault="005A7297" w:rsidP="005A7297">
      <w:pPr>
        <w:pStyle w:val="ListParagraph"/>
        <w:numPr>
          <w:ilvl w:val="0"/>
          <w:numId w:val="20"/>
        </w:numPr>
      </w:pPr>
      <w:r>
        <w:t>Transmite archivos de gran tamaño (incluso a través de HTTP).</w:t>
      </w:r>
    </w:p>
    <w:p w14:paraId="7851AB1C" w14:textId="77777777" w:rsidR="005A7297" w:rsidRDefault="005A7297" w:rsidP="005A7297">
      <w:pPr>
        <w:pStyle w:val="ListParagraph"/>
        <w:numPr>
          <w:ilvl w:val="0"/>
          <w:numId w:val="20"/>
        </w:numPr>
      </w:pPr>
      <w:r>
        <w:t>El análisis sintáctico con la conversión se realizan, además, de forma inversa(JSON a CSV).</w:t>
      </w:r>
    </w:p>
    <w:p w14:paraId="701E50FF" w14:textId="77777777" w:rsidR="005A7297" w:rsidRDefault="005A7297" w:rsidP="005A7297">
      <w:pPr>
        <w:pStyle w:val="ListParagraph"/>
        <w:numPr>
          <w:ilvl w:val="0"/>
          <w:numId w:val="20"/>
        </w:numPr>
      </w:pPr>
      <w:r>
        <w:t>Detección automática de delimitadores.</w:t>
      </w:r>
    </w:p>
    <w:p w14:paraId="56164258" w14:textId="77777777" w:rsidR="005A7297" w:rsidRDefault="005A7297" w:rsidP="005A7297">
      <w:pPr>
        <w:pStyle w:val="ListParagraph"/>
        <w:numPr>
          <w:ilvl w:val="0"/>
          <w:numId w:val="20"/>
        </w:numPr>
      </w:pPr>
      <w:r>
        <w:t>Pausa, reanudación y anulación del parseo.</w:t>
      </w:r>
    </w:p>
    <w:p w14:paraId="2EFBFF9D" w14:textId="77777777" w:rsidR="005A7297" w:rsidRDefault="005A7297" w:rsidP="005A7297">
      <w:pPr>
        <w:pStyle w:val="ListParagraph"/>
        <w:numPr>
          <w:ilvl w:val="0"/>
          <w:numId w:val="20"/>
        </w:numPr>
      </w:pPr>
      <w:r>
        <w:t xml:space="preserve">Papa parse no tiene dependencias. </w:t>
      </w:r>
    </w:p>
    <w:p w14:paraId="1489F51E" w14:textId="77777777" w:rsidR="005A7297" w:rsidRDefault="005A7297" w:rsidP="005A7297">
      <w:pPr>
        <w:pStyle w:val="ListParagraph"/>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B8D3387" w14:textId="77777777" w:rsidR="005A7297" w:rsidRDefault="005A7297" w:rsidP="005A7297">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29183CB3" w14:textId="42FE7B4A" w:rsidR="005A7297" w:rsidRDefault="005A7297" w:rsidP="005A7297">
      <w:pPr>
        <w:rPr>
          <w:rFonts w:eastAsia="Times New Roman" w:cs="Times New Roman"/>
          <w:color w:val="24292E"/>
          <w:shd w:val="clear" w:color="auto" w:fill="FFFFFF"/>
        </w:rPr>
      </w:pPr>
      <w:r>
        <w:rPr>
          <w:rFonts w:eastAsia="Times New Roman" w:cs="Times New Roman"/>
          <w:color w:val="24292E"/>
          <w:shd w:val="clear" w:color="auto" w:fill="FFFFFF"/>
        </w:rPr>
        <w:t>Soporte del encabezado de fila.</w:t>
      </w:r>
    </w:p>
    <w:p w14:paraId="2D648CEE" w14:textId="77777777" w:rsidR="005A7297" w:rsidRPr="009B3DDD" w:rsidRDefault="005A7297" w:rsidP="005A7297"/>
    <w:p w14:paraId="36598AB7" w14:textId="6486670C" w:rsidR="001757CA" w:rsidRDefault="000365A9" w:rsidP="005A7297">
      <w:pPr>
        <w:pStyle w:val="Heading2"/>
      </w:pPr>
      <w:bookmarkStart w:id="219" w:name="_Toc368246691"/>
      <w:r>
        <w:t>2.</w:t>
      </w:r>
      <w:r w:rsidR="00F45CE8">
        <w:t>2.</w:t>
      </w:r>
      <w:r>
        <w:t xml:space="preserve">  </w:t>
      </w:r>
      <w:r w:rsidR="005A7297">
        <w:t>Diseño del lado del Servidor</w:t>
      </w:r>
      <w:bookmarkEnd w:id="219"/>
    </w:p>
    <w:p w14:paraId="704FE563" w14:textId="77777777" w:rsidR="005A7297" w:rsidRDefault="005A7297" w:rsidP="005A7297"/>
    <w:p w14:paraId="441FEC0B" w14:textId="17AF3D30" w:rsidR="005A7297" w:rsidRPr="005A7297" w:rsidRDefault="005A7297" w:rsidP="005A7297">
      <w:pPr>
        <w:pStyle w:val="Heading3"/>
      </w:pPr>
      <w:bookmarkStart w:id="220" w:name="_Toc368246692"/>
      <w:r>
        <w:t>2.2.1. NodeJS</w:t>
      </w:r>
      <w:bookmarkEnd w:id="220"/>
    </w:p>
    <w:p w14:paraId="0AFBB529" w14:textId="543C61FF" w:rsidR="000E3AE4" w:rsidRDefault="000E3AE4" w:rsidP="001757CA"/>
    <w:p w14:paraId="4FE48375" w14:textId="3EC0E8B9" w:rsidR="008725F9" w:rsidRDefault="004C28EF" w:rsidP="001757CA">
      <w:r>
        <w:t xml:space="preserve">NodeJS </w:t>
      </w:r>
      <w:r w:rsidR="003C2907">
        <w:t>es un entorno de JavaScript situado en el lado del servidor. Es una arquitectura basada en eventos, la cual permite a las operaciones no bloqueantes comunicar señales de éxito o de error en su terminación.</w:t>
      </w:r>
      <w:r w:rsidR="00AF08B4">
        <w:t xml:space="preserve"> Las operaciones no bloqueantes de entrada y salida se apoyan en un </w:t>
      </w:r>
      <w:r w:rsidR="00625695">
        <w:t>único hilo que utiliza multi-threading para las operaciones E/S.</w:t>
      </w:r>
    </w:p>
    <w:p w14:paraId="45444BC9" w14:textId="77777777" w:rsidR="003C2907" w:rsidRDefault="003C2907" w:rsidP="001757CA"/>
    <w:p w14:paraId="681C3396" w14:textId="0D834B10" w:rsidR="003C2907" w:rsidRDefault="00AF08B4" w:rsidP="001757CA">
      <w:r>
        <w:t>NodeJS ejecuta el código JavaScript</w:t>
      </w:r>
      <w:r w:rsidR="00F45CE8">
        <w:t xml:space="preserve"> mediante el motor V8, que a sido </w:t>
      </w:r>
      <w:r>
        <w:t>desarrollado por Google. Este motor permite a Node ejecutar y compilar el código de una forma increíblemente rápida.</w:t>
      </w:r>
    </w:p>
    <w:p w14:paraId="09ACC5B2" w14:textId="77777777" w:rsidR="00625695" w:rsidRDefault="00625695" w:rsidP="001757CA"/>
    <w:p w14:paraId="4428F1E4" w14:textId="69CC4ECE" w:rsidR="00625695" w:rsidRDefault="00625695" w:rsidP="001757CA">
      <w:r>
        <w:t xml:space="preserve">Junto con la alta velocidad de ejecución como característica fundamental, encontramos el Bucle de eventos. Este bucle nos permite manejar una gran cantidad de clientes, ya que en NodeJS todas las operaciones pesadas I/O se realizan de forma asíncrona. El problema de algunos servidores actuales es que asignan un hilo a cada cliente y junto a este hilo va una cantidad me memoria RAM asociada, por lo que el numero de clientes está limitado al tamaño de la RAM del servidor. </w:t>
      </w:r>
      <w:r w:rsidR="00F45CE8">
        <w:t>Node resuelve este problema, ya que en cada conexión se utiliza el motor V8 para ejecutar un evento.</w:t>
      </w:r>
    </w:p>
    <w:p w14:paraId="7CCD4490" w14:textId="77777777" w:rsidR="00F45CE8" w:rsidRDefault="00F45CE8" w:rsidP="001757CA"/>
    <w:p w14:paraId="58381738" w14:textId="463BBF53" w:rsidR="00B555CB" w:rsidRDefault="00B555CB" w:rsidP="001757CA">
      <w:r w:rsidRPr="000E3AE4">
        <w:rPr>
          <w:noProof/>
          <w:lang w:val="en-US"/>
        </w:rPr>
        <w:drawing>
          <wp:inline distT="0" distB="0" distL="0" distR="0" wp14:anchorId="0D8E2047" wp14:editId="542A7105">
            <wp:extent cx="4800600" cy="40005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600" cy="400050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BF03C1B" w14:textId="77777777" w:rsidR="001A2DEE" w:rsidRDefault="001A2DEE" w:rsidP="001757CA"/>
    <w:p w14:paraId="68C219F7" w14:textId="4DBE09A6" w:rsidR="00EA0671" w:rsidRDefault="000365A9" w:rsidP="00EA0671">
      <w:pPr>
        <w:pStyle w:val="Heading3"/>
      </w:pPr>
      <w:bookmarkStart w:id="221" w:name="_Toc368246693"/>
      <w:r>
        <w:t>2.</w:t>
      </w:r>
      <w:r w:rsidR="005A7297">
        <w:t>2</w:t>
      </w:r>
      <w:r>
        <w:t>.</w:t>
      </w:r>
      <w:r w:rsidR="00F45CE8">
        <w:t>1</w:t>
      </w:r>
      <w:r>
        <w:t xml:space="preserve"> </w:t>
      </w:r>
      <w:r w:rsidR="00EA0671">
        <w:t>Express.js</w:t>
      </w:r>
      <w:bookmarkEnd w:id="221"/>
    </w:p>
    <w:p w14:paraId="0A7F7809" w14:textId="77777777" w:rsidR="00EA0671" w:rsidRDefault="00EA0671" w:rsidP="00EA0671"/>
    <w:p w14:paraId="1A5EF37F" w14:textId="1BF228D3" w:rsidR="000567E5" w:rsidRDefault="00CB1F59" w:rsidP="00EA0671">
      <w:r>
        <w:t xml:space="preserve">Express es el entorno de trabajo web mas utilizado en NodeJS y está diseñado para la construcción de aplicaciones web, aplicaciones móviles y APIs. Es posible crear una API de forma sencilla y rápida que proporciona una gran cantidad de métodos </w:t>
      </w:r>
      <w:r w:rsidR="000567E5">
        <w:t>de utilidad para http y el middleware. Las características principales de Express se pueden resumir en las siguientes:</w:t>
      </w:r>
    </w:p>
    <w:p w14:paraId="3414DE07" w14:textId="77777777" w:rsidR="001A734D" w:rsidRDefault="001A734D" w:rsidP="00EA0671"/>
    <w:p w14:paraId="3064058D" w14:textId="78F51219" w:rsidR="00860F9D" w:rsidRDefault="00860F9D" w:rsidP="00FE6B96">
      <w:pPr>
        <w:pStyle w:val="ListParagraph"/>
        <w:numPr>
          <w:ilvl w:val="0"/>
          <w:numId w:val="20"/>
        </w:numPr>
      </w:pPr>
      <w:r>
        <w:t>Infraestructura mínima, flexible y rápida.</w:t>
      </w:r>
    </w:p>
    <w:p w14:paraId="1A2F07BB" w14:textId="42026B2B" w:rsidR="000567E5" w:rsidRDefault="000567E5" w:rsidP="00FE6B96">
      <w:pPr>
        <w:pStyle w:val="ListParagraph"/>
        <w:numPr>
          <w:ilvl w:val="0"/>
          <w:numId w:val="20"/>
        </w:numPr>
      </w:pPr>
      <w:r>
        <w:t>Enrutamiento robusto</w:t>
      </w:r>
      <w:r w:rsidR="00860F9D">
        <w:t>.</w:t>
      </w:r>
    </w:p>
    <w:p w14:paraId="48ABBCA9" w14:textId="71D62776" w:rsidR="000567E5" w:rsidRDefault="000567E5" w:rsidP="00FE6B96">
      <w:pPr>
        <w:pStyle w:val="ListParagraph"/>
        <w:numPr>
          <w:ilvl w:val="0"/>
          <w:numId w:val="20"/>
        </w:numPr>
      </w:pPr>
      <w:r>
        <w:t>Alto rendimiento</w:t>
      </w:r>
      <w:r w:rsidR="00860F9D">
        <w:t>.</w:t>
      </w:r>
    </w:p>
    <w:p w14:paraId="5DB9DA08" w14:textId="389B89CE" w:rsidR="000567E5" w:rsidRDefault="00860F9D" w:rsidP="00FE6B96">
      <w:pPr>
        <w:pStyle w:val="ListParagraph"/>
        <w:numPr>
          <w:ilvl w:val="0"/>
          <w:numId w:val="20"/>
        </w:numPr>
      </w:pPr>
      <w:r>
        <w:t>Ejecución</w:t>
      </w:r>
      <w:r w:rsidR="000567E5">
        <w:t xml:space="preserve"> sencilla que permite generar aplicaciones rápidamente.</w:t>
      </w:r>
    </w:p>
    <w:p w14:paraId="32C21977" w14:textId="77777777" w:rsidR="002919E2" w:rsidRDefault="002919E2" w:rsidP="00EA0671"/>
    <w:p w14:paraId="5B57C39E" w14:textId="1FC41A0A" w:rsidR="002919E2" w:rsidRDefault="000365A9" w:rsidP="00EB218B">
      <w:pPr>
        <w:pStyle w:val="Heading3"/>
      </w:pPr>
      <w:bookmarkStart w:id="222" w:name="_Toc368246694"/>
      <w:r>
        <w:t>2.</w:t>
      </w:r>
      <w:r w:rsidR="005A7297">
        <w:t>2</w:t>
      </w:r>
      <w:r>
        <w:t>.</w:t>
      </w:r>
      <w:r w:rsidR="00F45CE8">
        <w:t>2</w:t>
      </w:r>
      <w:r>
        <w:t xml:space="preserve">.  </w:t>
      </w:r>
      <w:r w:rsidR="002919E2">
        <w:t>App.js</w:t>
      </w:r>
      <w:bookmarkEnd w:id="222"/>
    </w:p>
    <w:p w14:paraId="0570203C" w14:textId="77777777" w:rsidR="002919E2" w:rsidRDefault="002919E2" w:rsidP="00EB218B"/>
    <w:p w14:paraId="39914D14" w14:textId="04CB4DB3" w:rsidR="002919E2" w:rsidRDefault="00FE6B96" w:rsidP="00EB218B">
      <w:r>
        <w:t xml:space="preserve">App.js es un kit para el desarrollo software (SDK) que se utiliza para desarrollar aplicaciones de escritorio. </w:t>
      </w:r>
      <w:r w:rsidR="001A734D">
        <w:t>E</w:t>
      </w:r>
      <w:r w:rsidR="002919E2">
        <w:t>s un librería UI (</w:t>
      </w:r>
      <w:r>
        <w:t>Interfaz de Usuario</w:t>
      </w:r>
      <w:r w:rsidR="002919E2">
        <w:t>) ligera que permite crear aplicaciones web móviles que se comportan como aplicaciones nativas, sin sacrificar el rendimiento de la aplicación.</w:t>
      </w:r>
    </w:p>
    <w:p w14:paraId="405FDB51" w14:textId="77777777" w:rsidR="00BE3411" w:rsidRDefault="00BE3411" w:rsidP="00EB218B"/>
    <w:p w14:paraId="386D77CF" w14:textId="24380940" w:rsidR="00BE3411" w:rsidRDefault="00BE3411" w:rsidP="00EB218B">
      <w:pPr>
        <w:pStyle w:val="ListParagraph"/>
        <w:numPr>
          <w:ilvl w:val="0"/>
          <w:numId w:val="25"/>
        </w:numPr>
      </w:pPr>
      <w:r>
        <w:t xml:space="preserve">Funciona en las distintas plataformas </w:t>
      </w:r>
      <w:r w:rsidR="00FE6B96">
        <w:t>móviles</w:t>
      </w:r>
      <w:r>
        <w:t>(Android 2.2+, iOS 4.3+).</w:t>
      </w:r>
    </w:p>
    <w:p w14:paraId="5A9A21AE" w14:textId="5DDDBD2B" w:rsidR="00BE3411" w:rsidRDefault="00BE3411" w:rsidP="00EB218B">
      <w:pPr>
        <w:pStyle w:val="ListParagraph"/>
        <w:numPr>
          <w:ilvl w:val="0"/>
          <w:numId w:val="25"/>
        </w:numPr>
      </w:pPr>
      <w:r>
        <w:t>Diseños de la interfaz de usuario específicos para cada plataforma.</w:t>
      </w:r>
    </w:p>
    <w:p w14:paraId="2E71C6A0" w14:textId="39D3B9CE" w:rsidR="00BE3411" w:rsidRDefault="00BE3411" w:rsidP="00EB218B">
      <w:pPr>
        <w:pStyle w:val="ListParagraph"/>
        <w:numPr>
          <w:ilvl w:val="0"/>
          <w:numId w:val="25"/>
        </w:numPr>
      </w:pPr>
      <w:r>
        <w:t>Transiciones nativas configurables.</w:t>
      </w:r>
    </w:p>
    <w:p w14:paraId="45CD3518" w14:textId="1BF2BE0B" w:rsidR="00BE3411" w:rsidRDefault="00BE3411" w:rsidP="00532ADB">
      <w:pPr>
        <w:pStyle w:val="ListParagraph"/>
        <w:numPr>
          <w:ilvl w:val="0"/>
          <w:numId w:val="25"/>
        </w:numPr>
        <w:rPr>
          <w:ins w:id="223" w:author="Borja Gonzalez" w:date="2017-09-28T15:49:00Z"/>
        </w:rPr>
      </w:pPr>
      <w:r>
        <w:t>La pila de navegación se gestiona de forma automática.</w:t>
      </w:r>
    </w:p>
    <w:p w14:paraId="4A715C2D" w14:textId="77777777" w:rsidR="00532ADB" w:rsidRDefault="00532ADB" w:rsidP="00532ADB">
      <w:pPr>
        <w:pStyle w:val="ListParagraph"/>
        <w:pPrChange w:id="224" w:author="Borja Gonzalez" w:date="2017-09-28T15:49:00Z">
          <w:pPr>
            <w:pStyle w:val="ListParagraph"/>
            <w:numPr>
              <w:numId w:val="25"/>
            </w:numPr>
            <w:ind w:hanging="360"/>
          </w:pPr>
        </w:pPrChange>
      </w:pPr>
    </w:p>
    <w:p w14:paraId="450D1CF1" w14:textId="13336B4C" w:rsidR="00BE3411" w:rsidRPr="002919E2" w:rsidRDefault="00BE3411" w:rsidP="00BE3411">
      <w:r>
        <w:t>El objetivo de App.js es aportar un punto de comienzo para las aplicaciones web móviles, manejar escenarios generales y mantener la compatibilidad con otras librerías JavaScript comunes.</w:t>
      </w:r>
    </w:p>
    <w:p w14:paraId="3B8199DB" w14:textId="77777777" w:rsidR="00EA0671" w:rsidRPr="00EA0671" w:rsidRDefault="00EA0671" w:rsidP="00B74D7C"/>
    <w:p w14:paraId="6A3E86F0" w14:textId="77777777" w:rsidR="001A2DEE" w:rsidRDefault="001A2DEE" w:rsidP="001757CA"/>
    <w:p w14:paraId="2E89E248" w14:textId="5FE232FD" w:rsidR="00E1467C" w:rsidRDefault="000365A9" w:rsidP="00E1467C">
      <w:pPr>
        <w:pStyle w:val="Heading3"/>
      </w:pPr>
      <w:bookmarkStart w:id="225" w:name="_Toc368246695"/>
      <w:r>
        <w:t>2</w:t>
      </w:r>
      <w:r w:rsidR="005A7297">
        <w:t>.2</w:t>
      </w:r>
      <w:r w:rsidR="00F45CE8">
        <w:t>.3.</w:t>
      </w:r>
      <w:r>
        <w:t xml:space="preserve">  </w:t>
      </w:r>
      <w:r w:rsidR="001B143F">
        <w:t>Socket</w:t>
      </w:r>
      <w:r w:rsidR="00E1467C">
        <w:t>.io</w:t>
      </w:r>
      <w:bookmarkEnd w:id="225"/>
    </w:p>
    <w:p w14:paraId="66BC0C77" w14:textId="77777777" w:rsidR="00E1467C" w:rsidRDefault="00E1467C" w:rsidP="001B143F"/>
    <w:p w14:paraId="5737200C" w14:textId="0FD722E3" w:rsidR="00E1467C" w:rsidRDefault="001B143F" w:rsidP="001B143F">
      <w:pPr>
        <w:rPr>
          <w:ins w:id="226" w:author="Borja Gonzalez" w:date="2017-09-28T13:47:00Z"/>
        </w:rPr>
      </w:pPr>
      <w:r>
        <w:t>Socket</w:t>
      </w:r>
      <w:r w:rsidR="00E1467C">
        <w:t xml:space="preserve">.io es una librería de JavaScript utilizada para aplicaciones web en tiempo real. Permite una comunicación bidireccional y en tiempo real  entre cliente y 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tienen prácticamente la misma API. Al igual que Node.js, Socket.io presenta una arquitectura orientada a eventos. </w:t>
      </w:r>
    </w:p>
    <w:p w14:paraId="52732D80" w14:textId="77777777" w:rsidR="00B24E68" w:rsidRDefault="00B24E68" w:rsidP="001B143F"/>
    <w:p w14:paraId="666ACF18" w14:textId="11F29BD4" w:rsidR="000674E9" w:rsidRDefault="00610E90" w:rsidP="001B143F">
      <w:r>
        <w:t>Generalmente Socket.io utiliza el protocolo WebSocket, y como opción alternativa utiliza el sondeo, pero siempre utiliza la misma interfaz.</w:t>
      </w:r>
      <w:r w:rsidR="00B24E68">
        <w:t xml:space="preserve"> El protocolo WebSocket se basa en una comunicación bidireccional y full-duplex a través de un socket TCP. Esto significa que cliente y servidor pueden intercambiar información al mismo tiempo. </w:t>
      </w:r>
      <w:r w:rsidR="000674E9">
        <w:t xml:space="preserve">Además de ofrecer la funcionalidad de WebSocket, Socket.io es capaz de emitir mensajes a varios sockets, almacenar datos asociados a cada cliente y </w:t>
      </w:r>
      <w:r w:rsidR="00855C99">
        <w:t>E/S asíncrona.</w:t>
      </w:r>
    </w:p>
    <w:p w14:paraId="267ADD22" w14:textId="77777777" w:rsidR="00610E90" w:rsidRPr="00E1467C" w:rsidRDefault="00610E90" w:rsidP="001B143F"/>
    <w:p w14:paraId="4423167D" w14:textId="040488DB" w:rsidR="00B443A1" w:rsidRPr="005A7297" w:rsidRDefault="00B443A1" w:rsidP="005A7297">
      <w:pPr>
        <w:rPr>
          <w:rFonts w:eastAsia="Times New Roman" w:cs="Times New Roman"/>
          <w:color w:val="24292E"/>
          <w:shd w:val="clear" w:color="auto" w:fill="FFFFFF"/>
        </w:rPr>
      </w:pPr>
    </w:p>
    <w:p w14:paraId="7868F1B0" w14:textId="77777777" w:rsidR="002D1E73" w:rsidRDefault="002D1E73" w:rsidP="002D1E73">
      <w:pPr>
        <w:rPr>
          <w:rFonts w:eastAsia="Times New Roman" w:cs="Times New Roman"/>
          <w:color w:val="24292E"/>
          <w:shd w:val="clear" w:color="auto" w:fill="FFFFFF"/>
        </w:rPr>
      </w:pPr>
    </w:p>
    <w:p w14:paraId="0BF1239B" w14:textId="77777777" w:rsidR="006E178F" w:rsidRDefault="006E178F" w:rsidP="002D1E73"/>
    <w:p w14:paraId="3CEFB8CA" w14:textId="64141D13" w:rsidR="006E178F" w:rsidRDefault="000365A9" w:rsidP="0028735F">
      <w:pPr>
        <w:pStyle w:val="Heading2"/>
      </w:pPr>
      <w:bookmarkStart w:id="227" w:name="_Toc368246696"/>
      <w:r>
        <w:t xml:space="preserve">2.3.  </w:t>
      </w:r>
      <w:r w:rsidR="006E178F">
        <w:t>Bases de Datos</w:t>
      </w:r>
      <w:bookmarkEnd w:id="227"/>
    </w:p>
    <w:p w14:paraId="5D0632E7" w14:textId="77777777" w:rsidR="00506C74" w:rsidRDefault="00506C74" w:rsidP="00155116"/>
    <w:p w14:paraId="51DBA3B4" w14:textId="088D51FF" w:rsidR="00506C74" w:rsidRDefault="00506C74" w:rsidP="00155116">
      <w:r>
        <w:t>Los sistemas de gestión de datos (DBMS) proporcionan la capacidad de almacenar  información y permiten un acceso eficiente, fiable, conveniente y seguro a cantidades muy grandes de información que pueden persistir varios u</w:t>
      </w:r>
      <w:r w:rsidR="00155116">
        <w:t>s</w:t>
      </w:r>
      <w:r>
        <w:t>uarios. Las características de estos sistemas son las siguientes:</w:t>
      </w:r>
    </w:p>
    <w:p w14:paraId="3638AB2F" w14:textId="6952A818" w:rsidR="00506C74" w:rsidRDefault="00506C74" w:rsidP="00155116">
      <w:pPr>
        <w:pStyle w:val="ListParagraph"/>
        <w:numPr>
          <w:ilvl w:val="0"/>
          <w:numId w:val="25"/>
        </w:numPr>
      </w:pPr>
      <w:r>
        <w:t>Eficientes, ya que permiten miles de peticiones o modificaciones por segundo.</w:t>
      </w:r>
    </w:p>
    <w:p w14:paraId="2B6D4ADC" w14:textId="2A3C6099" w:rsidR="00506C74" w:rsidRDefault="00506C74" w:rsidP="00155116">
      <w:pPr>
        <w:pStyle w:val="ListParagraph"/>
        <w:numPr>
          <w:ilvl w:val="0"/>
          <w:numId w:val="25"/>
        </w:numPr>
      </w:pPr>
      <w:r>
        <w:t>Fiables debido a una disponibilidad casi total.</w:t>
      </w:r>
    </w:p>
    <w:p w14:paraId="305512BD" w14:textId="18D4D855" w:rsidR="00B908A6" w:rsidRDefault="00506C74" w:rsidP="00155116">
      <w:pPr>
        <w:pStyle w:val="ListParagraph"/>
        <w:numPr>
          <w:ilvl w:val="0"/>
          <w:numId w:val="25"/>
        </w:numPr>
      </w:pPr>
      <w:r>
        <w:t>Convenientes ya que son independientes de los datos físicos</w:t>
      </w:r>
      <w:r w:rsidR="00B908A6">
        <w:t xml:space="preserve"> y con un lenguaje de peticiones de alto nivel.</w:t>
      </w:r>
    </w:p>
    <w:p w14:paraId="1C663A3C" w14:textId="4C67E57C" w:rsidR="00B908A6" w:rsidRDefault="00B908A6" w:rsidP="00155116">
      <w:pPr>
        <w:pStyle w:val="ListParagraph"/>
        <w:numPr>
          <w:ilvl w:val="0"/>
          <w:numId w:val="25"/>
        </w:numPr>
      </w:pPr>
      <w:r>
        <w:t>Seguros tanto a nivel de software, hardware, energía y usuarios.</w:t>
      </w:r>
    </w:p>
    <w:p w14:paraId="118F9586" w14:textId="77D51212" w:rsidR="00B908A6" w:rsidRDefault="00B908A6" w:rsidP="00155116">
      <w:pPr>
        <w:pStyle w:val="ListParagraph"/>
        <w:numPr>
          <w:ilvl w:val="0"/>
          <w:numId w:val="25"/>
        </w:numPr>
      </w:pPr>
      <w:r>
        <w:t>Con grandes volúmenes de información. Del orden de Terabytes.</w:t>
      </w:r>
    </w:p>
    <w:p w14:paraId="1A3B811E" w14:textId="65A4D75E" w:rsidR="00B908A6" w:rsidRDefault="00B908A6" w:rsidP="00155116">
      <w:pPr>
        <w:pStyle w:val="ListParagraph"/>
        <w:numPr>
          <w:ilvl w:val="0"/>
          <w:numId w:val="25"/>
        </w:numPr>
      </w:pPr>
      <w:r>
        <w:t>Persistentes. La información se guarda de forma permanente.</w:t>
      </w:r>
    </w:p>
    <w:p w14:paraId="7FE72D73" w14:textId="18BF659A" w:rsidR="00B908A6" w:rsidRPr="00506C74" w:rsidRDefault="00B908A6" w:rsidP="00155116">
      <w:pPr>
        <w:pStyle w:val="ListParagraph"/>
        <w:numPr>
          <w:ilvl w:val="0"/>
          <w:numId w:val="25"/>
        </w:numPr>
      </w:pPr>
      <w:r>
        <w:t>Accesibles por múltiples usuarios gracias a un control de acceso concurrente.</w:t>
      </w:r>
    </w:p>
    <w:p w14:paraId="5083C70D" w14:textId="77777777" w:rsidR="006E178F" w:rsidRDefault="006E178F"/>
    <w:p w14:paraId="679D474D" w14:textId="3088D809" w:rsidR="00DE077C" w:rsidRDefault="00DE077C" w:rsidP="00DE077C">
      <w:pPr>
        <w:rPr>
          <w:ins w:id="228" w:author="Borja Gonzalez" w:date="2017-09-28T13:55:00Z"/>
        </w:rPr>
      </w:pPr>
      <w:r w:rsidRPr="00DE077C">
        <w:t xml:space="preserve">Las aplicaciones más </w:t>
      </w:r>
      <w:r w:rsidR="00506C74">
        <w:t>comunes</w:t>
      </w:r>
      <w:r w:rsidRPr="00DE077C">
        <w:t xml:space="preserve"> son para la gestión de empresas e instituciones públicas</w:t>
      </w:r>
      <w:ins w:id="229" w:author="Borja Gonzalez" w:date="2017-09-28T13:56:00Z">
        <w:r w:rsidR="00506C74">
          <w:t xml:space="preserve">. </w:t>
        </w:r>
      </w:ins>
      <w:r w:rsidRPr="00DE077C">
        <w:t>También son ampliamente utilizadas en entornos científicos con el objeto de almacenar la información experimental.</w:t>
      </w:r>
    </w:p>
    <w:p w14:paraId="0DF5A165" w14:textId="0CD4904A" w:rsidR="00506C74" w:rsidRDefault="00155116" w:rsidP="00DE077C">
      <w:r>
        <w:rPr>
          <w:noProof/>
          <w:lang w:val="en-US"/>
        </w:rPr>
        <w:drawing>
          <wp:anchor distT="0" distB="0" distL="114300" distR="114300" simplePos="0" relativeHeight="251663360" behindDoc="0" locked="0" layoutInCell="1" allowOverlap="1" wp14:anchorId="0E033A12" wp14:editId="51B01124">
            <wp:simplePos x="0" y="0"/>
            <wp:positionH relativeFrom="column">
              <wp:posOffset>1828800</wp:posOffset>
            </wp:positionH>
            <wp:positionV relativeFrom="paragraph">
              <wp:posOffset>149860</wp:posOffset>
            </wp:positionV>
            <wp:extent cx="1790700" cy="2971800"/>
            <wp:effectExtent l="0" t="0" r="1270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6A3E38" w14:textId="4FD76B9F" w:rsidR="00DE077C" w:rsidRDefault="00DE077C" w:rsidP="00DE077C"/>
    <w:p w14:paraId="3CE1AAB5" w14:textId="2036586E" w:rsidR="00DE077C" w:rsidRPr="00DE077C" w:rsidRDefault="00DE077C" w:rsidP="00DE077C"/>
    <w:p w14:paraId="6A7822E0" w14:textId="77777777" w:rsidR="006E178F" w:rsidRDefault="006E178F" w:rsidP="00DE077C"/>
    <w:p w14:paraId="0FD37AD2" w14:textId="77777777" w:rsidR="00263BFD" w:rsidRDefault="00263BFD" w:rsidP="00B908A6">
      <w:pPr>
        <w:pStyle w:val="Heading3"/>
        <w:rPr>
          <w:ins w:id="230" w:author="Borja Gonzalez" w:date="2017-09-28T14:59:00Z"/>
        </w:rPr>
      </w:pPr>
    </w:p>
    <w:p w14:paraId="79502D77" w14:textId="77777777" w:rsidR="00155116" w:rsidRDefault="00155116" w:rsidP="004B4F98">
      <w:pPr>
        <w:rPr>
          <w:ins w:id="231" w:author="Borja Gonzalez" w:date="2017-09-28T14:59:00Z"/>
        </w:rPr>
      </w:pPr>
    </w:p>
    <w:p w14:paraId="13ED15C9" w14:textId="77777777" w:rsidR="00155116" w:rsidRDefault="00155116" w:rsidP="004B4F98">
      <w:pPr>
        <w:rPr>
          <w:ins w:id="232" w:author="Borja Gonzalez" w:date="2017-09-28T14:59:00Z"/>
        </w:rPr>
      </w:pPr>
    </w:p>
    <w:p w14:paraId="096974B3" w14:textId="77777777" w:rsidR="00155116" w:rsidRDefault="00155116" w:rsidP="004B4F98">
      <w:pPr>
        <w:rPr>
          <w:ins w:id="233" w:author="Borja Gonzalez" w:date="2017-09-28T15:00:00Z"/>
        </w:rPr>
      </w:pPr>
    </w:p>
    <w:p w14:paraId="1B8C5553" w14:textId="77777777" w:rsidR="00155116" w:rsidRDefault="00155116" w:rsidP="004B4F98">
      <w:pPr>
        <w:rPr>
          <w:ins w:id="234" w:author="Borja Gonzalez" w:date="2017-09-28T15:00:00Z"/>
        </w:rPr>
      </w:pPr>
    </w:p>
    <w:p w14:paraId="71B21A6E" w14:textId="77777777" w:rsidR="00155116" w:rsidRDefault="00155116" w:rsidP="004B4F98">
      <w:pPr>
        <w:rPr>
          <w:ins w:id="235" w:author="Borja Gonzalez" w:date="2017-09-28T15:00:00Z"/>
        </w:rPr>
      </w:pPr>
    </w:p>
    <w:p w14:paraId="58ACE086" w14:textId="77777777" w:rsidR="00155116" w:rsidRDefault="00155116" w:rsidP="004B4F98">
      <w:pPr>
        <w:rPr>
          <w:ins w:id="236" w:author="Borja Gonzalez" w:date="2017-09-28T15:00:00Z"/>
        </w:rPr>
      </w:pPr>
    </w:p>
    <w:p w14:paraId="7B2E6A8A" w14:textId="77777777" w:rsidR="00155116" w:rsidRDefault="00155116" w:rsidP="004B4F98">
      <w:pPr>
        <w:rPr>
          <w:ins w:id="237" w:author="Borja Gonzalez" w:date="2017-09-28T15:00:00Z"/>
        </w:rPr>
      </w:pPr>
    </w:p>
    <w:p w14:paraId="3EBA259F" w14:textId="77777777" w:rsidR="00155116" w:rsidRDefault="00155116" w:rsidP="004B4F98">
      <w:pPr>
        <w:rPr>
          <w:ins w:id="238" w:author="Borja Gonzalez" w:date="2017-09-28T15:00:00Z"/>
        </w:rPr>
      </w:pPr>
    </w:p>
    <w:p w14:paraId="6A8E7D00" w14:textId="77777777" w:rsidR="00155116" w:rsidRDefault="00155116" w:rsidP="004B4F98">
      <w:pPr>
        <w:rPr>
          <w:ins w:id="239" w:author="Borja Gonzalez" w:date="2017-09-28T15:00:00Z"/>
        </w:rPr>
      </w:pPr>
    </w:p>
    <w:p w14:paraId="775E4A8E" w14:textId="77777777" w:rsidR="00155116" w:rsidRDefault="00155116" w:rsidP="004B4F98">
      <w:pPr>
        <w:rPr>
          <w:ins w:id="240" w:author="Borja Gonzalez" w:date="2017-09-28T15:00:00Z"/>
        </w:rPr>
      </w:pPr>
    </w:p>
    <w:p w14:paraId="775F1674" w14:textId="77777777" w:rsidR="00155116" w:rsidRDefault="00155116" w:rsidP="004B4F98">
      <w:pPr>
        <w:rPr>
          <w:ins w:id="241" w:author="Borja Gonzalez" w:date="2017-09-28T15:00:00Z"/>
        </w:rPr>
      </w:pPr>
    </w:p>
    <w:p w14:paraId="15ED5D80" w14:textId="77777777" w:rsidR="00155116" w:rsidRPr="00155116" w:rsidRDefault="00155116" w:rsidP="004B4F98"/>
    <w:p w14:paraId="4932A6EA" w14:textId="77777777" w:rsidR="00B74D7C" w:rsidRDefault="00B74D7C" w:rsidP="00DE077C">
      <w:pPr>
        <w:pStyle w:val="Heading3"/>
      </w:pPr>
    </w:p>
    <w:p w14:paraId="76477541" w14:textId="04BC2637" w:rsidR="00DE077C" w:rsidRDefault="000365A9" w:rsidP="00DE077C">
      <w:pPr>
        <w:pStyle w:val="Heading3"/>
      </w:pPr>
      <w:bookmarkStart w:id="242" w:name="_Toc368246697"/>
      <w:r>
        <w:t xml:space="preserve">2.3.1.  </w:t>
      </w:r>
      <w:r w:rsidR="00DE077C">
        <w:t>SQLite</w:t>
      </w:r>
      <w:bookmarkEnd w:id="242"/>
    </w:p>
    <w:p w14:paraId="09383402" w14:textId="77777777" w:rsidR="00E653AA" w:rsidRDefault="00E653AA" w:rsidP="00E653AA"/>
    <w:p w14:paraId="547C89CD" w14:textId="74AA9773" w:rsidR="00155116" w:rsidRDefault="008854BA" w:rsidP="008854BA">
      <w:r w:rsidRPr="00333F5F">
        <w:rPr>
          <w:bCs/>
        </w:rPr>
        <w:t>SQLite</w:t>
      </w:r>
      <w:r w:rsidRPr="00CC6FD2">
        <w:t xml:space="preserve"> es un sistema </w:t>
      </w:r>
      <w:r w:rsidR="00155116">
        <w:t>que</w:t>
      </w:r>
      <w:r w:rsidRPr="00CC6FD2">
        <w:t xml:space="preserve"> gesti</w:t>
      </w:r>
      <w:r w:rsidR="00155116">
        <w:t>o</w:t>
      </w:r>
      <w:r w:rsidRPr="00CC6FD2">
        <w:t>n</w:t>
      </w:r>
      <w:r w:rsidR="00155116">
        <w:t>a</w:t>
      </w:r>
      <w:r w:rsidRPr="00CC6FD2">
        <w:t> </w:t>
      </w:r>
      <w:r w:rsidRPr="00155116">
        <w:t>bases de datos relacional</w:t>
      </w:r>
      <w:r w:rsidR="00155116">
        <w:t>es</w:t>
      </w:r>
      <w:r w:rsidRPr="001A2EA4">
        <w:t xml:space="preserve"> (DBMS)</w:t>
      </w:r>
      <w:r w:rsidR="00CC6FD2">
        <w:t>. Éste sistema es</w:t>
      </w:r>
      <w:r w:rsidRPr="00CC6FD2">
        <w:t> compatible con </w:t>
      </w:r>
      <w:hyperlink r:id="rId12" w:tooltip="ACID" w:history="1">
        <w:r w:rsidRPr="001A2EA4">
          <w:rPr>
            <w:rStyle w:val="Hyperlink"/>
            <w:color w:val="auto"/>
            <w:u w:val="none"/>
          </w:rPr>
          <w:t>ACID</w:t>
        </w:r>
      </w:hyperlink>
      <w:r w:rsidR="00CC6FD2">
        <w:t xml:space="preserve"> y está contenido en una </w:t>
      </w:r>
      <w:r w:rsidR="00155116">
        <w:t>biblioteca</w:t>
      </w:r>
      <w:r w:rsidR="00CC6FD2">
        <w:t xml:space="preserve"> en C que se podría considerar pequeña para ciertos casos</w:t>
      </w:r>
      <w:r w:rsidRPr="00CC6FD2">
        <w:t>.</w:t>
      </w:r>
      <w:r w:rsidR="00CC6FD2">
        <w:t xml:space="preserve"> El problema del tamaño se ha resuelto en la </w:t>
      </w:r>
      <w:r w:rsidR="00444D50">
        <w:t>una de las últimas</w:t>
      </w:r>
      <w:r w:rsidR="00CC6FD2">
        <w:t xml:space="preserve"> versi</w:t>
      </w:r>
      <w:r w:rsidR="00444D50">
        <w:t>o</w:t>
      </w:r>
      <w:r w:rsidR="00316321">
        <w:t>n</w:t>
      </w:r>
      <w:r w:rsidR="00444D50">
        <w:t>es</w:t>
      </w:r>
      <w:r w:rsidR="00316321">
        <w:t xml:space="preserve"> </w:t>
      </w:r>
      <w:r w:rsidR="00CC6FD2">
        <w:t>que permite bases de datos de hasta 2 Terabytes.</w:t>
      </w:r>
      <w:r w:rsidRPr="00CC6FD2">
        <w:t xml:space="preserve"> SQLite es un proyecto de </w:t>
      </w:r>
      <w:r w:rsidR="001A2EA4" w:rsidRPr="00316321">
        <w:t>dominio público</w:t>
      </w:r>
      <w:r w:rsidR="00155116">
        <w:t>, por lo que cualquier persona puede colaborar en el proyecto para añadir funcionalidad o sugerir cambios.</w:t>
      </w:r>
    </w:p>
    <w:p w14:paraId="243204DB" w14:textId="4F811E19" w:rsidR="008854BA" w:rsidRPr="001A2EA4" w:rsidRDefault="00155116" w:rsidP="008854BA">
      <w:r>
        <w:t xml:space="preserve"> </w:t>
      </w:r>
    </w:p>
    <w:p w14:paraId="11EA704C" w14:textId="16C12F17" w:rsidR="008854BA" w:rsidRPr="00333F5F" w:rsidRDefault="008854BA" w:rsidP="006C0892">
      <w:r w:rsidRPr="006C174E">
        <w:t xml:space="preserve">A diferencia </w:t>
      </w:r>
      <w:r w:rsidR="006C0892">
        <w:t>de otros gestores</w:t>
      </w:r>
      <w:r w:rsidRPr="00316321">
        <w:t xml:space="preserve"> de bases de datos</w:t>
      </w:r>
      <w:r w:rsidR="006C0892">
        <w:t xml:space="preserve"> de tipo</w:t>
      </w:r>
      <w:r w:rsidRPr="006C174E">
        <w:t> cliente-servidor,</w:t>
      </w:r>
      <w:r w:rsidR="006C0892">
        <w:t xml:space="preserve"> SQLite forma parte del programa con el que se comunica, ya que </w:t>
      </w:r>
      <w:r w:rsidR="00F6067F">
        <w:t>la mayoría</w:t>
      </w:r>
      <w:r w:rsidR="006C0892">
        <w:t xml:space="preserve"> de gestores están implementados de forma autónoma al programa con el que se comunican. Esto clasifica a SQLite como un gestor de base de datos embebido o empotrado. Estos gestores permiten que todas las operaciones se realicen dentro de la aplicación mediante las funciones o llamadas de </w:t>
      </w:r>
      <w:r w:rsidR="00F6067F">
        <w:t xml:space="preserve">las librerías de </w:t>
      </w:r>
      <w:r w:rsidR="006C0892">
        <w:t>SQLite</w:t>
      </w:r>
      <w:r w:rsidR="00F6067F">
        <w:t xml:space="preserve"> (INSERT, SELECT, DELETE).</w:t>
      </w:r>
    </w:p>
    <w:p w14:paraId="7B7D2201" w14:textId="77777777" w:rsidR="004B4F98" w:rsidRPr="0040221C" w:rsidRDefault="004B4F98" w:rsidP="00E653AA">
      <w:pPr>
        <w:rPr>
          <w:ins w:id="243" w:author="Borja Gonzalez" w:date="2017-09-28T15:38:00Z"/>
        </w:rPr>
      </w:pPr>
    </w:p>
    <w:p w14:paraId="3D5F51EC" w14:textId="77777777" w:rsidR="004E4A72" w:rsidRDefault="004E4A72" w:rsidP="00333F5F">
      <w:bookmarkStart w:id="244" w:name="_Toc364792191"/>
      <w:bookmarkStart w:id="245" w:name="_Toc366229211"/>
    </w:p>
    <w:p w14:paraId="243BC8FB" w14:textId="77777777" w:rsidR="004E4A72" w:rsidRDefault="004E4A72" w:rsidP="00333F5F"/>
    <w:p w14:paraId="2499FFEE" w14:textId="43D4851E" w:rsidR="004E4A72" w:rsidRDefault="000365A9" w:rsidP="004407E6">
      <w:pPr>
        <w:pStyle w:val="Heading2"/>
      </w:pPr>
      <w:bookmarkStart w:id="246" w:name="_Toc368246698"/>
      <w:r>
        <w:t xml:space="preserve">2.4.  </w:t>
      </w:r>
      <w:r w:rsidR="00C74956">
        <w:t>Sensor Inercial</w:t>
      </w:r>
      <w:r w:rsidR="00734C62">
        <w:t xml:space="preserve"> - IMU</w:t>
      </w:r>
      <w:bookmarkEnd w:id="246"/>
    </w:p>
    <w:p w14:paraId="7556B381" w14:textId="77777777" w:rsidR="004407E6" w:rsidRDefault="004407E6" w:rsidP="004407E6"/>
    <w:p w14:paraId="1F018F9F" w14:textId="77777777" w:rsidR="0041258C" w:rsidRDefault="00793476" w:rsidP="004407E6">
      <w:r>
        <w:t>Mediante el uso combinado de acelerómetros y gir</w:t>
      </w:r>
      <w:r w:rsidR="00BE44C3">
        <w:t>o</w:t>
      </w:r>
      <w:r>
        <w:t>scop</w:t>
      </w:r>
      <w:r w:rsidR="00BE44C3">
        <w:t>i</w:t>
      </w:r>
      <w:r>
        <w:t xml:space="preserve">os, hay ciertos aparatos electrónicos que miden y dan información acerca de la velocidad, </w:t>
      </w:r>
      <w:r w:rsidR="00487522">
        <w:t>orientación y fuerzas gravitacionales de un objeto en movimiento.</w:t>
      </w:r>
    </w:p>
    <w:p w14:paraId="17251A50" w14:textId="77777777" w:rsidR="0041258C" w:rsidRDefault="0041258C" w:rsidP="004407E6"/>
    <w:p w14:paraId="16711AC5" w14:textId="77777777" w:rsidR="004231B3" w:rsidRDefault="0041258C" w:rsidP="004407E6">
      <w:r>
        <w:t>El acelerómetro mide las aceleraciones y tiene la capacidad de medir la orientación de una plataforma fija respecto a la superficie terrestre.</w:t>
      </w:r>
      <w:r w:rsidR="00273E8F">
        <w:t xml:space="preserve"> El giróscopo es un dispositivo que mide, mantiene o cambia la orientación en el espacio de un objeto.</w:t>
      </w:r>
      <w:r w:rsidR="002259CD">
        <w:t xml:space="preserve"> </w:t>
      </w:r>
    </w:p>
    <w:p w14:paraId="58B77115" w14:textId="0C1CAF8B" w:rsidR="00734C62" w:rsidRPr="004407E6" w:rsidRDefault="002259CD" w:rsidP="004407E6">
      <w:r>
        <w:t>Combinando estos dos sensores, un aparato puede determinar la posición y la orientación de un objeto, lo cual es muy útil a la hora de medir y obtener datos sobre movimientos cervicales.</w:t>
      </w:r>
      <w:r w:rsidR="00793476">
        <w:rPr>
          <w:vanish/>
        </w:rPr>
        <w:t>orie﷽﷽﷽﷽﷽﷽iñon locidaddratos electrometros rticular tera</w:t>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p>
    <w:p w14:paraId="3590ACDF" w14:textId="4B03B919" w:rsidR="00C74956" w:rsidRDefault="000365A9" w:rsidP="004407E6">
      <w:pPr>
        <w:pStyle w:val="Heading3"/>
      </w:pPr>
      <w:bookmarkStart w:id="247" w:name="_Toc368246699"/>
      <w:r>
        <w:t xml:space="preserve">2.4.1.  </w:t>
      </w:r>
      <w:r w:rsidR="004407E6">
        <w:t>Werium Basic Pro</w:t>
      </w:r>
      <w:bookmarkEnd w:id="247"/>
    </w:p>
    <w:p w14:paraId="14027168" w14:textId="77777777" w:rsidR="004407E6" w:rsidRDefault="004407E6" w:rsidP="00793476"/>
    <w:p w14:paraId="107EA9F2" w14:textId="39A38553" w:rsidR="003F677A" w:rsidRDefault="004407E6" w:rsidP="003F677A">
      <w:pPr>
        <w:rPr>
          <w:ins w:id="248" w:author="Borja Gonzalez" w:date="2017-09-26T12:19:00Z"/>
        </w:rPr>
      </w:pPr>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66C9E06D" w14:textId="77777777" w:rsidR="002259CD" w:rsidRDefault="002259CD" w:rsidP="003F677A"/>
    <w:p w14:paraId="28FC3A72" w14:textId="1FB4E4FF" w:rsidR="00BE44C3" w:rsidRDefault="00BE44C3" w:rsidP="003F677A">
      <w:r>
        <w:t>Está compuesto por tres giroscopios y tres acelerómetros que a su vez integran un reloj que permite asociar valores temporales a las medidas. Éste tipo de 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69B39FC5" w14:textId="77777777" w:rsidR="002259CD" w:rsidRDefault="002259CD" w:rsidP="003F677A"/>
    <w:p w14:paraId="2B053CA2" w14:textId="38301C14" w:rsidR="002259CD" w:rsidRDefault="00886581" w:rsidP="003F677A">
      <w:r>
        <w:t xml:space="preserve">Para el uso correcto de Basic Pro es necesario utilizar dos dispositivos. Para el caso de mediciones de movimientos cervicales, uno de los dispositivos se colocaría en el tronco y otro en la cabeza. Esto permite una medida muy estable debido a la posición relativa entre cabeza y tronco. </w:t>
      </w:r>
    </w:p>
    <w:p w14:paraId="0B150466" w14:textId="77777777" w:rsidR="00886581" w:rsidRDefault="00886581" w:rsidP="003F677A"/>
    <w:p w14:paraId="50CB9032" w14:textId="34378F54" w:rsidR="00886581" w:rsidRDefault="00886581" w:rsidP="003F677A">
      <w:r>
        <w:t>Basic Pro incluye la tecnología Bluetooth, lo cual permite compartir las mediciones en tiempo real, por lo que el trabajo del terapeuta se facilita en gran medida, ya que puede medir, visualizar y comprar movimientos de una forma muy sencilla.</w:t>
      </w:r>
    </w:p>
    <w:p w14:paraId="00FF8CD1" w14:textId="77777777" w:rsidR="002259CD" w:rsidRDefault="002259CD" w:rsidP="003F677A"/>
    <w:p w14:paraId="1A315E3E" w14:textId="5F1A63D0" w:rsidR="004407E6" w:rsidRDefault="009B590A" w:rsidP="00793476">
      <w:r>
        <w:rPr>
          <w:rFonts w:ascii="Times" w:hAnsi="Times" w:cs="Times"/>
          <w:noProof/>
          <w:color w:val="000000"/>
          <w:lang w:val="en-US"/>
        </w:rPr>
        <w:drawing>
          <wp:anchor distT="0" distB="0" distL="114300" distR="114300" simplePos="0" relativeHeight="251659264" behindDoc="0" locked="0" layoutInCell="1" allowOverlap="1" wp14:anchorId="5027A8D0" wp14:editId="12740672">
            <wp:simplePos x="0" y="0"/>
            <wp:positionH relativeFrom="column">
              <wp:posOffset>1143000</wp:posOffset>
            </wp:positionH>
            <wp:positionV relativeFrom="paragraph">
              <wp:posOffset>149225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655172" w14:textId="30B9B325" w:rsidR="009B590A" w:rsidRPr="00014FE6" w:rsidRDefault="009B590A" w:rsidP="009B590A">
      <w:pPr>
        <w:widowControl w:val="0"/>
        <w:autoSpaceDE w:val="0"/>
        <w:autoSpaceDN w:val="0"/>
        <w:adjustRightInd w:val="0"/>
        <w:spacing w:line="280" w:lineRule="atLeast"/>
        <w:rPr>
          <w:rFonts w:ascii="Times" w:hAnsi="Times" w:cs="Times"/>
          <w:color w:val="000000"/>
          <w:lang w:val="es-ES"/>
        </w:rPr>
      </w:pPr>
      <w:r w:rsidRPr="00014FE6">
        <w:rPr>
          <w:rFonts w:ascii="Times" w:hAnsi="Times" w:cs="Times"/>
          <w:color w:val="000000"/>
          <w:lang w:val="es-ES"/>
        </w:rPr>
        <w:t xml:space="preserve"> </w:t>
      </w:r>
    </w:p>
    <w:p w14:paraId="3CC559EE" w14:textId="00F23219" w:rsidR="009B590A" w:rsidRDefault="009B590A" w:rsidP="00793476"/>
    <w:p w14:paraId="57FEA122" w14:textId="77777777" w:rsidR="009B590A" w:rsidRPr="009B590A" w:rsidRDefault="009B590A" w:rsidP="009B590A"/>
    <w:p w14:paraId="4EF22997" w14:textId="77777777" w:rsidR="009B590A" w:rsidRPr="009B590A" w:rsidRDefault="009B590A" w:rsidP="009B590A"/>
    <w:p w14:paraId="184E6D2A" w14:textId="77777777" w:rsidR="009B590A" w:rsidRPr="00E37D98" w:rsidRDefault="009B590A" w:rsidP="00E37D98"/>
    <w:p w14:paraId="132309B6" w14:textId="77777777" w:rsidR="009B590A" w:rsidRPr="009B590A" w:rsidRDefault="009B590A" w:rsidP="009B590A"/>
    <w:p w14:paraId="04920A34" w14:textId="77777777" w:rsidR="009B590A" w:rsidRPr="00E37D98" w:rsidRDefault="009B590A" w:rsidP="00E37D98"/>
    <w:p w14:paraId="59275503" w14:textId="77777777" w:rsidR="009B590A" w:rsidRPr="009B590A" w:rsidRDefault="009B590A" w:rsidP="009B590A"/>
    <w:p w14:paraId="5C9F58C1" w14:textId="77777777" w:rsidR="009B590A" w:rsidRPr="00E37D98" w:rsidRDefault="009B590A" w:rsidP="00E37D98"/>
    <w:p w14:paraId="31AA4B93" w14:textId="77777777" w:rsidR="009B590A" w:rsidRPr="009B590A" w:rsidRDefault="009B590A" w:rsidP="009B590A"/>
    <w:p w14:paraId="66789CC8" w14:textId="6D2201AB" w:rsidR="009B590A" w:rsidRDefault="009B590A" w:rsidP="009B590A"/>
    <w:p w14:paraId="4CA6F0F6" w14:textId="355E9E36" w:rsidR="004407E6" w:rsidRPr="009B590A" w:rsidRDefault="009B590A" w:rsidP="009B590A">
      <w:pPr>
        <w:tabs>
          <w:tab w:val="left" w:pos="2820"/>
        </w:tabs>
      </w:pPr>
      <w:r>
        <w:t xml:space="preserve">                                           Sensor inercial Werium</w:t>
      </w:r>
    </w:p>
    <w:p w14:paraId="09E85AD5" w14:textId="77777777" w:rsidR="009B590A" w:rsidRPr="009B590A" w:rsidRDefault="009B590A" w:rsidP="009B590A"/>
    <w:p w14:paraId="703BDB27" w14:textId="68E0CED1" w:rsidR="00D51A6F" w:rsidRPr="0040221C" w:rsidRDefault="000365A9" w:rsidP="00D51A6F">
      <w:pPr>
        <w:pStyle w:val="Heading1"/>
      </w:pPr>
      <w:bookmarkStart w:id="249" w:name="_Toc368246700"/>
      <w:r>
        <w:t xml:space="preserve">3.  </w:t>
      </w:r>
      <w:r w:rsidR="00D51A6F" w:rsidRPr="0040221C">
        <w:t>Diseño</w:t>
      </w:r>
      <w:bookmarkEnd w:id="244"/>
      <w:bookmarkEnd w:id="245"/>
      <w:bookmarkEnd w:id="249"/>
    </w:p>
    <w:p w14:paraId="4E3FA4B6" w14:textId="77777777" w:rsidR="004B1503" w:rsidRPr="0040221C" w:rsidRDefault="004B1503" w:rsidP="004B1503"/>
    <w:p w14:paraId="1FB6C932" w14:textId="37A6C45B" w:rsidR="004B1503" w:rsidRPr="0040221C" w:rsidRDefault="004B1503" w:rsidP="004B1503">
      <w:r w:rsidRPr="0040221C">
        <w:t>En este capítulo se intenta analizar en profundidad el problema que se pretende resolver, intentando abarcar la mayor cantidad de información posible y estudiando los principales aspectos que habrían de cubrirse en el desarrollo del proyecto. En este punto deberían surgir las características principales del sistema a desarrollar, por lo que se establecen también los casos de uso que deber</w:t>
      </w:r>
      <w:ins w:id="250" w:author="Rodrigo García" w:date="2017-09-07T08:44:00Z">
        <w:r w:rsidR="00E5539D">
          <w:t>á</w:t>
        </w:r>
      </w:ins>
      <w:r w:rsidRPr="0040221C">
        <w:t xml:space="preserve"> poder efectuar el sistema resultado del proyecto para cumplir los requisitos que se establezcan. </w:t>
      </w:r>
    </w:p>
    <w:p w14:paraId="5A7B39EE" w14:textId="77777777" w:rsidR="004B1503" w:rsidRPr="0040221C" w:rsidRDefault="004B1503" w:rsidP="004B1503"/>
    <w:p w14:paraId="435348A6" w14:textId="136B26DB" w:rsidR="00D51A6F" w:rsidRPr="0040221C" w:rsidRDefault="000365A9" w:rsidP="00D51A6F">
      <w:pPr>
        <w:pStyle w:val="Heading2"/>
      </w:pPr>
      <w:bookmarkStart w:id="251" w:name="_Toc364792192"/>
      <w:bookmarkStart w:id="252" w:name="_Toc366229212"/>
      <w:bookmarkStart w:id="253" w:name="_Toc368246701"/>
      <w:r>
        <w:t xml:space="preserve">3.1.  </w:t>
      </w:r>
      <w:r w:rsidR="00D51A6F" w:rsidRPr="0040221C">
        <w:t>Descripción del problema</w:t>
      </w:r>
      <w:bookmarkEnd w:id="251"/>
      <w:bookmarkEnd w:id="252"/>
      <w:bookmarkEnd w:id="253"/>
      <w:r w:rsidR="00D51A6F" w:rsidRPr="0040221C">
        <w:t xml:space="preserve"> </w:t>
      </w:r>
    </w:p>
    <w:p w14:paraId="05777571" w14:textId="77777777" w:rsidR="004B1503" w:rsidRPr="0040221C" w:rsidRDefault="004B1503" w:rsidP="004B1503"/>
    <w:p w14:paraId="5A21A5D9" w14:textId="49ABB4C4" w:rsidR="004B7341" w:rsidRPr="0040221C" w:rsidRDefault="004B1503" w:rsidP="004B7341">
      <w:r w:rsidRPr="0040221C">
        <w:t xml:space="preserve">El objetivo principal es construir una aplicación web </w:t>
      </w:r>
      <w:r w:rsidR="0059382A">
        <w:t xml:space="preserve">con una base de datos asociada para el seguimiento de pacientes con problemas de movilidad cervical. Esta aplicación web </w:t>
      </w:r>
      <w:r w:rsidRPr="0040221C">
        <w:t>permit</w:t>
      </w:r>
      <w:r w:rsidR="0059382A">
        <w:t>irá</w:t>
      </w:r>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r w:rsidR="0059382A">
        <w:t>Para describir el problema en cuestión voy a seguir un proceso que se divide en varios apartados.</w:t>
      </w:r>
      <w:r w:rsidR="004B7341" w:rsidRPr="0040221C">
        <w:t xml:space="preserve"> </w:t>
      </w:r>
      <w:r w:rsidR="0059382A">
        <w:t xml:space="preserve">Empezaré con el </w:t>
      </w:r>
      <w:r w:rsidR="004B7341" w:rsidRPr="0040221C">
        <w:t xml:space="preserve">diseño de la arquitectura del sistema para satisfacer las necesidades descritas previamente, </w:t>
      </w:r>
      <w:r w:rsidR="0059382A">
        <w:t xml:space="preserve">seguiré con la </w:t>
      </w:r>
      <w:r w:rsidR="004B7341" w:rsidRPr="0040221C">
        <w:t>implementación de dicho sistema,</w:t>
      </w:r>
      <w:r w:rsidR="0059382A">
        <w:t xml:space="preserve"> y terminaré describiendo el</w:t>
      </w:r>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Heading2"/>
      </w:pPr>
      <w:bookmarkStart w:id="254" w:name="_Toc364792193"/>
      <w:bookmarkStart w:id="255" w:name="_Toc366229213"/>
      <w:bookmarkStart w:id="256" w:name="_Toc368246702"/>
      <w:r>
        <w:t xml:space="preserve">3.2.  </w:t>
      </w:r>
      <w:r w:rsidR="00D51A6F" w:rsidRPr="0040221C">
        <w:t>Requisitos</w:t>
      </w:r>
      <w:bookmarkEnd w:id="254"/>
      <w:bookmarkEnd w:id="255"/>
      <w:bookmarkEnd w:id="256"/>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Heading3"/>
      </w:pPr>
      <w:bookmarkStart w:id="257" w:name="_Toc366229214"/>
      <w:bookmarkStart w:id="258" w:name="_Toc368246703"/>
      <w:r>
        <w:t xml:space="preserve">3.2.1.  </w:t>
      </w:r>
      <w:r w:rsidR="009F3C87" w:rsidRPr="0040221C">
        <w:t>Requisitos Funcionales</w:t>
      </w:r>
      <w:bookmarkEnd w:id="257"/>
      <w:bookmarkEnd w:id="258"/>
    </w:p>
    <w:p w14:paraId="567C1423" w14:textId="77777777" w:rsidR="0040221C" w:rsidRDefault="0040221C" w:rsidP="0040221C"/>
    <w:p w14:paraId="36BD8646" w14:textId="348F6622" w:rsidR="0040221C" w:rsidRDefault="0040221C" w:rsidP="0040221C">
      <w:r>
        <w:t>RF</w:t>
      </w:r>
      <w:r w:rsidR="00F54A8E">
        <w:t>1</w:t>
      </w:r>
      <w:r>
        <w:t xml:space="preserve"> – Una vez dentro la aplicación web</w:t>
      </w:r>
      <w:r w:rsidR="003B7083">
        <w:t>, el sistema</w:t>
      </w:r>
      <w:r>
        <w:t xml:space="preserve"> debe mostrar una sección de inicio con una breve descripción de las distintas funcionalidades de la pagina.</w:t>
      </w:r>
    </w:p>
    <w:p w14:paraId="06854C3A" w14:textId="77777777" w:rsidR="0040221C" w:rsidRDefault="0040221C" w:rsidP="0040221C"/>
    <w:p w14:paraId="5D35AD7E" w14:textId="3C846060" w:rsidR="0040221C" w:rsidRDefault="0040221C" w:rsidP="0040221C">
      <w:r>
        <w:t>RF</w:t>
      </w:r>
      <w:r w:rsidR="00F54A8E">
        <w:t>2</w:t>
      </w:r>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D720E41" w:rsidR="00B8271C" w:rsidRDefault="00B8271C" w:rsidP="0040221C">
      <w:r>
        <w:t>RF</w:t>
      </w:r>
      <w:r w:rsidR="00F54A8E">
        <w:t>3</w:t>
      </w:r>
      <w:r>
        <w:t xml:space="preserve"> – El usuario tendrá la opción de añadir pacientes, saltando un error en el caso de que el usuario no rellene algún dato solicitado.</w:t>
      </w:r>
    </w:p>
    <w:p w14:paraId="5A64F32F" w14:textId="77777777" w:rsidR="00B8271C" w:rsidRDefault="00B8271C" w:rsidP="0040221C"/>
    <w:p w14:paraId="3452D184" w14:textId="5B99A31C" w:rsidR="00B8271C" w:rsidRDefault="00B8271C" w:rsidP="0040221C">
      <w:r>
        <w:t>RF</w:t>
      </w:r>
      <w:r w:rsidR="00F54A8E">
        <w:t>4</w:t>
      </w:r>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t>RF</w:t>
      </w:r>
      <w:r w:rsidR="00F54A8E">
        <w:t>5</w:t>
      </w:r>
      <w:r>
        <w:t xml:space="preserve"> – </w:t>
      </w:r>
      <w:r w:rsidR="00E5539D">
        <w:t>Para cada paciente, el sistema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pPr>
        <w:rPr>
          <w:ins w:id="259" w:author="Borja Gonzalez" w:date="2017-09-08T15:32:00Z"/>
        </w:rPr>
      </w:pPr>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77777777" w:rsidR="004630E1" w:rsidRDefault="004630E1" w:rsidP="0040221C">
      <w:r>
        <w:t>RF9- El sistema ofrece la  opción de mostrar la evolución de cada movimiento.</w:t>
      </w:r>
    </w:p>
    <w:p w14:paraId="428D07DF" w14:textId="77777777" w:rsidR="00B022BD" w:rsidRDefault="00B022BD" w:rsidP="0040221C"/>
    <w:p w14:paraId="7845AD75" w14:textId="61AEC604" w:rsidR="009F3C87" w:rsidRDefault="00BE7488" w:rsidP="009F3C87">
      <w:pPr>
        <w:pStyle w:val="Heading3"/>
        <w:rPr>
          <w:ins w:id="260" w:author="Borja Gonzalez" w:date="2017-09-08T15:36:00Z"/>
        </w:rPr>
      </w:pPr>
      <w:bookmarkStart w:id="261" w:name="_Toc366229215"/>
      <w:bookmarkStart w:id="262" w:name="_Toc368246704"/>
      <w:r>
        <w:t xml:space="preserve">3.2.2.  </w:t>
      </w:r>
      <w:r w:rsidR="009F3C87" w:rsidRPr="0040221C">
        <w:t>Requisitos no Funcionales</w:t>
      </w:r>
      <w:bookmarkEnd w:id="261"/>
      <w:bookmarkEnd w:id="262"/>
      <w:ins w:id="263" w:author="Borja Gonzalez" w:date="2017-09-08T15:51:00Z">
        <w:r w:rsidR="0028735F">
          <w:t xml:space="preserve"> </w:t>
        </w:r>
      </w:ins>
    </w:p>
    <w:p w14:paraId="5CB2F1E2" w14:textId="77777777" w:rsidR="00B50A04" w:rsidRDefault="00B50A04" w:rsidP="00B50A04">
      <w:pPr>
        <w:rPr>
          <w:ins w:id="264" w:author="Borja Gonzalez" w:date="2017-09-08T15:36:00Z"/>
        </w:rPr>
      </w:pPr>
    </w:p>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pPr>
        <w:rPr>
          <w:ins w:id="265" w:author="Borja Gonzalez" w:date="2017-09-21T13:35:00Z"/>
        </w:rPr>
      </w:pPr>
      <w:r>
        <w:t xml:space="preserve">RNF5 - Cuando se realice un cambio en un dispositivo (añadir paciente, borrar sesión de datos, etc…)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Heading2"/>
      </w:pPr>
      <w:bookmarkStart w:id="266" w:name="_Toc364792194"/>
      <w:bookmarkStart w:id="267" w:name="_Toc366229216"/>
      <w:bookmarkStart w:id="268" w:name="_Toc368246705"/>
      <w:r>
        <w:t xml:space="preserve">3.3.  </w:t>
      </w:r>
      <w:r w:rsidR="00D51A6F" w:rsidRPr="0040221C">
        <w:t>Casos de uso</w:t>
      </w:r>
      <w:bookmarkEnd w:id="266"/>
      <w:bookmarkEnd w:id="267"/>
      <w:bookmarkEnd w:id="268"/>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el. Los actores pueden 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ListParagraph"/>
        <w:numPr>
          <w:ilvl w:val="0"/>
          <w:numId w:val="8"/>
        </w:numPr>
      </w:pPr>
      <w:r>
        <w:t>Usuarios del sistema a través del navegador de cualquier dispositivo.</w:t>
      </w:r>
    </w:p>
    <w:p w14:paraId="346D6737" w14:textId="77777777" w:rsidR="00F62A95" w:rsidRDefault="00F62A95" w:rsidP="00F62A95"/>
    <w:p w14:paraId="2AE6EC24" w14:textId="54D08936" w:rsidR="003B7083" w:rsidRDefault="003B7083" w:rsidP="00F62A95">
      <w:r>
        <w:t xml:space="preserve">CU1: </w:t>
      </w:r>
      <w:r w:rsidR="00DC72BF">
        <w:t>Acceso a la página web</w:t>
      </w:r>
      <w:r w:rsidR="00E36E11">
        <w:t>.</w:t>
      </w:r>
    </w:p>
    <w:p w14:paraId="31B8AA11" w14:textId="628BD419" w:rsidR="00DC72BF" w:rsidRDefault="00DC72BF" w:rsidP="00F62A95">
      <w:r>
        <w:tab/>
        <w:t>El usuario introduce la dirección del servidor en su navegador</w:t>
      </w:r>
      <w:r w:rsidR="00FD514B">
        <w:t xml:space="preserve"> accediendo instantáneamente al servidor.</w:t>
      </w:r>
    </w:p>
    <w:p w14:paraId="704B71F7" w14:textId="6FE6877D" w:rsidR="00FD514B" w:rsidRDefault="00FD514B" w:rsidP="00F62A95">
      <w:r>
        <w:t>Actores implicados: Usuario/cliente.</w:t>
      </w:r>
    </w:p>
    <w:p w14:paraId="6B99C182" w14:textId="77777777" w:rsidR="00FD514B" w:rsidRDefault="00FD514B" w:rsidP="00FD514B">
      <w:r w:rsidRPr="00FD514B">
        <w:t xml:space="preserve">Precondiciones: El sistema debe estar correctamente funcionando. </w:t>
      </w:r>
    </w:p>
    <w:p w14:paraId="437AD9D8" w14:textId="5B0402E4" w:rsidR="00FD514B" w:rsidRDefault="00FD514B" w:rsidP="00FD514B">
      <w:r>
        <w:t>Secuencia de acciones:</w:t>
      </w:r>
    </w:p>
    <w:p w14:paraId="07EBE7FE" w14:textId="221DE4FD" w:rsidR="00D7334C" w:rsidRDefault="00D7334C" w:rsidP="00D7334C">
      <w:pPr>
        <w:pStyle w:val="ListParagraph"/>
        <w:numPr>
          <w:ilvl w:val="0"/>
          <w:numId w:val="9"/>
        </w:numPr>
      </w:pPr>
      <w:r>
        <w:t xml:space="preserve">El cliente </w:t>
      </w:r>
      <w:r w:rsidR="00E971AB">
        <w:t>accede a la aplicación web</w:t>
      </w:r>
      <w:r>
        <w:t xml:space="preserve"> introduciendo la dirección IP del servidor en su navegador.</w:t>
      </w:r>
    </w:p>
    <w:p w14:paraId="7B6A4A54" w14:textId="77777777" w:rsidR="00D7334C" w:rsidRDefault="00D7334C" w:rsidP="00D7334C"/>
    <w:p w14:paraId="37B2708D" w14:textId="348DAD4E" w:rsidR="00D7334C" w:rsidRDefault="00D7334C" w:rsidP="00D7334C">
      <w:r>
        <w:t>CU2: Acceso a la pestaña de pacientes</w:t>
      </w:r>
      <w:r w:rsidR="008B47D8">
        <w:t>/Listado de pacientes.</w:t>
      </w:r>
    </w:p>
    <w:p w14:paraId="5C3DA1F3" w14:textId="43E175A7" w:rsidR="00FD514B" w:rsidRDefault="00D7334C" w:rsidP="00D7334C">
      <w:r>
        <w:tab/>
        <w:t>El usuario accede a un listado de pacientes.</w:t>
      </w:r>
    </w:p>
    <w:p w14:paraId="4F8989DE" w14:textId="2CBF6F43" w:rsidR="00D7334C" w:rsidRDefault="00D7334C" w:rsidP="00D7334C">
      <w:r>
        <w:t>Actores implicados: Usuario/cliente</w:t>
      </w:r>
      <w:ins w:id="269" w:author="Borja Gonzalez" w:date="2017-09-07T12:15:00Z">
        <w:r w:rsidR="00F54A8E">
          <w:t>.</w:t>
        </w:r>
      </w:ins>
    </w:p>
    <w:p w14:paraId="6A7AE74E" w14:textId="4FC771D3" w:rsidR="00D7334C" w:rsidRDefault="00D7334C" w:rsidP="00D7334C">
      <w:r w:rsidRPr="00FD514B">
        <w:t xml:space="preserve">Precondiciones: </w:t>
      </w:r>
      <w:r w:rsidR="00454768" w:rsidRPr="00454768">
        <w:t>Acceso a la página web.</w:t>
      </w:r>
    </w:p>
    <w:p w14:paraId="08089D7D" w14:textId="77777777" w:rsidR="00D7334C" w:rsidRDefault="00D7334C" w:rsidP="00D7334C">
      <w:r>
        <w:t>Secuencia de acciones:</w:t>
      </w:r>
    </w:p>
    <w:p w14:paraId="3BC1D712" w14:textId="3F1F3EF7" w:rsidR="00D7334C" w:rsidRDefault="00D7334C" w:rsidP="00D7334C">
      <w:pPr>
        <w:pStyle w:val="ListParagraph"/>
        <w:numPr>
          <w:ilvl w:val="0"/>
          <w:numId w:val="10"/>
        </w:numPr>
      </w:pPr>
      <w:r>
        <w:t xml:space="preserve">El cliente </w:t>
      </w:r>
      <w:r w:rsidR="00E971AB">
        <w:t>accede a la aplicación</w:t>
      </w:r>
      <w:r>
        <w:t xml:space="preserve"> web introduciendo la dirección IP del servidor en su navegador.</w:t>
      </w:r>
    </w:p>
    <w:p w14:paraId="79EC8E34" w14:textId="21B3C21E" w:rsidR="00D7334C" w:rsidRDefault="00D7334C" w:rsidP="00D7334C">
      <w:pPr>
        <w:pStyle w:val="ListParagraph"/>
        <w:numPr>
          <w:ilvl w:val="0"/>
          <w:numId w:val="10"/>
        </w:numPr>
      </w:pPr>
      <w:r>
        <w:t>El cliente accede a la sección de pacientes mediante la pestaña de pacientes.</w:t>
      </w:r>
    </w:p>
    <w:p w14:paraId="6659E504" w14:textId="082AAF73" w:rsidR="00D7334C" w:rsidRDefault="00D7334C" w:rsidP="00D7334C">
      <w:pPr>
        <w:pStyle w:val="ListParagraph"/>
        <w:numPr>
          <w:ilvl w:val="0"/>
          <w:numId w:val="10"/>
        </w:numPr>
      </w:pPr>
      <w:r>
        <w:t>El navegador solicita la lista de pacientes a la base de datos.</w:t>
      </w:r>
    </w:p>
    <w:p w14:paraId="0692FA84" w14:textId="222862B3" w:rsidR="00476513" w:rsidRDefault="00476513" w:rsidP="00476513">
      <w:pPr>
        <w:pStyle w:val="ListParagraph"/>
        <w:numPr>
          <w:ilvl w:val="0"/>
          <w:numId w:val="10"/>
        </w:numPr>
      </w:pPr>
      <w:r>
        <w:t>El cliente recibe la lista de pacientes y se la presenta al usuario en una tabla.</w:t>
      </w:r>
    </w:p>
    <w:p w14:paraId="025F3723" w14:textId="73F35776" w:rsidR="00476513" w:rsidRDefault="00476513" w:rsidP="00476513">
      <w:r>
        <w:t>CU3: Añadir un paciente</w:t>
      </w:r>
      <w:r w:rsidR="00E36E11">
        <w:t>.</w:t>
      </w:r>
    </w:p>
    <w:p w14:paraId="596F426D" w14:textId="471C1589" w:rsidR="00E36E11" w:rsidRDefault="00E36E11" w:rsidP="00E36E11">
      <w:r>
        <w:t>Actores implicados: Usuario/cliente</w:t>
      </w:r>
      <w:ins w:id="270" w:author="Borja Gonzalez" w:date="2017-09-07T12:15:00Z">
        <w:r w:rsidR="00F54A8E">
          <w:t>.</w:t>
        </w:r>
      </w:ins>
    </w:p>
    <w:p w14:paraId="1C54337B" w14:textId="1AD13D61" w:rsidR="00E36E11" w:rsidRDefault="00E36E11" w:rsidP="00E36E11">
      <w:r w:rsidRPr="00FD514B">
        <w:t xml:space="preserve">Precondiciones: </w:t>
      </w:r>
      <w:r w:rsidR="00454768">
        <w:t>Acceso a la pestaña de pacientes/Listado de pacientes.</w:t>
      </w:r>
    </w:p>
    <w:p w14:paraId="6547AE07" w14:textId="77777777" w:rsidR="00E36E11" w:rsidRDefault="00E36E11" w:rsidP="00E36E11">
      <w:r>
        <w:t>Secuencia de acciones:</w:t>
      </w:r>
    </w:p>
    <w:p w14:paraId="7BE6EE94" w14:textId="278B1D16" w:rsidR="00E36E11" w:rsidRDefault="00E36E11" w:rsidP="00E36E11">
      <w:pPr>
        <w:pStyle w:val="ListParagraph"/>
        <w:numPr>
          <w:ilvl w:val="0"/>
          <w:numId w:val="11"/>
        </w:numPr>
      </w:pPr>
      <w:r>
        <w:t xml:space="preserve">El cliente </w:t>
      </w:r>
      <w:r w:rsidR="003D31E0">
        <w:t>accede a la aplicación</w:t>
      </w:r>
      <w:r>
        <w:t xml:space="preserve"> web introduciendo la dirección IP del servidor en su navegador.</w:t>
      </w:r>
    </w:p>
    <w:p w14:paraId="655B9727" w14:textId="77777777" w:rsidR="00E36E11" w:rsidRDefault="00E36E11" w:rsidP="00E36E11">
      <w:pPr>
        <w:pStyle w:val="ListParagraph"/>
        <w:numPr>
          <w:ilvl w:val="0"/>
          <w:numId w:val="11"/>
        </w:numPr>
      </w:pPr>
      <w:r>
        <w:t>El cliente accede a la sección de pacientes mediante la pestaña de pacientes.</w:t>
      </w:r>
    </w:p>
    <w:p w14:paraId="4D8E8B71" w14:textId="3B23A5C4" w:rsidR="00D7334C" w:rsidRDefault="00E36E11" w:rsidP="00E36E11">
      <w:pPr>
        <w:pStyle w:val="ListParagraph"/>
        <w:numPr>
          <w:ilvl w:val="0"/>
          <w:numId w:val="11"/>
        </w:numPr>
      </w:pPr>
      <w:r>
        <w:t>El usuario introduce el nombre, apellidos y sexo del paciente y presiona el botón “Añadir”.</w:t>
      </w:r>
    </w:p>
    <w:p w14:paraId="619B14FC" w14:textId="481327EB" w:rsidR="00E36E11" w:rsidRDefault="00E36E11" w:rsidP="00E36E11">
      <w:pPr>
        <w:pStyle w:val="ListParagraph"/>
        <w:numPr>
          <w:ilvl w:val="0"/>
          <w:numId w:val="11"/>
        </w:numPr>
      </w:pPr>
      <w:r>
        <w:t>El navegador manda la petición, para añadir el paciente, al servidor.</w:t>
      </w:r>
    </w:p>
    <w:p w14:paraId="131C847B" w14:textId="17341A5F" w:rsidR="00E36E11" w:rsidRDefault="00E36E11" w:rsidP="00E36E11">
      <w:pPr>
        <w:pStyle w:val="ListParagraph"/>
        <w:numPr>
          <w:ilvl w:val="0"/>
          <w:numId w:val="11"/>
        </w:numPr>
      </w:pPr>
      <w:r>
        <w:t>El servidor añade el nuevo paciente a la base de datos, persistiendo los cambios.</w:t>
      </w:r>
    </w:p>
    <w:p w14:paraId="62FE0E46" w14:textId="242C1381" w:rsidR="00E36E11" w:rsidRDefault="00E36E11" w:rsidP="00E36E11">
      <w:r>
        <w:t xml:space="preserve">Post-condiciones: El nuevo paciente tiene </w:t>
      </w:r>
      <w:r>
        <w:tab/>
        <w:t>que ser mostrado inmediatamente en el listado de pacientes, sin que el usuario tenga que refrescar la página.</w:t>
      </w:r>
    </w:p>
    <w:p w14:paraId="49F4EEBD" w14:textId="77777777" w:rsidR="00E36E11" w:rsidRDefault="00E36E11" w:rsidP="00E36E11"/>
    <w:p w14:paraId="20ACE11B" w14:textId="6286B576" w:rsidR="00E36E11" w:rsidRDefault="00E36E11" w:rsidP="00E36E11">
      <w:r>
        <w:t>CU4: Borrar un paciente.</w:t>
      </w:r>
    </w:p>
    <w:p w14:paraId="23448FFE" w14:textId="1EE79475" w:rsidR="00E36E11" w:rsidRDefault="00E36E11" w:rsidP="00E36E11">
      <w:r>
        <w:t>Actores implicados: Usuario/cliente</w:t>
      </w:r>
      <w:ins w:id="271" w:author="Borja Gonzalez" w:date="2017-09-07T12:15:00Z">
        <w:r w:rsidR="00F54A8E">
          <w:t>.</w:t>
        </w:r>
      </w:ins>
    </w:p>
    <w:p w14:paraId="1854CC2E" w14:textId="6AC325D2" w:rsidR="00E36E11" w:rsidRDefault="00E36E11" w:rsidP="00E36E11">
      <w:r w:rsidRPr="00FD514B">
        <w:t xml:space="preserve">Precondiciones: </w:t>
      </w:r>
      <w:r w:rsidR="00454768">
        <w:t>Acceso a la pestaña de pacientes/Listado de pacientes.</w:t>
      </w:r>
    </w:p>
    <w:p w14:paraId="0829D070" w14:textId="77777777" w:rsidR="00E36E11" w:rsidRDefault="00E36E11" w:rsidP="00E36E11">
      <w:r>
        <w:t>Secuencia de acciones:</w:t>
      </w:r>
    </w:p>
    <w:p w14:paraId="472E165A" w14:textId="35372093" w:rsidR="00E36E11" w:rsidRDefault="00E36E11" w:rsidP="00E36E11">
      <w:pPr>
        <w:pStyle w:val="ListParagraph"/>
        <w:numPr>
          <w:ilvl w:val="0"/>
          <w:numId w:val="12"/>
        </w:numPr>
      </w:pPr>
      <w:r>
        <w:t xml:space="preserve">El cliente </w:t>
      </w:r>
      <w:r w:rsidR="003D31E0">
        <w:t xml:space="preserve">accede a la aplicación </w:t>
      </w:r>
      <w:r>
        <w:t>web introduciendo la dirección IP del servidor en su navegador.</w:t>
      </w:r>
    </w:p>
    <w:p w14:paraId="4E1C6757" w14:textId="77777777" w:rsidR="00E36E11" w:rsidRDefault="00E36E11" w:rsidP="00E36E11">
      <w:pPr>
        <w:pStyle w:val="ListParagraph"/>
        <w:numPr>
          <w:ilvl w:val="0"/>
          <w:numId w:val="12"/>
        </w:numPr>
      </w:pPr>
      <w:r>
        <w:t>El cliente accede a la sección de pacientes mediante la pestaña de pacientes.</w:t>
      </w:r>
    </w:p>
    <w:p w14:paraId="73B7090B" w14:textId="77777777" w:rsidR="00EB594C" w:rsidRDefault="00EB594C" w:rsidP="00EB594C">
      <w:pPr>
        <w:pStyle w:val="ListParagraph"/>
        <w:numPr>
          <w:ilvl w:val="0"/>
          <w:numId w:val="12"/>
        </w:numPr>
      </w:pPr>
      <w:r>
        <w:t>El navegador solicita la lista de pacientes a la base de datos.</w:t>
      </w:r>
    </w:p>
    <w:p w14:paraId="6C9A3A2F" w14:textId="6BE06890" w:rsidR="00EB594C" w:rsidRDefault="00EB594C" w:rsidP="00EB594C">
      <w:pPr>
        <w:pStyle w:val="ListParagraph"/>
        <w:numPr>
          <w:ilvl w:val="0"/>
          <w:numId w:val="12"/>
        </w:numPr>
      </w:pPr>
      <w:r>
        <w:t>El cliente recibe la lista de pacientes y se la presenta al usuario en una tabla.</w:t>
      </w:r>
    </w:p>
    <w:p w14:paraId="32B55CFB" w14:textId="455C486C" w:rsidR="00E36E11" w:rsidRDefault="00EB594C" w:rsidP="00E36E11">
      <w:pPr>
        <w:pStyle w:val="ListParagraph"/>
        <w:numPr>
          <w:ilvl w:val="0"/>
          <w:numId w:val="12"/>
        </w:numPr>
      </w:pPr>
      <w:r>
        <w:t>El usuario elige el paciente a borrar y presiona el botón de borrado correspondiente, ya que cada paciente tiene su botón de borrado.</w:t>
      </w:r>
    </w:p>
    <w:p w14:paraId="18BA0BAA" w14:textId="28826A18" w:rsidR="00D06F70" w:rsidRDefault="00D06F70" w:rsidP="00D06F70">
      <w:pPr>
        <w:pStyle w:val="ListParagraph"/>
        <w:numPr>
          <w:ilvl w:val="0"/>
          <w:numId w:val="12"/>
        </w:numPr>
      </w:pPr>
      <w:r>
        <w:t>El navegador pregunta al usuario si desea realizar esta operación, teniendo en cuenta que borraría todos los datos de movimientos asociados a ese paciente.</w:t>
      </w:r>
    </w:p>
    <w:p w14:paraId="344F6BA3" w14:textId="73C5C923" w:rsidR="00EB594C" w:rsidRDefault="00EB594C" w:rsidP="00E36E11">
      <w:pPr>
        <w:pStyle w:val="ListParagraph"/>
        <w:numPr>
          <w:ilvl w:val="0"/>
          <w:numId w:val="12"/>
        </w:numPr>
      </w:pPr>
      <w:r>
        <w:t>El usuario acepta la operación, teniendo la opción de cancelarla.</w:t>
      </w:r>
    </w:p>
    <w:p w14:paraId="72BCE3FE" w14:textId="095999A7" w:rsidR="00E36E11" w:rsidRDefault="00E36E11" w:rsidP="00E36E11">
      <w:pPr>
        <w:pStyle w:val="ListParagraph"/>
        <w:numPr>
          <w:ilvl w:val="0"/>
          <w:numId w:val="12"/>
        </w:numPr>
      </w:pPr>
      <w:r>
        <w:t>El naveg</w:t>
      </w:r>
      <w:r w:rsidR="00D06F70">
        <w:t>ador manda la petición</w:t>
      </w:r>
      <w:r w:rsidR="00EB594C">
        <w:t xml:space="preserve"> para borrar</w:t>
      </w:r>
      <w:r w:rsidR="00D06F70">
        <w:t xml:space="preserve"> el paciente</w:t>
      </w:r>
      <w:r>
        <w:t xml:space="preserve"> al servidor.</w:t>
      </w:r>
    </w:p>
    <w:p w14:paraId="53838D2B" w14:textId="2FC2CCD5" w:rsidR="00E36E11" w:rsidRDefault="00E36E11" w:rsidP="00E36E11">
      <w:pPr>
        <w:pStyle w:val="ListParagraph"/>
        <w:numPr>
          <w:ilvl w:val="0"/>
          <w:numId w:val="12"/>
        </w:numPr>
      </w:pPr>
      <w:r>
        <w:t xml:space="preserve">El servidor </w:t>
      </w:r>
      <w:r w:rsidR="00EB594C">
        <w:t>borra al</w:t>
      </w:r>
      <w:r>
        <w:t xml:space="preserve"> paciente</w:t>
      </w:r>
      <w:r w:rsidR="00EB594C">
        <w:t xml:space="preserve"> y todos sus datos de movimientos asociados de</w:t>
      </w:r>
      <w:r>
        <w:t xml:space="preserve"> la base de datos, persistiendo los cambios.</w:t>
      </w:r>
    </w:p>
    <w:p w14:paraId="78CB9B3C" w14:textId="1DAC8C3B" w:rsidR="00E36E11" w:rsidRDefault="00E36E11" w:rsidP="00E36E11">
      <w:r>
        <w:t xml:space="preserve">Post-condiciones: </w:t>
      </w:r>
      <w:r w:rsidR="00EB594C">
        <w:t>La lista de pacientes ha de actualizarse, mostrando todos</w:t>
      </w:r>
      <w:r w:rsidR="00254492">
        <w:t xml:space="preserve"> los pacientes menos el borrado. Se actualiza de forma automática. Todos los movimientos asociados a este paciente tienen que desaparecer.</w:t>
      </w:r>
    </w:p>
    <w:p w14:paraId="5477AF50" w14:textId="77777777" w:rsidR="00E36E11" w:rsidRDefault="00E36E11" w:rsidP="00E36E11"/>
    <w:p w14:paraId="490C6A3D" w14:textId="500B6C55" w:rsidR="008B47D8" w:rsidRDefault="008B47D8" w:rsidP="008B47D8">
      <w:r>
        <w:t>CU5: Listado de movimientos de un paciente.</w:t>
      </w:r>
    </w:p>
    <w:p w14:paraId="7C5481A5" w14:textId="36C78F3B" w:rsidR="008B47D8" w:rsidRDefault="008B47D8" w:rsidP="008B47D8">
      <w:r>
        <w:tab/>
        <w:t xml:space="preserve">El usuario </w:t>
      </w:r>
      <w:r w:rsidR="00624556">
        <w:t>accede a un listado de movimientos del paciente</w:t>
      </w:r>
      <w:r>
        <w:t>.</w:t>
      </w:r>
    </w:p>
    <w:p w14:paraId="50FE8ED3" w14:textId="11AB9F5B" w:rsidR="008B47D8" w:rsidRDefault="008B47D8" w:rsidP="008B47D8">
      <w:r>
        <w:t>Actores implicados: Usuario/cliente</w:t>
      </w:r>
      <w:ins w:id="272" w:author="Borja Gonzalez" w:date="2017-09-07T12:15:00Z">
        <w:r w:rsidR="003D31E0">
          <w:t>.</w:t>
        </w:r>
      </w:ins>
    </w:p>
    <w:p w14:paraId="50BA2678" w14:textId="1229F540" w:rsidR="008B47D8" w:rsidRDefault="008B47D8" w:rsidP="008B47D8">
      <w:r w:rsidRPr="00FD514B">
        <w:t xml:space="preserve">Precondiciones: </w:t>
      </w:r>
      <w:r w:rsidR="00454768">
        <w:t>Acceso a la pestaña de pacientes/Listado de pacientes.</w:t>
      </w:r>
    </w:p>
    <w:p w14:paraId="1062A010" w14:textId="77777777" w:rsidR="008B47D8" w:rsidRDefault="008B47D8" w:rsidP="008B47D8">
      <w:r>
        <w:t>Secuencia de acciones:</w:t>
      </w:r>
    </w:p>
    <w:p w14:paraId="32A350D1" w14:textId="1EE9799A" w:rsidR="008B47D8" w:rsidRDefault="008B47D8" w:rsidP="008B47D8">
      <w:pPr>
        <w:pStyle w:val="ListParagraph"/>
        <w:numPr>
          <w:ilvl w:val="0"/>
          <w:numId w:val="13"/>
        </w:numPr>
      </w:pPr>
      <w:r>
        <w:t xml:space="preserve">El cliente </w:t>
      </w:r>
      <w:r w:rsidR="003D31E0">
        <w:t xml:space="preserve">accede a la aplicación </w:t>
      </w:r>
      <w:r>
        <w:t>web introduciendo la dirección IP del servidor en su navegador.</w:t>
      </w:r>
    </w:p>
    <w:p w14:paraId="3E6034F2" w14:textId="77777777" w:rsidR="008B47D8" w:rsidRDefault="008B47D8" w:rsidP="008B47D8">
      <w:pPr>
        <w:pStyle w:val="ListParagraph"/>
        <w:numPr>
          <w:ilvl w:val="0"/>
          <w:numId w:val="13"/>
        </w:numPr>
      </w:pPr>
      <w:r>
        <w:t>El cliente accede a la sección de pacientes mediante la pestaña de pacientes.</w:t>
      </w:r>
    </w:p>
    <w:p w14:paraId="0BDC0BA6" w14:textId="77777777" w:rsidR="008B47D8" w:rsidRDefault="008B47D8" w:rsidP="008B47D8">
      <w:pPr>
        <w:pStyle w:val="ListParagraph"/>
        <w:numPr>
          <w:ilvl w:val="0"/>
          <w:numId w:val="13"/>
        </w:numPr>
      </w:pPr>
      <w:r>
        <w:t>El navegador solicita la lista de pacientes a la base de datos.</w:t>
      </w:r>
    </w:p>
    <w:p w14:paraId="13B789B8" w14:textId="77777777" w:rsidR="008B47D8" w:rsidRDefault="008B47D8" w:rsidP="008B47D8">
      <w:pPr>
        <w:pStyle w:val="ListParagraph"/>
        <w:numPr>
          <w:ilvl w:val="0"/>
          <w:numId w:val="13"/>
        </w:numPr>
      </w:pPr>
      <w:r>
        <w:t>El cliente recibe la lista de pacientes y se la presenta al usuario en una tabla.</w:t>
      </w:r>
    </w:p>
    <w:p w14:paraId="6147CF0B" w14:textId="08869A6D" w:rsidR="008B47D8" w:rsidRDefault="008B47D8" w:rsidP="008B47D8">
      <w:pPr>
        <w:pStyle w:val="ListParagraph"/>
        <w:numPr>
          <w:ilvl w:val="0"/>
          <w:numId w:val="13"/>
        </w:numPr>
      </w:pPr>
      <w:r>
        <w:t>El cliente elige el paciente del que quiere mostrar sus datos de movimiento presionando el botón adecuado, ya que cada paciente tiene su propio botón para mostrar sus datos.</w:t>
      </w:r>
    </w:p>
    <w:p w14:paraId="67281A52" w14:textId="013E15C2" w:rsidR="008B47D8" w:rsidRDefault="00DE3DB0" w:rsidP="008B47D8">
      <w:pPr>
        <w:pStyle w:val="ListParagraph"/>
        <w:numPr>
          <w:ilvl w:val="0"/>
          <w:numId w:val="13"/>
        </w:numPr>
      </w:pPr>
      <w:r>
        <w:t>El navegador se posiciona en la pestaña de Datos.</w:t>
      </w:r>
    </w:p>
    <w:p w14:paraId="587AFCB8" w14:textId="45D57111" w:rsidR="00DE3DB0" w:rsidRDefault="00DE3DB0" w:rsidP="008B47D8">
      <w:pPr>
        <w:pStyle w:val="ListParagraph"/>
        <w:numPr>
          <w:ilvl w:val="0"/>
          <w:numId w:val="13"/>
        </w:numPr>
      </w:pPr>
      <w:r>
        <w:t>El navegador solicita la lista de movimientos del paciente a la base de datos.</w:t>
      </w:r>
    </w:p>
    <w:p w14:paraId="285F7EDB" w14:textId="2AA2BA6C" w:rsidR="00DE3DB0" w:rsidRDefault="00DE3DB0" w:rsidP="008B47D8">
      <w:pPr>
        <w:pStyle w:val="ListParagraph"/>
        <w:numPr>
          <w:ilvl w:val="0"/>
          <w:numId w:val="13"/>
        </w:numPr>
      </w:pPr>
      <w:r>
        <w:t>El navegador recibe la lista de movimientos y se la presenta al usuario en una tabla.</w:t>
      </w:r>
    </w:p>
    <w:p w14:paraId="0C09ADFD" w14:textId="77777777" w:rsidR="00323DB8" w:rsidRDefault="00323DB8" w:rsidP="00323DB8"/>
    <w:p w14:paraId="152683E7" w14:textId="07EBA5B6" w:rsidR="00323DB8" w:rsidRDefault="00323DB8" w:rsidP="00323DB8">
      <w:r>
        <w:t>CU6: Añadir datos de movimiento.</w:t>
      </w:r>
    </w:p>
    <w:p w14:paraId="019EEBFF" w14:textId="51AE7DB6" w:rsidR="00323DB8" w:rsidRDefault="00323DB8" w:rsidP="00323DB8">
      <w:r>
        <w:tab/>
        <w:t>El usua</w:t>
      </w:r>
      <w:r w:rsidR="002C0A43">
        <w:t>rio añade un set de movimientos al</w:t>
      </w:r>
      <w:r>
        <w:t xml:space="preserve"> paciente.</w:t>
      </w:r>
    </w:p>
    <w:p w14:paraId="48D03628" w14:textId="000D1964" w:rsidR="00323DB8" w:rsidRDefault="00323DB8" w:rsidP="00323DB8">
      <w:r>
        <w:t>Actores implicados: Usuario/cliente</w:t>
      </w:r>
      <w:ins w:id="273" w:author="Borja Gonzalez" w:date="2017-09-07T12:15:00Z">
        <w:r w:rsidR="003D31E0">
          <w:t>.</w:t>
        </w:r>
      </w:ins>
    </w:p>
    <w:p w14:paraId="76BA6FED" w14:textId="61F40BC2" w:rsidR="00323DB8" w:rsidRDefault="00323DB8" w:rsidP="00323DB8">
      <w:r w:rsidRPr="00FD514B">
        <w:t xml:space="preserve">Precondiciones: </w:t>
      </w:r>
      <w:r w:rsidR="00454768">
        <w:t>Acceso al listado de movimientos de un paciente.</w:t>
      </w:r>
    </w:p>
    <w:p w14:paraId="6964C2C4" w14:textId="77777777" w:rsidR="00323DB8" w:rsidRDefault="00323DB8" w:rsidP="00323DB8">
      <w:r>
        <w:t>Secuencia de acciones:</w:t>
      </w:r>
    </w:p>
    <w:p w14:paraId="5990DA27" w14:textId="7DEAC662" w:rsidR="00323DB8" w:rsidRDefault="00323DB8" w:rsidP="00323DB8">
      <w:pPr>
        <w:pStyle w:val="ListParagraph"/>
        <w:numPr>
          <w:ilvl w:val="0"/>
          <w:numId w:val="14"/>
        </w:numPr>
      </w:pPr>
      <w:r>
        <w:t xml:space="preserve">El cliente </w:t>
      </w:r>
      <w:r w:rsidR="003D31E0">
        <w:t xml:space="preserve">accede a la aplicación </w:t>
      </w:r>
      <w:r>
        <w:t>web introduciendo la dirección IP del servidor en su navegador.</w:t>
      </w:r>
    </w:p>
    <w:p w14:paraId="250DFB29" w14:textId="77777777" w:rsidR="00323DB8" w:rsidRDefault="00323DB8" w:rsidP="00323DB8">
      <w:pPr>
        <w:pStyle w:val="ListParagraph"/>
        <w:numPr>
          <w:ilvl w:val="0"/>
          <w:numId w:val="14"/>
        </w:numPr>
      </w:pPr>
      <w:r>
        <w:t>El cliente accede a la sección de pacientes mediante la pestaña de pacientes.</w:t>
      </w:r>
    </w:p>
    <w:p w14:paraId="24692A70" w14:textId="77777777" w:rsidR="00323DB8" w:rsidRDefault="00323DB8" w:rsidP="00323DB8">
      <w:pPr>
        <w:pStyle w:val="ListParagraph"/>
        <w:numPr>
          <w:ilvl w:val="0"/>
          <w:numId w:val="14"/>
        </w:numPr>
      </w:pPr>
      <w:r>
        <w:t>El navegador solicita la lista de pacientes a la base de datos.</w:t>
      </w:r>
    </w:p>
    <w:p w14:paraId="718DDCA8" w14:textId="77777777" w:rsidR="00323DB8" w:rsidRDefault="00323DB8" w:rsidP="00323DB8">
      <w:pPr>
        <w:pStyle w:val="ListParagraph"/>
        <w:numPr>
          <w:ilvl w:val="0"/>
          <w:numId w:val="14"/>
        </w:numPr>
      </w:pPr>
      <w:r>
        <w:t>El cliente recibe la lista de pacientes y se la presenta al usuario en una tabla.</w:t>
      </w:r>
    </w:p>
    <w:p w14:paraId="6A570E4B" w14:textId="77777777" w:rsidR="00323DB8" w:rsidRDefault="00323DB8" w:rsidP="00323DB8">
      <w:pPr>
        <w:pStyle w:val="ListParagraph"/>
        <w:numPr>
          <w:ilvl w:val="0"/>
          <w:numId w:val="14"/>
        </w:numPr>
      </w:pPr>
      <w:r>
        <w:t>El cliente elige el paciente del que quiere mostrar sus datos de movimiento presionando el botón adecuado, ya que cada paciente tiene su propio botón para mostrar sus datos.</w:t>
      </w:r>
    </w:p>
    <w:p w14:paraId="28CC376D" w14:textId="77777777" w:rsidR="00323DB8" w:rsidRDefault="00323DB8" w:rsidP="00323DB8">
      <w:pPr>
        <w:pStyle w:val="ListParagraph"/>
        <w:numPr>
          <w:ilvl w:val="0"/>
          <w:numId w:val="14"/>
        </w:numPr>
      </w:pPr>
      <w:r>
        <w:t>El navegador se posiciona en la pestaña de Datos.</w:t>
      </w:r>
    </w:p>
    <w:p w14:paraId="659D1094" w14:textId="378AD359" w:rsidR="00323DB8" w:rsidRDefault="00323DB8" w:rsidP="00323DB8">
      <w:pPr>
        <w:pStyle w:val="ListParagraph"/>
        <w:numPr>
          <w:ilvl w:val="0"/>
          <w:numId w:val="14"/>
        </w:numPr>
      </w:pPr>
      <w:r>
        <w:t>El usuario selecciona un archivo, que solo podrá ser del tipo CSV, y una fecha de medición del set movimientos</w:t>
      </w:r>
      <w:r w:rsidR="002C0A43">
        <w:t xml:space="preserve"> y presiona el botón de “Añadir datos”.</w:t>
      </w:r>
    </w:p>
    <w:p w14:paraId="5A02E4B5" w14:textId="5D132971" w:rsidR="00323DB8" w:rsidRDefault="00323DB8" w:rsidP="00323DB8">
      <w:pPr>
        <w:pStyle w:val="ListParagraph"/>
        <w:numPr>
          <w:ilvl w:val="0"/>
          <w:numId w:val="14"/>
        </w:numPr>
      </w:pPr>
      <w:r>
        <w:t>El navegad</w:t>
      </w:r>
      <w:r w:rsidR="002C0A43">
        <w:t>or manda la petición para añadir</w:t>
      </w:r>
      <w:r>
        <w:t xml:space="preserve"> los datos de movimiento al servidor.</w:t>
      </w:r>
    </w:p>
    <w:p w14:paraId="58D18CF7" w14:textId="4FF9583C" w:rsidR="002C0A43" w:rsidRDefault="00323DB8" w:rsidP="002C0A43">
      <w:pPr>
        <w:pStyle w:val="ListParagraph"/>
        <w:numPr>
          <w:ilvl w:val="0"/>
          <w:numId w:val="14"/>
        </w:numPr>
      </w:pPr>
      <w:r>
        <w:t xml:space="preserve">El servidor </w:t>
      </w:r>
      <w:r w:rsidR="002C0A43">
        <w:t>añade el set de datos de movimientos al la base de datos persistiendo los cambios.</w:t>
      </w:r>
    </w:p>
    <w:p w14:paraId="55378F5C" w14:textId="7310EC30" w:rsidR="00323DB8" w:rsidRDefault="00323DB8" w:rsidP="00323DB8">
      <w:r>
        <w:t xml:space="preserve">Post-condiciones: </w:t>
      </w:r>
      <w:r w:rsidR="002C0A43">
        <w:t>El nuevo set de datos tiene que ser mostrado inmediatamente en el listado de datos de movimientos, sin que el usuario tenga que refrescar la página.</w:t>
      </w:r>
    </w:p>
    <w:p w14:paraId="63357716" w14:textId="77777777" w:rsidR="00323DB8" w:rsidRDefault="00323DB8" w:rsidP="00323DB8"/>
    <w:p w14:paraId="45DF829E" w14:textId="77777777" w:rsidR="00DE3DB0" w:rsidRDefault="00DE3DB0" w:rsidP="00DE3DB0">
      <w:pPr>
        <w:ind w:left="360"/>
      </w:pPr>
    </w:p>
    <w:p w14:paraId="49340903" w14:textId="71DC44BA" w:rsidR="00DE3DB0" w:rsidRDefault="004E7211" w:rsidP="00DE3DB0">
      <w:r>
        <w:t>CU</w:t>
      </w:r>
      <w:ins w:id="274" w:author="Borja Gonzalez" w:date="2017-09-12T12:20:00Z">
        <w:r w:rsidR="00853117">
          <w:t>7</w:t>
        </w:r>
      </w:ins>
      <w:r>
        <w:t>: Borrar</w:t>
      </w:r>
      <w:r w:rsidR="00DE3DB0">
        <w:t xml:space="preserve"> datos de movimiento.</w:t>
      </w:r>
    </w:p>
    <w:p w14:paraId="6C4AA4F5" w14:textId="231862A7" w:rsidR="00DE3DB0" w:rsidRDefault="00DE3DB0" w:rsidP="00DE3DB0">
      <w:r>
        <w:tab/>
        <w:t xml:space="preserve">El usuario </w:t>
      </w:r>
      <w:r w:rsidR="002C0A43">
        <w:t>borra un set de movimientos del paciente</w:t>
      </w:r>
      <w:r>
        <w:t>.</w:t>
      </w:r>
    </w:p>
    <w:p w14:paraId="06A7484A" w14:textId="1193AEB4" w:rsidR="00DE3DB0" w:rsidRDefault="00DE3DB0" w:rsidP="00DE3DB0">
      <w:r>
        <w:t>Actores implicados: Usuario/cliente</w:t>
      </w:r>
      <w:ins w:id="275" w:author="Borja Gonzalez" w:date="2017-09-07T12:16:00Z">
        <w:r w:rsidR="003D31E0">
          <w:t>.</w:t>
        </w:r>
      </w:ins>
    </w:p>
    <w:p w14:paraId="5A8CE6F8" w14:textId="11D377B7" w:rsidR="00DE3DB0" w:rsidRDefault="00DE3DB0" w:rsidP="00DE3DB0">
      <w:r w:rsidRPr="00FD514B">
        <w:t xml:space="preserve">Precondiciones: </w:t>
      </w:r>
      <w:r w:rsidR="00454768">
        <w:t>Acceso al listado de movimientos de un paciente.</w:t>
      </w:r>
    </w:p>
    <w:p w14:paraId="6A8598C0" w14:textId="77777777" w:rsidR="00DE3DB0" w:rsidRDefault="00DE3DB0" w:rsidP="00DE3DB0">
      <w:r>
        <w:t>Secuencia de acciones:</w:t>
      </w:r>
    </w:p>
    <w:p w14:paraId="2241E3BB" w14:textId="32C99BB5" w:rsidR="00DE3DB0" w:rsidRDefault="00DE3DB0" w:rsidP="00323DB8">
      <w:pPr>
        <w:pStyle w:val="ListParagraph"/>
        <w:numPr>
          <w:ilvl w:val="0"/>
          <w:numId w:val="17"/>
        </w:numPr>
      </w:pPr>
      <w:r>
        <w:t xml:space="preserve">El cliente </w:t>
      </w:r>
      <w:r w:rsidR="003D31E0">
        <w:t xml:space="preserve">accede a la aplicación </w:t>
      </w:r>
      <w:r>
        <w:t>web introduciendo la dirección IP del servidor en su navegador.</w:t>
      </w:r>
    </w:p>
    <w:p w14:paraId="54CA3893" w14:textId="77777777" w:rsidR="00DE3DB0" w:rsidRDefault="00DE3DB0" w:rsidP="00323DB8">
      <w:pPr>
        <w:pStyle w:val="ListParagraph"/>
        <w:numPr>
          <w:ilvl w:val="0"/>
          <w:numId w:val="17"/>
        </w:numPr>
      </w:pPr>
      <w:r>
        <w:t>El cliente accede a la sección de pacientes mediante la pestaña de pacientes.</w:t>
      </w:r>
    </w:p>
    <w:p w14:paraId="6CE94FB8" w14:textId="77777777" w:rsidR="00DE3DB0" w:rsidRDefault="00DE3DB0" w:rsidP="00323DB8">
      <w:pPr>
        <w:pStyle w:val="ListParagraph"/>
        <w:numPr>
          <w:ilvl w:val="0"/>
          <w:numId w:val="17"/>
        </w:numPr>
      </w:pPr>
      <w:r>
        <w:t>El navegador solicita la lista de pacientes a la base de datos.</w:t>
      </w:r>
    </w:p>
    <w:p w14:paraId="4DA42A66" w14:textId="77777777" w:rsidR="00DE3DB0" w:rsidRDefault="00DE3DB0" w:rsidP="00323DB8">
      <w:pPr>
        <w:pStyle w:val="ListParagraph"/>
        <w:numPr>
          <w:ilvl w:val="0"/>
          <w:numId w:val="17"/>
        </w:numPr>
      </w:pPr>
      <w:r>
        <w:t>El cliente recibe la lista de pacientes y se la presenta al usuario en una tabla.</w:t>
      </w:r>
    </w:p>
    <w:p w14:paraId="2DFB5BE7" w14:textId="77777777" w:rsidR="00DE3DB0" w:rsidRDefault="00DE3DB0" w:rsidP="00323DB8">
      <w:pPr>
        <w:pStyle w:val="ListParagraph"/>
        <w:numPr>
          <w:ilvl w:val="0"/>
          <w:numId w:val="17"/>
        </w:numPr>
      </w:pPr>
      <w:r>
        <w:t>El cliente elige el paciente del que quiere mostrar sus datos de movimiento presionando el botón adecuado, ya que cada paciente tiene su propio botón para mostrar sus datos.</w:t>
      </w:r>
    </w:p>
    <w:p w14:paraId="1F018662" w14:textId="77777777" w:rsidR="00DE3DB0" w:rsidRDefault="00DE3DB0" w:rsidP="00323DB8">
      <w:pPr>
        <w:pStyle w:val="ListParagraph"/>
        <w:numPr>
          <w:ilvl w:val="0"/>
          <w:numId w:val="17"/>
        </w:numPr>
      </w:pPr>
      <w:r>
        <w:t>El navegador se posiciona en la pestaña de Datos.</w:t>
      </w:r>
    </w:p>
    <w:p w14:paraId="188D32CC" w14:textId="77777777" w:rsidR="00DE3DB0" w:rsidRDefault="00DE3DB0" w:rsidP="00323DB8">
      <w:pPr>
        <w:pStyle w:val="ListParagraph"/>
        <w:numPr>
          <w:ilvl w:val="0"/>
          <w:numId w:val="17"/>
        </w:numPr>
      </w:pPr>
      <w:r>
        <w:t>El navegador solicita la lista de movimientos del paciente a la base de datos.</w:t>
      </w:r>
    </w:p>
    <w:p w14:paraId="7BE283BD" w14:textId="77777777" w:rsidR="00DE3DB0" w:rsidRDefault="00DE3DB0" w:rsidP="00323DB8">
      <w:pPr>
        <w:pStyle w:val="ListParagraph"/>
        <w:numPr>
          <w:ilvl w:val="0"/>
          <w:numId w:val="17"/>
        </w:numPr>
      </w:pPr>
      <w:r>
        <w:t>El navegador recibe la lista de movimientos y se la presenta al usuario en una tabla.</w:t>
      </w:r>
    </w:p>
    <w:p w14:paraId="217D34EE" w14:textId="3CEEB854" w:rsidR="00D06F70" w:rsidRDefault="00D06F70" w:rsidP="00323DB8">
      <w:pPr>
        <w:pStyle w:val="ListParagraph"/>
        <w:numPr>
          <w:ilvl w:val="0"/>
          <w:numId w:val="17"/>
        </w:numPr>
      </w:pPr>
      <w:r>
        <w:t>El usuario elige los movimientos a borrar y presiona el botón de borrado correspondiente, ya que cada set de movimientos tiene su botón de borrado.</w:t>
      </w:r>
    </w:p>
    <w:p w14:paraId="2E2CF05E" w14:textId="737B2C70" w:rsidR="00D06F70" w:rsidRDefault="00D06F70" w:rsidP="00323DB8">
      <w:pPr>
        <w:pStyle w:val="ListParagraph"/>
        <w:numPr>
          <w:ilvl w:val="0"/>
          <w:numId w:val="17"/>
        </w:numPr>
      </w:pPr>
      <w:r>
        <w:t>El navegador pregunta si desea realizar esta operación.</w:t>
      </w:r>
    </w:p>
    <w:p w14:paraId="5764C2B7" w14:textId="77777777" w:rsidR="00D06F70" w:rsidRDefault="00D06F70" w:rsidP="00323DB8">
      <w:pPr>
        <w:pStyle w:val="ListParagraph"/>
        <w:numPr>
          <w:ilvl w:val="0"/>
          <w:numId w:val="17"/>
        </w:numPr>
      </w:pPr>
      <w:r>
        <w:t>El usuario acepta la operación, teniendo la opción de cancelarla.</w:t>
      </w:r>
    </w:p>
    <w:p w14:paraId="63594A10" w14:textId="1B3CCC47" w:rsidR="00D06F70" w:rsidRDefault="00D06F70" w:rsidP="00323DB8">
      <w:pPr>
        <w:pStyle w:val="ListParagraph"/>
        <w:numPr>
          <w:ilvl w:val="0"/>
          <w:numId w:val="17"/>
        </w:numPr>
      </w:pPr>
      <w:r>
        <w:t xml:space="preserve">El navegador manda la petición </w:t>
      </w:r>
      <w:r w:rsidR="0022572E">
        <w:t>para borrar los datos de movimiento al servidor.</w:t>
      </w:r>
    </w:p>
    <w:p w14:paraId="66B72D1D" w14:textId="4BF5992E" w:rsidR="0022572E" w:rsidRDefault="0022572E" w:rsidP="00323DB8">
      <w:pPr>
        <w:pStyle w:val="ListParagraph"/>
        <w:numPr>
          <w:ilvl w:val="0"/>
          <w:numId w:val="17"/>
        </w:numPr>
      </w:pPr>
      <w:r>
        <w:t>El servidor borra el set de datos de movimiento del paciente de la base de datos y persiste los cambios.</w:t>
      </w:r>
    </w:p>
    <w:p w14:paraId="28024F81" w14:textId="237F10B4" w:rsidR="0022572E" w:rsidRDefault="0022572E" w:rsidP="0022572E">
      <w:r>
        <w:t xml:space="preserve">Post-condiciones: </w:t>
      </w:r>
      <w:r w:rsidR="008E60B0">
        <w:t>La nueva lista de movimientos</w:t>
      </w:r>
      <w:r w:rsidR="009F6CE6">
        <w:t>, sin el set de movimientos borrado,</w:t>
      </w:r>
      <w:r w:rsidR="008E60B0">
        <w:t xml:space="preserve"> tiene que ser mostrada inmediatamente en el listado de movimientos, sin que el usuario tenga que refrescar la página.</w:t>
      </w:r>
    </w:p>
    <w:p w14:paraId="3486843C" w14:textId="77777777" w:rsidR="00624556" w:rsidRDefault="00624556" w:rsidP="0022572E"/>
    <w:p w14:paraId="278BC292" w14:textId="7440B7E8" w:rsidR="00624556" w:rsidRDefault="00624556" w:rsidP="0022572E">
      <w:r>
        <w:t>CU</w:t>
      </w:r>
      <w:ins w:id="276" w:author="Borja Gonzalez" w:date="2017-09-12T12:20:00Z">
        <w:r w:rsidR="00853117">
          <w:t>8</w:t>
        </w:r>
      </w:ins>
      <w:r>
        <w:t>: Mostar datos del paciente.</w:t>
      </w:r>
    </w:p>
    <w:p w14:paraId="37CAE350" w14:textId="15A883C4" w:rsidR="00CE2E56" w:rsidRDefault="00CE2E56" w:rsidP="00CE2E56">
      <w:r>
        <w:t>El usuario muestra un movimientos del paciente.</w:t>
      </w:r>
    </w:p>
    <w:p w14:paraId="7D7F504C" w14:textId="69A1EAA8" w:rsidR="00CE2E56" w:rsidRDefault="00CE2E56" w:rsidP="00CE2E56">
      <w:r>
        <w:t>Actores implicados: Usuario/cliente</w:t>
      </w:r>
      <w:ins w:id="277" w:author="Borja Gonzalez" w:date="2017-09-07T12:16:00Z">
        <w:r w:rsidR="003D31E0">
          <w:t>.</w:t>
        </w:r>
      </w:ins>
    </w:p>
    <w:p w14:paraId="18386474" w14:textId="05B847DF" w:rsidR="00CE2E56" w:rsidRDefault="00CE2E56" w:rsidP="00CE2E56">
      <w:r w:rsidRPr="00FD514B">
        <w:t xml:space="preserve">Precondiciones: </w:t>
      </w:r>
      <w:r w:rsidR="00454768">
        <w:t>Acceso al listado de movimientos de un paciente.</w:t>
      </w:r>
    </w:p>
    <w:p w14:paraId="46727EE5" w14:textId="77777777" w:rsidR="00CE2E56" w:rsidRDefault="00CE2E56" w:rsidP="00CE2E56">
      <w:r>
        <w:t>Secuencia de acciones:</w:t>
      </w:r>
    </w:p>
    <w:p w14:paraId="317AFF58" w14:textId="7B673D33" w:rsidR="00CE2E56" w:rsidRDefault="00CE2E56" w:rsidP="00CE2E56">
      <w:pPr>
        <w:pStyle w:val="ListParagraph"/>
        <w:numPr>
          <w:ilvl w:val="0"/>
          <w:numId w:val="18"/>
        </w:numPr>
      </w:pPr>
      <w:r>
        <w:t xml:space="preserve">El cliente </w:t>
      </w:r>
      <w:r w:rsidR="003D31E0">
        <w:t xml:space="preserve">accede a la aplicación </w:t>
      </w:r>
      <w:r>
        <w:t>web introduciendo la dirección IP del servidor en su navegador.</w:t>
      </w:r>
    </w:p>
    <w:p w14:paraId="56A298E0" w14:textId="77777777" w:rsidR="00CE2E56" w:rsidRDefault="00CE2E56" w:rsidP="00CE2E56">
      <w:pPr>
        <w:pStyle w:val="ListParagraph"/>
        <w:numPr>
          <w:ilvl w:val="0"/>
          <w:numId w:val="18"/>
        </w:numPr>
      </w:pPr>
      <w:r>
        <w:t>El cliente accede a la sección de pacientes mediante la pestaña de pacientes.</w:t>
      </w:r>
    </w:p>
    <w:p w14:paraId="36CFB546" w14:textId="77777777" w:rsidR="00CE2E56" w:rsidRDefault="00CE2E56" w:rsidP="00CE2E56">
      <w:pPr>
        <w:pStyle w:val="ListParagraph"/>
        <w:numPr>
          <w:ilvl w:val="0"/>
          <w:numId w:val="18"/>
        </w:numPr>
      </w:pPr>
      <w:r>
        <w:t>El navegador solicita la lista de pacientes a la base de datos.</w:t>
      </w:r>
    </w:p>
    <w:p w14:paraId="596A077C" w14:textId="77777777" w:rsidR="00CE2E56" w:rsidRDefault="00CE2E56" w:rsidP="00CE2E56">
      <w:pPr>
        <w:pStyle w:val="ListParagraph"/>
        <w:numPr>
          <w:ilvl w:val="0"/>
          <w:numId w:val="18"/>
        </w:numPr>
      </w:pPr>
      <w:r>
        <w:t>El cliente recibe la lista de pacientes y se la presenta al usuario en una tabla.</w:t>
      </w:r>
    </w:p>
    <w:p w14:paraId="53ADFDB5" w14:textId="77777777" w:rsidR="00CE2E56" w:rsidRDefault="00CE2E56" w:rsidP="00CE2E56">
      <w:pPr>
        <w:pStyle w:val="ListParagraph"/>
        <w:numPr>
          <w:ilvl w:val="0"/>
          <w:numId w:val="18"/>
        </w:numPr>
      </w:pPr>
      <w:r>
        <w:t>El cliente elige el paciente del que quiere mostrar sus datos de movimiento presionando el botón adecuado, ya que cada paciente tiene su propio botón para mostrar sus datos.</w:t>
      </w:r>
    </w:p>
    <w:p w14:paraId="54EAE48A" w14:textId="77777777" w:rsidR="00CE2E56" w:rsidRDefault="00CE2E56" w:rsidP="00CE2E56">
      <w:pPr>
        <w:pStyle w:val="ListParagraph"/>
        <w:numPr>
          <w:ilvl w:val="0"/>
          <w:numId w:val="18"/>
        </w:numPr>
      </w:pPr>
      <w:r>
        <w:t>El navegador se posiciona en la pestaña de Datos.</w:t>
      </w:r>
    </w:p>
    <w:p w14:paraId="524E6F87" w14:textId="77777777" w:rsidR="00CE2E56" w:rsidRDefault="00CE2E56" w:rsidP="00CE2E56">
      <w:pPr>
        <w:pStyle w:val="ListParagraph"/>
        <w:numPr>
          <w:ilvl w:val="0"/>
          <w:numId w:val="18"/>
        </w:numPr>
      </w:pPr>
      <w:r>
        <w:t>El navegador solicita la lista de movimientos del paciente a la base de datos.</w:t>
      </w:r>
    </w:p>
    <w:p w14:paraId="65B14006" w14:textId="3AC43945" w:rsidR="00D2609E" w:rsidRDefault="00CE2E56" w:rsidP="00D2609E">
      <w:pPr>
        <w:pStyle w:val="ListParagraph"/>
        <w:numPr>
          <w:ilvl w:val="0"/>
          <w:numId w:val="18"/>
        </w:numPr>
      </w:pPr>
      <w:r>
        <w:t>El navegador recibe la lista de movimientos y se la presenta al usuario en una tabla.</w:t>
      </w:r>
    </w:p>
    <w:p w14:paraId="14D5E41C" w14:textId="07E4D318" w:rsidR="00D2609E" w:rsidRDefault="00D2609E" w:rsidP="00D2609E">
      <w:pPr>
        <w:pStyle w:val="ListParagraph"/>
        <w:numPr>
          <w:ilvl w:val="0"/>
          <w:numId w:val="18"/>
        </w:numPr>
      </w:pPr>
      <w:r>
        <w:t>El usuario elige el movimiento (Sagital, Coronal, Transversal) con su fecha asociada presionando en el botón adecuado.</w:t>
      </w:r>
    </w:p>
    <w:p w14:paraId="2A9742A7" w14:textId="32FE0C37" w:rsidR="00D2609E" w:rsidRDefault="00D2609E" w:rsidP="00D2609E">
      <w:pPr>
        <w:pStyle w:val="ListParagraph"/>
        <w:numPr>
          <w:ilvl w:val="0"/>
          <w:numId w:val="18"/>
        </w:numPr>
      </w:pPr>
      <w:r>
        <w:t>El navegador muestra por pantalla un gráfico con los datos requeridos.</w:t>
      </w:r>
    </w:p>
    <w:p w14:paraId="200EAB67" w14:textId="0B4FE6F3" w:rsidR="00D2609E" w:rsidRDefault="00D2609E" w:rsidP="00D2609E">
      <w:r>
        <w:t>Post-condiciones: El navegador tiene que borrar el contenido del gráfico anterior (en el caso de que exista) y graficar los datos requeridos.</w:t>
      </w:r>
    </w:p>
    <w:p w14:paraId="1643BA16" w14:textId="77777777" w:rsidR="00624556" w:rsidRDefault="00624556" w:rsidP="0022572E"/>
    <w:p w14:paraId="2D22523F" w14:textId="77777777" w:rsidR="00D06F70" w:rsidRDefault="00D06F70" w:rsidP="00D06F70">
      <w:pPr>
        <w:pStyle w:val="ListParagraph"/>
      </w:pPr>
    </w:p>
    <w:p w14:paraId="222C35CD" w14:textId="77777777" w:rsidR="00D2609E" w:rsidRDefault="00D2609E" w:rsidP="00D2609E"/>
    <w:p w14:paraId="531CF7EB" w14:textId="3F7E8853" w:rsidR="00D2609E" w:rsidRDefault="00D2609E" w:rsidP="00D2609E">
      <w:r>
        <w:t>CU</w:t>
      </w:r>
      <w:ins w:id="278" w:author="Borja Gonzalez" w:date="2017-09-12T12:20:00Z">
        <w:r w:rsidR="00853117">
          <w:t>9</w:t>
        </w:r>
      </w:ins>
      <w:r>
        <w:t>: Mostar datos de evolución del paciente.</w:t>
      </w:r>
    </w:p>
    <w:p w14:paraId="195FD91A" w14:textId="668AB104" w:rsidR="00D2609E" w:rsidRDefault="00D2609E" w:rsidP="00D2609E">
      <w:r>
        <w:t>El usuario muestra la evolución de un movimiento del paciente.</w:t>
      </w:r>
    </w:p>
    <w:p w14:paraId="0D186F0C" w14:textId="32B67838" w:rsidR="00D2609E" w:rsidRDefault="00D2609E" w:rsidP="00D2609E">
      <w:r>
        <w:t>Actores implicados: Usuario/cliente</w:t>
      </w:r>
      <w:ins w:id="279" w:author="Borja Gonzalez" w:date="2017-09-07T12:16:00Z">
        <w:r w:rsidR="003D31E0">
          <w:t>.</w:t>
        </w:r>
      </w:ins>
    </w:p>
    <w:p w14:paraId="7D68E677" w14:textId="225A854B" w:rsidR="00D2609E" w:rsidRDefault="00D2609E" w:rsidP="00D2609E">
      <w:r w:rsidRPr="00FD514B">
        <w:t xml:space="preserve">Precondiciones: </w:t>
      </w:r>
      <w:r w:rsidR="00454768">
        <w:t>Acceso al listado de movimientos de un paciente.</w:t>
      </w:r>
    </w:p>
    <w:p w14:paraId="3C5E4B88" w14:textId="77777777" w:rsidR="00D2609E" w:rsidRDefault="00D2609E" w:rsidP="00D2609E">
      <w:r>
        <w:t>Secuencia de acciones:</w:t>
      </w:r>
    </w:p>
    <w:p w14:paraId="08847441" w14:textId="42A3D48C" w:rsidR="00D2609E" w:rsidRDefault="00D2609E" w:rsidP="00D2609E">
      <w:pPr>
        <w:pStyle w:val="ListParagraph"/>
        <w:numPr>
          <w:ilvl w:val="0"/>
          <w:numId w:val="19"/>
        </w:numPr>
      </w:pPr>
      <w:r>
        <w:t xml:space="preserve">El cliente </w:t>
      </w:r>
      <w:r w:rsidR="003D31E0">
        <w:t>accede a la aplicación</w:t>
      </w:r>
      <w:r>
        <w:t xml:space="preserve"> web introduciendo la dirección IP del servidor en su navegador.</w:t>
      </w:r>
    </w:p>
    <w:p w14:paraId="5C6C9EE7" w14:textId="77777777" w:rsidR="00D2609E" w:rsidRDefault="00D2609E" w:rsidP="00D2609E">
      <w:pPr>
        <w:pStyle w:val="ListParagraph"/>
        <w:numPr>
          <w:ilvl w:val="0"/>
          <w:numId w:val="19"/>
        </w:numPr>
      </w:pPr>
      <w:r>
        <w:t>El cliente accede a la sección de pacientes mediante la pestaña de pacientes.</w:t>
      </w:r>
    </w:p>
    <w:p w14:paraId="4E18F416" w14:textId="77777777" w:rsidR="00D2609E" w:rsidRDefault="00D2609E" w:rsidP="00D2609E">
      <w:pPr>
        <w:pStyle w:val="ListParagraph"/>
        <w:numPr>
          <w:ilvl w:val="0"/>
          <w:numId w:val="19"/>
        </w:numPr>
      </w:pPr>
      <w:r>
        <w:t>El navegador solicita la lista de pacientes a la base de datos.</w:t>
      </w:r>
    </w:p>
    <w:p w14:paraId="2E58C69C" w14:textId="77777777" w:rsidR="00D2609E" w:rsidRDefault="00D2609E" w:rsidP="00D2609E">
      <w:pPr>
        <w:pStyle w:val="ListParagraph"/>
        <w:numPr>
          <w:ilvl w:val="0"/>
          <w:numId w:val="19"/>
        </w:numPr>
      </w:pPr>
      <w:r>
        <w:t>El cliente recibe la lista de pacientes y se la presenta al usuario en una tabla.</w:t>
      </w:r>
    </w:p>
    <w:p w14:paraId="1EC8279D" w14:textId="77777777" w:rsidR="00D2609E" w:rsidRDefault="00D2609E" w:rsidP="00D2609E">
      <w:pPr>
        <w:pStyle w:val="ListParagraph"/>
        <w:numPr>
          <w:ilvl w:val="0"/>
          <w:numId w:val="19"/>
        </w:numPr>
      </w:pPr>
      <w:r>
        <w:t>El cliente elige el paciente del que quiere mostrar sus datos de movimiento presionando el botón adecuado, ya que cada paciente tiene su propio botón para mostrar sus datos.</w:t>
      </w:r>
    </w:p>
    <w:p w14:paraId="7FA47CCF" w14:textId="77777777" w:rsidR="00D2609E" w:rsidRDefault="00D2609E" w:rsidP="00D2609E">
      <w:pPr>
        <w:pStyle w:val="ListParagraph"/>
        <w:numPr>
          <w:ilvl w:val="0"/>
          <w:numId w:val="19"/>
        </w:numPr>
      </w:pPr>
      <w:r>
        <w:t>El navegador se posiciona en la pestaña de Datos.</w:t>
      </w:r>
    </w:p>
    <w:p w14:paraId="64551C0A" w14:textId="77777777" w:rsidR="00D2609E" w:rsidRDefault="00D2609E" w:rsidP="00D2609E">
      <w:pPr>
        <w:pStyle w:val="ListParagraph"/>
        <w:numPr>
          <w:ilvl w:val="0"/>
          <w:numId w:val="19"/>
        </w:numPr>
      </w:pPr>
      <w:r>
        <w:t>El navegador solicita la lista de movimientos del paciente a la base de datos.</w:t>
      </w:r>
    </w:p>
    <w:p w14:paraId="30219BCD" w14:textId="77777777" w:rsidR="00D2609E" w:rsidRDefault="00D2609E" w:rsidP="00D2609E">
      <w:pPr>
        <w:pStyle w:val="ListParagraph"/>
        <w:numPr>
          <w:ilvl w:val="0"/>
          <w:numId w:val="19"/>
        </w:numPr>
      </w:pPr>
      <w:r>
        <w:t>El navegador recibe la lista de movimientos y se la presenta al usuario en una tabla.</w:t>
      </w:r>
    </w:p>
    <w:p w14:paraId="1462DE18" w14:textId="00862DC0" w:rsidR="00D2609E" w:rsidRDefault="00D2609E" w:rsidP="00D2609E">
      <w:pPr>
        <w:pStyle w:val="ListParagraph"/>
        <w:numPr>
          <w:ilvl w:val="0"/>
          <w:numId w:val="19"/>
        </w:numPr>
      </w:pPr>
      <w:r>
        <w:t xml:space="preserve">El </w:t>
      </w:r>
      <w:r w:rsidR="00B465E5">
        <w:t>usuario elige la evolución del</w:t>
      </w:r>
      <w:r>
        <w:t xml:space="preserve"> movimiento (Sagital, Coronal, Transversal) </w:t>
      </w:r>
      <w:r w:rsidR="00B465E5">
        <w:t>que quiere mostrar presionando el botón “Evolución del movimiento”</w:t>
      </w:r>
      <w:r>
        <w:t>.</w:t>
      </w:r>
    </w:p>
    <w:p w14:paraId="7F4C28F8" w14:textId="77777777" w:rsidR="00BE7488" w:rsidRDefault="00D2609E" w:rsidP="00BE7488">
      <w:pPr>
        <w:pStyle w:val="ListParagraph"/>
        <w:numPr>
          <w:ilvl w:val="0"/>
          <w:numId w:val="19"/>
        </w:numPr>
      </w:pPr>
      <w:r>
        <w:t>El navegador muestra por pantalla un gráfico con los datos requeridos</w:t>
      </w:r>
    </w:p>
    <w:p w14:paraId="19D2CD31" w14:textId="77777777" w:rsidR="00BE7488" w:rsidRPr="00BE7488" w:rsidRDefault="00BE7488" w:rsidP="00BE7488">
      <w:r w:rsidRPr="00BE7488">
        <w:t>Post-condiciones: El navegador tiene que borrar el contenido del gráfico anterior (en el caso de que exista) y graficar los datos requeridos.</w:t>
      </w:r>
    </w:p>
    <w:p w14:paraId="0E87AF55" w14:textId="77777777" w:rsidR="00BE7488" w:rsidRDefault="00BE7488" w:rsidP="00BE7488"/>
    <w:p w14:paraId="6FB1842F" w14:textId="5B8EEB70" w:rsidR="008A1614" w:rsidRDefault="00BE7488" w:rsidP="008A1614">
      <w:pPr>
        <w:pStyle w:val="Heading2"/>
      </w:pPr>
      <w:bookmarkStart w:id="280" w:name="_Toc364792195"/>
      <w:bookmarkStart w:id="281" w:name="_Toc366229217"/>
      <w:bookmarkStart w:id="282" w:name="_Toc368246706"/>
      <w:r>
        <w:t xml:space="preserve">3.4.  </w:t>
      </w:r>
      <w:r w:rsidR="00D51A6F" w:rsidRPr="0040221C">
        <w:t>Matriz de trazabilidad</w:t>
      </w:r>
      <w:bookmarkEnd w:id="280"/>
      <w:bookmarkEnd w:id="281"/>
      <w:bookmarkEnd w:id="282"/>
    </w:p>
    <w:p w14:paraId="4DAE0EC5" w14:textId="77777777" w:rsidR="00E671BF" w:rsidRPr="00E671BF" w:rsidRDefault="00E671BF" w:rsidP="003E4A9E"/>
    <w:p w14:paraId="7BF3ECC6" w14:textId="77777777" w:rsidR="00E671BF" w:rsidRPr="00E671BF" w:rsidRDefault="00E671BF" w:rsidP="00E671BF"/>
    <w:tbl>
      <w:tblPr>
        <w:tblStyle w:val="TableGrid"/>
        <w:tblpPr w:leftFromText="181" w:rightFromText="181" w:vertAnchor="text" w:horzAnchor="page" w:tblpX="1912" w:tblpY="1"/>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Change w:id="283">
          <w:tblGrid>
            <w:gridCol w:w="862"/>
            <w:gridCol w:w="851"/>
            <w:gridCol w:w="674"/>
            <w:gridCol w:w="674"/>
            <w:gridCol w:w="851"/>
            <w:gridCol w:w="851"/>
            <w:gridCol w:w="674"/>
            <w:gridCol w:w="674"/>
            <w:gridCol w:w="674"/>
            <w:gridCol w:w="674"/>
            <w:gridCol w:w="674"/>
            <w:gridCol w:w="851"/>
            <w:gridCol w:w="674"/>
            <w:gridCol w:w="851"/>
            <w:gridCol w:w="674"/>
          </w:tblGrid>
        </w:tblGridChange>
      </w:tblGrid>
      <w:tr w:rsidR="00532ADB" w:rsidDel="00532ADB" w14:paraId="38466433" w14:textId="1BB5903F" w:rsidTr="00532ADB">
        <w:trPr>
          <w:cantSplit/>
          <w:trHeight w:val="1194"/>
          <w:del w:id="284" w:author="Borja Gonzalez" w:date="2017-09-28T15:51:00Z"/>
        </w:trPr>
        <w:tc>
          <w:tcPr>
            <w:tcW w:w="862" w:type="dxa"/>
            <w:vAlign w:val="center"/>
          </w:tcPr>
          <w:p w14:paraId="3E658CAA" w14:textId="77777777" w:rsidR="00532ADB" w:rsidRDefault="00532ADB" w:rsidP="00E671BF">
            <w:pPr>
              <w:rPr>
                <w:ins w:id="285" w:author="Borja Gonzalez" w:date="2017-09-28T15:51:00Z"/>
              </w:rPr>
            </w:pPr>
            <w:bookmarkStart w:id="286" w:name="_Toc364792196"/>
            <w:bookmarkStart w:id="287" w:name="_Toc366229218"/>
          </w:p>
          <w:p w14:paraId="159EC5D4" w14:textId="02A1E1DB" w:rsidR="00817C73" w:rsidDel="00532ADB" w:rsidRDefault="00817C73" w:rsidP="0093234F">
            <w:pPr>
              <w:rPr>
                <w:del w:id="288" w:author="Borja Gonzalez" w:date="2017-09-28T15:51:00Z"/>
              </w:rPr>
            </w:pPr>
            <w:del w:id="289" w:author="Borja Gonzalez" w:date="2017-09-28T15:51:00Z">
              <w:r w:rsidDel="00532ADB">
                <w:delText>Casos de Uso</w:delText>
              </w:r>
            </w:del>
          </w:p>
        </w:tc>
        <w:tc>
          <w:tcPr>
            <w:tcW w:w="851" w:type="dxa"/>
            <w:vAlign w:val="center"/>
          </w:tcPr>
          <w:p w14:paraId="31AE169C" w14:textId="176241BD" w:rsidR="00817C73" w:rsidDel="00532ADB" w:rsidRDefault="00817C73" w:rsidP="00F45CE8">
            <w:pPr>
              <w:rPr>
                <w:del w:id="290" w:author="Borja Gonzalez" w:date="2017-09-28T15:51:00Z"/>
              </w:rPr>
            </w:pPr>
            <w:del w:id="291" w:author="Borja Gonzalez" w:date="2017-09-28T15:51:00Z">
              <w:r w:rsidDel="00532ADB">
                <w:delText>RNF1</w:delText>
              </w:r>
            </w:del>
          </w:p>
        </w:tc>
        <w:tc>
          <w:tcPr>
            <w:tcW w:w="674" w:type="dxa"/>
            <w:vAlign w:val="center"/>
          </w:tcPr>
          <w:p w14:paraId="07182059" w14:textId="2F80A576" w:rsidR="00817C73" w:rsidDel="00532ADB" w:rsidRDefault="00817C73" w:rsidP="00F45CE8">
            <w:pPr>
              <w:rPr>
                <w:del w:id="292" w:author="Borja Gonzalez" w:date="2017-09-28T15:51:00Z"/>
              </w:rPr>
            </w:pPr>
            <w:del w:id="293" w:author="Borja Gonzalez" w:date="2017-09-28T15:51:00Z">
              <w:r w:rsidDel="00532ADB">
                <w:delText>RF1</w:delText>
              </w:r>
            </w:del>
          </w:p>
        </w:tc>
        <w:tc>
          <w:tcPr>
            <w:tcW w:w="674" w:type="dxa"/>
            <w:vAlign w:val="center"/>
          </w:tcPr>
          <w:p w14:paraId="439DB100" w14:textId="75587A61" w:rsidR="00817C73" w:rsidDel="00532ADB" w:rsidRDefault="00817C73" w:rsidP="00B24E68">
            <w:pPr>
              <w:rPr>
                <w:del w:id="294" w:author="Borja Gonzalez" w:date="2017-09-28T15:51:00Z"/>
              </w:rPr>
            </w:pPr>
            <w:del w:id="295" w:author="Borja Gonzalez" w:date="2017-09-28T15:51:00Z">
              <w:r w:rsidDel="00532ADB">
                <w:delText>RF2</w:delText>
              </w:r>
            </w:del>
          </w:p>
        </w:tc>
        <w:tc>
          <w:tcPr>
            <w:tcW w:w="851" w:type="dxa"/>
            <w:vAlign w:val="center"/>
          </w:tcPr>
          <w:p w14:paraId="50D6C4B0" w14:textId="5E5BC543" w:rsidR="00817C73" w:rsidDel="00532ADB" w:rsidRDefault="00817C73" w:rsidP="004B4F98">
            <w:pPr>
              <w:rPr>
                <w:del w:id="296" w:author="Borja Gonzalez" w:date="2017-09-28T15:51:00Z"/>
              </w:rPr>
            </w:pPr>
            <w:del w:id="297" w:author="Borja Gonzalez" w:date="2017-09-28T15:51:00Z">
              <w:r w:rsidDel="00532ADB">
                <w:delText>RNF4</w:delText>
              </w:r>
            </w:del>
          </w:p>
        </w:tc>
        <w:tc>
          <w:tcPr>
            <w:tcW w:w="851" w:type="dxa"/>
            <w:vAlign w:val="center"/>
          </w:tcPr>
          <w:p w14:paraId="54DAA78B" w14:textId="01AB7615" w:rsidR="00817C73" w:rsidDel="00532ADB" w:rsidRDefault="00817C73" w:rsidP="00532ADB">
            <w:pPr>
              <w:rPr>
                <w:del w:id="298" w:author="Borja Gonzalez" w:date="2017-09-28T15:51:00Z"/>
              </w:rPr>
            </w:pPr>
            <w:del w:id="299" w:author="Borja Gonzalez" w:date="2017-09-28T15:51:00Z">
              <w:r w:rsidDel="00532ADB">
                <w:delText>RNF5</w:delText>
              </w:r>
            </w:del>
          </w:p>
        </w:tc>
        <w:tc>
          <w:tcPr>
            <w:tcW w:w="674" w:type="dxa"/>
            <w:vAlign w:val="center"/>
          </w:tcPr>
          <w:p w14:paraId="139C2F75" w14:textId="29DDB5D5" w:rsidR="00817C73" w:rsidDel="00532ADB" w:rsidRDefault="00817C73" w:rsidP="00532ADB">
            <w:pPr>
              <w:rPr>
                <w:del w:id="300" w:author="Borja Gonzalez" w:date="2017-09-28T15:51:00Z"/>
              </w:rPr>
            </w:pPr>
            <w:del w:id="301" w:author="Borja Gonzalez" w:date="2017-09-28T15:51:00Z">
              <w:r w:rsidDel="00532ADB">
                <w:delText>RF3</w:delText>
              </w:r>
            </w:del>
          </w:p>
        </w:tc>
        <w:tc>
          <w:tcPr>
            <w:tcW w:w="674" w:type="dxa"/>
            <w:vAlign w:val="center"/>
          </w:tcPr>
          <w:p w14:paraId="69D568E7" w14:textId="39957AAF" w:rsidR="00817C73" w:rsidDel="00532ADB" w:rsidRDefault="00817C73" w:rsidP="00532ADB">
            <w:pPr>
              <w:rPr>
                <w:del w:id="302" w:author="Borja Gonzalez" w:date="2017-09-28T15:51:00Z"/>
              </w:rPr>
            </w:pPr>
            <w:del w:id="303" w:author="Borja Gonzalez" w:date="2017-09-28T15:51:00Z">
              <w:r w:rsidDel="00532ADB">
                <w:delText>RF4</w:delText>
              </w:r>
            </w:del>
          </w:p>
        </w:tc>
        <w:tc>
          <w:tcPr>
            <w:tcW w:w="674" w:type="dxa"/>
            <w:vAlign w:val="center"/>
          </w:tcPr>
          <w:p w14:paraId="3B26581C" w14:textId="36904EF0" w:rsidR="00817C73" w:rsidDel="00532ADB" w:rsidRDefault="00817C73" w:rsidP="00532ADB">
            <w:pPr>
              <w:rPr>
                <w:del w:id="304" w:author="Borja Gonzalez" w:date="2017-09-28T15:51:00Z"/>
              </w:rPr>
            </w:pPr>
            <w:del w:id="305" w:author="Borja Gonzalez" w:date="2017-09-28T15:51:00Z">
              <w:r w:rsidDel="00532ADB">
                <w:delText>RF5</w:delText>
              </w:r>
            </w:del>
          </w:p>
        </w:tc>
        <w:tc>
          <w:tcPr>
            <w:tcW w:w="674" w:type="dxa"/>
            <w:vAlign w:val="center"/>
          </w:tcPr>
          <w:p w14:paraId="490EFD1E" w14:textId="59310BFA" w:rsidR="00817C73" w:rsidDel="00532ADB" w:rsidRDefault="00817C73" w:rsidP="00532ADB">
            <w:pPr>
              <w:rPr>
                <w:del w:id="306" w:author="Borja Gonzalez" w:date="2017-09-28T15:51:00Z"/>
              </w:rPr>
            </w:pPr>
            <w:del w:id="307" w:author="Borja Gonzalez" w:date="2017-09-28T15:51:00Z">
              <w:r w:rsidDel="00532ADB">
                <w:delText>RF6</w:delText>
              </w:r>
            </w:del>
          </w:p>
        </w:tc>
        <w:tc>
          <w:tcPr>
            <w:tcW w:w="674" w:type="dxa"/>
            <w:vAlign w:val="center"/>
          </w:tcPr>
          <w:p w14:paraId="5F1144A8" w14:textId="49A557E7" w:rsidR="00817C73" w:rsidDel="00532ADB" w:rsidRDefault="00817C73" w:rsidP="00532ADB">
            <w:pPr>
              <w:rPr>
                <w:del w:id="308" w:author="Borja Gonzalez" w:date="2017-09-28T15:51:00Z"/>
              </w:rPr>
            </w:pPr>
            <w:del w:id="309" w:author="Borja Gonzalez" w:date="2017-09-28T15:51:00Z">
              <w:r w:rsidDel="00532ADB">
                <w:delText>RF7</w:delText>
              </w:r>
            </w:del>
          </w:p>
        </w:tc>
        <w:tc>
          <w:tcPr>
            <w:tcW w:w="851" w:type="dxa"/>
            <w:vAlign w:val="center"/>
          </w:tcPr>
          <w:p w14:paraId="279079EA" w14:textId="672A09D7" w:rsidR="00817C73" w:rsidDel="00532ADB" w:rsidRDefault="00817C73" w:rsidP="00532ADB">
            <w:pPr>
              <w:rPr>
                <w:del w:id="310" w:author="Borja Gonzalez" w:date="2017-09-28T15:51:00Z"/>
              </w:rPr>
            </w:pPr>
            <w:del w:id="311" w:author="Borja Gonzalez" w:date="2017-09-28T15:51:00Z">
              <w:r w:rsidDel="00532ADB">
                <w:delText>RNF2</w:delText>
              </w:r>
            </w:del>
          </w:p>
        </w:tc>
        <w:tc>
          <w:tcPr>
            <w:tcW w:w="674" w:type="dxa"/>
            <w:vAlign w:val="center"/>
          </w:tcPr>
          <w:p w14:paraId="3483DC4A" w14:textId="52C85D8A" w:rsidR="00817C73" w:rsidDel="00532ADB" w:rsidRDefault="00817C73" w:rsidP="00532ADB">
            <w:pPr>
              <w:rPr>
                <w:del w:id="312" w:author="Borja Gonzalez" w:date="2017-09-28T15:51:00Z"/>
              </w:rPr>
            </w:pPr>
            <w:del w:id="313" w:author="Borja Gonzalez" w:date="2017-09-28T15:51:00Z">
              <w:r w:rsidDel="00532ADB">
                <w:delText>RF8</w:delText>
              </w:r>
            </w:del>
          </w:p>
        </w:tc>
        <w:tc>
          <w:tcPr>
            <w:tcW w:w="851" w:type="dxa"/>
            <w:vAlign w:val="center"/>
          </w:tcPr>
          <w:p w14:paraId="68A6847F" w14:textId="6BB94834" w:rsidR="00817C73" w:rsidDel="00532ADB" w:rsidRDefault="00817C73" w:rsidP="00532ADB">
            <w:pPr>
              <w:rPr>
                <w:del w:id="314" w:author="Borja Gonzalez" w:date="2017-09-28T15:51:00Z"/>
              </w:rPr>
            </w:pPr>
            <w:del w:id="315" w:author="Borja Gonzalez" w:date="2017-09-28T15:51:00Z">
              <w:r w:rsidDel="00532ADB">
                <w:delText>RNF3</w:delText>
              </w:r>
            </w:del>
          </w:p>
        </w:tc>
        <w:tc>
          <w:tcPr>
            <w:tcW w:w="674" w:type="dxa"/>
            <w:vAlign w:val="center"/>
          </w:tcPr>
          <w:p w14:paraId="41A6D501" w14:textId="3E13E143" w:rsidR="00817C73" w:rsidDel="00532ADB" w:rsidRDefault="00817C73" w:rsidP="00532ADB">
            <w:pPr>
              <w:rPr>
                <w:del w:id="316" w:author="Borja Gonzalez" w:date="2017-09-28T15:51:00Z"/>
              </w:rPr>
            </w:pPr>
            <w:del w:id="317" w:author="Borja Gonzalez" w:date="2017-09-28T15:51:00Z">
              <w:r w:rsidDel="00532ADB">
                <w:delText>RF9</w:delText>
              </w:r>
            </w:del>
          </w:p>
        </w:tc>
      </w:tr>
      <w:tr w:rsidR="00532ADB" w:rsidDel="00532ADB" w14:paraId="5DEE165A" w14:textId="45A5E47D" w:rsidTr="00532ADB">
        <w:trPr>
          <w:cantSplit/>
          <w:trHeight w:val="490"/>
          <w:del w:id="318" w:author="Borja Gonzalez" w:date="2017-09-28T15:51:00Z"/>
        </w:trPr>
        <w:tc>
          <w:tcPr>
            <w:tcW w:w="862" w:type="dxa"/>
            <w:vAlign w:val="center"/>
          </w:tcPr>
          <w:p w14:paraId="7F7ED463" w14:textId="1F6B909D" w:rsidR="00817C73" w:rsidDel="00532ADB" w:rsidRDefault="00817C73" w:rsidP="0093234F">
            <w:pPr>
              <w:rPr>
                <w:del w:id="319" w:author="Borja Gonzalez" w:date="2017-09-28T15:51:00Z"/>
              </w:rPr>
            </w:pPr>
            <w:del w:id="320" w:author="Borja Gonzalez" w:date="2017-09-28T15:51:00Z">
              <w:r w:rsidDel="00532ADB">
                <w:delText>CU1</w:delText>
              </w:r>
            </w:del>
          </w:p>
        </w:tc>
        <w:tc>
          <w:tcPr>
            <w:tcW w:w="851" w:type="dxa"/>
            <w:vAlign w:val="center"/>
          </w:tcPr>
          <w:p w14:paraId="47070B77" w14:textId="7C9794B3" w:rsidR="00817C73" w:rsidRPr="00580CB8" w:rsidDel="00532ADB" w:rsidRDefault="00817C73" w:rsidP="00F45CE8">
            <w:pPr>
              <w:jc w:val="center"/>
              <w:rPr>
                <w:del w:id="321" w:author="Borja Gonzalez" w:date="2017-09-28T15:51:00Z"/>
                <w:rFonts w:ascii="Menlo Regular" w:eastAsia="Times New Roman" w:hAnsi="Menlo Regular" w:cs="Menlo Regular"/>
                <w:color w:val="222222"/>
                <w:sz w:val="40"/>
                <w:szCs w:val="40"/>
                <w:shd w:val="clear" w:color="auto" w:fill="FFFFFF"/>
              </w:rPr>
            </w:pPr>
            <w:del w:id="32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3FA6CE54" w14:textId="06384603" w:rsidR="00817C73" w:rsidRPr="00580CB8" w:rsidDel="00532ADB" w:rsidRDefault="00817C73" w:rsidP="00F45CE8">
            <w:pPr>
              <w:jc w:val="center"/>
              <w:rPr>
                <w:del w:id="323" w:author="Borja Gonzalez" w:date="2017-09-28T15:51:00Z"/>
                <w:rFonts w:ascii="Times" w:eastAsia="Times New Roman" w:hAnsi="Times" w:cs="Times New Roman"/>
                <w:sz w:val="40"/>
                <w:szCs w:val="40"/>
              </w:rPr>
            </w:pPr>
            <w:del w:id="32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7D4649CC" w14:textId="37E2A37A" w:rsidR="00817C73" w:rsidDel="00532ADB" w:rsidRDefault="00817C73" w:rsidP="00B24E68">
            <w:pPr>
              <w:jc w:val="center"/>
              <w:rPr>
                <w:del w:id="325" w:author="Borja Gonzalez" w:date="2017-09-28T15:51:00Z"/>
              </w:rPr>
            </w:pPr>
          </w:p>
        </w:tc>
        <w:tc>
          <w:tcPr>
            <w:tcW w:w="851" w:type="dxa"/>
            <w:vAlign w:val="center"/>
          </w:tcPr>
          <w:p w14:paraId="111F9B58" w14:textId="0CA6569D" w:rsidR="00817C73" w:rsidDel="00532ADB" w:rsidRDefault="00817C73" w:rsidP="004B4F98">
            <w:pPr>
              <w:jc w:val="center"/>
              <w:rPr>
                <w:del w:id="326" w:author="Borja Gonzalez" w:date="2017-09-28T15:51:00Z"/>
              </w:rPr>
            </w:pPr>
          </w:p>
        </w:tc>
        <w:tc>
          <w:tcPr>
            <w:tcW w:w="851" w:type="dxa"/>
            <w:vAlign w:val="center"/>
          </w:tcPr>
          <w:p w14:paraId="1E66AFCB" w14:textId="64558FF6" w:rsidR="00817C73" w:rsidDel="00532ADB" w:rsidRDefault="00817C73" w:rsidP="00532ADB">
            <w:pPr>
              <w:jc w:val="center"/>
              <w:rPr>
                <w:del w:id="327" w:author="Borja Gonzalez" w:date="2017-09-28T15:51:00Z"/>
              </w:rPr>
            </w:pPr>
          </w:p>
        </w:tc>
        <w:tc>
          <w:tcPr>
            <w:tcW w:w="674" w:type="dxa"/>
            <w:vAlign w:val="center"/>
          </w:tcPr>
          <w:p w14:paraId="0C8A1CC9" w14:textId="4180C2C8" w:rsidR="00817C73" w:rsidDel="00532ADB" w:rsidRDefault="00817C73" w:rsidP="00532ADB">
            <w:pPr>
              <w:jc w:val="center"/>
              <w:rPr>
                <w:del w:id="328" w:author="Borja Gonzalez" w:date="2017-09-28T15:51:00Z"/>
              </w:rPr>
            </w:pPr>
          </w:p>
        </w:tc>
        <w:tc>
          <w:tcPr>
            <w:tcW w:w="674" w:type="dxa"/>
            <w:vAlign w:val="center"/>
          </w:tcPr>
          <w:p w14:paraId="297F004C" w14:textId="03BD5A83" w:rsidR="00817C73" w:rsidDel="00532ADB" w:rsidRDefault="00817C73" w:rsidP="00532ADB">
            <w:pPr>
              <w:jc w:val="center"/>
              <w:rPr>
                <w:del w:id="329" w:author="Borja Gonzalez" w:date="2017-09-28T15:51:00Z"/>
              </w:rPr>
            </w:pPr>
          </w:p>
        </w:tc>
        <w:tc>
          <w:tcPr>
            <w:tcW w:w="674" w:type="dxa"/>
            <w:vAlign w:val="center"/>
          </w:tcPr>
          <w:p w14:paraId="083B1CB5" w14:textId="1245FDA1" w:rsidR="00817C73" w:rsidDel="00532ADB" w:rsidRDefault="00817C73" w:rsidP="00532ADB">
            <w:pPr>
              <w:jc w:val="center"/>
              <w:rPr>
                <w:del w:id="330" w:author="Borja Gonzalez" w:date="2017-09-28T15:51:00Z"/>
              </w:rPr>
            </w:pPr>
          </w:p>
        </w:tc>
        <w:tc>
          <w:tcPr>
            <w:tcW w:w="674" w:type="dxa"/>
            <w:vAlign w:val="center"/>
          </w:tcPr>
          <w:p w14:paraId="5EC90EF7" w14:textId="221FB925" w:rsidR="00817C73" w:rsidDel="00532ADB" w:rsidRDefault="00817C73" w:rsidP="00532ADB">
            <w:pPr>
              <w:jc w:val="center"/>
              <w:rPr>
                <w:del w:id="331" w:author="Borja Gonzalez" w:date="2017-09-28T15:51:00Z"/>
              </w:rPr>
            </w:pPr>
          </w:p>
        </w:tc>
        <w:tc>
          <w:tcPr>
            <w:tcW w:w="674" w:type="dxa"/>
            <w:vAlign w:val="center"/>
          </w:tcPr>
          <w:p w14:paraId="624FF0F2" w14:textId="360E8800" w:rsidR="00817C73" w:rsidDel="00532ADB" w:rsidRDefault="00817C73" w:rsidP="00532ADB">
            <w:pPr>
              <w:jc w:val="center"/>
              <w:rPr>
                <w:del w:id="332" w:author="Borja Gonzalez" w:date="2017-09-28T15:51:00Z"/>
              </w:rPr>
            </w:pPr>
          </w:p>
        </w:tc>
        <w:tc>
          <w:tcPr>
            <w:tcW w:w="851" w:type="dxa"/>
            <w:vAlign w:val="center"/>
          </w:tcPr>
          <w:p w14:paraId="159481DB" w14:textId="66842D62" w:rsidR="00817C73" w:rsidDel="00532ADB" w:rsidRDefault="00817C73" w:rsidP="00532ADB">
            <w:pPr>
              <w:jc w:val="center"/>
              <w:rPr>
                <w:del w:id="333" w:author="Borja Gonzalez" w:date="2017-09-28T15:51:00Z"/>
              </w:rPr>
            </w:pPr>
          </w:p>
        </w:tc>
        <w:tc>
          <w:tcPr>
            <w:tcW w:w="674" w:type="dxa"/>
            <w:vAlign w:val="center"/>
          </w:tcPr>
          <w:p w14:paraId="2FDB5E3D" w14:textId="77CDEA15" w:rsidR="00817C73" w:rsidDel="00532ADB" w:rsidRDefault="00817C73" w:rsidP="00532ADB">
            <w:pPr>
              <w:jc w:val="center"/>
              <w:rPr>
                <w:del w:id="334" w:author="Borja Gonzalez" w:date="2017-09-28T15:51:00Z"/>
              </w:rPr>
            </w:pPr>
          </w:p>
        </w:tc>
        <w:tc>
          <w:tcPr>
            <w:tcW w:w="851" w:type="dxa"/>
            <w:vAlign w:val="center"/>
          </w:tcPr>
          <w:p w14:paraId="4A91F019" w14:textId="319A0D88" w:rsidR="00817C73" w:rsidDel="00532ADB" w:rsidRDefault="00817C73" w:rsidP="00532ADB">
            <w:pPr>
              <w:jc w:val="center"/>
              <w:rPr>
                <w:del w:id="335" w:author="Borja Gonzalez" w:date="2017-09-28T15:51:00Z"/>
              </w:rPr>
            </w:pPr>
          </w:p>
        </w:tc>
        <w:tc>
          <w:tcPr>
            <w:tcW w:w="674" w:type="dxa"/>
            <w:vAlign w:val="center"/>
          </w:tcPr>
          <w:p w14:paraId="0DBB1A56" w14:textId="7E05F571" w:rsidR="00817C73" w:rsidDel="00532ADB" w:rsidRDefault="00817C73" w:rsidP="00532ADB">
            <w:pPr>
              <w:jc w:val="center"/>
              <w:rPr>
                <w:del w:id="336" w:author="Borja Gonzalez" w:date="2017-09-28T15:51:00Z"/>
              </w:rPr>
            </w:pPr>
          </w:p>
        </w:tc>
      </w:tr>
      <w:tr w:rsidR="00532ADB" w:rsidDel="00532ADB" w14:paraId="42718DB0" w14:textId="64450D33" w:rsidTr="00532ADB">
        <w:trPr>
          <w:cantSplit/>
          <w:trHeight w:val="470"/>
          <w:del w:id="337" w:author="Borja Gonzalez" w:date="2017-09-28T15:51:00Z"/>
        </w:trPr>
        <w:tc>
          <w:tcPr>
            <w:tcW w:w="862" w:type="dxa"/>
            <w:vAlign w:val="center"/>
          </w:tcPr>
          <w:p w14:paraId="11DC74FB" w14:textId="083B73BE" w:rsidR="00817C73" w:rsidDel="00532ADB" w:rsidRDefault="00817C73" w:rsidP="0093234F">
            <w:pPr>
              <w:rPr>
                <w:del w:id="338" w:author="Borja Gonzalez" w:date="2017-09-28T15:51:00Z"/>
              </w:rPr>
            </w:pPr>
            <w:del w:id="339" w:author="Borja Gonzalez" w:date="2017-09-28T15:51:00Z">
              <w:r w:rsidDel="00532ADB">
                <w:delText>CU2</w:delText>
              </w:r>
            </w:del>
          </w:p>
        </w:tc>
        <w:tc>
          <w:tcPr>
            <w:tcW w:w="851" w:type="dxa"/>
            <w:vAlign w:val="center"/>
          </w:tcPr>
          <w:p w14:paraId="2E548B8B" w14:textId="6BD3FBD0" w:rsidR="00817C73" w:rsidDel="00532ADB" w:rsidRDefault="00817C73" w:rsidP="00F45CE8">
            <w:pPr>
              <w:jc w:val="center"/>
              <w:rPr>
                <w:del w:id="340" w:author="Borja Gonzalez" w:date="2017-09-28T15:51:00Z"/>
              </w:rPr>
            </w:pPr>
          </w:p>
        </w:tc>
        <w:tc>
          <w:tcPr>
            <w:tcW w:w="674" w:type="dxa"/>
            <w:vAlign w:val="center"/>
          </w:tcPr>
          <w:p w14:paraId="51808571" w14:textId="3E7058D1" w:rsidR="00817C73" w:rsidDel="00532ADB" w:rsidRDefault="00817C73" w:rsidP="00F45CE8">
            <w:pPr>
              <w:jc w:val="center"/>
              <w:rPr>
                <w:del w:id="341" w:author="Borja Gonzalez" w:date="2017-09-28T15:51:00Z"/>
              </w:rPr>
            </w:pPr>
          </w:p>
        </w:tc>
        <w:tc>
          <w:tcPr>
            <w:tcW w:w="674" w:type="dxa"/>
            <w:vAlign w:val="center"/>
          </w:tcPr>
          <w:p w14:paraId="4A8C2C19" w14:textId="2826A37B" w:rsidR="00817C73" w:rsidDel="00532ADB" w:rsidRDefault="00817C73" w:rsidP="00B24E68">
            <w:pPr>
              <w:jc w:val="center"/>
              <w:rPr>
                <w:del w:id="342" w:author="Borja Gonzalez" w:date="2017-09-28T15:51:00Z"/>
              </w:rPr>
            </w:pPr>
            <w:del w:id="34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37CD4D35" w14:textId="6D5A660B" w:rsidR="00817C73" w:rsidDel="00532ADB" w:rsidRDefault="00817C73" w:rsidP="004B4F98">
            <w:pPr>
              <w:jc w:val="center"/>
              <w:rPr>
                <w:del w:id="344" w:author="Borja Gonzalez" w:date="2017-09-28T15:51:00Z"/>
              </w:rPr>
            </w:pPr>
          </w:p>
        </w:tc>
        <w:tc>
          <w:tcPr>
            <w:tcW w:w="851" w:type="dxa"/>
            <w:vAlign w:val="center"/>
          </w:tcPr>
          <w:p w14:paraId="20D5733E" w14:textId="4009B553" w:rsidR="00817C73" w:rsidDel="00532ADB" w:rsidRDefault="00817C73" w:rsidP="00532ADB">
            <w:pPr>
              <w:jc w:val="center"/>
              <w:rPr>
                <w:del w:id="345" w:author="Borja Gonzalez" w:date="2017-09-28T15:51:00Z"/>
              </w:rPr>
            </w:pPr>
          </w:p>
        </w:tc>
        <w:tc>
          <w:tcPr>
            <w:tcW w:w="674" w:type="dxa"/>
            <w:vAlign w:val="center"/>
          </w:tcPr>
          <w:p w14:paraId="7E849212" w14:textId="4F7DF869" w:rsidR="00817C73" w:rsidDel="00532ADB" w:rsidRDefault="00817C73" w:rsidP="00532ADB">
            <w:pPr>
              <w:jc w:val="center"/>
              <w:rPr>
                <w:del w:id="346" w:author="Borja Gonzalez" w:date="2017-09-28T15:51:00Z"/>
              </w:rPr>
            </w:pPr>
          </w:p>
        </w:tc>
        <w:tc>
          <w:tcPr>
            <w:tcW w:w="674" w:type="dxa"/>
            <w:vAlign w:val="center"/>
          </w:tcPr>
          <w:p w14:paraId="3EE4B852" w14:textId="2EAFA405" w:rsidR="00817C73" w:rsidDel="00532ADB" w:rsidRDefault="00817C73" w:rsidP="00532ADB">
            <w:pPr>
              <w:jc w:val="center"/>
              <w:rPr>
                <w:del w:id="347" w:author="Borja Gonzalez" w:date="2017-09-28T15:51:00Z"/>
              </w:rPr>
            </w:pPr>
          </w:p>
        </w:tc>
        <w:tc>
          <w:tcPr>
            <w:tcW w:w="674" w:type="dxa"/>
            <w:vAlign w:val="center"/>
          </w:tcPr>
          <w:p w14:paraId="677FFE53" w14:textId="23341F6C" w:rsidR="00817C73" w:rsidDel="00532ADB" w:rsidRDefault="00817C73" w:rsidP="00532ADB">
            <w:pPr>
              <w:jc w:val="center"/>
              <w:rPr>
                <w:del w:id="348" w:author="Borja Gonzalez" w:date="2017-09-28T15:51:00Z"/>
              </w:rPr>
            </w:pPr>
          </w:p>
        </w:tc>
        <w:tc>
          <w:tcPr>
            <w:tcW w:w="674" w:type="dxa"/>
            <w:vAlign w:val="center"/>
          </w:tcPr>
          <w:p w14:paraId="344C9C81" w14:textId="21A63047" w:rsidR="00817C73" w:rsidDel="00532ADB" w:rsidRDefault="00817C73" w:rsidP="00532ADB">
            <w:pPr>
              <w:jc w:val="center"/>
              <w:rPr>
                <w:del w:id="349" w:author="Borja Gonzalez" w:date="2017-09-28T15:51:00Z"/>
              </w:rPr>
            </w:pPr>
          </w:p>
        </w:tc>
        <w:tc>
          <w:tcPr>
            <w:tcW w:w="674" w:type="dxa"/>
            <w:vAlign w:val="center"/>
          </w:tcPr>
          <w:p w14:paraId="7A1CDF58" w14:textId="7F96D68D" w:rsidR="00817C73" w:rsidDel="00532ADB" w:rsidRDefault="00817C73" w:rsidP="00532ADB">
            <w:pPr>
              <w:jc w:val="center"/>
              <w:rPr>
                <w:del w:id="350" w:author="Borja Gonzalez" w:date="2017-09-28T15:51:00Z"/>
              </w:rPr>
            </w:pPr>
          </w:p>
        </w:tc>
        <w:tc>
          <w:tcPr>
            <w:tcW w:w="851" w:type="dxa"/>
            <w:vAlign w:val="center"/>
          </w:tcPr>
          <w:p w14:paraId="13172352" w14:textId="58B1D95B" w:rsidR="00817C73" w:rsidDel="00532ADB" w:rsidRDefault="00817C73" w:rsidP="00532ADB">
            <w:pPr>
              <w:jc w:val="center"/>
              <w:rPr>
                <w:del w:id="351" w:author="Borja Gonzalez" w:date="2017-09-28T15:51:00Z"/>
              </w:rPr>
            </w:pPr>
          </w:p>
        </w:tc>
        <w:tc>
          <w:tcPr>
            <w:tcW w:w="674" w:type="dxa"/>
            <w:vAlign w:val="center"/>
          </w:tcPr>
          <w:p w14:paraId="40B1350B" w14:textId="39EC54E5" w:rsidR="00817C73" w:rsidDel="00532ADB" w:rsidRDefault="00817C73" w:rsidP="00532ADB">
            <w:pPr>
              <w:jc w:val="center"/>
              <w:rPr>
                <w:del w:id="352" w:author="Borja Gonzalez" w:date="2017-09-28T15:51:00Z"/>
              </w:rPr>
            </w:pPr>
          </w:p>
        </w:tc>
        <w:tc>
          <w:tcPr>
            <w:tcW w:w="851" w:type="dxa"/>
            <w:vAlign w:val="center"/>
          </w:tcPr>
          <w:p w14:paraId="427E4C8B" w14:textId="3A81B10E" w:rsidR="00817C73" w:rsidDel="00532ADB" w:rsidRDefault="00817C73" w:rsidP="00532ADB">
            <w:pPr>
              <w:jc w:val="center"/>
              <w:rPr>
                <w:del w:id="353" w:author="Borja Gonzalez" w:date="2017-09-28T15:51:00Z"/>
              </w:rPr>
            </w:pPr>
          </w:p>
        </w:tc>
        <w:tc>
          <w:tcPr>
            <w:tcW w:w="674" w:type="dxa"/>
            <w:vAlign w:val="center"/>
          </w:tcPr>
          <w:p w14:paraId="694CCD6C" w14:textId="1C723417" w:rsidR="00817C73" w:rsidDel="00532ADB" w:rsidRDefault="00817C73" w:rsidP="00532ADB">
            <w:pPr>
              <w:jc w:val="center"/>
              <w:rPr>
                <w:del w:id="354" w:author="Borja Gonzalez" w:date="2017-09-28T15:51:00Z"/>
              </w:rPr>
            </w:pPr>
          </w:p>
        </w:tc>
      </w:tr>
      <w:tr w:rsidR="00532ADB" w:rsidDel="00532ADB" w14:paraId="76D58232" w14:textId="5E7B09B3" w:rsidTr="00532ADB">
        <w:trPr>
          <w:cantSplit/>
          <w:trHeight w:val="490"/>
          <w:del w:id="355" w:author="Borja Gonzalez" w:date="2017-09-28T15:51:00Z"/>
        </w:trPr>
        <w:tc>
          <w:tcPr>
            <w:tcW w:w="862" w:type="dxa"/>
            <w:vAlign w:val="center"/>
          </w:tcPr>
          <w:p w14:paraId="19557088" w14:textId="48185C3B" w:rsidR="00817C73" w:rsidDel="00532ADB" w:rsidRDefault="00817C73" w:rsidP="0093234F">
            <w:pPr>
              <w:rPr>
                <w:del w:id="356" w:author="Borja Gonzalez" w:date="2017-09-28T15:51:00Z"/>
              </w:rPr>
            </w:pPr>
            <w:del w:id="357" w:author="Borja Gonzalez" w:date="2017-09-28T15:51:00Z">
              <w:r w:rsidDel="00532ADB">
                <w:delText>CU3</w:delText>
              </w:r>
            </w:del>
          </w:p>
        </w:tc>
        <w:tc>
          <w:tcPr>
            <w:tcW w:w="851" w:type="dxa"/>
            <w:vAlign w:val="center"/>
          </w:tcPr>
          <w:p w14:paraId="729DB6C7" w14:textId="69972331" w:rsidR="00817C73" w:rsidDel="00532ADB" w:rsidRDefault="00817C73" w:rsidP="00F45CE8">
            <w:pPr>
              <w:jc w:val="center"/>
              <w:rPr>
                <w:del w:id="358" w:author="Borja Gonzalez" w:date="2017-09-28T15:51:00Z"/>
              </w:rPr>
            </w:pPr>
          </w:p>
        </w:tc>
        <w:tc>
          <w:tcPr>
            <w:tcW w:w="674" w:type="dxa"/>
            <w:vAlign w:val="center"/>
          </w:tcPr>
          <w:p w14:paraId="7DCAD1D7" w14:textId="662DEDE2" w:rsidR="00817C73" w:rsidDel="00532ADB" w:rsidRDefault="00817C73" w:rsidP="00F45CE8">
            <w:pPr>
              <w:jc w:val="center"/>
              <w:rPr>
                <w:del w:id="359" w:author="Borja Gonzalez" w:date="2017-09-28T15:51:00Z"/>
              </w:rPr>
            </w:pPr>
          </w:p>
        </w:tc>
        <w:tc>
          <w:tcPr>
            <w:tcW w:w="674" w:type="dxa"/>
            <w:vAlign w:val="center"/>
          </w:tcPr>
          <w:p w14:paraId="68E12D66" w14:textId="0B0BE433" w:rsidR="00817C73" w:rsidDel="00532ADB" w:rsidRDefault="00817C73" w:rsidP="00B24E68">
            <w:pPr>
              <w:jc w:val="center"/>
              <w:rPr>
                <w:del w:id="360" w:author="Borja Gonzalez" w:date="2017-09-28T15:51:00Z"/>
              </w:rPr>
            </w:pPr>
          </w:p>
        </w:tc>
        <w:tc>
          <w:tcPr>
            <w:tcW w:w="851" w:type="dxa"/>
            <w:vAlign w:val="center"/>
          </w:tcPr>
          <w:p w14:paraId="5B71ADE9" w14:textId="623E3DFC" w:rsidR="00817C73" w:rsidRPr="00580CB8" w:rsidDel="00532ADB" w:rsidRDefault="00817C73" w:rsidP="004B4F98">
            <w:pPr>
              <w:jc w:val="center"/>
              <w:rPr>
                <w:del w:id="361" w:author="Borja Gonzalez" w:date="2017-09-28T15:51:00Z"/>
                <w:rFonts w:ascii="Menlo Regular" w:eastAsia="Times New Roman" w:hAnsi="Menlo Regular" w:cs="Menlo Regular"/>
                <w:color w:val="222222"/>
                <w:sz w:val="40"/>
                <w:szCs w:val="40"/>
                <w:shd w:val="clear" w:color="auto" w:fill="FFFFFF"/>
              </w:rPr>
            </w:pPr>
            <w:del w:id="36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60C09CB9" w14:textId="08DCD500" w:rsidR="00817C73" w:rsidRPr="00580CB8" w:rsidDel="00532ADB" w:rsidRDefault="00817C73" w:rsidP="00532ADB">
            <w:pPr>
              <w:jc w:val="center"/>
              <w:rPr>
                <w:del w:id="363" w:author="Borja Gonzalez" w:date="2017-09-28T15:51:00Z"/>
                <w:rFonts w:ascii="Menlo Regular" w:eastAsia="Times New Roman" w:hAnsi="Menlo Regular" w:cs="Menlo Regular"/>
                <w:color w:val="222222"/>
                <w:sz w:val="40"/>
                <w:szCs w:val="40"/>
                <w:shd w:val="clear" w:color="auto" w:fill="FFFFFF"/>
              </w:rPr>
            </w:pPr>
            <w:del w:id="36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1978B7B" w14:textId="3C231049" w:rsidR="00817C73" w:rsidDel="00532ADB" w:rsidRDefault="00817C73" w:rsidP="00532ADB">
            <w:pPr>
              <w:jc w:val="center"/>
              <w:rPr>
                <w:del w:id="365" w:author="Borja Gonzalez" w:date="2017-09-28T15:51:00Z"/>
              </w:rPr>
            </w:pPr>
            <w:del w:id="36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4DCEB6F7" w14:textId="28348B13" w:rsidR="00817C73" w:rsidDel="00532ADB" w:rsidRDefault="00817C73" w:rsidP="00532ADB">
            <w:pPr>
              <w:jc w:val="center"/>
              <w:rPr>
                <w:del w:id="367" w:author="Borja Gonzalez" w:date="2017-09-28T15:51:00Z"/>
              </w:rPr>
            </w:pPr>
          </w:p>
        </w:tc>
        <w:tc>
          <w:tcPr>
            <w:tcW w:w="674" w:type="dxa"/>
            <w:vAlign w:val="center"/>
          </w:tcPr>
          <w:p w14:paraId="0E4DEDF0" w14:textId="02C8277B" w:rsidR="00817C73" w:rsidDel="00532ADB" w:rsidRDefault="00817C73" w:rsidP="00532ADB">
            <w:pPr>
              <w:jc w:val="center"/>
              <w:rPr>
                <w:del w:id="368" w:author="Borja Gonzalez" w:date="2017-09-28T15:51:00Z"/>
              </w:rPr>
            </w:pPr>
          </w:p>
        </w:tc>
        <w:tc>
          <w:tcPr>
            <w:tcW w:w="674" w:type="dxa"/>
            <w:vAlign w:val="center"/>
          </w:tcPr>
          <w:p w14:paraId="5EADB93F" w14:textId="539F4969" w:rsidR="00817C73" w:rsidDel="00532ADB" w:rsidRDefault="00817C73" w:rsidP="00532ADB">
            <w:pPr>
              <w:jc w:val="center"/>
              <w:rPr>
                <w:del w:id="369" w:author="Borja Gonzalez" w:date="2017-09-28T15:51:00Z"/>
              </w:rPr>
            </w:pPr>
          </w:p>
        </w:tc>
        <w:tc>
          <w:tcPr>
            <w:tcW w:w="674" w:type="dxa"/>
            <w:vAlign w:val="center"/>
          </w:tcPr>
          <w:p w14:paraId="49A89468" w14:textId="20D0360A" w:rsidR="00817C73" w:rsidDel="00532ADB" w:rsidRDefault="00817C73" w:rsidP="00532ADB">
            <w:pPr>
              <w:jc w:val="center"/>
              <w:rPr>
                <w:del w:id="370" w:author="Borja Gonzalez" w:date="2017-09-28T15:51:00Z"/>
              </w:rPr>
            </w:pPr>
          </w:p>
        </w:tc>
        <w:tc>
          <w:tcPr>
            <w:tcW w:w="851" w:type="dxa"/>
            <w:vAlign w:val="center"/>
          </w:tcPr>
          <w:p w14:paraId="5816623C" w14:textId="6EB5CF88" w:rsidR="00817C73" w:rsidDel="00532ADB" w:rsidRDefault="00817C73" w:rsidP="00532ADB">
            <w:pPr>
              <w:jc w:val="center"/>
              <w:rPr>
                <w:del w:id="371" w:author="Borja Gonzalez" w:date="2017-09-28T15:51:00Z"/>
              </w:rPr>
            </w:pPr>
          </w:p>
        </w:tc>
        <w:tc>
          <w:tcPr>
            <w:tcW w:w="674" w:type="dxa"/>
            <w:vAlign w:val="center"/>
          </w:tcPr>
          <w:p w14:paraId="6352308C" w14:textId="4FE7938F" w:rsidR="00817C73" w:rsidDel="00532ADB" w:rsidRDefault="00817C73" w:rsidP="00532ADB">
            <w:pPr>
              <w:jc w:val="center"/>
              <w:rPr>
                <w:del w:id="372" w:author="Borja Gonzalez" w:date="2017-09-28T15:51:00Z"/>
              </w:rPr>
            </w:pPr>
          </w:p>
        </w:tc>
        <w:tc>
          <w:tcPr>
            <w:tcW w:w="851" w:type="dxa"/>
            <w:vAlign w:val="center"/>
          </w:tcPr>
          <w:p w14:paraId="1D3BD93F" w14:textId="0214B83C" w:rsidR="00817C73" w:rsidDel="00532ADB" w:rsidRDefault="00817C73" w:rsidP="00532ADB">
            <w:pPr>
              <w:jc w:val="center"/>
              <w:rPr>
                <w:del w:id="373" w:author="Borja Gonzalez" w:date="2017-09-28T15:51:00Z"/>
              </w:rPr>
            </w:pPr>
          </w:p>
        </w:tc>
        <w:tc>
          <w:tcPr>
            <w:tcW w:w="674" w:type="dxa"/>
            <w:vAlign w:val="center"/>
          </w:tcPr>
          <w:p w14:paraId="631D51BC" w14:textId="6FEC7CC2" w:rsidR="00817C73" w:rsidDel="00532ADB" w:rsidRDefault="00817C73" w:rsidP="00532ADB">
            <w:pPr>
              <w:jc w:val="center"/>
              <w:rPr>
                <w:del w:id="374" w:author="Borja Gonzalez" w:date="2017-09-28T15:51:00Z"/>
              </w:rPr>
            </w:pPr>
          </w:p>
        </w:tc>
      </w:tr>
      <w:tr w:rsidR="00532ADB" w:rsidDel="00532ADB" w14:paraId="53368B66" w14:textId="4A14219D" w:rsidTr="00532ADB">
        <w:trPr>
          <w:cantSplit/>
          <w:trHeight w:val="470"/>
          <w:del w:id="375" w:author="Borja Gonzalez" w:date="2017-09-28T15:51:00Z"/>
        </w:trPr>
        <w:tc>
          <w:tcPr>
            <w:tcW w:w="862" w:type="dxa"/>
            <w:vAlign w:val="center"/>
          </w:tcPr>
          <w:p w14:paraId="77F09D64" w14:textId="31300619" w:rsidR="00817C73" w:rsidDel="00532ADB" w:rsidRDefault="00817C73" w:rsidP="0093234F">
            <w:pPr>
              <w:rPr>
                <w:del w:id="376" w:author="Borja Gonzalez" w:date="2017-09-28T15:51:00Z"/>
              </w:rPr>
            </w:pPr>
            <w:del w:id="377" w:author="Borja Gonzalez" w:date="2017-09-28T15:51:00Z">
              <w:r w:rsidDel="00532ADB">
                <w:delText>CU4</w:delText>
              </w:r>
            </w:del>
          </w:p>
        </w:tc>
        <w:tc>
          <w:tcPr>
            <w:tcW w:w="851" w:type="dxa"/>
            <w:vAlign w:val="center"/>
          </w:tcPr>
          <w:p w14:paraId="0BB00E07" w14:textId="1A66C068" w:rsidR="00817C73" w:rsidDel="00532ADB" w:rsidRDefault="00817C73" w:rsidP="00F45CE8">
            <w:pPr>
              <w:jc w:val="center"/>
              <w:rPr>
                <w:del w:id="378" w:author="Borja Gonzalez" w:date="2017-09-28T15:51:00Z"/>
              </w:rPr>
            </w:pPr>
          </w:p>
        </w:tc>
        <w:tc>
          <w:tcPr>
            <w:tcW w:w="674" w:type="dxa"/>
            <w:vAlign w:val="center"/>
          </w:tcPr>
          <w:p w14:paraId="64D2EE73" w14:textId="72F008A8" w:rsidR="00817C73" w:rsidDel="00532ADB" w:rsidRDefault="00817C73" w:rsidP="00F45CE8">
            <w:pPr>
              <w:jc w:val="center"/>
              <w:rPr>
                <w:del w:id="379" w:author="Borja Gonzalez" w:date="2017-09-28T15:51:00Z"/>
              </w:rPr>
            </w:pPr>
          </w:p>
        </w:tc>
        <w:tc>
          <w:tcPr>
            <w:tcW w:w="674" w:type="dxa"/>
            <w:vAlign w:val="center"/>
          </w:tcPr>
          <w:p w14:paraId="0B12ABFD" w14:textId="7D88FBAE" w:rsidR="00817C73" w:rsidDel="00532ADB" w:rsidRDefault="00817C73" w:rsidP="00B24E68">
            <w:pPr>
              <w:jc w:val="center"/>
              <w:rPr>
                <w:del w:id="380" w:author="Borja Gonzalez" w:date="2017-09-28T15:51:00Z"/>
              </w:rPr>
            </w:pPr>
          </w:p>
        </w:tc>
        <w:tc>
          <w:tcPr>
            <w:tcW w:w="851" w:type="dxa"/>
            <w:vAlign w:val="center"/>
          </w:tcPr>
          <w:p w14:paraId="5DD937BC" w14:textId="3B223815" w:rsidR="00817C73" w:rsidDel="00532ADB" w:rsidRDefault="00817C73" w:rsidP="004B4F98">
            <w:pPr>
              <w:jc w:val="center"/>
              <w:rPr>
                <w:del w:id="381" w:author="Borja Gonzalez" w:date="2017-09-28T15:51:00Z"/>
              </w:rPr>
            </w:pPr>
            <w:del w:id="38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0D497DEE" w14:textId="4AE9F227" w:rsidR="00817C73" w:rsidDel="00532ADB" w:rsidRDefault="00817C73" w:rsidP="00532ADB">
            <w:pPr>
              <w:jc w:val="center"/>
              <w:rPr>
                <w:del w:id="383" w:author="Borja Gonzalez" w:date="2017-09-28T15:51:00Z"/>
              </w:rPr>
            </w:pPr>
            <w:del w:id="38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65CC633" w14:textId="0BFB8D66" w:rsidR="00817C73" w:rsidDel="00532ADB" w:rsidRDefault="00817C73" w:rsidP="00532ADB">
            <w:pPr>
              <w:jc w:val="center"/>
              <w:rPr>
                <w:del w:id="385" w:author="Borja Gonzalez" w:date="2017-09-28T15:51:00Z"/>
              </w:rPr>
            </w:pPr>
          </w:p>
        </w:tc>
        <w:tc>
          <w:tcPr>
            <w:tcW w:w="674" w:type="dxa"/>
            <w:vAlign w:val="center"/>
          </w:tcPr>
          <w:p w14:paraId="102C82B3" w14:textId="706ADBC3" w:rsidR="00817C73" w:rsidDel="00532ADB" w:rsidRDefault="00817C73" w:rsidP="00532ADB">
            <w:pPr>
              <w:jc w:val="center"/>
              <w:rPr>
                <w:del w:id="386" w:author="Borja Gonzalez" w:date="2017-09-28T15:51:00Z"/>
              </w:rPr>
            </w:pPr>
            <w:del w:id="38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169EBD49" w14:textId="4E7DC019" w:rsidR="00817C73" w:rsidDel="00532ADB" w:rsidRDefault="00817C73" w:rsidP="00532ADB">
            <w:pPr>
              <w:jc w:val="center"/>
              <w:rPr>
                <w:del w:id="388" w:author="Borja Gonzalez" w:date="2017-09-28T15:51:00Z"/>
              </w:rPr>
            </w:pPr>
          </w:p>
        </w:tc>
        <w:tc>
          <w:tcPr>
            <w:tcW w:w="674" w:type="dxa"/>
            <w:vAlign w:val="center"/>
          </w:tcPr>
          <w:p w14:paraId="62D04C18" w14:textId="493F6D73" w:rsidR="00817C73" w:rsidDel="00532ADB" w:rsidRDefault="00817C73" w:rsidP="00532ADB">
            <w:pPr>
              <w:jc w:val="center"/>
              <w:rPr>
                <w:del w:id="389" w:author="Borja Gonzalez" w:date="2017-09-28T15:51:00Z"/>
              </w:rPr>
            </w:pPr>
          </w:p>
        </w:tc>
        <w:tc>
          <w:tcPr>
            <w:tcW w:w="674" w:type="dxa"/>
            <w:vAlign w:val="center"/>
          </w:tcPr>
          <w:p w14:paraId="6C0425DC" w14:textId="2156C3F9" w:rsidR="00817C73" w:rsidDel="00532ADB" w:rsidRDefault="00817C73" w:rsidP="00532ADB">
            <w:pPr>
              <w:jc w:val="center"/>
              <w:rPr>
                <w:del w:id="390" w:author="Borja Gonzalez" w:date="2017-09-28T15:51:00Z"/>
              </w:rPr>
            </w:pPr>
          </w:p>
        </w:tc>
        <w:tc>
          <w:tcPr>
            <w:tcW w:w="851" w:type="dxa"/>
            <w:vAlign w:val="center"/>
          </w:tcPr>
          <w:p w14:paraId="011BA72A" w14:textId="18A8F037" w:rsidR="00817C73" w:rsidDel="00532ADB" w:rsidRDefault="00817C73" w:rsidP="00532ADB">
            <w:pPr>
              <w:jc w:val="center"/>
              <w:rPr>
                <w:del w:id="391" w:author="Borja Gonzalez" w:date="2017-09-28T15:51:00Z"/>
              </w:rPr>
            </w:pPr>
          </w:p>
        </w:tc>
        <w:tc>
          <w:tcPr>
            <w:tcW w:w="674" w:type="dxa"/>
            <w:vAlign w:val="center"/>
          </w:tcPr>
          <w:p w14:paraId="762D4D66" w14:textId="24142FC5" w:rsidR="00817C73" w:rsidDel="00532ADB" w:rsidRDefault="00817C73" w:rsidP="00532ADB">
            <w:pPr>
              <w:jc w:val="center"/>
              <w:rPr>
                <w:del w:id="392" w:author="Borja Gonzalez" w:date="2017-09-28T15:51:00Z"/>
              </w:rPr>
            </w:pPr>
          </w:p>
        </w:tc>
        <w:tc>
          <w:tcPr>
            <w:tcW w:w="851" w:type="dxa"/>
            <w:vAlign w:val="center"/>
          </w:tcPr>
          <w:p w14:paraId="453D52A2" w14:textId="35795E7A" w:rsidR="00817C73" w:rsidDel="00532ADB" w:rsidRDefault="00817C73" w:rsidP="00532ADB">
            <w:pPr>
              <w:jc w:val="center"/>
              <w:rPr>
                <w:del w:id="393" w:author="Borja Gonzalez" w:date="2017-09-28T15:51:00Z"/>
              </w:rPr>
            </w:pPr>
          </w:p>
        </w:tc>
        <w:tc>
          <w:tcPr>
            <w:tcW w:w="674" w:type="dxa"/>
            <w:vAlign w:val="center"/>
          </w:tcPr>
          <w:p w14:paraId="42FF3239" w14:textId="0C2A33DB" w:rsidR="00817C73" w:rsidDel="00532ADB" w:rsidRDefault="00817C73" w:rsidP="00532ADB">
            <w:pPr>
              <w:jc w:val="center"/>
              <w:rPr>
                <w:del w:id="394" w:author="Borja Gonzalez" w:date="2017-09-28T15:51:00Z"/>
              </w:rPr>
            </w:pPr>
          </w:p>
        </w:tc>
      </w:tr>
      <w:tr w:rsidR="00532ADB" w:rsidDel="00532ADB" w14:paraId="2EA75E72" w14:textId="47195A7B" w:rsidTr="00532ADB">
        <w:trPr>
          <w:cantSplit/>
          <w:trHeight w:val="490"/>
          <w:del w:id="395" w:author="Borja Gonzalez" w:date="2017-09-28T15:51:00Z"/>
        </w:trPr>
        <w:tc>
          <w:tcPr>
            <w:tcW w:w="862" w:type="dxa"/>
            <w:vAlign w:val="center"/>
          </w:tcPr>
          <w:p w14:paraId="6E8EA7F6" w14:textId="015A61B3" w:rsidR="00817C73" w:rsidDel="00532ADB" w:rsidRDefault="00817C73" w:rsidP="0093234F">
            <w:pPr>
              <w:rPr>
                <w:del w:id="396" w:author="Borja Gonzalez" w:date="2017-09-28T15:51:00Z"/>
              </w:rPr>
            </w:pPr>
            <w:del w:id="397" w:author="Borja Gonzalez" w:date="2017-09-28T15:51:00Z">
              <w:r w:rsidDel="00532ADB">
                <w:delText>CU5</w:delText>
              </w:r>
            </w:del>
          </w:p>
        </w:tc>
        <w:tc>
          <w:tcPr>
            <w:tcW w:w="851" w:type="dxa"/>
            <w:vAlign w:val="center"/>
          </w:tcPr>
          <w:p w14:paraId="10DB897C" w14:textId="0362C575" w:rsidR="00817C73" w:rsidDel="00532ADB" w:rsidRDefault="00817C73" w:rsidP="00F45CE8">
            <w:pPr>
              <w:jc w:val="center"/>
              <w:rPr>
                <w:del w:id="398" w:author="Borja Gonzalez" w:date="2017-09-28T15:51:00Z"/>
              </w:rPr>
            </w:pPr>
          </w:p>
        </w:tc>
        <w:tc>
          <w:tcPr>
            <w:tcW w:w="674" w:type="dxa"/>
            <w:vAlign w:val="center"/>
          </w:tcPr>
          <w:p w14:paraId="71CE7563" w14:textId="7F3DBA2C" w:rsidR="00817C73" w:rsidDel="00532ADB" w:rsidRDefault="00817C73" w:rsidP="00F45CE8">
            <w:pPr>
              <w:jc w:val="center"/>
              <w:rPr>
                <w:del w:id="399" w:author="Borja Gonzalez" w:date="2017-09-28T15:51:00Z"/>
              </w:rPr>
            </w:pPr>
          </w:p>
        </w:tc>
        <w:tc>
          <w:tcPr>
            <w:tcW w:w="674" w:type="dxa"/>
            <w:vAlign w:val="center"/>
          </w:tcPr>
          <w:p w14:paraId="187A3BE5" w14:textId="7E1C16CF" w:rsidR="00817C73" w:rsidDel="00532ADB" w:rsidRDefault="00817C73" w:rsidP="00B24E68">
            <w:pPr>
              <w:jc w:val="center"/>
              <w:rPr>
                <w:del w:id="400" w:author="Borja Gonzalez" w:date="2017-09-28T15:51:00Z"/>
              </w:rPr>
            </w:pPr>
          </w:p>
        </w:tc>
        <w:tc>
          <w:tcPr>
            <w:tcW w:w="851" w:type="dxa"/>
            <w:vAlign w:val="center"/>
          </w:tcPr>
          <w:p w14:paraId="29BEC274" w14:textId="16A408A6" w:rsidR="00817C73" w:rsidDel="00532ADB" w:rsidRDefault="00817C73" w:rsidP="004B4F98">
            <w:pPr>
              <w:jc w:val="center"/>
              <w:rPr>
                <w:del w:id="401" w:author="Borja Gonzalez" w:date="2017-09-28T15:51:00Z"/>
              </w:rPr>
            </w:pPr>
          </w:p>
        </w:tc>
        <w:tc>
          <w:tcPr>
            <w:tcW w:w="851" w:type="dxa"/>
            <w:vAlign w:val="center"/>
          </w:tcPr>
          <w:p w14:paraId="1EE85BB4" w14:textId="2DEC8F1D" w:rsidR="00817C73" w:rsidDel="00532ADB" w:rsidRDefault="00817C73" w:rsidP="00532ADB">
            <w:pPr>
              <w:jc w:val="center"/>
              <w:rPr>
                <w:del w:id="402" w:author="Borja Gonzalez" w:date="2017-09-28T15:51:00Z"/>
              </w:rPr>
            </w:pPr>
          </w:p>
        </w:tc>
        <w:tc>
          <w:tcPr>
            <w:tcW w:w="674" w:type="dxa"/>
            <w:vAlign w:val="center"/>
          </w:tcPr>
          <w:p w14:paraId="24588D72" w14:textId="673B17F6" w:rsidR="00817C73" w:rsidDel="00532ADB" w:rsidRDefault="00817C73" w:rsidP="00532ADB">
            <w:pPr>
              <w:jc w:val="center"/>
              <w:rPr>
                <w:del w:id="403" w:author="Borja Gonzalez" w:date="2017-09-28T15:51:00Z"/>
              </w:rPr>
            </w:pPr>
          </w:p>
        </w:tc>
        <w:tc>
          <w:tcPr>
            <w:tcW w:w="674" w:type="dxa"/>
            <w:vAlign w:val="center"/>
          </w:tcPr>
          <w:p w14:paraId="74370C4D" w14:textId="61131CB2" w:rsidR="00817C73" w:rsidDel="00532ADB" w:rsidRDefault="00817C73" w:rsidP="00532ADB">
            <w:pPr>
              <w:jc w:val="center"/>
              <w:rPr>
                <w:del w:id="404" w:author="Borja Gonzalez" w:date="2017-09-28T15:51:00Z"/>
              </w:rPr>
            </w:pPr>
          </w:p>
        </w:tc>
        <w:tc>
          <w:tcPr>
            <w:tcW w:w="674" w:type="dxa"/>
            <w:vAlign w:val="center"/>
          </w:tcPr>
          <w:p w14:paraId="7EDFE785" w14:textId="0F4BE22F" w:rsidR="00817C73" w:rsidDel="00532ADB" w:rsidRDefault="00817C73" w:rsidP="00532ADB">
            <w:pPr>
              <w:jc w:val="center"/>
              <w:rPr>
                <w:del w:id="405" w:author="Borja Gonzalez" w:date="2017-09-28T15:51:00Z"/>
              </w:rPr>
            </w:pPr>
            <w:del w:id="40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EC1DBC4" w14:textId="6D30DB05" w:rsidR="00817C73" w:rsidDel="00532ADB" w:rsidRDefault="00817C73" w:rsidP="00532ADB">
            <w:pPr>
              <w:jc w:val="center"/>
              <w:rPr>
                <w:del w:id="407" w:author="Borja Gonzalez" w:date="2017-09-28T15:51:00Z"/>
              </w:rPr>
            </w:pPr>
          </w:p>
        </w:tc>
        <w:tc>
          <w:tcPr>
            <w:tcW w:w="674" w:type="dxa"/>
            <w:vAlign w:val="center"/>
          </w:tcPr>
          <w:p w14:paraId="1E18D130" w14:textId="064F46A1" w:rsidR="00817C73" w:rsidDel="00532ADB" w:rsidRDefault="00817C73" w:rsidP="00532ADB">
            <w:pPr>
              <w:jc w:val="center"/>
              <w:rPr>
                <w:del w:id="408" w:author="Borja Gonzalez" w:date="2017-09-28T15:51:00Z"/>
              </w:rPr>
            </w:pPr>
          </w:p>
        </w:tc>
        <w:tc>
          <w:tcPr>
            <w:tcW w:w="851" w:type="dxa"/>
            <w:vAlign w:val="center"/>
          </w:tcPr>
          <w:p w14:paraId="21CD851D" w14:textId="2A55530D" w:rsidR="00817C73" w:rsidDel="00532ADB" w:rsidRDefault="00817C73" w:rsidP="00532ADB">
            <w:pPr>
              <w:jc w:val="center"/>
              <w:rPr>
                <w:del w:id="409" w:author="Borja Gonzalez" w:date="2017-09-28T15:51:00Z"/>
              </w:rPr>
            </w:pPr>
          </w:p>
        </w:tc>
        <w:tc>
          <w:tcPr>
            <w:tcW w:w="674" w:type="dxa"/>
            <w:vAlign w:val="center"/>
          </w:tcPr>
          <w:p w14:paraId="391DCFF7" w14:textId="265FD4EB" w:rsidR="00817C73" w:rsidDel="00532ADB" w:rsidRDefault="00817C73" w:rsidP="00532ADB">
            <w:pPr>
              <w:jc w:val="center"/>
              <w:rPr>
                <w:del w:id="410" w:author="Borja Gonzalez" w:date="2017-09-28T15:51:00Z"/>
              </w:rPr>
            </w:pPr>
          </w:p>
        </w:tc>
        <w:tc>
          <w:tcPr>
            <w:tcW w:w="851" w:type="dxa"/>
            <w:vAlign w:val="center"/>
          </w:tcPr>
          <w:p w14:paraId="4B5B36BD" w14:textId="457801E1" w:rsidR="00817C73" w:rsidDel="00532ADB" w:rsidRDefault="00817C73" w:rsidP="00532ADB">
            <w:pPr>
              <w:jc w:val="center"/>
              <w:rPr>
                <w:del w:id="411" w:author="Borja Gonzalez" w:date="2017-09-28T15:51:00Z"/>
              </w:rPr>
            </w:pPr>
          </w:p>
        </w:tc>
        <w:tc>
          <w:tcPr>
            <w:tcW w:w="674" w:type="dxa"/>
            <w:vAlign w:val="center"/>
          </w:tcPr>
          <w:p w14:paraId="47C0130B" w14:textId="27ECEBA8" w:rsidR="00817C73" w:rsidDel="00532ADB" w:rsidRDefault="00817C73" w:rsidP="00532ADB">
            <w:pPr>
              <w:jc w:val="center"/>
              <w:rPr>
                <w:del w:id="412" w:author="Borja Gonzalez" w:date="2017-09-28T15:51:00Z"/>
              </w:rPr>
            </w:pPr>
          </w:p>
        </w:tc>
      </w:tr>
      <w:tr w:rsidR="00532ADB" w:rsidDel="00532ADB" w14:paraId="0F8899CA" w14:textId="5F64B651" w:rsidTr="00532ADB">
        <w:trPr>
          <w:cantSplit/>
          <w:trHeight w:val="470"/>
          <w:del w:id="413" w:author="Borja Gonzalez" w:date="2017-09-28T15:51:00Z"/>
        </w:trPr>
        <w:tc>
          <w:tcPr>
            <w:tcW w:w="862" w:type="dxa"/>
            <w:vAlign w:val="center"/>
          </w:tcPr>
          <w:p w14:paraId="65DEFFE6" w14:textId="32B10158" w:rsidR="00817C73" w:rsidDel="00532ADB" w:rsidRDefault="00817C73" w:rsidP="0093234F">
            <w:pPr>
              <w:rPr>
                <w:del w:id="414" w:author="Borja Gonzalez" w:date="2017-09-28T15:51:00Z"/>
              </w:rPr>
            </w:pPr>
            <w:del w:id="415" w:author="Borja Gonzalez" w:date="2017-09-28T15:51:00Z">
              <w:r w:rsidDel="00532ADB">
                <w:delText>CU6</w:delText>
              </w:r>
            </w:del>
          </w:p>
        </w:tc>
        <w:tc>
          <w:tcPr>
            <w:tcW w:w="851" w:type="dxa"/>
            <w:vAlign w:val="center"/>
          </w:tcPr>
          <w:p w14:paraId="250A38D0" w14:textId="4B8D4C95" w:rsidR="00817C73" w:rsidDel="00532ADB" w:rsidRDefault="00817C73" w:rsidP="00F45CE8">
            <w:pPr>
              <w:jc w:val="center"/>
              <w:rPr>
                <w:del w:id="416" w:author="Borja Gonzalez" w:date="2017-09-28T15:51:00Z"/>
              </w:rPr>
            </w:pPr>
          </w:p>
        </w:tc>
        <w:tc>
          <w:tcPr>
            <w:tcW w:w="674" w:type="dxa"/>
            <w:vAlign w:val="center"/>
          </w:tcPr>
          <w:p w14:paraId="370BF525" w14:textId="06BFD224" w:rsidR="00817C73" w:rsidDel="00532ADB" w:rsidRDefault="00817C73" w:rsidP="00F45CE8">
            <w:pPr>
              <w:jc w:val="center"/>
              <w:rPr>
                <w:del w:id="417" w:author="Borja Gonzalez" w:date="2017-09-28T15:51:00Z"/>
              </w:rPr>
            </w:pPr>
          </w:p>
        </w:tc>
        <w:tc>
          <w:tcPr>
            <w:tcW w:w="674" w:type="dxa"/>
            <w:vAlign w:val="center"/>
          </w:tcPr>
          <w:p w14:paraId="60C85711" w14:textId="07ED52AC" w:rsidR="00817C73" w:rsidDel="00532ADB" w:rsidRDefault="00817C73" w:rsidP="00B24E68">
            <w:pPr>
              <w:jc w:val="center"/>
              <w:rPr>
                <w:del w:id="418" w:author="Borja Gonzalez" w:date="2017-09-28T15:51:00Z"/>
              </w:rPr>
            </w:pPr>
          </w:p>
        </w:tc>
        <w:tc>
          <w:tcPr>
            <w:tcW w:w="851" w:type="dxa"/>
            <w:vAlign w:val="center"/>
          </w:tcPr>
          <w:p w14:paraId="48135C58" w14:textId="4C9C138C" w:rsidR="00817C73" w:rsidDel="00532ADB" w:rsidRDefault="00817C73" w:rsidP="004B4F98">
            <w:pPr>
              <w:jc w:val="center"/>
              <w:rPr>
                <w:del w:id="419" w:author="Borja Gonzalez" w:date="2017-09-28T15:51:00Z"/>
              </w:rPr>
            </w:pPr>
            <w:del w:id="42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133668DF" w14:textId="07568C67" w:rsidR="00817C73" w:rsidDel="00532ADB" w:rsidRDefault="00817C73" w:rsidP="00532ADB">
            <w:pPr>
              <w:jc w:val="center"/>
              <w:rPr>
                <w:del w:id="421" w:author="Borja Gonzalez" w:date="2017-09-28T15:51:00Z"/>
              </w:rPr>
            </w:pPr>
            <w:del w:id="42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0C12416" w14:textId="1E55124D" w:rsidR="00817C73" w:rsidDel="00532ADB" w:rsidRDefault="00817C73" w:rsidP="00532ADB">
            <w:pPr>
              <w:jc w:val="center"/>
              <w:rPr>
                <w:del w:id="423" w:author="Borja Gonzalez" w:date="2017-09-28T15:51:00Z"/>
              </w:rPr>
            </w:pPr>
          </w:p>
        </w:tc>
        <w:tc>
          <w:tcPr>
            <w:tcW w:w="674" w:type="dxa"/>
            <w:vAlign w:val="center"/>
          </w:tcPr>
          <w:p w14:paraId="0C920B9B" w14:textId="40ABE75E" w:rsidR="00817C73" w:rsidDel="00532ADB" w:rsidRDefault="00817C73" w:rsidP="00532ADB">
            <w:pPr>
              <w:jc w:val="center"/>
              <w:rPr>
                <w:del w:id="424" w:author="Borja Gonzalez" w:date="2017-09-28T15:51:00Z"/>
              </w:rPr>
            </w:pPr>
          </w:p>
        </w:tc>
        <w:tc>
          <w:tcPr>
            <w:tcW w:w="674" w:type="dxa"/>
            <w:vAlign w:val="center"/>
          </w:tcPr>
          <w:p w14:paraId="59D3E1D8" w14:textId="1DD7E15C" w:rsidR="00817C73" w:rsidDel="00532ADB" w:rsidRDefault="00817C73" w:rsidP="00532ADB">
            <w:pPr>
              <w:jc w:val="center"/>
              <w:rPr>
                <w:del w:id="425" w:author="Borja Gonzalez" w:date="2017-09-28T15:51:00Z"/>
              </w:rPr>
            </w:pPr>
          </w:p>
        </w:tc>
        <w:tc>
          <w:tcPr>
            <w:tcW w:w="674" w:type="dxa"/>
            <w:vAlign w:val="center"/>
          </w:tcPr>
          <w:p w14:paraId="308C0B13" w14:textId="12206F3A" w:rsidR="00817C73" w:rsidDel="00532ADB" w:rsidRDefault="00817C73" w:rsidP="00532ADB">
            <w:pPr>
              <w:jc w:val="center"/>
              <w:rPr>
                <w:del w:id="426" w:author="Borja Gonzalez" w:date="2017-09-28T15:51:00Z"/>
              </w:rPr>
            </w:pPr>
            <w:del w:id="42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791B3C5" w14:textId="0157CBEE" w:rsidR="00817C73" w:rsidDel="00532ADB" w:rsidRDefault="00817C73" w:rsidP="00532ADB">
            <w:pPr>
              <w:jc w:val="center"/>
              <w:rPr>
                <w:del w:id="428" w:author="Borja Gonzalez" w:date="2017-09-28T15:51:00Z"/>
              </w:rPr>
            </w:pPr>
          </w:p>
        </w:tc>
        <w:tc>
          <w:tcPr>
            <w:tcW w:w="851" w:type="dxa"/>
            <w:vAlign w:val="center"/>
          </w:tcPr>
          <w:p w14:paraId="7C4DF2E3" w14:textId="2037245B" w:rsidR="00817C73" w:rsidDel="00532ADB" w:rsidRDefault="00817C73" w:rsidP="00532ADB">
            <w:pPr>
              <w:jc w:val="center"/>
              <w:rPr>
                <w:del w:id="429" w:author="Borja Gonzalez" w:date="2017-09-28T15:51:00Z"/>
              </w:rPr>
            </w:pPr>
          </w:p>
        </w:tc>
        <w:tc>
          <w:tcPr>
            <w:tcW w:w="674" w:type="dxa"/>
            <w:vAlign w:val="center"/>
          </w:tcPr>
          <w:p w14:paraId="7BAA3433" w14:textId="7E7A880E" w:rsidR="00817C73" w:rsidDel="00532ADB" w:rsidRDefault="00817C73" w:rsidP="00532ADB">
            <w:pPr>
              <w:jc w:val="center"/>
              <w:rPr>
                <w:del w:id="430" w:author="Borja Gonzalez" w:date="2017-09-28T15:51:00Z"/>
              </w:rPr>
            </w:pPr>
          </w:p>
        </w:tc>
        <w:tc>
          <w:tcPr>
            <w:tcW w:w="851" w:type="dxa"/>
            <w:vAlign w:val="center"/>
          </w:tcPr>
          <w:p w14:paraId="62D5EE20" w14:textId="3DC273FD" w:rsidR="00817C73" w:rsidDel="00532ADB" w:rsidRDefault="00817C73" w:rsidP="00532ADB">
            <w:pPr>
              <w:jc w:val="center"/>
              <w:rPr>
                <w:del w:id="431" w:author="Borja Gonzalez" w:date="2017-09-28T15:51:00Z"/>
              </w:rPr>
            </w:pPr>
          </w:p>
        </w:tc>
        <w:tc>
          <w:tcPr>
            <w:tcW w:w="674" w:type="dxa"/>
            <w:vAlign w:val="center"/>
          </w:tcPr>
          <w:p w14:paraId="4BA18C1A" w14:textId="67E88C8C" w:rsidR="00817C73" w:rsidDel="00532ADB" w:rsidRDefault="00817C73" w:rsidP="00532ADB">
            <w:pPr>
              <w:jc w:val="center"/>
              <w:rPr>
                <w:del w:id="432" w:author="Borja Gonzalez" w:date="2017-09-28T15:51:00Z"/>
              </w:rPr>
            </w:pPr>
          </w:p>
        </w:tc>
      </w:tr>
      <w:tr w:rsidR="00532ADB" w:rsidDel="00532ADB" w14:paraId="2C1E9CED" w14:textId="37BFC1A1" w:rsidTr="00532ADB">
        <w:trPr>
          <w:cantSplit/>
          <w:trHeight w:val="490"/>
          <w:del w:id="433" w:author="Borja Gonzalez" w:date="2017-09-28T15:51:00Z"/>
        </w:trPr>
        <w:tc>
          <w:tcPr>
            <w:tcW w:w="862" w:type="dxa"/>
            <w:vAlign w:val="center"/>
          </w:tcPr>
          <w:p w14:paraId="068093C8" w14:textId="35B32B00" w:rsidR="00817C73" w:rsidDel="00532ADB" w:rsidRDefault="00817C73" w:rsidP="0093234F">
            <w:pPr>
              <w:rPr>
                <w:del w:id="434" w:author="Borja Gonzalez" w:date="2017-09-28T15:51:00Z"/>
              </w:rPr>
            </w:pPr>
            <w:del w:id="435" w:author="Borja Gonzalez" w:date="2017-09-28T15:51:00Z">
              <w:r w:rsidDel="00532ADB">
                <w:delText>CU7</w:delText>
              </w:r>
            </w:del>
          </w:p>
        </w:tc>
        <w:tc>
          <w:tcPr>
            <w:tcW w:w="851" w:type="dxa"/>
            <w:vAlign w:val="center"/>
          </w:tcPr>
          <w:p w14:paraId="6B138BA4" w14:textId="35857638" w:rsidR="00817C73" w:rsidDel="00532ADB" w:rsidRDefault="00817C73" w:rsidP="00F45CE8">
            <w:pPr>
              <w:jc w:val="center"/>
              <w:rPr>
                <w:del w:id="436" w:author="Borja Gonzalez" w:date="2017-09-28T15:51:00Z"/>
              </w:rPr>
            </w:pPr>
          </w:p>
        </w:tc>
        <w:tc>
          <w:tcPr>
            <w:tcW w:w="674" w:type="dxa"/>
            <w:vAlign w:val="center"/>
          </w:tcPr>
          <w:p w14:paraId="0DB21861" w14:textId="5C15064D" w:rsidR="00817C73" w:rsidDel="00532ADB" w:rsidRDefault="00817C73" w:rsidP="00F45CE8">
            <w:pPr>
              <w:jc w:val="center"/>
              <w:rPr>
                <w:del w:id="437" w:author="Borja Gonzalez" w:date="2017-09-28T15:51:00Z"/>
              </w:rPr>
            </w:pPr>
          </w:p>
        </w:tc>
        <w:tc>
          <w:tcPr>
            <w:tcW w:w="674" w:type="dxa"/>
            <w:vAlign w:val="center"/>
          </w:tcPr>
          <w:p w14:paraId="045E07F9" w14:textId="2D9FAE83" w:rsidR="00817C73" w:rsidDel="00532ADB" w:rsidRDefault="00817C73" w:rsidP="00B24E68">
            <w:pPr>
              <w:jc w:val="center"/>
              <w:rPr>
                <w:del w:id="438" w:author="Borja Gonzalez" w:date="2017-09-28T15:51:00Z"/>
              </w:rPr>
            </w:pPr>
          </w:p>
        </w:tc>
        <w:tc>
          <w:tcPr>
            <w:tcW w:w="851" w:type="dxa"/>
            <w:vAlign w:val="center"/>
          </w:tcPr>
          <w:p w14:paraId="56C01BC0" w14:textId="4C4D054F" w:rsidR="00817C73" w:rsidDel="00532ADB" w:rsidRDefault="00817C73" w:rsidP="004B4F98">
            <w:pPr>
              <w:jc w:val="center"/>
              <w:rPr>
                <w:del w:id="439" w:author="Borja Gonzalez" w:date="2017-09-28T15:51:00Z"/>
              </w:rPr>
            </w:pPr>
            <w:del w:id="44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DDF438C" w14:textId="1FE73FD7" w:rsidR="00817C73" w:rsidDel="00532ADB" w:rsidRDefault="00817C73" w:rsidP="00532ADB">
            <w:pPr>
              <w:jc w:val="center"/>
              <w:rPr>
                <w:del w:id="441" w:author="Borja Gonzalez" w:date="2017-09-28T15:51:00Z"/>
              </w:rPr>
            </w:pPr>
            <w:del w:id="44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664A0EB" w14:textId="0588CBBD" w:rsidR="00817C73" w:rsidDel="00532ADB" w:rsidRDefault="00817C73" w:rsidP="00532ADB">
            <w:pPr>
              <w:jc w:val="center"/>
              <w:rPr>
                <w:del w:id="443" w:author="Borja Gonzalez" w:date="2017-09-28T15:51:00Z"/>
              </w:rPr>
            </w:pPr>
          </w:p>
        </w:tc>
        <w:tc>
          <w:tcPr>
            <w:tcW w:w="674" w:type="dxa"/>
            <w:vAlign w:val="center"/>
          </w:tcPr>
          <w:p w14:paraId="7D7E1974" w14:textId="6BFCC0B6" w:rsidR="00817C73" w:rsidDel="00532ADB" w:rsidRDefault="00817C73" w:rsidP="00532ADB">
            <w:pPr>
              <w:jc w:val="center"/>
              <w:rPr>
                <w:del w:id="444" w:author="Borja Gonzalez" w:date="2017-09-28T15:51:00Z"/>
              </w:rPr>
            </w:pPr>
          </w:p>
        </w:tc>
        <w:tc>
          <w:tcPr>
            <w:tcW w:w="674" w:type="dxa"/>
            <w:vAlign w:val="center"/>
          </w:tcPr>
          <w:p w14:paraId="69A37F48" w14:textId="5A7A0904" w:rsidR="00817C73" w:rsidDel="00532ADB" w:rsidRDefault="00817C73" w:rsidP="00532ADB">
            <w:pPr>
              <w:jc w:val="center"/>
              <w:rPr>
                <w:del w:id="445" w:author="Borja Gonzalez" w:date="2017-09-28T15:51:00Z"/>
              </w:rPr>
            </w:pPr>
          </w:p>
        </w:tc>
        <w:tc>
          <w:tcPr>
            <w:tcW w:w="674" w:type="dxa"/>
            <w:vAlign w:val="center"/>
          </w:tcPr>
          <w:p w14:paraId="4056EF02" w14:textId="16B8C4E2" w:rsidR="00817C73" w:rsidDel="00532ADB" w:rsidRDefault="00817C73" w:rsidP="00532ADB">
            <w:pPr>
              <w:jc w:val="center"/>
              <w:rPr>
                <w:del w:id="446" w:author="Borja Gonzalez" w:date="2017-09-28T15:51:00Z"/>
              </w:rPr>
            </w:pPr>
          </w:p>
        </w:tc>
        <w:tc>
          <w:tcPr>
            <w:tcW w:w="674" w:type="dxa"/>
            <w:vAlign w:val="center"/>
          </w:tcPr>
          <w:p w14:paraId="621BF13F" w14:textId="62171C64" w:rsidR="00817C73" w:rsidDel="00532ADB" w:rsidRDefault="00817C73" w:rsidP="00532ADB">
            <w:pPr>
              <w:jc w:val="center"/>
              <w:rPr>
                <w:del w:id="447" w:author="Borja Gonzalez" w:date="2017-09-28T15:51:00Z"/>
              </w:rPr>
            </w:pPr>
            <w:del w:id="44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7FACFF1" w14:textId="0FB646EC" w:rsidR="00817C73" w:rsidDel="00532ADB" w:rsidRDefault="00817C73" w:rsidP="00532ADB">
            <w:pPr>
              <w:jc w:val="center"/>
              <w:rPr>
                <w:del w:id="449" w:author="Borja Gonzalez" w:date="2017-09-28T15:51:00Z"/>
              </w:rPr>
            </w:pPr>
            <w:del w:id="45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502EFB3" w14:textId="5ECB8EB8" w:rsidR="00817C73" w:rsidDel="00532ADB" w:rsidRDefault="00817C73" w:rsidP="00532ADB">
            <w:pPr>
              <w:jc w:val="center"/>
              <w:rPr>
                <w:del w:id="451" w:author="Borja Gonzalez" w:date="2017-09-28T15:51:00Z"/>
              </w:rPr>
            </w:pPr>
          </w:p>
        </w:tc>
        <w:tc>
          <w:tcPr>
            <w:tcW w:w="851" w:type="dxa"/>
            <w:vAlign w:val="center"/>
          </w:tcPr>
          <w:p w14:paraId="2DA4BF88" w14:textId="422F1185" w:rsidR="00817C73" w:rsidDel="00532ADB" w:rsidRDefault="00817C73" w:rsidP="00532ADB">
            <w:pPr>
              <w:jc w:val="center"/>
              <w:rPr>
                <w:del w:id="452" w:author="Borja Gonzalez" w:date="2017-09-28T15:51:00Z"/>
              </w:rPr>
            </w:pPr>
          </w:p>
        </w:tc>
        <w:tc>
          <w:tcPr>
            <w:tcW w:w="674" w:type="dxa"/>
            <w:vAlign w:val="center"/>
          </w:tcPr>
          <w:p w14:paraId="3CB2A2DC" w14:textId="22BFEBA4" w:rsidR="00817C73" w:rsidDel="00532ADB" w:rsidRDefault="00817C73" w:rsidP="00532ADB">
            <w:pPr>
              <w:jc w:val="center"/>
              <w:rPr>
                <w:del w:id="453" w:author="Borja Gonzalez" w:date="2017-09-28T15:51:00Z"/>
              </w:rPr>
            </w:pPr>
          </w:p>
        </w:tc>
      </w:tr>
      <w:tr w:rsidR="00532ADB" w:rsidDel="00532ADB" w14:paraId="6B5235DD" w14:textId="72B65EB7" w:rsidTr="00532ADB">
        <w:trPr>
          <w:cantSplit/>
          <w:trHeight w:val="490"/>
          <w:del w:id="454" w:author="Borja Gonzalez" w:date="2017-09-28T15:51:00Z"/>
        </w:trPr>
        <w:tc>
          <w:tcPr>
            <w:tcW w:w="862" w:type="dxa"/>
            <w:vAlign w:val="center"/>
          </w:tcPr>
          <w:p w14:paraId="2D77031F" w14:textId="5274092A" w:rsidR="00817C73" w:rsidDel="00532ADB" w:rsidRDefault="00817C73" w:rsidP="0093234F">
            <w:pPr>
              <w:rPr>
                <w:del w:id="455" w:author="Borja Gonzalez" w:date="2017-09-28T15:51:00Z"/>
              </w:rPr>
            </w:pPr>
            <w:del w:id="456" w:author="Borja Gonzalez" w:date="2017-09-28T15:51:00Z">
              <w:r w:rsidDel="00532ADB">
                <w:delText>CU8</w:delText>
              </w:r>
            </w:del>
          </w:p>
        </w:tc>
        <w:tc>
          <w:tcPr>
            <w:tcW w:w="851" w:type="dxa"/>
            <w:vAlign w:val="center"/>
          </w:tcPr>
          <w:p w14:paraId="3C72C441" w14:textId="48907BA1" w:rsidR="00817C73" w:rsidDel="00532ADB" w:rsidRDefault="00817C73" w:rsidP="00F45CE8">
            <w:pPr>
              <w:jc w:val="center"/>
              <w:rPr>
                <w:del w:id="457" w:author="Borja Gonzalez" w:date="2017-09-28T15:51:00Z"/>
              </w:rPr>
            </w:pPr>
          </w:p>
        </w:tc>
        <w:tc>
          <w:tcPr>
            <w:tcW w:w="674" w:type="dxa"/>
            <w:vAlign w:val="center"/>
          </w:tcPr>
          <w:p w14:paraId="49BF79A1" w14:textId="69E3B47D" w:rsidR="00817C73" w:rsidDel="00532ADB" w:rsidRDefault="00817C73" w:rsidP="00F45CE8">
            <w:pPr>
              <w:jc w:val="center"/>
              <w:rPr>
                <w:del w:id="458" w:author="Borja Gonzalez" w:date="2017-09-28T15:51:00Z"/>
              </w:rPr>
            </w:pPr>
          </w:p>
        </w:tc>
        <w:tc>
          <w:tcPr>
            <w:tcW w:w="674" w:type="dxa"/>
            <w:vAlign w:val="center"/>
          </w:tcPr>
          <w:p w14:paraId="51A9E643" w14:textId="5F9019EB" w:rsidR="00817C73" w:rsidDel="00532ADB" w:rsidRDefault="00817C73" w:rsidP="00B24E68">
            <w:pPr>
              <w:jc w:val="center"/>
              <w:rPr>
                <w:del w:id="459" w:author="Borja Gonzalez" w:date="2017-09-28T15:51:00Z"/>
              </w:rPr>
            </w:pPr>
          </w:p>
        </w:tc>
        <w:tc>
          <w:tcPr>
            <w:tcW w:w="851" w:type="dxa"/>
            <w:vAlign w:val="center"/>
          </w:tcPr>
          <w:p w14:paraId="3DD6DA90" w14:textId="363F2589" w:rsidR="00817C73" w:rsidDel="00532ADB" w:rsidRDefault="00817C73" w:rsidP="004B4F98">
            <w:pPr>
              <w:jc w:val="center"/>
              <w:rPr>
                <w:del w:id="460" w:author="Borja Gonzalez" w:date="2017-09-28T15:51:00Z"/>
              </w:rPr>
            </w:pPr>
          </w:p>
        </w:tc>
        <w:tc>
          <w:tcPr>
            <w:tcW w:w="851" w:type="dxa"/>
            <w:vAlign w:val="center"/>
          </w:tcPr>
          <w:p w14:paraId="4E7068F2" w14:textId="2F8FD874" w:rsidR="00817C73" w:rsidDel="00532ADB" w:rsidRDefault="00817C73" w:rsidP="00532ADB">
            <w:pPr>
              <w:jc w:val="center"/>
              <w:rPr>
                <w:del w:id="461" w:author="Borja Gonzalez" w:date="2017-09-28T15:51:00Z"/>
              </w:rPr>
            </w:pPr>
          </w:p>
        </w:tc>
        <w:tc>
          <w:tcPr>
            <w:tcW w:w="674" w:type="dxa"/>
            <w:vAlign w:val="center"/>
          </w:tcPr>
          <w:p w14:paraId="7DF36AD5" w14:textId="3C6FB242" w:rsidR="00817C73" w:rsidDel="00532ADB" w:rsidRDefault="00817C73" w:rsidP="00532ADB">
            <w:pPr>
              <w:jc w:val="center"/>
              <w:rPr>
                <w:del w:id="462" w:author="Borja Gonzalez" w:date="2017-09-28T15:51:00Z"/>
              </w:rPr>
            </w:pPr>
          </w:p>
        </w:tc>
        <w:tc>
          <w:tcPr>
            <w:tcW w:w="674" w:type="dxa"/>
            <w:vAlign w:val="center"/>
          </w:tcPr>
          <w:p w14:paraId="7E566D0E" w14:textId="241658D5" w:rsidR="00817C73" w:rsidDel="00532ADB" w:rsidRDefault="00817C73" w:rsidP="00532ADB">
            <w:pPr>
              <w:jc w:val="center"/>
              <w:rPr>
                <w:del w:id="463" w:author="Borja Gonzalez" w:date="2017-09-28T15:51:00Z"/>
              </w:rPr>
            </w:pPr>
          </w:p>
        </w:tc>
        <w:tc>
          <w:tcPr>
            <w:tcW w:w="674" w:type="dxa"/>
            <w:vAlign w:val="center"/>
          </w:tcPr>
          <w:p w14:paraId="54A29FB5" w14:textId="085AA877" w:rsidR="00817C73" w:rsidDel="00532ADB" w:rsidRDefault="00817C73" w:rsidP="00532ADB">
            <w:pPr>
              <w:jc w:val="center"/>
              <w:rPr>
                <w:del w:id="464" w:author="Borja Gonzalez" w:date="2017-09-28T15:51:00Z"/>
              </w:rPr>
            </w:pPr>
          </w:p>
        </w:tc>
        <w:tc>
          <w:tcPr>
            <w:tcW w:w="674" w:type="dxa"/>
            <w:vAlign w:val="center"/>
          </w:tcPr>
          <w:p w14:paraId="7DD5B2B3" w14:textId="18FDA2D7" w:rsidR="00817C73" w:rsidDel="00532ADB" w:rsidRDefault="00817C73" w:rsidP="00532ADB">
            <w:pPr>
              <w:jc w:val="center"/>
              <w:rPr>
                <w:del w:id="465" w:author="Borja Gonzalez" w:date="2017-09-28T15:51:00Z"/>
              </w:rPr>
            </w:pPr>
          </w:p>
        </w:tc>
        <w:tc>
          <w:tcPr>
            <w:tcW w:w="674" w:type="dxa"/>
            <w:vAlign w:val="center"/>
          </w:tcPr>
          <w:p w14:paraId="0A3575F7" w14:textId="555CE221" w:rsidR="00817C73" w:rsidDel="00532ADB" w:rsidRDefault="00817C73" w:rsidP="00532ADB">
            <w:pPr>
              <w:jc w:val="center"/>
              <w:rPr>
                <w:del w:id="466" w:author="Borja Gonzalez" w:date="2017-09-28T15:51:00Z"/>
              </w:rPr>
            </w:pPr>
          </w:p>
        </w:tc>
        <w:tc>
          <w:tcPr>
            <w:tcW w:w="851" w:type="dxa"/>
            <w:vAlign w:val="center"/>
          </w:tcPr>
          <w:p w14:paraId="3EE7C02B" w14:textId="675BE587" w:rsidR="00817C73" w:rsidRPr="00580CB8" w:rsidDel="00532ADB" w:rsidRDefault="00817C73" w:rsidP="00532ADB">
            <w:pPr>
              <w:jc w:val="center"/>
              <w:rPr>
                <w:del w:id="467" w:author="Borja Gonzalez" w:date="2017-09-28T15:51:00Z"/>
                <w:rFonts w:ascii="Menlo Regular" w:eastAsia="Times New Roman" w:hAnsi="Menlo Regular" w:cs="Menlo Regular"/>
                <w:color w:val="222222"/>
                <w:sz w:val="40"/>
                <w:szCs w:val="40"/>
                <w:shd w:val="clear" w:color="auto" w:fill="FFFFFF"/>
              </w:rPr>
            </w:pPr>
          </w:p>
        </w:tc>
        <w:tc>
          <w:tcPr>
            <w:tcW w:w="674" w:type="dxa"/>
            <w:vAlign w:val="center"/>
          </w:tcPr>
          <w:p w14:paraId="3FFB3ECD" w14:textId="39BBDCC4" w:rsidR="00817C73" w:rsidDel="00532ADB" w:rsidRDefault="00817C73" w:rsidP="00532ADB">
            <w:pPr>
              <w:jc w:val="center"/>
              <w:rPr>
                <w:del w:id="468" w:author="Borja Gonzalez" w:date="2017-09-28T15:51:00Z"/>
              </w:rPr>
            </w:pPr>
            <w:del w:id="46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59DAF000" w14:textId="771117ED" w:rsidR="00817C73" w:rsidDel="00532ADB" w:rsidRDefault="00817C73" w:rsidP="00532ADB">
            <w:pPr>
              <w:jc w:val="center"/>
              <w:rPr>
                <w:del w:id="470" w:author="Borja Gonzalez" w:date="2017-09-28T15:51:00Z"/>
              </w:rPr>
            </w:pPr>
          </w:p>
        </w:tc>
        <w:tc>
          <w:tcPr>
            <w:tcW w:w="674" w:type="dxa"/>
            <w:vAlign w:val="center"/>
          </w:tcPr>
          <w:p w14:paraId="24A50F8C" w14:textId="65CFDF4C" w:rsidR="00817C73" w:rsidDel="00532ADB" w:rsidRDefault="00817C73" w:rsidP="00532ADB">
            <w:pPr>
              <w:jc w:val="center"/>
              <w:rPr>
                <w:del w:id="471" w:author="Borja Gonzalez" w:date="2017-09-28T15:51:00Z"/>
              </w:rPr>
            </w:pPr>
          </w:p>
        </w:tc>
      </w:tr>
      <w:tr w:rsidR="00532ADB" w:rsidDel="00532ADB" w14:paraId="5647D01E" w14:textId="645A3CA5" w:rsidTr="00532ADB">
        <w:trPr>
          <w:cantSplit/>
          <w:trHeight w:val="490"/>
          <w:del w:id="472" w:author="Borja Gonzalez" w:date="2017-09-28T15:51:00Z"/>
        </w:trPr>
        <w:tc>
          <w:tcPr>
            <w:tcW w:w="862" w:type="dxa"/>
            <w:vAlign w:val="center"/>
          </w:tcPr>
          <w:p w14:paraId="4BE94E7A" w14:textId="595C9933" w:rsidR="00817C73" w:rsidDel="00532ADB" w:rsidRDefault="00817C73" w:rsidP="0093234F">
            <w:pPr>
              <w:rPr>
                <w:del w:id="473" w:author="Borja Gonzalez" w:date="2017-09-28T15:51:00Z"/>
              </w:rPr>
            </w:pPr>
            <w:del w:id="474" w:author="Borja Gonzalez" w:date="2017-09-28T15:51:00Z">
              <w:r w:rsidDel="00532ADB">
                <w:delText>CU9</w:delText>
              </w:r>
            </w:del>
          </w:p>
        </w:tc>
        <w:tc>
          <w:tcPr>
            <w:tcW w:w="851" w:type="dxa"/>
            <w:vAlign w:val="center"/>
          </w:tcPr>
          <w:p w14:paraId="39115860" w14:textId="506E2A25" w:rsidR="00817C73" w:rsidDel="00532ADB" w:rsidRDefault="00817C73" w:rsidP="00F45CE8">
            <w:pPr>
              <w:jc w:val="center"/>
              <w:rPr>
                <w:del w:id="475" w:author="Borja Gonzalez" w:date="2017-09-28T15:51:00Z"/>
              </w:rPr>
            </w:pPr>
          </w:p>
        </w:tc>
        <w:tc>
          <w:tcPr>
            <w:tcW w:w="674" w:type="dxa"/>
            <w:vAlign w:val="center"/>
          </w:tcPr>
          <w:p w14:paraId="50748D70" w14:textId="2D53A782" w:rsidR="00817C73" w:rsidDel="00532ADB" w:rsidRDefault="00817C73" w:rsidP="00F45CE8">
            <w:pPr>
              <w:jc w:val="center"/>
              <w:rPr>
                <w:del w:id="476" w:author="Borja Gonzalez" w:date="2017-09-28T15:51:00Z"/>
              </w:rPr>
            </w:pPr>
          </w:p>
        </w:tc>
        <w:tc>
          <w:tcPr>
            <w:tcW w:w="674" w:type="dxa"/>
            <w:vAlign w:val="center"/>
          </w:tcPr>
          <w:p w14:paraId="2262E9D7" w14:textId="7D4DE670" w:rsidR="00817C73" w:rsidDel="00532ADB" w:rsidRDefault="00817C73" w:rsidP="00B24E68">
            <w:pPr>
              <w:jc w:val="center"/>
              <w:rPr>
                <w:del w:id="477" w:author="Borja Gonzalez" w:date="2017-09-28T15:51:00Z"/>
              </w:rPr>
            </w:pPr>
          </w:p>
        </w:tc>
        <w:tc>
          <w:tcPr>
            <w:tcW w:w="851" w:type="dxa"/>
            <w:vAlign w:val="center"/>
          </w:tcPr>
          <w:p w14:paraId="62053272" w14:textId="308E4A14" w:rsidR="00817C73" w:rsidDel="00532ADB" w:rsidRDefault="00817C73" w:rsidP="004B4F98">
            <w:pPr>
              <w:jc w:val="center"/>
              <w:rPr>
                <w:del w:id="478" w:author="Borja Gonzalez" w:date="2017-09-28T15:51:00Z"/>
              </w:rPr>
            </w:pPr>
          </w:p>
        </w:tc>
        <w:tc>
          <w:tcPr>
            <w:tcW w:w="851" w:type="dxa"/>
            <w:vAlign w:val="center"/>
          </w:tcPr>
          <w:p w14:paraId="70EBB3B2" w14:textId="5DBCB09D" w:rsidR="00817C73" w:rsidDel="00532ADB" w:rsidRDefault="00817C73" w:rsidP="00532ADB">
            <w:pPr>
              <w:jc w:val="center"/>
              <w:rPr>
                <w:del w:id="479" w:author="Borja Gonzalez" w:date="2017-09-28T15:51:00Z"/>
              </w:rPr>
            </w:pPr>
          </w:p>
        </w:tc>
        <w:tc>
          <w:tcPr>
            <w:tcW w:w="674" w:type="dxa"/>
            <w:vAlign w:val="center"/>
          </w:tcPr>
          <w:p w14:paraId="47B1A303" w14:textId="2AD05E96" w:rsidR="00817C73" w:rsidDel="00532ADB" w:rsidRDefault="00817C73" w:rsidP="00532ADB">
            <w:pPr>
              <w:jc w:val="center"/>
              <w:rPr>
                <w:del w:id="480" w:author="Borja Gonzalez" w:date="2017-09-28T15:51:00Z"/>
              </w:rPr>
            </w:pPr>
          </w:p>
        </w:tc>
        <w:tc>
          <w:tcPr>
            <w:tcW w:w="674" w:type="dxa"/>
            <w:vAlign w:val="center"/>
          </w:tcPr>
          <w:p w14:paraId="04C795FE" w14:textId="16C97B62" w:rsidR="00817C73" w:rsidDel="00532ADB" w:rsidRDefault="00817C73" w:rsidP="00532ADB">
            <w:pPr>
              <w:jc w:val="center"/>
              <w:rPr>
                <w:del w:id="481" w:author="Borja Gonzalez" w:date="2017-09-28T15:51:00Z"/>
              </w:rPr>
            </w:pPr>
          </w:p>
        </w:tc>
        <w:tc>
          <w:tcPr>
            <w:tcW w:w="674" w:type="dxa"/>
            <w:vAlign w:val="center"/>
          </w:tcPr>
          <w:p w14:paraId="77D1D3F6" w14:textId="4A8F1EBD" w:rsidR="00817C73" w:rsidDel="00532ADB" w:rsidRDefault="00817C73" w:rsidP="00532ADB">
            <w:pPr>
              <w:jc w:val="center"/>
              <w:rPr>
                <w:del w:id="482" w:author="Borja Gonzalez" w:date="2017-09-28T15:51:00Z"/>
              </w:rPr>
            </w:pPr>
          </w:p>
        </w:tc>
        <w:tc>
          <w:tcPr>
            <w:tcW w:w="674" w:type="dxa"/>
            <w:vAlign w:val="center"/>
          </w:tcPr>
          <w:p w14:paraId="47BD8864" w14:textId="6F9B2514" w:rsidR="00817C73" w:rsidDel="00532ADB" w:rsidRDefault="00817C73" w:rsidP="00532ADB">
            <w:pPr>
              <w:jc w:val="center"/>
              <w:rPr>
                <w:del w:id="483" w:author="Borja Gonzalez" w:date="2017-09-28T15:51:00Z"/>
              </w:rPr>
            </w:pPr>
          </w:p>
        </w:tc>
        <w:tc>
          <w:tcPr>
            <w:tcW w:w="674" w:type="dxa"/>
            <w:vAlign w:val="center"/>
          </w:tcPr>
          <w:p w14:paraId="4D264044" w14:textId="2DEA6A1A" w:rsidR="00817C73" w:rsidDel="00532ADB" w:rsidRDefault="00817C73" w:rsidP="00532ADB">
            <w:pPr>
              <w:jc w:val="center"/>
              <w:rPr>
                <w:del w:id="484" w:author="Borja Gonzalez" w:date="2017-09-28T15:51:00Z"/>
              </w:rPr>
            </w:pPr>
          </w:p>
        </w:tc>
        <w:tc>
          <w:tcPr>
            <w:tcW w:w="851" w:type="dxa"/>
            <w:vAlign w:val="center"/>
          </w:tcPr>
          <w:p w14:paraId="079D0636" w14:textId="14F52869" w:rsidR="00817C73" w:rsidDel="00532ADB" w:rsidRDefault="00817C73" w:rsidP="00532ADB">
            <w:pPr>
              <w:jc w:val="center"/>
              <w:rPr>
                <w:del w:id="485" w:author="Borja Gonzalez" w:date="2017-09-28T15:51:00Z"/>
              </w:rPr>
            </w:pPr>
          </w:p>
        </w:tc>
        <w:tc>
          <w:tcPr>
            <w:tcW w:w="674" w:type="dxa"/>
            <w:vAlign w:val="center"/>
          </w:tcPr>
          <w:p w14:paraId="4F7C45AC" w14:textId="1C1C0A21" w:rsidR="00817C73" w:rsidDel="00532ADB" w:rsidRDefault="00817C73" w:rsidP="00532ADB">
            <w:pPr>
              <w:jc w:val="center"/>
              <w:rPr>
                <w:del w:id="486" w:author="Borja Gonzalez" w:date="2017-09-28T15:51:00Z"/>
              </w:rPr>
            </w:pPr>
          </w:p>
        </w:tc>
        <w:tc>
          <w:tcPr>
            <w:tcW w:w="851" w:type="dxa"/>
            <w:vAlign w:val="center"/>
          </w:tcPr>
          <w:p w14:paraId="1B76FCFD" w14:textId="7ABD607D" w:rsidR="00817C73" w:rsidRPr="00580CB8" w:rsidDel="00532ADB" w:rsidRDefault="00817C73" w:rsidP="00532ADB">
            <w:pPr>
              <w:jc w:val="center"/>
              <w:rPr>
                <w:del w:id="487" w:author="Borja Gonzalez" w:date="2017-09-28T15:51:00Z"/>
                <w:rFonts w:ascii="Menlo Regular" w:eastAsia="Times New Roman" w:hAnsi="Menlo Regular" w:cs="Menlo Regular"/>
                <w:color w:val="222222"/>
                <w:sz w:val="40"/>
                <w:szCs w:val="40"/>
                <w:shd w:val="clear" w:color="auto" w:fill="FFFFFF"/>
              </w:rPr>
            </w:pPr>
            <w:del w:id="48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D89B092" w14:textId="76DBABC9" w:rsidR="00817C73" w:rsidDel="00532ADB" w:rsidRDefault="00817C73" w:rsidP="00532ADB">
            <w:pPr>
              <w:jc w:val="center"/>
              <w:rPr>
                <w:del w:id="489" w:author="Borja Gonzalez" w:date="2017-09-28T15:51:00Z"/>
              </w:rPr>
            </w:pPr>
            <w:del w:id="49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r>
    </w:tbl>
    <w:p w14:paraId="58D23A63" w14:textId="77777777" w:rsidR="00532ADB" w:rsidRDefault="00532ADB" w:rsidP="00E671BF"/>
    <w:p w14:paraId="1416BFA2" w14:textId="7DD791F9" w:rsidR="00532ADB" w:rsidRDefault="00532ADB" w:rsidP="00E671BF"/>
    <w:p w14:paraId="47C27142" w14:textId="77777777" w:rsidR="00532ADB" w:rsidRDefault="00532ADB" w:rsidP="00E671BF"/>
    <w:p w14:paraId="097FCECA" w14:textId="77777777" w:rsidR="00532ADB" w:rsidRDefault="00532ADB" w:rsidP="00E671BF"/>
    <w:p w14:paraId="072CDEBF" w14:textId="217EC8D0" w:rsidR="00532ADB" w:rsidRDefault="00532ADB" w:rsidP="00E671BF"/>
    <w:p w14:paraId="5F6A042D" w14:textId="77777777" w:rsidR="00532ADB" w:rsidRDefault="00532ADB" w:rsidP="00E671BF"/>
    <w:p w14:paraId="012F146F" w14:textId="052DB2EF" w:rsidR="00532ADB" w:rsidRDefault="00532ADB" w:rsidP="00E671BF"/>
    <w:p w14:paraId="062F90E3" w14:textId="7537BB3C" w:rsidR="00532ADB" w:rsidRDefault="00532ADB" w:rsidP="00E671BF"/>
    <w:p w14:paraId="7690E61C" w14:textId="46732FB7" w:rsidR="00E671BF" w:rsidRDefault="00E671BF" w:rsidP="00E671BF"/>
    <w:p w14:paraId="2DF34A4F" w14:textId="4BFA59D8" w:rsidR="00532ADB" w:rsidRDefault="009A1843" w:rsidP="00E671BF">
      <w:r>
        <w:rPr>
          <w:noProof/>
          <w:lang w:val="en-US"/>
        </w:rPr>
        <mc:AlternateContent>
          <mc:Choice Requires="wps">
            <w:drawing>
              <wp:anchor distT="0" distB="0" distL="114300" distR="114300" simplePos="0" relativeHeight="251664384" behindDoc="0" locked="0" layoutInCell="1" allowOverlap="1" wp14:anchorId="2897D81E" wp14:editId="0AAEE7C9">
                <wp:simplePos x="0" y="0"/>
                <wp:positionH relativeFrom="column">
                  <wp:posOffset>-971550</wp:posOffset>
                </wp:positionH>
                <wp:positionV relativeFrom="paragraph">
                  <wp:posOffset>113665</wp:posOffset>
                </wp:positionV>
                <wp:extent cx="7200900" cy="3886200"/>
                <wp:effectExtent l="6350" t="0" r="0" b="0"/>
                <wp:wrapSquare wrapText="bothSides"/>
                <wp:docPr id="1" name="Text Box 1"/>
                <wp:cNvGraphicFramePr/>
                <a:graphic xmlns:a="http://schemas.openxmlformats.org/drawingml/2006/main">
                  <a:graphicData uri="http://schemas.microsoft.com/office/word/2010/wordprocessingShape">
                    <wps:wsp>
                      <wps:cNvSpPr txBox="1"/>
                      <wps:spPr>
                        <a:xfrm rot="5400000">
                          <a:off x="0" y="0"/>
                          <a:ext cx="7200900" cy="3886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Change w:id="491">
                                <w:tblGrid>
                                  <w:gridCol w:w="862"/>
                                  <w:gridCol w:w="851"/>
                                  <w:gridCol w:w="674"/>
                                  <w:gridCol w:w="674"/>
                                  <w:gridCol w:w="851"/>
                                  <w:gridCol w:w="851"/>
                                  <w:gridCol w:w="674"/>
                                  <w:gridCol w:w="674"/>
                                  <w:gridCol w:w="674"/>
                                  <w:gridCol w:w="674"/>
                                  <w:gridCol w:w="674"/>
                                  <w:gridCol w:w="851"/>
                                  <w:gridCol w:w="674"/>
                                  <w:gridCol w:w="851"/>
                                  <w:gridCol w:w="674"/>
                                </w:tblGrid>
                              </w:tblGridChange>
                            </w:tblGrid>
                            <w:tr w:rsidR="0089495A" w14:paraId="0170FDD8" w14:textId="77777777" w:rsidTr="000238E4">
                              <w:trPr>
                                <w:cantSplit/>
                                <w:trHeight w:val="1194"/>
                              </w:trPr>
                              <w:tc>
                                <w:tcPr>
                                  <w:tcW w:w="862" w:type="dxa"/>
                                  <w:vAlign w:val="center"/>
                                </w:tcPr>
                                <w:p w14:paraId="79CCC142" w14:textId="77777777" w:rsidR="0089495A" w:rsidRDefault="0089495A" w:rsidP="000238E4">
                                  <w:r>
                                    <w:t>Casos de Uso</w:t>
                                  </w:r>
                                </w:p>
                              </w:tc>
                              <w:tc>
                                <w:tcPr>
                                  <w:tcW w:w="851" w:type="dxa"/>
                                  <w:vAlign w:val="center"/>
                                </w:tcPr>
                                <w:p w14:paraId="3F1F0A65" w14:textId="77777777" w:rsidR="0089495A" w:rsidRDefault="0089495A" w:rsidP="000238E4">
                                  <w:r>
                                    <w:t>RNF1</w:t>
                                  </w:r>
                                </w:p>
                              </w:tc>
                              <w:tc>
                                <w:tcPr>
                                  <w:tcW w:w="674" w:type="dxa"/>
                                  <w:vAlign w:val="center"/>
                                </w:tcPr>
                                <w:p w14:paraId="24DEA3A1" w14:textId="77777777" w:rsidR="0089495A" w:rsidRDefault="0089495A" w:rsidP="000238E4">
                                  <w:r>
                                    <w:t>RF1</w:t>
                                  </w:r>
                                </w:p>
                              </w:tc>
                              <w:tc>
                                <w:tcPr>
                                  <w:tcW w:w="674" w:type="dxa"/>
                                  <w:vAlign w:val="center"/>
                                </w:tcPr>
                                <w:p w14:paraId="0C38104A" w14:textId="77777777" w:rsidR="0089495A" w:rsidRDefault="0089495A" w:rsidP="000238E4">
                                  <w:r>
                                    <w:t>RF2</w:t>
                                  </w:r>
                                </w:p>
                              </w:tc>
                              <w:tc>
                                <w:tcPr>
                                  <w:tcW w:w="851" w:type="dxa"/>
                                  <w:vAlign w:val="center"/>
                                </w:tcPr>
                                <w:p w14:paraId="5DD58E38" w14:textId="77777777" w:rsidR="0089495A" w:rsidRDefault="0089495A" w:rsidP="000238E4">
                                  <w:r>
                                    <w:t>RNF4</w:t>
                                  </w:r>
                                </w:p>
                              </w:tc>
                              <w:tc>
                                <w:tcPr>
                                  <w:tcW w:w="851" w:type="dxa"/>
                                  <w:vAlign w:val="center"/>
                                </w:tcPr>
                                <w:p w14:paraId="64BDE20B" w14:textId="77777777" w:rsidR="0089495A" w:rsidRDefault="0089495A" w:rsidP="000238E4">
                                  <w:r>
                                    <w:t>RNF5</w:t>
                                  </w:r>
                                </w:p>
                              </w:tc>
                              <w:tc>
                                <w:tcPr>
                                  <w:tcW w:w="674" w:type="dxa"/>
                                  <w:vAlign w:val="center"/>
                                </w:tcPr>
                                <w:p w14:paraId="6395A8D2" w14:textId="77777777" w:rsidR="0089495A" w:rsidRDefault="0089495A" w:rsidP="000238E4">
                                  <w:r>
                                    <w:t>RF3</w:t>
                                  </w:r>
                                </w:p>
                              </w:tc>
                              <w:tc>
                                <w:tcPr>
                                  <w:tcW w:w="674" w:type="dxa"/>
                                  <w:vAlign w:val="center"/>
                                </w:tcPr>
                                <w:p w14:paraId="7F7A5E8C" w14:textId="77777777" w:rsidR="0089495A" w:rsidRDefault="0089495A" w:rsidP="000238E4">
                                  <w:r>
                                    <w:t>RF4</w:t>
                                  </w:r>
                                </w:p>
                              </w:tc>
                              <w:tc>
                                <w:tcPr>
                                  <w:tcW w:w="674" w:type="dxa"/>
                                  <w:vAlign w:val="center"/>
                                </w:tcPr>
                                <w:p w14:paraId="148A0E08" w14:textId="77777777" w:rsidR="0089495A" w:rsidRDefault="0089495A" w:rsidP="000238E4">
                                  <w:r>
                                    <w:t>RF5</w:t>
                                  </w:r>
                                </w:p>
                              </w:tc>
                              <w:tc>
                                <w:tcPr>
                                  <w:tcW w:w="674" w:type="dxa"/>
                                  <w:vAlign w:val="center"/>
                                </w:tcPr>
                                <w:p w14:paraId="0F491569" w14:textId="77777777" w:rsidR="0089495A" w:rsidRDefault="0089495A" w:rsidP="000238E4">
                                  <w:r>
                                    <w:t>RF6</w:t>
                                  </w:r>
                                </w:p>
                              </w:tc>
                              <w:tc>
                                <w:tcPr>
                                  <w:tcW w:w="674" w:type="dxa"/>
                                  <w:vAlign w:val="center"/>
                                </w:tcPr>
                                <w:p w14:paraId="01C72215" w14:textId="77777777" w:rsidR="0089495A" w:rsidRDefault="0089495A" w:rsidP="000238E4">
                                  <w:r>
                                    <w:t>RF7</w:t>
                                  </w:r>
                                </w:p>
                              </w:tc>
                              <w:tc>
                                <w:tcPr>
                                  <w:tcW w:w="851" w:type="dxa"/>
                                  <w:vAlign w:val="center"/>
                                </w:tcPr>
                                <w:p w14:paraId="4F73374D" w14:textId="77777777" w:rsidR="0089495A" w:rsidRDefault="0089495A" w:rsidP="000238E4">
                                  <w:r>
                                    <w:t>RNF2</w:t>
                                  </w:r>
                                </w:p>
                              </w:tc>
                              <w:tc>
                                <w:tcPr>
                                  <w:tcW w:w="674" w:type="dxa"/>
                                  <w:vAlign w:val="center"/>
                                </w:tcPr>
                                <w:p w14:paraId="121D5D3E" w14:textId="77777777" w:rsidR="0089495A" w:rsidRDefault="0089495A" w:rsidP="000238E4">
                                  <w:r>
                                    <w:t>RF8</w:t>
                                  </w:r>
                                </w:p>
                              </w:tc>
                              <w:tc>
                                <w:tcPr>
                                  <w:tcW w:w="851" w:type="dxa"/>
                                  <w:vAlign w:val="center"/>
                                </w:tcPr>
                                <w:p w14:paraId="0B8EDCF5" w14:textId="77777777" w:rsidR="0089495A" w:rsidRDefault="0089495A" w:rsidP="000238E4">
                                  <w:r>
                                    <w:t>RNF3</w:t>
                                  </w:r>
                                </w:p>
                              </w:tc>
                              <w:tc>
                                <w:tcPr>
                                  <w:tcW w:w="674" w:type="dxa"/>
                                  <w:vAlign w:val="center"/>
                                </w:tcPr>
                                <w:p w14:paraId="02BF56C9" w14:textId="77777777" w:rsidR="0089495A" w:rsidRDefault="0089495A" w:rsidP="000238E4">
                                  <w:r>
                                    <w:t>RF9</w:t>
                                  </w:r>
                                </w:p>
                              </w:tc>
                            </w:tr>
                            <w:tr w:rsidR="0089495A" w14:paraId="4B600672" w14:textId="77777777" w:rsidTr="000238E4">
                              <w:trPr>
                                <w:cantSplit/>
                                <w:trHeight w:val="490"/>
                              </w:trPr>
                              <w:tc>
                                <w:tcPr>
                                  <w:tcW w:w="862" w:type="dxa"/>
                                  <w:vAlign w:val="center"/>
                                </w:tcPr>
                                <w:p w14:paraId="66C6EA03" w14:textId="77777777" w:rsidR="0089495A" w:rsidRDefault="0089495A" w:rsidP="000238E4">
                                  <w:r>
                                    <w:t>CU1</w:t>
                                  </w:r>
                                </w:p>
                              </w:tc>
                              <w:tc>
                                <w:tcPr>
                                  <w:tcW w:w="851" w:type="dxa"/>
                                  <w:vAlign w:val="center"/>
                                </w:tcPr>
                                <w:p w14:paraId="780C5BCF" w14:textId="77777777" w:rsidR="0089495A" w:rsidRPr="00580CB8" w:rsidRDefault="0089495A"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0D2B026C" w14:textId="77777777" w:rsidR="0089495A" w:rsidRPr="00580CB8" w:rsidRDefault="0089495A" w:rsidP="000238E4">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608A434" w14:textId="77777777" w:rsidR="0089495A" w:rsidRDefault="0089495A" w:rsidP="000238E4">
                                  <w:pPr>
                                    <w:jc w:val="center"/>
                                  </w:pPr>
                                </w:p>
                              </w:tc>
                              <w:tc>
                                <w:tcPr>
                                  <w:tcW w:w="851" w:type="dxa"/>
                                  <w:vAlign w:val="center"/>
                                </w:tcPr>
                                <w:p w14:paraId="549036DB" w14:textId="77777777" w:rsidR="0089495A" w:rsidRDefault="0089495A" w:rsidP="000238E4">
                                  <w:pPr>
                                    <w:jc w:val="center"/>
                                  </w:pPr>
                                </w:p>
                              </w:tc>
                              <w:tc>
                                <w:tcPr>
                                  <w:tcW w:w="851" w:type="dxa"/>
                                  <w:vAlign w:val="center"/>
                                </w:tcPr>
                                <w:p w14:paraId="3B9552D7" w14:textId="77777777" w:rsidR="0089495A" w:rsidRDefault="0089495A" w:rsidP="000238E4">
                                  <w:pPr>
                                    <w:jc w:val="center"/>
                                  </w:pPr>
                                </w:p>
                              </w:tc>
                              <w:tc>
                                <w:tcPr>
                                  <w:tcW w:w="674" w:type="dxa"/>
                                  <w:vAlign w:val="center"/>
                                </w:tcPr>
                                <w:p w14:paraId="6A97CF6E" w14:textId="77777777" w:rsidR="0089495A" w:rsidRDefault="0089495A" w:rsidP="000238E4">
                                  <w:pPr>
                                    <w:jc w:val="center"/>
                                  </w:pPr>
                                </w:p>
                              </w:tc>
                              <w:tc>
                                <w:tcPr>
                                  <w:tcW w:w="674" w:type="dxa"/>
                                  <w:vAlign w:val="center"/>
                                </w:tcPr>
                                <w:p w14:paraId="5CFD9A2F" w14:textId="77777777" w:rsidR="0089495A" w:rsidRDefault="0089495A" w:rsidP="000238E4">
                                  <w:pPr>
                                    <w:jc w:val="center"/>
                                  </w:pPr>
                                </w:p>
                              </w:tc>
                              <w:tc>
                                <w:tcPr>
                                  <w:tcW w:w="674" w:type="dxa"/>
                                  <w:vAlign w:val="center"/>
                                </w:tcPr>
                                <w:p w14:paraId="0810D425" w14:textId="77777777" w:rsidR="0089495A" w:rsidRDefault="0089495A" w:rsidP="000238E4">
                                  <w:pPr>
                                    <w:jc w:val="center"/>
                                  </w:pPr>
                                </w:p>
                              </w:tc>
                              <w:tc>
                                <w:tcPr>
                                  <w:tcW w:w="674" w:type="dxa"/>
                                  <w:vAlign w:val="center"/>
                                </w:tcPr>
                                <w:p w14:paraId="08A74578" w14:textId="77777777" w:rsidR="0089495A" w:rsidRDefault="0089495A" w:rsidP="000238E4">
                                  <w:pPr>
                                    <w:jc w:val="center"/>
                                  </w:pPr>
                                </w:p>
                              </w:tc>
                              <w:tc>
                                <w:tcPr>
                                  <w:tcW w:w="674" w:type="dxa"/>
                                  <w:vAlign w:val="center"/>
                                </w:tcPr>
                                <w:p w14:paraId="1420BEA6" w14:textId="77777777" w:rsidR="0089495A" w:rsidRDefault="0089495A" w:rsidP="000238E4">
                                  <w:pPr>
                                    <w:jc w:val="center"/>
                                  </w:pPr>
                                </w:p>
                              </w:tc>
                              <w:tc>
                                <w:tcPr>
                                  <w:tcW w:w="851" w:type="dxa"/>
                                  <w:vAlign w:val="center"/>
                                </w:tcPr>
                                <w:p w14:paraId="473EA6AB" w14:textId="77777777" w:rsidR="0089495A" w:rsidRDefault="0089495A" w:rsidP="000238E4">
                                  <w:pPr>
                                    <w:jc w:val="center"/>
                                  </w:pPr>
                                </w:p>
                              </w:tc>
                              <w:tc>
                                <w:tcPr>
                                  <w:tcW w:w="674" w:type="dxa"/>
                                  <w:vAlign w:val="center"/>
                                </w:tcPr>
                                <w:p w14:paraId="498CC915" w14:textId="77777777" w:rsidR="0089495A" w:rsidRDefault="0089495A" w:rsidP="000238E4">
                                  <w:pPr>
                                    <w:jc w:val="center"/>
                                  </w:pPr>
                                </w:p>
                              </w:tc>
                              <w:tc>
                                <w:tcPr>
                                  <w:tcW w:w="851" w:type="dxa"/>
                                  <w:vAlign w:val="center"/>
                                </w:tcPr>
                                <w:p w14:paraId="390B181A" w14:textId="77777777" w:rsidR="0089495A" w:rsidRDefault="0089495A" w:rsidP="000238E4">
                                  <w:pPr>
                                    <w:jc w:val="center"/>
                                  </w:pPr>
                                </w:p>
                              </w:tc>
                              <w:tc>
                                <w:tcPr>
                                  <w:tcW w:w="674" w:type="dxa"/>
                                  <w:vAlign w:val="center"/>
                                </w:tcPr>
                                <w:p w14:paraId="79A85F61" w14:textId="77777777" w:rsidR="0089495A" w:rsidRDefault="0089495A" w:rsidP="000238E4">
                                  <w:pPr>
                                    <w:jc w:val="center"/>
                                  </w:pPr>
                                </w:p>
                              </w:tc>
                            </w:tr>
                            <w:tr w:rsidR="0089495A" w14:paraId="424DF353" w14:textId="77777777" w:rsidTr="000238E4">
                              <w:trPr>
                                <w:cantSplit/>
                                <w:trHeight w:val="470"/>
                              </w:trPr>
                              <w:tc>
                                <w:tcPr>
                                  <w:tcW w:w="862" w:type="dxa"/>
                                  <w:vAlign w:val="center"/>
                                </w:tcPr>
                                <w:p w14:paraId="3DE42725" w14:textId="77777777" w:rsidR="0089495A" w:rsidRDefault="0089495A" w:rsidP="000238E4">
                                  <w:r>
                                    <w:t>CU2</w:t>
                                  </w:r>
                                </w:p>
                              </w:tc>
                              <w:tc>
                                <w:tcPr>
                                  <w:tcW w:w="851" w:type="dxa"/>
                                  <w:vAlign w:val="center"/>
                                </w:tcPr>
                                <w:p w14:paraId="74BE8736" w14:textId="77777777" w:rsidR="0089495A" w:rsidRDefault="0089495A" w:rsidP="000238E4">
                                  <w:pPr>
                                    <w:jc w:val="center"/>
                                  </w:pPr>
                                </w:p>
                              </w:tc>
                              <w:tc>
                                <w:tcPr>
                                  <w:tcW w:w="674" w:type="dxa"/>
                                  <w:vAlign w:val="center"/>
                                </w:tcPr>
                                <w:p w14:paraId="4C561B7A" w14:textId="77777777" w:rsidR="0089495A" w:rsidRDefault="0089495A" w:rsidP="000238E4">
                                  <w:pPr>
                                    <w:jc w:val="center"/>
                                  </w:pPr>
                                </w:p>
                              </w:tc>
                              <w:tc>
                                <w:tcPr>
                                  <w:tcW w:w="674" w:type="dxa"/>
                                  <w:vAlign w:val="center"/>
                                </w:tcPr>
                                <w:p w14:paraId="1E68F0B6"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3AE74458" w14:textId="77777777" w:rsidR="0089495A" w:rsidRDefault="0089495A" w:rsidP="000238E4">
                                  <w:pPr>
                                    <w:jc w:val="center"/>
                                  </w:pPr>
                                </w:p>
                              </w:tc>
                              <w:tc>
                                <w:tcPr>
                                  <w:tcW w:w="851" w:type="dxa"/>
                                  <w:vAlign w:val="center"/>
                                </w:tcPr>
                                <w:p w14:paraId="5535AFB8" w14:textId="77777777" w:rsidR="0089495A" w:rsidRDefault="0089495A" w:rsidP="000238E4">
                                  <w:pPr>
                                    <w:jc w:val="center"/>
                                  </w:pPr>
                                </w:p>
                              </w:tc>
                              <w:tc>
                                <w:tcPr>
                                  <w:tcW w:w="674" w:type="dxa"/>
                                  <w:vAlign w:val="center"/>
                                </w:tcPr>
                                <w:p w14:paraId="07A31830" w14:textId="77777777" w:rsidR="0089495A" w:rsidRDefault="0089495A" w:rsidP="000238E4">
                                  <w:pPr>
                                    <w:jc w:val="center"/>
                                  </w:pPr>
                                </w:p>
                              </w:tc>
                              <w:tc>
                                <w:tcPr>
                                  <w:tcW w:w="674" w:type="dxa"/>
                                  <w:vAlign w:val="center"/>
                                </w:tcPr>
                                <w:p w14:paraId="16E3A3F6" w14:textId="77777777" w:rsidR="0089495A" w:rsidRDefault="0089495A" w:rsidP="000238E4">
                                  <w:pPr>
                                    <w:jc w:val="center"/>
                                  </w:pPr>
                                </w:p>
                              </w:tc>
                              <w:tc>
                                <w:tcPr>
                                  <w:tcW w:w="674" w:type="dxa"/>
                                  <w:vAlign w:val="center"/>
                                </w:tcPr>
                                <w:p w14:paraId="3615C286" w14:textId="77777777" w:rsidR="0089495A" w:rsidRDefault="0089495A" w:rsidP="000238E4">
                                  <w:pPr>
                                    <w:jc w:val="center"/>
                                  </w:pPr>
                                </w:p>
                              </w:tc>
                              <w:tc>
                                <w:tcPr>
                                  <w:tcW w:w="674" w:type="dxa"/>
                                  <w:vAlign w:val="center"/>
                                </w:tcPr>
                                <w:p w14:paraId="7BD46452" w14:textId="77777777" w:rsidR="0089495A" w:rsidRDefault="0089495A" w:rsidP="000238E4">
                                  <w:pPr>
                                    <w:jc w:val="center"/>
                                  </w:pPr>
                                </w:p>
                              </w:tc>
                              <w:tc>
                                <w:tcPr>
                                  <w:tcW w:w="674" w:type="dxa"/>
                                  <w:vAlign w:val="center"/>
                                </w:tcPr>
                                <w:p w14:paraId="1E198F3C" w14:textId="77777777" w:rsidR="0089495A" w:rsidRDefault="0089495A" w:rsidP="000238E4">
                                  <w:pPr>
                                    <w:jc w:val="center"/>
                                  </w:pPr>
                                </w:p>
                              </w:tc>
                              <w:tc>
                                <w:tcPr>
                                  <w:tcW w:w="851" w:type="dxa"/>
                                  <w:vAlign w:val="center"/>
                                </w:tcPr>
                                <w:p w14:paraId="5598A492" w14:textId="77777777" w:rsidR="0089495A" w:rsidRDefault="0089495A" w:rsidP="000238E4">
                                  <w:pPr>
                                    <w:jc w:val="center"/>
                                  </w:pPr>
                                </w:p>
                              </w:tc>
                              <w:tc>
                                <w:tcPr>
                                  <w:tcW w:w="674" w:type="dxa"/>
                                  <w:vAlign w:val="center"/>
                                </w:tcPr>
                                <w:p w14:paraId="5BEE6295" w14:textId="77777777" w:rsidR="0089495A" w:rsidRDefault="0089495A" w:rsidP="000238E4">
                                  <w:pPr>
                                    <w:jc w:val="center"/>
                                  </w:pPr>
                                </w:p>
                              </w:tc>
                              <w:tc>
                                <w:tcPr>
                                  <w:tcW w:w="851" w:type="dxa"/>
                                  <w:vAlign w:val="center"/>
                                </w:tcPr>
                                <w:p w14:paraId="6348DD65" w14:textId="77777777" w:rsidR="0089495A" w:rsidRDefault="0089495A" w:rsidP="000238E4">
                                  <w:pPr>
                                    <w:jc w:val="center"/>
                                  </w:pPr>
                                </w:p>
                              </w:tc>
                              <w:tc>
                                <w:tcPr>
                                  <w:tcW w:w="674" w:type="dxa"/>
                                  <w:vAlign w:val="center"/>
                                </w:tcPr>
                                <w:p w14:paraId="7D6261C6" w14:textId="77777777" w:rsidR="0089495A" w:rsidRDefault="0089495A" w:rsidP="000238E4">
                                  <w:pPr>
                                    <w:jc w:val="center"/>
                                  </w:pPr>
                                </w:p>
                              </w:tc>
                            </w:tr>
                            <w:tr w:rsidR="0089495A" w14:paraId="65952D4A" w14:textId="77777777" w:rsidTr="000238E4">
                              <w:trPr>
                                <w:cantSplit/>
                                <w:trHeight w:val="490"/>
                              </w:trPr>
                              <w:tc>
                                <w:tcPr>
                                  <w:tcW w:w="862" w:type="dxa"/>
                                  <w:vAlign w:val="center"/>
                                </w:tcPr>
                                <w:p w14:paraId="437C7D83" w14:textId="77777777" w:rsidR="0089495A" w:rsidRDefault="0089495A" w:rsidP="000238E4">
                                  <w:r>
                                    <w:t>CU3</w:t>
                                  </w:r>
                                </w:p>
                              </w:tc>
                              <w:tc>
                                <w:tcPr>
                                  <w:tcW w:w="851" w:type="dxa"/>
                                  <w:vAlign w:val="center"/>
                                </w:tcPr>
                                <w:p w14:paraId="19E7D393" w14:textId="77777777" w:rsidR="0089495A" w:rsidRDefault="0089495A" w:rsidP="000238E4">
                                  <w:pPr>
                                    <w:jc w:val="center"/>
                                  </w:pPr>
                                </w:p>
                              </w:tc>
                              <w:tc>
                                <w:tcPr>
                                  <w:tcW w:w="674" w:type="dxa"/>
                                  <w:vAlign w:val="center"/>
                                </w:tcPr>
                                <w:p w14:paraId="6DAC5EBB" w14:textId="77777777" w:rsidR="0089495A" w:rsidRDefault="0089495A" w:rsidP="000238E4">
                                  <w:pPr>
                                    <w:jc w:val="center"/>
                                  </w:pPr>
                                </w:p>
                              </w:tc>
                              <w:tc>
                                <w:tcPr>
                                  <w:tcW w:w="674" w:type="dxa"/>
                                  <w:vAlign w:val="center"/>
                                </w:tcPr>
                                <w:p w14:paraId="08BB0BD8" w14:textId="77777777" w:rsidR="0089495A" w:rsidRDefault="0089495A" w:rsidP="000238E4">
                                  <w:pPr>
                                    <w:jc w:val="center"/>
                                  </w:pPr>
                                </w:p>
                              </w:tc>
                              <w:tc>
                                <w:tcPr>
                                  <w:tcW w:w="851" w:type="dxa"/>
                                  <w:vAlign w:val="center"/>
                                </w:tcPr>
                                <w:p w14:paraId="0AC22421" w14:textId="77777777" w:rsidR="0089495A" w:rsidRPr="00580CB8" w:rsidRDefault="0089495A"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54F0C47A" w14:textId="77777777" w:rsidR="0089495A" w:rsidRPr="00580CB8" w:rsidRDefault="0089495A"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3AE68E4"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4FAD43C" w14:textId="77777777" w:rsidR="0089495A" w:rsidRDefault="0089495A" w:rsidP="000238E4">
                                  <w:pPr>
                                    <w:jc w:val="center"/>
                                  </w:pPr>
                                </w:p>
                              </w:tc>
                              <w:tc>
                                <w:tcPr>
                                  <w:tcW w:w="674" w:type="dxa"/>
                                  <w:vAlign w:val="center"/>
                                </w:tcPr>
                                <w:p w14:paraId="65ACE0BB" w14:textId="77777777" w:rsidR="0089495A" w:rsidRDefault="0089495A" w:rsidP="000238E4">
                                  <w:pPr>
                                    <w:jc w:val="center"/>
                                  </w:pPr>
                                </w:p>
                              </w:tc>
                              <w:tc>
                                <w:tcPr>
                                  <w:tcW w:w="674" w:type="dxa"/>
                                  <w:vAlign w:val="center"/>
                                </w:tcPr>
                                <w:p w14:paraId="34364518" w14:textId="77777777" w:rsidR="0089495A" w:rsidRDefault="0089495A" w:rsidP="000238E4">
                                  <w:pPr>
                                    <w:jc w:val="center"/>
                                  </w:pPr>
                                </w:p>
                              </w:tc>
                              <w:tc>
                                <w:tcPr>
                                  <w:tcW w:w="674" w:type="dxa"/>
                                  <w:vAlign w:val="center"/>
                                </w:tcPr>
                                <w:p w14:paraId="2105776C" w14:textId="77777777" w:rsidR="0089495A" w:rsidRDefault="0089495A" w:rsidP="000238E4">
                                  <w:pPr>
                                    <w:jc w:val="center"/>
                                  </w:pPr>
                                </w:p>
                              </w:tc>
                              <w:tc>
                                <w:tcPr>
                                  <w:tcW w:w="851" w:type="dxa"/>
                                  <w:vAlign w:val="center"/>
                                </w:tcPr>
                                <w:p w14:paraId="69C32B92" w14:textId="77777777" w:rsidR="0089495A" w:rsidRDefault="0089495A" w:rsidP="000238E4">
                                  <w:pPr>
                                    <w:jc w:val="center"/>
                                  </w:pPr>
                                </w:p>
                              </w:tc>
                              <w:tc>
                                <w:tcPr>
                                  <w:tcW w:w="674" w:type="dxa"/>
                                  <w:vAlign w:val="center"/>
                                </w:tcPr>
                                <w:p w14:paraId="7F6B68DC" w14:textId="77777777" w:rsidR="0089495A" w:rsidRDefault="0089495A" w:rsidP="000238E4">
                                  <w:pPr>
                                    <w:jc w:val="center"/>
                                  </w:pPr>
                                </w:p>
                              </w:tc>
                              <w:tc>
                                <w:tcPr>
                                  <w:tcW w:w="851" w:type="dxa"/>
                                  <w:vAlign w:val="center"/>
                                </w:tcPr>
                                <w:p w14:paraId="56A2C48B" w14:textId="77777777" w:rsidR="0089495A" w:rsidRDefault="0089495A" w:rsidP="000238E4">
                                  <w:pPr>
                                    <w:jc w:val="center"/>
                                  </w:pPr>
                                </w:p>
                              </w:tc>
                              <w:tc>
                                <w:tcPr>
                                  <w:tcW w:w="674" w:type="dxa"/>
                                  <w:vAlign w:val="center"/>
                                </w:tcPr>
                                <w:p w14:paraId="3D5AF5D1" w14:textId="77777777" w:rsidR="0089495A" w:rsidRDefault="0089495A" w:rsidP="000238E4">
                                  <w:pPr>
                                    <w:jc w:val="center"/>
                                  </w:pPr>
                                </w:p>
                              </w:tc>
                            </w:tr>
                            <w:tr w:rsidR="0089495A" w14:paraId="4401694A" w14:textId="77777777" w:rsidTr="000238E4">
                              <w:trPr>
                                <w:cantSplit/>
                                <w:trHeight w:val="470"/>
                              </w:trPr>
                              <w:tc>
                                <w:tcPr>
                                  <w:tcW w:w="862" w:type="dxa"/>
                                  <w:vAlign w:val="center"/>
                                </w:tcPr>
                                <w:p w14:paraId="26F74BF9" w14:textId="77777777" w:rsidR="0089495A" w:rsidRDefault="0089495A" w:rsidP="000238E4">
                                  <w:r>
                                    <w:t>CU4</w:t>
                                  </w:r>
                                </w:p>
                              </w:tc>
                              <w:tc>
                                <w:tcPr>
                                  <w:tcW w:w="851" w:type="dxa"/>
                                  <w:vAlign w:val="center"/>
                                </w:tcPr>
                                <w:p w14:paraId="782A4BFF" w14:textId="77777777" w:rsidR="0089495A" w:rsidRDefault="0089495A" w:rsidP="000238E4">
                                  <w:pPr>
                                    <w:jc w:val="center"/>
                                  </w:pPr>
                                </w:p>
                              </w:tc>
                              <w:tc>
                                <w:tcPr>
                                  <w:tcW w:w="674" w:type="dxa"/>
                                  <w:vAlign w:val="center"/>
                                </w:tcPr>
                                <w:p w14:paraId="09B26CDA" w14:textId="77777777" w:rsidR="0089495A" w:rsidRDefault="0089495A" w:rsidP="000238E4">
                                  <w:pPr>
                                    <w:jc w:val="center"/>
                                  </w:pPr>
                                </w:p>
                              </w:tc>
                              <w:tc>
                                <w:tcPr>
                                  <w:tcW w:w="674" w:type="dxa"/>
                                  <w:vAlign w:val="center"/>
                                </w:tcPr>
                                <w:p w14:paraId="1D069A60" w14:textId="77777777" w:rsidR="0089495A" w:rsidRDefault="0089495A" w:rsidP="000238E4">
                                  <w:pPr>
                                    <w:jc w:val="center"/>
                                  </w:pPr>
                                </w:p>
                              </w:tc>
                              <w:tc>
                                <w:tcPr>
                                  <w:tcW w:w="851" w:type="dxa"/>
                                  <w:vAlign w:val="center"/>
                                </w:tcPr>
                                <w:p w14:paraId="215D0AAD"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096F525D"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0EB76027" w14:textId="77777777" w:rsidR="0089495A" w:rsidRDefault="0089495A" w:rsidP="000238E4">
                                  <w:pPr>
                                    <w:jc w:val="center"/>
                                  </w:pPr>
                                </w:p>
                              </w:tc>
                              <w:tc>
                                <w:tcPr>
                                  <w:tcW w:w="674" w:type="dxa"/>
                                  <w:vAlign w:val="center"/>
                                </w:tcPr>
                                <w:p w14:paraId="2BF06BA5"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15E6A9D" w14:textId="77777777" w:rsidR="0089495A" w:rsidRDefault="0089495A" w:rsidP="000238E4">
                                  <w:pPr>
                                    <w:jc w:val="center"/>
                                  </w:pPr>
                                </w:p>
                              </w:tc>
                              <w:tc>
                                <w:tcPr>
                                  <w:tcW w:w="674" w:type="dxa"/>
                                  <w:vAlign w:val="center"/>
                                </w:tcPr>
                                <w:p w14:paraId="5E2CE26C" w14:textId="77777777" w:rsidR="0089495A" w:rsidRDefault="0089495A" w:rsidP="000238E4">
                                  <w:pPr>
                                    <w:jc w:val="center"/>
                                  </w:pPr>
                                </w:p>
                              </w:tc>
                              <w:tc>
                                <w:tcPr>
                                  <w:tcW w:w="674" w:type="dxa"/>
                                  <w:vAlign w:val="center"/>
                                </w:tcPr>
                                <w:p w14:paraId="7AF73DD2" w14:textId="77777777" w:rsidR="0089495A" w:rsidRDefault="0089495A" w:rsidP="000238E4">
                                  <w:pPr>
                                    <w:jc w:val="center"/>
                                  </w:pPr>
                                </w:p>
                              </w:tc>
                              <w:tc>
                                <w:tcPr>
                                  <w:tcW w:w="851" w:type="dxa"/>
                                  <w:vAlign w:val="center"/>
                                </w:tcPr>
                                <w:p w14:paraId="7A0B9367" w14:textId="77777777" w:rsidR="0089495A" w:rsidRDefault="0089495A" w:rsidP="000238E4">
                                  <w:pPr>
                                    <w:jc w:val="center"/>
                                  </w:pPr>
                                </w:p>
                              </w:tc>
                              <w:tc>
                                <w:tcPr>
                                  <w:tcW w:w="674" w:type="dxa"/>
                                  <w:vAlign w:val="center"/>
                                </w:tcPr>
                                <w:p w14:paraId="2922C8D6" w14:textId="77777777" w:rsidR="0089495A" w:rsidRDefault="0089495A" w:rsidP="000238E4">
                                  <w:pPr>
                                    <w:jc w:val="center"/>
                                  </w:pPr>
                                </w:p>
                              </w:tc>
                              <w:tc>
                                <w:tcPr>
                                  <w:tcW w:w="851" w:type="dxa"/>
                                  <w:vAlign w:val="center"/>
                                </w:tcPr>
                                <w:p w14:paraId="367F7B4E" w14:textId="77777777" w:rsidR="0089495A" w:rsidRDefault="0089495A" w:rsidP="000238E4">
                                  <w:pPr>
                                    <w:jc w:val="center"/>
                                  </w:pPr>
                                </w:p>
                              </w:tc>
                              <w:tc>
                                <w:tcPr>
                                  <w:tcW w:w="674" w:type="dxa"/>
                                  <w:vAlign w:val="center"/>
                                </w:tcPr>
                                <w:p w14:paraId="53AA36B4" w14:textId="77777777" w:rsidR="0089495A" w:rsidRDefault="0089495A" w:rsidP="000238E4">
                                  <w:pPr>
                                    <w:jc w:val="center"/>
                                  </w:pPr>
                                </w:p>
                              </w:tc>
                            </w:tr>
                            <w:tr w:rsidR="0089495A" w14:paraId="007ADA24" w14:textId="77777777" w:rsidTr="000238E4">
                              <w:trPr>
                                <w:cantSplit/>
                                <w:trHeight w:val="490"/>
                              </w:trPr>
                              <w:tc>
                                <w:tcPr>
                                  <w:tcW w:w="862" w:type="dxa"/>
                                  <w:vAlign w:val="center"/>
                                </w:tcPr>
                                <w:p w14:paraId="053103D1" w14:textId="77777777" w:rsidR="0089495A" w:rsidRDefault="0089495A" w:rsidP="000238E4">
                                  <w:r>
                                    <w:t>CU5</w:t>
                                  </w:r>
                                </w:p>
                              </w:tc>
                              <w:tc>
                                <w:tcPr>
                                  <w:tcW w:w="851" w:type="dxa"/>
                                  <w:vAlign w:val="center"/>
                                </w:tcPr>
                                <w:p w14:paraId="446C2ACA" w14:textId="77777777" w:rsidR="0089495A" w:rsidRDefault="0089495A" w:rsidP="000238E4">
                                  <w:pPr>
                                    <w:jc w:val="center"/>
                                  </w:pPr>
                                </w:p>
                              </w:tc>
                              <w:tc>
                                <w:tcPr>
                                  <w:tcW w:w="674" w:type="dxa"/>
                                  <w:vAlign w:val="center"/>
                                </w:tcPr>
                                <w:p w14:paraId="04B25443" w14:textId="77777777" w:rsidR="0089495A" w:rsidRDefault="0089495A" w:rsidP="000238E4">
                                  <w:pPr>
                                    <w:jc w:val="center"/>
                                  </w:pPr>
                                </w:p>
                              </w:tc>
                              <w:tc>
                                <w:tcPr>
                                  <w:tcW w:w="674" w:type="dxa"/>
                                  <w:vAlign w:val="center"/>
                                </w:tcPr>
                                <w:p w14:paraId="48574FC1" w14:textId="77777777" w:rsidR="0089495A" w:rsidRDefault="0089495A" w:rsidP="000238E4">
                                  <w:pPr>
                                    <w:jc w:val="center"/>
                                  </w:pPr>
                                </w:p>
                              </w:tc>
                              <w:tc>
                                <w:tcPr>
                                  <w:tcW w:w="851" w:type="dxa"/>
                                  <w:vAlign w:val="center"/>
                                </w:tcPr>
                                <w:p w14:paraId="589B688B" w14:textId="77777777" w:rsidR="0089495A" w:rsidRDefault="0089495A" w:rsidP="000238E4">
                                  <w:pPr>
                                    <w:jc w:val="center"/>
                                  </w:pPr>
                                </w:p>
                              </w:tc>
                              <w:tc>
                                <w:tcPr>
                                  <w:tcW w:w="851" w:type="dxa"/>
                                  <w:vAlign w:val="center"/>
                                </w:tcPr>
                                <w:p w14:paraId="5D0676A2" w14:textId="77777777" w:rsidR="0089495A" w:rsidRDefault="0089495A" w:rsidP="000238E4">
                                  <w:pPr>
                                    <w:jc w:val="center"/>
                                  </w:pPr>
                                </w:p>
                              </w:tc>
                              <w:tc>
                                <w:tcPr>
                                  <w:tcW w:w="674" w:type="dxa"/>
                                  <w:vAlign w:val="center"/>
                                </w:tcPr>
                                <w:p w14:paraId="5C021265" w14:textId="77777777" w:rsidR="0089495A" w:rsidRDefault="0089495A" w:rsidP="000238E4">
                                  <w:pPr>
                                    <w:jc w:val="center"/>
                                  </w:pPr>
                                </w:p>
                              </w:tc>
                              <w:tc>
                                <w:tcPr>
                                  <w:tcW w:w="674" w:type="dxa"/>
                                  <w:vAlign w:val="center"/>
                                </w:tcPr>
                                <w:p w14:paraId="56889BF5" w14:textId="77777777" w:rsidR="0089495A" w:rsidRDefault="0089495A" w:rsidP="000238E4">
                                  <w:pPr>
                                    <w:jc w:val="center"/>
                                  </w:pPr>
                                </w:p>
                              </w:tc>
                              <w:tc>
                                <w:tcPr>
                                  <w:tcW w:w="674" w:type="dxa"/>
                                  <w:vAlign w:val="center"/>
                                </w:tcPr>
                                <w:p w14:paraId="51D3FC17"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C7AE262" w14:textId="77777777" w:rsidR="0089495A" w:rsidRDefault="0089495A" w:rsidP="000238E4">
                                  <w:pPr>
                                    <w:jc w:val="center"/>
                                  </w:pPr>
                                </w:p>
                              </w:tc>
                              <w:tc>
                                <w:tcPr>
                                  <w:tcW w:w="674" w:type="dxa"/>
                                  <w:vAlign w:val="center"/>
                                </w:tcPr>
                                <w:p w14:paraId="214BB640" w14:textId="77777777" w:rsidR="0089495A" w:rsidRDefault="0089495A" w:rsidP="000238E4">
                                  <w:pPr>
                                    <w:jc w:val="center"/>
                                  </w:pPr>
                                </w:p>
                              </w:tc>
                              <w:tc>
                                <w:tcPr>
                                  <w:tcW w:w="851" w:type="dxa"/>
                                  <w:vAlign w:val="center"/>
                                </w:tcPr>
                                <w:p w14:paraId="709B7742" w14:textId="77777777" w:rsidR="0089495A" w:rsidRDefault="0089495A" w:rsidP="000238E4">
                                  <w:pPr>
                                    <w:jc w:val="center"/>
                                  </w:pPr>
                                </w:p>
                              </w:tc>
                              <w:tc>
                                <w:tcPr>
                                  <w:tcW w:w="674" w:type="dxa"/>
                                  <w:vAlign w:val="center"/>
                                </w:tcPr>
                                <w:p w14:paraId="173B2028" w14:textId="77777777" w:rsidR="0089495A" w:rsidRDefault="0089495A" w:rsidP="000238E4">
                                  <w:pPr>
                                    <w:jc w:val="center"/>
                                  </w:pPr>
                                </w:p>
                              </w:tc>
                              <w:tc>
                                <w:tcPr>
                                  <w:tcW w:w="851" w:type="dxa"/>
                                  <w:vAlign w:val="center"/>
                                </w:tcPr>
                                <w:p w14:paraId="524D57B3" w14:textId="77777777" w:rsidR="0089495A" w:rsidRDefault="0089495A" w:rsidP="000238E4">
                                  <w:pPr>
                                    <w:jc w:val="center"/>
                                  </w:pPr>
                                </w:p>
                              </w:tc>
                              <w:tc>
                                <w:tcPr>
                                  <w:tcW w:w="674" w:type="dxa"/>
                                  <w:vAlign w:val="center"/>
                                </w:tcPr>
                                <w:p w14:paraId="7C2A5E91" w14:textId="77777777" w:rsidR="0089495A" w:rsidRDefault="0089495A" w:rsidP="000238E4">
                                  <w:pPr>
                                    <w:jc w:val="center"/>
                                  </w:pPr>
                                </w:p>
                              </w:tc>
                            </w:tr>
                            <w:tr w:rsidR="0089495A" w14:paraId="616C6A87" w14:textId="77777777" w:rsidTr="000238E4">
                              <w:trPr>
                                <w:cantSplit/>
                                <w:trHeight w:val="470"/>
                              </w:trPr>
                              <w:tc>
                                <w:tcPr>
                                  <w:tcW w:w="862" w:type="dxa"/>
                                  <w:vAlign w:val="center"/>
                                </w:tcPr>
                                <w:p w14:paraId="040F3521" w14:textId="77777777" w:rsidR="0089495A" w:rsidRDefault="0089495A" w:rsidP="000238E4">
                                  <w:r>
                                    <w:t>CU6</w:t>
                                  </w:r>
                                </w:p>
                              </w:tc>
                              <w:tc>
                                <w:tcPr>
                                  <w:tcW w:w="851" w:type="dxa"/>
                                  <w:vAlign w:val="center"/>
                                </w:tcPr>
                                <w:p w14:paraId="5675E03F" w14:textId="77777777" w:rsidR="0089495A" w:rsidRDefault="0089495A" w:rsidP="000238E4">
                                  <w:pPr>
                                    <w:jc w:val="center"/>
                                  </w:pPr>
                                </w:p>
                              </w:tc>
                              <w:tc>
                                <w:tcPr>
                                  <w:tcW w:w="674" w:type="dxa"/>
                                  <w:vAlign w:val="center"/>
                                </w:tcPr>
                                <w:p w14:paraId="0328AB23" w14:textId="77777777" w:rsidR="0089495A" w:rsidRDefault="0089495A" w:rsidP="000238E4">
                                  <w:pPr>
                                    <w:jc w:val="center"/>
                                  </w:pPr>
                                </w:p>
                              </w:tc>
                              <w:tc>
                                <w:tcPr>
                                  <w:tcW w:w="674" w:type="dxa"/>
                                  <w:vAlign w:val="center"/>
                                </w:tcPr>
                                <w:p w14:paraId="4A3A1490" w14:textId="77777777" w:rsidR="0089495A" w:rsidRDefault="0089495A" w:rsidP="000238E4">
                                  <w:pPr>
                                    <w:jc w:val="center"/>
                                  </w:pPr>
                                </w:p>
                              </w:tc>
                              <w:tc>
                                <w:tcPr>
                                  <w:tcW w:w="851" w:type="dxa"/>
                                  <w:vAlign w:val="center"/>
                                </w:tcPr>
                                <w:p w14:paraId="3133B0A8"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270CED6E"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5FD6AFB" w14:textId="77777777" w:rsidR="0089495A" w:rsidRDefault="0089495A" w:rsidP="000238E4">
                                  <w:pPr>
                                    <w:jc w:val="center"/>
                                  </w:pPr>
                                </w:p>
                              </w:tc>
                              <w:tc>
                                <w:tcPr>
                                  <w:tcW w:w="674" w:type="dxa"/>
                                  <w:vAlign w:val="center"/>
                                </w:tcPr>
                                <w:p w14:paraId="55FDE6BD" w14:textId="77777777" w:rsidR="0089495A" w:rsidRDefault="0089495A" w:rsidP="000238E4">
                                  <w:pPr>
                                    <w:jc w:val="center"/>
                                  </w:pPr>
                                </w:p>
                              </w:tc>
                              <w:tc>
                                <w:tcPr>
                                  <w:tcW w:w="674" w:type="dxa"/>
                                  <w:vAlign w:val="center"/>
                                </w:tcPr>
                                <w:p w14:paraId="0889CC69" w14:textId="77777777" w:rsidR="0089495A" w:rsidRDefault="0089495A" w:rsidP="000238E4">
                                  <w:pPr>
                                    <w:jc w:val="center"/>
                                  </w:pPr>
                                </w:p>
                              </w:tc>
                              <w:tc>
                                <w:tcPr>
                                  <w:tcW w:w="674" w:type="dxa"/>
                                  <w:vAlign w:val="center"/>
                                </w:tcPr>
                                <w:p w14:paraId="29739344"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51E5573E" w14:textId="77777777" w:rsidR="0089495A" w:rsidRDefault="0089495A" w:rsidP="000238E4">
                                  <w:pPr>
                                    <w:jc w:val="center"/>
                                  </w:pPr>
                                </w:p>
                              </w:tc>
                              <w:tc>
                                <w:tcPr>
                                  <w:tcW w:w="851" w:type="dxa"/>
                                  <w:vAlign w:val="center"/>
                                </w:tcPr>
                                <w:p w14:paraId="6650C08F" w14:textId="77777777" w:rsidR="0089495A" w:rsidRDefault="0089495A" w:rsidP="000238E4">
                                  <w:pPr>
                                    <w:jc w:val="center"/>
                                  </w:pPr>
                                </w:p>
                              </w:tc>
                              <w:tc>
                                <w:tcPr>
                                  <w:tcW w:w="674" w:type="dxa"/>
                                  <w:vAlign w:val="center"/>
                                </w:tcPr>
                                <w:p w14:paraId="42F82263" w14:textId="77777777" w:rsidR="0089495A" w:rsidRDefault="0089495A" w:rsidP="000238E4">
                                  <w:pPr>
                                    <w:jc w:val="center"/>
                                  </w:pPr>
                                </w:p>
                              </w:tc>
                              <w:tc>
                                <w:tcPr>
                                  <w:tcW w:w="851" w:type="dxa"/>
                                  <w:vAlign w:val="center"/>
                                </w:tcPr>
                                <w:p w14:paraId="444C1425" w14:textId="77777777" w:rsidR="0089495A" w:rsidRDefault="0089495A" w:rsidP="000238E4">
                                  <w:pPr>
                                    <w:jc w:val="center"/>
                                  </w:pPr>
                                </w:p>
                              </w:tc>
                              <w:tc>
                                <w:tcPr>
                                  <w:tcW w:w="674" w:type="dxa"/>
                                  <w:vAlign w:val="center"/>
                                </w:tcPr>
                                <w:p w14:paraId="35ADA3A9" w14:textId="77777777" w:rsidR="0089495A" w:rsidRDefault="0089495A" w:rsidP="000238E4">
                                  <w:pPr>
                                    <w:jc w:val="center"/>
                                  </w:pPr>
                                </w:p>
                              </w:tc>
                            </w:tr>
                            <w:tr w:rsidR="0089495A" w14:paraId="5BF88DE4" w14:textId="77777777" w:rsidTr="000238E4">
                              <w:trPr>
                                <w:cantSplit/>
                                <w:trHeight w:val="490"/>
                              </w:trPr>
                              <w:tc>
                                <w:tcPr>
                                  <w:tcW w:w="862" w:type="dxa"/>
                                  <w:vAlign w:val="center"/>
                                </w:tcPr>
                                <w:p w14:paraId="173F989C" w14:textId="77777777" w:rsidR="0089495A" w:rsidRDefault="0089495A" w:rsidP="000238E4">
                                  <w:r>
                                    <w:t>CU7</w:t>
                                  </w:r>
                                </w:p>
                              </w:tc>
                              <w:tc>
                                <w:tcPr>
                                  <w:tcW w:w="851" w:type="dxa"/>
                                  <w:vAlign w:val="center"/>
                                </w:tcPr>
                                <w:p w14:paraId="7DCE4ACC" w14:textId="77777777" w:rsidR="0089495A" w:rsidRDefault="0089495A" w:rsidP="000238E4">
                                  <w:pPr>
                                    <w:jc w:val="center"/>
                                  </w:pPr>
                                </w:p>
                              </w:tc>
                              <w:tc>
                                <w:tcPr>
                                  <w:tcW w:w="674" w:type="dxa"/>
                                  <w:vAlign w:val="center"/>
                                </w:tcPr>
                                <w:p w14:paraId="6E1861CD" w14:textId="77777777" w:rsidR="0089495A" w:rsidRDefault="0089495A" w:rsidP="000238E4">
                                  <w:pPr>
                                    <w:jc w:val="center"/>
                                  </w:pPr>
                                </w:p>
                              </w:tc>
                              <w:tc>
                                <w:tcPr>
                                  <w:tcW w:w="674" w:type="dxa"/>
                                  <w:vAlign w:val="center"/>
                                </w:tcPr>
                                <w:p w14:paraId="386CF2AE" w14:textId="77777777" w:rsidR="0089495A" w:rsidRDefault="0089495A" w:rsidP="000238E4">
                                  <w:pPr>
                                    <w:jc w:val="center"/>
                                  </w:pPr>
                                </w:p>
                              </w:tc>
                              <w:tc>
                                <w:tcPr>
                                  <w:tcW w:w="851" w:type="dxa"/>
                                  <w:vAlign w:val="center"/>
                                </w:tcPr>
                                <w:p w14:paraId="46A6C4C4"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06D77EF4"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142E11C3" w14:textId="77777777" w:rsidR="0089495A" w:rsidRDefault="0089495A" w:rsidP="000238E4">
                                  <w:pPr>
                                    <w:jc w:val="center"/>
                                  </w:pPr>
                                </w:p>
                              </w:tc>
                              <w:tc>
                                <w:tcPr>
                                  <w:tcW w:w="674" w:type="dxa"/>
                                  <w:vAlign w:val="center"/>
                                </w:tcPr>
                                <w:p w14:paraId="466C2561" w14:textId="77777777" w:rsidR="0089495A" w:rsidRDefault="0089495A" w:rsidP="000238E4">
                                  <w:pPr>
                                    <w:jc w:val="center"/>
                                  </w:pPr>
                                </w:p>
                              </w:tc>
                              <w:tc>
                                <w:tcPr>
                                  <w:tcW w:w="674" w:type="dxa"/>
                                  <w:vAlign w:val="center"/>
                                </w:tcPr>
                                <w:p w14:paraId="3DE2D547" w14:textId="77777777" w:rsidR="0089495A" w:rsidRDefault="0089495A" w:rsidP="000238E4">
                                  <w:pPr>
                                    <w:jc w:val="center"/>
                                  </w:pPr>
                                </w:p>
                              </w:tc>
                              <w:tc>
                                <w:tcPr>
                                  <w:tcW w:w="674" w:type="dxa"/>
                                  <w:vAlign w:val="center"/>
                                </w:tcPr>
                                <w:p w14:paraId="421CD2DE" w14:textId="77777777" w:rsidR="0089495A" w:rsidRDefault="0089495A" w:rsidP="000238E4">
                                  <w:pPr>
                                    <w:jc w:val="center"/>
                                  </w:pPr>
                                </w:p>
                              </w:tc>
                              <w:tc>
                                <w:tcPr>
                                  <w:tcW w:w="674" w:type="dxa"/>
                                  <w:vAlign w:val="center"/>
                                </w:tcPr>
                                <w:p w14:paraId="66D272D3"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328C033C"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064F4EE" w14:textId="77777777" w:rsidR="0089495A" w:rsidRDefault="0089495A" w:rsidP="000238E4">
                                  <w:pPr>
                                    <w:jc w:val="center"/>
                                  </w:pPr>
                                </w:p>
                              </w:tc>
                              <w:tc>
                                <w:tcPr>
                                  <w:tcW w:w="851" w:type="dxa"/>
                                  <w:vAlign w:val="center"/>
                                </w:tcPr>
                                <w:p w14:paraId="7C152A05" w14:textId="77777777" w:rsidR="0089495A" w:rsidRDefault="0089495A" w:rsidP="000238E4">
                                  <w:pPr>
                                    <w:jc w:val="center"/>
                                  </w:pPr>
                                </w:p>
                              </w:tc>
                              <w:tc>
                                <w:tcPr>
                                  <w:tcW w:w="674" w:type="dxa"/>
                                  <w:vAlign w:val="center"/>
                                </w:tcPr>
                                <w:p w14:paraId="52FA00AB" w14:textId="77777777" w:rsidR="0089495A" w:rsidRDefault="0089495A" w:rsidP="000238E4">
                                  <w:pPr>
                                    <w:jc w:val="center"/>
                                  </w:pPr>
                                </w:p>
                              </w:tc>
                            </w:tr>
                            <w:tr w:rsidR="0089495A" w14:paraId="6E05F460" w14:textId="77777777" w:rsidTr="000238E4">
                              <w:trPr>
                                <w:cantSplit/>
                                <w:trHeight w:val="490"/>
                              </w:trPr>
                              <w:tc>
                                <w:tcPr>
                                  <w:tcW w:w="862" w:type="dxa"/>
                                  <w:vAlign w:val="center"/>
                                </w:tcPr>
                                <w:p w14:paraId="696841A3" w14:textId="77777777" w:rsidR="0089495A" w:rsidRDefault="0089495A" w:rsidP="000238E4">
                                  <w:r>
                                    <w:t>CU8</w:t>
                                  </w:r>
                                </w:p>
                              </w:tc>
                              <w:tc>
                                <w:tcPr>
                                  <w:tcW w:w="851" w:type="dxa"/>
                                  <w:vAlign w:val="center"/>
                                </w:tcPr>
                                <w:p w14:paraId="5FAAF3F0" w14:textId="77777777" w:rsidR="0089495A" w:rsidRDefault="0089495A" w:rsidP="000238E4">
                                  <w:pPr>
                                    <w:jc w:val="center"/>
                                  </w:pPr>
                                </w:p>
                              </w:tc>
                              <w:tc>
                                <w:tcPr>
                                  <w:tcW w:w="674" w:type="dxa"/>
                                  <w:vAlign w:val="center"/>
                                </w:tcPr>
                                <w:p w14:paraId="3C5D2357" w14:textId="77777777" w:rsidR="0089495A" w:rsidRDefault="0089495A" w:rsidP="000238E4">
                                  <w:pPr>
                                    <w:jc w:val="center"/>
                                  </w:pPr>
                                </w:p>
                              </w:tc>
                              <w:tc>
                                <w:tcPr>
                                  <w:tcW w:w="674" w:type="dxa"/>
                                  <w:vAlign w:val="center"/>
                                </w:tcPr>
                                <w:p w14:paraId="5C21A2AF" w14:textId="77777777" w:rsidR="0089495A" w:rsidRDefault="0089495A" w:rsidP="000238E4">
                                  <w:pPr>
                                    <w:jc w:val="center"/>
                                  </w:pPr>
                                </w:p>
                              </w:tc>
                              <w:tc>
                                <w:tcPr>
                                  <w:tcW w:w="851" w:type="dxa"/>
                                  <w:vAlign w:val="center"/>
                                </w:tcPr>
                                <w:p w14:paraId="116B0ADD" w14:textId="77777777" w:rsidR="0089495A" w:rsidRDefault="0089495A" w:rsidP="000238E4">
                                  <w:pPr>
                                    <w:jc w:val="center"/>
                                  </w:pPr>
                                </w:p>
                              </w:tc>
                              <w:tc>
                                <w:tcPr>
                                  <w:tcW w:w="851" w:type="dxa"/>
                                  <w:vAlign w:val="center"/>
                                </w:tcPr>
                                <w:p w14:paraId="528C7A5B" w14:textId="77777777" w:rsidR="0089495A" w:rsidRDefault="0089495A" w:rsidP="000238E4">
                                  <w:pPr>
                                    <w:jc w:val="center"/>
                                  </w:pPr>
                                </w:p>
                              </w:tc>
                              <w:tc>
                                <w:tcPr>
                                  <w:tcW w:w="674" w:type="dxa"/>
                                  <w:vAlign w:val="center"/>
                                </w:tcPr>
                                <w:p w14:paraId="723EC621" w14:textId="77777777" w:rsidR="0089495A" w:rsidRDefault="0089495A" w:rsidP="000238E4">
                                  <w:pPr>
                                    <w:jc w:val="center"/>
                                  </w:pPr>
                                </w:p>
                              </w:tc>
                              <w:tc>
                                <w:tcPr>
                                  <w:tcW w:w="674" w:type="dxa"/>
                                  <w:vAlign w:val="center"/>
                                </w:tcPr>
                                <w:p w14:paraId="6D43CE5B" w14:textId="77777777" w:rsidR="0089495A" w:rsidRDefault="0089495A" w:rsidP="000238E4">
                                  <w:pPr>
                                    <w:jc w:val="center"/>
                                  </w:pPr>
                                </w:p>
                              </w:tc>
                              <w:tc>
                                <w:tcPr>
                                  <w:tcW w:w="674" w:type="dxa"/>
                                  <w:vAlign w:val="center"/>
                                </w:tcPr>
                                <w:p w14:paraId="5D506853" w14:textId="77777777" w:rsidR="0089495A" w:rsidRDefault="0089495A" w:rsidP="000238E4">
                                  <w:pPr>
                                    <w:jc w:val="center"/>
                                  </w:pPr>
                                </w:p>
                              </w:tc>
                              <w:tc>
                                <w:tcPr>
                                  <w:tcW w:w="674" w:type="dxa"/>
                                  <w:vAlign w:val="center"/>
                                </w:tcPr>
                                <w:p w14:paraId="70BF2E50" w14:textId="77777777" w:rsidR="0089495A" w:rsidRDefault="0089495A" w:rsidP="000238E4">
                                  <w:pPr>
                                    <w:jc w:val="center"/>
                                  </w:pPr>
                                </w:p>
                              </w:tc>
                              <w:tc>
                                <w:tcPr>
                                  <w:tcW w:w="674" w:type="dxa"/>
                                  <w:vAlign w:val="center"/>
                                </w:tcPr>
                                <w:p w14:paraId="71609E0F" w14:textId="77777777" w:rsidR="0089495A" w:rsidRDefault="0089495A" w:rsidP="000238E4">
                                  <w:pPr>
                                    <w:jc w:val="center"/>
                                  </w:pPr>
                                </w:p>
                              </w:tc>
                              <w:tc>
                                <w:tcPr>
                                  <w:tcW w:w="851" w:type="dxa"/>
                                  <w:vAlign w:val="center"/>
                                </w:tcPr>
                                <w:p w14:paraId="229C8DFA" w14:textId="77777777" w:rsidR="0089495A" w:rsidRPr="00580CB8" w:rsidRDefault="0089495A" w:rsidP="000238E4">
                                  <w:pPr>
                                    <w:jc w:val="center"/>
                                    <w:rPr>
                                      <w:rFonts w:ascii="Menlo Regular" w:eastAsia="Times New Roman" w:hAnsi="Menlo Regular" w:cs="Menlo Regular"/>
                                      <w:color w:val="222222"/>
                                      <w:sz w:val="40"/>
                                      <w:szCs w:val="40"/>
                                      <w:shd w:val="clear" w:color="auto" w:fill="FFFFFF"/>
                                    </w:rPr>
                                  </w:pPr>
                                </w:p>
                              </w:tc>
                              <w:tc>
                                <w:tcPr>
                                  <w:tcW w:w="674" w:type="dxa"/>
                                  <w:vAlign w:val="center"/>
                                </w:tcPr>
                                <w:p w14:paraId="6AFF7248"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64D0126A" w14:textId="77777777" w:rsidR="0089495A" w:rsidRDefault="0089495A" w:rsidP="000238E4">
                                  <w:pPr>
                                    <w:jc w:val="center"/>
                                  </w:pPr>
                                </w:p>
                              </w:tc>
                              <w:tc>
                                <w:tcPr>
                                  <w:tcW w:w="674" w:type="dxa"/>
                                  <w:vAlign w:val="center"/>
                                </w:tcPr>
                                <w:p w14:paraId="1D5F59D5" w14:textId="77777777" w:rsidR="0089495A" w:rsidRDefault="0089495A" w:rsidP="000238E4">
                                  <w:pPr>
                                    <w:jc w:val="center"/>
                                  </w:pPr>
                                </w:p>
                              </w:tc>
                            </w:tr>
                            <w:tr w:rsidR="0089495A" w14:paraId="40FE2905" w14:textId="77777777" w:rsidTr="000238E4">
                              <w:trPr>
                                <w:cantSplit/>
                                <w:trHeight w:val="490"/>
                              </w:trPr>
                              <w:tc>
                                <w:tcPr>
                                  <w:tcW w:w="862" w:type="dxa"/>
                                  <w:vAlign w:val="center"/>
                                </w:tcPr>
                                <w:p w14:paraId="757D0952" w14:textId="77777777" w:rsidR="0089495A" w:rsidRDefault="0089495A" w:rsidP="000238E4">
                                  <w:r>
                                    <w:t>CU9</w:t>
                                  </w:r>
                                </w:p>
                              </w:tc>
                              <w:tc>
                                <w:tcPr>
                                  <w:tcW w:w="851" w:type="dxa"/>
                                  <w:vAlign w:val="center"/>
                                </w:tcPr>
                                <w:p w14:paraId="58DB9822" w14:textId="77777777" w:rsidR="0089495A" w:rsidRDefault="0089495A" w:rsidP="000238E4">
                                  <w:pPr>
                                    <w:jc w:val="center"/>
                                  </w:pPr>
                                </w:p>
                              </w:tc>
                              <w:tc>
                                <w:tcPr>
                                  <w:tcW w:w="674" w:type="dxa"/>
                                  <w:vAlign w:val="center"/>
                                </w:tcPr>
                                <w:p w14:paraId="7B68283D" w14:textId="77777777" w:rsidR="0089495A" w:rsidRDefault="0089495A" w:rsidP="000238E4">
                                  <w:pPr>
                                    <w:jc w:val="center"/>
                                  </w:pPr>
                                </w:p>
                              </w:tc>
                              <w:tc>
                                <w:tcPr>
                                  <w:tcW w:w="674" w:type="dxa"/>
                                  <w:vAlign w:val="center"/>
                                </w:tcPr>
                                <w:p w14:paraId="65DCAED5" w14:textId="77777777" w:rsidR="0089495A" w:rsidRDefault="0089495A" w:rsidP="000238E4">
                                  <w:pPr>
                                    <w:jc w:val="center"/>
                                  </w:pPr>
                                </w:p>
                              </w:tc>
                              <w:tc>
                                <w:tcPr>
                                  <w:tcW w:w="851" w:type="dxa"/>
                                  <w:vAlign w:val="center"/>
                                </w:tcPr>
                                <w:p w14:paraId="5E2C1930" w14:textId="77777777" w:rsidR="0089495A" w:rsidRDefault="0089495A" w:rsidP="000238E4">
                                  <w:pPr>
                                    <w:jc w:val="center"/>
                                  </w:pPr>
                                </w:p>
                              </w:tc>
                              <w:tc>
                                <w:tcPr>
                                  <w:tcW w:w="851" w:type="dxa"/>
                                  <w:vAlign w:val="center"/>
                                </w:tcPr>
                                <w:p w14:paraId="5CCF3149" w14:textId="77777777" w:rsidR="0089495A" w:rsidRDefault="0089495A" w:rsidP="000238E4">
                                  <w:pPr>
                                    <w:jc w:val="center"/>
                                  </w:pPr>
                                </w:p>
                              </w:tc>
                              <w:tc>
                                <w:tcPr>
                                  <w:tcW w:w="674" w:type="dxa"/>
                                  <w:vAlign w:val="center"/>
                                </w:tcPr>
                                <w:p w14:paraId="13A2981C" w14:textId="77777777" w:rsidR="0089495A" w:rsidRDefault="0089495A" w:rsidP="000238E4">
                                  <w:pPr>
                                    <w:jc w:val="center"/>
                                  </w:pPr>
                                </w:p>
                              </w:tc>
                              <w:tc>
                                <w:tcPr>
                                  <w:tcW w:w="674" w:type="dxa"/>
                                  <w:vAlign w:val="center"/>
                                </w:tcPr>
                                <w:p w14:paraId="5FB234CD" w14:textId="77777777" w:rsidR="0089495A" w:rsidRDefault="0089495A" w:rsidP="000238E4">
                                  <w:pPr>
                                    <w:jc w:val="center"/>
                                  </w:pPr>
                                </w:p>
                              </w:tc>
                              <w:tc>
                                <w:tcPr>
                                  <w:tcW w:w="674" w:type="dxa"/>
                                  <w:vAlign w:val="center"/>
                                </w:tcPr>
                                <w:p w14:paraId="52A07304" w14:textId="77777777" w:rsidR="0089495A" w:rsidRDefault="0089495A" w:rsidP="000238E4">
                                  <w:pPr>
                                    <w:jc w:val="center"/>
                                  </w:pPr>
                                </w:p>
                              </w:tc>
                              <w:tc>
                                <w:tcPr>
                                  <w:tcW w:w="674" w:type="dxa"/>
                                  <w:vAlign w:val="center"/>
                                </w:tcPr>
                                <w:p w14:paraId="7069326C" w14:textId="77777777" w:rsidR="0089495A" w:rsidRDefault="0089495A" w:rsidP="000238E4">
                                  <w:pPr>
                                    <w:jc w:val="center"/>
                                  </w:pPr>
                                </w:p>
                              </w:tc>
                              <w:tc>
                                <w:tcPr>
                                  <w:tcW w:w="674" w:type="dxa"/>
                                  <w:vAlign w:val="center"/>
                                </w:tcPr>
                                <w:p w14:paraId="0EC04E80" w14:textId="77777777" w:rsidR="0089495A" w:rsidRDefault="0089495A" w:rsidP="000238E4">
                                  <w:pPr>
                                    <w:jc w:val="center"/>
                                  </w:pPr>
                                </w:p>
                              </w:tc>
                              <w:tc>
                                <w:tcPr>
                                  <w:tcW w:w="851" w:type="dxa"/>
                                  <w:vAlign w:val="center"/>
                                </w:tcPr>
                                <w:p w14:paraId="02904252" w14:textId="77777777" w:rsidR="0089495A" w:rsidRDefault="0089495A" w:rsidP="000238E4">
                                  <w:pPr>
                                    <w:jc w:val="center"/>
                                  </w:pPr>
                                </w:p>
                              </w:tc>
                              <w:tc>
                                <w:tcPr>
                                  <w:tcW w:w="674" w:type="dxa"/>
                                  <w:vAlign w:val="center"/>
                                </w:tcPr>
                                <w:p w14:paraId="734CF1A4" w14:textId="77777777" w:rsidR="0089495A" w:rsidRDefault="0089495A" w:rsidP="000238E4">
                                  <w:pPr>
                                    <w:jc w:val="center"/>
                                  </w:pPr>
                                </w:p>
                              </w:tc>
                              <w:tc>
                                <w:tcPr>
                                  <w:tcW w:w="851" w:type="dxa"/>
                                  <w:vAlign w:val="center"/>
                                </w:tcPr>
                                <w:p w14:paraId="69DF2713" w14:textId="77777777" w:rsidR="0089495A" w:rsidRPr="00580CB8" w:rsidRDefault="0089495A"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0EAF678"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r>
                          </w:tbl>
                          <w:p w14:paraId="2F227816" w14:textId="77777777" w:rsidR="0089495A" w:rsidRDefault="008949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76.45pt;margin-top:8.95pt;width:567pt;height:306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" filled="f" stroked="f">
                <v:textbox>
                  <w:txbxContent>
                    <w:tbl>
                      <w:tblPr>
                        <w:tblStyle w:val="TableGrid"/>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Change w:id="492">
                          <w:tblGrid>
                            <w:gridCol w:w="862"/>
                            <w:gridCol w:w="851"/>
                            <w:gridCol w:w="674"/>
                            <w:gridCol w:w="674"/>
                            <w:gridCol w:w="851"/>
                            <w:gridCol w:w="851"/>
                            <w:gridCol w:w="674"/>
                            <w:gridCol w:w="674"/>
                            <w:gridCol w:w="674"/>
                            <w:gridCol w:w="674"/>
                            <w:gridCol w:w="674"/>
                            <w:gridCol w:w="851"/>
                            <w:gridCol w:w="674"/>
                            <w:gridCol w:w="851"/>
                            <w:gridCol w:w="674"/>
                          </w:tblGrid>
                        </w:tblGridChange>
                      </w:tblGrid>
                      <w:tr w:rsidR="0089495A" w14:paraId="0170FDD8" w14:textId="77777777" w:rsidTr="000238E4">
                        <w:trPr>
                          <w:cantSplit/>
                          <w:trHeight w:val="1194"/>
                        </w:trPr>
                        <w:tc>
                          <w:tcPr>
                            <w:tcW w:w="862" w:type="dxa"/>
                            <w:vAlign w:val="center"/>
                          </w:tcPr>
                          <w:p w14:paraId="79CCC142" w14:textId="77777777" w:rsidR="0089495A" w:rsidRDefault="0089495A" w:rsidP="000238E4">
                            <w:r>
                              <w:t>Casos de Uso</w:t>
                            </w:r>
                          </w:p>
                        </w:tc>
                        <w:tc>
                          <w:tcPr>
                            <w:tcW w:w="851" w:type="dxa"/>
                            <w:vAlign w:val="center"/>
                          </w:tcPr>
                          <w:p w14:paraId="3F1F0A65" w14:textId="77777777" w:rsidR="0089495A" w:rsidRDefault="0089495A" w:rsidP="000238E4">
                            <w:r>
                              <w:t>RNF1</w:t>
                            </w:r>
                          </w:p>
                        </w:tc>
                        <w:tc>
                          <w:tcPr>
                            <w:tcW w:w="674" w:type="dxa"/>
                            <w:vAlign w:val="center"/>
                          </w:tcPr>
                          <w:p w14:paraId="24DEA3A1" w14:textId="77777777" w:rsidR="0089495A" w:rsidRDefault="0089495A" w:rsidP="000238E4">
                            <w:r>
                              <w:t>RF1</w:t>
                            </w:r>
                          </w:p>
                        </w:tc>
                        <w:tc>
                          <w:tcPr>
                            <w:tcW w:w="674" w:type="dxa"/>
                            <w:vAlign w:val="center"/>
                          </w:tcPr>
                          <w:p w14:paraId="0C38104A" w14:textId="77777777" w:rsidR="0089495A" w:rsidRDefault="0089495A" w:rsidP="000238E4">
                            <w:r>
                              <w:t>RF2</w:t>
                            </w:r>
                          </w:p>
                        </w:tc>
                        <w:tc>
                          <w:tcPr>
                            <w:tcW w:w="851" w:type="dxa"/>
                            <w:vAlign w:val="center"/>
                          </w:tcPr>
                          <w:p w14:paraId="5DD58E38" w14:textId="77777777" w:rsidR="0089495A" w:rsidRDefault="0089495A" w:rsidP="000238E4">
                            <w:r>
                              <w:t>RNF4</w:t>
                            </w:r>
                          </w:p>
                        </w:tc>
                        <w:tc>
                          <w:tcPr>
                            <w:tcW w:w="851" w:type="dxa"/>
                            <w:vAlign w:val="center"/>
                          </w:tcPr>
                          <w:p w14:paraId="64BDE20B" w14:textId="77777777" w:rsidR="0089495A" w:rsidRDefault="0089495A" w:rsidP="000238E4">
                            <w:r>
                              <w:t>RNF5</w:t>
                            </w:r>
                          </w:p>
                        </w:tc>
                        <w:tc>
                          <w:tcPr>
                            <w:tcW w:w="674" w:type="dxa"/>
                            <w:vAlign w:val="center"/>
                          </w:tcPr>
                          <w:p w14:paraId="6395A8D2" w14:textId="77777777" w:rsidR="0089495A" w:rsidRDefault="0089495A" w:rsidP="000238E4">
                            <w:r>
                              <w:t>RF3</w:t>
                            </w:r>
                          </w:p>
                        </w:tc>
                        <w:tc>
                          <w:tcPr>
                            <w:tcW w:w="674" w:type="dxa"/>
                            <w:vAlign w:val="center"/>
                          </w:tcPr>
                          <w:p w14:paraId="7F7A5E8C" w14:textId="77777777" w:rsidR="0089495A" w:rsidRDefault="0089495A" w:rsidP="000238E4">
                            <w:r>
                              <w:t>RF4</w:t>
                            </w:r>
                          </w:p>
                        </w:tc>
                        <w:tc>
                          <w:tcPr>
                            <w:tcW w:w="674" w:type="dxa"/>
                            <w:vAlign w:val="center"/>
                          </w:tcPr>
                          <w:p w14:paraId="148A0E08" w14:textId="77777777" w:rsidR="0089495A" w:rsidRDefault="0089495A" w:rsidP="000238E4">
                            <w:r>
                              <w:t>RF5</w:t>
                            </w:r>
                          </w:p>
                        </w:tc>
                        <w:tc>
                          <w:tcPr>
                            <w:tcW w:w="674" w:type="dxa"/>
                            <w:vAlign w:val="center"/>
                          </w:tcPr>
                          <w:p w14:paraId="0F491569" w14:textId="77777777" w:rsidR="0089495A" w:rsidRDefault="0089495A" w:rsidP="000238E4">
                            <w:r>
                              <w:t>RF6</w:t>
                            </w:r>
                          </w:p>
                        </w:tc>
                        <w:tc>
                          <w:tcPr>
                            <w:tcW w:w="674" w:type="dxa"/>
                            <w:vAlign w:val="center"/>
                          </w:tcPr>
                          <w:p w14:paraId="01C72215" w14:textId="77777777" w:rsidR="0089495A" w:rsidRDefault="0089495A" w:rsidP="000238E4">
                            <w:r>
                              <w:t>RF7</w:t>
                            </w:r>
                          </w:p>
                        </w:tc>
                        <w:tc>
                          <w:tcPr>
                            <w:tcW w:w="851" w:type="dxa"/>
                            <w:vAlign w:val="center"/>
                          </w:tcPr>
                          <w:p w14:paraId="4F73374D" w14:textId="77777777" w:rsidR="0089495A" w:rsidRDefault="0089495A" w:rsidP="000238E4">
                            <w:r>
                              <w:t>RNF2</w:t>
                            </w:r>
                          </w:p>
                        </w:tc>
                        <w:tc>
                          <w:tcPr>
                            <w:tcW w:w="674" w:type="dxa"/>
                            <w:vAlign w:val="center"/>
                          </w:tcPr>
                          <w:p w14:paraId="121D5D3E" w14:textId="77777777" w:rsidR="0089495A" w:rsidRDefault="0089495A" w:rsidP="000238E4">
                            <w:r>
                              <w:t>RF8</w:t>
                            </w:r>
                          </w:p>
                        </w:tc>
                        <w:tc>
                          <w:tcPr>
                            <w:tcW w:w="851" w:type="dxa"/>
                            <w:vAlign w:val="center"/>
                          </w:tcPr>
                          <w:p w14:paraId="0B8EDCF5" w14:textId="77777777" w:rsidR="0089495A" w:rsidRDefault="0089495A" w:rsidP="000238E4">
                            <w:r>
                              <w:t>RNF3</w:t>
                            </w:r>
                          </w:p>
                        </w:tc>
                        <w:tc>
                          <w:tcPr>
                            <w:tcW w:w="674" w:type="dxa"/>
                            <w:vAlign w:val="center"/>
                          </w:tcPr>
                          <w:p w14:paraId="02BF56C9" w14:textId="77777777" w:rsidR="0089495A" w:rsidRDefault="0089495A" w:rsidP="000238E4">
                            <w:r>
                              <w:t>RF9</w:t>
                            </w:r>
                          </w:p>
                        </w:tc>
                      </w:tr>
                      <w:tr w:rsidR="0089495A" w14:paraId="4B600672" w14:textId="77777777" w:rsidTr="000238E4">
                        <w:trPr>
                          <w:cantSplit/>
                          <w:trHeight w:val="490"/>
                        </w:trPr>
                        <w:tc>
                          <w:tcPr>
                            <w:tcW w:w="862" w:type="dxa"/>
                            <w:vAlign w:val="center"/>
                          </w:tcPr>
                          <w:p w14:paraId="66C6EA03" w14:textId="77777777" w:rsidR="0089495A" w:rsidRDefault="0089495A" w:rsidP="000238E4">
                            <w:r>
                              <w:t>CU1</w:t>
                            </w:r>
                          </w:p>
                        </w:tc>
                        <w:tc>
                          <w:tcPr>
                            <w:tcW w:w="851" w:type="dxa"/>
                            <w:vAlign w:val="center"/>
                          </w:tcPr>
                          <w:p w14:paraId="780C5BCF" w14:textId="77777777" w:rsidR="0089495A" w:rsidRPr="00580CB8" w:rsidRDefault="0089495A"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0D2B026C" w14:textId="77777777" w:rsidR="0089495A" w:rsidRPr="00580CB8" w:rsidRDefault="0089495A" w:rsidP="000238E4">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608A434" w14:textId="77777777" w:rsidR="0089495A" w:rsidRDefault="0089495A" w:rsidP="000238E4">
                            <w:pPr>
                              <w:jc w:val="center"/>
                            </w:pPr>
                          </w:p>
                        </w:tc>
                        <w:tc>
                          <w:tcPr>
                            <w:tcW w:w="851" w:type="dxa"/>
                            <w:vAlign w:val="center"/>
                          </w:tcPr>
                          <w:p w14:paraId="549036DB" w14:textId="77777777" w:rsidR="0089495A" w:rsidRDefault="0089495A" w:rsidP="000238E4">
                            <w:pPr>
                              <w:jc w:val="center"/>
                            </w:pPr>
                          </w:p>
                        </w:tc>
                        <w:tc>
                          <w:tcPr>
                            <w:tcW w:w="851" w:type="dxa"/>
                            <w:vAlign w:val="center"/>
                          </w:tcPr>
                          <w:p w14:paraId="3B9552D7" w14:textId="77777777" w:rsidR="0089495A" w:rsidRDefault="0089495A" w:rsidP="000238E4">
                            <w:pPr>
                              <w:jc w:val="center"/>
                            </w:pPr>
                          </w:p>
                        </w:tc>
                        <w:tc>
                          <w:tcPr>
                            <w:tcW w:w="674" w:type="dxa"/>
                            <w:vAlign w:val="center"/>
                          </w:tcPr>
                          <w:p w14:paraId="6A97CF6E" w14:textId="77777777" w:rsidR="0089495A" w:rsidRDefault="0089495A" w:rsidP="000238E4">
                            <w:pPr>
                              <w:jc w:val="center"/>
                            </w:pPr>
                          </w:p>
                        </w:tc>
                        <w:tc>
                          <w:tcPr>
                            <w:tcW w:w="674" w:type="dxa"/>
                            <w:vAlign w:val="center"/>
                          </w:tcPr>
                          <w:p w14:paraId="5CFD9A2F" w14:textId="77777777" w:rsidR="0089495A" w:rsidRDefault="0089495A" w:rsidP="000238E4">
                            <w:pPr>
                              <w:jc w:val="center"/>
                            </w:pPr>
                          </w:p>
                        </w:tc>
                        <w:tc>
                          <w:tcPr>
                            <w:tcW w:w="674" w:type="dxa"/>
                            <w:vAlign w:val="center"/>
                          </w:tcPr>
                          <w:p w14:paraId="0810D425" w14:textId="77777777" w:rsidR="0089495A" w:rsidRDefault="0089495A" w:rsidP="000238E4">
                            <w:pPr>
                              <w:jc w:val="center"/>
                            </w:pPr>
                          </w:p>
                        </w:tc>
                        <w:tc>
                          <w:tcPr>
                            <w:tcW w:w="674" w:type="dxa"/>
                            <w:vAlign w:val="center"/>
                          </w:tcPr>
                          <w:p w14:paraId="08A74578" w14:textId="77777777" w:rsidR="0089495A" w:rsidRDefault="0089495A" w:rsidP="000238E4">
                            <w:pPr>
                              <w:jc w:val="center"/>
                            </w:pPr>
                          </w:p>
                        </w:tc>
                        <w:tc>
                          <w:tcPr>
                            <w:tcW w:w="674" w:type="dxa"/>
                            <w:vAlign w:val="center"/>
                          </w:tcPr>
                          <w:p w14:paraId="1420BEA6" w14:textId="77777777" w:rsidR="0089495A" w:rsidRDefault="0089495A" w:rsidP="000238E4">
                            <w:pPr>
                              <w:jc w:val="center"/>
                            </w:pPr>
                          </w:p>
                        </w:tc>
                        <w:tc>
                          <w:tcPr>
                            <w:tcW w:w="851" w:type="dxa"/>
                            <w:vAlign w:val="center"/>
                          </w:tcPr>
                          <w:p w14:paraId="473EA6AB" w14:textId="77777777" w:rsidR="0089495A" w:rsidRDefault="0089495A" w:rsidP="000238E4">
                            <w:pPr>
                              <w:jc w:val="center"/>
                            </w:pPr>
                          </w:p>
                        </w:tc>
                        <w:tc>
                          <w:tcPr>
                            <w:tcW w:w="674" w:type="dxa"/>
                            <w:vAlign w:val="center"/>
                          </w:tcPr>
                          <w:p w14:paraId="498CC915" w14:textId="77777777" w:rsidR="0089495A" w:rsidRDefault="0089495A" w:rsidP="000238E4">
                            <w:pPr>
                              <w:jc w:val="center"/>
                            </w:pPr>
                          </w:p>
                        </w:tc>
                        <w:tc>
                          <w:tcPr>
                            <w:tcW w:w="851" w:type="dxa"/>
                            <w:vAlign w:val="center"/>
                          </w:tcPr>
                          <w:p w14:paraId="390B181A" w14:textId="77777777" w:rsidR="0089495A" w:rsidRDefault="0089495A" w:rsidP="000238E4">
                            <w:pPr>
                              <w:jc w:val="center"/>
                            </w:pPr>
                          </w:p>
                        </w:tc>
                        <w:tc>
                          <w:tcPr>
                            <w:tcW w:w="674" w:type="dxa"/>
                            <w:vAlign w:val="center"/>
                          </w:tcPr>
                          <w:p w14:paraId="79A85F61" w14:textId="77777777" w:rsidR="0089495A" w:rsidRDefault="0089495A" w:rsidP="000238E4">
                            <w:pPr>
                              <w:jc w:val="center"/>
                            </w:pPr>
                          </w:p>
                        </w:tc>
                      </w:tr>
                      <w:tr w:rsidR="0089495A" w14:paraId="424DF353" w14:textId="77777777" w:rsidTr="000238E4">
                        <w:trPr>
                          <w:cantSplit/>
                          <w:trHeight w:val="470"/>
                        </w:trPr>
                        <w:tc>
                          <w:tcPr>
                            <w:tcW w:w="862" w:type="dxa"/>
                            <w:vAlign w:val="center"/>
                          </w:tcPr>
                          <w:p w14:paraId="3DE42725" w14:textId="77777777" w:rsidR="0089495A" w:rsidRDefault="0089495A" w:rsidP="000238E4">
                            <w:r>
                              <w:t>CU2</w:t>
                            </w:r>
                          </w:p>
                        </w:tc>
                        <w:tc>
                          <w:tcPr>
                            <w:tcW w:w="851" w:type="dxa"/>
                            <w:vAlign w:val="center"/>
                          </w:tcPr>
                          <w:p w14:paraId="74BE8736" w14:textId="77777777" w:rsidR="0089495A" w:rsidRDefault="0089495A" w:rsidP="000238E4">
                            <w:pPr>
                              <w:jc w:val="center"/>
                            </w:pPr>
                          </w:p>
                        </w:tc>
                        <w:tc>
                          <w:tcPr>
                            <w:tcW w:w="674" w:type="dxa"/>
                            <w:vAlign w:val="center"/>
                          </w:tcPr>
                          <w:p w14:paraId="4C561B7A" w14:textId="77777777" w:rsidR="0089495A" w:rsidRDefault="0089495A" w:rsidP="000238E4">
                            <w:pPr>
                              <w:jc w:val="center"/>
                            </w:pPr>
                          </w:p>
                        </w:tc>
                        <w:tc>
                          <w:tcPr>
                            <w:tcW w:w="674" w:type="dxa"/>
                            <w:vAlign w:val="center"/>
                          </w:tcPr>
                          <w:p w14:paraId="1E68F0B6"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3AE74458" w14:textId="77777777" w:rsidR="0089495A" w:rsidRDefault="0089495A" w:rsidP="000238E4">
                            <w:pPr>
                              <w:jc w:val="center"/>
                            </w:pPr>
                          </w:p>
                        </w:tc>
                        <w:tc>
                          <w:tcPr>
                            <w:tcW w:w="851" w:type="dxa"/>
                            <w:vAlign w:val="center"/>
                          </w:tcPr>
                          <w:p w14:paraId="5535AFB8" w14:textId="77777777" w:rsidR="0089495A" w:rsidRDefault="0089495A" w:rsidP="000238E4">
                            <w:pPr>
                              <w:jc w:val="center"/>
                            </w:pPr>
                          </w:p>
                        </w:tc>
                        <w:tc>
                          <w:tcPr>
                            <w:tcW w:w="674" w:type="dxa"/>
                            <w:vAlign w:val="center"/>
                          </w:tcPr>
                          <w:p w14:paraId="07A31830" w14:textId="77777777" w:rsidR="0089495A" w:rsidRDefault="0089495A" w:rsidP="000238E4">
                            <w:pPr>
                              <w:jc w:val="center"/>
                            </w:pPr>
                          </w:p>
                        </w:tc>
                        <w:tc>
                          <w:tcPr>
                            <w:tcW w:w="674" w:type="dxa"/>
                            <w:vAlign w:val="center"/>
                          </w:tcPr>
                          <w:p w14:paraId="16E3A3F6" w14:textId="77777777" w:rsidR="0089495A" w:rsidRDefault="0089495A" w:rsidP="000238E4">
                            <w:pPr>
                              <w:jc w:val="center"/>
                            </w:pPr>
                          </w:p>
                        </w:tc>
                        <w:tc>
                          <w:tcPr>
                            <w:tcW w:w="674" w:type="dxa"/>
                            <w:vAlign w:val="center"/>
                          </w:tcPr>
                          <w:p w14:paraId="3615C286" w14:textId="77777777" w:rsidR="0089495A" w:rsidRDefault="0089495A" w:rsidP="000238E4">
                            <w:pPr>
                              <w:jc w:val="center"/>
                            </w:pPr>
                          </w:p>
                        </w:tc>
                        <w:tc>
                          <w:tcPr>
                            <w:tcW w:w="674" w:type="dxa"/>
                            <w:vAlign w:val="center"/>
                          </w:tcPr>
                          <w:p w14:paraId="7BD46452" w14:textId="77777777" w:rsidR="0089495A" w:rsidRDefault="0089495A" w:rsidP="000238E4">
                            <w:pPr>
                              <w:jc w:val="center"/>
                            </w:pPr>
                          </w:p>
                        </w:tc>
                        <w:tc>
                          <w:tcPr>
                            <w:tcW w:w="674" w:type="dxa"/>
                            <w:vAlign w:val="center"/>
                          </w:tcPr>
                          <w:p w14:paraId="1E198F3C" w14:textId="77777777" w:rsidR="0089495A" w:rsidRDefault="0089495A" w:rsidP="000238E4">
                            <w:pPr>
                              <w:jc w:val="center"/>
                            </w:pPr>
                          </w:p>
                        </w:tc>
                        <w:tc>
                          <w:tcPr>
                            <w:tcW w:w="851" w:type="dxa"/>
                            <w:vAlign w:val="center"/>
                          </w:tcPr>
                          <w:p w14:paraId="5598A492" w14:textId="77777777" w:rsidR="0089495A" w:rsidRDefault="0089495A" w:rsidP="000238E4">
                            <w:pPr>
                              <w:jc w:val="center"/>
                            </w:pPr>
                          </w:p>
                        </w:tc>
                        <w:tc>
                          <w:tcPr>
                            <w:tcW w:w="674" w:type="dxa"/>
                            <w:vAlign w:val="center"/>
                          </w:tcPr>
                          <w:p w14:paraId="5BEE6295" w14:textId="77777777" w:rsidR="0089495A" w:rsidRDefault="0089495A" w:rsidP="000238E4">
                            <w:pPr>
                              <w:jc w:val="center"/>
                            </w:pPr>
                          </w:p>
                        </w:tc>
                        <w:tc>
                          <w:tcPr>
                            <w:tcW w:w="851" w:type="dxa"/>
                            <w:vAlign w:val="center"/>
                          </w:tcPr>
                          <w:p w14:paraId="6348DD65" w14:textId="77777777" w:rsidR="0089495A" w:rsidRDefault="0089495A" w:rsidP="000238E4">
                            <w:pPr>
                              <w:jc w:val="center"/>
                            </w:pPr>
                          </w:p>
                        </w:tc>
                        <w:tc>
                          <w:tcPr>
                            <w:tcW w:w="674" w:type="dxa"/>
                            <w:vAlign w:val="center"/>
                          </w:tcPr>
                          <w:p w14:paraId="7D6261C6" w14:textId="77777777" w:rsidR="0089495A" w:rsidRDefault="0089495A" w:rsidP="000238E4">
                            <w:pPr>
                              <w:jc w:val="center"/>
                            </w:pPr>
                          </w:p>
                        </w:tc>
                      </w:tr>
                      <w:tr w:rsidR="0089495A" w14:paraId="65952D4A" w14:textId="77777777" w:rsidTr="000238E4">
                        <w:trPr>
                          <w:cantSplit/>
                          <w:trHeight w:val="490"/>
                        </w:trPr>
                        <w:tc>
                          <w:tcPr>
                            <w:tcW w:w="862" w:type="dxa"/>
                            <w:vAlign w:val="center"/>
                          </w:tcPr>
                          <w:p w14:paraId="437C7D83" w14:textId="77777777" w:rsidR="0089495A" w:rsidRDefault="0089495A" w:rsidP="000238E4">
                            <w:r>
                              <w:t>CU3</w:t>
                            </w:r>
                          </w:p>
                        </w:tc>
                        <w:tc>
                          <w:tcPr>
                            <w:tcW w:w="851" w:type="dxa"/>
                            <w:vAlign w:val="center"/>
                          </w:tcPr>
                          <w:p w14:paraId="19E7D393" w14:textId="77777777" w:rsidR="0089495A" w:rsidRDefault="0089495A" w:rsidP="000238E4">
                            <w:pPr>
                              <w:jc w:val="center"/>
                            </w:pPr>
                          </w:p>
                        </w:tc>
                        <w:tc>
                          <w:tcPr>
                            <w:tcW w:w="674" w:type="dxa"/>
                            <w:vAlign w:val="center"/>
                          </w:tcPr>
                          <w:p w14:paraId="6DAC5EBB" w14:textId="77777777" w:rsidR="0089495A" w:rsidRDefault="0089495A" w:rsidP="000238E4">
                            <w:pPr>
                              <w:jc w:val="center"/>
                            </w:pPr>
                          </w:p>
                        </w:tc>
                        <w:tc>
                          <w:tcPr>
                            <w:tcW w:w="674" w:type="dxa"/>
                            <w:vAlign w:val="center"/>
                          </w:tcPr>
                          <w:p w14:paraId="08BB0BD8" w14:textId="77777777" w:rsidR="0089495A" w:rsidRDefault="0089495A" w:rsidP="000238E4">
                            <w:pPr>
                              <w:jc w:val="center"/>
                            </w:pPr>
                          </w:p>
                        </w:tc>
                        <w:tc>
                          <w:tcPr>
                            <w:tcW w:w="851" w:type="dxa"/>
                            <w:vAlign w:val="center"/>
                          </w:tcPr>
                          <w:p w14:paraId="0AC22421" w14:textId="77777777" w:rsidR="0089495A" w:rsidRPr="00580CB8" w:rsidRDefault="0089495A"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54F0C47A" w14:textId="77777777" w:rsidR="0089495A" w:rsidRPr="00580CB8" w:rsidRDefault="0089495A"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3AE68E4"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4FAD43C" w14:textId="77777777" w:rsidR="0089495A" w:rsidRDefault="0089495A" w:rsidP="000238E4">
                            <w:pPr>
                              <w:jc w:val="center"/>
                            </w:pPr>
                          </w:p>
                        </w:tc>
                        <w:tc>
                          <w:tcPr>
                            <w:tcW w:w="674" w:type="dxa"/>
                            <w:vAlign w:val="center"/>
                          </w:tcPr>
                          <w:p w14:paraId="65ACE0BB" w14:textId="77777777" w:rsidR="0089495A" w:rsidRDefault="0089495A" w:rsidP="000238E4">
                            <w:pPr>
                              <w:jc w:val="center"/>
                            </w:pPr>
                          </w:p>
                        </w:tc>
                        <w:tc>
                          <w:tcPr>
                            <w:tcW w:w="674" w:type="dxa"/>
                            <w:vAlign w:val="center"/>
                          </w:tcPr>
                          <w:p w14:paraId="34364518" w14:textId="77777777" w:rsidR="0089495A" w:rsidRDefault="0089495A" w:rsidP="000238E4">
                            <w:pPr>
                              <w:jc w:val="center"/>
                            </w:pPr>
                          </w:p>
                        </w:tc>
                        <w:tc>
                          <w:tcPr>
                            <w:tcW w:w="674" w:type="dxa"/>
                            <w:vAlign w:val="center"/>
                          </w:tcPr>
                          <w:p w14:paraId="2105776C" w14:textId="77777777" w:rsidR="0089495A" w:rsidRDefault="0089495A" w:rsidP="000238E4">
                            <w:pPr>
                              <w:jc w:val="center"/>
                            </w:pPr>
                          </w:p>
                        </w:tc>
                        <w:tc>
                          <w:tcPr>
                            <w:tcW w:w="851" w:type="dxa"/>
                            <w:vAlign w:val="center"/>
                          </w:tcPr>
                          <w:p w14:paraId="69C32B92" w14:textId="77777777" w:rsidR="0089495A" w:rsidRDefault="0089495A" w:rsidP="000238E4">
                            <w:pPr>
                              <w:jc w:val="center"/>
                            </w:pPr>
                          </w:p>
                        </w:tc>
                        <w:tc>
                          <w:tcPr>
                            <w:tcW w:w="674" w:type="dxa"/>
                            <w:vAlign w:val="center"/>
                          </w:tcPr>
                          <w:p w14:paraId="7F6B68DC" w14:textId="77777777" w:rsidR="0089495A" w:rsidRDefault="0089495A" w:rsidP="000238E4">
                            <w:pPr>
                              <w:jc w:val="center"/>
                            </w:pPr>
                          </w:p>
                        </w:tc>
                        <w:tc>
                          <w:tcPr>
                            <w:tcW w:w="851" w:type="dxa"/>
                            <w:vAlign w:val="center"/>
                          </w:tcPr>
                          <w:p w14:paraId="56A2C48B" w14:textId="77777777" w:rsidR="0089495A" w:rsidRDefault="0089495A" w:rsidP="000238E4">
                            <w:pPr>
                              <w:jc w:val="center"/>
                            </w:pPr>
                          </w:p>
                        </w:tc>
                        <w:tc>
                          <w:tcPr>
                            <w:tcW w:w="674" w:type="dxa"/>
                            <w:vAlign w:val="center"/>
                          </w:tcPr>
                          <w:p w14:paraId="3D5AF5D1" w14:textId="77777777" w:rsidR="0089495A" w:rsidRDefault="0089495A" w:rsidP="000238E4">
                            <w:pPr>
                              <w:jc w:val="center"/>
                            </w:pPr>
                          </w:p>
                        </w:tc>
                      </w:tr>
                      <w:tr w:rsidR="0089495A" w14:paraId="4401694A" w14:textId="77777777" w:rsidTr="000238E4">
                        <w:trPr>
                          <w:cantSplit/>
                          <w:trHeight w:val="470"/>
                        </w:trPr>
                        <w:tc>
                          <w:tcPr>
                            <w:tcW w:w="862" w:type="dxa"/>
                            <w:vAlign w:val="center"/>
                          </w:tcPr>
                          <w:p w14:paraId="26F74BF9" w14:textId="77777777" w:rsidR="0089495A" w:rsidRDefault="0089495A" w:rsidP="000238E4">
                            <w:r>
                              <w:t>CU4</w:t>
                            </w:r>
                          </w:p>
                        </w:tc>
                        <w:tc>
                          <w:tcPr>
                            <w:tcW w:w="851" w:type="dxa"/>
                            <w:vAlign w:val="center"/>
                          </w:tcPr>
                          <w:p w14:paraId="782A4BFF" w14:textId="77777777" w:rsidR="0089495A" w:rsidRDefault="0089495A" w:rsidP="000238E4">
                            <w:pPr>
                              <w:jc w:val="center"/>
                            </w:pPr>
                          </w:p>
                        </w:tc>
                        <w:tc>
                          <w:tcPr>
                            <w:tcW w:w="674" w:type="dxa"/>
                            <w:vAlign w:val="center"/>
                          </w:tcPr>
                          <w:p w14:paraId="09B26CDA" w14:textId="77777777" w:rsidR="0089495A" w:rsidRDefault="0089495A" w:rsidP="000238E4">
                            <w:pPr>
                              <w:jc w:val="center"/>
                            </w:pPr>
                          </w:p>
                        </w:tc>
                        <w:tc>
                          <w:tcPr>
                            <w:tcW w:w="674" w:type="dxa"/>
                            <w:vAlign w:val="center"/>
                          </w:tcPr>
                          <w:p w14:paraId="1D069A60" w14:textId="77777777" w:rsidR="0089495A" w:rsidRDefault="0089495A" w:rsidP="000238E4">
                            <w:pPr>
                              <w:jc w:val="center"/>
                            </w:pPr>
                          </w:p>
                        </w:tc>
                        <w:tc>
                          <w:tcPr>
                            <w:tcW w:w="851" w:type="dxa"/>
                            <w:vAlign w:val="center"/>
                          </w:tcPr>
                          <w:p w14:paraId="215D0AAD"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096F525D"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0EB76027" w14:textId="77777777" w:rsidR="0089495A" w:rsidRDefault="0089495A" w:rsidP="000238E4">
                            <w:pPr>
                              <w:jc w:val="center"/>
                            </w:pPr>
                          </w:p>
                        </w:tc>
                        <w:tc>
                          <w:tcPr>
                            <w:tcW w:w="674" w:type="dxa"/>
                            <w:vAlign w:val="center"/>
                          </w:tcPr>
                          <w:p w14:paraId="2BF06BA5"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15E6A9D" w14:textId="77777777" w:rsidR="0089495A" w:rsidRDefault="0089495A" w:rsidP="000238E4">
                            <w:pPr>
                              <w:jc w:val="center"/>
                            </w:pPr>
                          </w:p>
                        </w:tc>
                        <w:tc>
                          <w:tcPr>
                            <w:tcW w:w="674" w:type="dxa"/>
                            <w:vAlign w:val="center"/>
                          </w:tcPr>
                          <w:p w14:paraId="5E2CE26C" w14:textId="77777777" w:rsidR="0089495A" w:rsidRDefault="0089495A" w:rsidP="000238E4">
                            <w:pPr>
                              <w:jc w:val="center"/>
                            </w:pPr>
                          </w:p>
                        </w:tc>
                        <w:tc>
                          <w:tcPr>
                            <w:tcW w:w="674" w:type="dxa"/>
                            <w:vAlign w:val="center"/>
                          </w:tcPr>
                          <w:p w14:paraId="7AF73DD2" w14:textId="77777777" w:rsidR="0089495A" w:rsidRDefault="0089495A" w:rsidP="000238E4">
                            <w:pPr>
                              <w:jc w:val="center"/>
                            </w:pPr>
                          </w:p>
                        </w:tc>
                        <w:tc>
                          <w:tcPr>
                            <w:tcW w:w="851" w:type="dxa"/>
                            <w:vAlign w:val="center"/>
                          </w:tcPr>
                          <w:p w14:paraId="7A0B9367" w14:textId="77777777" w:rsidR="0089495A" w:rsidRDefault="0089495A" w:rsidP="000238E4">
                            <w:pPr>
                              <w:jc w:val="center"/>
                            </w:pPr>
                          </w:p>
                        </w:tc>
                        <w:tc>
                          <w:tcPr>
                            <w:tcW w:w="674" w:type="dxa"/>
                            <w:vAlign w:val="center"/>
                          </w:tcPr>
                          <w:p w14:paraId="2922C8D6" w14:textId="77777777" w:rsidR="0089495A" w:rsidRDefault="0089495A" w:rsidP="000238E4">
                            <w:pPr>
                              <w:jc w:val="center"/>
                            </w:pPr>
                          </w:p>
                        </w:tc>
                        <w:tc>
                          <w:tcPr>
                            <w:tcW w:w="851" w:type="dxa"/>
                            <w:vAlign w:val="center"/>
                          </w:tcPr>
                          <w:p w14:paraId="367F7B4E" w14:textId="77777777" w:rsidR="0089495A" w:rsidRDefault="0089495A" w:rsidP="000238E4">
                            <w:pPr>
                              <w:jc w:val="center"/>
                            </w:pPr>
                          </w:p>
                        </w:tc>
                        <w:tc>
                          <w:tcPr>
                            <w:tcW w:w="674" w:type="dxa"/>
                            <w:vAlign w:val="center"/>
                          </w:tcPr>
                          <w:p w14:paraId="53AA36B4" w14:textId="77777777" w:rsidR="0089495A" w:rsidRDefault="0089495A" w:rsidP="000238E4">
                            <w:pPr>
                              <w:jc w:val="center"/>
                            </w:pPr>
                          </w:p>
                        </w:tc>
                      </w:tr>
                      <w:tr w:rsidR="0089495A" w14:paraId="007ADA24" w14:textId="77777777" w:rsidTr="000238E4">
                        <w:trPr>
                          <w:cantSplit/>
                          <w:trHeight w:val="490"/>
                        </w:trPr>
                        <w:tc>
                          <w:tcPr>
                            <w:tcW w:w="862" w:type="dxa"/>
                            <w:vAlign w:val="center"/>
                          </w:tcPr>
                          <w:p w14:paraId="053103D1" w14:textId="77777777" w:rsidR="0089495A" w:rsidRDefault="0089495A" w:rsidP="000238E4">
                            <w:r>
                              <w:t>CU5</w:t>
                            </w:r>
                          </w:p>
                        </w:tc>
                        <w:tc>
                          <w:tcPr>
                            <w:tcW w:w="851" w:type="dxa"/>
                            <w:vAlign w:val="center"/>
                          </w:tcPr>
                          <w:p w14:paraId="446C2ACA" w14:textId="77777777" w:rsidR="0089495A" w:rsidRDefault="0089495A" w:rsidP="000238E4">
                            <w:pPr>
                              <w:jc w:val="center"/>
                            </w:pPr>
                          </w:p>
                        </w:tc>
                        <w:tc>
                          <w:tcPr>
                            <w:tcW w:w="674" w:type="dxa"/>
                            <w:vAlign w:val="center"/>
                          </w:tcPr>
                          <w:p w14:paraId="04B25443" w14:textId="77777777" w:rsidR="0089495A" w:rsidRDefault="0089495A" w:rsidP="000238E4">
                            <w:pPr>
                              <w:jc w:val="center"/>
                            </w:pPr>
                          </w:p>
                        </w:tc>
                        <w:tc>
                          <w:tcPr>
                            <w:tcW w:w="674" w:type="dxa"/>
                            <w:vAlign w:val="center"/>
                          </w:tcPr>
                          <w:p w14:paraId="48574FC1" w14:textId="77777777" w:rsidR="0089495A" w:rsidRDefault="0089495A" w:rsidP="000238E4">
                            <w:pPr>
                              <w:jc w:val="center"/>
                            </w:pPr>
                          </w:p>
                        </w:tc>
                        <w:tc>
                          <w:tcPr>
                            <w:tcW w:w="851" w:type="dxa"/>
                            <w:vAlign w:val="center"/>
                          </w:tcPr>
                          <w:p w14:paraId="589B688B" w14:textId="77777777" w:rsidR="0089495A" w:rsidRDefault="0089495A" w:rsidP="000238E4">
                            <w:pPr>
                              <w:jc w:val="center"/>
                            </w:pPr>
                          </w:p>
                        </w:tc>
                        <w:tc>
                          <w:tcPr>
                            <w:tcW w:w="851" w:type="dxa"/>
                            <w:vAlign w:val="center"/>
                          </w:tcPr>
                          <w:p w14:paraId="5D0676A2" w14:textId="77777777" w:rsidR="0089495A" w:rsidRDefault="0089495A" w:rsidP="000238E4">
                            <w:pPr>
                              <w:jc w:val="center"/>
                            </w:pPr>
                          </w:p>
                        </w:tc>
                        <w:tc>
                          <w:tcPr>
                            <w:tcW w:w="674" w:type="dxa"/>
                            <w:vAlign w:val="center"/>
                          </w:tcPr>
                          <w:p w14:paraId="5C021265" w14:textId="77777777" w:rsidR="0089495A" w:rsidRDefault="0089495A" w:rsidP="000238E4">
                            <w:pPr>
                              <w:jc w:val="center"/>
                            </w:pPr>
                          </w:p>
                        </w:tc>
                        <w:tc>
                          <w:tcPr>
                            <w:tcW w:w="674" w:type="dxa"/>
                            <w:vAlign w:val="center"/>
                          </w:tcPr>
                          <w:p w14:paraId="56889BF5" w14:textId="77777777" w:rsidR="0089495A" w:rsidRDefault="0089495A" w:rsidP="000238E4">
                            <w:pPr>
                              <w:jc w:val="center"/>
                            </w:pPr>
                          </w:p>
                        </w:tc>
                        <w:tc>
                          <w:tcPr>
                            <w:tcW w:w="674" w:type="dxa"/>
                            <w:vAlign w:val="center"/>
                          </w:tcPr>
                          <w:p w14:paraId="51D3FC17"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C7AE262" w14:textId="77777777" w:rsidR="0089495A" w:rsidRDefault="0089495A" w:rsidP="000238E4">
                            <w:pPr>
                              <w:jc w:val="center"/>
                            </w:pPr>
                          </w:p>
                        </w:tc>
                        <w:tc>
                          <w:tcPr>
                            <w:tcW w:w="674" w:type="dxa"/>
                            <w:vAlign w:val="center"/>
                          </w:tcPr>
                          <w:p w14:paraId="214BB640" w14:textId="77777777" w:rsidR="0089495A" w:rsidRDefault="0089495A" w:rsidP="000238E4">
                            <w:pPr>
                              <w:jc w:val="center"/>
                            </w:pPr>
                          </w:p>
                        </w:tc>
                        <w:tc>
                          <w:tcPr>
                            <w:tcW w:w="851" w:type="dxa"/>
                            <w:vAlign w:val="center"/>
                          </w:tcPr>
                          <w:p w14:paraId="709B7742" w14:textId="77777777" w:rsidR="0089495A" w:rsidRDefault="0089495A" w:rsidP="000238E4">
                            <w:pPr>
                              <w:jc w:val="center"/>
                            </w:pPr>
                          </w:p>
                        </w:tc>
                        <w:tc>
                          <w:tcPr>
                            <w:tcW w:w="674" w:type="dxa"/>
                            <w:vAlign w:val="center"/>
                          </w:tcPr>
                          <w:p w14:paraId="173B2028" w14:textId="77777777" w:rsidR="0089495A" w:rsidRDefault="0089495A" w:rsidP="000238E4">
                            <w:pPr>
                              <w:jc w:val="center"/>
                            </w:pPr>
                          </w:p>
                        </w:tc>
                        <w:tc>
                          <w:tcPr>
                            <w:tcW w:w="851" w:type="dxa"/>
                            <w:vAlign w:val="center"/>
                          </w:tcPr>
                          <w:p w14:paraId="524D57B3" w14:textId="77777777" w:rsidR="0089495A" w:rsidRDefault="0089495A" w:rsidP="000238E4">
                            <w:pPr>
                              <w:jc w:val="center"/>
                            </w:pPr>
                          </w:p>
                        </w:tc>
                        <w:tc>
                          <w:tcPr>
                            <w:tcW w:w="674" w:type="dxa"/>
                            <w:vAlign w:val="center"/>
                          </w:tcPr>
                          <w:p w14:paraId="7C2A5E91" w14:textId="77777777" w:rsidR="0089495A" w:rsidRDefault="0089495A" w:rsidP="000238E4">
                            <w:pPr>
                              <w:jc w:val="center"/>
                            </w:pPr>
                          </w:p>
                        </w:tc>
                      </w:tr>
                      <w:tr w:rsidR="0089495A" w14:paraId="616C6A87" w14:textId="77777777" w:rsidTr="000238E4">
                        <w:trPr>
                          <w:cantSplit/>
                          <w:trHeight w:val="470"/>
                        </w:trPr>
                        <w:tc>
                          <w:tcPr>
                            <w:tcW w:w="862" w:type="dxa"/>
                            <w:vAlign w:val="center"/>
                          </w:tcPr>
                          <w:p w14:paraId="040F3521" w14:textId="77777777" w:rsidR="0089495A" w:rsidRDefault="0089495A" w:rsidP="000238E4">
                            <w:r>
                              <w:t>CU6</w:t>
                            </w:r>
                          </w:p>
                        </w:tc>
                        <w:tc>
                          <w:tcPr>
                            <w:tcW w:w="851" w:type="dxa"/>
                            <w:vAlign w:val="center"/>
                          </w:tcPr>
                          <w:p w14:paraId="5675E03F" w14:textId="77777777" w:rsidR="0089495A" w:rsidRDefault="0089495A" w:rsidP="000238E4">
                            <w:pPr>
                              <w:jc w:val="center"/>
                            </w:pPr>
                          </w:p>
                        </w:tc>
                        <w:tc>
                          <w:tcPr>
                            <w:tcW w:w="674" w:type="dxa"/>
                            <w:vAlign w:val="center"/>
                          </w:tcPr>
                          <w:p w14:paraId="0328AB23" w14:textId="77777777" w:rsidR="0089495A" w:rsidRDefault="0089495A" w:rsidP="000238E4">
                            <w:pPr>
                              <w:jc w:val="center"/>
                            </w:pPr>
                          </w:p>
                        </w:tc>
                        <w:tc>
                          <w:tcPr>
                            <w:tcW w:w="674" w:type="dxa"/>
                            <w:vAlign w:val="center"/>
                          </w:tcPr>
                          <w:p w14:paraId="4A3A1490" w14:textId="77777777" w:rsidR="0089495A" w:rsidRDefault="0089495A" w:rsidP="000238E4">
                            <w:pPr>
                              <w:jc w:val="center"/>
                            </w:pPr>
                          </w:p>
                        </w:tc>
                        <w:tc>
                          <w:tcPr>
                            <w:tcW w:w="851" w:type="dxa"/>
                            <w:vAlign w:val="center"/>
                          </w:tcPr>
                          <w:p w14:paraId="3133B0A8"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270CED6E"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5FD6AFB" w14:textId="77777777" w:rsidR="0089495A" w:rsidRDefault="0089495A" w:rsidP="000238E4">
                            <w:pPr>
                              <w:jc w:val="center"/>
                            </w:pPr>
                          </w:p>
                        </w:tc>
                        <w:tc>
                          <w:tcPr>
                            <w:tcW w:w="674" w:type="dxa"/>
                            <w:vAlign w:val="center"/>
                          </w:tcPr>
                          <w:p w14:paraId="55FDE6BD" w14:textId="77777777" w:rsidR="0089495A" w:rsidRDefault="0089495A" w:rsidP="000238E4">
                            <w:pPr>
                              <w:jc w:val="center"/>
                            </w:pPr>
                          </w:p>
                        </w:tc>
                        <w:tc>
                          <w:tcPr>
                            <w:tcW w:w="674" w:type="dxa"/>
                            <w:vAlign w:val="center"/>
                          </w:tcPr>
                          <w:p w14:paraId="0889CC69" w14:textId="77777777" w:rsidR="0089495A" w:rsidRDefault="0089495A" w:rsidP="000238E4">
                            <w:pPr>
                              <w:jc w:val="center"/>
                            </w:pPr>
                          </w:p>
                        </w:tc>
                        <w:tc>
                          <w:tcPr>
                            <w:tcW w:w="674" w:type="dxa"/>
                            <w:vAlign w:val="center"/>
                          </w:tcPr>
                          <w:p w14:paraId="29739344"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51E5573E" w14:textId="77777777" w:rsidR="0089495A" w:rsidRDefault="0089495A" w:rsidP="000238E4">
                            <w:pPr>
                              <w:jc w:val="center"/>
                            </w:pPr>
                          </w:p>
                        </w:tc>
                        <w:tc>
                          <w:tcPr>
                            <w:tcW w:w="851" w:type="dxa"/>
                            <w:vAlign w:val="center"/>
                          </w:tcPr>
                          <w:p w14:paraId="6650C08F" w14:textId="77777777" w:rsidR="0089495A" w:rsidRDefault="0089495A" w:rsidP="000238E4">
                            <w:pPr>
                              <w:jc w:val="center"/>
                            </w:pPr>
                          </w:p>
                        </w:tc>
                        <w:tc>
                          <w:tcPr>
                            <w:tcW w:w="674" w:type="dxa"/>
                            <w:vAlign w:val="center"/>
                          </w:tcPr>
                          <w:p w14:paraId="42F82263" w14:textId="77777777" w:rsidR="0089495A" w:rsidRDefault="0089495A" w:rsidP="000238E4">
                            <w:pPr>
                              <w:jc w:val="center"/>
                            </w:pPr>
                          </w:p>
                        </w:tc>
                        <w:tc>
                          <w:tcPr>
                            <w:tcW w:w="851" w:type="dxa"/>
                            <w:vAlign w:val="center"/>
                          </w:tcPr>
                          <w:p w14:paraId="444C1425" w14:textId="77777777" w:rsidR="0089495A" w:rsidRDefault="0089495A" w:rsidP="000238E4">
                            <w:pPr>
                              <w:jc w:val="center"/>
                            </w:pPr>
                          </w:p>
                        </w:tc>
                        <w:tc>
                          <w:tcPr>
                            <w:tcW w:w="674" w:type="dxa"/>
                            <w:vAlign w:val="center"/>
                          </w:tcPr>
                          <w:p w14:paraId="35ADA3A9" w14:textId="77777777" w:rsidR="0089495A" w:rsidRDefault="0089495A" w:rsidP="000238E4">
                            <w:pPr>
                              <w:jc w:val="center"/>
                            </w:pPr>
                          </w:p>
                        </w:tc>
                      </w:tr>
                      <w:tr w:rsidR="0089495A" w14:paraId="5BF88DE4" w14:textId="77777777" w:rsidTr="000238E4">
                        <w:trPr>
                          <w:cantSplit/>
                          <w:trHeight w:val="490"/>
                        </w:trPr>
                        <w:tc>
                          <w:tcPr>
                            <w:tcW w:w="862" w:type="dxa"/>
                            <w:vAlign w:val="center"/>
                          </w:tcPr>
                          <w:p w14:paraId="173F989C" w14:textId="77777777" w:rsidR="0089495A" w:rsidRDefault="0089495A" w:rsidP="000238E4">
                            <w:r>
                              <w:t>CU7</w:t>
                            </w:r>
                          </w:p>
                        </w:tc>
                        <w:tc>
                          <w:tcPr>
                            <w:tcW w:w="851" w:type="dxa"/>
                            <w:vAlign w:val="center"/>
                          </w:tcPr>
                          <w:p w14:paraId="7DCE4ACC" w14:textId="77777777" w:rsidR="0089495A" w:rsidRDefault="0089495A" w:rsidP="000238E4">
                            <w:pPr>
                              <w:jc w:val="center"/>
                            </w:pPr>
                          </w:p>
                        </w:tc>
                        <w:tc>
                          <w:tcPr>
                            <w:tcW w:w="674" w:type="dxa"/>
                            <w:vAlign w:val="center"/>
                          </w:tcPr>
                          <w:p w14:paraId="6E1861CD" w14:textId="77777777" w:rsidR="0089495A" w:rsidRDefault="0089495A" w:rsidP="000238E4">
                            <w:pPr>
                              <w:jc w:val="center"/>
                            </w:pPr>
                          </w:p>
                        </w:tc>
                        <w:tc>
                          <w:tcPr>
                            <w:tcW w:w="674" w:type="dxa"/>
                            <w:vAlign w:val="center"/>
                          </w:tcPr>
                          <w:p w14:paraId="386CF2AE" w14:textId="77777777" w:rsidR="0089495A" w:rsidRDefault="0089495A" w:rsidP="000238E4">
                            <w:pPr>
                              <w:jc w:val="center"/>
                            </w:pPr>
                          </w:p>
                        </w:tc>
                        <w:tc>
                          <w:tcPr>
                            <w:tcW w:w="851" w:type="dxa"/>
                            <w:vAlign w:val="center"/>
                          </w:tcPr>
                          <w:p w14:paraId="46A6C4C4"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06D77EF4"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142E11C3" w14:textId="77777777" w:rsidR="0089495A" w:rsidRDefault="0089495A" w:rsidP="000238E4">
                            <w:pPr>
                              <w:jc w:val="center"/>
                            </w:pPr>
                          </w:p>
                        </w:tc>
                        <w:tc>
                          <w:tcPr>
                            <w:tcW w:w="674" w:type="dxa"/>
                            <w:vAlign w:val="center"/>
                          </w:tcPr>
                          <w:p w14:paraId="466C2561" w14:textId="77777777" w:rsidR="0089495A" w:rsidRDefault="0089495A" w:rsidP="000238E4">
                            <w:pPr>
                              <w:jc w:val="center"/>
                            </w:pPr>
                          </w:p>
                        </w:tc>
                        <w:tc>
                          <w:tcPr>
                            <w:tcW w:w="674" w:type="dxa"/>
                            <w:vAlign w:val="center"/>
                          </w:tcPr>
                          <w:p w14:paraId="3DE2D547" w14:textId="77777777" w:rsidR="0089495A" w:rsidRDefault="0089495A" w:rsidP="000238E4">
                            <w:pPr>
                              <w:jc w:val="center"/>
                            </w:pPr>
                          </w:p>
                        </w:tc>
                        <w:tc>
                          <w:tcPr>
                            <w:tcW w:w="674" w:type="dxa"/>
                            <w:vAlign w:val="center"/>
                          </w:tcPr>
                          <w:p w14:paraId="421CD2DE" w14:textId="77777777" w:rsidR="0089495A" w:rsidRDefault="0089495A" w:rsidP="000238E4">
                            <w:pPr>
                              <w:jc w:val="center"/>
                            </w:pPr>
                          </w:p>
                        </w:tc>
                        <w:tc>
                          <w:tcPr>
                            <w:tcW w:w="674" w:type="dxa"/>
                            <w:vAlign w:val="center"/>
                          </w:tcPr>
                          <w:p w14:paraId="66D272D3"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328C033C"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064F4EE" w14:textId="77777777" w:rsidR="0089495A" w:rsidRDefault="0089495A" w:rsidP="000238E4">
                            <w:pPr>
                              <w:jc w:val="center"/>
                            </w:pPr>
                          </w:p>
                        </w:tc>
                        <w:tc>
                          <w:tcPr>
                            <w:tcW w:w="851" w:type="dxa"/>
                            <w:vAlign w:val="center"/>
                          </w:tcPr>
                          <w:p w14:paraId="7C152A05" w14:textId="77777777" w:rsidR="0089495A" w:rsidRDefault="0089495A" w:rsidP="000238E4">
                            <w:pPr>
                              <w:jc w:val="center"/>
                            </w:pPr>
                          </w:p>
                        </w:tc>
                        <w:tc>
                          <w:tcPr>
                            <w:tcW w:w="674" w:type="dxa"/>
                            <w:vAlign w:val="center"/>
                          </w:tcPr>
                          <w:p w14:paraId="52FA00AB" w14:textId="77777777" w:rsidR="0089495A" w:rsidRDefault="0089495A" w:rsidP="000238E4">
                            <w:pPr>
                              <w:jc w:val="center"/>
                            </w:pPr>
                          </w:p>
                        </w:tc>
                      </w:tr>
                      <w:tr w:rsidR="0089495A" w14:paraId="6E05F460" w14:textId="77777777" w:rsidTr="000238E4">
                        <w:trPr>
                          <w:cantSplit/>
                          <w:trHeight w:val="490"/>
                        </w:trPr>
                        <w:tc>
                          <w:tcPr>
                            <w:tcW w:w="862" w:type="dxa"/>
                            <w:vAlign w:val="center"/>
                          </w:tcPr>
                          <w:p w14:paraId="696841A3" w14:textId="77777777" w:rsidR="0089495A" w:rsidRDefault="0089495A" w:rsidP="000238E4">
                            <w:r>
                              <w:t>CU8</w:t>
                            </w:r>
                          </w:p>
                        </w:tc>
                        <w:tc>
                          <w:tcPr>
                            <w:tcW w:w="851" w:type="dxa"/>
                            <w:vAlign w:val="center"/>
                          </w:tcPr>
                          <w:p w14:paraId="5FAAF3F0" w14:textId="77777777" w:rsidR="0089495A" w:rsidRDefault="0089495A" w:rsidP="000238E4">
                            <w:pPr>
                              <w:jc w:val="center"/>
                            </w:pPr>
                          </w:p>
                        </w:tc>
                        <w:tc>
                          <w:tcPr>
                            <w:tcW w:w="674" w:type="dxa"/>
                            <w:vAlign w:val="center"/>
                          </w:tcPr>
                          <w:p w14:paraId="3C5D2357" w14:textId="77777777" w:rsidR="0089495A" w:rsidRDefault="0089495A" w:rsidP="000238E4">
                            <w:pPr>
                              <w:jc w:val="center"/>
                            </w:pPr>
                          </w:p>
                        </w:tc>
                        <w:tc>
                          <w:tcPr>
                            <w:tcW w:w="674" w:type="dxa"/>
                            <w:vAlign w:val="center"/>
                          </w:tcPr>
                          <w:p w14:paraId="5C21A2AF" w14:textId="77777777" w:rsidR="0089495A" w:rsidRDefault="0089495A" w:rsidP="000238E4">
                            <w:pPr>
                              <w:jc w:val="center"/>
                            </w:pPr>
                          </w:p>
                        </w:tc>
                        <w:tc>
                          <w:tcPr>
                            <w:tcW w:w="851" w:type="dxa"/>
                            <w:vAlign w:val="center"/>
                          </w:tcPr>
                          <w:p w14:paraId="116B0ADD" w14:textId="77777777" w:rsidR="0089495A" w:rsidRDefault="0089495A" w:rsidP="000238E4">
                            <w:pPr>
                              <w:jc w:val="center"/>
                            </w:pPr>
                          </w:p>
                        </w:tc>
                        <w:tc>
                          <w:tcPr>
                            <w:tcW w:w="851" w:type="dxa"/>
                            <w:vAlign w:val="center"/>
                          </w:tcPr>
                          <w:p w14:paraId="528C7A5B" w14:textId="77777777" w:rsidR="0089495A" w:rsidRDefault="0089495A" w:rsidP="000238E4">
                            <w:pPr>
                              <w:jc w:val="center"/>
                            </w:pPr>
                          </w:p>
                        </w:tc>
                        <w:tc>
                          <w:tcPr>
                            <w:tcW w:w="674" w:type="dxa"/>
                            <w:vAlign w:val="center"/>
                          </w:tcPr>
                          <w:p w14:paraId="723EC621" w14:textId="77777777" w:rsidR="0089495A" w:rsidRDefault="0089495A" w:rsidP="000238E4">
                            <w:pPr>
                              <w:jc w:val="center"/>
                            </w:pPr>
                          </w:p>
                        </w:tc>
                        <w:tc>
                          <w:tcPr>
                            <w:tcW w:w="674" w:type="dxa"/>
                            <w:vAlign w:val="center"/>
                          </w:tcPr>
                          <w:p w14:paraId="6D43CE5B" w14:textId="77777777" w:rsidR="0089495A" w:rsidRDefault="0089495A" w:rsidP="000238E4">
                            <w:pPr>
                              <w:jc w:val="center"/>
                            </w:pPr>
                          </w:p>
                        </w:tc>
                        <w:tc>
                          <w:tcPr>
                            <w:tcW w:w="674" w:type="dxa"/>
                            <w:vAlign w:val="center"/>
                          </w:tcPr>
                          <w:p w14:paraId="5D506853" w14:textId="77777777" w:rsidR="0089495A" w:rsidRDefault="0089495A" w:rsidP="000238E4">
                            <w:pPr>
                              <w:jc w:val="center"/>
                            </w:pPr>
                          </w:p>
                        </w:tc>
                        <w:tc>
                          <w:tcPr>
                            <w:tcW w:w="674" w:type="dxa"/>
                            <w:vAlign w:val="center"/>
                          </w:tcPr>
                          <w:p w14:paraId="70BF2E50" w14:textId="77777777" w:rsidR="0089495A" w:rsidRDefault="0089495A" w:rsidP="000238E4">
                            <w:pPr>
                              <w:jc w:val="center"/>
                            </w:pPr>
                          </w:p>
                        </w:tc>
                        <w:tc>
                          <w:tcPr>
                            <w:tcW w:w="674" w:type="dxa"/>
                            <w:vAlign w:val="center"/>
                          </w:tcPr>
                          <w:p w14:paraId="71609E0F" w14:textId="77777777" w:rsidR="0089495A" w:rsidRDefault="0089495A" w:rsidP="000238E4">
                            <w:pPr>
                              <w:jc w:val="center"/>
                            </w:pPr>
                          </w:p>
                        </w:tc>
                        <w:tc>
                          <w:tcPr>
                            <w:tcW w:w="851" w:type="dxa"/>
                            <w:vAlign w:val="center"/>
                          </w:tcPr>
                          <w:p w14:paraId="229C8DFA" w14:textId="77777777" w:rsidR="0089495A" w:rsidRPr="00580CB8" w:rsidRDefault="0089495A" w:rsidP="000238E4">
                            <w:pPr>
                              <w:jc w:val="center"/>
                              <w:rPr>
                                <w:rFonts w:ascii="Menlo Regular" w:eastAsia="Times New Roman" w:hAnsi="Menlo Regular" w:cs="Menlo Regular"/>
                                <w:color w:val="222222"/>
                                <w:sz w:val="40"/>
                                <w:szCs w:val="40"/>
                                <w:shd w:val="clear" w:color="auto" w:fill="FFFFFF"/>
                              </w:rPr>
                            </w:pPr>
                          </w:p>
                        </w:tc>
                        <w:tc>
                          <w:tcPr>
                            <w:tcW w:w="674" w:type="dxa"/>
                            <w:vAlign w:val="center"/>
                          </w:tcPr>
                          <w:p w14:paraId="6AFF7248"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64D0126A" w14:textId="77777777" w:rsidR="0089495A" w:rsidRDefault="0089495A" w:rsidP="000238E4">
                            <w:pPr>
                              <w:jc w:val="center"/>
                            </w:pPr>
                          </w:p>
                        </w:tc>
                        <w:tc>
                          <w:tcPr>
                            <w:tcW w:w="674" w:type="dxa"/>
                            <w:vAlign w:val="center"/>
                          </w:tcPr>
                          <w:p w14:paraId="1D5F59D5" w14:textId="77777777" w:rsidR="0089495A" w:rsidRDefault="0089495A" w:rsidP="000238E4">
                            <w:pPr>
                              <w:jc w:val="center"/>
                            </w:pPr>
                          </w:p>
                        </w:tc>
                      </w:tr>
                      <w:tr w:rsidR="0089495A" w14:paraId="40FE2905" w14:textId="77777777" w:rsidTr="000238E4">
                        <w:trPr>
                          <w:cantSplit/>
                          <w:trHeight w:val="490"/>
                        </w:trPr>
                        <w:tc>
                          <w:tcPr>
                            <w:tcW w:w="862" w:type="dxa"/>
                            <w:vAlign w:val="center"/>
                          </w:tcPr>
                          <w:p w14:paraId="757D0952" w14:textId="77777777" w:rsidR="0089495A" w:rsidRDefault="0089495A" w:rsidP="000238E4">
                            <w:r>
                              <w:t>CU9</w:t>
                            </w:r>
                          </w:p>
                        </w:tc>
                        <w:tc>
                          <w:tcPr>
                            <w:tcW w:w="851" w:type="dxa"/>
                            <w:vAlign w:val="center"/>
                          </w:tcPr>
                          <w:p w14:paraId="58DB9822" w14:textId="77777777" w:rsidR="0089495A" w:rsidRDefault="0089495A" w:rsidP="000238E4">
                            <w:pPr>
                              <w:jc w:val="center"/>
                            </w:pPr>
                          </w:p>
                        </w:tc>
                        <w:tc>
                          <w:tcPr>
                            <w:tcW w:w="674" w:type="dxa"/>
                            <w:vAlign w:val="center"/>
                          </w:tcPr>
                          <w:p w14:paraId="7B68283D" w14:textId="77777777" w:rsidR="0089495A" w:rsidRDefault="0089495A" w:rsidP="000238E4">
                            <w:pPr>
                              <w:jc w:val="center"/>
                            </w:pPr>
                          </w:p>
                        </w:tc>
                        <w:tc>
                          <w:tcPr>
                            <w:tcW w:w="674" w:type="dxa"/>
                            <w:vAlign w:val="center"/>
                          </w:tcPr>
                          <w:p w14:paraId="65DCAED5" w14:textId="77777777" w:rsidR="0089495A" w:rsidRDefault="0089495A" w:rsidP="000238E4">
                            <w:pPr>
                              <w:jc w:val="center"/>
                            </w:pPr>
                          </w:p>
                        </w:tc>
                        <w:tc>
                          <w:tcPr>
                            <w:tcW w:w="851" w:type="dxa"/>
                            <w:vAlign w:val="center"/>
                          </w:tcPr>
                          <w:p w14:paraId="5E2C1930" w14:textId="77777777" w:rsidR="0089495A" w:rsidRDefault="0089495A" w:rsidP="000238E4">
                            <w:pPr>
                              <w:jc w:val="center"/>
                            </w:pPr>
                          </w:p>
                        </w:tc>
                        <w:tc>
                          <w:tcPr>
                            <w:tcW w:w="851" w:type="dxa"/>
                            <w:vAlign w:val="center"/>
                          </w:tcPr>
                          <w:p w14:paraId="5CCF3149" w14:textId="77777777" w:rsidR="0089495A" w:rsidRDefault="0089495A" w:rsidP="000238E4">
                            <w:pPr>
                              <w:jc w:val="center"/>
                            </w:pPr>
                          </w:p>
                        </w:tc>
                        <w:tc>
                          <w:tcPr>
                            <w:tcW w:w="674" w:type="dxa"/>
                            <w:vAlign w:val="center"/>
                          </w:tcPr>
                          <w:p w14:paraId="13A2981C" w14:textId="77777777" w:rsidR="0089495A" w:rsidRDefault="0089495A" w:rsidP="000238E4">
                            <w:pPr>
                              <w:jc w:val="center"/>
                            </w:pPr>
                          </w:p>
                        </w:tc>
                        <w:tc>
                          <w:tcPr>
                            <w:tcW w:w="674" w:type="dxa"/>
                            <w:vAlign w:val="center"/>
                          </w:tcPr>
                          <w:p w14:paraId="5FB234CD" w14:textId="77777777" w:rsidR="0089495A" w:rsidRDefault="0089495A" w:rsidP="000238E4">
                            <w:pPr>
                              <w:jc w:val="center"/>
                            </w:pPr>
                          </w:p>
                        </w:tc>
                        <w:tc>
                          <w:tcPr>
                            <w:tcW w:w="674" w:type="dxa"/>
                            <w:vAlign w:val="center"/>
                          </w:tcPr>
                          <w:p w14:paraId="52A07304" w14:textId="77777777" w:rsidR="0089495A" w:rsidRDefault="0089495A" w:rsidP="000238E4">
                            <w:pPr>
                              <w:jc w:val="center"/>
                            </w:pPr>
                          </w:p>
                        </w:tc>
                        <w:tc>
                          <w:tcPr>
                            <w:tcW w:w="674" w:type="dxa"/>
                            <w:vAlign w:val="center"/>
                          </w:tcPr>
                          <w:p w14:paraId="7069326C" w14:textId="77777777" w:rsidR="0089495A" w:rsidRDefault="0089495A" w:rsidP="000238E4">
                            <w:pPr>
                              <w:jc w:val="center"/>
                            </w:pPr>
                          </w:p>
                        </w:tc>
                        <w:tc>
                          <w:tcPr>
                            <w:tcW w:w="674" w:type="dxa"/>
                            <w:vAlign w:val="center"/>
                          </w:tcPr>
                          <w:p w14:paraId="0EC04E80" w14:textId="77777777" w:rsidR="0089495A" w:rsidRDefault="0089495A" w:rsidP="000238E4">
                            <w:pPr>
                              <w:jc w:val="center"/>
                            </w:pPr>
                          </w:p>
                        </w:tc>
                        <w:tc>
                          <w:tcPr>
                            <w:tcW w:w="851" w:type="dxa"/>
                            <w:vAlign w:val="center"/>
                          </w:tcPr>
                          <w:p w14:paraId="02904252" w14:textId="77777777" w:rsidR="0089495A" w:rsidRDefault="0089495A" w:rsidP="000238E4">
                            <w:pPr>
                              <w:jc w:val="center"/>
                            </w:pPr>
                          </w:p>
                        </w:tc>
                        <w:tc>
                          <w:tcPr>
                            <w:tcW w:w="674" w:type="dxa"/>
                            <w:vAlign w:val="center"/>
                          </w:tcPr>
                          <w:p w14:paraId="734CF1A4" w14:textId="77777777" w:rsidR="0089495A" w:rsidRDefault="0089495A" w:rsidP="000238E4">
                            <w:pPr>
                              <w:jc w:val="center"/>
                            </w:pPr>
                          </w:p>
                        </w:tc>
                        <w:tc>
                          <w:tcPr>
                            <w:tcW w:w="851" w:type="dxa"/>
                            <w:vAlign w:val="center"/>
                          </w:tcPr>
                          <w:p w14:paraId="69DF2713" w14:textId="77777777" w:rsidR="0089495A" w:rsidRPr="00580CB8" w:rsidRDefault="0089495A"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0EAF678" w14:textId="77777777" w:rsidR="0089495A" w:rsidRDefault="0089495A" w:rsidP="000238E4">
                            <w:pPr>
                              <w:jc w:val="center"/>
                            </w:pPr>
                            <w:r w:rsidRPr="00580CB8">
                              <w:rPr>
                                <w:rFonts w:ascii="Menlo Regular" w:eastAsia="Times New Roman" w:hAnsi="Menlo Regular" w:cs="Menlo Regular"/>
                                <w:color w:val="222222"/>
                                <w:sz w:val="40"/>
                                <w:szCs w:val="40"/>
                                <w:shd w:val="clear" w:color="auto" w:fill="FFFFFF"/>
                              </w:rPr>
                              <w:t>✓</w:t>
                            </w:r>
                          </w:p>
                        </w:tc>
                      </w:tr>
                    </w:tbl>
                    <w:p w14:paraId="2F227816" w14:textId="77777777" w:rsidR="0089495A" w:rsidRDefault="0089495A"/>
                  </w:txbxContent>
                </v:textbox>
                <w10:wrap type="square"/>
              </v:shape>
            </w:pict>
          </mc:Fallback>
        </mc:AlternateContent>
      </w:r>
    </w:p>
    <w:p w14:paraId="697681E7" w14:textId="45D64040" w:rsidR="00532ADB" w:rsidRDefault="00532ADB" w:rsidP="00E671BF"/>
    <w:p w14:paraId="02626685" w14:textId="3DC5D012" w:rsidR="00532ADB" w:rsidRDefault="00532ADB" w:rsidP="00E671BF"/>
    <w:p w14:paraId="1403A980" w14:textId="0092CFA4" w:rsidR="00532ADB" w:rsidRDefault="00532ADB" w:rsidP="00E671BF"/>
    <w:p w14:paraId="6B8A5B48" w14:textId="77777777" w:rsidR="00532ADB" w:rsidRDefault="00532ADB" w:rsidP="00E671BF"/>
    <w:p w14:paraId="35DCCA73" w14:textId="5BA1A850" w:rsidR="00532ADB" w:rsidRDefault="00532ADB" w:rsidP="00E671BF"/>
    <w:p w14:paraId="724F69D4" w14:textId="77777777" w:rsidR="00532ADB" w:rsidRDefault="00532ADB" w:rsidP="00E671BF"/>
    <w:p w14:paraId="6B9BD1DD" w14:textId="77777777" w:rsidR="00532ADB" w:rsidRDefault="00532ADB" w:rsidP="00E671BF"/>
    <w:p w14:paraId="53CF0232" w14:textId="77777777" w:rsidR="00532ADB" w:rsidRDefault="00532ADB" w:rsidP="00E671BF"/>
    <w:p w14:paraId="47941C31" w14:textId="77777777" w:rsidR="00532ADB" w:rsidRDefault="00532ADB" w:rsidP="00E671BF"/>
    <w:p w14:paraId="180A7073" w14:textId="77777777" w:rsidR="00532ADB" w:rsidRDefault="00532ADB" w:rsidP="00E671BF"/>
    <w:p w14:paraId="6388ADCA" w14:textId="77777777" w:rsidR="00532ADB" w:rsidRDefault="00532ADB" w:rsidP="00E671BF"/>
    <w:p w14:paraId="0D7FF933" w14:textId="77777777" w:rsidR="00532ADB" w:rsidRDefault="00532ADB" w:rsidP="00E671BF"/>
    <w:p w14:paraId="0187D2B4" w14:textId="77777777" w:rsidR="00532ADB" w:rsidRDefault="00532ADB" w:rsidP="00E671BF"/>
    <w:p w14:paraId="52AAE735" w14:textId="77777777" w:rsidR="00532ADB" w:rsidRDefault="00532ADB" w:rsidP="00E671BF"/>
    <w:p w14:paraId="0174AF5B" w14:textId="77777777" w:rsidR="00532ADB" w:rsidRDefault="00532ADB" w:rsidP="00E671BF"/>
    <w:p w14:paraId="7477DF7E" w14:textId="77777777" w:rsidR="00532ADB" w:rsidRDefault="00532ADB" w:rsidP="00E671BF"/>
    <w:p w14:paraId="35C5CFC6" w14:textId="77777777" w:rsidR="00532ADB" w:rsidRDefault="00532ADB" w:rsidP="00E671BF"/>
    <w:p w14:paraId="00C0ACA2" w14:textId="77777777" w:rsidR="00532ADB" w:rsidRDefault="00532ADB" w:rsidP="00E671BF"/>
    <w:p w14:paraId="7AAB8430" w14:textId="77777777" w:rsidR="00532ADB" w:rsidRDefault="00532ADB" w:rsidP="00E671BF"/>
    <w:p w14:paraId="20FB0E44" w14:textId="77777777" w:rsidR="00532ADB" w:rsidRDefault="00532ADB" w:rsidP="00E671BF"/>
    <w:p w14:paraId="5A5F0A36" w14:textId="77777777" w:rsidR="00532ADB" w:rsidRDefault="00532ADB" w:rsidP="00E671BF"/>
    <w:p w14:paraId="0B17ACB6" w14:textId="77777777" w:rsidR="00532ADB" w:rsidRDefault="00532ADB" w:rsidP="00E671BF"/>
    <w:p w14:paraId="26497598" w14:textId="77777777" w:rsidR="00532ADB" w:rsidRDefault="00532ADB" w:rsidP="00E671BF"/>
    <w:p w14:paraId="6B3119E3" w14:textId="77777777" w:rsidR="00532ADB" w:rsidRDefault="00532ADB" w:rsidP="00E671BF"/>
    <w:p w14:paraId="55BB1937" w14:textId="77777777" w:rsidR="00532ADB" w:rsidRDefault="00532ADB" w:rsidP="00E671BF"/>
    <w:p w14:paraId="05C347A6" w14:textId="77777777" w:rsidR="00532ADB" w:rsidRDefault="00532ADB" w:rsidP="00E671BF"/>
    <w:p w14:paraId="2FA057AA" w14:textId="77777777" w:rsidR="00532ADB" w:rsidRDefault="00532ADB" w:rsidP="00E671BF"/>
    <w:p w14:paraId="354FDC9D" w14:textId="77777777" w:rsidR="00532ADB" w:rsidRDefault="00532ADB" w:rsidP="00E671BF"/>
    <w:p w14:paraId="53CF544B" w14:textId="77777777" w:rsidR="00532ADB" w:rsidRDefault="00532ADB" w:rsidP="00E671BF"/>
    <w:p w14:paraId="53E1923E" w14:textId="77777777" w:rsidR="00532ADB" w:rsidRDefault="00532ADB" w:rsidP="00E671BF"/>
    <w:p w14:paraId="0FB43BEE" w14:textId="77777777" w:rsidR="00532ADB" w:rsidRDefault="00532ADB" w:rsidP="00E671BF"/>
    <w:p w14:paraId="106BC00D" w14:textId="77777777" w:rsidR="00532ADB" w:rsidRDefault="00532ADB" w:rsidP="00E671BF"/>
    <w:p w14:paraId="10B37B1B" w14:textId="77777777" w:rsidR="00532ADB" w:rsidRDefault="00532ADB" w:rsidP="00E671BF"/>
    <w:p w14:paraId="76D46831" w14:textId="77777777" w:rsidR="00E671BF" w:rsidRDefault="00E671BF" w:rsidP="00E671BF"/>
    <w:p w14:paraId="5EDF520F" w14:textId="77777777" w:rsidR="00E671BF" w:rsidRPr="00E671BF" w:rsidRDefault="00E671BF" w:rsidP="00E671BF"/>
    <w:p w14:paraId="0F164F2D" w14:textId="76FC6054" w:rsidR="00D51A6F" w:rsidRDefault="00BE7488" w:rsidP="00D51A6F">
      <w:pPr>
        <w:pStyle w:val="Heading2"/>
      </w:pPr>
      <w:bookmarkStart w:id="493" w:name="_Toc368246707"/>
      <w:r>
        <w:t xml:space="preserve">3.5.  </w:t>
      </w:r>
      <w:r w:rsidR="00D51A6F" w:rsidRPr="0040221C">
        <w:t>Arquitectura del sistema</w:t>
      </w:r>
      <w:bookmarkEnd w:id="286"/>
      <w:bookmarkEnd w:id="287"/>
      <w:bookmarkEnd w:id="493"/>
    </w:p>
    <w:p w14:paraId="24E7DA5F" w14:textId="77777777" w:rsidR="008A1614" w:rsidRDefault="008A1614" w:rsidP="0028735F"/>
    <w:p w14:paraId="6DB130E5" w14:textId="46CDB017" w:rsidR="008A1614" w:rsidRDefault="00BE7488" w:rsidP="0028735F">
      <w:pPr>
        <w:pStyle w:val="Heading3"/>
      </w:pPr>
      <w:bookmarkStart w:id="494" w:name="_Toc368246708"/>
      <w:r>
        <w:t xml:space="preserve">3.5.1.  </w:t>
      </w:r>
      <w:r w:rsidR="00726AE6">
        <w:t xml:space="preserve">Diseño visual (Storyboard) </w:t>
      </w:r>
      <w:r w:rsidR="008A1614">
        <w:t>de la aplicación web</w:t>
      </w:r>
      <w:bookmarkEnd w:id="494"/>
    </w:p>
    <w:p w14:paraId="3F6B593D" w14:textId="77777777" w:rsidR="008A1614" w:rsidRDefault="008A1614" w:rsidP="0028735F"/>
    <w:p w14:paraId="144B479D" w14:textId="2029724C" w:rsidR="008A1614" w:rsidRDefault="00BE7488" w:rsidP="0028735F">
      <w:pPr>
        <w:pStyle w:val="Heading4"/>
      </w:pPr>
      <w:r>
        <w:t xml:space="preserve">3.5.1.1  </w:t>
      </w:r>
      <w:r w:rsidR="00065470">
        <w:t>Sección de Inicio</w:t>
      </w:r>
    </w:p>
    <w:p w14:paraId="38915077" w14:textId="77777777" w:rsidR="00065470" w:rsidRPr="008A1614" w:rsidRDefault="00065470" w:rsidP="0028735F">
      <w:pPr>
        <w:rPr>
          <w:ins w:id="495" w:author="Borja Gonzalez" w:date="2017-09-08T10:44:00Z"/>
        </w:rPr>
      </w:pPr>
    </w:p>
    <w:p w14:paraId="254E275E" w14:textId="74CC9108" w:rsidR="008A1614" w:rsidRDefault="003B170A" w:rsidP="0028735F">
      <w:pPr>
        <w:rPr>
          <w:ins w:id="496" w:author="Borja Gonzalez" w:date="2017-09-08T10:44:00Z"/>
        </w:rPr>
      </w:pPr>
      <w:r w:rsidRPr="00052B1B">
        <w:rPr>
          <w:noProof/>
          <w:lang w:val="en-US"/>
        </w:rPr>
        <w:drawing>
          <wp:inline distT="0" distB="0" distL="0" distR="0" wp14:anchorId="21D491D1" wp14:editId="0DBB44C8">
            <wp:extent cx="4457700" cy="3347751"/>
            <wp:effectExtent l="0" t="0" r="0" b="508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r="-161" b="43842"/>
                    <a:stretch/>
                  </pic:blipFill>
                  <pic:spPr bwMode="auto">
                    <a:xfrm>
                      <a:off x="0" y="0"/>
                      <a:ext cx="4458915" cy="3348663"/>
                    </a:xfrm>
                    <a:prstGeom prst="rect">
                      <a:avLst/>
                    </a:prstGeom>
                    <a:noFill/>
                    <a:ln>
                      <a:noFill/>
                    </a:ln>
                    <a:extLst>
                      <a:ext uri="{53640926-AAD7-44d8-BBD7-CCE9431645EC}">
                        <a14:shadowObscured xmlns:a14="http://schemas.microsoft.com/office/drawing/2010/main"/>
                      </a:ext>
                    </a:extLst>
                  </pic:spPr>
                </pic:pic>
              </a:graphicData>
            </a:graphic>
          </wp:inline>
        </w:drawing>
      </w:r>
    </w:p>
    <w:p w14:paraId="0505827B" w14:textId="77777777" w:rsidR="008A1614" w:rsidRDefault="008A1614" w:rsidP="0028735F">
      <w:pPr>
        <w:rPr>
          <w:ins w:id="497" w:author="Borja Gonzalez" w:date="2017-09-08T11:09:00Z"/>
        </w:rPr>
      </w:pPr>
    </w:p>
    <w:p w14:paraId="76136A52" w14:textId="66017977" w:rsidR="00065470" w:rsidRDefault="00065470" w:rsidP="0028735F">
      <w:pPr>
        <w:rPr>
          <w:ins w:id="498" w:author="Borja Gonzalez" w:date="2017-09-28T15:56:00Z"/>
        </w:rPr>
      </w:pPr>
      <w:r>
        <w:t>En la sección de inicio encontramos una breve descripción de cómo funciona la página web.</w:t>
      </w:r>
      <w:r w:rsidR="003B170A">
        <w:t xml:space="preserve"> Desde esta sección podemos navegar a la sección de pacientes o de datos, simplemente haciendo clic en la pestaña correspondiente.</w:t>
      </w:r>
    </w:p>
    <w:p w14:paraId="397A783E" w14:textId="77777777" w:rsidR="000238E4" w:rsidRDefault="000238E4" w:rsidP="0028735F">
      <w:pPr>
        <w:rPr>
          <w:ins w:id="499" w:author="Borja Gonzalez" w:date="2017-09-28T15:56:00Z"/>
        </w:rPr>
      </w:pPr>
    </w:p>
    <w:p w14:paraId="2A63B279" w14:textId="77777777" w:rsidR="000238E4" w:rsidRDefault="000238E4" w:rsidP="0028735F">
      <w:pPr>
        <w:rPr>
          <w:ins w:id="500" w:author="Borja Gonzalez" w:date="2017-09-28T15:56:00Z"/>
        </w:rPr>
      </w:pPr>
    </w:p>
    <w:p w14:paraId="4DC29E87" w14:textId="77777777" w:rsidR="000238E4" w:rsidRDefault="000238E4" w:rsidP="0028735F">
      <w:pPr>
        <w:rPr>
          <w:ins w:id="501" w:author="Borja Gonzalez" w:date="2017-09-28T15:56:00Z"/>
        </w:rPr>
      </w:pPr>
    </w:p>
    <w:p w14:paraId="3E488154" w14:textId="77777777" w:rsidR="000238E4" w:rsidRDefault="000238E4" w:rsidP="0028735F">
      <w:pPr>
        <w:rPr>
          <w:ins w:id="502" w:author="Borja Gonzalez" w:date="2017-09-28T15:56:00Z"/>
        </w:rPr>
      </w:pPr>
    </w:p>
    <w:p w14:paraId="7E9636A6" w14:textId="77777777" w:rsidR="000238E4" w:rsidRDefault="000238E4" w:rsidP="0028735F">
      <w:pPr>
        <w:rPr>
          <w:ins w:id="503" w:author="Borja Gonzalez" w:date="2017-09-28T15:56:00Z"/>
        </w:rPr>
      </w:pPr>
    </w:p>
    <w:p w14:paraId="63BB74EA" w14:textId="77777777" w:rsidR="000238E4" w:rsidRDefault="000238E4" w:rsidP="0028735F">
      <w:pPr>
        <w:rPr>
          <w:ins w:id="504" w:author="Borja Gonzalez" w:date="2017-09-28T15:56:00Z"/>
        </w:rPr>
      </w:pPr>
    </w:p>
    <w:p w14:paraId="29812387" w14:textId="77777777" w:rsidR="000238E4" w:rsidRDefault="000238E4" w:rsidP="0028735F">
      <w:pPr>
        <w:rPr>
          <w:ins w:id="505" w:author="Borja Gonzalez" w:date="2017-09-28T15:56:00Z"/>
        </w:rPr>
      </w:pPr>
    </w:p>
    <w:p w14:paraId="5A3CC8CF" w14:textId="77777777" w:rsidR="000238E4" w:rsidRDefault="000238E4" w:rsidP="0028735F">
      <w:pPr>
        <w:rPr>
          <w:ins w:id="506" w:author="Borja Gonzalez" w:date="2017-09-28T15:56:00Z"/>
        </w:rPr>
      </w:pPr>
    </w:p>
    <w:p w14:paraId="68F09413" w14:textId="77777777" w:rsidR="000238E4" w:rsidRDefault="000238E4" w:rsidP="0028735F">
      <w:pPr>
        <w:rPr>
          <w:ins w:id="507" w:author="Borja Gonzalez" w:date="2017-09-28T15:56:00Z"/>
        </w:rPr>
      </w:pPr>
    </w:p>
    <w:p w14:paraId="706D85CD" w14:textId="77777777" w:rsidR="000238E4" w:rsidRDefault="000238E4" w:rsidP="0028735F">
      <w:pPr>
        <w:rPr>
          <w:ins w:id="508" w:author="Borja Gonzalez" w:date="2017-09-28T15:56:00Z"/>
        </w:rPr>
      </w:pPr>
    </w:p>
    <w:p w14:paraId="34B2EEB4" w14:textId="77777777" w:rsidR="000238E4" w:rsidRDefault="000238E4" w:rsidP="0028735F">
      <w:pPr>
        <w:rPr>
          <w:ins w:id="509" w:author="Borja Gonzalez" w:date="2017-09-28T15:56:00Z"/>
        </w:rPr>
      </w:pPr>
    </w:p>
    <w:p w14:paraId="4F7C3227" w14:textId="77777777" w:rsidR="000238E4" w:rsidRDefault="000238E4" w:rsidP="0028735F">
      <w:pPr>
        <w:rPr>
          <w:ins w:id="510" w:author="Borja Gonzalez" w:date="2017-09-28T15:56:00Z"/>
        </w:rPr>
      </w:pPr>
    </w:p>
    <w:p w14:paraId="6A9CD5EF" w14:textId="77777777" w:rsidR="000238E4" w:rsidRDefault="000238E4" w:rsidP="0028735F"/>
    <w:p w14:paraId="1FB08E84" w14:textId="77777777" w:rsidR="00065470" w:rsidRDefault="00065470" w:rsidP="0028735F"/>
    <w:p w14:paraId="75FA6B1C" w14:textId="7112996F" w:rsidR="00065470" w:rsidRDefault="00BE7488" w:rsidP="0028735F">
      <w:pPr>
        <w:pStyle w:val="Heading4"/>
        <w:rPr>
          <w:ins w:id="511" w:author="Borja Gonzalez" w:date="2017-09-28T15:56:00Z"/>
        </w:rPr>
      </w:pPr>
      <w:r>
        <w:t xml:space="preserve">3.5.1.2  </w:t>
      </w:r>
      <w:r w:rsidR="00065470">
        <w:t>Sección de Pacientes</w:t>
      </w:r>
    </w:p>
    <w:p w14:paraId="3569DE1B" w14:textId="77777777" w:rsidR="000238E4" w:rsidRPr="000238E4" w:rsidRDefault="000238E4" w:rsidP="000238E4">
      <w:pPr>
        <w:pPrChange w:id="512" w:author="Borja Gonzalez" w:date="2017-09-28T15:56:00Z">
          <w:pPr>
            <w:pStyle w:val="Heading4"/>
          </w:pPr>
        </w:pPrChange>
      </w:pPr>
    </w:p>
    <w:p w14:paraId="657935D7" w14:textId="2FAD0089" w:rsidR="00065470" w:rsidRDefault="003B170A" w:rsidP="00D51A6F">
      <w:pPr>
        <w:pStyle w:val="Heading2"/>
      </w:pPr>
      <w:bookmarkStart w:id="513" w:name="_Toc364792197"/>
      <w:bookmarkStart w:id="514" w:name="_Toc366229219"/>
      <w:ins w:id="515" w:author="Borja Gonzalez" w:date="2017-09-26T13:04:00Z">
        <w:r>
          <w:rPr>
            <w:noProof/>
            <w:lang w:val="en-US"/>
          </w:rPr>
          <w:drawing>
            <wp:inline distT="0" distB="0" distL="0" distR="0" wp14:anchorId="7B5D0AFB" wp14:editId="72F2A17E">
              <wp:extent cx="4457700" cy="5958763"/>
              <wp:effectExtent l="0" t="0" r="0" b="1079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8482" cy="5959808"/>
                      </a:xfrm>
                      <a:prstGeom prst="rect">
                        <a:avLst/>
                      </a:prstGeom>
                      <a:noFill/>
                      <a:ln>
                        <a:noFill/>
                      </a:ln>
                    </pic:spPr>
                  </pic:pic>
                </a:graphicData>
              </a:graphic>
            </wp:inline>
          </w:drawing>
        </w:r>
      </w:ins>
    </w:p>
    <w:p w14:paraId="43BF5FCB" w14:textId="77777777" w:rsidR="00065470" w:rsidRDefault="00065470" w:rsidP="0028735F"/>
    <w:p w14:paraId="1FCABC4D" w14:textId="2999C99B" w:rsidR="00065470" w:rsidRDefault="00065470" w:rsidP="0028735F">
      <w:r>
        <w:t xml:space="preserve">En la sección de pacientes encontramos un listado de pacientes con el </w:t>
      </w:r>
      <w:r w:rsidR="00726AE6">
        <w:t xml:space="preserve">nombre, </w:t>
      </w:r>
      <w:r>
        <w:t>apellido</w:t>
      </w:r>
      <w:r w:rsidR="00726AE6">
        <w:t>s,</w:t>
      </w:r>
      <w:r>
        <w:t xml:space="preserve">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 w14:paraId="2D4178A8" w14:textId="1D69A2E0" w:rsidR="00065470" w:rsidRDefault="00BE7488" w:rsidP="0028735F">
      <w:pPr>
        <w:pStyle w:val="Heading4"/>
      </w:pPr>
      <w:r>
        <w:t xml:space="preserve">3.5.1.3  </w:t>
      </w:r>
      <w:r w:rsidR="00065470">
        <w:t>Sección de Datos</w:t>
      </w:r>
    </w:p>
    <w:p w14:paraId="078DCF87" w14:textId="77777777" w:rsidR="00065470" w:rsidRDefault="00065470" w:rsidP="0028735F"/>
    <w:p w14:paraId="665F22A1" w14:textId="4F0ADCAC" w:rsidR="00065470" w:rsidRDefault="003B170A" w:rsidP="0028735F">
      <w:r w:rsidRPr="00E333DA">
        <w:rPr>
          <w:noProof/>
          <w:lang w:val="en-US"/>
        </w:rPr>
        <w:drawing>
          <wp:inline distT="0" distB="0" distL="0" distR="0" wp14:anchorId="6FB1753C" wp14:editId="34767667">
            <wp:extent cx="4455431" cy="5943600"/>
            <wp:effectExtent l="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6473" cy="5944990"/>
                    </a:xfrm>
                    <a:prstGeom prst="rect">
                      <a:avLst/>
                    </a:prstGeom>
                    <a:noFill/>
                    <a:ln>
                      <a:noFill/>
                    </a:ln>
                  </pic:spPr>
                </pic:pic>
              </a:graphicData>
            </a:graphic>
          </wp:inline>
        </w:drawing>
      </w:r>
    </w:p>
    <w:p w14:paraId="5ECCFE35" w14:textId="77777777" w:rsidR="00065470" w:rsidRDefault="00065470" w:rsidP="0028735F"/>
    <w:p w14:paraId="7941258C" w14:textId="65E0937A" w:rsidR="00065470" w:rsidRPr="00065470" w:rsidRDefault="00065470" w:rsidP="0028735F">
      <w:r>
        <w:t>En la sección de datos tenemos un listado de conjuntos de movimientos (movimientos en los planos Coronal, Transversal y Sagital) con una fecha de medición asociada a cada conjunto. A demás es posible añadir un conjunto de datos con su fecha asociada y borrar un conjunto de datos.</w:t>
      </w:r>
    </w:p>
    <w:p w14:paraId="67E957FB" w14:textId="131CA241" w:rsidR="00850FEB" w:rsidRDefault="00BE7488" w:rsidP="0028735F">
      <w:pPr>
        <w:pStyle w:val="Heading3"/>
      </w:pPr>
      <w:bookmarkStart w:id="516" w:name="_Toc368246709"/>
      <w:r>
        <w:t xml:space="preserve">3.5.2  </w:t>
      </w:r>
      <w:r w:rsidR="003022BA">
        <w:t>Esquema del modelo de datos</w:t>
      </w:r>
      <w:bookmarkEnd w:id="516"/>
    </w:p>
    <w:p w14:paraId="238E9047" w14:textId="50A3490F" w:rsidR="00A2322F" w:rsidRDefault="00BE7488" w:rsidP="00A2322F">
      <w:pPr>
        <w:pStyle w:val="Heading4"/>
        <w:rPr>
          <w:ins w:id="517" w:author="Borja Gonzalez" w:date="2017-09-08T18:13:00Z"/>
        </w:rPr>
      </w:pPr>
      <w:r>
        <w:t xml:space="preserve">3.5.2.1  </w:t>
      </w:r>
      <w:r w:rsidR="00A2322F">
        <w:t>EER – Enhanced Entity-relationship model</w:t>
      </w:r>
    </w:p>
    <w:p w14:paraId="1D79ED7B" w14:textId="77777777" w:rsidR="006C174E" w:rsidRPr="006C174E" w:rsidRDefault="006C174E" w:rsidP="006C174E"/>
    <w:p w14:paraId="59BF1588" w14:textId="4A112F86" w:rsidR="006F3764" w:rsidRDefault="006F3764" w:rsidP="006F3764">
      <w:r w:rsidRPr="006F3764">
        <w:t>El modelo de Entidad-Relación es una herramienta de análisis usada para crear bases de datos que permite representar las entidades de una base de datos así como la relación entre estas entidades y sus propiedades</w:t>
      </w:r>
      <w:r>
        <w:t>.</w:t>
      </w:r>
    </w:p>
    <w:p w14:paraId="105916CD" w14:textId="3DCE6241" w:rsidR="006F3764" w:rsidRDefault="006F3764" w:rsidP="006F3764">
      <w:r>
        <w:t>Una entidad es un tipo de objeto que existe en el mundo real y cada entidad esta compuesta por una o más propiedades. La relación denota como dos entidades están relacionadas y existen tres tipos de relaciones:</w:t>
      </w:r>
    </w:p>
    <w:p w14:paraId="5CDA4D25" w14:textId="05EFC7DA" w:rsidR="006F3764" w:rsidRDefault="006F3764" w:rsidP="006F3764">
      <w:pPr>
        <w:pStyle w:val="ListParagraph"/>
        <w:numPr>
          <w:ilvl w:val="0"/>
          <w:numId w:val="8"/>
        </w:numPr>
        <w:pPrChange w:id="518" w:author="Borja Gonzalez" w:date="2017-09-27T18:37:00Z">
          <w:pPr/>
        </w:pPrChange>
      </w:pPr>
      <w:r>
        <w:t>Uno a uno.</w:t>
      </w:r>
    </w:p>
    <w:p w14:paraId="319C1AFA" w14:textId="5E7C2063" w:rsidR="006F3764" w:rsidRDefault="006F3764" w:rsidP="006F3764">
      <w:pPr>
        <w:pStyle w:val="ListParagraph"/>
        <w:numPr>
          <w:ilvl w:val="0"/>
          <w:numId w:val="8"/>
        </w:numPr>
        <w:pPrChange w:id="519" w:author="Borja Gonzalez" w:date="2017-09-27T18:37:00Z">
          <w:pPr/>
        </w:pPrChange>
      </w:pPr>
      <w:r>
        <w:t>Uno a muchos.</w:t>
      </w:r>
    </w:p>
    <w:p w14:paraId="5AD2A7CC" w14:textId="13E8D095" w:rsidR="006F3764" w:rsidRPr="006F3764" w:rsidRDefault="006F3764" w:rsidP="006F3764">
      <w:pPr>
        <w:pStyle w:val="ListParagraph"/>
        <w:numPr>
          <w:ilvl w:val="0"/>
          <w:numId w:val="8"/>
        </w:numPr>
        <w:pPrChange w:id="520" w:author="Borja Gonzalez" w:date="2017-09-27T18:37:00Z">
          <w:pPr/>
        </w:pPrChange>
      </w:pPr>
      <w:r>
        <w:t>Muchos a much</w:t>
      </w:r>
      <w:r w:rsidR="00280E5F">
        <w:t>o</w:t>
      </w:r>
      <w:r>
        <w:t>s.</w:t>
      </w:r>
    </w:p>
    <w:p w14:paraId="0B62F8D5" w14:textId="77777777" w:rsidR="00DE7CD9" w:rsidRPr="00DE7CD9" w:rsidRDefault="00DE7CD9" w:rsidP="0028735F"/>
    <w:p w14:paraId="3D958D56" w14:textId="2B25205A" w:rsidR="00FB5B11" w:rsidRPr="00FB5B11" w:rsidRDefault="00BA2FE4" w:rsidP="0028735F">
      <w:r w:rsidRPr="00DE7CD9">
        <w:rPr>
          <w:noProof/>
          <w:lang w:val="en-US"/>
        </w:rPr>
        <w:drawing>
          <wp:inline distT="0" distB="0" distL="0" distR="0" wp14:anchorId="5F680C10" wp14:editId="2E270CDC">
            <wp:extent cx="5757333" cy="518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BEBA8EAE-BF5A-486C-A8C5-ECC9F3942E4B}">
                          <a14:imgProps xmlns:a14="http://schemas.microsoft.com/office/drawing/2010/main">
                            <a14:imgLayer r:embed="rId18">
                              <a14:imgEffect>
                                <a14:backgroundRemoval t="3673" b="89929" l="7005" r="89976">
                                  <a14:foregroundMark x1="47705" y1="78081" x2="47705" y2="86611"/>
                                  <a14:foregroundMark x1="47464" y1="45616" x2="45531" y2="46682"/>
                                  <a14:foregroundMark x1="44565" y1="46327" x2="42271" y2="46327"/>
                                  <a14:foregroundMark x1="42391" y1="45853" x2="42271" y2="35071"/>
                                  <a14:foregroundMark x1="42271" y1="34716" x2="42150" y2="23460"/>
                                  <a14:foregroundMark x1="41787" y1="23460" x2="38043" y2="23460"/>
                                  <a14:foregroundMark x1="37923" y1="23223" x2="37802" y2="22393"/>
                                  <a14:foregroundMark x1="47464" y1="49171" x2="45531" y2="48223"/>
                                  <a14:foregroundMark x1="44686" y1="48341" x2="40821" y2="48223"/>
                                  <a14:foregroundMark x1="40821" y1="47749" x2="40700" y2="33175"/>
                                  <a14:foregroundMark x1="40459" y1="32820" x2="40338" y2="24645"/>
                                  <a14:foregroundMark x1="39614" y1="24408" x2="35628" y2="25829"/>
                                  <a14:foregroundMark x1="35507" y1="25948" x2="35507" y2="39692"/>
                                  <a14:foregroundMark x1="9541" y1="12204" x2="9420" y2="30924"/>
                                  <a14:foregroundMark x1="9300" y1="31043" x2="9300" y2="39455"/>
                                  <a14:foregroundMark x1="35386" y1="11967" x2="35507" y2="21801"/>
                                  <a14:foregroundMark x1="35507" y1="15995" x2="35507" y2="15995"/>
                                  <a14:foregroundMark x1="83092" y1="11611" x2="83092" y2="86611"/>
                                  <a14:foregroundMark x1="47585" y1="7464" x2="47585" y2="45379"/>
                                  <a14:foregroundMark x1="42512" y1="30332" x2="42512" y2="30332"/>
                                  <a14:foregroundMark x1="47585" y1="49526" x2="47585" y2="77844"/>
                                  <a14:backgroundMark x1="47464" y1="78199" x2="47464" y2="78199"/>
                                  <a14:backgroundMark x1="47343" y1="79147" x2="47343" y2="79147"/>
                                  <a14:backgroundMark x1="47464" y1="79976" x2="47464" y2="79976"/>
                                  <a14:backgroundMark x1="47343" y1="80687" x2="47343" y2="80687"/>
                                  <a14:backgroundMark x1="47343" y1="81161" x2="47343" y2="81161"/>
                                  <a14:backgroundMark x1="47343" y1="81754" x2="47343" y2="81754"/>
                                  <a14:backgroundMark x1="47343" y1="82583" x2="47343" y2="82583"/>
                                  <a14:backgroundMark x1="47464" y1="83175" x2="47464" y2="83175"/>
                                  <a14:backgroundMark x1="47343" y1="83768" x2="47343" y2="83768"/>
                                  <a14:backgroundMark x1="45531" y1="45972" x2="45531" y2="45972"/>
                                  <a14:backgroundMark x1="43841" y1="41825" x2="43841" y2="41825"/>
                                  <a14:backgroundMark x1="43237" y1="44668" x2="43237" y2="44668"/>
                                  <a14:backgroundMark x1="42874" y1="45616" x2="42874" y2="45616"/>
                                  <a14:backgroundMark x1="36473" y1="21919" x2="36473" y2="21919"/>
                                  <a14:backgroundMark x1="39614" y1="42654" x2="39614" y2="42654"/>
                                  <a14:backgroundMark x1="37923" y1="34123" x2="37923" y2="34123"/>
                                  <a14:backgroundMark x1="38527" y1="29621" x2="38527" y2="29621"/>
                                  <a14:backgroundMark x1="40217" y1="27370" x2="40217" y2="27370"/>
                                  <a14:backgroundMark x1="37560" y1="25829" x2="37560" y2="25829"/>
                                  <a14:backgroundMark x1="36594" y1="30687" x2="36594" y2="30687"/>
                                  <a14:backgroundMark x1="38406" y1="31754" x2="38406" y2="31754"/>
                                  <a14:backgroundMark x1="36715" y1="42180" x2="36715" y2="42180"/>
                                  <a14:backgroundMark x1="38043" y1="40284" x2="38043" y2="40284"/>
                                  <a14:backgroundMark x1="39855" y1="37559" x2="39855" y2="37559"/>
                                  <a14:backgroundMark x1="39855" y1="39573" x2="39855" y2="39573"/>
                                  <a14:backgroundMark x1="39372" y1="40640" x2="39372" y2="40640"/>
                                  <a14:backgroundMark x1="38647" y1="36374" x2="38647" y2="36374"/>
                                  <a14:backgroundMark x1="38527" y1="24882" x2="38527" y2="24882"/>
                                  <a14:backgroundMark x1="37198" y1="37204" x2="37198" y2="37204"/>
                                  <a14:backgroundMark x1="39372" y1="35308" x2="39372" y2="35308"/>
                                  <a14:backgroundMark x1="35990" y1="26896" x2="35990" y2="26896"/>
                                  <a14:backgroundMark x1="38164" y1="29028" x2="38164" y2="29028"/>
                                  <a14:backgroundMark x1="36232" y1="28791" x2="36232" y2="28791"/>
                                  <a14:backgroundMark x1="36232" y1="36256" x2="36232" y2="36256"/>
                                  <a14:backgroundMark x1="35990" y1="34479" x2="35990" y2="34479"/>
                                  <a14:backgroundMark x1="35990" y1="31635" x2="35990" y2="31635"/>
                                  <a14:backgroundMark x1="37560" y1="26422" x2="37560" y2="26422"/>
                                  <a14:backgroundMark x1="39614" y1="25118" x2="39614" y2="25118"/>
                                  <a14:backgroundMark x1="39976" y1="25948" x2="39976" y2="25948"/>
                                  <a14:backgroundMark x1="40097" y1="30806" x2="40097" y2="30806"/>
                                  <a14:backgroundMark x1="40097" y1="33294" x2="40097" y2="33294"/>
                                  <a14:backgroundMark x1="40217" y1="36256" x2="40217" y2="36256"/>
                                  <a14:backgroundMark x1="40097" y1="40284" x2="40097" y2="40284"/>
                                  <a14:backgroundMark x1="45894" y1="51185" x2="45894" y2="51185"/>
                                  <a14:backgroundMark x1="46618" y1="49289" x2="46618" y2="49289"/>
                                  <a14:backgroundMark x1="36232" y1="25948" x2="36232" y2="25948"/>
                                  <a14:backgroundMark x1="35628" y1="25948" x2="35628" y2="25948"/>
                                  <a14:backgroundMark x1="8937" y1="13152" x2="8937" y2="13152"/>
                                  <a14:backgroundMark x1="8937" y1="14100" x2="8937" y2="14100"/>
                                  <a14:backgroundMark x1="9058" y1="15166" x2="9058" y2="15166"/>
                                  <a14:backgroundMark x1="8937" y1="17654" x2="8937" y2="17654"/>
                                  <a14:backgroundMark x1="8937" y1="19787" x2="8937" y2="19787"/>
                                  <a14:backgroundMark x1="8937" y1="21445" x2="8937" y2="21445"/>
                                  <a14:backgroundMark x1="9058" y1="23223" x2="9058" y2="23223"/>
                                  <a14:backgroundMark x1="8937" y1="25355" x2="8937" y2="25355"/>
                                  <a14:backgroundMark x1="9058" y1="26659" x2="9058" y2="26659"/>
                                  <a14:backgroundMark x1="8696" y1="32346" x2="8696" y2="32346"/>
                                  <a14:backgroundMark x1="9058" y1="38744" x2="9058" y2="38744"/>
                                  <a14:backgroundMark x1="9058" y1="36848" x2="9058" y2="36848"/>
                                  <a14:backgroundMark x1="9058" y1="35071" x2="9058" y2="35071"/>
                                  <a14:backgroundMark x1="9058" y1="32938" x2="9058" y2="32938"/>
                                  <a14:backgroundMark x1="8937" y1="30332" x2="8937" y2="30332"/>
                                  <a14:backgroundMark x1="35749" y1="20972" x2="35749" y2="20972"/>
                                  <a14:backgroundMark x1="35507" y1="19431" x2="35507" y2="19431"/>
                                  <a14:backgroundMark x1="35507" y1="18009" x2="35507" y2="18009"/>
                                  <a14:backgroundMark x1="35507" y1="17299" x2="35507" y2="17299"/>
                                  <a14:backgroundMark x1="35507" y1="18483" x2="35507" y2="18483"/>
                                  <a14:backgroundMark x1="35507" y1="20024" x2="35507" y2="20024"/>
                                  <a14:backgroundMark x1="35507" y1="20498" x2="35507" y2="20498"/>
                                  <a14:backgroundMark x1="35628" y1="21445" x2="35628" y2="21445"/>
                                  <a14:backgroundMark x1="35386" y1="12559" x2="35386" y2="12559"/>
                                  <a14:backgroundMark x1="35386" y1="11967" x2="35386" y2="11967"/>
                                  <a14:backgroundMark x1="35386" y1="13152" x2="35386" y2="13152"/>
                                  <a14:backgroundMark x1="35386" y1="13744" x2="35386" y2="13744"/>
                                  <a14:backgroundMark x1="35386" y1="14455" x2="35386" y2="14455"/>
                                  <a14:backgroundMark x1="35507" y1="18839" x2="35507" y2="18839"/>
                                  <a14:backgroundMark x1="35386" y1="14929" x2="35386" y2="14929"/>
                                  <a14:backgroundMark x1="35507" y1="16232" x2="35507" y2="16232"/>
                                  <a14:backgroundMark x1="35507" y1="16825" x2="35507" y2="16825"/>
                                  <a14:backgroundMark x1="84300" y1="82938" x2="84300" y2="82938"/>
                                  <a14:backgroundMark x1="83937" y1="79384" x2="83937" y2="79384"/>
                                  <a14:backgroundMark x1="83937" y1="74289" x2="83937" y2="74289"/>
                                  <a14:backgroundMark x1="45773" y1="41706" x2="45773" y2="41706"/>
                                  <a14:backgroundMark x1="38527" y1="8531" x2="38527" y2="8531"/>
                                  <a14:backgroundMark x1="43237" y1="8649" x2="43237" y2="8649"/>
                                  <a14:backgroundMark x1="45652" y1="8768" x2="45652" y2="8768"/>
                                  <a14:backgroundMark x1="35507" y1="8886" x2="35507" y2="8886"/>
                                  <a14:backgroundMark x1="36111" y1="10190" x2="36111" y2="10190"/>
                                  <a14:backgroundMark x1="39614" y1="10900" x2="39614" y2="10900"/>
                                  <a14:backgroundMark x1="46256" y1="10782" x2="46256" y2="10782"/>
                                  <a14:backgroundMark x1="47222" y1="11137" x2="47222" y2="11137"/>
                                  <a14:backgroundMark x1="47222" y1="8057" x2="47222" y2="8057"/>
                                  <a14:backgroundMark x1="47222" y1="9123" x2="47222" y2="9123"/>
                                  <a14:backgroundMark x1="47343" y1="8531" x2="47343" y2="8531"/>
                                  <a14:backgroundMark x1="47343" y1="10071" x2="47343" y2="10071"/>
                                  <a14:backgroundMark x1="47464" y1="10664" x2="47464" y2="10664"/>
                                  <a14:backgroundMark x1="47343" y1="12085" x2="47343" y2="12085"/>
                                  <a14:backgroundMark x1="47343" y1="13389" x2="47343" y2="13389"/>
                                  <a14:backgroundMark x1="47343" y1="12678" x2="47343" y2="12678"/>
                                  <a14:backgroundMark x1="47343" y1="14218" x2="47343" y2="14218"/>
                                  <a14:backgroundMark x1="47343" y1="17773" x2="47343" y2="17773"/>
                                  <a14:backgroundMark x1="47343" y1="19194" x2="47343" y2="19194"/>
                                  <a14:backgroundMark x1="47343" y1="15877" x2="47343" y2="15877"/>
                                  <a14:backgroundMark x1="47343" y1="14692" x2="47343" y2="14692"/>
                                  <a14:backgroundMark x1="47343" y1="16943" x2="47343" y2="16943"/>
                                  <a14:backgroundMark x1="37802" y1="21445" x2="37802" y2="21445"/>
                                  <a14:backgroundMark x1="38043" y1="22156" x2="38043" y2="22156"/>
                                  <a14:backgroundMark x1="38768" y1="22986" x2="38768" y2="22986"/>
                                  <a14:backgroundMark x1="38043" y1="23104" x2="38043" y2="23104"/>
                                  <a14:backgroundMark x1="37923" y1="22393" x2="37923" y2="22393"/>
                                  <a14:backgroundMark x1="38043" y1="22749" x2="38043" y2="22749"/>
                                  <a14:backgroundMark x1="41908" y1="20853" x2="41908" y2="20853"/>
                                  <a14:backgroundMark x1="41908" y1="22749" x2="41908" y2="22749"/>
                                  <a14:backgroundMark x1="44686" y1="23460" x2="44686" y2="23460"/>
                                  <a14:backgroundMark x1="47343" y1="19668" x2="47343" y2="19668"/>
                                  <a14:backgroundMark x1="47343" y1="21090" x2="47343" y2="21090"/>
                                  <a14:backgroundMark x1="47343" y1="22275" x2="47343" y2="22275"/>
                                  <a14:backgroundMark x1="42633" y1="24526" x2="42633" y2="24526"/>
                                  <a14:backgroundMark x1="42512" y1="26777" x2="42512" y2="26777"/>
                                  <a14:backgroundMark x1="42633" y1="25118" x2="42633" y2="25118"/>
                                  <a14:backgroundMark x1="43237" y1="27607" x2="43237" y2="27607"/>
                                  <a14:backgroundMark x1="42512" y1="25829" x2="42512" y2="25829"/>
                                  <a14:backgroundMark x1="46256" y1="27370" x2="46256" y2="27370"/>
                                  <a14:backgroundMark x1="44928" y1="31872" x2="44928" y2="31872"/>
                                  <a14:backgroundMark x1="43116" y1="30806" x2="43116" y2="30806"/>
                                  <a14:backgroundMark x1="46014" y1="29384" x2="46014" y2="29384"/>
                                  <a14:backgroundMark x1="42633" y1="28081" x2="42633" y2="28081"/>
                                  <a14:backgroundMark x1="42633" y1="29739" x2="42633" y2="29739"/>
                                  <a14:backgroundMark x1="42633" y1="31991" x2="42633" y2="31991"/>
                                  <a14:backgroundMark x1="42754" y1="34123" x2="42754" y2="34123"/>
                                  <a14:backgroundMark x1="42995" y1="32701" x2="42995" y2="32701"/>
                                  <a14:backgroundMark x1="47343" y1="23223" x2="47343" y2="23223"/>
                                  <a14:backgroundMark x1="47343" y1="24645" x2="47343" y2="24645"/>
                                  <a14:backgroundMark x1="47343" y1="25474" x2="47343" y2="25474"/>
                                  <a14:backgroundMark x1="47222" y1="27251" x2="47222" y2="27251"/>
                                  <a14:backgroundMark x1="47222" y1="26185" x2="47222" y2="26185"/>
                                  <a14:backgroundMark x1="47222" y1="26659" x2="47222" y2="26659"/>
                                  <a14:backgroundMark x1="47343" y1="27962" x2="47343" y2="27962"/>
                                  <a14:backgroundMark x1="47343" y1="30213" x2="47343" y2="30213"/>
                                  <a14:backgroundMark x1="47343" y1="29147" x2="47343" y2="29147"/>
                                  <a14:backgroundMark x1="46739" y1="31754" x2="46739" y2="31754"/>
                                  <a14:backgroundMark x1="42874" y1="33294" x2="42874" y2="33294"/>
                                  <a14:backgroundMark x1="47222" y1="31398" x2="47222" y2="31398"/>
                                  <a14:backgroundMark x1="47343" y1="32464" x2="47343" y2="32464"/>
                                  <a14:backgroundMark x1="47343" y1="34123" x2="47343" y2="34123"/>
                                  <a14:backgroundMark x1="42633" y1="34597" x2="42633" y2="34597"/>
                                  <a14:backgroundMark x1="42512" y1="36137" x2="42512" y2="36137"/>
                                  <a14:backgroundMark x1="42391" y1="34953" x2="42391" y2="34953"/>
                                  <a14:backgroundMark x1="42391" y1="32583" x2="42391" y2="32583"/>
                                  <a14:backgroundMark x1="42391" y1="33531" x2="42391" y2="33531"/>
                                  <a14:backgroundMark x1="42512" y1="35308" x2="42512" y2="35308"/>
                                  <a14:backgroundMark x1="42512" y1="36730" x2="42512" y2="36730"/>
                                  <a14:backgroundMark x1="47222" y1="35071" x2="47222" y2="35071"/>
                                  <a14:backgroundMark x1="47222" y1="36848" x2="47222" y2="36848"/>
                                  <a14:backgroundMark x1="47343" y1="36019" x2="47343" y2="36019"/>
                                  <a14:backgroundMark x1="47343" y1="38507" x2="47343" y2="38507"/>
                                  <a14:backgroundMark x1="46618" y1="37322" x2="46618" y2="37322"/>
                                  <a14:backgroundMark x1="42754" y1="37796" x2="42754" y2="37796"/>
                                  <a14:backgroundMark x1="42271" y1="38152" x2="42271" y2="38152"/>
                                  <a14:backgroundMark x1="42512" y1="38744" x2="42512" y2="38744"/>
                                  <a14:backgroundMark x1="42633" y1="39455" x2="42633" y2="39455"/>
                                  <a14:backgroundMark x1="43841" y1="38744" x2="43841" y2="38744"/>
                                  <a14:backgroundMark x1="44807" y1="39100" x2="44807" y2="39100"/>
                                  <a14:backgroundMark x1="46135" y1="39692" x2="46135" y2="39692"/>
                                  <a14:backgroundMark x1="47101" y1="39810" x2="47101" y2="39810"/>
                                  <a14:backgroundMark x1="47343" y1="37559" x2="47343" y2="37559"/>
                                  <a14:backgroundMark x1="42512" y1="41588" x2="42512" y2="41588"/>
                                  <a14:backgroundMark x1="42633" y1="43957" x2="42633" y2="43957"/>
                                  <a14:backgroundMark x1="42512" y1="44787" x2="42512" y2="44787"/>
                                  <a14:backgroundMark x1="45531" y1="44313" x2="45531" y2="44313"/>
                                  <a14:backgroundMark x1="47222" y1="43128" x2="47222" y2="43128"/>
                                  <a14:backgroundMark x1="47343" y1="39100" x2="47343" y2="39100"/>
                                  <a14:backgroundMark x1="47343" y1="40640" x2="47343" y2="40640"/>
                                  <a14:backgroundMark x1="47464" y1="42062" x2="47464" y2="42062"/>
                                  <a14:backgroundMark x1="47343" y1="43957" x2="47343" y2="43957"/>
                                  <a14:backgroundMark x1="47222" y1="44787" x2="47222" y2="44787"/>
                                  <a14:backgroundMark x1="46981" y1="45261" x2="46981" y2="45261"/>
                                  <a14:backgroundMark x1="46498" y1="45498" x2="46498" y2="45498"/>
                                  <a14:backgroundMark x1="42512" y1="45853" x2="42512" y2="45853"/>
                                  <a14:backgroundMark x1="42391" y1="42773" x2="42391" y2="42773"/>
                                  <a14:backgroundMark x1="42391" y1="39810" x2="42391" y2="39810"/>
                                  <a14:backgroundMark x1="42391" y1="37441" x2="42391" y2="37441"/>
                                  <a14:backgroundMark x1="40338" y1="43128" x2="40338" y2="43128"/>
                                  <a14:backgroundMark x1="42391" y1="31161" x2="42391" y2="31161"/>
                                  <a14:backgroundMark x1="83454" y1="13389" x2="83454" y2="13389"/>
                                  <a14:backgroundMark x1="84300" y1="13389" x2="84300" y2="13389"/>
                                  <a14:backgroundMark x1="83454" y1="14573" x2="83454" y2="14573"/>
                                  <a14:backgroundMark x1="83333" y1="19194" x2="83333" y2="19194"/>
                                  <a14:backgroundMark x1="83333" y1="26303" x2="83333" y2="26303"/>
                                  <a14:backgroundMark x1="46981" y1="65521" x2="46981" y2="65521"/>
                                  <a14:backgroundMark x1="47222" y1="84716" x2="47222" y2="84716"/>
                                  <a14:backgroundMark x1="47343" y1="85900" x2="47343" y2="85900"/>
                                  <a14:backgroundMark x1="47101" y1="76896" x2="47101" y2="76896"/>
                                  <a14:backgroundMark x1="47222" y1="74763" x2="47222" y2="74763"/>
                                  <a14:backgroundMark x1="47222" y1="76185" x2="47222" y2="76185"/>
                                  <a14:backgroundMark x1="47343" y1="73341" x2="47343" y2="73341"/>
                                  <a14:backgroundMark x1="47343" y1="75355" x2="47343" y2="75355"/>
                                  <a14:backgroundMark x1="47222" y1="71445" x2="47222" y2="71445"/>
                                  <a14:backgroundMark x1="47343" y1="71919" x2="47343" y2="71919"/>
                                  <a14:backgroundMark x1="47343" y1="69194" x2="47343" y2="69194"/>
                                  <a14:backgroundMark x1="47343" y1="67180" x2="47343" y2="67180"/>
                                  <a14:backgroundMark x1="47343" y1="70379" x2="47343" y2="70379"/>
                                  <a14:backgroundMark x1="47343" y1="67891" x2="47343" y2="67891"/>
                                  <a14:backgroundMark x1="47343" y1="65047" x2="47343" y2="65047"/>
                                  <a14:backgroundMark x1="47343" y1="66232" x2="47343" y2="66232"/>
                                  <a14:backgroundMark x1="47343" y1="64218" x2="47343" y2="64218"/>
                                  <a14:backgroundMark x1="47343" y1="62915" x2="47343" y2="62915"/>
                                  <a14:backgroundMark x1="47343" y1="61611" x2="47343" y2="61611"/>
                                  <a14:backgroundMark x1="47343" y1="59953" x2="47343" y2="59953"/>
                                  <a14:backgroundMark x1="47343" y1="58294" x2="47343" y2="58294"/>
                                  <a14:backgroundMark x1="47222" y1="56280" x2="47222" y2="56280"/>
                                  <a14:backgroundMark x1="47343" y1="57227" x2="47343" y2="57227"/>
                                  <a14:backgroundMark x1="47343" y1="54976" x2="47343" y2="54976"/>
                                  <a14:backgroundMark x1="47464" y1="53673" x2="47464" y2="53673"/>
                                  <a14:backgroundMark x1="47464" y1="52370" x2="47464" y2="52370"/>
                                  <a14:backgroundMark x1="47343" y1="51066" x2="47343" y2="51066"/>
                                  <a14:backgroundMark x1="47343" y1="50118" x2="47343" y2="50118"/>
                                  <a14:backgroundMark x1="47222" y1="49408" x2="47222" y2="494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57738" cy="518196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7A0BF69" w14:textId="77777777" w:rsidR="00A562AB" w:rsidRDefault="00A562AB" w:rsidP="0028735F">
      <w:pPr>
        <w:rPr>
          <w:ins w:id="521" w:author="Borja Gonzalez" w:date="2017-09-08T18:30:00Z"/>
        </w:rPr>
      </w:pPr>
    </w:p>
    <w:p w14:paraId="43BBA575" w14:textId="07DF2C48" w:rsidR="00850FEB" w:rsidRDefault="0036703B" w:rsidP="0028735F">
      <w:r>
        <w:t>La base de datos está formada por dos tablas</w:t>
      </w:r>
      <w:r w:rsidR="006972A5">
        <w:t xml:space="preserve"> o entidades</w:t>
      </w:r>
      <w:r w:rsidR="003F7C6A">
        <w:t xml:space="preserve"> relacionadas (</w:t>
      </w:r>
      <w:r w:rsidR="006972A5">
        <w:t>Uno a muchos</w:t>
      </w:r>
      <w:del w:id="522" w:author="Borja Gonzalez" w:date="2017-09-27T18:57:00Z">
        <w:r w:rsidR="003F7C6A" w:rsidDel="006972A5">
          <w:delText>1…n</w:delText>
        </w:r>
      </w:del>
      <w:r w:rsidR="003F7C6A">
        <w:t xml:space="preserve">) , lo que quiere decir que por cada paciente podrán existir varios sets de datos. En este tipo de relaciones siempre existe un Foreign Key, que </w:t>
      </w:r>
      <w:r w:rsidR="00A562AB">
        <w:t>es la clave</w:t>
      </w:r>
      <w:r w:rsidR="003F7C6A">
        <w:t xml:space="preserve"> que relaciona el set de datos con el paciente.</w:t>
      </w:r>
      <w:r w:rsidR="00E333DA">
        <w:t xml:space="preserve"> </w:t>
      </w:r>
    </w:p>
    <w:p w14:paraId="0B7FACF4" w14:textId="77777777" w:rsidR="004357C6" w:rsidRDefault="004357C6" w:rsidP="0028735F"/>
    <w:p w14:paraId="6BE6D26F" w14:textId="29F96B95" w:rsidR="004357C6" w:rsidRDefault="004357C6" w:rsidP="00A9060F">
      <w:pPr>
        <w:pStyle w:val="Heading4"/>
      </w:pPr>
      <w:r>
        <w:t>3.5.2.2. Tabla de pacientes</w:t>
      </w:r>
    </w:p>
    <w:p w14:paraId="60A0FDE8" w14:textId="77777777" w:rsidR="004357C6" w:rsidRDefault="004357C6" w:rsidP="00A9060F"/>
    <w:p w14:paraId="1B3991C3" w14:textId="366C7C74" w:rsidR="004357C6" w:rsidRDefault="004357C6" w:rsidP="00A9060F">
      <w:r>
        <w:t>La tabla de pacientes consiste de los siguientes elementos</w:t>
      </w:r>
      <w:r w:rsidR="006972A5">
        <w:t xml:space="preserve"> o propiedades</w:t>
      </w:r>
      <w:r>
        <w:t>:</w:t>
      </w:r>
    </w:p>
    <w:p w14:paraId="44F143B0" w14:textId="77777777" w:rsidR="004357C6" w:rsidRDefault="004357C6" w:rsidP="00A9060F"/>
    <w:p w14:paraId="08408E68" w14:textId="50FF2B08" w:rsidR="004357C6" w:rsidRDefault="004357C6" w:rsidP="00A9060F">
      <w:pPr>
        <w:rPr>
          <w:ins w:id="523" w:author="Borja Gonzalez" w:date="2017-09-26T15:52:00Z"/>
        </w:rPr>
      </w:pPr>
      <w:r w:rsidRPr="00A9060F">
        <w:rPr>
          <w:b/>
          <w:u w:val="single"/>
        </w:rPr>
        <w:t>Id</w:t>
      </w:r>
      <w:r>
        <w:t xml:space="preserve">: Identificador único </w:t>
      </w:r>
      <w:r w:rsidR="00A9060F">
        <w:t xml:space="preserve">(“PRIMARY KEY”) </w:t>
      </w:r>
      <w:r>
        <w:t>para distinguir a cada paciente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6D7802B9" w14:textId="77777777" w:rsidR="0087181C" w:rsidRDefault="0087181C" w:rsidP="00A9060F"/>
    <w:p w14:paraId="4DE0D0D6" w14:textId="44B8701E" w:rsidR="004357C6" w:rsidRDefault="004357C6" w:rsidP="00A9060F">
      <w:pPr>
        <w:rPr>
          <w:ins w:id="524" w:author="Borja Gonzalez" w:date="2017-09-26T15:52:00Z"/>
        </w:rPr>
      </w:pPr>
      <w:r w:rsidRPr="00A9060F">
        <w:rPr>
          <w:b/>
          <w:u w:val="single"/>
        </w:rPr>
        <w:t>Nombre:</w:t>
      </w:r>
      <w:r>
        <w:t xml:space="preserve"> Campo de tipo texto que corresponde al nombre del paciente. Este dato tiene asignada la característica “NOT NULL” para que no se permita que el campo esté vacío.</w:t>
      </w:r>
    </w:p>
    <w:p w14:paraId="300D5F1B" w14:textId="77777777" w:rsidR="0087181C" w:rsidRDefault="0087181C" w:rsidP="00A9060F"/>
    <w:p w14:paraId="24F070E2" w14:textId="58FF1BF8" w:rsidR="004357C6" w:rsidRDefault="004357C6" w:rsidP="00A9060F">
      <w:pPr>
        <w:rPr>
          <w:ins w:id="525" w:author="Borja Gonzalez" w:date="2017-09-26T15:52:00Z"/>
        </w:rPr>
      </w:pPr>
      <w:r w:rsidRPr="00A9060F">
        <w:rPr>
          <w:b/>
          <w:u w:val="single"/>
        </w:rPr>
        <w:t>Apellido:</w:t>
      </w:r>
      <w:r>
        <w:t xml:space="preserve"> Campo de tipo texto que corresponde a los apellidos del paciente. Este dato tiene asignada la característica “NOT NULL” para que no se permita que el campo esté vacío.</w:t>
      </w:r>
    </w:p>
    <w:p w14:paraId="2AD2A105" w14:textId="77777777" w:rsidR="0087181C" w:rsidRDefault="0087181C" w:rsidP="00A9060F"/>
    <w:p w14:paraId="33004C97" w14:textId="4B1CBA40" w:rsidR="004357C6" w:rsidRDefault="004357C6" w:rsidP="00A9060F">
      <w:r w:rsidRPr="00A9060F">
        <w:rPr>
          <w:b/>
          <w:u w:val="single"/>
        </w:rPr>
        <w:t>Sexo:</w:t>
      </w:r>
      <w:r>
        <w:t xml:space="preserve"> Campo de tipo texto que corresponde al sexo del paciente. Contiene uno de dos valores posibles (h o m). </w:t>
      </w:r>
      <w:r w:rsidR="00A9060F">
        <w:t>Este dato tiene asignada la característica “NOT NULL” para que no se permita que el campo esté vacío.</w:t>
      </w:r>
    </w:p>
    <w:p w14:paraId="282210CD" w14:textId="77777777" w:rsidR="00A9060F" w:rsidRDefault="00A9060F" w:rsidP="00A9060F"/>
    <w:p w14:paraId="66B10A00" w14:textId="20FB7BA5" w:rsidR="00A9060F" w:rsidRDefault="00A9060F" w:rsidP="00A9060F">
      <w:pPr>
        <w:pStyle w:val="Heading4"/>
      </w:pPr>
      <w:r>
        <w:t>3.5.2.3. Tabla de datos de pacientes</w:t>
      </w:r>
    </w:p>
    <w:p w14:paraId="3D943212" w14:textId="77777777" w:rsidR="00A9060F" w:rsidRDefault="00A9060F" w:rsidP="009370C0"/>
    <w:p w14:paraId="7951BAA5" w14:textId="7AEF40A2" w:rsidR="00A9060F" w:rsidRPr="00A9060F" w:rsidRDefault="00A9060F" w:rsidP="009370C0">
      <w:r>
        <w:t>La tabla de datos de los pacientes consiste de los siguientes elementos</w:t>
      </w:r>
      <w:r w:rsidR="006972A5">
        <w:t xml:space="preserve"> o propiedades</w:t>
      </w:r>
      <w:r>
        <w:t>:</w:t>
      </w:r>
    </w:p>
    <w:p w14:paraId="72EA48E5" w14:textId="77777777" w:rsidR="00A9060F" w:rsidRDefault="00A9060F" w:rsidP="009370C0"/>
    <w:p w14:paraId="6AC3258E" w14:textId="77DF2703" w:rsidR="00A9060F" w:rsidRDefault="00A9060F" w:rsidP="009370C0">
      <w:r w:rsidRPr="009370C0">
        <w:rPr>
          <w:b/>
          <w:u w:val="single"/>
        </w:rPr>
        <w:t>Id_datos:</w:t>
      </w:r>
      <w:r>
        <w:t xml:space="preserve"> </w:t>
      </w:r>
      <w:r w:rsidR="002168F5">
        <w:t>Identificador único (“PRIMARY KEY”) para distinguir a cada sesión de datos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46E88F9B" w14:textId="77777777" w:rsidR="002168F5" w:rsidRDefault="002168F5" w:rsidP="009370C0"/>
    <w:p w14:paraId="62DA0E57" w14:textId="3BFD7EA1" w:rsidR="002168F5" w:rsidRDefault="002168F5" w:rsidP="009370C0">
      <w:r w:rsidRPr="009370C0">
        <w:rPr>
          <w:b/>
          <w:u w:val="single"/>
        </w:rPr>
        <w:t>Time_ms:</w:t>
      </w:r>
      <w:r>
        <w:t xml:space="preserve"> Campo de tipo texto que corresponde a un array de valores de instantes de tiempo en milisegundos</w:t>
      </w:r>
      <w:r w:rsidR="0087181C">
        <w:t>, que corresponden a una sesión de movimiento. Para la base de datos, este campo es una cadena de texto muy larga, pero cuando la aplicación extrae estos datos de la base de datos</w:t>
      </w:r>
      <w:r w:rsidR="00FC0B72">
        <w:t>,</w:t>
      </w:r>
      <w:r w:rsidR="0087181C">
        <w:t xml:space="preserve"> los separa y los almacena en un array. Este dato tiene asignada la característica “NOT NULL” para que no se permita que el campo esté vacío.</w:t>
      </w:r>
    </w:p>
    <w:p w14:paraId="565C9DB3" w14:textId="77777777" w:rsidR="0087181C" w:rsidRDefault="0087181C" w:rsidP="009370C0"/>
    <w:p w14:paraId="3DEF9276" w14:textId="2CFC3EFF" w:rsidR="0087181C" w:rsidRDefault="0087181C" w:rsidP="009370C0">
      <w:r w:rsidRPr="009370C0">
        <w:rPr>
          <w:b/>
          <w:u w:val="single"/>
        </w:rPr>
        <w:t>Coronal:</w:t>
      </w:r>
      <w:r>
        <w:t xml:space="preserve"> </w:t>
      </w:r>
      <w:r w:rsidR="00FC0B72">
        <w:t>Campo de tipo texto que corresponde a un array de valores que corresponden a una medida en grados del movimiento cervical en el plano coronal,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64098BFC" w14:textId="77777777" w:rsidR="00FC0B72" w:rsidRDefault="00FC0B72" w:rsidP="009370C0"/>
    <w:p w14:paraId="03FD76A5" w14:textId="32A5AB75" w:rsidR="00FC0B72" w:rsidRDefault="00FC0B72" w:rsidP="00FC0B72">
      <w:r w:rsidRPr="00B41153">
        <w:rPr>
          <w:b/>
          <w:u w:val="single"/>
        </w:rPr>
        <w:t>Sagital:</w:t>
      </w:r>
      <w:r>
        <w:t xml:space="preserve"> Campo de tipo texto que corresponde a un array de valores que corresponden a una medida en grados del movimiento cervical en el plano sagital,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8AF6BB1" w14:textId="77777777" w:rsidR="00FC0B72" w:rsidRDefault="00FC0B72" w:rsidP="00FC0B72"/>
    <w:p w14:paraId="05498892" w14:textId="0E5EFCF3" w:rsidR="00FC0B72" w:rsidRDefault="00FC0B72" w:rsidP="00FC0B72">
      <w:r w:rsidRPr="00B41153">
        <w:rPr>
          <w:b/>
          <w:u w:val="single"/>
        </w:rPr>
        <w:t>Transversal:</w:t>
      </w:r>
      <w:r>
        <w:t xml:space="preserve"> Campo de tipo texto que corresponde a un array de valores que corresponden a una medida en grados del movimiento cervical en el plano transversal,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CC32405" w14:textId="77777777" w:rsidR="00FC0B72" w:rsidRDefault="00FC0B72" w:rsidP="00FC0B72"/>
    <w:p w14:paraId="5D4C2A19" w14:textId="2C2E24A6" w:rsidR="00FC0B72" w:rsidRDefault="009370C0" w:rsidP="00B41153">
      <w:r>
        <w:rPr>
          <w:b/>
          <w:u w:val="single"/>
        </w:rPr>
        <w:t xml:space="preserve">N_Paciente: </w:t>
      </w:r>
      <w:r w:rsidR="000F4647">
        <w:t xml:space="preserve">Este dato corresponde al mismo que id en la tabla de pacientes, por lo tanto es del mismo tipo y tiene los mismos atributos, excepto “AUTOINCREMENT” y “PRIMARY KEY” ya que para la tabla en cuestión este datos se puede repetir </w:t>
      </w:r>
      <w:r w:rsidR="00F56CA6">
        <w:t>debido a</w:t>
      </w:r>
      <w:r w:rsidR="000F4647">
        <w:t xml:space="preserve"> que para cada paciente único pueden existir varias sesiones de movimientos.</w:t>
      </w:r>
    </w:p>
    <w:p w14:paraId="0140B0C7" w14:textId="77777777" w:rsidR="00F56CA6" w:rsidRDefault="00F56CA6" w:rsidP="00B41153"/>
    <w:p w14:paraId="29CA65D0" w14:textId="11047D83" w:rsidR="00F56CA6" w:rsidRDefault="00F56CA6" w:rsidP="00B41153">
      <w:r w:rsidRPr="00B41153">
        <w:rPr>
          <w:b/>
          <w:u w:val="single"/>
        </w:rPr>
        <w:t>Fecha:</w:t>
      </w:r>
      <w:r>
        <w:t xml:space="preserve"> Campo de tipo texto que corresponde a la fecha de una sesión de movimiento. Este dato tiene asignada la característica “NOT NULL” para que no se permita que el campo esté vacío.</w:t>
      </w:r>
    </w:p>
    <w:p w14:paraId="744FD344" w14:textId="77777777" w:rsidR="00F56CA6" w:rsidRDefault="00F56CA6" w:rsidP="00B41153"/>
    <w:p w14:paraId="281B64CE" w14:textId="77777777" w:rsidR="00F56CA6" w:rsidRDefault="00F56CA6" w:rsidP="00F56CA6">
      <w:r w:rsidRPr="00B41153">
        <w:rPr>
          <w:b/>
          <w:u w:val="single"/>
        </w:rPr>
        <w:t>Max_c:</w:t>
      </w:r>
      <w:r>
        <w:t xml:space="preserve"> Campo de tipo punto flotante que corresponde al ángulo máximo alcanzado para el rango de movimiento en el plano coronal. Este dato tiene asignada la característica “NOT NULL” para que no se permita que el campo esté vacío.</w:t>
      </w:r>
    </w:p>
    <w:p w14:paraId="3568DF40" w14:textId="06143C29" w:rsidR="00F56CA6" w:rsidRDefault="00F56CA6" w:rsidP="00B41153"/>
    <w:p w14:paraId="38CC6706" w14:textId="2519E7F7" w:rsidR="00F56CA6" w:rsidRDefault="00F56CA6" w:rsidP="00F56CA6">
      <w:r w:rsidRPr="00B41153">
        <w:rPr>
          <w:b/>
          <w:u w:val="single"/>
        </w:rPr>
        <w:t>Min_c:</w:t>
      </w:r>
      <w:r>
        <w:t xml:space="preserve"> Campo de tipo punto flotante que corresponde al ángulo mínimo alcanzado para el rango de movimiento en el plano coronal. Este dato tiene asignada la característica “NOT NULL” para que no se permita que el campo esté vacío.</w:t>
      </w:r>
    </w:p>
    <w:p w14:paraId="6DE4B0D1" w14:textId="77777777" w:rsidR="00F56CA6" w:rsidRDefault="00F56CA6" w:rsidP="00F56CA6"/>
    <w:p w14:paraId="7846B23D" w14:textId="657CDF00" w:rsidR="00F56CA6" w:rsidRDefault="00F56CA6" w:rsidP="00F56CA6">
      <w:r w:rsidRPr="00B41153">
        <w:rPr>
          <w:b/>
          <w:u w:val="single"/>
        </w:rPr>
        <w:t>Max_s:</w:t>
      </w:r>
      <w:r>
        <w:t xml:space="preserve"> Campo de tipo punto flotante que corresponde al ángulo máximo alcanzado para el rango de movimiento en el plano sagital. Este dato tiene asignada la característica “NOT NULL” para que no se permita que el campo esté vacío.</w:t>
      </w:r>
    </w:p>
    <w:p w14:paraId="0283F93E" w14:textId="77777777" w:rsidR="00F56CA6" w:rsidRDefault="00F56CA6" w:rsidP="00F56CA6"/>
    <w:p w14:paraId="630F713F" w14:textId="0D99CE2D" w:rsidR="00F56CA6" w:rsidRDefault="00F56CA6" w:rsidP="00F56CA6">
      <w:r w:rsidRPr="00B41153">
        <w:rPr>
          <w:b/>
          <w:u w:val="single"/>
        </w:rPr>
        <w:t>Min_s:</w:t>
      </w:r>
      <w:r>
        <w:t xml:space="preserve"> Campo de tipo punto flotante que corresponde al ángulo mínimo alcanzado para el rango de movimiento en el plano sagital. Este dato tiene asignada la característica “NOT NULL” para que no se permita que el campo esté vacío.</w:t>
      </w:r>
    </w:p>
    <w:p w14:paraId="60873ADC" w14:textId="77777777" w:rsidR="00F56CA6" w:rsidRDefault="00F56CA6" w:rsidP="00F56CA6"/>
    <w:p w14:paraId="2FEA2975" w14:textId="4AFDA121" w:rsidR="00F56CA6" w:rsidRDefault="00F56CA6" w:rsidP="00F56CA6">
      <w:r w:rsidRPr="00B41153">
        <w:rPr>
          <w:b/>
          <w:u w:val="single"/>
        </w:rPr>
        <w:t>Max_t:</w:t>
      </w:r>
      <w:r>
        <w:t xml:space="preserve"> Campo de tipo punto flotante que corresponde al ángulo máximo alcanzado para el rango de movimiento en el plano transversal. Este dato tiene asignada la característica “NOT NULL” para que no se permita que el campo esté vacío.</w:t>
      </w:r>
    </w:p>
    <w:p w14:paraId="3EE9F1B3" w14:textId="77777777" w:rsidR="00F56CA6" w:rsidRDefault="00F56CA6" w:rsidP="00F56CA6"/>
    <w:p w14:paraId="7F1B5304" w14:textId="48DE06B7" w:rsidR="00F56CA6" w:rsidRDefault="00F56CA6" w:rsidP="00F56CA6">
      <w:r w:rsidRPr="00B41153">
        <w:rPr>
          <w:b/>
          <w:u w:val="single"/>
        </w:rPr>
        <w:t>Min_t:</w:t>
      </w:r>
      <w:r>
        <w:t xml:space="preserve"> Campo de tipo punto flotante que corresponde al ángulo mínimo alcanzado para el rango de movimiento en el plano transversal. Este dato tiene asignada la característica “NOT NULL” para que no se permita que el campo esté vacío.</w:t>
      </w:r>
    </w:p>
    <w:p w14:paraId="1BFD64C4" w14:textId="77777777" w:rsidR="00F56CA6" w:rsidRDefault="00F56CA6" w:rsidP="00F56CA6"/>
    <w:p w14:paraId="796023B4" w14:textId="77777777" w:rsidR="00F56CA6" w:rsidRDefault="00F56CA6" w:rsidP="00F56CA6"/>
    <w:p w14:paraId="2D0A04DC" w14:textId="77777777" w:rsidR="00252FD8" w:rsidRPr="009370C0" w:rsidRDefault="00252FD8" w:rsidP="00252FD8"/>
    <w:p w14:paraId="1123EAF5" w14:textId="77777777" w:rsidR="004357C6" w:rsidRDefault="004357C6" w:rsidP="0028735F"/>
    <w:p w14:paraId="10C74C9A" w14:textId="23369D3E" w:rsidR="00850FEB" w:rsidRDefault="00BE7488" w:rsidP="0028735F">
      <w:pPr>
        <w:pStyle w:val="Heading3"/>
        <w:rPr>
          <w:ins w:id="526" w:author="Borja Gonzalez" w:date="2017-09-26T16:27:00Z"/>
        </w:rPr>
      </w:pPr>
      <w:bookmarkStart w:id="527" w:name="_Toc368246710"/>
      <w:r>
        <w:t xml:space="preserve">3.5.3  </w:t>
      </w:r>
      <w:r w:rsidR="003B3448">
        <w:t>Estructura del archivo CSV</w:t>
      </w:r>
      <w:bookmarkEnd w:id="527"/>
    </w:p>
    <w:p w14:paraId="4292E54F" w14:textId="77777777" w:rsidR="00B41153" w:rsidRDefault="00B41153" w:rsidP="00B41153">
      <w:pPr>
        <w:rPr>
          <w:ins w:id="528" w:author="Borja Gonzalez" w:date="2017-09-26T16:27:00Z"/>
        </w:rPr>
      </w:pPr>
    </w:p>
    <w:p w14:paraId="604626C0" w14:textId="77777777" w:rsidR="00B41153" w:rsidRDefault="00B41153" w:rsidP="00B41153">
      <w:r>
        <w:fldChar w:fldCharType="begin"/>
      </w:r>
      <w:r>
        <w:instrText xml:space="preserve"> LINK Excel.Sheet.8 "Macintosh HD:Users:Borja:Desktop:TFG:Pruebas_csv:Eloy_Prueba_1.csv" "Eloy_Prueba_1.csv!R1C1:R4C6" \a \f 5 \h </w:instrText>
      </w:r>
      <w:r>
        <w:fldChar w:fldCharType="separate"/>
      </w:r>
    </w:p>
    <w:tbl>
      <w:tblPr>
        <w:tblStyle w:val="TableGrid"/>
        <w:tblW w:w="8670" w:type="dxa"/>
        <w:tblLook w:val="04A0" w:firstRow="1" w:lastRow="0" w:firstColumn="1" w:lastColumn="0" w:noHBand="0" w:noVBand="1"/>
      </w:tblPr>
      <w:tblGrid>
        <w:gridCol w:w="716"/>
        <w:gridCol w:w="1545"/>
        <w:gridCol w:w="1545"/>
        <w:gridCol w:w="1545"/>
        <w:gridCol w:w="1742"/>
        <w:gridCol w:w="1763"/>
      </w:tblGrid>
      <w:tr w:rsidR="00B41153" w:rsidRPr="00B41153" w14:paraId="45C5E900" w14:textId="77777777" w:rsidTr="00073B4F">
        <w:trPr>
          <w:trHeight w:val="300"/>
        </w:trPr>
        <w:tc>
          <w:tcPr>
            <w:tcW w:w="561" w:type="dxa"/>
            <w:shd w:val="clear" w:color="auto" w:fill="auto"/>
            <w:noWrap/>
            <w:vAlign w:val="center"/>
            <w:hideMark/>
          </w:tcPr>
          <w:p w14:paraId="13ACF88E" w14:textId="77777777" w:rsidR="00B41153" w:rsidRPr="00073B4F" w:rsidRDefault="00B41153">
            <w:pPr>
              <w:rPr>
                <w:sz w:val="20"/>
                <w:szCs w:val="20"/>
              </w:rPr>
            </w:pPr>
            <w:r w:rsidRPr="00073B4F">
              <w:rPr>
                <w:sz w:val="20"/>
                <w:szCs w:val="20"/>
              </w:rPr>
              <w:t>Time_ms</w:t>
            </w:r>
          </w:p>
        </w:tc>
        <w:tc>
          <w:tcPr>
            <w:tcW w:w="1001" w:type="dxa"/>
            <w:shd w:val="clear" w:color="auto" w:fill="auto"/>
            <w:noWrap/>
            <w:vAlign w:val="center"/>
            <w:hideMark/>
          </w:tcPr>
          <w:p w14:paraId="6DC82172" w14:textId="77777777" w:rsidR="00B41153" w:rsidRPr="00073B4F" w:rsidRDefault="00B41153">
            <w:pPr>
              <w:rPr>
                <w:sz w:val="20"/>
                <w:szCs w:val="20"/>
              </w:rPr>
            </w:pPr>
            <w:r w:rsidRPr="00073B4F">
              <w:rPr>
                <w:sz w:val="20"/>
                <w:szCs w:val="20"/>
              </w:rPr>
              <w:t>Coronal</w:t>
            </w:r>
          </w:p>
        </w:tc>
        <w:tc>
          <w:tcPr>
            <w:tcW w:w="970" w:type="dxa"/>
            <w:shd w:val="clear" w:color="auto" w:fill="auto"/>
            <w:noWrap/>
            <w:vAlign w:val="center"/>
            <w:hideMark/>
          </w:tcPr>
          <w:p w14:paraId="31B805A8" w14:textId="77777777" w:rsidR="00B41153" w:rsidRPr="00073B4F" w:rsidRDefault="00B41153">
            <w:pPr>
              <w:rPr>
                <w:sz w:val="20"/>
                <w:szCs w:val="20"/>
              </w:rPr>
            </w:pPr>
            <w:r w:rsidRPr="00073B4F">
              <w:rPr>
                <w:sz w:val="20"/>
                <w:szCs w:val="20"/>
              </w:rPr>
              <w:t>Sagital</w:t>
            </w:r>
          </w:p>
        </w:tc>
        <w:tc>
          <w:tcPr>
            <w:tcW w:w="1001" w:type="dxa"/>
            <w:shd w:val="clear" w:color="auto" w:fill="auto"/>
            <w:noWrap/>
            <w:vAlign w:val="center"/>
            <w:hideMark/>
          </w:tcPr>
          <w:p w14:paraId="7BBDBF97" w14:textId="77777777" w:rsidR="00B41153" w:rsidRPr="00073B4F" w:rsidRDefault="00B41153">
            <w:pPr>
              <w:rPr>
                <w:sz w:val="20"/>
                <w:szCs w:val="20"/>
              </w:rPr>
            </w:pPr>
            <w:r w:rsidRPr="00073B4F">
              <w:rPr>
                <w:sz w:val="20"/>
                <w:szCs w:val="20"/>
              </w:rPr>
              <w:t>Transversal</w:t>
            </w:r>
          </w:p>
        </w:tc>
        <w:tc>
          <w:tcPr>
            <w:tcW w:w="2553" w:type="dxa"/>
            <w:shd w:val="clear" w:color="auto" w:fill="auto"/>
            <w:noWrap/>
            <w:vAlign w:val="center"/>
            <w:hideMark/>
          </w:tcPr>
          <w:p w14:paraId="396C0196" w14:textId="77777777" w:rsidR="00B41153" w:rsidRPr="00073B4F" w:rsidRDefault="00B41153" w:rsidP="00B41153">
            <w:pPr>
              <w:rPr>
                <w:sz w:val="20"/>
                <w:szCs w:val="20"/>
              </w:rPr>
            </w:pPr>
            <w:r w:rsidRPr="00073B4F">
              <w:rPr>
                <w:sz w:val="20"/>
                <w:szCs w:val="20"/>
              </w:rPr>
              <w:t>1</w:t>
            </w:r>
          </w:p>
        </w:tc>
        <w:tc>
          <w:tcPr>
            <w:tcW w:w="2584" w:type="dxa"/>
            <w:shd w:val="clear" w:color="auto" w:fill="auto"/>
            <w:noWrap/>
            <w:vAlign w:val="center"/>
            <w:hideMark/>
          </w:tcPr>
          <w:p w14:paraId="7F85A989" w14:textId="77777777" w:rsidR="00B41153" w:rsidRPr="00073B4F" w:rsidRDefault="00B41153" w:rsidP="00B41153">
            <w:pPr>
              <w:rPr>
                <w:sz w:val="20"/>
                <w:szCs w:val="20"/>
              </w:rPr>
            </w:pPr>
            <w:r w:rsidRPr="00073B4F">
              <w:rPr>
                <w:sz w:val="20"/>
                <w:szCs w:val="20"/>
              </w:rPr>
              <w:t>2</w:t>
            </w:r>
          </w:p>
        </w:tc>
      </w:tr>
      <w:tr w:rsidR="00B41153" w:rsidRPr="00B41153" w14:paraId="70B82837" w14:textId="77777777" w:rsidTr="00073B4F">
        <w:trPr>
          <w:trHeight w:val="300"/>
        </w:trPr>
        <w:tc>
          <w:tcPr>
            <w:tcW w:w="561" w:type="dxa"/>
            <w:shd w:val="clear" w:color="auto" w:fill="auto"/>
            <w:noWrap/>
            <w:vAlign w:val="center"/>
            <w:hideMark/>
          </w:tcPr>
          <w:p w14:paraId="54888522" w14:textId="77777777" w:rsidR="00B41153" w:rsidRPr="00073B4F" w:rsidRDefault="00B41153" w:rsidP="00B41153">
            <w:pPr>
              <w:rPr>
                <w:sz w:val="20"/>
                <w:szCs w:val="20"/>
              </w:rPr>
            </w:pPr>
            <w:r w:rsidRPr="00073B4F">
              <w:rPr>
                <w:sz w:val="20"/>
                <w:szCs w:val="20"/>
              </w:rPr>
              <w:t>266</w:t>
            </w:r>
          </w:p>
        </w:tc>
        <w:tc>
          <w:tcPr>
            <w:tcW w:w="1001" w:type="dxa"/>
            <w:shd w:val="clear" w:color="auto" w:fill="auto"/>
            <w:noWrap/>
            <w:vAlign w:val="center"/>
            <w:hideMark/>
          </w:tcPr>
          <w:p w14:paraId="146844EB" w14:textId="01067EB9" w:rsidR="00B41153" w:rsidRPr="00073B4F" w:rsidRDefault="00B41153">
            <w:pPr>
              <w:rPr>
                <w:sz w:val="20"/>
                <w:szCs w:val="20"/>
              </w:rPr>
            </w:pPr>
            <w:r w:rsidRPr="00073B4F">
              <w:rPr>
                <w:sz w:val="20"/>
                <w:szCs w:val="20"/>
              </w:rPr>
              <w:t>-0.09740291299729731</w:t>
            </w:r>
          </w:p>
        </w:tc>
        <w:tc>
          <w:tcPr>
            <w:tcW w:w="970" w:type="dxa"/>
            <w:shd w:val="clear" w:color="auto" w:fill="auto"/>
            <w:noWrap/>
            <w:vAlign w:val="center"/>
            <w:hideMark/>
          </w:tcPr>
          <w:p w14:paraId="7F289D7F"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542EFED5" w14:textId="77777777" w:rsidR="00B41153" w:rsidRPr="00073B4F" w:rsidRDefault="00B41153">
            <w:pPr>
              <w:rPr>
                <w:sz w:val="20"/>
                <w:szCs w:val="20"/>
              </w:rPr>
            </w:pPr>
            <w:r w:rsidRPr="00073B4F">
              <w:rPr>
                <w:sz w:val="20"/>
                <w:szCs w:val="20"/>
              </w:rPr>
              <w:t>0.17688254772586492</w:t>
            </w:r>
          </w:p>
        </w:tc>
        <w:tc>
          <w:tcPr>
            <w:tcW w:w="2553" w:type="dxa"/>
            <w:shd w:val="clear" w:color="auto" w:fill="auto"/>
            <w:noWrap/>
            <w:vAlign w:val="center"/>
            <w:hideMark/>
          </w:tcPr>
          <w:p w14:paraId="29F3083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6B8F3A30" w14:textId="77777777" w:rsidR="00B41153" w:rsidRPr="00073B4F" w:rsidRDefault="00B41153">
            <w:pPr>
              <w:rPr>
                <w:sz w:val="20"/>
                <w:szCs w:val="20"/>
              </w:rPr>
            </w:pPr>
            <w:r w:rsidRPr="00073B4F">
              <w:rPr>
                <w:sz w:val="20"/>
                <w:szCs w:val="20"/>
              </w:rPr>
              <w:t>#DCM=-0.31,0.01,0.95,-0.02,-1.00,0.01,0.95,-0.02,0.31,240617</w:t>
            </w:r>
          </w:p>
        </w:tc>
      </w:tr>
      <w:tr w:rsidR="00B41153" w:rsidRPr="00B41153" w14:paraId="7EFF1F0F" w14:textId="77777777" w:rsidTr="00073B4F">
        <w:trPr>
          <w:trHeight w:val="300"/>
        </w:trPr>
        <w:tc>
          <w:tcPr>
            <w:tcW w:w="561" w:type="dxa"/>
            <w:shd w:val="clear" w:color="auto" w:fill="auto"/>
            <w:noWrap/>
            <w:vAlign w:val="center"/>
            <w:hideMark/>
          </w:tcPr>
          <w:p w14:paraId="63EBABA8" w14:textId="77777777" w:rsidR="00B41153" w:rsidRPr="00073B4F" w:rsidRDefault="00B41153" w:rsidP="00B41153">
            <w:pPr>
              <w:rPr>
                <w:sz w:val="20"/>
                <w:szCs w:val="20"/>
              </w:rPr>
            </w:pPr>
            <w:r w:rsidRPr="00073B4F">
              <w:rPr>
                <w:sz w:val="20"/>
                <w:szCs w:val="20"/>
              </w:rPr>
              <w:t>287</w:t>
            </w:r>
          </w:p>
        </w:tc>
        <w:tc>
          <w:tcPr>
            <w:tcW w:w="1001" w:type="dxa"/>
            <w:shd w:val="clear" w:color="auto" w:fill="auto"/>
            <w:noWrap/>
            <w:vAlign w:val="center"/>
            <w:hideMark/>
          </w:tcPr>
          <w:p w14:paraId="6325389A"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25F94D5B"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681954A1"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2ED083A6"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10574502" w14:textId="77777777" w:rsidR="00B41153" w:rsidRPr="00073B4F" w:rsidRDefault="00B41153">
            <w:pPr>
              <w:rPr>
                <w:sz w:val="20"/>
                <w:szCs w:val="20"/>
              </w:rPr>
            </w:pPr>
            <w:r w:rsidRPr="00073B4F">
              <w:rPr>
                <w:sz w:val="20"/>
                <w:szCs w:val="20"/>
              </w:rPr>
              <w:t>#DCM=-0.31,0.02,0.95,-0.02,-1.00,0.01,0.95,-0.02,0.31,240658</w:t>
            </w:r>
          </w:p>
        </w:tc>
      </w:tr>
      <w:tr w:rsidR="00B41153" w:rsidRPr="00B41153" w14:paraId="6FE5DC6D" w14:textId="77777777" w:rsidTr="00073B4F">
        <w:trPr>
          <w:trHeight w:val="300"/>
        </w:trPr>
        <w:tc>
          <w:tcPr>
            <w:tcW w:w="561" w:type="dxa"/>
            <w:shd w:val="clear" w:color="auto" w:fill="auto"/>
            <w:noWrap/>
            <w:vAlign w:val="center"/>
            <w:hideMark/>
          </w:tcPr>
          <w:p w14:paraId="1C5791A4" w14:textId="77777777" w:rsidR="00B41153" w:rsidRPr="00073B4F" w:rsidRDefault="00B41153" w:rsidP="00B41153">
            <w:pPr>
              <w:rPr>
                <w:sz w:val="20"/>
                <w:szCs w:val="20"/>
              </w:rPr>
            </w:pPr>
            <w:r w:rsidRPr="00073B4F">
              <w:rPr>
                <w:sz w:val="20"/>
                <w:szCs w:val="20"/>
              </w:rPr>
              <w:t>307</w:t>
            </w:r>
          </w:p>
        </w:tc>
        <w:tc>
          <w:tcPr>
            <w:tcW w:w="1001" w:type="dxa"/>
            <w:shd w:val="clear" w:color="auto" w:fill="auto"/>
            <w:noWrap/>
            <w:vAlign w:val="center"/>
            <w:hideMark/>
          </w:tcPr>
          <w:p w14:paraId="667AF88C"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169E0700"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477F534E"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7AABBC0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2959AA45" w14:textId="3E8B58BD" w:rsidR="00B41153" w:rsidRPr="00073B4F" w:rsidRDefault="00B41153">
            <w:pPr>
              <w:rPr>
                <w:sz w:val="20"/>
                <w:szCs w:val="20"/>
              </w:rPr>
            </w:pPr>
            <w:r w:rsidRPr="00073B4F">
              <w:rPr>
                <w:sz w:val="20"/>
                <w:szCs w:val="20"/>
              </w:rPr>
              <w:t>#DCM=-0.31,0.02,0.95,-0.02,-1.00,0.01,0.95,-0.02,0.31,240699</w:t>
            </w:r>
          </w:p>
        </w:tc>
      </w:tr>
    </w:tbl>
    <w:p w14:paraId="1873E67C" w14:textId="7A0BF730" w:rsidR="00B41153" w:rsidRPr="00B41153" w:rsidRDefault="00B41153" w:rsidP="00B41153">
      <w:r>
        <w:fldChar w:fldCharType="end"/>
      </w:r>
    </w:p>
    <w:p w14:paraId="0316EB9C" w14:textId="1C3A298D" w:rsidR="003B3448" w:rsidRDefault="003F141D" w:rsidP="0028735F">
      <w:r>
        <w:t>La primera</w:t>
      </w:r>
      <w:r w:rsidR="004E1EED">
        <w:t xml:space="preserve"> tabla muestra el contenido original </w:t>
      </w:r>
      <w:r>
        <w:t>del archivo CSV. La tabla siguiente muestra como se almacenarían los datos en la base de datos, donde se guardan los números redondeados a dos números decimales para que la sesión de movimiento no ocupe mucho espacio.</w:t>
      </w:r>
      <w:r w:rsidR="00403458">
        <w:t xml:space="preserve"> Aunque pueda parecer que se pierde exactitud, no ocurre así ya que a la hora de mostrar los gráficos, nos encontramos valores de </w:t>
      </w:r>
      <w:r w:rsidR="00FB6C2E">
        <w:t>entre 50 y -50 grados en los distintos rangos de movimientos, por lo que un cambio de 0.001 grados no se aprecia en absoluto en los gráficos.</w:t>
      </w:r>
    </w:p>
    <w:p w14:paraId="3226676E" w14:textId="2FEAEDFD" w:rsidR="00E333DA" w:rsidRDefault="00E333DA" w:rsidP="0028735F">
      <w:r>
        <w:fldChar w:fldCharType="begin"/>
      </w:r>
      <w:r>
        <w:instrText xml:space="preserve"> LINK </w:instrText>
      </w:r>
      <w:r w:rsidR="00C45289">
        <w:instrText xml:space="preserve">Excel.Sheet.8 "Macintosh HD:Users:Borja:Desktop:TFG:Pruebas_csv:Eloy_prueba_1.xlsx" Sheet1!R1C1:R16C4 </w:instrText>
      </w:r>
      <w:r>
        <w:instrText xml:space="preserve">\a \f 5 \h </w:instrText>
      </w:r>
      <w:r>
        <w:fldChar w:fldCharType="separate"/>
      </w:r>
    </w:p>
    <w:tbl>
      <w:tblPr>
        <w:tblStyle w:val="TableGrid"/>
        <w:tblW w:w="4820" w:type="dxa"/>
        <w:tblLook w:val="04A0" w:firstRow="1" w:lastRow="0" w:firstColumn="1" w:lastColumn="0" w:noHBand="0" w:noVBand="1"/>
      </w:tblPr>
      <w:tblGrid>
        <w:gridCol w:w="1134"/>
        <w:gridCol w:w="1140"/>
        <w:gridCol w:w="1320"/>
        <w:gridCol w:w="1435"/>
      </w:tblGrid>
      <w:tr w:rsidR="00E333DA" w:rsidRPr="00E333DA" w14:paraId="21C8C383" w14:textId="77777777" w:rsidTr="00E333DA">
        <w:trPr>
          <w:trHeight w:val="300"/>
        </w:trPr>
        <w:tc>
          <w:tcPr>
            <w:tcW w:w="1040" w:type="dxa"/>
            <w:noWrap/>
            <w:hideMark/>
          </w:tcPr>
          <w:p w14:paraId="09A153F7" w14:textId="77777777" w:rsidR="00E333DA" w:rsidRPr="00E333DA" w:rsidRDefault="00E333DA">
            <w:r w:rsidRPr="00E333DA">
              <w:t>Time_ms</w:t>
            </w:r>
          </w:p>
        </w:tc>
        <w:tc>
          <w:tcPr>
            <w:tcW w:w="1140" w:type="dxa"/>
            <w:noWrap/>
            <w:hideMark/>
          </w:tcPr>
          <w:p w14:paraId="0D1EE21B" w14:textId="77777777" w:rsidR="00E333DA" w:rsidRPr="00E333DA" w:rsidRDefault="00E333DA">
            <w:r w:rsidRPr="00E333DA">
              <w:t>Coronal</w:t>
            </w:r>
          </w:p>
        </w:tc>
        <w:tc>
          <w:tcPr>
            <w:tcW w:w="1320" w:type="dxa"/>
            <w:noWrap/>
            <w:hideMark/>
          </w:tcPr>
          <w:p w14:paraId="74D4EDB3" w14:textId="77777777" w:rsidR="00E333DA" w:rsidRPr="00E333DA" w:rsidRDefault="00E333DA">
            <w:r w:rsidRPr="00E333DA">
              <w:t>Sagital</w:t>
            </w:r>
          </w:p>
        </w:tc>
        <w:tc>
          <w:tcPr>
            <w:tcW w:w="1320" w:type="dxa"/>
            <w:noWrap/>
            <w:hideMark/>
          </w:tcPr>
          <w:p w14:paraId="27AFE3F4" w14:textId="77777777" w:rsidR="00E333DA" w:rsidRPr="00E333DA" w:rsidRDefault="00E333DA">
            <w:r w:rsidRPr="00E333DA">
              <w:t>Transversal</w:t>
            </w:r>
          </w:p>
        </w:tc>
      </w:tr>
      <w:tr w:rsidR="00E333DA" w:rsidRPr="00E333DA" w14:paraId="06BC7D4E" w14:textId="77777777" w:rsidTr="00E333DA">
        <w:trPr>
          <w:trHeight w:val="300"/>
        </w:trPr>
        <w:tc>
          <w:tcPr>
            <w:tcW w:w="1040" w:type="dxa"/>
            <w:noWrap/>
            <w:hideMark/>
          </w:tcPr>
          <w:p w14:paraId="2E013116" w14:textId="77777777" w:rsidR="00E333DA" w:rsidRPr="00E333DA" w:rsidRDefault="00E333DA" w:rsidP="00E333DA">
            <w:r w:rsidRPr="00E333DA">
              <w:t>266</w:t>
            </w:r>
          </w:p>
        </w:tc>
        <w:tc>
          <w:tcPr>
            <w:tcW w:w="1140" w:type="dxa"/>
            <w:noWrap/>
            <w:hideMark/>
          </w:tcPr>
          <w:p w14:paraId="7EC4F12E" w14:textId="77777777" w:rsidR="00E333DA" w:rsidRPr="00E333DA" w:rsidRDefault="00E333DA" w:rsidP="00E333DA">
            <w:bookmarkStart w:id="529" w:name="RANGE!B2:B12"/>
            <w:r w:rsidRPr="00E333DA">
              <w:t>-0,10</w:t>
            </w:r>
            <w:bookmarkEnd w:id="529"/>
          </w:p>
        </w:tc>
        <w:tc>
          <w:tcPr>
            <w:tcW w:w="1320" w:type="dxa"/>
            <w:noWrap/>
            <w:hideMark/>
          </w:tcPr>
          <w:p w14:paraId="646569E5" w14:textId="77777777" w:rsidR="00E333DA" w:rsidRPr="00E333DA" w:rsidRDefault="00E333DA" w:rsidP="00E333DA">
            <w:r w:rsidRPr="00E333DA">
              <w:t>0,16</w:t>
            </w:r>
          </w:p>
        </w:tc>
        <w:tc>
          <w:tcPr>
            <w:tcW w:w="1320" w:type="dxa"/>
            <w:noWrap/>
            <w:hideMark/>
          </w:tcPr>
          <w:p w14:paraId="219C5D85" w14:textId="77777777" w:rsidR="00E333DA" w:rsidRPr="00E333DA" w:rsidRDefault="00E333DA" w:rsidP="00E333DA">
            <w:r w:rsidRPr="00E333DA">
              <w:t>0,18</w:t>
            </w:r>
          </w:p>
        </w:tc>
      </w:tr>
      <w:tr w:rsidR="00E333DA" w:rsidRPr="00E333DA" w14:paraId="73DC74D4" w14:textId="77777777" w:rsidTr="00E333DA">
        <w:trPr>
          <w:trHeight w:val="300"/>
        </w:trPr>
        <w:tc>
          <w:tcPr>
            <w:tcW w:w="1040" w:type="dxa"/>
            <w:noWrap/>
            <w:hideMark/>
          </w:tcPr>
          <w:p w14:paraId="081FBF7A" w14:textId="77777777" w:rsidR="00E333DA" w:rsidRPr="00E333DA" w:rsidRDefault="00E333DA" w:rsidP="00E333DA">
            <w:r w:rsidRPr="00E333DA">
              <w:t>287</w:t>
            </w:r>
          </w:p>
        </w:tc>
        <w:tc>
          <w:tcPr>
            <w:tcW w:w="1140" w:type="dxa"/>
            <w:noWrap/>
            <w:hideMark/>
          </w:tcPr>
          <w:p w14:paraId="45017041" w14:textId="77777777" w:rsidR="00E333DA" w:rsidRPr="00E333DA" w:rsidRDefault="00E333DA" w:rsidP="00E333DA">
            <w:r w:rsidRPr="00E333DA">
              <w:t>-</w:t>
            </w:r>
            <w:r w:rsidRPr="00073B4F">
              <w:t>0,10</w:t>
            </w:r>
          </w:p>
        </w:tc>
        <w:tc>
          <w:tcPr>
            <w:tcW w:w="1320" w:type="dxa"/>
            <w:noWrap/>
            <w:hideMark/>
          </w:tcPr>
          <w:p w14:paraId="633C4BA5" w14:textId="77777777" w:rsidR="00E333DA" w:rsidRPr="00E333DA" w:rsidRDefault="00E333DA" w:rsidP="00E333DA">
            <w:r w:rsidRPr="00E333DA">
              <w:t>0,16</w:t>
            </w:r>
          </w:p>
        </w:tc>
        <w:tc>
          <w:tcPr>
            <w:tcW w:w="1320" w:type="dxa"/>
            <w:noWrap/>
            <w:hideMark/>
          </w:tcPr>
          <w:p w14:paraId="1B2EF793" w14:textId="77777777" w:rsidR="00E333DA" w:rsidRPr="00E333DA" w:rsidRDefault="00E333DA" w:rsidP="00E333DA">
            <w:r w:rsidRPr="00E333DA">
              <w:t>-0,37</w:t>
            </w:r>
          </w:p>
        </w:tc>
      </w:tr>
      <w:tr w:rsidR="00E333DA" w:rsidRPr="00E333DA" w14:paraId="3FA31382" w14:textId="77777777" w:rsidTr="00E333DA">
        <w:trPr>
          <w:trHeight w:val="300"/>
        </w:trPr>
        <w:tc>
          <w:tcPr>
            <w:tcW w:w="1040" w:type="dxa"/>
            <w:noWrap/>
            <w:hideMark/>
          </w:tcPr>
          <w:p w14:paraId="6B7ACC38" w14:textId="77777777" w:rsidR="00E333DA" w:rsidRPr="00E333DA" w:rsidRDefault="00E333DA" w:rsidP="00E333DA">
            <w:r w:rsidRPr="00E333DA">
              <w:t>307</w:t>
            </w:r>
          </w:p>
        </w:tc>
        <w:tc>
          <w:tcPr>
            <w:tcW w:w="1140" w:type="dxa"/>
            <w:noWrap/>
            <w:hideMark/>
          </w:tcPr>
          <w:p w14:paraId="60F96D10" w14:textId="77777777" w:rsidR="00E333DA" w:rsidRPr="00E333DA" w:rsidRDefault="00E333DA" w:rsidP="00E333DA">
            <w:r w:rsidRPr="00E333DA">
              <w:t>-0,10</w:t>
            </w:r>
          </w:p>
        </w:tc>
        <w:tc>
          <w:tcPr>
            <w:tcW w:w="1320" w:type="dxa"/>
            <w:noWrap/>
            <w:hideMark/>
          </w:tcPr>
          <w:p w14:paraId="5BD9EE3B" w14:textId="77777777" w:rsidR="00E333DA" w:rsidRPr="00E333DA" w:rsidRDefault="00E333DA" w:rsidP="00E333DA">
            <w:r w:rsidRPr="00E333DA">
              <w:t>0,16</w:t>
            </w:r>
          </w:p>
        </w:tc>
        <w:tc>
          <w:tcPr>
            <w:tcW w:w="1320" w:type="dxa"/>
            <w:noWrap/>
            <w:hideMark/>
          </w:tcPr>
          <w:p w14:paraId="52952B18" w14:textId="77777777" w:rsidR="00E333DA" w:rsidRPr="00E333DA" w:rsidRDefault="00E333DA" w:rsidP="00E333DA">
            <w:r w:rsidRPr="00E333DA">
              <w:t>-0,37</w:t>
            </w:r>
          </w:p>
        </w:tc>
      </w:tr>
      <w:tr w:rsidR="00E333DA" w:rsidRPr="00E333DA" w14:paraId="0F137001" w14:textId="77777777" w:rsidTr="00E333DA">
        <w:trPr>
          <w:trHeight w:val="300"/>
        </w:trPr>
        <w:tc>
          <w:tcPr>
            <w:tcW w:w="1040" w:type="dxa"/>
            <w:noWrap/>
            <w:hideMark/>
          </w:tcPr>
          <w:p w14:paraId="6E302942" w14:textId="77777777" w:rsidR="00E333DA" w:rsidRPr="00E333DA" w:rsidRDefault="00E333DA" w:rsidP="00E333DA">
            <w:r w:rsidRPr="00E333DA">
              <w:t>328</w:t>
            </w:r>
          </w:p>
        </w:tc>
        <w:tc>
          <w:tcPr>
            <w:tcW w:w="1140" w:type="dxa"/>
            <w:noWrap/>
            <w:hideMark/>
          </w:tcPr>
          <w:p w14:paraId="48ABAA4F" w14:textId="77777777" w:rsidR="00E333DA" w:rsidRPr="00E333DA" w:rsidRDefault="00E333DA" w:rsidP="00E333DA">
            <w:r w:rsidRPr="00E333DA">
              <w:t>-0,10</w:t>
            </w:r>
          </w:p>
        </w:tc>
        <w:tc>
          <w:tcPr>
            <w:tcW w:w="1320" w:type="dxa"/>
            <w:noWrap/>
            <w:hideMark/>
          </w:tcPr>
          <w:p w14:paraId="7CB170BD" w14:textId="77777777" w:rsidR="00E333DA" w:rsidRPr="00E333DA" w:rsidRDefault="00E333DA" w:rsidP="00E333DA">
            <w:r w:rsidRPr="00E333DA">
              <w:t>0,16</w:t>
            </w:r>
          </w:p>
        </w:tc>
        <w:tc>
          <w:tcPr>
            <w:tcW w:w="1320" w:type="dxa"/>
            <w:noWrap/>
            <w:hideMark/>
          </w:tcPr>
          <w:p w14:paraId="3E3EECE9" w14:textId="77777777" w:rsidR="00E333DA" w:rsidRPr="00E333DA" w:rsidRDefault="00E333DA" w:rsidP="00E333DA">
            <w:r w:rsidRPr="00E333DA">
              <w:t>-0,37</w:t>
            </w:r>
          </w:p>
        </w:tc>
      </w:tr>
      <w:tr w:rsidR="00E333DA" w:rsidRPr="00E333DA" w14:paraId="2B71E247" w14:textId="77777777" w:rsidTr="00E333DA">
        <w:trPr>
          <w:trHeight w:val="300"/>
        </w:trPr>
        <w:tc>
          <w:tcPr>
            <w:tcW w:w="1040" w:type="dxa"/>
            <w:noWrap/>
            <w:hideMark/>
          </w:tcPr>
          <w:p w14:paraId="77BC832B" w14:textId="77777777" w:rsidR="00E333DA" w:rsidRPr="00E333DA" w:rsidRDefault="00E333DA" w:rsidP="00E333DA">
            <w:r w:rsidRPr="00E333DA">
              <w:t>348</w:t>
            </w:r>
          </w:p>
        </w:tc>
        <w:tc>
          <w:tcPr>
            <w:tcW w:w="1140" w:type="dxa"/>
            <w:noWrap/>
            <w:hideMark/>
          </w:tcPr>
          <w:p w14:paraId="1600FA4A" w14:textId="77777777" w:rsidR="00E333DA" w:rsidRPr="00E333DA" w:rsidRDefault="00E333DA" w:rsidP="00E333DA">
            <w:r w:rsidRPr="00E333DA">
              <w:t>-0,10</w:t>
            </w:r>
          </w:p>
        </w:tc>
        <w:tc>
          <w:tcPr>
            <w:tcW w:w="1320" w:type="dxa"/>
            <w:noWrap/>
            <w:hideMark/>
          </w:tcPr>
          <w:p w14:paraId="3E8EB17D" w14:textId="77777777" w:rsidR="00E333DA" w:rsidRPr="00E333DA" w:rsidRDefault="00E333DA" w:rsidP="00E333DA">
            <w:r w:rsidRPr="00E333DA">
              <w:t>0,16</w:t>
            </w:r>
          </w:p>
        </w:tc>
        <w:tc>
          <w:tcPr>
            <w:tcW w:w="1320" w:type="dxa"/>
            <w:noWrap/>
            <w:hideMark/>
          </w:tcPr>
          <w:p w14:paraId="033BE2A1" w14:textId="77777777" w:rsidR="00E333DA" w:rsidRPr="00E333DA" w:rsidRDefault="00E333DA" w:rsidP="00E333DA">
            <w:r w:rsidRPr="00E333DA">
              <w:t>-0,37</w:t>
            </w:r>
          </w:p>
        </w:tc>
      </w:tr>
      <w:tr w:rsidR="00E333DA" w:rsidRPr="00E333DA" w14:paraId="0BAC0F85" w14:textId="77777777" w:rsidTr="00E333DA">
        <w:trPr>
          <w:trHeight w:val="300"/>
        </w:trPr>
        <w:tc>
          <w:tcPr>
            <w:tcW w:w="1040" w:type="dxa"/>
            <w:noWrap/>
            <w:hideMark/>
          </w:tcPr>
          <w:p w14:paraId="4B028294" w14:textId="77777777" w:rsidR="00E333DA" w:rsidRPr="00E333DA" w:rsidRDefault="00E333DA" w:rsidP="00E333DA">
            <w:r w:rsidRPr="00E333DA">
              <w:t>369</w:t>
            </w:r>
          </w:p>
        </w:tc>
        <w:tc>
          <w:tcPr>
            <w:tcW w:w="1140" w:type="dxa"/>
            <w:noWrap/>
            <w:hideMark/>
          </w:tcPr>
          <w:p w14:paraId="3A584EDE" w14:textId="77777777" w:rsidR="00E333DA" w:rsidRPr="00E333DA" w:rsidRDefault="00E333DA" w:rsidP="00E333DA">
            <w:r w:rsidRPr="00E333DA">
              <w:t>-0,10</w:t>
            </w:r>
          </w:p>
        </w:tc>
        <w:tc>
          <w:tcPr>
            <w:tcW w:w="1320" w:type="dxa"/>
            <w:noWrap/>
            <w:hideMark/>
          </w:tcPr>
          <w:p w14:paraId="68D67216" w14:textId="77777777" w:rsidR="00E333DA" w:rsidRPr="00E333DA" w:rsidRDefault="00E333DA" w:rsidP="00E333DA">
            <w:r w:rsidRPr="00E333DA">
              <w:t>0,16</w:t>
            </w:r>
          </w:p>
        </w:tc>
        <w:tc>
          <w:tcPr>
            <w:tcW w:w="1320" w:type="dxa"/>
            <w:noWrap/>
            <w:hideMark/>
          </w:tcPr>
          <w:p w14:paraId="05E3B539" w14:textId="77777777" w:rsidR="00E333DA" w:rsidRPr="00E333DA" w:rsidRDefault="00E333DA" w:rsidP="00E333DA">
            <w:r w:rsidRPr="00E333DA">
              <w:t>-0,37</w:t>
            </w:r>
          </w:p>
        </w:tc>
      </w:tr>
      <w:tr w:rsidR="00E333DA" w:rsidRPr="00E333DA" w14:paraId="0304B120" w14:textId="77777777" w:rsidTr="00E333DA">
        <w:trPr>
          <w:trHeight w:val="300"/>
        </w:trPr>
        <w:tc>
          <w:tcPr>
            <w:tcW w:w="1040" w:type="dxa"/>
            <w:noWrap/>
            <w:hideMark/>
          </w:tcPr>
          <w:p w14:paraId="62DC238D" w14:textId="77777777" w:rsidR="00E333DA" w:rsidRPr="00E333DA" w:rsidRDefault="00E333DA" w:rsidP="00E333DA">
            <w:r w:rsidRPr="00E333DA">
              <w:t>389</w:t>
            </w:r>
          </w:p>
        </w:tc>
        <w:tc>
          <w:tcPr>
            <w:tcW w:w="1140" w:type="dxa"/>
            <w:noWrap/>
            <w:hideMark/>
          </w:tcPr>
          <w:p w14:paraId="324CC7F1" w14:textId="77777777" w:rsidR="00E333DA" w:rsidRPr="00E333DA" w:rsidRDefault="00E333DA" w:rsidP="00E333DA">
            <w:r w:rsidRPr="00E333DA">
              <w:t>-0,10</w:t>
            </w:r>
          </w:p>
        </w:tc>
        <w:tc>
          <w:tcPr>
            <w:tcW w:w="1320" w:type="dxa"/>
            <w:noWrap/>
            <w:hideMark/>
          </w:tcPr>
          <w:p w14:paraId="469F3BB9" w14:textId="77777777" w:rsidR="00E333DA" w:rsidRPr="00E333DA" w:rsidRDefault="00E333DA" w:rsidP="00E333DA">
            <w:r w:rsidRPr="00E333DA">
              <w:t>0,16</w:t>
            </w:r>
          </w:p>
        </w:tc>
        <w:tc>
          <w:tcPr>
            <w:tcW w:w="1320" w:type="dxa"/>
            <w:noWrap/>
            <w:hideMark/>
          </w:tcPr>
          <w:p w14:paraId="65C2F382" w14:textId="77777777" w:rsidR="00E333DA" w:rsidRPr="00E333DA" w:rsidRDefault="00E333DA" w:rsidP="00E333DA">
            <w:r w:rsidRPr="00E333DA">
              <w:t>-0,37</w:t>
            </w:r>
          </w:p>
        </w:tc>
      </w:tr>
      <w:tr w:rsidR="00E333DA" w:rsidRPr="00E333DA" w14:paraId="267B59E3" w14:textId="77777777" w:rsidTr="00E333DA">
        <w:trPr>
          <w:trHeight w:val="300"/>
        </w:trPr>
        <w:tc>
          <w:tcPr>
            <w:tcW w:w="1040" w:type="dxa"/>
            <w:noWrap/>
            <w:hideMark/>
          </w:tcPr>
          <w:p w14:paraId="660BC581" w14:textId="77777777" w:rsidR="00E333DA" w:rsidRPr="00E333DA" w:rsidRDefault="00E333DA" w:rsidP="00E333DA">
            <w:r w:rsidRPr="00E333DA">
              <w:t>410</w:t>
            </w:r>
          </w:p>
        </w:tc>
        <w:tc>
          <w:tcPr>
            <w:tcW w:w="1140" w:type="dxa"/>
            <w:noWrap/>
            <w:hideMark/>
          </w:tcPr>
          <w:p w14:paraId="6CA4DE7F" w14:textId="77777777" w:rsidR="00E333DA" w:rsidRPr="00E333DA" w:rsidRDefault="00E333DA" w:rsidP="00E333DA">
            <w:r w:rsidRPr="00E333DA">
              <w:t>-0,10</w:t>
            </w:r>
          </w:p>
        </w:tc>
        <w:tc>
          <w:tcPr>
            <w:tcW w:w="1320" w:type="dxa"/>
            <w:noWrap/>
            <w:hideMark/>
          </w:tcPr>
          <w:p w14:paraId="0BF8AFEB" w14:textId="77777777" w:rsidR="00E333DA" w:rsidRPr="00E333DA" w:rsidRDefault="00E333DA" w:rsidP="00E333DA">
            <w:r w:rsidRPr="00E333DA">
              <w:t>0,16</w:t>
            </w:r>
          </w:p>
        </w:tc>
        <w:tc>
          <w:tcPr>
            <w:tcW w:w="1320" w:type="dxa"/>
            <w:noWrap/>
            <w:hideMark/>
          </w:tcPr>
          <w:p w14:paraId="5E816E8F" w14:textId="77777777" w:rsidR="00E333DA" w:rsidRPr="00E333DA" w:rsidRDefault="00E333DA" w:rsidP="00E333DA">
            <w:r w:rsidRPr="00E333DA">
              <w:t>-0,37</w:t>
            </w:r>
          </w:p>
        </w:tc>
      </w:tr>
      <w:tr w:rsidR="00E333DA" w:rsidRPr="00E333DA" w14:paraId="55EC82ED" w14:textId="77777777" w:rsidTr="00E333DA">
        <w:trPr>
          <w:trHeight w:val="300"/>
        </w:trPr>
        <w:tc>
          <w:tcPr>
            <w:tcW w:w="1040" w:type="dxa"/>
            <w:noWrap/>
            <w:hideMark/>
          </w:tcPr>
          <w:p w14:paraId="65342F8E" w14:textId="77777777" w:rsidR="00E333DA" w:rsidRPr="00E333DA" w:rsidRDefault="00E333DA" w:rsidP="00E333DA">
            <w:r w:rsidRPr="00E333DA">
              <w:t>430</w:t>
            </w:r>
          </w:p>
        </w:tc>
        <w:tc>
          <w:tcPr>
            <w:tcW w:w="1140" w:type="dxa"/>
            <w:noWrap/>
            <w:hideMark/>
          </w:tcPr>
          <w:p w14:paraId="1E114F7A" w14:textId="77777777" w:rsidR="00E333DA" w:rsidRPr="00E333DA" w:rsidRDefault="00E333DA" w:rsidP="00E333DA">
            <w:r w:rsidRPr="00E333DA">
              <w:t>-0,10</w:t>
            </w:r>
          </w:p>
        </w:tc>
        <w:tc>
          <w:tcPr>
            <w:tcW w:w="1320" w:type="dxa"/>
            <w:noWrap/>
            <w:hideMark/>
          </w:tcPr>
          <w:p w14:paraId="1922BC96" w14:textId="77777777" w:rsidR="00E333DA" w:rsidRPr="00E333DA" w:rsidRDefault="00E333DA" w:rsidP="00E333DA">
            <w:r w:rsidRPr="00E333DA">
              <w:t>0,16</w:t>
            </w:r>
          </w:p>
        </w:tc>
        <w:tc>
          <w:tcPr>
            <w:tcW w:w="1320" w:type="dxa"/>
            <w:noWrap/>
            <w:hideMark/>
          </w:tcPr>
          <w:p w14:paraId="64A981FC" w14:textId="77777777" w:rsidR="00E333DA" w:rsidRPr="00E333DA" w:rsidRDefault="00E333DA" w:rsidP="00E333DA">
            <w:r w:rsidRPr="00E333DA">
              <w:t>-0,37</w:t>
            </w:r>
          </w:p>
        </w:tc>
      </w:tr>
      <w:tr w:rsidR="00E333DA" w:rsidRPr="00E333DA" w14:paraId="11442BE3" w14:textId="77777777" w:rsidTr="00E333DA">
        <w:trPr>
          <w:trHeight w:val="300"/>
        </w:trPr>
        <w:tc>
          <w:tcPr>
            <w:tcW w:w="1040" w:type="dxa"/>
            <w:noWrap/>
            <w:hideMark/>
          </w:tcPr>
          <w:p w14:paraId="6D67AAE4" w14:textId="77777777" w:rsidR="00E333DA" w:rsidRPr="00E333DA" w:rsidRDefault="00E333DA" w:rsidP="00E333DA">
            <w:r w:rsidRPr="00E333DA">
              <w:t>451</w:t>
            </w:r>
          </w:p>
        </w:tc>
        <w:tc>
          <w:tcPr>
            <w:tcW w:w="1140" w:type="dxa"/>
            <w:noWrap/>
            <w:hideMark/>
          </w:tcPr>
          <w:p w14:paraId="3D13E324" w14:textId="77777777" w:rsidR="00E333DA" w:rsidRPr="00E333DA" w:rsidRDefault="00E333DA" w:rsidP="00E333DA">
            <w:r w:rsidRPr="00E333DA">
              <w:t>-0,10</w:t>
            </w:r>
          </w:p>
        </w:tc>
        <w:tc>
          <w:tcPr>
            <w:tcW w:w="1320" w:type="dxa"/>
            <w:noWrap/>
            <w:hideMark/>
          </w:tcPr>
          <w:p w14:paraId="3EFDAEB9" w14:textId="77777777" w:rsidR="00E333DA" w:rsidRPr="00E333DA" w:rsidRDefault="00E333DA" w:rsidP="00E333DA">
            <w:r w:rsidRPr="00E333DA">
              <w:t>0,16</w:t>
            </w:r>
          </w:p>
        </w:tc>
        <w:tc>
          <w:tcPr>
            <w:tcW w:w="1320" w:type="dxa"/>
            <w:noWrap/>
            <w:hideMark/>
          </w:tcPr>
          <w:p w14:paraId="2524D676" w14:textId="77777777" w:rsidR="00E333DA" w:rsidRPr="00E333DA" w:rsidRDefault="00E333DA" w:rsidP="00E333DA">
            <w:r w:rsidRPr="00E333DA">
              <w:t>-0,37</w:t>
            </w:r>
          </w:p>
        </w:tc>
      </w:tr>
      <w:tr w:rsidR="00E333DA" w:rsidRPr="00E333DA" w14:paraId="30C92FF5" w14:textId="77777777" w:rsidTr="00E333DA">
        <w:trPr>
          <w:trHeight w:val="300"/>
        </w:trPr>
        <w:tc>
          <w:tcPr>
            <w:tcW w:w="1040" w:type="dxa"/>
            <w:noWrap/>
            <w:hideMark/>
          </w:tcPr>
          <w:p w14:paraId="7F544DB9" w14:textId="77777777" w:rsidR="00E333DA" w:rsidRPr="00E333DA" w:rsidRDefault="00E333DA" w:rsidP="00E333DA">
            <w:r w:rsidRPr="00E333DA">
              <w:t>471</w:t>
            </w:r>
          </w:p>
        </w:tc>
        <w:tc>
          <w:tcPr>
            <w:tcW w:w="1140" w:type="dxa"/>
            <w:noWrap/>
            <w:hideMark/>
          </w:tcPr>
          <w:p w14:paraId="60369D21" w14:textId="77777777" w:rsidR="00E333DA" w:rsidRPr="00E333DA" w:rsidRDefault="00E333DA" w:rsidP="00E333DA">
            <w:r w:rsidRPr="00E333DA">
              <w:t>-0,10</w:t>
            </w:r>
          </w:p>
        </w:tc>
        <w:tc>
          <w:tcPr>
            <w:tcW w:w="1320" w:type="dxa"/>
            <w:noWrap/>
            <w:hideMark/>
          </w:tcPr>
          <w:p w14:paraId="2A36DC9F" w14:textId="77777777" w:rsidR="00E333DA" w:rsidRPr="00E333DA" w:rsidRDefault="00E333DA" w:rsidP="00E333DA">
            <w:r w:rsidRPr="00E333DA">
              <w:t>0,16</w:t>
            </w:r>
          </w:p>
        </w:tc>
        <w:tc>
          <w:tcPr>
            <w:tcW w:w="1320" w:type="dxa"/>
            <w:noWrap/>
            <w:hideMark/>
          </w:tcPr>
          <w:p w14:paraId="15BA8D3E" w14:textId="77777777" w:rsidR="00E333DA" w:rsidRPr="00E333DA" w:rsidRDefault="00E333DA" w:rsidP="00E333DA">
            <w:r w:rsidRPr="00E333DA">
              <w:t>-0,37</w:t>
            </w:r>
          </w:p>
        </w:tc>
      </w:tr>
      <w:tr w:rsidR="00E333DA" w:rsidRPr="00E333DA" w14:paraId="187B4ECD" w14:textId="77777777" w:rsidTr="00E333DA">
        <w:trPr>
          <w:trHeight w:val="300"/>
        </w:trPr>
        <w:tc>
          <w:tcPr>
            <w:tcW w:w="1040" w:type="dxa"/>
            <w:noWrap/>
            <w:hideMark/>
          </w:tcPr>
          <w:p w14:paraId="314198D4" w14:textId="77777777" w:rsidR="00E333DA" w:rsidRPr="00E333DA" w:rsidRDefault="00E333DA" w:rsidP="00E333DA">
            <w:r w:rsidRPr="00E333DA">
              <w:t>492</w:t>
            </w:r>
          </w:p>
        </w:tc>
        <w:tc>
          <w:tcPr>
            <w:tcW w:w="1140" w:type="dxa"/>
            <w:noWrap/>
            <w:hideMark/>
          </w:tcPr>
          <w:p w14:paraId="3C90DA27" w14:textId="77777777" w:rsidR="00E333DA" w:rsidRPr="00E333DA" w:rsidRDefault="00E333DA" w:rsidP="00E333DA">
            <w:r w:rsidRPr="00E333DA">
              <w:t>-0,10</w:t>
            </w:r>
          </w:p>
        </w:tc>
        <w:tc>
          <w:tcPr>
            <w:tcW w:w="1320" w:type="dxa"/>
            <w:noWrap/>
            <w:hideMark/>
          </w:tcPr>
          <w:p w14:paraId="1C0DDB8B" w14:textId="77777777" w:rsidR="00E333DA" w:rsidRPr="00E333DA" w:rsidRDefault="00E333DA" w:rsidP="00E333DA">
            <w:r w:rsidRPr="00E333DA">
              <w:t>0,16</w:t>
            </w:r>
          </w:p>
        </w:tc>
        <w:tc>
          <w:tcPr>
            <w:tcW w:w="1320" w:type="dxa"/>
            <w:noWrap/>
            <w:hideMark/>
          </w:tcPr>
          <w:p w14:paraId="5AAC2103" w14:textId="77777777" w:rsidR="00E333DA" w:rsidRPr="00E333DA" w:rsidRDefault="00E333DA" w:rsidP="00E333DA">
            <w:r w:rsidRPr="00E333DA">
              <w:t>-0,37</w:t>
            </w:r>
          </w:p>
        </w:tc>
      </w:tr>
      <w:tr w:rsidR="00E333DA" w:rsidRPr="00E333DA" w14:paraId="21852B43" w14:textId="77777777" w:rsidTr="00E333DA">
        <w:trPr>
          <w:trHeight w:val="300"/>
        </w:trPr>
        <w:tc>
          <w:tcPr>
            <w:tcW w:w="1040" w:type="dxa"/>
            <w:noWrap/>
            <w:hideMark/>
          </w:tcPr>
          <w:p w14:paraId="4D8AD8BA" w14:textId="77777777" w:rsidR="00E333DA" w:rsidRPr="00E333DA" w:rsidRDefault="00E333DA" w:rsidP="00E333DA">
            <w:r w:rsidRPr="00E333DA">
              <w:t>512</w:t>
            </w:r>
          </w:p>
        </w:tc>
        <w:tc>
          <w:tcPr>
            <w:tcW w:w="1140" w:type="dxa"/>
            <w:noWrap/>
            <w:hideMark/>
          </w:tcPr>
          <w:p w14:paraId="62A931A2" w14:textId="77777777" w:rsidR="00E333DA" w:rsidRPr="00E333DA" w:rsidRDefault="00E333DA" w:rsidP="00E333DA">
            <w:r w:rsidRPr="00E333DA">
              <w:t>-0,10</w:t>
            </w:r>
          </w:p>
        </w:tc>
        <w:tc>
          <w:tcPr>
            <w:tcW w:w="1320" w:type="dxa"/>
            <w:noWrap/>
            <w:hideMark/>
          </w:tcPr>
          <w:p w14:paraId="0FE1FA6F" w14:textId="77777777" w:rsidR="00E333DA" w:rsidRPr="00E333DA" w:rsidRDefault="00E333DA" w:rsidP="00E333DA">
            <w:r w:rsidRPr="00E333DA">
              <w:t>0,17</w:t>
            </w:r>
          </w:p>
        </w:tc>
        <w:tc>
          <w:tcPr>
            <w:tcW w:w="1320" w:type="dxa"/>
            <w:noWrap/>
            <w:hideMark/>
          </w:tcPr>
          <w:p w14:paraId="6B511AFC" w14:textId="77777777" w:rsidR="00E333DA" w:rsidRPr="00E333DA" w:rsidRDefault="00E333DA" w:rsidP="00E333DA">
            <w:r w:rsidRPr="00E333DA">
              <w:t>-0,60</w:t>
            </w:r>
          </w:p>
        </w:tc>
      </w:tr>
      <w:tr w:rsidR="00E333DA" w:rsidRPr="00E333DA" w14:paraId="705BF838" w14:textId="77777777" w:rsidTr="00E333DA">
        <w:trPr>
          <w:trHeight w:val="300"/>
        </w:trPr>
        <w:tc>
          <w:tcPr>
            <w:tcW w:w="1040" w:type="dxa"/>
            <w:noWrap/>
            <w:hideMark/>
          </w:tcPr>
          <w:p w14:paraId="0CD96A9B" w14:textId="77777777" w:rsidR="00E333DA" w:rsidRPr="00E333DA" w:rsidRDefault="00E333DA" w:rsidP="00E333DA">
            <w:r w:rsidRPr="00E333DA">
              <w:t>533</w:t>
            </w:r>
          </w:p>
        </w:tc>
        <w:tc>
          <w:tcPr>
            <w:tcW w:w="1140" w:type="dxa"/>
            <w:noWrap/>
            <w:hideMark/>
          </w:tcPr>
          <w:p w14:paraId="0BDB77CE" w14:textId="77777777" w:rsidR="00E333DA" w:rsidRPr="00E333DA" w:rsidRDefault="00E333DA" w:rsidP="00E333DA">
            <w:r w:rsidRPr="00E333DA">
              <w:t>-0,10</w:t>
            </w:r>
          </w:p>
        </w:tc>
        <w:tc>
          <w:tcPr>
            <w:tcW w:w="1320" w:type="dxa"/>
            <w:noWrap/>
            <w:hideMark/>
          </w:tcPr>
          <w:p w14:paraId="7D8FD5DA" w14:textId="77777777" w:rsidR="00E333DA" w:rsidRPr="00E333DA" w:rsidRDefault="00E333DA" w:rsidP="00E333DA">
            <w:r w:rsidRPr="00E333DA">
              <w:t>0,17</w:t>
            </w:r>
          </w:p>
        </w:tc>
        <w:tc>
          <w:tcPr>
            <w:tcW w:w="1320" w:type="dxa"/>
            <w:noWrap/>
            <w:hideMark/>
          </w:tcPr>
          <w:p w14:paraId="120BF8FF" w14:textId="77777777" w:rsidR="00E333DA" w:rsidRPr="00E333DA" w:rsidRDefault="00E333DA" w:rsidP="00E333DA">
            <w:r w:rsidRPr="00E333DA">
              <w:t>-0,60</w:t>
            </w:r>
          </w:p>
        </w:tc>
      </w:tr>
      <w:tr w:rsidR="00E333DA" w:rsidRPr="00E333DA" w14:paraId="72AB569B" w14:textId="77777777" w:rsidTr="00E333DA">
        <w:trPr>
          <w:trHeight w:val="300"/>
        </w:trPr>
        <w:tc>
          <w:tcPr>
            <w:tcW w:w="1040" w:type="dxa"/>
            <w:noWrap/>
            <w:hideMark/>
          </w:tcPr>
          <w:p w14:paraId="134E7548" w14:textId="77777777" w:rsidR="00E333DA" w:rsidRPr="00E333DA" w:rsidRDefault="00E333DA" w:rsidP="00E333DA">
            <w:r w:rsidRPr="00E333DA">
              <w:t>553</w:t>
            </w:r>
          </w:p>
        </w:tc>
        <w:tc>
          <w:tcPr>
            <w:tcW w:w="1140" w:type="dxa"/>
            <w:noWrap/>
            <w:hideMark/>
          </w:tcPr>
          <w:p w14:paraId="43F6053A" w14:textId="77777777" w:rsidR="00E333DA" w:rsidRPr="00E333DA" w:rsidRDefault="00E333DA" w:rsidP="00E333DA">
            <w:r w:rsidRPr="00E333DA">
              <w:t>-0,10</w:t>
            </w:r>
          </w:p>
        </w:tc>
        <w:tc>
          <w:tcPr>
            <w:tcW w:w="1320" w:type="dxa"/>
            <w:noWrap/>
            <w:hideMark/>
          </w:tcPr>
          <w:p w14:paraId="50335324" w14:textId="77777777" w:rsidR="00E333DA" w:rsidRPr="00E333DA" w:rsidRDefault="00E333DA" w:rsidP="00E333DA">
            <w:r w:rsidRPr="00E333DA">
              <w:t>0,17</w:t>
            </w:r>
          </w:p>
        </w:tc>
        <w:tc>
          <w:tcPr>
            <w:tcW w:w="1320" w:type="dxa"/>
            <w:noWrap/>
            <w:hideMark/>
          </w:tcPr>
          <w:p w14:paraId="5C097A72" w14:textId="77777777" w:rsidR="00E333DA" w:rsidRPr="00E333DA" w:rsidRDefault="00E333DA" w:rsidP="00E333DA">
            <w:r w:rsidRPr="00E333DA">
              <w:t>-0,05</w:t>
            </w:r>
          </w:p>
        </w:tc>
      </w:tr>
    </w:tbl>
    <w:p w14:paraId="524FAAB9" w14:textId="40B2FF89" w:rsidR="002F10CA" w:rsidRDefault="00E333DA" w:rsidP="0028735F">
      <w:r>
        <w:fldChar w:fldCharType="end"/>
      </w:r>
    </w:p>
    <w:p w14:paraId="0201CF32" w14:textId="77777777" w:rsidR="003B3448" w:rsidRDefault="003B3448" w:rsidP="0028735F"/>
    <w:p w14:paraId="1060ADA3" w14:textId="227D7691" w:rsidR="002F10CA" w:rsidRDefault="00FB6C2E" w:rsidP="0028735F">
      <w:r>
        <w:t>El</w:t>
      </w:r>
      <w:r w:rsidR="002F10CA">
        <w:t xml:space="preserve"> archivo CSV </w:t>
      </w:r>
      <w:r w:rsidR="003F141D">
        <w:t>es</w:t>
      </w:r>
      <w:r w:rsidR="002F10CA">
        <w:t xml:space="preserve"> </w:t>
      </w:r>
      <w:r w:rsidR="003D22AD">
        <w:t>un documento de texto delimitado por un punto y coma (semicolon) que divide los datos en tiempo, movimiento coronal, movimiento sagital, movimiento transversal y datos adicionales que ayudan a calcular los previamente dichos. Éstos últimos datos no serán utilizados ya que no son necesarios.</w:t>
      </w:r>
      <w:r w:rsidR="00073B4F">
        <w:t xml:space="preserve"> </w:t>
      </w:r>
      <w:r>
        <w:t>De un forma simplificada podemos ver este archivo como un listado de columnas donde se encuentran los datos de tiempo (valores enteros) y valores del rango de movimiento en los planos coronal, sagital y transversal (valores de punto flotante). La primera fila contiene los nombres de cada columna.</w:t>
      </w:r>
    </w:p>
    <w:p w14:paraId="17F9EA13" w14:textId="77777777" w:rsidR="00FB6C2E" w:rsidRPr="003B3448" w:rsidRDefault="00FB6C2E" w:rsidP="0028735F"/>
    <w:p w14:paraId="147AD41B" w14:textId="51EFAC81" w:rsidR="00D51A6F" w:rsidRDefault="00BE7488" w:rsidP="00D51A6F">
      <w:pPr>
        <w:pStyle w:val="Heading1"/>
      </w:pPr>
      <w:bookmarkStart w:id="530" w:name="_Toc364792198"/>
      <w:bookmarkStart w:id="531" w:name="_Toc366229220"/>
      <w:bookmarkStart w:id="532" w:name="_Toc368246711"/>
      <w:bookmarkEnd w:id="513"/>
      <w:bookmarkEnd w:id="514"/>
      <w:r>
        <w:t xml:space="preserve">4.  </w:t>
      </w:r>
      <w:r w:rsidR="00D51A6F" w:rsidRPr="0040221C">
        <w:t>Implementación</w:t>
      </w:r>
      <w:bookmarkEnd w:id="530"/>
      <w:bookmarkEnd w:id="531"/>
      <w:bookmarkEnd w:id="532"/>
    </w:p>
    <w:p w14:paraId="4F6B079D" w14:textId="77777777" w:rsidR="00932FA0" w:rsidRPr="00932FA0" w:rsidRDefault="00932FA0" w:rsidP="00932FA0"/>
    <w:p w14:paraId="7918E0CA" w14:textId="16E0D412" w:rsidR="00932FA0" w:rsidRDefault="00932FA0" w:rsidP="00932FA0">
      <w:r w:rsidRPr="00932FA0">
        <w:t xml:space="preserve">En este capitulo se explica paso a paso el proceso de implementación que se ha llevado a cabo para el sistema de acuerdo a los requisitos funcionales y no funcionales establecidos. A continuación se va a poder visualizar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Heading2"/>
      </w:pPr>
      <w:bookmarkStart w:id="533" w:name="_Toc368246712"/>
      <w:r>
        <w:t>4.1.  Comunicación Cliente-Servidor</w:t>
      </w:r>
      <w:bookmarkEnd w:id="533"/>
    </w:p>
    <w:p w14:paraId="6428B3B9" w14:textId="77777777" w:rsidR="003100B2" w:rsidRPr="003100B2" w:rsidRDefault="003100B2" w:rsidP="00A51E6E"/>
    <w:p w14:paraId="20A4F491" w14:textId="6609A9F6" w:rsidR="003100B2" w:rsidRDefault="00FB6C2E" w:rsidP="00A51E6E">
      <w:r>
        <w:t>Para la comunicación entre el cliente/navegador y el servidor hemos utilizado</w:t>
      </w:r>
      <w:r w:rsidR="003100B2">
        <w:t xml:space="preserve"> sockets.io para establecer una comunicación bidireccional</w:t>
      </w:r>
      <w:ins w:id="534" w:author="Borja Gonzalez" w:date="2017-09-26T22:11:00Z">
        <w:r>
          <w:t xml:space="preserve">. </w:t>
        </w:r>
      </w:ins>
      <w:r w:rsidR="003100B2">
        <w:t>A continuación podremos  ver como he implementado estos sockets en mi aplicación web.</w:t>
      </w:r>
    </w:p>
    <w:p w14:paraId="239A4A89" w14:textId="77777777" w:rsidR="003100B2" w:rsidRDefault="003100B2" w:rsidP="00A51E6E"/>
    <w:p w14:paraId="712A3825" w14:textId="50172382" w:rsidR="003100B2" w:rsidRDefault="00B77AF4" w:rsidP="00A51E6E">
      <w:pPr>
        <w:pStyle w:val="Heading3"/>
      </w:pPr>
      <w:bookmarkStart w:id="535" w:name="_Toc368246713"/>
      <w:r>
        <w:t>4.1.1.  Servidor</w:t>
      </w:r>
      <w:bookmarkEnd w:id="535"/>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(expr</w:t>
      </w:r>
      <w:r w:rsidR="00F265D5">
        <w:t>ess, socket.io, http</w:t>
      </w:r>
      <w:r>
        <w:t>):</w:t>
      </w:r>
    </w:p>
    <w:p w14:paraId="52C65D08" w14:textId="24A1434D" w:rsidR="000668F5" w:rsidRDefault="000238E4" w:rsidP="00A51E6E">
      <w:ins w:id="536" w:author="Borja Gonzalez" w:date="2017-09-28T15:59:00Z">
        <w:r>
          <w:rPr>
            <w:noProof/>
            <w:lang w:val="en-US"/>
          </w:rPr>
          <mc:AlternateContent>
            <mc:Choice Requires="wps">
              <w:drawing>
                <wp:anchor distT="0" distB="0" distL="114300" distR="114300" simplePos="0" relativeHeight="251665408" behindDoc="0" locked="0" layoutInCell="1" allowOverlap="1" wp14:anchorId="599FB737" wp14:editId="0AEAB2AD">
                  <wp:simplePos x="0" y="0"/>
                  <wp:positionH relativeFrom="column">
                    <wp:posOffset>0</wp:posOffset>
                  </wp:positionH>
                  <wp:positionV relativeFrom="paragraph">
                    <wp:posOffset>208915</wp:posOffset>
                  </wp:positionV>
                  <wp:extent cx="4800600" cy="8001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48006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845CBD" w14:textId="77777777" w:rsidR="0089495A" w:rsidRPr="003E7E71" w:rsidRDefault="0089495A" w:rsidP="003E7E71">
                              <w:pPr>
                                <w:widowControl w:val="0"/>
                                <w:autoSpaceDE w:val="0"/>
                                <w:autoSpaceDN w:val="0"/>
                                <w:adjustRightInd w:val="0"/>
                                <w:rPr>
                                  <w:ins w:id="537" w:author="Borja Gonzalez" w:date="2017-09-28T17:22:00Z"/>
                                  <w:rFonts w:ascii="Monaco" w:hAnsi="Monaco" w:cs="Monaco"/>
                                  <w:lang w:val="en-US"/>
                                  <w:rPrChange w:id="538" w:author="Borja Gonzalez" w:date="2017-09-28T17:22:00Z">
                                    <w:rPr>
                                      <w:ins w:id="539" w:author="Borja Gonzalez" w:date="2017-09-28T17:22:00Z"/>
                                      <w:rFonts w:ascii="Monaco" w:hAnsi="Monaco" w:cs="Monaco"/>
                                      <w:sz w:val="32"/>
                                      <w:szCs w:val="32"/>
                                      <w:lang w:val="en-US"/>
                                    </w:rPr>
                                  </w:rPrChange>
                                </w:rPr>
                              </w:pPr>
                              <w:ins w:id="540" w:author="Borja Gonzalez" w:date="2017-09-28T17:22:00Z">
                                <w:r w:rsidRPr="003E7E71">
                                  <w:rPr>
                                    <w:rFonts w:ascii="Monaco" w:hAnsi="Monaco" w:cs="Monaco"/>
                                    <w:b/>
                                    <w:bCs/>
                                    <w:color w:val="204A87"/>
                                    <w:lang w:val="en-US"/>
                                    <w:rPrChange w:id="541"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542"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543" w:author="Borja Gonzalez" w:date="2017-09-28T17:22:00Z">
                                      <w:rPr>
                                        <w:rFonts w:ascii="Monaco" w:hAnsi="Monaco" w:cs="Monaco"/>
                                        <w:color w:val="000000"/>
                                        <w:sz w:val="32"/>
                                        <w:szCs w:val="32"/>
                                        <w:lang w:val="en-US"/>
                                      </w:rPr>
                                    </w:rPrChange>
                                  </w:rPr>
                                  <w:t>express</w:t>
                                </w:r>
                                <w:r w:rsidRPr="003E7E71">
                                  <w:rPr>
                                    <w:rFonts w:ascii="Monaco" w:hAnsi="Monaco" w:cs="Monaco"/>
                                    <w:lang w:val="en-US"/>
                                    <w:rPrChange w:id="544"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545"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546"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547"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548"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549" w:author="Borja Gonzalez" w:date="2017-09-28T17:22:00Z">
                                      <w:rPr>
                                        <w:rFonts w:ascii="Monaco" w:hAnsi="Monaco" w:cs="Monaco"/>
                                        <w:color w:val="4E9A06"/>
                                        <w:sz w:val="32"/>
                                        <w:szCs w:val="32"/>
                                        <w:lang w:val="en-US"/>
                                      </w:rPr>
                                    </w:rPrChange>
                                  </w:rPr>
                                  <w:t>'express'</w:t>
                                </w:r>
                                <w:r w:rsidRPr="003E7E71">
                                  <w:rPr>
                                    <w:rFonts w:ascii="Monaco" w:hAnsi="Monaco" w:cs="Monaco"/>
                                    <w:b/>
                                    <w:bCs/>
                                    <w:color w:val="000000"/>
                                    <w:lang w:val="en-US"/>
                                    <w:rPrChange w:id="550" w:author="Borja Gonzalez" w:date="2017-09-28T17:22:00Z">
                                      <w:rPr>
                                        <w:rFonts w:ascii="Monaco" w:hAnsi="Monaco" w:cs="Monaco"/>
                                        <w:b/>
                                        <w:bCs/>
                                        <w:color w:val="000000"/>
                                        <w:sz w:val="32"/>
                                        <w:szCs w:val="32"/>
                                        <w:lang w:val="en-US"/>
                                      </w:rPr>
                                    </w:rPrChange>
                                  </w:rPr>
                                  <w:t>);</w:t>
                                </w:r>
                              </w:ins>
                            </w:p>
                            <w:p w14:paraId="0DE688D8" w14:textId="77777777" w:rsidR="0089495A" w:rsidRPr="003E7E71" w:rsidRDefault="0089495A" w:rsidP="003E7E71">
                              <w:pPr>
                                <w:widowControl w:val="0"/>
                                <w:autoSpaceDE w:val="0"/>
                                <w:autoSpaceDN w:val="0"/>
                                <w:adjustRightInd w:val="0"/>
                                <w:rPr>
                                  <w:ins w:id="551" w:author="Borja Gonzalez" w:date="2017-09-28T17:22:00Z"/>
                                  <w:rFonts w:ascii="Monaco" w:hAnsi="Monaco" w:cs="Monaco"/>
                                  <w:lang w:val="en-US"/>
                                  <w:rPrChange w:id="552" w:author="Borja Gonzalez" w:date="2017-09-28T17:22:00Z">
                                    <w:rPr>
                                      <w:ins w:id="553" w:author="Borja Gonzalez" w:date="2017-09-28T17:22:00Z"/>
                                      <w:rFonts w:ascii="Monaco" w:hAnsi="Monaco" w:cs="Monaco"/>
                                      <w:sz w:val="32"/>
                                      <w:szCs w:val="32"/>
                                      <w:lang w:val="en-US"/>
                                    </w:rPr>
                                  </w:rPrChange>
                                </w:rPr>
                              </w:pPr>
                              <w:ins w:id="554" w:author="Borja Gonzalez" w:date="2017-09-28T17:22:00Z">
                                <w:r w:rsidRPr="003E7E71">
                                  <w:rPr>
                                    <w:rFonts w:ascii="Monaco" w:hAnsi="Monaco" w:cs="Monaco"/>
                                    <w:b/>
                                    <w:bCs/>
                                    <w:color w:val="204A87"/>
                                    <w:lang w:val="en-US"/>
                                    <w:rPrChange w:id="555"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556"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557" w:author="Borja Gonzalez" w:date="2017-09-28T17:22:00Z">
                                      <w:rPr>
                                        <w:rFonts w:ascii="Monaco" w:hAnsi="Monaco" w:cs="Monaco"/>
                                        <w:color w:val="000000"/>
                                        <w:sz w:val="32"/>
                                        <w:szCs w:val="32"/>
                                        <w:lang w:val="en-US"/>
                                      </w:rPr>
                                    </w:rPrChange>
                                  </w:rPr>
                                  <w:t>http</w:t>
                                </w:r>
                                <w:r w:rsidRPr="003E7E71">
                                  <w:rPr>
                                    <w:rFonts w:ascii="Monaco" w:hAnsi="Monaco" w:cs="Monaco"/>
                                    <w:lang w:val="en-US"/>
                                    <w:rPrChange w:id="558"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559"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560"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561"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562"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563" w:author="Borja Gonzalez" w:date="2017-09-28T17:22:00Z">
                                      <w:rPr>
                                        <w:rFonts w:ascii="Monaco" w:hAnsi="Monaco" w:cs="Monaco"/>
                                        <w:color w:val="4E9A06"/>
                                        <w:sz w:val="32"/>
                                        <w:szCs w:val="32"/>
                                        <w:lang w:val="en-US"/>
                                      </w:rPr>
                                    </w:rPrChange>
                                  </w:rPr>
                                  <w:t>'http'</w:t>
                                </w:r>
                                <w:r w:rsidRPr="003E7E71">
                                  <w:rPr>
                                    <w:rFonts w:ascii="Monaco" w:hAnsi="Monaco" w:cs="Monaco"/>
                                    <w:b/>
                                    <w:bCs/>
                                    <w:color w:val="000000"/>
                                    <w:lang w:val="en-US"/>
                                    <w:rPrChange w:id="564" w:author="Borja Gonzalez" w:date="2017-09-28T17:22:00Z">
                                      <w:rPr>
                                        <w:rFonts w:ascii="Monaco" w:hAnsi="Monaco" w:cs="Monaco"/>
                                        <w:b/>
                                        <w:bCs/>
                                        <w:color w:val="000000"/>
                                        <w:sz w:val="32"/>
                                        <w:szCs w:val="32"/>
                                        <w:lang w:val="en-US"/>
                                      </w:rPr>
                                    </w:rPrChange>
                                  </w:rPr>
                                  <w:t>);</w:t>
                                </w:r>
                              </w:ins>
                            </w:p>
                            <w:p w14:paraId="601C7333" w14:textId="77777777" w:rsidR="0089495A" w:rsidRPr="003E7E71" w:rsidRDefault="0089495A" w:rsidP="003E7E71">
                              <w:pPr>
                                <w:widowControl w:val="0"/>
                                <w:autoSpaceDE w:val="0"/>
                                <w:autoSpaceDN w:val="0"/>
                                <w:adjustRightInd w:val="0"/>
                                <w:rPr>
                                  <w:ins w:id="565" w:author="Borja Gonzalez" w:date="2017-09-28T17:22:00Z"/>
                                  <w:rFonts w:ascii="Monaco" w:hAnsi="Monaco" w:cs="Monaco"/>
                                  <w:lang w:val="en-US"/>
                                  <w:rPrChange w:id="566" w:author="Borja Gonzalez" w:date="2017-09-28T17:22:00Z">
                                    <w:rPr>
                                      <w:ins w:id="567" w:author="Borja Gonzalez" w:date="2017-09-28T17:22:00Z"/>
                                      <w:rFonts w:ascii="Monaco" w:hAnsi="Monaco" w:cs="Monaco"/>
                                      <w:sz w:val="32"/>
                                      <w:szCs w:val="32"/>
                                      <w:lang w:val="en-US"/>
                                    </w:rPr>
                                  </w:rPrChange>
                                </w:rPr>
                              </w:pPr>
                              <w:ins w:id="568" w:author="Borja Gonzalez" w:date="2017-09-28T17:22:00Z">
                                <w:r w:rsidRPr="003E7E71">
                                  <w:rPr>
                                    <w:rFonts w:ascii="Monaco" w:hAnsi="Monaco" w:cs="Monaco"/>
                                    <w:b/>
                                    <w:bCs/>
                                    <w:color w:val="204A87"/>
                                    <w:lang w:val="en-US"/>
                                    <w:rPrChange w:id="569"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570" w:author="Borja Gonzalez" w:date="2017-09-28T17:22:00Z">
                                      <w:rPr>
                                        <w:rFonts w:ascii="Monaco" w:hAnsi="Monaco" w:cs="Monaco"/>
                                        <w:sz w:val="32"/>
                                        <w:szCs w:val="32"/>
                                        <w:lang w:val="en-US"/>
                                      </w:rPr>
                                    </w:rPrChange>
                                  </w:rPr>
                                  <w:t xml:space="preserve"> </w:t>
                                </w:r>
                                <w:proofErr w:type="gramStart"/>
                                <w:r w:rsidRPr="003E7E71">
                                  <w:rPr>
                                    <w:rFonts w:ascii="Monaco" w:hAnsi="Monaco" w:cs="Monaco"/>
                                    <w:color w:val="000000"/>
                                    <w:lang w:val="en-US"/>
                                    <w:rPrChange w:id="571" w:author="Borja Gonzalez" w:date="2017-09-28T17:22:00Z">
                                      <w:rPr>
                                        <w:rFonts w:ascii="Monaco" w:hAnsi="Monaco" w:cs="Monaco"/>
                                        <w:color w:val="000000"/>
                                        <w:sz w:val="32"/>
                                        <w:szCs w:val="32"/>
                                        <w:lang w:val="en-US"/>
                                      </w:rPr>
                                    </w:rPrChange>
                                  </w:rPr>
                                  <w:t>io</w:t>
                                </w:r>
                                <w:proofErr w:type="gramEnd"/>
                                <w:r w:rsidRPr="003E7E71">
                                  <w:rPr>
                                    <w:rFonts w:ascii="Monaco" w:hAnsi="Monaco" w:cs="Monaco"/>
                                    <w:lang w:val="en-US"/>
                                    <w:rPrChange w:id="572"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573"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574"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575"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576"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577" w:author="Borja Gonzalez" w:date="2017-09-28T17:22:00Z">
                                      <w:rPr>
                                        <w:rFonts w:ascii="Monaco" w:hAnsi="Monaco" w:cs="Monaco"/>
                                        <w:color w:val="4E9A06"/>
                                        <w:sz w:val="32"/>
                                        <w:szCs w:val="32"/>
                                        <w:lang w:val="en-US"/>
                                      </w:rPr>
                                    </w:rPrChange>
                                  </w:rPr>
                                  <w:t>'socket.io'</w:t>
                                </w:r>
                                <w:r w:rsidRPr="003E7E71">
                                  <w:rPr>
                                    <w:rFonts w:ascii="Monaco" w:hAnsi="Monaco" w:cs="Monaco"/>
                                    <w:b/>
                                    <w:bCs/>
                                    <w:color w:val="000000"/>
                                    <w:lang w:val="en-US"/>
                                    <w:rPrChange w:id="578" w:author="Borja Gonzalez" w:date="2017-09-28T17:22:00Z">
                                      <w:rPr>
                                        <w:rFonts w:ascii="Monaco" w:hAnsi="Monaco" w:cs="Monaco"/>
                                        <w:b/>
                                        <w:bCs/>
                                        <w:color w:val="000000"/>
                                        <w:sz w:val="32"/>
                                        <w:szCs w:val="32"/>
                                        <w:lang w:val="en-US"/>
                                      </w:rPr>
                                    </w:rPrChange>
                                  </w:rPr>
                                  <w:t>);</w:t>
                                </w:r>
                              </w:ins>
                            </w:p>
                            <w:p w14:paraId="7B5F57ED" w14:textId="5E24B6C4" w:rsidR="0089495A" w:rsidRDefault="0089495A" w:rsidP="00BA6F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27" type="#_x0000_t202" style="position:absolute;margin-left:0;margin-top:16.45pt;width:378pt;height: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" filled="f" stroked="f">
                  <v:textbox>
                    <w:txbxContent>
                      <w:p w14:paraId="41845CBD" w14:textId="77777777" w:rsidR="0089495A" w:rsidRPr="003E7E71" w:rsidRDefault="0089495A" w:rsidP="003E7E71">
                        <w:pPr>
                          <w:widowControl w:val="0"/>
                          <w:autoSpaceDE w:val="0"/>
                          <w:autoSpaceDN w:val="0"/>
                          <w:adjustRightInd w:val="0"/>
                          <w:rPr>
                            <w:ins w:id="579" w:author="Borja Gonzalez" w:date="2017-09-28T17:22:00Z"/>
                            <w:rFonts w:ascii="Monaco" w:hAnsi="Monaco" w:cs="Monaco"/>
                            <w:lang w:val="en-US"/>
                            <w:rPrChange w:id="580" w:author="Borja Gonzalez" w:date="2017-09-28T17:22:00Z">
                              <w:rPr>
                                <w:ins w:id="581" w:author="Borja Gonzalez" w:date="2017-09-28T17:22:00Z"/>
                                <w:rFonts w:ascii="Monaco" w:hAnsi="Monaco" w:cs="Monaco"/>
                                <w:sz w:val="32"/>
                                <w:szCs w:val="32"/>
                                <w:lang w:val="en-US"/>
                              </w:rPr>
                            </w:rPrChange>
                          </w:rPr>
                        </w:pPr>
                        <w:ins w:id="582" w:author="Borja Gonzalez" w:date="2017-09-28T17:22:00Z">
                          <w:r w:rsidRPr="003E7E71">
                            <w:rPr>
                              <w:rFonts w:ascii="Monaco" w:hAnsi="Monaco" w:cs="Monaco"/>
                              <w:b/>
                              <w:bCs/>
                              <w:color w:val="204A87"/>
                              <w:lang w:val="en-US"/>
                              <w:rPrChange w:id="583"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584"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585" w:author="Borja Gonzalez" w:date="2017-09-28T17:22:00Z">
                                <w:rPr>
                                  <w:rFonts w:ascii="Monaco" w:hAnsi="Monaco" w:cs="Monaco"/>
                                  <w:color w:val="000000"/>
                                  <w:sz w:val="32"/>
                                  <w:szCs w:val="32"/>
                                  <w:lang w:val="en-US"/>
                                </w:rPr>
                              </w:rPrChange>
                            </w:rPr>
                            <w:t>express</w:t>
                          </w:r>
                          <w:r w:rsidRPr="003E7E71">
                            <w:rPr>
                              <w:rFonts w:ascii="Monaco" w:hAnsi="Monaco" w:cs="Monaco"/>
                              <w:lang w:val="en-US"/>
                              <w:rPrChange w:id="586"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587"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588"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589"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590"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591" w:author="Borja Gonzalez" w:date="2017-09-28T17:22:00Z">
                                <w:rPr>
                                  <w:rFonts w:ascii="Monaco" w:hAnsi="Monaco" w:cs="Monaco"/>
                                  <w:color w:val="4E9A06"/>
                                  <w:sz w:val="32"/>
                                  <w:szCs w:val="32"/>
                                  <w:lang w:val="en-US"/>
                                </w:rPr>
                              </w:rPrChange>
                            </w:rPr>
                            <w:t>'express'</w:t>
                          </w:r>
                          <w:r w:rsidRPr="003E7E71">
                            <w:rPr>
                              <w:rFonts w:ascii="Monaco" w:hAnsi="Monaco" w:cs="Monaco"/>
                              <w:b/>
                              <w:bCs/>
                              <w:color w:val="000000"/>
                              <w:lang w:val="en-US"/>
                              <w:rPrChange w:id="592" w:author="Borja Gonzalez" w:date="2017-09-28T17:22:00Z">
                                <w:rPr>
                                  <w:rFonts w:ascii="Monaco" w:hAnsi="Monaco" w:cs="Monaco"/>
                                  <w:b/>
                                  <w:bCs/>
                                  <w:color w:val="000000"/>
                                  <w:sz w:val="32"/>
                                  <w:szCs w:val="32"/>
                                  <w:lang w:val="en-US"/>
                                </w:rPr>
                              </w:rPrChange>
                            </w:rPr>
                            <w:t>);</w:t>
                          </w:r>
                        </w:ins>
                      </w:p>
                      <w:p w14:paraId="0DE688D8" w14:textId="77777777" w:rsidR="0089495A" w:rsidRPr="003E7E71" w:rsidRDefault="0089495A" w:rsidP="003E7E71">
                        <w:pPr>
                          <w:widowControl w:val="0"/>
                          <w:autoSpaceDE w:val="0"/>
                          <w:autoSpaceDN w:val="0"/>
                          <w:adjustRightInd w:val="0"/>
                          <w:rPr>
                            <w:ins w:id="593" w:author="Borja Gonzalez" w:date="2017-09-28T17:22:00Z"/>
                            <w:rFonts w:ascii="Monaco" w:hAnsi="Monaco" w:cs="Monaco"/>
                            <w:lang w:val="en-US"/>
                            <w:rPrChange w:id="594" w:author="Borja Gonzalez" w:date="2017-09-28T17:22:00Z">
                              <w:rPr>
                                <w:ins w:id="595" w:author="Borja Gonzalez" w:date="2017-09-28T17:22:00Z"/>
                                <w:rFonts w:ascii="Monaco" w:hAnsi="Monaco" w:cs="Monaco"/>
                                <w:sz w:val="32"/>
                                <w:szCs w:val="32"/>
                                <w:lang w:val="en-US"/>
                              </w:rPr>
                            </w:rPrChange>
                          </w:rPr>
                        </w:pPr>
                        <w:ins w:id="596" w:author="Borja Gonzalez" w:date="2017-09-28T17:22:00Z">
                          <w:r w:rsidRPr="003E7E71">
                            <w:rPr>
                              <w:rFonts w:ascii="Monaco" w:hAnsi="Monaco" w:cs="Monaco"/>
                              <w:b/>
                              <w:bCs/>
                              <w:color w:val="204A87"/>
                              <w:lang w:val="en-US"/>
                              <w:rPrChange w:id="597"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598"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599" w:author="Borja Gonzalez" w:date="2017-09-28T17:22:00Z">
                                <w:rPr>
                                  <w:rFonts w:ascii="Monaco" w:hAnsi="Monaco" w:cs="Monaco"/>
                                  <w:color w:val="000000"/>
                                  <w:sz w:val="32"/>
                                  <w:szCs w:val="32"/>
                                  <w:lang w:val="en-US"/>
                                </w:rPr>
                              </w:rPrChange>
                            </w:rPr>
                            <w:t>http</w:t>
                          </w:r>
                          <w:r w:rsidRPr="003E7E71">
                            <w:rPr>
                              <w:rFonts w:ascii="Monaco" w:hAnsi="Monaco" w:cs="Monaco"/>
                              <w:lang w:val="en-US"/>
                              <w:rPrChange w:id="600"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601"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602"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603"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604"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605" w:author="Borja Gonzalez" w:date="2017-09-28T17:22:00Z">
                                <w:rPr>
                                  <w:rFonts w:ascii="Monaco" w:hAnsi="Monaco" w:cs="Monaco"/>
                                  <w:color w:val="4E9A06"/>
                                  <w:sz w:val="32"/>
                                  <w:szCs w:val="32"/>
                                  <w:lang w:val="en-US"/>
                                </w:rPr>
                              </w:rPrChange>
                            </w:rPr>
                            <w:t>'http'</w:t>
                          </w:r>
                          <w:r w:rsidRPr="003E7E71">
                            <w:rPr>
                              <w:rFonts w:ascii="Monaco" w:hAnsi="Monaco" w:cs="Monaco"/>
                              <w:b/>
                              <w:bCs/>
                              <w:color w:val="000000"/>
                              <w:lang w:val="en-US"/>
                              <w:rPrChange w:id="606" w:author="Borja Gonzalez" w:date="2017-09-28T17:22:00Z">
                                <w:rPr>
                                  <w:rFonts w:ascii="Monaco" w:hAnsi="Monaco" w:cs="Monaco"/>
                                  <w:b/>
                                  <w:bCs/>
                                  <w:color w:val="000000"/>
                                  <w:sz w:val="32"/>
                                  <w:szCs w:val="32"/>
                                  <w:lang w:val="en-US"/>
                                </w:rPr>
                              </w:rPrChange>
                            </w:rPr>
                            <w:t>);</w:t>
                          </w:r>
                        </w:ins>
                      </w:p>
                      <w:p w14:paraId="601C7333" w14:textId="77777777" w:rsidR="0089495A" w:rsidRPr="003E7E71" w:rsidRDefault="0089495A" w:rsidP="003E7E71">
                        <w:pPr>
                          <w:widowControl w:val="0"/>
                          <w:autoSpaceDE w:val="0"/>
                          <w:autoSpaceDN w:val="0"/>
                          <w:adjustRightInd w:val="0"/>
                          <w:rPr>
                            <w:ins w:id="607" w:author="Borja Gonzalez" w:date="2017-09-28T17:22:00Z"/>
                            <w:rFonts w:ascii="Monaco" w:hAnsi="Monaco" w:cs="Monaco"/>
                            <w:lang w:val="en-US"/>
                            <w:rPrChange w:id="608" w:author="Borja Gonzalez" w:date="2017-09-28T17:22:00Z">
                              <w:rPr>
                                <w:ins w:id="609" w:author="Borja Gonzalez" w:date="2017-09-28T17:22:00Z"/>
                                <w:rFonts w:ascii="Monaco" w:hAnsi="Monaco" w:cs="Monaco"/>
                                <w:sz w:val="32"/>
                                <w:szCs w:val="32"/>
                                <w:lang w:val="en-US"/>
                              </w:rPr>
                            </w:rPrChange>
                          </w:rPr>
                        </w:pPr>
                        <w:ins w:id="610" w:author="Borja Gonzalez" w:date="2017-09-28T17:22:00Z">
                          <w:r w:rsidRPr="003E7E71">
                            <w:rPr>
                              <w:rFonts w:ascii="Monaco" w:hAnsi="Monaco" w:cs="Monaco"/>
                              <w:b/>
                              <w:bCs/>
                              <w:color w:val="204A87"/>
                              <w:lang w:val="en-US"/>
                              <w:rPrChange w:id="611"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612" w:author="Borja Gonzalez" w:date="2017-09-28T17:22:00Z">
                                <w:rPr>
                                  <w:rFonts w:ascii="Monaco" w:hAnsi="Monaco" w:cs="Monaco"/>
                                  <w:sz w:val="32"/>
                                  <w:szCs w:val="32"/>
                                  <w:lang w:val="en-US"/>
                                </w:rPr>
                              </w:rPrChange>
                            </w:rPr>
                            <w:t xml:space="preserve"> </w:t>
                          </w:r>
                          <w:proofErr w:type="gramStart"/>
                          <w:r w:rsidRPr="003E7E71">
                            <w:rPr>
                              <w:rFonts w:ascii="Monaco" w:hAnsi="Monaco" w:cs="Monaco"/>
                              <w:color w:val="000000"/>
                              <w:lang w:val="en-US"/>
                              <w:rPrChange w:id="613" w:author="Borja Gonzalez" w:date="2017-09-28T17:22:00Z">
                                <w:rPr>
                                  <w:rFonts w:ascii="Monaco" w:hAnsi="Monaco" w:cs="Monaco"/>
                                  <w:color w:val="000000"/>
                                  <w:sz w:val="32"/>
                                  <w:szCs w:val="32"/>
                                  <w:lang w:val="en-US"/>
                                </w:rPr>
                              </w:rPrChange>
                            </w:rPr>
                            <w:t>io</w:t>
                          </w:r>
                          <w:proofErr w:type="gramEnd"/>
                          <w:r w:rsidRPr="003E7E71">
                            <w:rPr>
                              <w:rFonts w:ascii="Monaco" w:hAnsi="Monaco" w:cs="Monaco"/>
                              <w:lang w:val="en-US"/>
                              <w:rPrChange w:id="614"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615"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616"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617"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618"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619" w:author="Borja Gonzalez" w:date="2017-09-28T17:22:00Z">
                                <w:rPr>
                                  <w:rFonts w:ascii="Monaco" w:hAnsi="Monaco" w:cs="Monaco"/>
                                  <w:color w:val="4E9A06"/>
                                  <w:sz w:val="32"/>
                                  <w:szCs w:val="32"/>
                                  <w:lang w:val="en-US"/>
                                </w:rPr>
                              </w:rPrChange>
                            </w:rPr>
                            <w:t>'socket.io'</w:t>
                          </w:r>
                          <w:r w:rsidRPr="003E7E71">
                            <w:rPr>
                              <w:rFonts w:ascii="Monaco" w:hAnsi="Monaco" w:cs="Monaco"/>
                              <w:b/>
                              <w:bCs/>
                              <w:color w:val="000000"/>
                              <w:lang w:val="en-US"/>
                              <w:rPrChange w:id="620" w:author="Borja Gonzalez" w:date="2017-09-28T17:22:00Z">
                                <w:rPr>
                                  <w:rFonts w:ascii="Monaco" w:hAnsi="Monaco" w:cs="Monaco"/>
                                  <w:b/>
                                  <w:bCs/>
                                  <w:color w:val="000000"/>
                                  <w:sz w:val="32"/>
                                  <w:szCs w:val="32"/>
                                  <w:lang w:val="en-US"/>
                                </w:rPr>
                              </w:rPrChange>
                            </w:rPr>
                            <w:t>);</w:t>
                          </w:r>
                        </w:ins>
                      </w:p>
                      <w:p w14:paraId="7B5F57ED" w14:textId="5E24B6C4" w:rsidR="0089495A" w:rsidRDefault="0089495A" w:rsidP="00BA6F60"/>
                    </w:txbxContent>
                  </v:textbox>
                  <w10:wrap type="square"/>
                </v:shape>
              </w:pict>
            </mc:Fallback>
          </mc:AlternateContent>
        </w:r>
      </w:ins>
    </w:p>
    <w:p w14:paraId="0997ECAC" w14:textId="68D550B1" w:rsidR="00556E25" w:rsidRDefault="000668F5" w:rsidP="00A51E6E">
      <w:del w:id="621" w:author="Borja Gonzalez" w:date="2017-09-28T17:22:00Z">
        <w:r w:rsidDel="003E7E71">
          <w:rPr>
            <w:noProof/>
            <w:lang w:val="en-US"/>
          </w:rPr>
          <w:drawing>
            <wp:inline distT="0" distB="0" distL="0" distR="0" wp14:anchorId="2D3BD3B4" wp14:editId="5A8578D5">
              <wp:extent cx="4465824" cy="698500"/>
              <wp:effectExtent l="0" t="0" r="508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7427" cy="698751"/>
                      </a:xfrm>
                      <a:prstGeom prst="rect">
                        <a:avLst/>
                      </a:prstGeom>
                      <a:noFill/>
                      <a:ln>
                        <a:noFill/>
                      </a:ln>
                    </pic:spPr>
                  </pic:pic>
                </a:graphicData>
              </a:graphic>
            </wp:inline>
          </w:drawing>
        </w:r>
      </w:del>
      <w:r w:rsidR="00556E25">
        <w:t xml:space="preserve"> </w:t>
      </w:r>
    </w:p>
    <w:p w14:paraId="2A249980" w14:textId="77777777" w:rsidR="000668F5" w:rsidRDefault="000668F5" w:rsidP="00A51E6E"/>
    <w:p w14:paraId="59219D0A" w14:textId="0008DE8F" w:rsidR="000668F5" w:rsidRDefault="000668F5" w:rsidP="00A51E6E">
      <w:r>
        <w:t xml:space="preserve">2.  </w:t>
      </w:r>
      <w:r w:rsidR="00F265D5">
        <w:t>Utilizando el middleware estático, especificamos la carpeta pública del servidor para disponer de l</w:t>
      </w:r>
      <w:r w:rsidR="00447BFC">
        <w:t>as páginas</w:t>
      </w:r>
      <w:ins w:id="622" w:author="Borja Gonzalez" w:date="2017-09-26T22:12:00Z">
        <w:r w:rsidR="00FB6C2E">
          <w:t xml:space="preserve"> </w:t>
        </w:r>
      </w:ins>
      <w:r w:rsidR="00F265D5">
        <w:t>HTML. Ést</w:t>
      </w:r>
      <w:r w:rsidR="00447BFC">
        <w:t>as páginas</w:t>
      </w:r>
      <w:ins w:id="623" w:author="Borja Gonzalez" w:date="2017-09-26T13:21:00Z">
        <w:r w:rsidR="00FF498F">
          <w:t xml:space="preserve"> </w:t>
        </w:r>
      </w:ins>
      <w:r w:rsidR="00FB6C2E">
        <w:t xml:space="preserve">corresponden al código que </w:t>
      </w:r>
      <w:r w:rsidR="00F137C1">
        <w:t>muestra el diseño visual de la aplicación web al usuario. Este diseño se ha mostrado en el apartado 3.5</w:t>
      </w:r>
      <w:r w:rsidR="00F265D5">
        <w:t>. En mi caso las códigos HTML (index.html, paciente.html y evolución.html) se encuentran en la carpeta pagina_</w:t>
      </w:r>
      <w:r w:rsidR="00F137C1">
        <w:t>web.</w:t>
      </w:r>
    </w:p>
    <w:p w14:paraId="46510B9E" w14:textId="2EC4EEE5" w:rsidR="00F265D5" w:rsidRDefault="003E7E71" w:rsidP="00A51E6E">
      <w:ins w:id="624" w:author="Borja Gonzalez" w:date="2017-09-28T17:23:00Z">
        <w:r>
          <w:rPr>
            <w:noProof/>
            <w:lang w:val="en-US"/>
          </w:rPr>
          <mc:AlternateContent>
            <mc:Choice Requires="wps">
              <w:drawing>
                <wp:anchor distT="0" distB="0" distL="114300" distR="114300" simplePos="0" relativeHeight="251666432" behindDoc="0" locked="0" layoutInCell="1" allowOverlap="1" wp14:anchorId="540D878E" wp14:editId="14106F44">
                  <wp:simplePos x="0" y="0"/>
                  <wp:positionH relativeFrom="column">
                    <wp:posOffset>0</wp:posOffset>
                  </wp:positionH>
                  <wp:positionV relativeFrom="paragraph">
                    <wp:posOffset>135255</wp:posOffset>
                  </wp:positionV>
                  <wp:extent cx="4457700" cy="5715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44577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E29731" w14:textId="77777777" w:rsidR="0089495A" w:rsidRPr="003E7E71" w:rsidRDefault="0089495A" w:rsidP="003E7E71">
                              <w:pPr>
                                <w:widowControl w:val="0"/>
                                <w:autoSpaceDE w:val="0"/>
                                <w:autoSpaceDN w:val="0"/>
                                <w:adjustRightInd w:val="0"/>
                                <w:rPr>
                                  <w:ins w:id="625" w:author="Borja Gonzalez" w:date="2017-09-28T17:23:00Z"/>
                                  <w:rFonts w:ascii="Monaco" w:hAnsi="Monaco" w:cs="Monaco"/>
                                  <w:lang w:val="en-US"/>
                                  <w:rPrChange w:id="626" w:author="Borja Gonzalez" w:date="2017-09-28T17:23:00Z">
                                    <w:rPr>
                                      <w:ins w:id="627" w:author="Borja Gonzalez" w:date="2017-09-28T17:23:00Z"/>
                                      <w:rFonts w:ascii="Monaco" w:hAnsi="Monaco" w:cs="Monaco"/>
                                      <w:sz w:val="32"/>
                                      <w:szCs w:val="32"/>
                                      <w:lang w:val="en-US"/>
                                    </w:rPr>
                                  </w:rPrChange>
                                </w:rPr>
                              </w:pPr>
                              <w:ins w:id="628" w:author="Borja Gonzalez" w:date="2017-09-28T17:23:00Z">
                                <w:r w:rsidRPr="003E7E71">
                                  <w:rPr>
                                    <w:rFonts w:ascii="Monaco" w:hAnsi="Monaco" w:cs="Monaco"/>
                                    <w:b/>
                                    <w:bCs/>
                                    <w:color w:val="204A87"/>
                                    <w:lang w:val="en-US"/>
                                    <w:rPrChange w:id="629" w:author="Borja Gonzalez" w:date="2017-09-28T17:23:00Z">
                                      <w:rPr>
                                        <w:rFonts w:ascii="Monaco" w:hAnsi="Monaco" w:cs="Monaco"/>
                                        <w:b/>
                                        <w:bCs/>
                                        <w:color w:val="204A87"/>
                                        <w:sz w:val="32"/>
                                        <w:szCs w:val="32"/>
                                        <w:lang w:val="en-US"/>
                                      </w:rPr>
                                    </w:rPrChange>
                                  </w:rPr>
                                  <w:t>var</w:t>
                                </w:r>
                                <w:r w:rsidRPr="003E7E71">
                                  <w:rPr>
                                    <w:rFonts w:ascii="Monaco" w:hAnsi="Monaco" w:cs="Monaco"/>
                                    <w:lang w:val="en-US"/>
                                    <w:rPrChange w:id="630" w:author="Borja Gonzalez" w:date="2017-09-28T17:23:00Z">
                                      <w:rPr>
                                        <w:rFonts w:ascii="Monaco" w:hAnsi="Monaco" w:cs="Monaco"/>
                                        <w:sz w:val="32"/>
                                        <w:szCs w:val="32"/>
                                        <w:lang w:val="en-US"/>
                                      </w:rPr>
                                    </w:rPrChange>
                                  </w:rPr>
                                  <w:t xml:space="preserve"> </w:t>
                                </w:r>
                                <w:r w:rsidRPr="003E7E71">
                                  <w:rPr>
                                    <w:rFonts w:ascii="Monaco" w:hAnsi="Monaco" w:cs="Monaco"/>
                                    <w:color w:val="000000"/>
                                    <w:lang w:val="en-US"/>
                                    <w:rPrChange w:id="631" w:author="Borja Gonzalez" w:date="2017-09-28T17:23:00Z">
                                      <w:rPr>
                                        <w:rFonts w:ascii="Monaco" w:hAnsi="Monaco" w:cs="Monaco"/>
                                        <w:color w:val="000000"/>
                                        <w:sz w:val="32"/>
                                        <w:szCs w:val="32"/>
                                        <w:lang w:val="en-US"/>
                                      </w:rPr>
                                    </w:rPrChange>
                                  </w:rPr>
                                  <w:t>app</w:t>
                                </w:r>
                                <w:r w:rsidRPr="003E7E71">
                                  <w:rPr>
                                    <w:rFonts w:ascii="Monaco" w:hAnsi="Monaco" w:cs="Monaco"/>
                                    <w:lang w:val="en-US"/>
                                    <w:rPrChange w:id="632" w:author="Borja Gonzalez" w:date="2017-09-28T17:23:00Z">
                                      <w:rPr>
                                        <w:rFonts w:ascii="Monaco" w:hAnsi="Monaco" w:cs="Monaco"/>
                                        <w:sz w:val="32"/>
                                        <w:szCs w:val="32"/>
                                        <w:lang w:val="en-US"/>
                                      </w:rPr>
                                    </w:rPrChange>
                                  </w:rPr>
                                  <w:t xml:space="preserve"> </w:t>
                                </w:r>
                                <w:r w:rsidRPr="003E7E71">
                                  <w:rPr>
                                    <w:rFonts w:ascii="Monaco" w:hAnsi="Monaco" w:cs="Monaco"/>
                                    <w:b/>
                                    <w:bCs/>
                                    <w:color w:val="CE5C00"/>
                                    <w:lang w:val="en-US"/>
                                    <w:rPrChange w:id="633" w:author="Borja Gonzalez" w:date="2017-09-28T17:23:00Z">
                                      <w:rPr>
                                        <w:rFonts w:ascii="Monaco" w:hAnsi="Monaco" w:cs="Monaco"/>
                                        <w:b/>
                                        <w:bCs/>
                                        <w:color w:val="CE5C00"/>
                                        <w:sz w:val="32"/>
                                        <w:szCs w:val="32"/>
                                        <w:lang w:val="en-US"/>
                                      </w:rPr>
                                    </w:rPrChange>
                                  </w:rPr>
                                  <w:t>=</w:t>
                                </w:r>
                                <w:r w:rsidRPr="003E7E71">
                                  <w:rPr>
                                    <w:rFonts w:ascii="Monaco" w:hAnsi="Monaco" w:cs="Monaco"/>
                                    <w:lang w:val="en-US"/>
                                    <w:rPrChange w:id="634" w:author="Borja Gonzalez" w:date="2017-09-28T17:23:00Z">
                                      <w:rPr>
                                        <w:rFonts w:ascii="Monaco" w:hAnsi="Monaco" w:cs="Monaco"/>
                                        <w:sz w:val="32"/>
                                        <w:szCs w:val="32"/>
                                        <w:lang w:val="en-US"/>
                                      </w:rPr>
                                    </w:rPrChange>
                                  </w:rPr>
                                  <w:t xml:space="preserve"> </w:t>
                                </w:r>
                                <w:r w:rsidRPr="003E7E71">
                                  <w:rPr>
                                    <w:rFonts w:ascii="Monaco" w:hAnsi="Monaco" w:cs="Monaco"/>
                                    <w:color w:val="000000"/>
                                    <w:lang w:val="en-US"/>
                                    <w:rPrChange w:id="635" w:author="Borja Gonzalez" w:date="2017-09-28T17:23:00Z">
                                      <w:rPr>
                                        <w:rFonts w:ascii="Monaco" w:hAnsi="Monaco" w:cs="Monaco"/>
                                        <w:color w:val="000000"/>
                                        <w:sz w:val="32"/>
                                        <w:szCs w:val="32"/>
                                        <w:lang w:val="en-US"/>
                                      </w:rPr>
                                    </w:rPrChange>
                                  </w:rPr>
                                  <w:t>express</w:t>
                                </w:r>
                                <w:r w:rsidRPr="003E7E71">
                                  <w:rPr>
                                    <w:rFonts w:ascii="Monaco" w:hAnsi="Monaco" w:cs="Monaco"/>
                                    <w:b/>
                                    <w:bCs/>
                                    <w:color w:val="000000"/>
                                    <w:lang w:val="en-US"/>
                                    <w:rPrChange w:id="636" w:author="Borja Gonzalez" w:date="2017-09-28T17:23:00Z">
                                      <w:rPr>
                                        <w:rFonts w:ascii="Monaco" w:hAnsi="Monaco" w:cs="Monaco"/>
                                        <w:b/>
                                        <w:bCs/>
                                        <w:color w:val="000000"/>
                                        <w:sz w:val="32"/>
                                        <w:szCs w:val="32"/>
                                        <w:lang w:val="en-US"/>
                                      </w:rPr>
                                    </w:rPrChange>
                                  </w:rPr>
                                  <w:t>();</w:t>
                                </w:r>
                              </w:ins>
                            </w:p>
                            <w:p w14:paraId="29CF23F2" w14:textId="77777777" w:rsidR="0089495A" w:rsidRPr="003E7E71" w:rsidRDefault="0089495A" w:rsidP="003E7E71">
                              <w:pPr>
                                <w:widowControl w:val="0"/>
                                <w:autoSpaceDE w:val="0"/>
                                <w:autoSpaceDN w:val="0"/>
                                <w:adjustRightInd w:val="0"/>
                                <w:rPr>
                                  <w:ins w:id="637" w:author="Borja Gonzalez" w:date="2017-09-28T17:23:00Z"/>
                                  <w:rFonts w:ascii="Monaco" w:hAnsi="Monaco" w:cs="Monaco"/>
                                  <w:lang w:val="en-US"/>
                                  <w:rPrChange w:id="638" w:author="Borja Gonzalez" w:date="2017-09-28T17:23:00Z">
                                    <w:rPr>
                                      <w:ins w:id="639" w:author="Borja Gonzalez" w:date="2017-09-28T17:23:00Z"/>
                                      <w:rFonts w:ascii="Monaco" w:hAnsi="Monaco" w:cs="Monaco"/>
                                      <w:sz w:val="32"/>
                                      <w:szCs w:val="32"/>
                                      <w:lang w:val="en-US"/>
                                    </w:rPr>
                                  </w:rPrChange>
                                </w:rPr>
                              </w:pPr>
                              <w:ins w:id="640" w:author="Borja Gonzalez" w:date="2017-09-28T17:23:00Z">
                                <w:r w:rsidRPr="003E7E71">
                                  <w:rPr>
                                    <w:rFonts w:ascii="Monaco" w:hAnsi="Monaco" w:cs="Monaco"/>
                                    <w:color w:val="000000"/>
                                    <w:lang w:val="en-US"/>
                                    <w:rPrChange w:id="641" w:author="Borja Gonzalez" w:date="2017-09-28T17:23:00Z">
                                      <w:rPr>
                                        <w:rFonts w:ascii="Monaco" w:hAnsi="Monaco" w:cs="Monaco"/>
                                        <w:color w:val="000000"/>
                                        <w:sz w:val="32"/>
                                        <w:szCs w:val="32"/>
                                        <w:lang w:val="en-US"/>
                                      </w:rPr>
                                    </w:rPrChange>
                                  </w:rPr>
                                  <w:t>app</w:t>
                                </w:r>
                                <w:r w:rsidRPr="003E7E71">
                                  <w:rPr>
                                    <w:rFonts w:ascii="Monaco" w:hAnsi="Monaco" w:cs="Monaco"/>
                                    <w:b/>
                                    <w:bCs/>
                                    <w:color w:val="000000"/>
                                    <w:lang w:val="en-US"/>
                                    <w:rPrChange w:id="642" w:author="Borja Gonzalez" w:date="2017-09-28T17:23:00Z">
                                      <w:rPr>
                                        <w:rFonts w:ascii="Monaco" w:hAnsi="Monaco" w:cs="Monaco"/>
                                        <w:b/>
                                        <w:bCs/>
                                        <w:color w:val="000000"/>
                                        <w:sz w:val="32"/>
                                        <w:szCs w:val="32"/>
                                        <w:lang w:val="en-US"/>
                                      </w:rPr>
                                    </w:rPrChange>
                                  </w:rPr>
                                  <w:t>.</w:t>
                                </w:r>
                                <w:r w:rsidRPr="003E7E71">
                                  <w:rPr>
                                    <w:rFonts w:ascii="Monaco" w:hAnsi="Monaco" w:cs="Monaco"/>
                                    <w:color w:val="000000"/>
                                    <w:lang w:val="en-US"/>
                                    <w:rPrChange w:id="643" w:author="Borja Gonzalez" w:date="2017-09-28T17:23:00Z">
                                      <w:rPr>
                                        <w:rFonts w:ascii="Monaco" w:hAnsi="Monaco" w:cs="Monaco"/>
                                        <w:color w:val="000000"/>
                                        <w:sz w:val="32"/>
                                        <w:szCs w:val="32"/>
                                        <w:lang w:val="en-US"/>
                                      </w:rPr>
                                    </w:rPrChange>
                                  </w:rPr>
                                  <w:t>use</w:t>
                                </w:r>
                                <w:r w:rsidRPr="003E7E71">
                                  <w:rPr>
                                    <w:rFonts w:ascii="Monaco" w:hAnsi="Monaco" w:cs="Monaco"/>
                                    <w:b/>
                                    <w:bCs/>
                                    <w:color w:val="000000"/>
                                    <w:lang w:val="en-US"/>
                                    <w:rPrChange w:id="644" w:author="Borja Gonzalez" w:date="2017-09-28T17:23:00Z">
                                      <w:rPr>
                                        <w:rFonts w:ascii="Monaco" w:hAnsi="Monaco" w:cs="Monaco"/>
                                        <w:b/>
                                        <w:bCs/>
                                        <w:color w:val="000000"/>
                                        <w:sz w:val="32"/>
                                        <w:szCs w:val="32"/>
                                        <w:lang w:val="en-US"/>
                                      </w:rPr>
                                    </w:rPrChange>
                                  </w:rPr>
                                  <w:t>(</w:t>
                                </w:r>
                                <w:r w:rsidRPr="003E7E71">
                                  <w:rPr>
                                    <w:rFonts w:ascii="Monaco" w:hAnsi="Monaco" w:cs="Monaco"/>
                                    <w:color w:val="000000"/>
                                    <w:lang w:val="en-US"/>
                                    <w:rPrChange w:id="645" w:author="Borja Gonzalez" w:date="2017-09-28T17:23:00Z">
                                      <w:rPr>
                                        <w:rFonts w:ascii="Monaco" w:hAnsi="Monaco" w:cs="Monaco"/>
                                        <w:color w:val="000000"/>
                                        <w:sz w:val="32"/>
                                        <w:szCs w:val="32"/>
                                        <w:lang w:val="en-US"/>
                                      </w:rPr>
                                    </w:rPrChange>
                                  </w:rPr>
                                  <w:t>express</w:t>
                                </w:r>
                                <w:r w:rsidRPr="003E7E71">
                                  <w:rPr>
                                    <w:rFonts w:ascii="Monaco" w:hAnsi="Monaco" w:cs="Monaco"/>
                                    <w:b/>
                                    <w:bCs/>
                                    <w:color w:val="000000"/>
                                    <w:lang w:val="en-US"/>
                                    <w:rPrChange w:id="646" w:author="Borja Gonzalez" w:date="2017-09-28T17:23:00Z">
                                      <w:rPr>
                                        <w:rFonts w:ascii="Monaco" w:hAnsi="Monaco" w:cs="Monaco"/>
                                        <w:b/>
                                        <w:bCs/>
                                        <w:color w:val="000000"/>
                                        <w:sz w:val="32"/>
                                        <w:szCs w:val="32"/>
                                        <w:lang w:val="en-US"/>
                                      </w:rPr>
                                    </w:rPrChange>
                                  </w:rPr>
                                  <w:t>.</w:t>
                                </w:r>
                                <w:r w:rsidRPr="003E7E71">
                                  <w:rPr>
                                    <w:rFonts w:ascii="Monaco" w:hAnsi="Monaco" w:cs="Monaco"/>
                                    <w:b/>
                                    <w:bCs/>
                                    <w:color w:val="204A87"/>
                                    <w:lang w:val="en-US"/>
                                    <w:rPrChange w:id="647" w:author="Borja Gonzalez" w:date="2017-09-28T17:23:00Z">
                                      <w:rPr>
                                        <w:rFonts w:ascii="Monaco" w:hAnsi="Monaco" w:cs="Monaco"/>
                                        <w:b/>
                                        <w:bCs/>
                                        <w:color w:val="204A87"/>
                                        <w:sz w:val="32"/>
                                        <w:szCs w:val="32"/>
                                        <w:lang w:val="en-US"/>
                                      </w:rPr>
                                    </w:rPrChange>
                                  </w:rPr>
                                  <w:t>static</w:t>
                                </w:r>
                                <w:r w:rsidRPr="003E7E71">
                                  <w:rPr>
                                    <w:rFonts w:ascii="Monaco" w:hAnsi="Monaco" w:cs="Monaco"/>
                                    <w:b/>
                                    <w:bCs/>
                                    <w:color w:val="000000"/>
                                    <w:lang w:val="en-US"/>
                                    <w:rPrChange w:id="648" w:author="Borja Gonzalez" w:date="2017-09-28T17:23:00Z">
                                      <w:rPr>
                                        <w:rFonts w:ascii="Monaco" w:hAnsi="Monaco" w:cs="Monaco"/>
                                        <w:b/>
                                        <w:bCs/>
                                        <w:color w:val="000000"/>
                                        <w:sz w:val="32"/>
                                        <w:szCs w:val="32"/>
                                        <w:lang w:val="en-US"/>
                                      </w:rPr>
                                    </w:rPrChange>
                                  </w:rPr>
                                  <w:t>(</w:t>
                                </w:r>
                                <w:r w:rsidRPr="003E7E71">
                                  <w:rPr>
                                    <w:rFonts w:ascii="Monaco" w:hAnsi="Monaco" w:cs="Monaco"/>
                                    <w:color w:val="4E9A06"/>
                                    <w:lang w:val="en-US"/>
                                    <w:rPrChange w:id="649" w:author="Borja Gonzalez" w:date="2017-09-28T17:23:00Z">
                                      <w:rPr>
                                        <w:rFonts w:ascii="Monaco" w:hAnsi="Monaco" w:cs="Monaco"/>
                                        <w:color w:val="4E9A06"/>
                                        <w:sz w:val="32"/>
                                        <w:szCs w:val="32"/>
                                        <w:lang w:val="en-US"/>
                                      </w:rPr>
                                    </w:rPrChange>
                                  </w:rPr>
                                  <w:t>'./../pagina_web'</w:t>
                                </w:r>
                                <w:r w:rsidRPr="003E7E71">
                                  <w:rPr>
                                    <w:rFonts w:ascii="Monaco" w:hAnsi="Monaco" w:cs="Monaco"/>
                                    <w:b/>
                                    <w:bCs/>
                                    <w:color w:val="000000"/>
                                    <w:lang w:val="en-US"/>
                                    <w:rPrChange w:id="650" w:author="Borja Gonzalez" w:date="2017-09-28T17:23:00Z">
                                      <w:rPr>
                                        <w:rFonts w:ascii="Monaco" w:hAnsi="Monaco" w:cs="Monaco"/>
                                        <w:b/>
                                        <w:bCs/>
                                        <w:color w:val="000000"/>
                                        <w:sz w:val="32"/>
                                        <w:szCs w:val="32"/>
                                        <w:lang w:val="en-US"/>
                                      </w:rPr>
                                    </w:rPrChange>
                                  </w:rPr>
                                  <w:t>));</w:t>
                                </w:r>
                              </w:ins>
                            </w:p>
                            <w:p w14:paraId="587D1BD1" w14:textId="77777777" w:rsidR="0089495A" w:rsidRDefault="008949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28" type="#_x0000_t202" style="position:absolute;margin-left:0;margin-top:10.65pt;width:351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" filled="f" stroked="f">
                  <v:textbox>
                    <w:txbxContent>
                      <w:p w14:paraId="62E29731" w14:textId="77777777" w:rsidR="0089495A" w:rsidRPr="003E7E71" w:rsidRDefault="0089495A" w:rsidP="003E7E71">
                        <w:pPr>
                          <w:widowControl w:val="0"/>
                          <w:autoSpaceDE w:val="0"/>
                          <w:autoSpaceDN w:val="0"/>
                          <w:adjustRightInd w:val="0"/>
                          <w:rPr>
                            <w:ins w:id="651" w:author="Borja Gonzalez" w:date="2017-09-28T17:23:00Z"/>
                            <w:rFonts w:ascii="Monaco" w:hAnsi="Monaco" w:cs="Monaco"/>
                            <w:lang w:val="en-US"/>
                            <w:rPrChange w:id="652" w:author="Borja Gonzalez" w:date="2017-09-28T17:23:00Z">
                              <w:rPr>
                                <w:ins w:id="653" w:author="Borja Gonzalez" w:date="2017-09-28T17:23:00Z"/>
                                <w:rFonts w:ascii="Monaco" w:hAnsi="Monaco" w:cs="Monaco"/>
                                <w:sz w:val="32"/>
                                <w:szCs w:val="32"/>
                                <w:lang w:val="en-US"/>
                              </w:rPr>
                            </w:rPrChange>
                          </w:rPr>
                        </w:pPr>
                        <w:ins w:id="654" w:author="Borja Gonzalez" w:date="2017-09-28T17:23:00Z">
                          <w:r w:rsidRPr="003E7E71">
                            <w:rPr>
                              <w:rFonts w:ascii="Monaco" w:hAnsi="Monaco" w:cs="Monaco"/>
                              <w:b/>
                              <w:bCs/>
                              <w:color w:val="204A87"/>
                              <w:lang w:val="en-US"/>
                              <w:rPrChange w:id="655" w:author="Borja Gonzalez" w:date="2017-09-28T17:23:00Z">
                                <w:rPr>
                                  <w:rFonts w:ascii="Monaco" w:hAnsi="Monaco" w:cs="Monaco"/>
                                  <w:b/>
                                  <w:bCs/>
                                  <w:color w:val="204A87"/>
                                  <w:sz w:val="32"/>
                                  <w:szCs w:val="32"/>
                                  <w:lang w:val="en-US"/>
                                </w:rPr>
                              </w:rPrChange>
                            </w:rPr>
                            <w:t>var</w:t>
                          </w:r>
                          <w:r w:rsidRPr="003E7E71">
                            <w:rPr>
                              <w:rFonts w:ascii="Monaco" w:hAnsi="Monaco" w:cs="Monaco"/>
                              <w:lang w:val="en-US"/>
                              <w:rPrChange w:id="656" w:author="Borja Gonzalez" w:date="2017-09-28T17:23:00Z">
                                <w:rPr>
                                  <w:rFonts w:ascii="Monaco" w:hAnsi="Monaco" w:cs="Monaco"/>
                                  <w:sz w:val="32"/>
                                  <w:szCs w:val="32"/>
                                  <w:lang w:val="en-US"/>
                                </w:rPr>
                              </w:rPrChange>
                            </w:rPr>
                            <w:t xml:space="preserve"> </w:t>
                          </w:r>
                          <w:r w:rsidRPr="003E7E71">
                            <w:rPr>
                              <w:rFonts w:ascii="Monaco" w:hAnsi="Monaco" w:cs="Monaco"/>
                              <w:color w:val="000000"/>
                              <w:lang w:val="en-US"/>
                              <w:rPrChange w:id="657" w:author="Borja Gonzalez" w:date="2017-09-28T17:23:00Z">
                                <w:rPr>
                                  <w:rFonts w:ascii="Monaco" w:hAnsi="Monaco" w:cs="Monaco"/>
                                  <w:color w:val="000000"/>
                                  <w:sz w:val="32"/>
                                  <w:szCs w:val="32"/>
                                  <w:lang w:val="en-US"/>
                                </w:rPr>
                              </w:rPrChange>
                            </w:rPr>
                            <w:t>app</w:t>
                          </w:r>
                          <w:r w:rsidRPr="003E7E71">
                            <w:rPr>
                              <w:rFonts w:ascii="Monaco" w:hAnsi="Monaco" w:cs="Monaco"/>
                              <w:lang w:val="en-US"/>
                              <w:rPrChange w:id="658" w:author="Borja Gonzalez" w:date="2017-09-28T17:23:00Z">
                                <w:rPr>
                                  <w:rFonts w:ascii="Monaco" w:hAnsi="Monaco" w:cs="Monaco"/>
                                  <w:sz w:val="32"/>
                                  <w:szCs w:val="32"/>
                                  <w:lang w:val="en-US"/>
                                </w:rPr>
                              </w:rPrChange>
                            </w:rPr>
                            <w:t xml:space="preserve"> </w:t>
                          </w:r>
                          <w:r w:rsidRPr="003E7E71">
                            <w:rPr>
                              <w:rFonts w:ascii="Monaco" w:hAnsi="Monaco" w:cs="Monaco"/>
                              <w:b/>
                              <w:bCs/>
                              <w:color w:val="CE5C00"/>
                              <w:lang w:val="en-US"/>
                              <w:rPrChange w:id="659" w:author="Borja Gonzalez" w:date="2017-09-28T17:23:00Z">
                                <w:rPr>
                                  <w:rFonts w:ascii="Monaco" w:hAnsi="Monaco" w:cs="Monaco"/>
                                  <w:b/>
                                  <w:bCs/>
                                  <w:color w:val="CE5C00"/>
                                  <w:sz w:val="32"/>
                                  <w:szCs w:val="32"/>
                                  <w:lang w:val="en-US"/>
                                </w:rPr>
                              </w:rPrChange>
                            </w:rPr>
                            <w:t>=</w:t>
                          </w:r>
                          <w:r w:rsidRPr="003E7E71">
                            <w:rPr>
                              <w:rFonts w:ascii="Monaco" w:hAnsi="Monaco" w:cs="Monaco"/>
                              <w:lang w:val="en-US"/>
                              <w:rPrChange w:id="660" w:author="Borja Gonzalez" w:date="2017-09-28T17:23:00Z">
                                <w:rPr>
                                  <w:rFonts w:ascii="Monaco" w:hAnsi="Monaco" w:cs="Monaco"/>
                                  <w:sz w:val="32"/>
                                  <w:szCs w:val="32"/>
                                  <w:lang w:val="en-US"/>
                                </w:rPr>
                              </w:rPrChange>
                            </w:rPr>
                            <w:t xml:space="preserve"> </w:t>
                          </w:r>
                          <w:r w:rsidRPr="003E7E71">
                            <w:rPr>
                              <w:rFonts w:ascii="Monaco" w:hAnsi="Monaco" w:cs="Monaco"/>
                              <w:color w:val="000000"/>
                              <w:lang w:val="en-US"/>
                              <w:rPrChange w:id="661" w:author="Borja Gonzalez" w:date="2017-09-28T17:23:00Z">
                                <w:rPr>
                                  <w:rFonts w:ascii="Monaco" w:hAnsi="Monaco" w:cs="Monaco"/>
                                  <w:color w:val="000000"/>
                                  <w:sz w:val="32"/>
                                  <w:szCs w:val="32"/>
                                  <w:lang w:val="en-US"/>
                                </w:rPr>
                              </w:rPrChange>
                            </w:rPr>
                            <w:t>express</w:t>
                          </w:r>
                          <w:r w:rsidRPr="003E7E71">
                            <w:rPr>
                              <w:rFonts w:ascii="Monaco" w:hAnsi="Monaco" w:cs="Monaco"/>
                              <w:b/>
                              <w:bCs/>
                              <w:color w:val="000000"/>
                              <w:lang w:val="en-US"/>
                              <w:rPrChange w:id="662" w:author="Borja Gonzalez" w:date="2017-09-28T17:23:00Z">
                                <w:rPr>
                                  <w:rFonts w:ascii="Monaco" w:hAnsi="Monaco" w:cs="Monaco"/>
                                  <w:b/>
                                  <w:bCs/>
                                  <w:color w:val="000000"/>
                                  <w:sz w:val="32"/>
                                  <w:szCs w:val="32"/>
                                  <w:lang w:val="en-US"/>
                                </w:rPr>
                              </w:rPrChange>
                            </w:rPr>
                            <w:t>();</w:t>
                          </w:r>
                        </w:ins>
                      </w:p>
                      <w:p w14:paraId="29CF23F2" w14:textId="77777777" w:rsidR="0089495A" w:rsidRPr="003E7E71" w:rsidRDefault="0089495A" w:rsidP="003E7E71">
                        <w:pPr>
                          <w:widowControl w:val="0"/>
                          <w:autoSpaceDE w:val="0"/>
                          <w:autoSpaceDN w:val="0"/>
                          <w:adjustRightInd w:val="0"/>
                          <w:rPr>
                            <w:ins w:id="663" w:author="Borja Gonzalez" w:date="2017-09-28T17:23:00Z"/>
                            <w:rFonts w:ascii="Monaco" w:hAnsi="Monaco" w:cs="Monaco"/>
                            <w:lang w:val="en-US"/>
                            <w:rPrChange w:id="664" w:author="Borja Gonzalez" w:date="2017-09-28T17:23:00Z">
                              <w:rPr>
                                <w:ins w:id="665" w:author="Borja Gonzalez" w:date="2017-09-28T17:23:00Z"/>
                                <w:rFonts w:ascii="Monaco" w:hAnsi="Monaco" w:cs="Monaco"/>
                                <w:sz w:val="32"/>
                                <w:szCs w:val="32"/>
                                <w:lang w:val="en-US"/>
                              </w:rPr>
                            </w:rPrChange>
                          </w:rPr>
                        </w:pPr>
                        <w:ins w:id="666" w:author="Borja Gonzalez" w:date="2017-09-28T17:23:00Z">
                          <w:r w:rsidRPr="003E7E71">
                            <w:rPr>
                              <w:rFonts w:ascii="Monaco" w:hAnsi="Monaco" w:cs="Monaco"/>
                              <w:color w:val="000000"/>
                              <w:lang w:val="en-US"/>
                              <w:rPrChange w:id="667" w:author="Borja Gonzalez" w:date="2017-09-28T17:23:00Z">
                                <w:rPr>
                                  <w:rFonts w:ascii="Monaco" w:hAnsi="Monaco" w:cs="Monaco"/>
                                  <w:color w:val="000000"/>
                                  <w:sz w:val="32"/>
                                  <w:szCs w:val="32"/>
                                  <w:lang w:val="en-US"/>
                                </w:rPr>
                              </w:rPrChange>
                            </w:rPr>
                            <w:t>app</w:t>
                          </w:r>
                          <w:r w:rsidRPr="003E7E71">
                            <w:rPr>
                              <w:rFonts w:ascii="Monaco" w:hAnsi="Monaco" w:cs="Monaco"/>
                              <w:b/>
                              <w:bCs/>
                              <w:color w:val="000000"/>
                              <w:lang w:val="en-US"/>
                              <w:rPrChange w:id="668" w:author="Borja Gonzalez" w:date="2017-09-28T17:23:00Z">
                                <w:rPr>
                                  <w:rFonts w:ascii="Monaco" w:hAnsi="Monaco" w:cs="Monaco"/>
                                  <w:b/>
                                  <w:bCs/>
                                  <w:color w:val="000000"/>
                                  <w:sz w:val="32"/>
                                  <w:szCs w:val="32"/>
                                  <w:lang w:val="en-US"/>
                                </w:rPr>
                              </w:rPrChange>
                            </w:rPr>
                            <w:t>.</w:t>
                          </w:r>
                          <w:r w:rsidRPr="003E7E71">
                            <w:rPr>
                              <w:rFonts w:ascii="Monaco" w:hAnsi="Monaco" w:cs="Monaco"/>
                              <w:color w:val="000000"/>
                              <w:lang w:val="en-US"/>
                              <w:rPrChange w:id="669" w:author="Borja Gonzalez" w:date="2017-09-28T17:23:00Z">
                                <w:rPr>
                                  <w:rFonts w:ascii="Monaco" w:hAnsi="Monaco" w:cs="Monaco"/>
                                  <w:color w:val="000000"/>
                                  <w:sz w:val="32"/>
                                  <w:szCs w:val="32"/>
                                  <w:lang w:val="en-US"/>
                                </w:rPr>
                              </w:rPrChange>
                            </w:rPr>
                            <w:t>use</w:t>
                          </w:r>
                          <w:r w:rsidRPr="003E7E71">
                            <w:rPr>
                              <w:rFonts w:ascii="Monaco" w:hAnsi="Monaco" w:cs="Monaco"/>
                              <w:b/>
                              <w:bCs/>
                              <w:color w:val="000000"/>
                              <w:lang w:val="en-US"/>
                              <w:rPrChange w:id="670" w:author="Borja Gonzalez" w:date="2017-09-28T17:23:00Z">
                                <w:rPr>
                                  <w:rFonts w:ascii="Monaco" w:hAnsi="Monaco" w:cs="Monaco"/>
                                  <w:b/>
                                  <w:bCs/>
                                  <w:color w:val="000000"/>
                                  <w:sz w:val="32"/>
                                  <w:szCs w:val="32"/>
                                  <w:lang w:val="en-US"/>
                                </w:rPr>
                              </w:rPrChange>
                            </w:rPr>
                            <w:t>(</w:t>
                          </w:r>
                          <w:r w:rsidRPr="003E7E71">
                            <w:rPr>
                              <w:rFonts w:ascii="Monaco" w:hAnsi="Monaco" w:cs="Monaco"/>
                              <w:color w:val="000000"/>
                              <w:lang w:val="en-US"/>
                              <w:rPrChange w:id="671" w:author="Borja Gonzalez" w:date="2017-09-28T17:23:00Z">
                                <w:rPr>
                                  <w:rFonts w:ascii="Monaco" w:hAnsi="Monaco" w:cs="Monaco"/>
                                  <w:color w:val="000000"/>
                                  <w:sz w:val="32"/>
                                  <w:szCs w:val="32"/>
                                  <w:lang w:val="en-US"/>
                                </w:rPr>
                              </w:rPrChange>
                            </w:rPr>
                            <w:t>express</w:t>
                          </w:r>
                          <w:r w:rsidRPr="003E7E71">
                            <w:rPr>
                              <w:rFonts w:ascii="Monaco" w:hAnsi="Monaco" w:cs="Monaco"/>
                              <w:b/>
                              <w:bCs/>
                              <w:color w:val="000000"/>
                              <w:lang w:val="en-US"/>
                              <w:rPrChange w:id="672" w:author="Borja Gonzalez" w:date="2017-09-28T17:23:00Z">
                                <w:rPr>
                                  <w:rFonts w:ascii="Monaco" w:hAnsi="Monaco" w:cs="Monaco"/>
                                  <w:b/>
                                  <w:bCs/>
                                  <w:color w:val="000000"/>
                                  <w:sz w:val="32"/>
                                  <w:szCs w:val="32"/>
                                  <w:lang w:val="en-US"/>
                                </w:rPr>
                              </w:rPrChange>
                            </w:rPr>
                            <w:t>.</w:t>
                          </w:r>
                          <w:r w:rsidRPr="003E7E71">
                            <w:rPr>
                              <w:rFonts w:ascii="Monaco" w:hAnsi="Monaco" w:cs="Monaco"/>
                              <w:b/>
                              <w:bCs/>
                              <w:color w:val="204A87"/>
                              <w:lang w:val="en-US"/>
                              <w:rPrChange w:id="673" w:author="Borja Gonzalez" w:date="2017-09-28T17:23:00Z">
                                <w:rPr>
                                  <w:rFonts w:ascii="Monaco" w:hAnsi="Monaco" w:cs="Monaco"/>
                                  <w:b/>
                                  <w:bCs/>
                                  <w:color w:val="204A87"/>
                                  <w:sz w:val="32"/>
                                  <w:szCs w:val="32"/>
                                  <w:lang w:val="en-US"/>
                                </w:rPr>
                              </w:rPrChange>
                            </w:rPr>
                            <w:t>static</w:t>
                          </w:r>
                          <w:r w:rsidRPr="003E7E71">
                            <w:rPr>
                              <w:rFonts w:ascii="Monaco" w:hAnsi="Monaco" w:cs="Monaco"/>
                              <w:b/>
                              <w:bCs/>
                              <w:color w:val="000000"/>
                              <w:lang w:val="en-US"/>
                              <w:rPrChange w:id="674" w:author="Borja Gonzalez" w:date="2017-09-28T17:23:00Z">
                                <w:rPr>
                                  <w:rFonts w:ascii="Monaco" w:hAnsi="Monaco" w:cs="Monaco"/>
                                  <w:b/>
                                  <w:bCs/>
                                  <w:color w:val="000000"/>
                                  <w:sz w:val="32"/>
                                  <w:szCs w:val="32"/>
                                  <w:lang w:val="en-US"/>
                                </w:rPr>
                              </w:rPrChange>
                            </w:rPr>
                            <w:t>(</w:t>
                          </w:r>
                          <w:r w:rsidRPr="003E7E71">
                            <w:rPr>
                              <w:rFonts w:ascii="Monaco" w:hAnsi="Monaco" w:cs="Monaco"/>
                              <w:color w:val="4E9A06"/>
                              <w:lang w:val="en-US"/>
                              <w:rPrChange w:id="675" w:author="Borja Gonzalez" w:date="2017-09-28T17:23:00Z">
                                <w:rPr>
                                  <w:rFonts w:ascii="Monaco" w:hAnsi="Monaco" w:cs="Monaco"/>
                                  <w:color w:val="4E9A06"/>
                                  <w:sz w:val="32"/>
                                  <w:szCs w:val="32"/>
                                  <w:lang w:val="en-US"/>
                                </w:rPr>
                              </w:rPrChange>
                            </w:rPr>
                            <w:t>'./../pagina_web'</w:t>
                          </w:r>
                          <w:r w:rsidRPr="003E7E71">
                            <w:rPr>
                              <w:rFonts w:ascii="Monaco" w:hAnsi="Monaco" w:cs="Monaco"/>
                              <w:b/>
                              <w:bCs/>
                              <w:color w:val="000000"/>
                              <w:lang w:val="en-US"/>
                              <w:rPrChange w:id="676" w:author="Borja Gonzalez" w:date="2017-09-28T17:23:00Z">
                                <w:rPr>
                                  <w:rFonts w:ascii="Monaco" w:hAnsi="Monaco" w:cs="Monaco"/>
                                  <w:b/>
                                  <w:bCs/>
                                  <w:color w:val="000000"/>
                                  <w:sz w:val="32"/>
                                  <w:szCs w:val="32"/>
                                  <w:lang w:val="en-US"/>
                                </w:rPr>
                              </w:rPrChange>
                            </w:rPr>
                            <w:t>));</w:t>
                          </w:r>
                        </w:ins>
                      </w:p>
                      <w:p w14:paraId="587D1BD1" w14:textId="77777777" w:rsidR="0089495A" w:rsidRDefault="0089495A"/>
                    </w:txbxContent>
                  </v:textbox>
                  <w10:wrap type="square"/>
                </v:shape>
              </w:pict>
            </mc:Fallback>
          </mc:AlternateContent>
        </w:r>
      </w:ins>
    </w:p>
    <w:p w14:paraId="4AA5484C" w14:textId="4D7957BF" w:rsidR="00F265D5" w:rsidRDefault="00F137C1" w:rsidP="00EA3329">
      <w:del w:id="677" w:author="Borja Gonzalez" w:date="2017-09-28T17:23:00Z">
        <w:r w:rsidDel="003E7E71">
          <w:rPr>
            <w:noProof/>
            <w:lang w:val="en-US"/>
          </w:rPr>
          <w:drawing>
            <wp:inline distT="0" distB="0" distL="0" distR="0" wp14:anchorId="21576DFF" wp14:editId="43282875">
              <wp:extent cx="4114800" cy="427940"/>
              <wp:effectExtent l="0" t="0" r="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5196" cy="429021"/>
                      </a:xfrm>
                      <a:prstGeom prst="rect">
                        <a:avLst/>
                      </a:prstGeom>
                      <a:noFill/>
                      <a:ln>
                        <a:noFill/>
                      </a:ln>
                    </pic:spPr>
                  </pic:pic>
                </a:graphicData>
              </a:graphic>
            </wp:inline>
          </w:drawing>
        </w:r>
      </w:del>
    </w:p>
    <w:p w14:paraId="73C23152" w14:textId="77777777" w:rsidR="00F265D5" w:rsidRPr="00F265D5" w:rsidRDefault="00F265D5" w:rsidP="00F265D5"/>
    <w:p w14:paraId="010D03B1" w14:textId="7BEB0A8D" w:rsidR="00F265D5" w:rsidRDefault="00F265D5" w:rsidP="00F265D5"/>
    <w:p w14:paraId="0300B57E" w14:textId="2B7BA685" w:rsidR="00F265D5" w:rsidDel="003E7E71" w:rsidRDefault="003E7E71" w:rsidP="00A51E6E">
      <w:pPr>
        <w:rPr>
          <w:del w:id="678" w:author="Borja Gonzalez" w:date="2017-09-28T17:25:00Z"/>
        </w:rPr>
      </w:pPr>
      <w:ins w:id="679" w:author="Borja Gonzalez" w:date="2017-09-28T17:25:00Z">
        <w:r>
          <w:rPr>
            <w:noProof/>
            <w:lang w:val="en-US"/>
          </w:rPr>
          <mc:AlternateContent>
            <mc:Choice Requires="wps">
              <w:drawing>
                <wp:anchor distT="0" distB="0" distL="114300" distR="114300" simplePos="0" relativeHeight="251667456" behindDoc="0" locked="0" layoutInCell="1" allowOverlap="1" wp14:anchorId="08AF93F9" wp14:editId="67160B1A">
                  <wp:simplePos x="0" y="0"/>
                  <wp:positionH relativeFrom="column">
                    <wp:posOffset>-4572000</wp:posOffset>
                  </wp:positionH>
                  <wp:positionV relativeFrom="paragraph">
                    <wp:posOffset>1135380</wp:posOffset>
                  </wp:positionV>
                  <wp:extent cx="5943600" cy="8001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59436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C8E794" w14:textId="77777777" w:rsidR="0089495A" w:rsidRPr="003E7E71" w:rsidRDefault="0089495A" w:rsidP="003E7E71">
                              <w:pPr>
                                <w:widowControl w:val="0"/>
                                <w:autoSpaceDE w:val="0"/>
                                <w:autoSpaceDN w:val="0"/>
                                <w:adjustRightInd w:val="0"/>
                                <w:rPr>
                                  <w:ins w:id="680" w:author="Borja Gonzalez" w:date="2017-09-28T17:25:00Z"/>
                                  <w:rFonts w:ascii="Monaco" w:hAnsi="Monaco" w:cs="Monaco"/>
                                  <w:lang w:val="en-US"/>
                                  <w:rPrChange w:id="681" w:author="Borja Gonzalez" w:date="2017-09-28T17:25:00Z">
                                    <w:rPr>
                                      <w:ins w:id="682" w:author="Borja Gonzalez" w:date="2017-09-28T17:25:00Z"/>
                                      <w:rFonts w:ascii="Monaco" w:hAnsi="Monaco" w:cs="Monaco"/>
                                      <w:sz w:val="32"/>
                                      <w:szCs w:val="32"/>
                                      <w:lang w:val="en-US"/>
                                    </w:rPr>
                                  </w:rPrChange>
                                </w:rPr>
                              </w:pPr>
                              <w:ins w:id="683" w:author="Borja Gonzalez" w:date="2017-09-28T17:25:00Z">
                                <w:r w:rsidRPr="003E7E71">
                                  <w:rPr>
                                    <w:rFonts w:ascii="Monaco" w:hAnsi="Monaco" w:cs="Monaco"/>
                                    <w:b/>
                                    <w:bCs/>
                                    <w:color w:val="204A87"/>
                                    <w:lang w:val="en-US"/>
                                    <w:rPrChange w:id="684" w:author="Borja Gonzalez" w:date="2017-09-28T17:25:00Z">
                                      <w:rPr>
                                        <w:rFonts w:ascii="Monaco" w:hAnsi="Monaco" w:cs="Monaco"/>
                                        <w:b/>
                                        <w:bCs/>
                                        <w:color w:val="204A87"/>
                                        <w:sz w:val="32"/>
                                        <w:szCs w:val="32"/>
                                        <w:lang w:val="en-US"/>
                                      </w:rPr>
                                    </w:rPrChange>
                                  </w:rPr>
                                  <w:t>var</w:t>
                                </w:r>
                                <w:r w:rsidRPr="003E7E71">
                                  <w:rPr>
                                    <w:rFonts w:ascii="Monaco" w:hAnsi="Monaco" w:cs="Monaco"/>
                                    <w:lang w:val="en-US"/>
                                    <w:rPrChange w:id="685"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686" w:author="Borja Gonzalez" w:date="2017-09-28T17:25:00Z">
                                      <w:rPr>
                                        <w:rFonts w:ascii="Monaco" w:hAnsi="Monaco" w:cs="Monaco"/>
                                        <w:color w:val="000000"/>
                                        <w:sz w:val="32"/>
                                        <w:szCs w:val="32"/>
                                        <w:lang w:val="en-US"/>
                                      </w:rPr>
                                    </w:rPrChange>
                                  </w:rPr>
                                  <w:t>server</w:t>
                                </w:r>
                                <w:r w:rsidRPr="003E7E71">
                                  <w:rPr>
                                    <w:rFonts w:ascii="Monaco" w:hAnsi="Monaco" w:cs="Monaco"/>
                                    <w:lang w:val="en-US"/>
                                    <w:rPrChange w:id="687" w:author="Borja Gonzalez" w:date="2017-09-28T17:25:00Z">
                                      <w:rPr>
                                        <w:rFonts w:ascii="Monaco" w:hAnsi="Monaco" w:cs="Monaco"/>
                                        <w:sz w:val="32"/>
                                        <w:szCs w:val="32"/>
                                        <w:lang w:val="en-US"/>
                                      </w:rPr>
                                    </w:rPrChange>
                                  </w:rPr>
                                  <w:t xml:space="preserve"> </w:t>
                                </w:r>
                                <w:r w:rsidRPr="003E7E71">
                                  <w:rPr>
                                    <w:rFonts w:ascii="Monaco" w:hAnsi="Monaco" w:cs="Monaco"/>
                                    <w:b/>
                                    <w:bCs/>
                                    <w:color w:val="CE5C00"/>
                                    <w:lang w:val="en-US"/>
                                    <w:rPrChange w:id="688" w:author="Borja Gonzalez" w:date="2017-09-28T17:25:00Z">
                                      <w:rPr>
                                        <w:rFonts w:ascii="Monaco" w:hAnsi="Monaco" w:cs="Monaco"/>
                                        <w:b/>
                                        <w:bCs/>
                                        <w:color w:val="CE5C00"/>
                                        <w:sz w:val="32"/>
                                        <w:szCs w:val="32"/>
                                        <w:lang w:val="en-US"/>
                                      </w:rPr>
                                    </w:rPrChange>
                                  </w:rPr>
                                  <w:t>=</w:t>
                                </w:r>
                                <w:r w:rsidRPr="003E7E71">
                                  <w:rPr>
                                    <w:rFonts w:ascii="Monaco" w:hAnsi="Monaco" w:cs="Monaco"/>
                                    <w:lang w:val="en-US"/>
                                    <w:rPrChange w:id="689"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690" w:author="Borja Gonzalez" w:date="2017-09-28T17:25:00Z">
                                      <w:rPr>
                                        <w:rFonts w:ascii="Monaco" w:hAnsi="Monaco" w:cs="Monaco"/>
                                        <w:color w:val="000000"/>
                                        <w:sz w:val="32"/>
                                        <w:szCs w:val="32"/>
                                        <w:lang w:val="en-US"/>
                                      </w:rPr>
                                    </w:rPrChange>
                                  </w:rPr>
                                  <w:t>http</w:t>
                                </w:r>
                                <w:r w:rsidRPr="003E7E71">
                                  <w:rPr>
                                    <w:rFonts w:ascii="Monaco" w:hAnsi="Monaco" w:cs="Monaco"/>
                                    <w:b/>
                                    <w:bCs/>
                                    <w:color w:val="000000"/>
                                    <w:lang w:val="en-US"/>
                                    <w:rPrChange w:id="691"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692" w:author="Borja Gonzalez" w:date="2017-09-28T17:25:00Z">
                                      <w:rPr>
                                        <w:rFonts w:ascii="Monaco" w:hAnsi="Monaco" w:cs="Monaco"/>
                                        <w:color w:val="000000"/>
                                        <w:sz w:val="32"/>
                                        <w:szCs w:val="32"/>
                                        <w:lang w:val="en-US"/>
                                      </w:rPr>
                                    </w:rPrChange>
                                  </w:rPr>
                                  <w:t>createServer</w:t>
                                </w:r>
                                <w:r w:rsidRPr="003E7E71">
                                  <w:rPr>
                                    <w:rFonts w:ascii="Monaco" w:hAnsi="Monaco" w:cs="Monaco"/>
                                    <w:b/>
                                    <w:bCs/>
                                    <w:color w:val="000000"/>
                                    <w:lang w:val="en-US"/>
                                    <w:rPrChange w:id="693"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694" w:author="Borja Gonzalez" w:date="2017-09-28T17:25:00Z">
                                      <w:rPr>
                                        <w:rFonts w:ascii="Monaco" w:hAnsi="Monaco" w:cs="Monaco"/>
                                        <w:color w:val="000000"/>
                                        <w:sz w:val="32"/>
                                        <w:szCs w:val="32"/>
                                        <w:lang w:val="en-US"/>
                                      </w:rPr>
                                    </w:rPrChange>
                                  </w:rPr>
                                  <w:t>app</w:t>
                                </w:r>
                                <w:r w:rsidRPr="003E7E71">
                                  <w:rPr>
                                    <w:rFonts w:ascii="Monaco" w:hAnsi="Monaco" w:cs="Monaco"/>
                                    <w:b/>
                                    <w:bCs/>
                                    <w:color w:val="000000"/>
                                    <w:lang w:val="en-US"/>
                                    <w:rPrChange w:id="695"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696" w:author="Borja Gonzalez" w:date="2017-09-28T17:25:00Z">
                                      <w:rPr>
                                        <w:rFonts w:ascii="Monaco" w:hAnsi="Monaco" w:cs="Monaco"/>
                                        <w:color w:val="000000"/>
                                        <w:sz w:val="32"/>
                                        <w:szCs w:val="32"/>
                                        <w:lang w:val="en-US"/>
                                      </w:rPr>
                                    </w:rPrChange>
                                  </w:rPr>
                                  <w:t>listen</w:t>
                                </w:r>
                                <w:r w:rsidRPr="003E7E71">
                                  <w:rPr>
                                    <w:rFonts w:ascii="Monaco" w:hAnsi="Monaco" w:cs="Monaco"/>
                                    <w:b/>
                                    <w:bCs/>
                                    <w:color w:val="000000"/>
                                    <w:lang w:val="en-US"/>
                                    <w:rPrChange w:id="697" w:author="Borja Gonzalez" w:date="2017-09-28T17:25:00Z">
                                      <w:rPr>
                                        <w:rFonts w:ascii="Monaco" w:hAnsi="Monaco" w:cs="Monaco"/>
                                        <w:b/>
                                        <w:bCs/>
                                        <w:color w:val="000000"/>
                                        <w:sz w:val="32"/>
                                        <w:szCs w:val="32"/>
                                        <w:lang w:val="en-US"/>
                                      </w:rPr>
                                    </w:rPrChange>
                                  </w:rPr>
                                  <w:t>(</w:t>
                                </w:r>
                                <w:r w:rsidRPr="003E7E71">
                                  <w:rPr>
                                    <w:rFonts w:ascii="Monaco" w:hAnsi="Monaco" w:cs="Monaco"/>
                                    <w:b/>
                                    <w:bCs/>
                                    <w:color w:val="0000CF"/>
                                    <w:lang w:val="en-US"/>
                                    <w:rPrChange w:id="698" w:author="Borja Gonzalez" w:date="2017-09-28T17:25:00Z">
                                      <w:rPr>
                                        <w:rFonts w:ascii="Monaco" w:hAnsi="Monaco" w:cs="Monaco"/>
                                        <w:b/>
                                        <w:bCs/>
                                        <w:color w:val="0000CF"/>
                                        <w:sz w:val="32"/>
                                        <w:szCs w:val="32"/>
                                        <w:lang w:val="en-US"/>
                                      </w:rPr>
                                    </w:rPrChange>
                                  </w:rPr>
                                  <w:t>8124</w:t>
                                </w:r>
                                <w:r w:rsidRPr="003E7E71">
                                  <w:rPr>
                                    <w:rFonts w:ascii="Monaco" w:hAnsi="Monaco" w:cs="Monaco"/>
                                    <w:b/>
                                    <w:bCs/>
                                    <w:color w:val="000000"/>
                                    <w:lang w:val="en-US"/>
                                    <w:rPrChange w:id="699" w:author="Borja Gonzalez" w:date="2017-09-28T17:25:00Z">
                                      <w:rPr>
                                        <w:rFonts w:ascii="Monaco" w:hAnsi="Monaco" w:cs="Monaco"/>
                                        <w:b/>
                                        <w:bCs/>
                                        <w:color w:val="000000"/>
                                        <w:sz w:val="32"/>
                                        <w:szCs w:val="32"/>
                                        <w:lang w:val="en-US"/>
                                      </w:rPr>
                                    </w:rPrChange>
                                  </w:rPr>
                                  <w:t>,</w:t>
                                </w:r>
                                <w:r w:rsidRPr="003E7E71">
                                  <w:rPr>
                                    <w:rFonts w:ascii="Monaco" w:hAnsi="Monaco" w:cs="Monaco"/>
                                    <w:lang w:val="en-US"/>
                                    <w:rPrChange w:id="700" w:author="Borja Gonzalez" w:date="2017-09-28T17:25:00Z">
                                      <w:rPr>
                                        <w:rFonts w:ascii="Monaco" w:hAnsi="Monaco" w:cs="Monaco"/>
                                        <w:sz w:val="32"/>
                                        <w:szCs w:val="32"/>
                                        <w:lang w:val="en-US"/>
                                      </w:rPr>
                                    </w:rPrChange>
                                  </w:rPr>
                                  <w:t xml:space="preserve"> </w:t>
                                </w:r>
                                <w:r w:rsidRPr="003E7E71">
                                  <w:rPr>
                                    <w:rFonts w:ascii="Monaco" w:hAnsi="Monaco" w:cs="Monaco"/>
                                    <w:color w:val="4E9A06"/>
                                    <w:lang w:val="en-US"/>
                                    <w:rPrChange w:id="701" w:author="Borja Gonzalez" w:date="2017-09-28T17:25:00Z">
                                      <w:rPr>
                                        <w:rFonts w:ascii="Monaco" w:hAnsi="Monaco" w:cs="Monaco"/>
                                        <w:color w:val="4E9A06"/>
                                        <w:sz w:val="32"/>
                                        <w:szCs w:val="32"/>
                                        <w:lang w:val="en-US"/>
                                      </w:rPr>
                                    </w:rPrChange>
                                  </w:rPr>
                                  <w:t>'172.20.10.5'</w:t>
                                </w:r>
                                <w:r w:rsidRPr="003E7E71">
                                  <w:rPr>
                                    <w:rFonts w:ascii="Monaco" w:hAnsi="Monaco" w:cs="Monaco"/>
                                    <w:b/>
                                    <w:bCs/>
                                    <w:color w:val="000000"/>
                                    <w:lang w:val="en-US"/>
                                    <w:rPrChange w:id="702" w:author="Borja Gonzalez" w:date="2017-09-28T17:25:00Z">
                                      <w:rPr>
                                        <w:rFonts w:ascii="Monaco" w:hAnsi="Monaco" w:cs="Monaco"/>
                                        <w:b/>
                                        <w:bCs/>
                                        <w:color w:val="000000"/>
                                        <w:sz w:val="32"/>
                                        <w:szCs w:val="32"/>
                                        <w:lang w:val="en-US"/>
                                      </w:rPr>
                                    </w:rPrChange>
                                  </w:rPr>
                                  <w:t>);</w:t>
                                </w:r>
                              </w:ins>
                            </w:p>
                            <w:p w14:paraId="2868EC03" w14:textId="77777777" w:rsidR="0089495A" w:rsidRPr="003E7E71" w:rsidRDefault="0089495A" w:rsidP="003E7E71">
                              <w:pPr>
                                <w:widowControl w:val="0"/>
                                <w:autoSpaceDE w:val="0"/>
                                <w:autoSpaceDN w:val="0"/>
                                <w:adjustRightInd w:val="0"/>
                                <w:rPr>
                                  <w:ins w:id="703" w:author="Borja Gonzalez" w:date="2017-09-28T17:25:00Z"/>
                                  <w:rFonts w:ascii="Monaco" w:hAnsi="Monaco" w:cs="Monaco"/>
                                  <w:lang w:val="en-US"/>
                                  <w:rPrChange w:id="704" w:author="Borja Gonzalez" w:date="2017-09-28T17:25:00Z">
                                    <w:rPr>
                                      <w:ins w:id="705" w:author="Borja Gonzalez" w:date="2017-09-28T17:25:00Z"/>
                                      <w:rFonts w:ascii="Monaco" w:hAnsi="Monaco" w:cs="Monaco"/>
                                      <w:sz w:val="32"/>
                                      <w:szCs w:val="32"/>
                                      <w:lang w:val="en-US"/>
                                    </w:rPr>
                                  </w:rPrChange>
                                </w:rPr>
                              </w:pPr>
                              <w:proofErr w:type="gramStart"/>
                              <w:ins w:id="706" w:author="Borja Gonzalez" w:date="2017-09-28T17:25:00Z">
                                <w:r w:rsidRPr="003E7E71">
                                  <w:rPr>
                                    <w:rFonts w:ascii="Monaco" w:hAnsi="Monaco" w:cs="Monaco"/>
                                    <w:color w:val="000000"/>
                                    <w:lang w:val="en-US"/>
                                    <w:rPrChange w:id="707" w:author="Borja Gonzalez" w:date="2017-09-28T17:25:00Z">
                                      <w:rPr>
                                        <w:rFonts w:ascii="Monaco" w:hAnsi="Monaco" w:cs="Monaco"/>
                                        <w:color w:val="000000"/>
                                        <w:sz w:val="32"/>
                                        <w:szCs w:val="32"/>
                                        <w:lang w:val="en-US"/>
                                      </w:rPr>
                                    </w:rPrChange>
                                  </w:rPr>
                                  <w:t>io</w:t>
                                </w:r>
                                <w:proofErr w:type="gramEnd"/>
                                <w:r w:rsidRPr="003E7E71">
                                  <w:rPr>
                                    <w:rFonts w:ascii="Monaco" w:hAnsi="Monaco" w:cs="Monaco"/>
                                    <w:lang w:val="en-US"/>
                                    <w:rPrChange w:id="708" w:author="Borja Gonzalez" w:date="2017-09-28T17:25:00Z">
                                      <w:rPr>
                                        <w:rFonts w:ascii="Monaco" w:hAnsi="Monaco" w:cs="Monaco"/>
                                        <w:sz w:val="32"/>
                                        <w:szCs w:val="32"/>
                                        <w:lang w:val="en-US"/>
                                      </w:rPr>
                                    </w:rPrChange>
                                  </w:rPr>
                                  <w:t xml:space="preserve"> </w:t>
                                </w:r>
                                <w:r w:rsidRPr="003E7E71">
                                  <w:rPr>
                                    <w:rFonts w:ascii="Monaco" w:hAnsi="Monaco" w:cs="Monaco"/>
                                    <w:b/>
                                    <w:bCs/>
                                    <w:color w:val="CE5C00"/>
                                    <w:lang w:val="en-US"/>
                                    <w:rPrChange w:id="709" w:author="Borja Gonzalez" w:date="2017-09-28T17:25:00Z">
                                      <w:rPr>
                                        <w:rFonts w:ascii="Monaco" w:hAnsi="Monaco" w:cs="Monaco"/>
                                        <w:b/>
                                        <w:bCs/>
                                        <w:color w:val="CE5C00"/>
                                        <w:sz w:val="32"/>
                                        <w:szCs w:val="32"/>
                                        <w:lang w:val="en-US"/>
                                      </w:rPr>
                                    </w:rPrChange>
                                  </w:rPr>
                                  <w:t>=</w:t>
                                </w:r>
                                <w:r w:rsidRPr="003E7E71">
                                  <w:rPr>
                                    <w:rFonts w:ascii="Monaco" w:hAnsi="Monaco" w:cs="Monaco"/>
                                    <w:lang w:val="en-US"/>
                                    <w:rPrChange w:id="710"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711" w:author="Borja Gonzalez" w:date="2017-09-28T17:25:00Z">
                                      <w:rPr>
                                        <w:rFonts w:ascii="Monaco" w:hAnsi="Monaco" w:cs="Monaco"/>
                                        <w:color w:val="000000"/>
                                        <w:sz w:val="32"/>
                                        <w:szCs w:val="32"/>
                                        <w:lang w:val="en-US"/>
                                      </w:rPr>
                                    </w:rPrChange>
                                  </w:rPr>
                                  <w:t>io</w:t>
                                </w:r>
                                <w:r w:rsidRPr="003E7E71">
                                  <w:rPr>
                                    <w:rFonts w:ascii="Monaco" w:hAnsi="Monaco" w:cs="Monaco"/>
                                    <w:b/>
                                    <w:bCs/>
                                    <w:color w:val="000000"/>
                                    <w:lang w:val="en-US"/>
                                    <w:rPrChange w:id="712"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713" w:author="Borja Gonzalez" w:date="2017-09-28T17:25:00Z">
                                      <w:rPr>
                                        <w:rFonts w:ascii="Monaco" w:hAnsi="Monaco" w:cs="Monaco"/>
                                        <w:color w:val="000000"/>
                                        <w:sz w:val="32"/>
                                        <w:szCs w:val="32"/>
                                        <w:lang w:val="en-US"/>
                                      </w:rPr>
                                    </w:rPrChange>
                                  </w:rPr>
                                  <w:t>listen</w:t>
                                </w:r>
                                <w:r w:rsidRPr="003E7E71">
                                  <w:rPr>
                                    <w:rFonts w:ascii="Monaco" w:hAnsi="Monaco" w:cs="Monaco"/>
                                    <w:b/>
                                    <w:bCs/>
                                    <w:color w:val="000000"/>
                                    <w:lang w:val="en-US"/>
                                    <w:rPrChange w:id="714"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715" w:author="Borja Gonzalez" w:date="2017-09-28T17:25:00Z">
                                      <w:rPr>
                                        <w:rFonts w:ascii="Monaco" w:hAnsi="Monaco" w:cs="Monaco"/>
                                        <w:color w:val="000000"/>
                                        <w:sz w:val="32"/>
                                        <w:szCs w:val="32"/>
                                        <w:lang w:val="en-US"/>
                                      </w:rPr>
                                    </w:rPrChange>
                                  </w:rPr>
                                  <w:t>server</w:t>
                                </w:r>
                                <w:r w:rsidRPr="003E7E71">
                                  <w:rPr>
                                    <w:rFonts w:ascii="Monaco" w:hAnsi="Monaco" w:cs="Monaco"/>
                                    <w:b/>
                                    <w:bCs/>
                                    <w:color w:val="000000"/>
                                    <w:lang w:val="en-US"/>
                                    <w:rPrChange w:id="716" w:author="Borja Gonzalez" w:date="2017-09-28T17:25:00Z">
                                      <w:rPr>
                                        <w:rFonts w:ascii="Monaco" w:hAnsi="Monaco" w:cs="Monaco"/>
                                        <w:b/>
                                        <w:bCs/>
                                        <w:color w:val="000000"/>
                                        <w:sz w:val="32"/>
                                        <w:szCs w:val="32"/>
                                        <w:lang w:val="en-US"/>
                                      </w:rPr>
                                    </w:rPrChange>
                                  </w:rPr>
                                  <w:t>);</w:t>
                                </w:r>
                                <w:r w:rsidRPr="003E7E71">
                                  <w:rPr>
                                    <w:rFonts w:ascii="Monaco" w:hAnsi="Monaco" w:cs="Monaco"/>
                                    <w:lang w:val="en-US"/>
                                    <w:rPrChange w:id="717" w:author="Borja Gonzalez" w:date="2017-09-28T17:25:00Z">
                                      <w:rPr>
                                        <w:rFonts w:ascii="Monaco" w:hAnsi="Monaco" w:cs="Monaco"/>
                                        <w:sz w:val="32"/>
                                        <w:szCs w:val="32"/>
                                        <w:lang w:val="en-US"/>
                                      </w:rPr>
                                    </w:rPrChange>
                                  </w:rPr>
                                  <w:t xml:space="preserve"> </w:t>
                                </w:r>
                              </w:ins>
                            </w:p>
                            <w:p w14:paraId="1D0494F3" w14:textId="77777777" w:rsidR="0089495A" w:rsidRDefault="008949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29" type="#_x0000_t202" style="position:absolute;margin-left:-359.95pt;margin-top:89.4pt;width:468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" filled="f" stroked="f">
                  <v:textbox>
                    <w:txbxContent>
                      <w:p w14:paraId="1AC8E794" w14:textId="77777777" w:rsidR="0089495A" w:rsidRPr="003E7E71" w:rsidRDefault="0089495A" w:rsidP="003E7E71">
                        <w:pPr>
                          <w:widowControl w:val="0"/>
                          <w:autoSpaceDE w:val="0"/>
                          <w:autoSpaceDN w:val="0"/>
                          <w:adjustRightInd w:val="0"/>
                          <w:rPr>
                            <w:ins w:id="718" w:author="Borja Gonzalez" w:date="2017-09-28T17:25:00Z"/>
                            <w:rFonts w:ascii="Monaco" w:hAnsi="Monaco" w:cs="Monaco"/>
                            <w:lang w:val="en-US"/>
                            <w:rPrChange w:id="719" w:author="Borja Gonzalez" w:date="2017-09-28T17:25:00Z">
                              <w:rPr>
                                <w:ins w:id="720" w:author="Borja Gonzalez" w:date="2017-09-28T17:25:00Z"/>
                                <w:rFonts w:ascii="Monaco" w:hAnsi="Monaco" w:cs="Monaco"/>
                                <w:sz w:val="32"/>
                                <w:szCs w:val="32"/>
                                <w:lang w:val="en-US"/>
                              </w:rPr>
                            </w:rPrChange>
                          </w:rPr>
                        </w:pPr>
                        <w:ins w:id="721" w:author="Borja Gonzalez" w:date="2017-09-28T17:25:00Z">
                          <w:r w:rsidRPr="003E7E71">
                            <w:rPr>
                              <w:rFonts w:ascii="Monaco" w:hAnsi="Monaco" w:cs="Monaco"/>
                              <w:b/>
                              <w:bCs/>
                              <w:color w:val="204A87"/>
                              <w:lang w:val="en-US"/>
                              <w:rPrChange w:id="722" w:author="Borja Gonzalez" w:date="2017-09-28T17:25:00Z">
                                <w:rPr>
                                  <w:rFonts w:ascii="Monaco" w:hAnsi="Monaco" w:cs="Monaco"/>
                                  <w:b/>
                                  <w:bCs/>
                                  <w:color w:val="204A87"/>
                                  <w:sz w:val="32"/>
                                  <w:szCs w:val="32"/>
                                  <w:lang w:val="en-US"/>
                                </w:rPr>
                              </w:rPrChange>
                            </w:rPr>
                            <w:t>var</w:t>
                          </w:r>
                          <w:r w:rsidRPr="003E7E71">
                            <w:rPr>
                              <w:rFonts w:ascii="Monaco" w:hAnsi="Monaco" w:cs="Monaco"/>
                              <w:lang w:val="en-US"/>
                              <w:rPrChange w:id="723"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724" w:author="Borja Gonzalez" w:date="2017-09-28T17:25:00Z">
                                <w:rPr>
                                  <w:rFonts w:ascii="Monaco" w:hAnsi="Monaco" w:cs="Monaco"/>
                                  <w:color w:val="000000"/>
                                  <w:sz w:val="32"/>
                                  <w:szCs w:val="32"/>
                                  <w:lang w:val="en-US"/>
                                </w:rPr>
                              </w:rPrChange>
                            </w:rPr>
                            <w:t>server</w:t>
                          </w:r>
                          <w:r w:rsidRPr="003E7E71">
                            <w:rPr>
                              <w:rFonts w:ascii="Monaco" w:hAnsi="Monaco" w:cs="Monaco"/>
                              <w:lang w:val="en-US"/>
                              <w:rPrChange w:id="725" w:author="Borja Gonzalez" w:date="2017-09-28T17:25:00Z">
                                <w:rPr>
                                  <w:rFonts w:ascii="Monaco" w:hAnsi="Monaco" w:cs="Monaco"/>
                                  <w:sz w:val="32"/>
                                  <w:szCs w:val="32"/>
                                  <w:lang w:val="en-US"/>
                                </w:rPr>
                              </w:rPrChange>
                            </w:rPr>
                            <w:t xml:space="preserve"> </w:t>
                          </w:r>
                          <w:r w:rsidRPr="003E7E71">
                            <w:rPr>
                              <w:rFonts w:ascii="Monaco" w:hAnsi="Monaco" w:cs="Monaco"/>
                              <w:b/>
                              <w:bCs/>
                              <w:color w:val="CE5C00"/>
                              <w:lang w:val="en-US"/>
                              <w:rPrChange w:id="726" w:author="Borja Gonzalez" w:date="2017-09-28T17:25:00Z">
                                <w:rPr>
                                  <w:rFonts w:ascii="Monaco" w:hAnsi="Monaco" w:cs="Monaco"/>
                                  <w:b/>
                                  <w:bCs/>
                                  <w:color w:val="CE5C00"/>
                                  <w:sz w:val="32"/>
                                  <w:szCs w:val="32"/>
                                  <w:lang w:val="en-US"/>
                                </w:rPr>
                              </w:rPrChange>
                            </w:rPr>
                            <w:t>=</w:t>
                          </w:r>
                          <w:r w:rsidRPr="003E7E71">
                            <w:rPr>
                              <w:rFonts w:ascii="Monaco" w:hAnsi="Monaco" w:cs="Monaco"/>
                              <w:lang w:val="en-US"/>
                              <w:rPrChange w:id="727"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728" w:author="Borja Gonzalez" w:date="2017-09-28T17:25:00Z">
                                <w:rPr>
                                  <w:rFonts w:ascii="Monaco" w:hAnsi="Monaco" w:cs="Monaco"/>
                                  <w:color w:val="000000"/>
                                  <w:sz w:val="32"/>
                                  <w:szCs w:val="32"/>
                                  <w:lang w:val="en-US"/>
                                </w:rPr>
                              </w:rPrChange>
                            </w:rPr>
                            <w:t>http</w:t>
                          </w:r>
                          <w:r w:rsidRPr="003E7E71">
                            <w:rPr>
                              <w:rFonts w:ascii="Monaco" w:hAnsi="Monaco" w:cs="Monaco"/>
                              <w:b/>
                              <w:bCs/>
                              <w:color w:val="000000"/>
                              <w:lang w:val="en-US"/>
                              <w:rPrChange w:id="729"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730" w:author="Borja Gonzalez" w:date="2017-09-28T17:25:00Z">
                                <w:rPr>
                                  <w:rFonts w:ascii="Monaco" w:hAnsi="Monaco" w:cs="Monaco"/>
                                  <w:color w:val="000000"/>
                                  <w:sz w:val="32"/>
                                  <w:szCs w:val="32"/>
                                  <w:lang w:val="en-US"/>
                                </w:rPr>
                              </w:rPrChange>
                            </w:rPr>
                            <w:t>createServer</w:t>
                          </w:r>
                          <w:r w:rsidRPr="003E7E71">
                            <w:rPr>
                              <w:rFonts w:ascii="Monaco" w:hAnsi="Monaco" w:cs="Monaco"/>
                              <w:b/>
                              <w:bCs/>
                              <w:color w:val="000000"/>
                              <w:lang w:val="en-US"/>
                              <w:rPrChange w:id="731"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732" w:author="Borja Gonzalez" w:date="2017-09-28T17:25:00Z">
                                <w:rPr>
                                  <w:rFonts w:ascii="Monaco" w:hAnsi="Monaco" w:cs="Monaco"/>
                                  <w:color w:val="000000"/>
                                  <w:sz w:val="32"/>
                                  <w:szCs w:val="32"/>
                                  <w:lang w:val="en-US"/>
                                </w:rPr>
                              </w:rPrChange>
                            </w:rPr>
                            <w:t>app</w:t>
                          </w:r>
                          <w:r w:rsidRPr="003E7E71">
                            <w:rPr>
                              <w:rFonts w:ascii="Monaco" w:hAnsi="Monaco" w:cs="Monaco"/>
                              <w:b/>
                              <w:bCs/>
                              <w:color w:val="000000"/>
                              <w:lang w:val="en-US"/>
                              <w:rPrChange w:id="733"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734" w:author="Borja Gonzalez" w:date="2017-09-28T17:25:00Z">
                                <w:rPr>
                                  <w:rFonts w:ascii="Monaco" w:hAnsi="Monaco" w:cs="Monaco"/>
                                  <w:color w:val="000000"/>
                                  <w:sz w:val="32"/>
                                  <w:szCs w:val="32"/>
                                  <w:lang w:val="en-US"/>
                                </w:rPr>
                              </w:rPrChange>
                            </w:rPr>
                            <w:t>listen</w:t>
                          </w:r>
                          <w:r w:rsidRPr="003E7E71">
                            <w:rPr>
                              <w:rFonts w:ascii="Monaco" w:hAnsi="Monaco" w:cs="Monaco"/>
                              <w:b/>
                              <w:bCs/>
                              <w:color w:val="000000"/>
                              <w:lang w:val="en-US"/>
                              <w:rPrChange w:id="735" w:author="Borja Gonzalez" w:date="2017-09-28T17:25:00Z">
                                <w:rPr>
                                  <w:rFonts w:ascii="Monaco" w:hAnsi="Monaco" w:cs="Monaco"/>
                                  <w:b/>
                                  <w:bCs/>
                                  <w:color w:val="000000"/>
                                  <w:sz w:val="32"/>
                                  <w:szCs w:val="32"/>
                                  <w:lang w:val="en-US"/>
                                </w:rPr>
                              </w:rPrChange>
                            </w:rPr>
                            <w:t>(</w:t>
                          </w:r>
                          <w:r w:rsidRPr="003E7E71">
                            <w:rPr>
                              <w:rFonts w:ascii="Monaco" w:hAnsi="Monaco" w:cs="Monaco"/>
                              <w:b/>
                              <w:bCs/>
                              <w:color w:val="0000CF"/>
                              <w:lang w:val="en-US"/>
                              <w:rPrChange w:id="736" w:author="Borja Gonzalez" w:date="2017-09-28T17:25:00Z">
                                <w:rPr>
                                  <w:rFonts w:ascii="Monaco" w:hAnsi="Monaco" w:cs="Monaco"/>
                                  <w:b/>
                                  <w:bCs/>
                                  <w:color w:val="0000CF"/>
                                  <w:sz w:val="32"/>
                                  <w:szCs w:val="32"/>
                                  <w:lang w:val="en-US"/>
                                </w:rPr>
                              </w:rPrChange>
                            </w:rPr>
                            <w:t>8124</w:t>
                          </w:r>
                          <w:r w:rsidRPr="003E7E71">
                            <w:rPr>
                              <w:rFonts w:ascii="Monaco" w:hAnsi="Monaco" w:cs="Monaco"/>
                              <w:b/>
                              <w:bCs/>
                              <w:color w:val="000000"/>
                              <w:lang w:val="en-US"/>
                              <w:rPrChange w:id="737" w:author="Borja Gonzalez" w:date="2017-09-28T17:25:00Z">
                                <w:rPr>
                                  <w:rFonts w:ascii="Monaco" w:hAnsi="Monaco" w:cs="Monaco"/>
                                  <w:b/>
                                  <w:bCs/>
                                  <w:color w:val="000000"/>
                                  <w:sz w:val="32"/>
                                  <w:szCs w:val="32"/>
                                  <w:lang w:val="en-US"/>
                                </w:rPr>
                              </w:rPrChange>
                            </w:rPr>
                            <w:t>,</w:t>
                          </w:r>
                          <w:r w:rsidRPr="003E7E71">
                            <w:rPr>
                              <w:rFonts w:ascii="Monaco" w:hAnsi="Monaco" w:cs="Monaco"/>
                              <w:lang w:val="en-US"/>
                              <w:rPrChange w:id="738" w:author="Borja Gonzalez" w:date="2017-09-28T17:25:00Z">
                                <w:rPr>
                                  <w:rFonts w:ascii="Monaco" w:hAnsi="Monaco" w:cs="Monaco"/>
                                  <w:sz w:val="32"/>
                                  <w:szCs w:val="32"/>
                                  <w:lang w:val="en-US"/>
                                </w:rPr>
                              </w:rPrChange>
                            </w:rPr>
                            <w:t xml:space="preserve"> </w:t>
                          </w:r>
                          <w:r w:rsidRPr="003E7E71">
                            <w:rPr>
                              <w:rFonts w:ascii="Monaco" w:hAnsi="Monaco" w:cs="Monaco"/>
                              <w:color w:val="4E9A06"/>
                              <w:lang w:val="en-US"/>
                              <w:rPrChange w:id="739" w:author="Borja Gonzalez" w:date="2017-09-28T17:25:00Z">
                                <w:rPr>
                                  <w:rFonts w:ascii="Monaco" w:hAnsi="Monaco" w:cs="Monaco"/>
                                  <w:color w:val="4E9A06"/>
                                  <w:sz w:val="32"/>
                                  <w:szCs w:val="32"/>
                                  <w:lang w:val="en-US"/>
                                </w:rPr>
                              </w:rPrChange>
                            </w:rPr>
                            <w:t>'172.20.10.5'</w:t>
                          </w:r>
                          <w:r w:rsidRPr="003E7E71">
                            <w:rPr>
                              <w:rFonts w:ascii="Monaco" w:hAnsi="Monaco" w:cs="Monaco"/>
                              <w:b/>
                              <w:bCs/>
                              <w:color w:val="000000"/>
                              <w:lang w:val="en-US"/>
                              <w:rPrChange w:id="740" w:author="Borja Gonzalez" w:date="2017-09-28T17:25:00Z">
                                <w:rPr>
                                  <w:rFonts w:ascii="Monaco" w:hAnsi="Monaco" w:cs="Monaco"/>
                                  <w:b/>
                                  <w:bCs/>
                                  <w:color w:val="000000"/>
                                  <w:sz w:val="32"/>
                                  <w:szCs w:val="32"/>
                                  <w:lang w:val="en-US"/>
                                </w:rPr>
                              </w:rPrChange>
                            </w:rPr>
                            <w:t>);</w:t>
                          </w:r>
                        </w:ins>
                      </w:p>
                      <w:p w14:paraId="2868EC03" w14:textId="77777777" w:rsidR="0089495A" w:rsidRPr="003E7E71" w:rsidRDefault="0089495A" w:rsidP="003E7E71">
                        <w:pPr>
                          <w:widowControl w:val="0"/>
                          <w:autoSpaceDE w:val="0"/>
                          <w:autoSpaceDN w:val="0"/>
                          <w:adjustRightInd w:val="0"/>
                          <w:rPr>
                            <w:ins w:id="741" w:author="Borja Gonzalez" w:date="2017-09-28T17:25:00Z"/>
                            <w:rFonts w:ascii="Monaco" w:hAnsi="Monaco" w:cs="Monaco"/>
                            <w:lang w:val="en-US"/>
                            <w:rPrChange w:id="742" w:author="Borja Gonzalez" w:date="2017-09-28T17:25:00Z">
                              <w:rPr>
                                <w:ins w:id="743" w:author="Borja Gonzalez" w:date="2017-09-28T17:25:00Z"/>
                                <w:rFonts w:ascii="Monaco" w:hAnsi="Monaco" w:cs="Monaco"/>
                                <w:sz w:val="32"/>
                                <w:szCs w:val="32"/>
                                <w:lang w:val="en-US"/>
                              </w:rPr>
                            </w:rPrChange>
                          </w:rPr>
                        </w:pPr>
                        <w:proofErr w:type="gramStart"/>
                        <w:ins w:id="744" w:author="Borja Gonzalez" w:date="2017-09-28T17:25:00Z">
                          <w:r w:rsidRPr="003E7E71">
                            <w:rPr>
                              <w:rFonts w:ascii="Monaco" w:hAnsi="Monaco" w:cs="Monaco"/>
                              <w:color w:val="000000"/>
                              <w:lang w:val="en-US"/>
                              <w:rPrChange w:id="745" w:author="Borja Gonzalez" w:date="2017-09-28T17:25:00Z">
                                <w:rPr>
                                  <w:rFonts w:ascii="Monaco" w:hAnsi="Monaco" w:cs="Monaco"/>
                                  <w:color w:val="000000"/>
                                  <w:sz w:val="32"/>
                                  <w:szCs w:val="32"/>
                                  <w:lang w:val="en-US"/>
                                </w:rPr>
                              </w:rPrChange>
                            </w:rPr>
                            <w:t>io</w:t>
                          </w:r>
                          <w:proofErr w:type="gramEnd"/>
                          <w:r w:rsidRPr="003E7E71">
                            <w:rPr>
                              <w:rFonts w:ascii="Monaco" w:hAnsi="Monaco" w:cs="Monaco"/>
                              <w:lang w:val="en-US"/>
                              <w:rPrChange w:id="746" w:author="Borja Gonzalez" w:date="2017-09-28T17:25:00Z">
                                <w:rPr>
                                  <w:rFonts w:ascii="Monaco" w:hAnsi="Monaco" w:cs="Monaco"/>
                                  <w:sz w:val="32"/>
                                  <w:szCs w:val="32"/>
                                  <w:lang w:val="en-US"/>
                                </w:rPr>
                              </w:rPrChange>
                            </w:rPr>
                            <w:t xml:space="preserve"> </w:t>
                          </w:r>
                          <w:r w:rsidRPr="003E7E71">
                            <w:rPr>
                              <w:rFonts w:ascii="Monaco" w:hAnsi="Monaco" w:cs="Monaco"/>
                              <w:b/>
                              <w:bCs/>
                              <w:color w:val="CE5C00"/>
                              <w:lang w:val="en-US"/>
                              <w:rPrChange w:id="747" w:author="Borja Gonzalez" w:date="2017-09-28T17:25:00Z">
                                <w:rPr>
                                  <w:rFonts w:ascii="Monaco" w:hAnsi="Monaco" w:cs="Monaco"/>
                                  <w:b/>
                                  <w:bCs/>
                                  <w:color w:val="CE5C00"/>
                                  <w:sz w:val="32"/>
                                  <w:szCs w:val="32"/>
                                  <w:lang w:val="en-US"/>
                                </w:rPr>
                              </w:rPrChange>
                            </w:rPr>
                            <w:t>=</w:t>
                          </w:r>
                          <w:r w:rsidRPr="003E7E71">
                            <w:rPr>
                              <w:rFonts w:ascii="Monaco" w:hAnsi="Monaco" w:cs="Monaco"/>
                              <w:lang w:val="en-US"/>
                              <w:rPrChange w:id="748"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749" w:author="Borja Gonzalez" w:date="2017-09-28T17:25:00Z">
                                <w:rPr>
                                  <w:rFonts w:ascii="Monaco" w:hAnsi="Monaco" w:cs="Monaco"/>
                                  <w:color w:val="000000"/>
                                  <w:sz w:val="32"/>
                                  <w:szCs w:val="32"/>
                                  <w:lang w:val="en-US"/>
                                </w:rPr>
                              </w:rPrChange>
                            </w:rPr>
                            <w:t>io</w:t>
                          </w:r>
                          <w:r w:rsidRPr="003E7E71">
                            <w:rPr>
                              <w:rFonts w:ascii="Monaco" w:hAnsi="Monaco" w:cs="Monaco"/>
                              <w:b/>
                              <w:bCs/>
                              <w:color w:val="000000"/>
                              <w:lang w:val="en-US"/>
                              <w:rPrChange w:id="750"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751" w:author="Borja Gonzalez" w:date="2017-09-28T17:25:00Z">
                                <w:rPr>
                                  <w:rFonts w:ascii="Monaco" w:hAnsi="Monaco" w:cs="Monaco"/>
                                  <w:color w:val="000000"/>
                                  <w:sz w:val="32"/>
                                  <w:szCs w:val="32"/>
                                  <w:lang w:val="en-US"/>
                                </w:rPr>
                              </w:rPrChange>
                            </w:rPr>
                            <w:t>listen</w:t>
                          </w:r>
                          <w:r w:rsidRPr="003E7E71">
                            <w:rPr>
                              <w:rFonts w:ascii="Monaco" w:hAnsi="Monaco" w:cs="Monaco"/>
                              <w:b/>
                              <w:bCs/>
                              <w:color w:val="000000"/>
                              <w:lang w:val="en-US"/>
                              <w:rPrChange w:id="752"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753" w:author="Borja Gonzalez" w:date="2017-09-28T17:25:00Z">
                                <w:rPr>
                                  <w:rFonts w:ascii="Monaco" w:hAnsi="Monaco" w:cs="Monaco"/>
                                  <w:color w:val="000000"/>
                                  <w:sz w:val="32"/>
                                  <w:szCs w:val="32"/>
                                  <w:lang w:val="en-US"/>
                                </w:rPr>
                              </w:rPrChange>
                            </w:rPr>
                            <w:t>server</w:t>
                          </w:r>
                          <w:r w:rsidRPr="003E7E71">
                            <w:rPr>
                              <w:rFonts w:ascii="Monaco" w:hAnsi="Monaco" w:cs="Monaco"/>
                              <w:b/>
                              <w:bCs/>
                              <w:color w:val="000000"/>
                              <w:lang w:val="en-US"/>
                              <w:rPrChange w:id="754" w:author="Borja Gonzalez" w:date="2017-09-28T17:25:00Z">
                                <w:rPr>
                                  <w:rFonts w:ascii="Monaco" w:hAnsi="Monaco" w:cs="Monaco"/>
                                  <w:b/>
                                  <w:bCs/>
                                  <w:color w:val="000000"/>
                                  <w:sz w:val="32"/>
                                  <w:szCs w:val="32"/>
                                  <w:lang w:val="en-US"/>
                                </w:rPr>
                              </w:rPrChange>
                            </w:rPr>
                            <w:t>);</w:t>
                          </w:r>
                          <w:r w:rsidRPr="003E7E71">
                            <w:rPr>
                              <w:rFonts w:ascii="Monaco" w:hAnsi="Monaco" w:cs="Monaco"/>
                              <w:lang w:val="en-US"/>
                              <w:rPrChange w:id="755" w:author="Borja Gonzalez" w:date="2017-09-28T17:25:00Z">
                                <w:rPr>
                                  <w:rFonts w:ascii="Monaco" w:hAnsi="Monaco" w:cs="Monaco"/>
                                  <w:sz w:val="32"/>
                                  <w:szCs w:val="32"/>
                                  <w:lang w:val="en-US"/>
                                </w:rPr>
                              </w:rPrChange>
                            </w:rPr>
                            <w:t xml:space="preserve"> </w:t>
                          </w:r>
                        </w:ins>
                      </w:p>
                      <w:p w14:paraId="1D0494F3" w14:textId="77777777" w:rsidR="0089495A" w:rsidRDefault="0089495A"/>
                    </w:txbxContent>
                  </v:textbox>
                  <w10:wrap type="square"/>
                </v:shape>
              </w:pict>
            </mc:Fallback>
          </mc:AlternateContent>
        </w:r>
      </w:ins>
      <w:r w:rsidR="00F265D5">
        <w:t xml:space="preserve">3.  Creamos 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Con la instancia creada se iniciara una comunicación websocket pasando la instancia como parámetro.</w:t>
      </w:r>
    </w:p>
    <w:p w14:paraId="5A8A73A4" w14:textId="001E7503" w:rsidR="00F265D5" w:rsidDel="003E7E71" w:rsidRDefault="00F265D5" w:rsidP="00A51E6E">
      <w:pPr>
        <w:rPr>
          <w:del w:id="756" w:author="Borja Gonzalez" w:date="2017-09-28T17:25:00Z"/>
        </w:rPr>
      </w:pPr>
    </w:p>
    <w:p w14:paraId="3B59C731" w14:textId="5589347B" w:rsidR="001837C3" w:rsidRDefault="001837C3" w:rsidP="00A51E6E">
      <w:del w:id="757" w:author="Borja Gonzalez" w:date="2017-09-28T17:25:00Z">
        <w:r w:rsidDel="003E7E71">
          <w:rPr>
            <w:noProof/>
            <w:lang w:val="en-US"/>
          </w:rPr>
          <w:drawing>
            <wp:inline distT="0" distB="0" distL="0" distR="0" wp14:anchorId="1EE1E540" wp14:editId="0BAF360B">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del>
    </w:p>
    <w:p w14:paraId="60581F0E" w14:textId="77777777" w:rsidR="00F265D5" w:rsidRDefault="00F265D5" w:rsidP="00A51E6E"/>
    <w:p w14:paraId="2AE53E43" w14:textId="1F0E300A" w:rsidR="001837C3" w:rsidRDefault="003E7E71" w:rsidP="00A51E6E">
      <w:ins w:id="758" w:author="Borja Gonzalez" w:date="2017-09-28T17:25:00Z">
        <w:r>
          <w:rPr>
            <w:noProof/>
            <w:lang w:val="en-US"/>
          </w:rPr>
          <mc:AlternateContent>
            <mc:Choice Requires="wps">
              <w:drawing>
                <wp:anchor distT="0" distB="0" distL="114300" distR="114300" simplePos="0" relativeHeight="251668480" behindDoc="0" locked="0" layoutInCell="1" allowOverlap="1" wp14:anchorId="6A5227F2" wp14:editId="481F372B">
                  <wp:simplePos x="0" y="0"/>
                  <wp:positionH relativeFrom="column">
                    <wp:posOffset>0</wp:posOffset>
                  </wp:positionH>
                  <wp:positionV relativeFrom="paragraph">
                    <wp:posOffset>837565</wp:posOffset>
                  </wp:positionV>
                  <wp:extent cx="4686300" cy="342900"/>
                  <wp:effectExtent l="0" t="0" r="0" b="12700"/>
                  <wp:wrapSquare wrapText="bothSides"/>
                  <wp:docPr id="71" name="Text Box 71"/>
                  <wp:cNvGraphicFramePr/>
                  <a:graphic xmlns:a="http://schemas.openxmlformats.org/drawingml/2006/main">
                    <a:graphicData uri="http://schemas.microsoft.com/office/word/2010/wordprocessingShape">
                      <wps:wsp>
                        <wps:cNvSpPr txBox="1"/>
                        <wps:spPr>
                          <a:xfrm>
                            <a:off x="0" y="0"/>
                            <a:ext cx="4686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C11F6A" w14:textId="77777777" w:rsidR="0089495A" w:rsidRPr="003E7E71" w:rsidRDefault="0089495A" w:rsidP="003E7E71">
                              <w:pPr>
                                <w:widowControl w:val="0"/>
                                <w:autoSpaceDE w:val="0"/>
                                <w:autoSpaceDN w:val="0"/>
                                <w:adjustRightInd w:val="0"/>
                                <w:rPr>
                                  <w:ins w:id="759" w:author="Borja Gonzalez" w:date="2017-09-28T17:25:00Z"/>
                                  <w:rFonts w:ascii="Monaco" w:hAnsi="Monaco" w:cs="Monaco"/>
                                  <w:lang w:val="en-US"/>
                                  <w:rPrChange w:id="760" w:author="Borja Gonzalez" w:date="2017-09-28T17:26:00Z">
                                    <w:rPr>
                                      <w:ins w:id="761" w:author="Borja Gonzalez" w:date="2017-09-28T17:25:00Z"/>
                                      <w:rFonts w:ascii="Monaco" w:hAnsi="Monaco" w:cs="Monaco"/>
                                      <w:sz w:val="32"/>
                                      <w:szCs w:val="32"/>
                                      <w:lang w:val="en-US"/>
                                    </w:rPr>
                                  </w:rPrChange>
                                </w:rPr>
                              </w:pPr>
                              <w:ins w:id="762" w:author="Borja Gonzalez" w:date="2017-09-28T17:25:00Z">
                                <w:r w:rsidRPr="003E7E71">
                                  <w:rPr>
                                    <w:rFonts w:ascii="Monaco" w:hAnsi="Monaco" w:cs="Monaco"/>
                                    <w:color w:val="000000"/>
                                    <w:lang w:val="en-US"/>
                                    <w:rPrChange w:id="763" w:author="Borja Gonzalez" w:date="2017-09-28T17:26:00Z">
                                      <w:rPr>
                                        <w:rFonts w:ascii="Monaco" w:hAnsi="Monaco" w:cs="Monaco"/>
                                        <w:color w:val="000000"/>
                                        <w:sz w:val="32"/>
                                        <w:szCs w:val="32"/>
                                        <w:lang w:val="en-US"/>
                                      </w:rPr>
                                    </w:rPrChange>
                                  </w:rPr>
                                  <w:t>io</w:t>
                                </w:r>
                                <w:r w:rsidRPr="003E7E71">
                                  <w:rPr>
                                    <w:rFonts w:ascii="Monaco" w:hAnsi="Monaco" w:cs="Monaco"/>
                                    <w:b/>
                                    <w:bCs/>
                                    <w:color w:val="000000"/>
                                    <w:lang w:val="en-US"/>
                                    <w:rPrChange w:id="764"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765" w:author="Borja Gonzalez" w:date="2017-09-28T17:26:00Z">
                                      <w:rPr>
                                        <w:rFonts w:ascii="Monaco" w:hAnsi="Monaco" w:cs="Monaco"/>
                                        <w:color w:val="000000"/>
                                        <w:sz w:val="32"/>
                                        <w:szCs w:val="32"/>
                                        <w:lang w:val="en-US"/>
                                      </w:rPr>
                                    </w:rPrChange>
                                  </w:rPr>
                                  <w:t>sockets</w:t>
                                </w:r>
                                <w:r w:rsidRPr="003E7E71">
                                  <w:rPr>
                                    <w:rFonts w:ascii="Monaco" w:hAnsi="Monaco" w:cs="Monaco"/>
                                    <w:b/>
                                    <w:bCs/>
                                    <w:color w:val="000000"/>
                                    <w:lang w:val="en-US"/>
                                    <w:rPrChange w:id="766"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767" w:author="Borja Gonzalez" w:date="2017-09-28T17:26:00Z">
                                      <w:rPr>
                                        <w:rFonts w:ascii="Monaco" w:hAnsi="Monaco" w:cs="Monaco"/>
                                        <w:color w:val="000000"/>
                                        <w:sz w:val="32"/>
                                        <w:szCs w:val="32"/>
                                        <w:lang w:val="en-US"/>
                                      </w:rPr>
                                    </w:rPrChange>
                                  </w:rPr>
                                  <w:t>on</w:t>
                                </w:r>
                                <w:r w:rsidRPr="003E7E71">
                                  <w:rPr>
                                    <w:rFonts w:ascii="Monaco" w:hAnsi="Monaco" w:cs="Monaco"/>
                                    <w:b/>
                                    <w:bCs/>
                                    <w:color w:val="000000"/>
                                    <w:lang w:val="en-US"/>
                                    <w:rPrChange w:id="768" w:author="Borja Gonzalez" w:date="2017-09-28T17:26:00Z">
                                      <w:rPr>
                                        <w:rFonts w:ascii="Monaco" w:hAnsi="Monaco" w:cs="Monaco"/>
                                        <w:b/>
                                        <w:bCs/>
                                        <w:color w:val="000000"/>
                                        <w:sz w:val="32"/>
                                        <w:szCs w:val="32"/>
                                        <w:lang w:val="en-US"/>
                                      </w:rPr>
                                    </w:rPrChange>
                                  </w:rPr>
                                  <w:t>(</w:t>
                                </w:r>
                                <w:r w:rsidRPr="003E7E71">
                                  <w:rPr>
                                    <w:rFonts w:ascii="Monaco" w:hAnsi="Monaco" w:cs="Monaco"/>
                                    <w:color w:val="4E9A06"/>
                                    <w:lang w:val="en-US"/>
                                    <w:rPrChange w:id="769" w:author="Borja Gonzalez" w:date="2017-09-28T17:26:00Z">
                                      <w:rPr>
                                        <w:rFonts w:ascii="Monaco" w:hAnsi="Monaco" w:cs="Monaco"/>
                                        <w:color w:val="4E9A06"/>
                                        <w:sz w:val="32"/>
                                        <w:szCs w:val="32"/>
                                        <w:lang w:val="en-US"/>
                                      </w:rPr>
                                    </w:rPrChange>
                                  </w:rPr>
                                  <w:t>"connection"</w:t>
                                </w:r>
                                <w:r w:rsidRPr="003E7E71">
                                  <w:rPr>
                                    <w:rFonts w:ascii="Monaco" w:hAnsi="Monaco" w:cs="Monaco"/>
                                    <w:b/>
                                    <w:bCs/>
                                    <w:color w:val="000000"/>
                                    <w:lang w:val="en-US"/>
                                    <w:rPrChange w:id="770" w:author="Borja Gonzalez" w:date="2017-09-28T17:26:00Z">
                                      <w:rPr>
                                        <w:rFonts w:ascii="Monaco" w:hAnsi="Monaco" w:cs="Monaco"/>
                                        <w:b/>
                                        <w:bCs/>
                                        <w:color w:val="000000"/>
                                        <w:sz w:val="32"/>
                                        <w:szCs w:val="32"/>
                                        <w:lang w:val="en-US"/>
                                      </w:rPr>
                                    </w:rPrChange>
                                  </w:rPr>
                                  <w:t>,</w:t>
                                </w:r>
                                <w:r w:rsidRPr="003E7E71">
                                  <w:rPr>
                                    <w:rFonts w:ascii="Monaco" w:hAnsi="Monaco" w:cs="Monaco"/>
                                    <w:b/>
                                    <w:bCs/>
                                    <w:color w:val="204A87"/>
                                    <w:lang w:val="en-US"/>
                                    <w:rPrChange w:id="771" w:author="Borja Gonzalez" w:date="2017-09-28T17:26:00Z">
                                      <w:rPr>
                                        <w:rFonts w:ascii="Monaco" w:hAnsi="Monaco" w:cs="Monaco"/>
                                        <w:b/>
                                        <w:bCs/>
                                        <w:color w:val="204A87"/>
                                        <w:sz w:val="32"/>
                                        <w:szCs w:val="32"/>
                                        <w:lang w:val="en-US"/>
                                      </w:rPr>
                                    </w:rPrChange>
                                  </w:rPr>
                                  <w:t>function</w:t>
                                </w:r>
                                <w:r w:rsidRPr="003E7E71">
                                  <w:rPr>
                                    <w:rFonts w:ascii="Monaco" w:hAnsi="Monaco" w:cs="Monaco"/>
                                    <w:b/>
                                    <w:bCs/>
                                    <w:color w:val="000000"/>
                                    <w:lang w:val="en-US"/>
                                    <w:rPrChange w:id="772"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773" w:author="Borja Gonzalez" w:date="2017-09-28T17:26:00Z">
                                      <w:rPr>
                                        <w:rFonts w:ascii="Monaco" w:hAnsi="Monaco" w:cs="Monaco"/>
                                        <w:color w:val="000000"/>
                                        <w:sz w:val="32"/>
                                        <w:szCs w:val="32"/>
                                        <w:lang w:val="en-US"/>
                                      </w:rPr>
                                    </w:rPrChange>
                                  </w:rPr>
                                  <w:t>socket</w:t>
                                </w:r>
                                <w:r w:rsidRPr="003E7E71">
                                  <w:rPr>
                                    <w:rFonts w:ascii="Monaco" w:hAnsi="Monaco" w:cs="Monaco"/>
                                    <w:b/>
                                    <w:bCs/>
                                    <w:color w:val="000000"/>
                                    <w:lang w:val="en-US"/>
                                    <w:rPrChange w:id="774" w:author="Borja Gonzalez" w:date="2017-09-28T17:26:00Z">
                                      <w:rPr>
                                        <w:rFonts w:ascii="Monaco" w:hAnsi="Monaco" w:cs="Monaco"/>
                                        <w:b/>
                                        <w:bCs/>
                                        <w:color w:val="000000"/>
                                        <w:sz w:val="32"/>
                                        <w:szCs w:val="32"/>
                                        <w:lang w:val="en-US"/>
                                      </w:rPr>
                                    </w:rPrChange>
                                  </w:rPr>
                                  <w:t>){</w:t>
                                </w:r>
                              </w:ins>
                            </w:p>
                            <w:p w14:paraId="2D404EB3" w14:textId="77777777" w:rsidR="0089495A" w:rsidRDefault="008949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30" type="#_x0000_t202" style="position:absolute;margin-left:0;margin-top:65.95pt;width:369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" filled="f" stroked="f">
                  <v:textbox>
                    <w:txbxContent>
                      <w:p w14:paraId="1DC11F6A" w14:textId="77777777" w:rsidR="0089495A" w:rsidRPr="003E7E71" w:rsidRDefault="0089495A" w:rsidP="003E7E71">
                        <w:pPr>
                          <w:widowControl w:val="0"/>
                          <w:autoSpaceDE w:val="0"/>
                          <w:autoSpaceDN w:val="0"/>
                          <w:adjustRightInd w:val="0"/>
                          <w:rPr>
                            <w:ins w:id="775" w:author="Borja Gonzalez" w:date="2017-09-28T17:25:00Z"/>
                            <w:rFonts w:ascii="Monaco" w:hAnsi="Monaco" w:cs="Monaco"/>
                            <w:lang w:val="en-US"/>
                            <w:rPrChange w:id="776" w:author="Borja Gonzalez" w:date="2017-09-28T17:26:00Z">
                              <w:rPr>
                                <w:ins w:id="777" w:author="Borja Gonzalez" w:date="2017-09-28T17:25:00Z"/>
                                <w:rFonts w:ascii="Monaco" w:hAnsi="Monaco" w:cs="Monaco"/>
                                <w:sz w:val="32"/>
                                <w:szCs w:val="32"/>
                                <w:lang w:val="en-US"/>
                              </w:rPr>
                            </w:rPrChange>
                          </w:rPr>
                        </w:pPr>
                        <w:ins w:id="778" w:author="Borja Gonzalez" w:date="2017-09-28T17:25:00Z">
                          <w:r w:rsidRPr="003E7E71">
                            <w:rPr>
                              <w:rFonts w:ascii="Monaco" w:hAnsi="Monaco" w:cs="Monaco"/>
                              <w:color w:val="000000"/>
                              <w:lang w:val="en-US"/>
                              <w:rPrChange w:id="779" w:author="Borja Gonzalez" w:date="2017-09-28T17:26:00Z">
                                <w:rPr>
                                  <w:rFonts w:ascii="Monaco" w:hAnsi="Monaco" w:cs="Monaco"/>
                                  <w:color w:val="000000"/>
                                  <w:sz w:val="32"/>
                                  <w:szCs w:val="32"/>
                                  <w:lang w:val="en-US"/>
                                </w:rPr>
                              </w:rPrChange>
                            </w:rPr>
                            <w:t>io</w:t>
                          </w:r>
                          <w:r w:rsidRPr="003E7E71">
                            <w:rPr>
                              <w:rFonts w:ascii="Monaco" w:hAnsi="Monaco" w:cs="Monaco"/>
                              <w:b/>
                              <w:bCs/>
                              <w:color w:val="000000"/>
                              <w:lang w:val="en-US"/>
                              <w:rPrChange w:id="780"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781" w:author="Borja Gonzalez" w:date="2017-09-28T17:26:00Z">
                                <w:rPr>
                                  <w:rFonts w:ascii="Monaco" w:hAnsi="Monaco" w:cs="Monaco"/>
                                  <w:color w:val="000000"/>
                                  <w:sz w:val="32"/>
                                  <w:szCs w:val="32"/>
                                  <w:lang w:val="en-US"/>
                                </w:rPr>
                              </w:rPrChange>
                            </w:rPr>
                            <w:t>sockets</w:t>
                          </w:r>
                          <w:r w:rsidRPr="003E7E71">
                            <w:rPr>
                              <w:rFonts w:ascii="Monaco" w:hAnsi="Monaco" w:cs="Monaco"/>
                              <w:b/>
                              <w:bCs/>
                              <w:color w:val="000000"/>
                              <w:lang w:val="en-US"/>
                              <w:rPrChange w:id="782"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783" w:author="Borja Gonzalez" w:date="2017-09-28T17:26:00Z">
                                <w:rPr>
                                  <w:rFonts w:ascii="Monaco" w:hAnsi="Monaco" w:cs="Monaco"/>
                                  <w:color w:val="000000"/>
                                  <w:sz w:val="32"/>
                                  <w:szCs w:val="32"/>
                                  <w:lang w:val="en-US"/>
                                </w:rPr>
                              </w:rPrChange>
                            </w:rPr>
                            <w:t>on</w:t>
                          </w:r>
                          <w:r w:rsidRPr="003E7E71">
                            <w:rPr>
                              <w:rFonts w:ascii="Monaco" w:hAnsi="Monaco" w:cs="Monaco"/>
                              <w:b/>
                              <w:bCs/>
                              <w:color w:val="000000"/>
                              <w:lang w:val="en-US"/>
                              <w:rPrChange w:id="784" w:author="Borja Gonzalez" w:date="2017-09-28T17:26:00Z">
                                <w:rPr>
                                  <w:rFonts w:ascii="Monaco" w:hAnsi="Monaco" w:cs="Monaco"/>
                                  <w:b/>
                                  <w:bCs/>
                                  <w:color w:val="000000"/>
                                  <w:sz w:val="32"/>
                                  <w:szCs w:val="32"/>
                                  <w:lang w:val="en-US"/>
                                </w:rPr>
                              </w:rPrChange>
                            </w:rPr>
                            <w:t>(</w:t>
                          </w:r>
                          <w:r w:rsidRPr="003E7E71">
                            <w:rPr>
                              <w:rFonts w:ascii="Monaco" w:hAnsi="Monaco" w:cs="Monaco"/>
                              <w:color w:val="4E9A06"/>
                              <w:lang w:val="en-US"/>
                              <w:rPrChange w:id="785" w:author="Borja Gonzalez" w:date="2017-09-28T17:26:00Z">
                                <w:rPr>
                                  <w:rFonts w:ascii="Monaco" w:hAnsi="Monaco" w:cs="Monaco"/>
                                  <w:color w:val="4E9A06"/>
                                  <w:sz w:val="32"/>
                                  <w:szCs w:val="32"/>
                                  <w:lang w:val="en-US"/>
                                </w:rPr>
                              </w:rPrChange>
                            </w:rPr>
                            <w:t>"connection"</w:t>
                          </w:r>
                          <w:r w:rsidRPr="003E7E71">
                            <w:rPr>
                              <w:rFonts w:ascii="Monaco" w:hAnsi="Monaco" w:cs="Monaco"/>
                              <w:b/>
                              <w:bCs/>
                              <w:color w:val="000000"/>
                              <w:lang w:val="en-US"/>
                              <w:rPrChange w:id="786" w:author="Borja Gonzalez" w:date="2017-09-28T17:26:00Z">
                                <w:rPr>
                                  <w:rFonts w:ascii="Monaco" w:hAnsi="Monaco" w:cs="Monaco"/>
                                  <w:b/>
                                  <w:bCs/>
                                  <w:color w:val="000000"/>
                                  <w:sz w:val="32"/>
                                  <w:szCs w:val="32"/>
                                  <w:lang w:val="en-US"/>
                                </w:rPr>
                              </w:rPrChange>
                            </w:rPr>
                            <w:t>,</w:t>
                          </w:r>
                          <w:r w:rsidRPr="003E7E71">
                            <w:rPr>
                              <w:rFonts w:ascii="Monaco" w:hAnsi="Monaco" w:cs="Monaco"/>
                              <w:b/>
                              <w:bCs/>
                              <w:color w:val="204A87"/>
                              <w:lang w:val="en-US"/>
                              <w:rPrChange w:id="787" w:author="Borja Gonzalez" w:date="2017-09-28T17:26:00Z">
                                <w:rPr>
                                  <w:rFonts w:ascii="Monaco" w:hAnsi="Monaco" w:cs="Monaco"/>
                                  <w:b/>
                                  <w:bCs/>
                                  <w:color w:val="204A87"/>
                                  <w:sz w:val="32"/>
                                  <w:szCs w:val="32"/>
                                  <w:lang w:val="en-US"/>
                                </w:rPr>
                              </w:rPrChange>
                            </w:rPr>
                            <w:t>function</w:t>
                          </w:r>
                          <w:r w:rsidRPr="003E7E71">
                            <w:rPr>
                              <w:rFonts w:ascii="Monaco" w:hAnsi="Monaco" w:cs="Monaco"/>
                              <w:b/>
                              <w:bCs/>
                              <w:color w:val="000000"/>
                              <w:lang w:val="en-US"/>
                              <w:rPrChange w:id="788"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789" w:author="Borja Gonzalez" w:date="2017-09-28T17:26:00Z">
                                <w:rPr>
                                  <w:rFonts w:ascii="Monaco" w:hAnsi="Monaco" w:cs="Monaco"/>
                                  <w:color w:val="000000"/>
                                  <w:sz w:val="32"/>
                                  <w:szCs w:val="32"/>
                                  <w:lang w:val="en-US"/>
                                </w:rPr>
                              </w:rPrChange>
                            </w:rPr>
                            <w:t>socket</w:t>
                          </w:r>
                          <w:r w:rsidRPr="003E7E71">
                            <w:rPr>
                              <w:rFonts w:ascii="Monaco" w:hAnsi="Monaco" w:cs="Monaco"/>
                              <w:b/>
                              <w:bCs/>
                              <w:color w:val="000000"/>
                              <w:lang w:val="en-US"/>
                              <w:rPrChange w:id="790" w:author="Borja Gonzalez" w:date="2017-09-28T17:26:00Z">
                                <w:rPr>
                                  <w:rFonts w:ascii="Monaco" w:hAnsi="Monaco" w:cs="Monaco"/>
                                  <w:b/>
                                  <w:bCs/>
                                  <w:color w:val="000000"/>
                                  <w:sz w:val="32"/>
                                  <w:szCs w:val="32"/>
                                  <w:lang w:val="en-US"/>
                                </w:rPr>
                              </w:rPrChange>
                            </w:rPr>
                            <w:t>){</w:t>
                          </w:r>
                        </w:ins>
                      </w:p>
                      <w:p w14:paraId="2D404EB3" w14:textId="77777777" w:rsidR="0089495A" w:rsidRDefault="0089495A"/>
                    </w:txbxContent>
                  </v:textbox>
                  <w10:wrap type="square"/>
                </v:shape>
              </w:pict>
            </mc:Fallback>
          </mc:AlternateContent>
        </w:r>
      </w:ins>
      <w:r w:rsidR="001837C3">
        <w:t>4.  Asociamos una función callback que se ejecutará cuando el cliente visite la página y establezca un websocket. A partir de aquí el servidor estará escuchando permanentemente a peticiones del cliente y mandará respuestas según lo que se solicite.</w:t>
      </w:r>
    </w:p>
    <w:p w14:paraId="2C911B72" w14:textId="4FD7A628" w:rsidR="001837C3" w:rsidRDefault="001837C3" w:rsidP="00A51E6E"/>
    <w:p w14:paraId="7996D471" w14:textId="53B4C10E" w:rsidR="001837C3" w:rsidRDefault="001837C3" w:rsidP="00A51E6E">
      <w:del w:id="791" w:author="Borja Gonzalez" w:date="2017-09-28T17:25:00Z">
        <w:r w:rsidDel="003E7E71">
          <w:rPr>
            <w:noProof/>
            <w:lang w:val="en-US"/>
          </w:rPr>
          <w:drawing>
            <wp:inline distT="0" distB="0" distL="0" distR="0" wp14:anchorId="3E8F6341" wp14:editId="585F2368">
              <wp:extent cx="4229100" cy="346116"/>
              <wp:effectExtent l="0" t="0" r="0" b="952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6693" cy="348374"/>
                      </a:xfrm>
                      <a:prstGeom prst="rect">
                        <a:avLst/>
                      </a:prstGeom>
                      <a:noFill/>
                      <a:ln>
                        <a:noFill/>
                      </a:ln>
                    </pic:spPr>
                  </pic:pic>
                </a:graphicData>
              </a:graphic>
            </wp:inline>
          </w:drawing>
        </w:r>
      </w:del>
    </w:p>
    <w:p w14:paraId="2922FCD4" w14:textId="77777777" w:rsidR="001837C3" w:rsidRDefault="001837C3" w:rsidP="00A51E6E"/>
    <w:p w14:paraId="3E4A295B" w14:textId="22989C03" w:rsidR="001837C3" w:rsidRDefault="001837C3" w:rsidP="00A51E6E">
      <w:pPr>
        <w:pStyle w:val="Heading3"/>
      </w:pPr>
      <w:bookmarkStart w:id="792" w:name="_Toc368246714"/>
      <w:r>
        <w:t>4.1.2.  Cliente</w:t>
      </w:r>
      <w:bookmarkEnd w:id="792"/>
    </w:p>
    <w:p w14:paraId="135B3BA0" w14:textId="77777777" w:rsidR="00A51E6E" w:rsidRDefault="00A51E6E" w:rsidP="00A51E6E"/>
    <w:p w14:paraId="0911C9CB" w14:textId="137D6F4C" w:rsidR="00A51E6E" w:rsidRDefault="003E7E71" w:rsidP="00A51E6E">
      <w:pPr>
        <w:rPr>
          <w:ins w:id="793" w:author="Borja Gonzalez" w:date="2017-09-28T17:27:00Z"/>
        </w:rPr>
      </w:pPr>
      <w:ins w:id="794" w:author="Borja Gonzalez" w:date="2017-09-28T17:27:00Z">
        <w:r>
          <w:rPr>
            <w:noProof/>
            <w:lang w:val="en-US"/>
          </w:rPr>
          <mc:AlternateContent>
            <mc:Choice Requires="wps">
              <w:drawing>
                <wp:anchor distT="0" distB="0" distL="114300" distR="114300" simplePos="0" relativeHeight="251669504" behindDoc="0" locked="0" layoutInCell="1" allowOverlap="1" wp14:anchorId="3F1B371A" wp14:editId="71656610">
                  <wp:simplePos x="0" y="0"/>
                  <wp:positionH relativeFrom="column">
                    <wp:posOffset>0</wp:posOffset>
                  </wp:positionH>
                  <wp:positionV relativeFrom="paragraph">
                    <wp:posOffset>466725</wp:posOffset>
                  </wp:positionV>
                  <wp:extent cx="5715000" cy="342900"/>
                  <wp:effectExtent l="0" t="0" r="0" b="12700"/>
                  <wp:wrapSquare wrapText="bothSides"/>
                  <wp:docPr id="72" name="Text Box 72"/>
                  <wp:cNvGraphicFramePr/>
                  <a:graphic xmlns:a="http://schemas.openxmlformats.org/drawingml/2006/main">
                    <a:graphicData uri="http://schemas.microsoft.com/office/word/2010/wordprocessingShape">
                      <wps:wsp>
                        <wps:cNvSpPr txBox="1"/>
                        <wps:spPr>
                          <a:xfrm>
                            <a:off x="0" y="0"/>
                            <a:ext cx="5715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8ABA99" w14:textId="77777777" w:rsidR="0089495A" w:rsidRPr="003E7E71" w:rsidRDefault="0089495A" w:rsidP="003E7E71">
                              <w:pPr>
                                <w:widowControl w:val="0"/>
                                <w:autoSpaceDE w:val="0"/>
                                <w:autoSpaceDN w:val="0"/>
                                <w:adjustRightInd w:val="0"/>
                                <w:rPr>
                                  <w:ins w:id="795" w:author="Borja Gonzalez" w:date="2017-09-28T17:27:00Z"/>
                                  <w:rFonts w:ascii="Monaco" w:hAnsi="Monaco" w:cs="Monaco"/>
                                  <w:lang w:val="en-US"/>
                                  <w:rPrChange w:id="796" w:author="Borja Gonzalez" w:date="2017-09-28T17:27:00Z">
                                    <w:rPr>
                                      <w:ins w:id="797" w:author="Borja Gonzalez" w:date="2017-09-28T17:27:00Z"/>
                                      <w:rFonts w:ascii="Monaco" w:hAnsi="Monaco" w:cs="Monaco"/>
                                      <w:sz w:val="32"/>
                                      <w:szCs w:val="32"/>
                                      <w:lang w:val="en-US"/>
                                    </w:rPr>
                                  </w:rPrChange>
                                </w:rPr>
                              </w:pPr>
                              <w:ins w:id="798" w:author="Borja Gonzalez" w:date="2017-09-28T17:27:00Z">
                                <w:r w:rsidRPr="003E7E71">
                                  <w:rPr>
                                    <w:rFonts w:ascii="Monaco" w:hAnsi="Monaco" w:cs="Monaco"/>
                                    <w:b/>
                                    <w:bCs/>
                                    <w:color w:val="204A87"/>
                                    <w:lang w:val="en-US"/>
                                    <w:rPrChange w:id="799" w:author="Borja Gonzalez" w:date="2017-09-28T17:27:00Z">
                                      <w:rPr>
                                        <w:rFonts w:ascii="Monaco" w:hAnsi="Monaco" w:cs="Monaco"/>
                                        <w:b/>
                                        <w:bCs/>
                                        <w:color w:val="204A87"/>
                                        <w:sz w:val="32"/>
                                        <w:szCs w:val="32"/>
                                        <w:lang w:val="en-US"/>
                                      </w:rPr>
                                    </w:rPrChange>
                                  </w:rPr>
                                  <w:t>var</w:t>
                                </w:r>
                                <w:r w:rsidRPr="003E7E71">
                                  <w:rPr>
                                    <w:rFonts w:ascii="Monaco" w:hAnsi="Monaco" w:cs="Monaco"/>
                                    <w:lang w:val="en-US"/>
                                    <w:rPrChange w:id="800" w:author="Borja Gonzalez" w:date="2017-09-28T17:27:00Z">
                                      <w:rPr>
                                        <w:rFonts w:ascii="Monaco" w:hAnsi="Monaco" w:cs="Monaco"/>
                                        <w:sz w:val="32"/>
                                        <w:szCs w:val="32"/>
                                        <w:lang w:val="en-US"/>
                                      </w:rPr>
                                    </w:rPrChange>
                                  </w:rPr>
                                  <w:t xml:space="preserve"> </w:t>
                                </w:r>
                                <w:r w:rsidRPr="003E7E71">
                                  <w:rPr>
                                    <w:rFonts w:ascii="Monaco" w:hAnsi="Monaco" w:cs="Monaco"/>
                                    <w:color w:val="000000"/>
                                    <w:lang w:val="en-US"/>
                                    <w:rPrChange w:id="801" w:author="Borja Gonzalez" w:date="2017-09-28T17:27:00Z">
                                      <w:rPr>
                                        <w:rFonts w:ascii="Monaco" w:hAnsi="Monaco" w:cs="Monaco"/>
                                        <w:color w:val="000000"/>
                                        <w:sz w:val="32"/>
                                        <w:szCs w:val="32"/>
                                        <w:lang w:val="en-US"/>
                                      </w:rPr>
                                    </w:rPrChange>
                                  </w:rPr>
                                  <w:t>socket</w:t>
                                </w:r>
                                <w:r w:rsidRPr="003E7E71">
                                  <w:rPr>
                                    <w:rFonts w:ascii="Monaco" w:hAnsi="Monaco" w:cs="Monaco"/>
                                    <w:lang w:val="en-US"/>
                                    <w:rPrChange w:id="802" w:author="Borja Gonzalez" w:date="2017-09-28T17:27:00Z">
                                      <w:rPr>
                                        <w:rFonts w:ascii="Monaco" w:hAnsi="Monaco" w:cs="Monaco"/>
                                        <w:sz w:val="32"/>
                                        <w:szCs w:val="32"/>
                                        <w:lang w:val="en-US"/>
                                      </w:rPr>
                                    </w:rPrChange>
                                  </w:rPr>
                                  <w:t xml:space="preserve"> </w:t>
                                </w:r>
                                <w:r w:rsidRPr="003E7E71">
                                  <w:rPr>
                                    <w:rFonts w:ascii="Monaco" w:hAnsi="Monaco" w:cs="Monaco"/>
                                    <w:b/>
                                    <w:bCs/>
                                    <w:color w:val="CE5C00"/>
                                    <w:lang w:val="en-US"/>
                                    <w:rPrChange w:id="803" w:author="Borja Gonzalez" w:date="2017-09-28T17:27:00Z">
                                      <w:rPr>
                                        <w:rFonts w:ascii="Monaco" w:hAnsi="Monaco" w:cs="Monaco"/>
                                        <w:b/>
                                        <w:bCs/>
                                        <w:color w:val="CE5C00"/>
                                        <w:sz w:val="32"/>
                                        <w:szCs w:val="32"/>
                                        <w:lang w:val="en-US"/>
                                      </w:rPr>
                                    </w:rPrChange>
                                  </w:rPr>
                                  <w:t>=</w:t>
                                </w:r>
                                <w:r w:rsidRPr="003E7E71">
                                  <w:rPr>
                                    <w:rFonts w:ascii="Monaco" w:hAnsi="Monaco" w:cs="Monaco"/>
                                    <w:lang w:val="en-US"/>
                                    <w:rPrChange w:id="804" w:author="Borja Gonzalez" w:date="2017-09-28T17:27:00Z">
                                      <w:rPr>
                                        <w:rFonts w:ascii="Monaco" w:hAnsi="Monaco" w:cs="Monaco"/>
                                        <w:sz w:val="32"/>
                                        <w:szCs w:val="32"/>
                                        <w:lang w:val="en-US"/>
                                      </w:rPr>
                                    </w:rPrChange>
                                  </w:rPr>
                                  <w:t xml:space="preserve"> </w:t>
                                </w:r>
                                <w:r w:rsidRPr="003E7E71">
                                  <w:rPr>
                                    <w:rFonts w:ascii="Monaco" w:hAnsi="Monaco" w:cs="Monaco"/>
                                    <w:color w:val="000000"/>
                                    <w:lang w:val="en-US"/>
                                    <w:rPrChange w:id="805" w:author="Borja Gonzalez" w:date="2017-09-28T17:27:00Z">
                                      <w:rPr>
                                        <w:rFonts w:ascii="Monaco" w:hAnsi="Monaco" w:cs="Monaco"/>
                                        <w:color w:val="000000"/>
                                        <w:sz w:val="32"/>
                                        <w:szCs w:val="32"/>
                                        <w:lang w:val="en-US"/>
                                      </w:rPr>
                                    </w:rPrChange>
                                  </w:rPr>
                                  <w:t>io</w:t>
                                </w:r>
                                <w:r w:rsidRPr="003E7E71">
                                  <w:rPr>
                                    <w:rFonts w:ascii="Monaco" w:hAnsi="Monaco" w:cs="Monaco"/>
                                    <w:b/>
                                    <w:bCs/>
                                    <w:color w:val="000000"/>
                                    <w:lang w:val="en-US"/>
                                    <w:rPrChange w:id="806" w:author="Borja Gonzalez" w:date="2017-09-28T17:27:00Z">
                                      <w:rPr>
                                        <w:rFonts w:ascii="Monaco" w:hAnsi="Monaco" w:cs="Monaco"/>
                                        <w:b/>
                                        <w:bCs/>
                                        <w:color w:val="000000"/>
                                        <w:sz w:val="32"/>
                                        <w:szCs w:val="32"/>
                                        <w:lang w:val="en-US"/>
                                      </w:rPr>
                                    </w:rPrChange>
                                  </w:rPr>
                                  <w:t>.</w:t>
                                </w:r>
                                <w:r w:rsidRPr="003E7E71">
                                  <w:rPr>
                                    <w:rFonts w:ascii="Monaco" w:hAnsi="Monaco" w:cs="Monaco"/>
                                    <w:color w:val="000000"/>
                                    <w:lang w:val="en-US"/>
                                    <w:rPrChange w:id="807" w:author="Borja Gonzalez" w:date="2017-09-28T17:27:00Z">
                                      <w:rPr>
                                        <w:rFonts w:ascii="Monaco" w:hAnsi="Monaco" w:cs="Monaco"/>
                                        <w:color w:val="000000"/>
                                        <w:sz w:val="32"/>
                                        <w:szCs w:val="32"/>
                                        <w:lang w:val="en-US"/>
                                      </w:rPr>
                                    </w:rPrChange>
                                  </w:rPr>
                                  <w:t>connect</w:t>
                                </w:r>
                                <w:r w:rsidRPr="003E7E71">
                                  <w:rPr>
                                    <w:rFonts w:ascii="Monaco" w:hAnsi="Monaco" w:cs="Monaco"/>
                                    <w:b/>
                                    <w:bCs/>
                                    <w:color w:val="000000"/>
                                    <w:lang w:val="en-US"/>
                                    <w:rPrChange w:id="808" w:author="Borja Gonzalez" w:date="2017-09-28T17:27:00Z">
                                      <w:rPr>
                                        <w:rFonts w:ascii="Monaco" w:hAnsi="Monaco" w:cs="Monaco"/>
                                        <w:b/>
                                        <w:bCs/>
                                        <w:color w:val="000000"/>
                                        <w:sz w:val="32"/>
                                        <w:szCs w:val="32"/>
                                        <w:lang w:val="en-US"/>
                                      </w:rPr>
                                    </w:rPrChange>
                                  </w:rPr>
                                  <w:t>(</w:t>
                                </w:r>
                                <w:r w:rsidRPr="003E7E71">
                                  <w:rPr>
                                    <w:rFonts w:ascii="Monaco" w:hAnsi="Monaco" w:cs="Monaco"/>
                                    <w:color w:val="4E9A06"/>
                                    <w:lang w:val="en-US"/>
                                    <w:rPrChange w:id="809" w:author="Borja Gonzalez" w:date="2017-09-28T17:27:00Z">
                                      <w:rPr>
                                        <w:rFonts w:ascii="Monaco" w:hAnsi="Monaco" w:cs="Monaco"/>
                                        <w:color w:val="4E9A06"/>
                                        <w:sz w:val="32"/>
                                        <w:szCs w:val="32"/>
                                        <w:lang w:val="en-US"/>
                                      </w:rPr>
                                    </w:rPrChange>
                                  </w:rPr>
                                  <w:t>"http://172.20.10.5:8124"</w:t>
                                </w:r>
                                <w:r w:rsidRPr="003E7E71">
                                  <w:rPr>
                                    <w:rFonts w:ascii="Monaco" w:hAnsi="Monaco" w:cs="Monaco"/>
                                    <w:b/>
                                    <w:bCs/>
                                    <w:color w:val="000000"/>
                                    <w:lang w:val="en-US"/>
                                    <w:rPrChange w:id="810" w:author="Borja Gonzalez" w:date="2017-09-28T17:27:00Z">
                                      <w:rPr>
                                        <w:rFonts w:ascii="Monaco" w:hAnsi="Monaco" w:cs="Monaco"/>
                                        <w:b/>
                                        <w:bCs/>
                                        <w:color w:val="000000"/>
                                        <w:sz w:val="32"/>
                                        <w:szCs w:val="32"/>
                                        <w:lang w:val="en-US"/>
                                      </w:rPr>
                                    </w:rPrChange>
                                  </w:rPr>
                                  <w:t>);</w:t>
                                </w:r>
                                <w:r w:rsidRPr="003E7E71">
                                  <w:rPr>
                                    <w:rFonts w:ascii="Monaco" w:hAnsi="Monaco" w:cs="Monaco"/>
                                    <w:lang w:val="en-US"/>
                                    <w:rPrChange w:id="811" w:author="Borja Gonzalez" w:date="2017-09-28T17:27:00Z">
                                      <w:rPr>
                                        <w:rFonts w:ascii="Monaco" w:hAnsi="Monaco" w:cs="Monaco"/>
                                        <w:sz w:val="32"/>
                                        <w:szCs w:val="32"/>
                                        <w:lang w:val="en-US"/>
                                      </w:rPr>
                                    </w:rPrChange>
                                  </w:rPr>
                                  <w:t xml:space="preserve"> </w:t>
                                </w:r>
                              </w:ins>
                            </w:p>
                            <w:p w14:paraId="5419CA36" w14:textId="77777777" w:rsidR="0089495A" w:rsidRDefault="008949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31" type="#_x0000_t202" style="position:absolute;margin-left:0;margin-top:36.75pt;width:450pt;height:27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" filled="f" stroked="f">
                  <v:textbox>
                    <w:txbxContent>
                      <w:p w14:paraId="598ABA99" w14:textId="77777777" w:rsidR="0089495A" w:rsidRPr="003E7E71" w:rsidRDefault="0089495A" w:rsidP="003E7E71">
                        <w:pPr>
                          <w:widowControl w:val="0"/>
                          <w:autoSpaceDE w:val="0"/>
                          <w:autoSpaceDN w:val="0"/>
                          <w:adjustRightInd w:val="0"/>
                          <w:rPr>
                            <w:ins w:id="812" w:author="Borja Gonzalez" w:date="2017-09-28T17:27:00Z"/>
                            <w:rFonts w:ascii="Monaco" w:hAnsi="Monaco" w:cs="Monaco"/>
                            <w:lang w:val="en-US"/>
                            <w:rPrChange w:id="813" w:author="Borja Gonzalez" w:date="2017-09-28T17:27:00Z">
                              <w:rPr>
                                <w:ins w:id="814" w:author="Borja Gonzalez" w:date="2017-09-28T17:27:00Z"/>
                                <w:rFonts w:ascii="Monaco" w:hAnsi="Monaco" w:cs="Monaco"/>
                                <w:sz w:val="32"/>
                                <w:szCs w:val="32"/>
                                <w:lang w:val="en-US"/>
                              </w:rPr>
                            </w:rPrChange>
                          </w:rPr>
                        </w:pPr>
                        <w:ins w:id="815" w:author="Borja Gonzalez" w:date="2017-09-28T17:27:00Z">
                          <w:r w:rsidRPr="003E7E71">
                            <w:rPr>
                              <w:rFonts w:ascii="Monaco" w:hAnsi="Monaco" w:cs="Monaco"/>
                              <w:b/>
                              <w:bCs/>
                              <w:color w:val="204A87"/>
                              <w:lang w:val="en-US"/>
                              <w:rPrChange w:id="816" w:author="Borja Gonzalez" w:date="2017-09-28T17:27:00Z">
                                <w:rPr>
                                  <w:rFonts w:ascii="Monaco" w:hAnsi="Monaco" w:cs="Monaco"/>
                                  <w:b/>
                                  <w:bCs/>
                                  <w:color w:val="204A87"/>
                                  <w:sz w:val="32"/>
                                  <w:szCs w:val="32"/>
                                  <w:lang w:val="en-US"/>
                                </w:rPr>
                              </w:rPrChange>
                            </w:rPr>
                            <w:t>var</w:t>
                          </w:r>
                          <w:r w:rsidRPr="003E7E71">
                            <w:rPr>
                              <w:rFonts w:ascii="Monaco" w:hAnsi="Monaco" w:cs="Monaco"/>
                              <w:lang w:val="en-US"/>
                              <w:rPrChange w:id="817" w:author="Borja Gonzalez" w:date="2017-09-28T17:27:00Z">
                                <w:rPr>
                                  <w:rFonts w:ascii="Monaco" w:hAnsi="Monaco" w:cs="Monaco"/>
                                  <w:sz w:val="32"/>
                                  <w:szCs w:val="32"/>
                                  <w:lang w:val="en-US"/>
                                </w:rPr>
                              </w:rPrChange>
                            </w:rPr>
                            <w:t xml:space="preserve"> </w:t>
                          </w:r>
                          <w:r w:rsidRPr="003E7E71">
                            <w:rPr>
                              <w:rFonts w:ascii="Monaco" w:hAnsi="Monaco" w:cs="Monaco"/>
                              <w:color w:val="000000"/>
                              <w:lang w:val="en-US"/>
                              <w:rPrChange w:id="818" w:author="Borja Gonzalez" w:date="2017-09-28T17:27:00Z">
                                <w:rPr>
                                  <w:rFonts w:ascii="Monaco" w:hAnsi="Monaco" w:cs="Monaco"/>
                                  <w:color w:val="000000"/>
                                  <w:sz w:val="32"/>
                                  <w:szCs w:val="32"/>
                                  <w:lang w:val="en-US"/>
                                </w:rPr>
                              </w:rPrChange>
                            </w:rPr>
                            <w:t>socket</w:t>
                          </w:r>
                          <w:r w:rsidRPr="003E7E71">
                            <w:rPr>
                              <w:rFonts w:ascii="Monaco" w:hAnsi="Monaco" w:cs="Monaco"/>
                              <w:lang w:val="en-US"/>
                              <w:rPrChange w:id="819" w:author="Borja Gonzalez" w:date="2017-09-28T17:27:00Z">
                                <w:rPr>
                                  <w:rFonts w:ascii="Monaco" w:hAnsi="Monaco" w:cs="Monaco"/>
                                  <w:sz w:val="32"/>
                                  <w:szCs w:val="32"/>
                                  <w:lang w:val="en-US"/>
                                </w:rPr>
                              </w:rPrChange>
                            </w:rPr>
                            <w:t xml:space="preserve"> </w:t>
                          </w:r>
                          <w:r w:rsidRPr="003E7E71">
                            <w:rPr>
                              <w:rFonts w:ascii="Monaco" w:hAnsi="Monaco" w:cs="Monaco"/>
                              <w:b/>
                              <w:bCs/>
                              <w:color w:val="CE5C00"/>
                              <w:lang w:val="en-US"/>
                              <w:rPrChange w:id="820" w:author="Borja Gonzalez" w:date="2017-09-28T17:27:00Z">
                                <w:rPr>
                                  <w:rFonts w:ascii="Monaco" w:hAnsi="Monaco" w:cs="Monaco"/>
                                  <w:b/>
                                  <w:bCs/>
                                  <w:color w:val="CE5C00"/>
                                  <w:sz w:val="32"/>
                                  <w:szCs w:val="32"/>
                                  <w:lang w:val="en-US"/>
                                </w:rPr>
                              </w:rPrChange>
                            </w:rPr>
                            <w:t>=</w:t>
                          </w:r>
                          <w:r w:rsidRPr="003E7E71">
                            <w:rPr>
                              <w:rFonts w:ascii="Monaco" w:hAnsi="Monaco" w:cs="Monaco"/>
                              <w:lang w:val="en-US"/>
                              <w:rPrChange w:id="821" w:author="Borja Gonzalez" w:date="2017-09-28T17:27:00Z">
                                <w:rPr>
                                  <w:rFonts w:ascii="Monaco" w:hAnsi="Monaco" w:cs="Monaco"/>
                                  <w:sz w:val="32"/>
                                  <w:szCs w:val="32"/>
                                  <w:lang w:val="en-US"/>
                                </w:rPr>
                              </w:rPrChange>
                            </w:rPr>
                            <w:t xml:space="preserve"> </w:t>
                          </w:r>
                          <w:r w:rsidRPr="003E7E71">
                            <w:rPr>
                              <w:rFonts w:ascii="Monaco" w:hAnsi="Monaco" w:cs="Monaco"/>
                              <w:color w:val="000000"/>
                              <w:lang w:val="en-US"/>
                              <w:rPrChange w:id="822" w:author="Borja Gonzalez" w:date="2017-09-28T17:27:00Z">
                                <w:rPr>
                                  <w:rFonts w:ascii="Monaco" w:hAnsi="Monaco" w:cs="Monaco"/>
                                  <w:color w:val="000000"/>
                                  <w:sz w:val="32"/>
                                  <w:szCs w:val="32"/>
                                  <w:lang w:val="en-US"/>
                                </w:rPr>
                              </w:rPrChange>
                            </w:rPr>
                            <w:t>io</w:t>
                          </w:r>
                          <w:r w:rsidRPr="003E7E71">
                            <w:rPr>
                              <w:rFonts w:ascii="Monaco" w:hAnsi="Monaco" w:cs="Monaco"/>
                              <w:b/>
                              <w:bCs/>
                              <w:color w:val="000000"/>
                              <w:lang w:val="en-US"/>
                              <w:rPrChange w:id="823" w:author="Borja Gonzalez" w:date="2017-09-28T17:27:00Z">
                                <w:rPr>
                                  <w:rFonts w:ascii="Monaco" w:hAnsi="Monaco" w:cs="Monaco"/>
                                  <w:b/>
                                  <w:bCs/>
                                  <w:color w:val="000000"/>
                                  <w:sz w:val="32"/>
                                  <w:szCs w:val="32"/>
                                  <w:lang w:val="en-US"/>
                                </w:rPr>
                              </w:rPrChange>
                            </w:rPr>
                            <w:t>.</w:t>
                          </w:r>
                          <w:r w:rsidRPr="003E7E71">
                            <w:rPr>
                              <w:rFonts w:ascii="Monaco" w:hAnsi="Monaco" w:cs="Monaco"/>
                              <w:color w:val="000000"/>
                              <w:lang w:val="en-US"/>
                              <w:rPrChange w:id="824" w:author="Borja Gonzalez" w:date="2017-09-28T17:27:00Z">
                                <w:rPr>
                                  <w:rFonts w:ascii="Monaco" w:hAnsi="Monaco" w:cs="Monaco"/>
                                  <w:color w:val="000000"/>
                                  <w:sz w:val="32"/>
                                  <w:szCs w:val="32"/>
                                  <w:lang w:val="en-US"/>
                                </w:rPr>
                              </w:rPrChange>
                            </w:rPr>
                            <w:t>connect</w:t>
                          </w:r>
                          <w:r w:rsidRPr="003E7E71">
                            <w:rPr>
                              <w:rFonts w:ascii="Monaco" w:hAnsi="Monaco" w:cs="Monaco"/>
                              <w:b/>
                              <w:bCs/>
                              <w:color w:val="000000"/>
                              <w:lang w:val="en-US"/>
                              <w:rPrChange w:id="825" w:author="Borja Gonzalez" w:date="2017-09-28T17:27:00Z">
                                <w:rPr>
                                  <w:rFonts w:ascii="Monaco" w:hAnsi="Monaco" w:cs="Monaco"/>
                                  <w:b/>
                                  <w:bCs/>
                                  <w:color w:val="000000"/>
                                  <w:sz w:val="32"/>
                                  <w:szCs w:val="32"/>
                                  <w:lang w:val="en-US"/>
                                </w:rPr>
                              </w:rPrChange>
                            </w:rPr>
                            <w:t>(</w:t>
                          </w:r>
                          <w:r w:rsidRPr="003E7E71">
                            <w:rPr>
                              <w:rFonts w:ascii="Monaco" w:hAnsi="Monaco" w:cs="Monaco"/>
                              <w:color w:val="4E9A06"/>
                              <w:lang w:val="en-US"/>
                              <w:rPrChange w:id="826" w:author="Borja Gonzalez" w:date="2017-09-28T17:27:00Z">
                                <w:rPr>
                                  <w:rFonts w:ascii="Monaco" w:hAnsi="Monaco" w:cs="Monaco"/>
                                  <w:color w:val="4E9A06"/>
                                  <w:sz w:val="32"/>
                                  <w:szCs w:val="32"/>
                                  <w:lang w:val="en-US"/>
                                </w:rPr>
                              </w:rPrChange>
                            </w:rPr>
                            <w:t>"http://172.20.10.5:8124"</w:t>
                          </w:r>
                          <w:r w:rsidRPr="003E7E71">
                            <w:rPr>
                              <w:rFonts w:ascii="Monaco" w:hAnsi="Monaco" w:cs="Monaco"/>
                              <w:b/>
                              <w:bCs/>
                              <w:color w:val="000000"/>
                              <w:lang w:val="en-US"/>
                              <w:rPrChange w:id="827" w:author="Borja Gonzalez" w:date="2017-09-28T17:27:00Z">
                                <w:rPr>
                                  <w:rFonts w:ascii="Monaco" w:hAnsi="Monaco" w:cs="Monaco"/>
                                  <w:b/>
                                  <w:bCs/>
                                  <w:color w:val="000000"/>
                                  <w:sz w:val="32"/>
                                  <w:szCs w:val="32"/>
                                  <w:lang w:val="en-US"/>
                                </w:rPr>
                              </w:rPrChange>
                            </w:rPr>
                            <w:t>);</w:t>
                          </w:r>
                          <w:r w:rsidRPr="003E7E71">
                            <w:rPr>
                              <w:rFonts w:ascii="Monaco" w:hAnsi="Monaco" w:cs="Monaco"/>
                              <w:lang w:val="en-US"/>
                              <w:rPrChange w:id="828" w:author="Borja Gonzalez" w:date="2017-09-28T17:27:00Z">
                                <w:rPr>
                                  <w:rFonts w:ascii="Monaco" w:hAnsi="Monaco" w:cs="Monaco"/>
                                  <w:sz w:val="32"/>
                                  <w:szCs w:val="32"/>
                                  <w:lang w:val="en-US"/>
                                </w:rPr>
                              </w:rPrChange>
                            </w:rPr>
                            <w:t xml:space="preserve"> </w:t>
                          </w:r>
                        </w:ins>
                      </w:p>
                      <w:p w14:paraId="5419CA36" w14:textId="77777777" w:rsidR="0089495A" w:rsidRDefault="0089495A"/>
                    </w:txbxContent>
                  </v:textbox>
                  <w10:wrap type="square"/>
                </v:shape>
              </w:pict>
            </mc:Fallback>
          </mc:AlternateContent>
        </w:r>
      </w:ins>
      <w:r w:rsidR="00A51E6E">
        <w:t>La parte del cliente es muy sencilla ya que solo tiene que inicializar una conexión que activará la función callback del servidor.</w:t>
      </w:r>
    </w:p>
    <w:p w14:paraId="4A5CC567" w14:textId="77777777" w:rsidR="003E7E71" w:rsidRDefault="003E7E71" w:rsidP="00A51E6E"/>
    <w:p w14:paraId="6802DC8C" w14:textId="5A0971B1" w:rsidR="00A51E6E" w:rsidDel="003E7E71" w:rsidRDefault="00A51E6E" w:rsidP="00A51E6E">
      <w:pPr>
        <w:rPr>
          <w:del w:id="829" w:author="Borja Gonzalez" w:date="2017-09-28T17:27:00Z"/>
        </w:rPr>
      </w:pPr>
    </w:p>
    <w:p w14:paraId="6AD8B38E" w14:textId="70944F00" w:rsidR="00A51E6E" w:rsidDel="003E7E71" w:rsidRDefault="00A51E6E" w:rsidP="00A51E6E">
      <w:pPr>
        <w:rPr>
          <w:del w:id="830" w:author="Borja Gonzalez" w:date="2017-09-28T17:27:00Z"/>
        </w:rPr>
      </w:pPr>
      <w:del w:id="831" w:author="Borja Gonzalez" w:date="2017-09-28T17:26:00Z">
        <w:r w:rsidDel="003E7E71">
          <w:rPr>
            <w:noProof/>
            <w:lang w:val="en-US"/>
          </w:rPr>
          <w:drawing>
            <wp:inline distT="0" distB="0" distL="0" distR="0" wp14:anchorId="05A48910" wp14:editId="04A79FCD">
              <wp:extent cx="5154515" cy="195580"/>
              <wp:effectExtent l="0" t="0" r="1905" b="762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6020" t="6098"/>
                      <a:stretch/>
                    </pic:blipFill>
                    <pic:spPr bwMode="auto">
                      <a:xfrm>
                        <a:off x="0" y="0"/>
                        <a:ext cx="5156099" cy="195640"/>
                      </a:xfrm>
                      <a:prstGeom prst="rect">
                        <a:avLst/>
                      </a:prstGeom>
                      <a:noFill/>
                      <a:ln>
                        <a:noFill/>
                      </a:ln>
                      <a:extLst>
                        <a:ext uri="{53640926-AAD7-44d8-BBD7-CCE9431645EC}">
                          <a14:shadowObscured xmlns:a14="http://schemas.microsoft.com/office/drawing/2010/main"/>
                        </a:ext>
                      </a:extLst>
                    </pic:spPr>
                  </pic:pic>
                </a:graphicData>
              </a:graphic>
            </wp:inline>
          </w:drawing>
        </w:r>
      </w:del>
    </w:p>
    <w:p w14:paraId="27F4C57C" w14:textId="375B7323" w:rsidR="00A51E6E" w:rsidDel="003E7E71" w:rsidRDefault="00A51E6E" w:rsidP="00A51E6E">
      <w:pPr>
        <w:rPr>
          <w:del w:id="832" w:author="Borja Gonzalez" w:date="2017-09-28T17:27:00Z"/>
        </w:rPr>
      </w:pPr>
    </w:p>
    <w:p w14:paraId="7448DB65" w14:textId="444F2036" w:rsidR="00A51E6E" w:rsidRDefault="00A51E6E" w:rsidP="00A51E6E">
      <w:pPr>
        <w:rPr>
          <w:ins w:id="833"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834" w:author="Borja Gonzalez" w:date="2017-09-15T23:51:00Z"/>
        </w:rPr>
      </w:pPr>
    </w:p>
    <w:p w14:paraId="5CC9AB49" w14:textId="5FD0066B" w:rsidR="00A51E6E" w:rsidRDefault="00A51E6E" w:rsidP="00DF6FC4">
      <w:pPr>
        <w:pStyle w:val="Heading3"/>
      </w:pPr>
      <w:bookmarkStart w:id="835" w:name="_Toc368246715"/>
      <w:r>
        <w:t xml:space="preserve">4.1.3  </w:t>
      </w:r>
      <w:r w:rsidR="007D3431">
        <w:t xml:space="preserve">Despliegue </w:t>
      </w:r>
      <w:r>
        <w:t>del servidor</w:t>
      </w:r>
      <w:bookmarkEnd w:id="835"/>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val="en-US"/>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Heading2"/>
      </w:pPr>
      <w:bookmarkStart w:id="836" w:name="_Toc368246716"/>
      <w:r>
        <w:t>4.</w:t>
      </w:r>
      <w:r w:rsidR="003100B2">
        <w:t>2</w:t>
      </w:r>
      <w:r>
        <w:t xml:space="preserve">.  </w:t>
      </w:r>
      <w:r w:rsidR="00932FA0">
        <w:t>SQLite</w:t>
      </w:r>
      <w:bookmarkEnd w:id="836"/>
    </w:p>
    <w:p w14:paraId="0E2BF142" w14:textId="77777777" w:rsidR="002D59F7" w:rsidRDefault="002D59F7" w:rsidP="00932FA0"/>
    <w:p w14:paraId="46D32C8B" w14:textId="421E8432" w:rsidR="002D59F7" w:rsidRDefault="00BE7488" w:rsidP="00B60C6A">
      <w:pPr>
        <w:pStyle w:val="Heading3"/>
      </w:pPr>
      <w:bookmarkStart w:id="837" w:name="_Toc368246717"/>
      <w:r>
        <w:t>4.</w:t>
      </w:r>
      <w:r w:rsidR="00B77AF4">
        <w:t>2</w:t>
      </w:r>
      <w:r>
        <w:t>.</w:t>
      </w:r>
      <w:r w:rsidR="00F137C1">
        <w:t>1.</w:t>
      </w:r>
      <w:r>
        <w:t xml:space="preserve">  </w:t>
      </w:r>
      <w:r w:rsidR="002D59F7">
        <w:t>Compatibilidad con el Servidor</w:t>
      </w:r>
      <w:bookmarkEnd w:id="837"/>
    </w:p>
    <w:p w14:paraId="4A1EEA9E" w14:textId="77777777" w:rsidR="002D59F7" w:rsidRDefault="002D59F7" w:rsidP="00B60C6A"/>
    <w:p w14:paraId="1F1B838C" w14:textId="5B2B61E7" w:rsidR="002D59F7" w:rsidRDefault="002D59F7" w:rsidP="00B60C6A">
      <w:r>
        <w:t xml:space="preserve">Para que el servidor pueda hacer un uso adecuado de SQLite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27C24D81" w:rsidR="001A4546" w:rsidRDefault="00BE7488" w:rsidP="00B60C6A">
      <w:pPr>
        <w:pStyle w:val="Heading4"/>
      </w:pPr>
      <w:r>
        <w:t>4</w:t>
      </w:r>
      <w:r w:rsidR="00B77AF4">
        <w:t>.2</w:t>
      </w:r>
      <w:r>
        <w:t>.</w:t>
      </w:r>
      <w:r w:rsidR="00F137C1">
        <w:t>1</w:t>
      </w:r>
      <w:r>
        <w:t xml:space="preserve">.1.  </w:t>
      </w:r>
      <w:r w:rsidR="001A4546">
        <w:t>Sql.js</w:t>
      </w:r>
    </w:p>
    <w:p w14:paraId="0042B27D" w14:textId="77777777" w:rsidR="001A4546" w:rsidRDefault="001A4546" w:rsidP="00B60C6A"/>
    <w:p w14:paraId="19C61870" w14:textId="297D0612" w:rsidR="001A4546" w:rsidRDefault="001A4546" w:rsidP="00B60C6A">
      <w:r>
        <w:t xml:space="preserve">Sql.js es un puerto de SQLite a JavaScript. Utiliza una base de datos virtual que se almacena en memoria y por los tanto los cambios realizados a la base de datos no se persisten. Lo interesante y que es muy funcional para este desarrollo es que permite importar cualquier fichero </w:t>
      </w:r>
      <w:r w:rsidR="00925B9A">
        <w:t>SQL</w:t>
      </w:r>
      <w:r>
        <w:t xml:space="preserve">ite y exportar la base de datos creada como un array escrito en </w:t>
      </w:r>
      <w:r w:rsidR="00B60C6A">
        <w:t>JavaScript</w:t>
      </w:r>
      <w:r>
        <w:t>.</w:t>
      </w:r>
      <w:r w:rsidR="00925B9A">
        <w:t xml:space="preserve"> Usaremos el array exportado para poder persistir los cambios realizados con la ayuda de node.js.</w:t>
      </w:r>
      <w:r w:rsidR="00F137C1">
        <w:t xml:space="preserve"> Cada vez que se realiza un cambio en la base de datos (añadir/borrar paciente, añadir/borrar sesión de movimiento) se persistirán los cambios, y no se esperará a que el usuario cierre la sesión, si no que al realizar cualquiera de las operaciones mencionadas se persistirán los cambios.</w:t>
      </w:r>
    </w:p>
    <w:p w14:paraId="0B07BC31" w14:textId="77777777" w:rsidR="00343E12" w:rsidRDefault="00343E12" w:rsidP="00B60C6A"/>
    <w:p w14:paraId="42CB64C4" w14:textId="64241172" w:rsidR="00343E12" w:rsidRDefault="00BE7488" w:rsidP="00B60C6A">
      <w:pPr>
        <w:pStyle w:val="Heading4"/>
      </w:pPr>
      <w:r>
        <w:t>4.</w:t>
      </w:r>
      <w:r w:rsidR="00B77AF4">
        <w:t>2.</w:t>
      </w:r>
      <w:r w:rsidR="00F137C1">
        <w:t>1</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ListParagraph"/>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r>
        <w:rPr>
          <w:noProof/>
          <w:lang w:val="en-US"/>
        </w:rPr>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p>
    <w:p w14:paraId="2FAD6302" w14:textId="77777777" w:rsidR="00343E12" w:rsidRDefault="00343E12" w:rsidP="00B60C6A"/>
    <w:p w14:paraId="29BC1361" w14:textId="1972C470" w:rsidR="00343E12" w:rsidRDefault="00343E12" w:rsidP="00B60C6A">
      <w:pPr>
        <w:pStyle w:val="ListParagraph"/>
        <w:numPr>
          <w:ilvl w:val="0"/>
          <w:numId w:val="28"/>
        </w:numPr>
      </w:pPr>
      <w:r>
        <w:t>Escritura de una base de datos en memoria</w:t>
      </w:r>
      <w:r w:rsidR="00B60C6A">
        <w:t>:</w:t>
      </w:r>
    </w:p>
    <w:p w14:paraId="7308DDCB" w14:textId="77777777" w:rsidR="00343E12" w:rsidRDefault="00343E12" w:rsidP="00B60C6A">
      <w:pPr>
        <w:pStyle w:val="ListParagraph"/>
      </w:pPr>
    </w:p>
    <w:p w14:paraId="1A08FD5F" w14:textId="2AC71E57" w:rsidR="00343E12" w:rsidRDefault="00B60C6A" w:rsidP="00B60C6A">
      <w:pPr>
        <w:ind w:firstLine="360"/>
      </w:pPr>
      <w:r>
        <w:t>Hace falta convertir el resultado de db.export a un buffer</w:t>
      </w:r>
    </w:p>
    <w:p w14:paraId="5C46FF90" w14:textId="77777777" w:rsidR="00B60C6A" w:rsidRDefault="00B60C6A" w:rsidP="00B60C6A"/>
    <w:p w14:paraId="434C9C40" w14:textId="5B3C19B8" w:rsidR="00B60C6A" w:rsidRDefault="00B60C6A" w:rsidP="00B60C6A">
      <w:r>
        <w:rPr>
          <w:noProof/>
          <w:lang w:val="en-US"/>
        </w:rPr>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Heading2"/>
      </w:pPr>
      <w:bookmarkStart w:id="838" w:name="_Toc368246718"/>
      <w:r>
        <w:t>4.3</w:t>
      </w:r>
      <w:r w:rsidR="00E25939">
        <w:t>.  Funciones</w:t>
      </w:r>
      <w:bookmarkEnd w:id="838"/>
    </w:p>
    <w:p w14:paraId="3D3093CA" w14:textId="77777777" w:rsidR="00E25939" w:rsidRPr="00E25939" w:rsidRDefault="00E25939" w:rsidP="004D7DA0"/>
    <w:p w14:paraId="40DCA23B" w14:textId="523E7F67" w:rsidR="00E25939" w:rsidRDefault="00E25939" w:rsidP="004D7DA0">
      <w:r>
        <w:t>A continuación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Heading3"/>
      </w:pPr>
      <w:bookmarkStart w:id="839" w:name="_Toc368246719"/>
      <w:r>
        <w:t>4.3</w:t>
      </w:r>
      <w:r w:rsidR="00E25939">
        <w:t xml:space="preserve">.1.  </w:t>
      </w:r>
      <w:r w:rsidR="00477276">
        <w:t>Obtener</w:t>
      </w:r>
      <w:r w:rsidR="00480183">
        <w:t xml:space="preserve"> pacientes</w:t>
      </w:r>
      <w:bookmarkEnd w:id="839"/>
    </w:p>
    <w:p w14:paraId="7CEC6233" w14:textId="77777777" w:rsidR="00480183" w:rsidRDefault="00480183" w:rsidP="004D7DA0"/>
    <w:p w14:paraId="4DC79F30" w14:textId="6F8E4DB4" w:rsidR="00480183" w:rsidRDefault="004D7DA0" w:rsidP="004D7DA0">
      <w:r>
        <w:t>Para que el navegador obtenga la lista de pacientes de la base de datos es necesario que se realizar una conexión bidireccional con el servidor y que desde el servidor se  haga una consulta a la base de datos, enviando el resultado de la consulta al navegador mediante el websocket establecido. Todo esto ha sido explicado en los apartados anteriores. En este apartado veremos como 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Heading4"/>
      </w:pPr>
      <w:r>
        <w:t>4.3.1.1.  Funcionalidad en el lado del cliente</w:t>
      </w:r>
    </w:p>
    <w:p w14:paraId="6902984D" w14:textId="77777777" w:rsidR="00B64D14" w:rsidRDefault="00B64D14" w:rsidP="00B60BF4"/>
    <w:p w14:paraId="51667743" w14:textId="4843BCDA" w:rsidR="00B64D14" w:rsidRDefault="00F93134" w:rsidP="00B60BF4">
      <w:r>
        <w:t>Cuando el usuario entra en la sección de pacientes, se genera una tabla y se llama a una función que devuelve un array de pacientes. Utilizando un bucle for que recorre el array rellenamos la tabla.</w:t>
      </w:r>
    </w:p>
    <w:p w14:paraId="69B0C8A4" w14:textId="2E39B900" w:rsidR="00F93134" w:rsidRDefault="00F93134" w:rsidP="00B60BF4"/>
    <w:tbl>
      <w:tblPr>
        <w:tblStyle w:val="TableGrid"/>
        <w:tblW w:w="0" w:type="auto"/>
        <w:tblLook w:val="04A0" w:firstRow="1" w:lastRow="0" w:firstColumn="1" w:lastColumn="0" w:noHBand="0" w:noVBand="1"/>
      </w:tblPr>
      <w:tblGrid>
        <w:gridCol w:w="8856"/>
      </w:tblGrid>
      <w:tr w:rsidR="0050601B" w14:paraId="4781E518" w14:textId="77777777" w:rsidTr="0050601B">
        <w:trPr>
          <w:ins w:id="840" w:author="Borja Gonzalez" w:date="2017-09-28T17:51:00Z"/>
        </w:trPr>
        <w:tc>
          <w:tcPr>
            <w:tcW w:w="8856" w:type="dxa"/>
          </w:tcPr>
          <w:p w14:paraId="5D3E95B2" w14:textId="77777777" w:rsidR="0050601B" w:rsidRPr="00557475" w:rsidRDefault="0050601B" w:rsidP="0050601B">
            <w:pPr>
              <w:widowControl w:val="0"/>
              <w:autoSpaceDE w:val="0"/>
              <w:autoSpaceDN w:val="0"/>
              <w:adjustRightInd w:val="0"/>
              <w:rPr>
                <w:ins w:id="841" w:author="Borja Gonzalez" w:date="2017-09-28T17:51:00Z"/>
                <w:rFonts w:ascii="Monaco" w:hAnsi="Monaco" w:cs="Monaco"/>
                <w:noProof/>
                <w:sz w:val="20"/>
                <w:szCs w:val="20"/>
                <w:lang w:val="en-US"/>
              </w:rPr>
            </w:pPr>
            <w:ins w:id="842" w:author="Borja Gonzalez" w:date="2017-09-28T17:51:00Z">
              <w:r w:rsidRPr="00557475">
                <w:rPr>
                  <w:rFonts w:ascii="Monaco" w:hAnsi="Monaco" w:cs="Monaco"/>
                  <w:b/>
                  <w:bCs/>
                  <w:noProof/>
                  <w:color w:val="204A87"/>
                  <w:sz w:val="20"/>
                  <w:szCs w:val="20"/>
                  <w:lang w:val="en-US"/>
                </w:rPr>
                <w:t xml:space="preserve">&lt;script </w:t>
              </w:r>
              <w:r w:rsidRPr="00557475">
                <w:rPr>
                  <w:rFonts w:ascii="Monaco" w:hAnsi="Monaco" w:cs="Monaco"/>
                  <w:noProof/>
                  <w:color w:val="C4A000"/>
                  <w:sz w:val="20"/>
                  <w:szCs w:val="20"/>
                  <w:lang w:val="en-US"/>
                </w:rPr>
                <w:t>type=</w:t>
              </w:r>
              <w:r w:rsidRPr="00557475">
                <w:rPr>
                  <w:rFonts w:ascii="Monaco" w:hAnsi="Monaco" w:cs="Monaco"/>
                  <w:noProof/>
                  <w:color w:val="4E9A06"/>
                  <w:sz w:val="20"/>
                  <w:szCs w:val="20"/>
                  <w:lang w:val="en-US"/>
                </w:rPr>
                <w:t>"text/javascript"</w:t>
              </w:r>
              <w:r w:rsidRPr="00557475">
                <w:rPr>
                  <w:rFonts w:ascii="Monaco" w:hAnsi="Monaco" w:cs="Monaco"/>
                  <w:b/>
                  <w:bCs/>
                  <w:noProof/>
                  <w:color w:val="204A87"/>
                  <w:sz w:val="20"/>
                  <w:szCs w:val="20"/>
                  <w:lang w:val="en-US"/>
                </w:rPr>
                <w:t>&gt;</w:t>
              </w:r>
            </w:ins>
          </w:p>
          <w:p w14:paraId="4501AE8C" w14:textId="77777777" w:rsidR="0050601B" w:rsidRPr="00557475" w:rsidRDefault="0050601B" w:rsidP="0050601B">
            <w:pPr>
              <w:widowControl w:val="0"/>
              <w:autoSpaceDE w:val="0"/>
              <w:autoSpaceDN w:val="0"/>
              <w:adjustRightInd w:val="0"/>
              <w:ind w:firstLine="720"/>
              <w:rPr>
                <w:ins w:id="843" w:author="Borja Gonzalez" w:date="2017-09-28T17:51:00Z"/>
                <w:rFonts w:ascii="Monaco" w:hAnsi="Monaco" w:cs="Monaco"/>
                <w:noProof/>
                <w:sz w:val="20"/>
                <w:szCs w:val="20"/>
                <w:lang w:val="en-US"/>
              </w:rPr>
            </w:pPr>
            <w:ins w:id="844" w:author="Borja Gonzalez" w:date="2017-09-28T17:51: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tabla</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204A87"/>
                  <w:sz w:val="20"/>
                  <w:szCs w:val="20"/>
                  <w:lang w:val="en-US"/>
                </w:rPr>
                <w:t>document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getElementById</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"miTabla"</w:t>
              </w:r>
              <w:r w:rsidRPr="00557475">
                <w:rPr>
                  <w:rFonts w:ascii="Monaco" w:hAnsi="Monaco" w:cs="Monaco"/>
                  <w:b/>
                  <w:bCs/>
                  <w:noProof/>
                  <w:color w:val="000000"/>
                  <w:sz w:val="20"/>
                  <w:szCs w:val="20"/>
                  <w:lang w:val="en-US"/>
                </w:rPr>
                <w:t>);</w:t>
              </w:r>
            </w:ins>
          </w:p>
          <w:p w14:paraId="6C920560" w14:textId="77777777" w:rsidR="0050601B" w:rsidRPr="00557475" w:rsidRDefault="0050601B" w:rsidP="0050601B">
            <w:pPr>
              <w:widowControl w:val="0"/>
              <w:autoSpaceDE w:val="0"/>
              <w:autoSpaceDN w:val="0"/>
              <w:adjustRightInd w:val="0"/>
              <w:ind w:firstLine="720"/>
              <w:rPr>
                <w:ins w:id="845" w:author="Borja Gonzalez" w:date="2017-09-28T17:51:00Z"/>
                <w:rFonts w:ascii="Monaco" w:hAnsi="Monaco" w:cs="Monaco"/>
                <w:noProof/>
                <w:sz w:val="20"/>
                <w:szCs w:val="20"/>
                <w:lang w:val="en-US"/>
              </w:rPr>
            </w:pPr>
            <w:ins w:id="846" w:author="Borja Gonzalez" w:date="2017-09-28T17:51:00Z">
              <w:r w:rsidRPr="00557475">
                <w:rPr>
                  <w:rFonts w:ascii="Monaco" w:hAnsi="Monaco" w:cs="Monaco"/>
                  <w:noProof/>
                  <w:color w:val="000000"/>
                  <w:sz w:val="20"/>
                  <w:szCs w:val="20"/>
                  <w:lang w:val="en-US"/>
                </w:rPr>
                <w:t>get_paciente_node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ins>
          </w:p>
          <w:p w14:paraId="38E52FE2" w14:textId="77777777" w:rsidR="0050601B" w:rsidRPr="00557475" w:rsidRDefault="0050601B" w:rsidP="0050601B">
            <w:pPr>
              <w:widowControl w:val="0"/>
              <w:autoSpaceDE w:val="0"/>
              <w:autoSpaceDN w:val="0"/>
              <w:adjustRightInd w:val="0"/>
              <w:ind w:firstLine="720"/>
              <w:rPr>
                <w:ins w:id="847" w:author="Borja Gonzalez" w:date="2017-09-28T17:51:00Z"/>
                <w:rFonts w:ascii="Monaco" w:hAnsi="Monaco" w:cs="Monaco"/>
                <w:noProof/>
                <w:sz w:val="20"/>
                <w:szCs w:val="20"/>
                <w:lang w:val="en-US"/>
              </w:rPr>
            </w:pPr>
            <w:ins w:id="848" w:author="Borja Gonzalez" w:date="2017-09-28T17:51: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tabla</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204A87"/>
                  <w:sz w:val="20"/>
                  <w:szCs w:val="20"/>
                  <w:lang w:val="en-US"/>
                </w:rPr>
                <w:t>document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getElementById</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"miTabla"</w:t>
              </w:r>
              <w:r w:rsidRPr="00557475">
                <w:rPr>
                  <w:rFonts w:ascii="Monaco" w:hAnsi="Monaco" w:cs="Monaco"/>
                  <w:b/>
                  <w:bCs/>
                  <w:noProof/>
                  <w:color w:val="000000"/>
                  <w:sz w:val="20"/>
                  <w:szCs w:val="20"/>
                  <w:lang w:val="en-US"/>
                </w:rPr>
                <w:t>);</w:t>
              </w:r>
            </w:ins>
          </w:p>
          <w:p w14:paraId="4B6ABC41" w14:textId="77777777" w:rsidR="0050601B" w:rsidRPr="00557475" w:rsidRDefault="0050601B" w:rsidP="0050601B">
            <w:pPr>
              <w:widowControl w:val="0"/>
              <w:autoSpaceDE w:val="0"/>
              <w:autoSpaceDN w:val="0"/>
              <w:adjustRightInd w:val="0"/>
              <w:ind w:firstLine="720"/>
              <w:rPr>
                <w:ins w:id="849" w:author="Borja Gonzalez" w:date="2017-09-28T17:51:00Z"/>
                <w:rFonts w:ascii="Monaco" w:hAnsi="Monaco" w:cs="Monaco"/>
                <w:noProof/>
                <w:sz w:val="20"/>
                <w:szCs w:val="20"/>
                <w:lang w:val="en-US"/>
              </w:rPr>
            </w:pPr>
            <w:ins w:id="850" w:author="Borja Gonzalez" w:date="2017-09-28T17:51:00Z">
              <w:r w:rsidRPr="00557475">
                <w:rPr>
                  <w:rFonts w:ascii="Monaco" w:hAnsi="Monaco" w:cs="Monaco"/>
                  <w:b/>
                  <w:bCs/>
                  <w:noProof/>
                  <w:color w:val="204A87"/>
                  <w:sz w:val="20"/>
                  <w:szCs w:val="20"/>
                  <w:lang w:val="en-US"/>
                </w:rPr>
                <w:t>for</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CE5C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i</w:t>
              </w:r>
              <w:r w:rsidRPr="00557475">
                <w:rPr>
                  <w:rFonts w:ascii="Monaco" w:hAnsi="Monaco" w:cs="Monaco"/>
                  <w:b/>
                  <w:bCs/>
                  <w:noProof/>
                  <w:color w:val="CE5C00"/>
                  <w:sz w:val="20"/>
                  <w:szCs w:val="20"/>
                  <w:lang w:val="en-US"/>
                </w:rPr>
                <w:t>&lt;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length</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i</w:t>
              </w:r>
              <w:r w:rsidRPr="00557475">
                <w:rPr>
                  <w:rFonts w:ascii="Monaco" w:hAnsi="Monaco" w:cs="Monaco"/>
                  <w:b/>
                  <w:bCs/>
                  <w:noProof/>
                  <w:color w:val="CE5C00"/>
                  <w:sz w:val="20"/>
                  <w:szCs w:val="20"/>
                  <w:lang w:val="en-US"/>
                </w:rPr>
                <w:t>++</w:t>
              </w:r>
              <w:r w:rsidRPr="00557475">
                <w:rPr>
                  <w:rFonts w:ascii="Monaco" w:hAnsi="Monaco" w:cs="Monaco"/>
                  <w:b/>
                  <w:bCs/>
                  <w:noProof/>
                  <w:color w:val="000000"/>
                  <w:sz w:val="20"/>
                  <w:szCs w:val="20"/>
                  <w:lang w:val="en-US"/>
                </w:rPr>
                <w:t>){</w:t>
              </w:r>
            </w:ins>
          </w:p>
          <w:p w14:paraId="58C4EA92" w14:textId="77777777" w:rsidR="0050601B" w:rsidRPr="00557475" w:rsidRDefault="0050601B" w:rsidP="0050601B">
            <w:pPr>
              <w:widowControl w:val="0"/>
              <w:autoSpaceDE w:val="0"/>
              <w:autoSpaceDN w:val="0"/>
              <w:adjustRightInd w:val="0"/>
              <w:ind w:left="720" w:firstLine="720"/>
              <w:rPr>
                <w:ins w:id="851" w:author="Borja Gonzalez" w:date="2017-09-28T17:51:00Z"/>
                <w:rFonts w:ascii="Monaco" w:hAnsi="Monaco" w:cs="Monaco"/>
                <w:noProof/>
                <w:sz w:val="20"/>
                <w:szCs w:val="20"/>
                <w:lang w:val="en-US"/>
              </w:rPr>
            </w:pPr>
            <w:ins w:id="852" w:author="Borja Gonzalez" w:date="2017-09-28T17:51: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filas</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tabla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rows</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length</w:t>
              </w:r>
              <w:r w:rsidRPr="00557475">
                <w:rPr>
                  <w:rFonts w:ascii="Monaco" w:hAnsi="Monaco" w:cs="Monaco"/>
                  <w:b/>
                  <w:bCs/>
                  <w:noProof/>
                  <w:color w:val="000000"/>
                  <w:sz w:val="20"/>
                  <w:szCs w:val="20"/>
                  <w:lang w:val="en-US"/>
                </w:rPr>
                <w:t>;</w:t>
              </w:r>
            </w:ins>
          </w:p>
          <w:p w14:paraId="1567BE88" w14:textId="77777777" w:rsidR="0050601B" w:rsidRPr="00557475" w:rsidRDefault="0050601B" w:rsidP="0050601B">
            <w:pPr>
              <w:widowControl w:val="0"/>
              <w:autoSpaceDE w:val="0"/>
              <w:autoSpaceDN w:val="0"/>
              <w:adjustRightInd w:val="0"/>
              <w:ind w:left="720" w:firstLine="720"/>
              <w:rPr>
                <w:ins w:id="853" w:author="Borja Gonzalez" w:date="2017-09-28T17:51:00Z"/>
                <w:rFonts w:ascii="Monaco" w:hAnsi="Monaco" w:cs="Monaco"/>
                <w:noProof/>
                <w:sz w:val="20"/>
                <w:szCs w:val="20"/>
                <w:lang w:val="en-US"/>
              </w:rPr>
            </w:pPr>
            <w:ins w:id="854" w:author="Borja Gonzalez" w:date="2017-09-28T17:51: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fila</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tabla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insertRow</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filas</w:t>
              </w:r>
              <w:r w:rsidRPr="00557475">
                <w:rPr>
                  <w:rFonts w:ascii="Monaco" w:hAnsi="Monaco" w:cs="Monaco"/>
                  <w:b/>
                  <w:bCs/>
                  <w:noProof/>
                  <w:color w:val="000000"/>
                  <w:sz w:val="20"/>
                  <w:szCs w:val="20"/>
                  <w:lang w:val="en-US"/>
                </w:rPr>
                <w:t>);</w:t>
              </w:r>
            </w:ins>
          </w:p>
          <w:p w14:paraId="48051291" w14:textId="77777777" w:rsidR="0050601B" w:rsidRPr="00557475" w:rsidRDefault="0050601B" w:rsidP="0050601B">
            <w:pPr>
              <w:widowControl w:val="0"/>
              <w:autoSpaceDE w:val="0"/>
              <w:autoSpaceDN w:val="0"/>
              <w:adjustRightInd w:val="0"/>
              <w:ind w:left="720" w:firstLine="720"/>
              <w:rPr>
                <w:ins w:id="855" w:author="Borja Gonzalez" w:date="2017-09-28T17:51:00Z"/>
                <w:rFonts w:ascii="Monaco" w:hAnsi="Monaco" w:cs="Monaco"/>
                <w:noProof/>
                <w:sz w:val="20"/>
                <w:szCs w:val="20"/>
                <w:lang w:val="en-US"/>
              </w:rPr>
            </w:pPr>
            <w:ins w:id="856"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'&lt;button class="btn_borrar" type="button" onClick="borrar_paciente('</w:t>
              </w:r>
              <w:r w:rsidRPr="00557475">
                <w:rPr>
                  <w:rFonts w:ascii="Monaco" w:hAnsi="Monaco" w:cs="Monaco"/>
                  <w:b/>
                  <w:bCs/>
                  <w:noProof/>
                  <w:color w:val="CE5C00"/>
                  <w:sz w:val="20"/>
                  <w:szCs w:val="20"/>
                  <w:lang w:val="en-US"/>
                </w:rPr>
                <w:t>+</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b/>
                  <w:bCs/>
                  <w:noProof/>
                  <w:color w:val="CE5C00"/>
                  <w:sz w:val="20"/>
                  <w:szCs w:val="20"/>
                  <w:lang w:val="en-US"/>
                </w:rPr>
                <w:t>+</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1</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'\')"&gt;&lt;/button&gt;'</w:t>
              </w:r>
              <w:r w:rsidRPr="00557475">
                <w:rPr>
                  <w:rFonts w:ascii="Monaco" w:hAnsi="Monaco" w:cs="Monaco"/>
                  <w:b/>
                  <w:bCs/>
                  <w:noProof/>
                  <w:color w:val="000000"/>
                  <w:sz w:val="20"/>
                  <w:szCs w:val="20"/>
                  <w:lang w:val="en-US"/>
                </w:rPr>
                <w:t>;</w:t>
              </w:r>
            </w:ins>
          </w:p>
          <w:p w14:paraId="05A61022" w14:textId="77777777" w:rsidR="0050601B" w:rsidRPr="00557475" w:rsidRDefault="0050601B" w:rsidP="0050601B">
            <w:pPr>
              <w:widowControl w:val="0"/>
              <w:autoSpaceDE w:val="0"/>
              <w:autoSpaceDN w:val="0"/>
              <w:adjustRightInd w:val="0"/>
              <w:ind w:left="720" w:firstLine="720"/>
              <w:rPr>
                <w:ins w:id="857" w:author="Borja Gonzalez" w:date="2017-09-28T17:51:00Z"/>
                <w:rFonts w:ascii="Monaco" w:hAnsi="Monaco" w:cs="Monaco"/>
                <w:noProof/>
                <w:sz w:val="20"/>
                <w:szCs w:val="20"/>
                <w:lang w:val="en-US"/>
              </w:rPr>
            </w:pPr>
            <w:ins w:id="858"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'&lt;button class="btn" type="button" onClick="datos('</w:t>
              </w:r>
              <w:r w:rsidRPr="00557475">
                <w:rPr>
                  <w:rFonts w:ascii="Monaco" w:hAnsi="Monaco" w:cs="Monaco"/>
                  <w:b/>
                  <w:bCs/>
                  <w:noProof/>
                  <w:color w:val="CE5C00"/>
                  <w:sz w:val="20"/>
                  <w:szCs w:val="20"/>
                  <w:lang w:val="en-US"/>
                </w:rPr>
                <w:t>+</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b/>
                  <w:bCs/>
                  <w:noProof/>
                  <w:color w:val="CE5C00"/>
                  <w:sz w:val="20"/>
                  <w:szCs w:val="20"/>
                  <w:lang w:val="en-US"/>
                </w:rPr>
                <w:t>+</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1</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2</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3</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'\')"&gt;&lt;/button&gt;'</w:t>
              </w:r>
              <w:r w:rsidRPr="00557475">
                <w:rPr>
                  <w:rFonts w:ascii="Monaco" w:hAnsi="Monaco" w:cs="Monaco"/>
                  <w:b/>
                  <w:bCs/>
                  <w:noProof/>
                  <w:color w:val="000000"/>
                  <w:sz w:val="20"/>
                  <w:szCs w:val="20"/>
                  <w:lang w:val="en-US"/>
                </w:rPr>
                <w:t>;</w:t>
              </w:r>
            </w:ins>
          </w:p>
          <w:p w14:paraId="4EC59874" w14:textId="77777777" w:rsidR="0050601B" w:rsidRPr="00557475" w:rsidRDefault="0050601B" w:rsidP="0050601B">
            <w:pPr>
              <w:widowControl w:val="0"/>
              <w:autoSpaceDE w:val="0"/>
              <w:autoSpaceDN w:val="0"/>
              <w:adjustRightInd w:val="0"/>
              <w:ind w:left="720" w:firstLine="720"/>
              <w:rPr>
                <w:ins w:id="859" w:author="Borja Gonzalez" w:date="2017-09-28T17:51:00Z"/>
                <w:rFonts w:ascii="Monaco" w:hAnsi="Monaco" w:cs="Monaco"/>
                <w:noProof/>
                <w:sz w:val="20"/>
                <w:szCs w:val="20"/>
                <w:lang w:val="en-US"/>
              </w:rPr>
            </w:pPr>
            <w:ins w:id="860"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2</w:t>
              </w:r>
              <w:r w:rsidRPr="00557475">
                <w:rPr>
                  <w:rFonts w:ascii="Monaco" w:hAnsi="Monaco" w:cs="Monaco"/>
                  <w:b/>
                  <w:bCs/>
                  <w:noProof/>
                  <w:color w:val="000000"/>
                  <w:sz w:val="20"/>
                  <w:szCs w:val="20"/>
                  <w:lang w:val="en-US"/>
                </w:rPr>
                <w:t>];</w:t>
              </w:r>
            </w:ins>
          </w:p>
          <w:p w14:paraId="0D768B83" w14:textId="77777777" w:rsidR="0050601B" w:rsidRPr="00557475" w:rsidRDefault="0050601B" w:rsidP="0050601B">
            <w:pPr>
              <w:widowControl w:val="0"/>
              <w:autoSpaceDE w:val="0"/>
              <w:autoSpaceDN w:val="0"/>
              <w:adjustRightInd w:val="0"/>
              <w:ind w:left="720" w:firstLine="720"/>
              <w:rPr>
                <w:ins w:id="861" w:author="Borja Gonzalez" w:date="2017-09-28T17:51:00Z"/>
                <w:rFonts w:ascii="Monaco" w:hAnsi="Monaco" w:cs="Monaco"/>
                <w:noProof/>
                <w:sz w:val="20"/>
                <w:szCs w:val="20"/>
                <w:lang w:val="en-US"/>
              </w:rPr>
            </w:pPr>
            <w:ins w:id="862"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1</w:t>
              </w:r>
              <w:r w:rsidRPr="00557475">
                <w:rPr>
                  <w:rFonts w:ascii="Monaco" w:hAnsi="Monaco" w:cs="Monaco"/>
                  <w:b/>
                  <w:bCs/>
                  <w:noProof/>
                  <w:color w:val="000000"/>
                  <w:sz w:val="20"/>
                  <w:szCs w:val="20"/>
                  <w:lang w:val="en-US"/>
                </w:rPr>
                <w:t>];</w:t>
              </w:r>
            </w:ins>
          </w:p>
          <w:p w14:paraId="17D2CD40" w14:textId="77777777" w:rsidR="0050601B" w:rsidRPr="00557475" w:rsidRDefault="0050601B" w:rsidP="0050601B">
            <w:pPr>
              <w:widowControl w:val="0"/>
              <w:autoSpaceDE w:val="0"/>
              <w:autoSpaceDN w:val="0"/>
              <w:adjustRightInd w:val="0"/>
              <w:ind w:firstLine="720"/>
              <w:rPr>
                <w:ins w:id="863" w:author="Borja Gonzalez" w:date="2017-09-28T17:51:00Z"/>
                <w:rFonts w:ascii="Monaco" w:hAnsi="Monaco" w:cs="Monaco"/>
                <w:noProof/>
                <w:sz w:val="20"/>
                <w:szCs w:val="20"/>
                <w:lang w:val="en-US"/>
              </w:rPr>
            </w:pPr>
            <w:ins w:id="864" w:author="Borja Gonzalez" w:date="2017-09-28T17:51:00Z">
              <w:r w:rsidRPr="00557475">
                <w:rPr>
                  <w:rFonts w:ascii="Monaco" w:hAnsi="Monaco" w:cs="Monaco"/>
                  <w:b/>
                  <w:bCs/>
                  <w:noProof/>
                  <w:color w:val="000000"/>
                  <w:sz w:val="20"/>
                  <w:szCs w:val="20"/>
                  <w:lang w:val="en-US"/>
                </w:rPr>
                <w:t>}</w:t>
              </w:r>
            </w:ins>
          </w:p>
          <w:p w14:paraId="0D18CD9F" w14:textId="77777777" w:rsidR="0050601B" w:rsidRPr="00557475" w:rsidRDefault="0050601B" w:rsidP="0050601B">
            <w:pPr>
              <w:widowControl w:val="0"/>
              <w:autoSpaceDE w:val="0"/>
              <w:autoSpaceDN w:val="0"/>
              <w:adjustRightInd w:val="0"/>
              <w:ind w:firstLine="720"/>
              <w:rPr>
                <w:ins w:id="865" w:author="Borja Gonzalez" w:date="2017-09-28T17:51:00Z"/>
                <w:rFonts w:ascii="Monaco" w:hAnsi="Monaco" w:cs="Monaco"/>
                <w:noProof/>
                <w:sz w:val="20"/>
                <w:szCs w:val="20"/>
                <w:lang w:val="en-US"/>
              </w:rPr>
            </w:pPr>
            <w:ins w:id="866" w:author="Borja Gonzalez" w:date="2017-09-28T17:51:00Z">
              <w:r w:rsidRPr="00557475">
                <w:rPr>
                  <w:rFonts w:ascii="Monaco" w:hAnsi="Monaco" w:cs="Monaco"/>
                  <w:noProof/>
                  <w:color w:val="000000"/>
                  <w:sz w:val="20"/>
                  <w:szCs w:val="20"/>
                  <w:lang w:val="en-US"/>
                </w:rPr>
                <w:t>console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log</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"Lista de pacientes disponible en el navegador"</w:t>
              </w:r>
              <w:r w:rsidRPr="00557475">
                <w:rPr>
                  <w:rFonts w:ascii="Monaco" w:hAnsi="Monaco" w:cs="Monaco"/>
                  <w:b/>
                  <w:bCs/>
                  <w:noProof/>
                  <w:color w:val="000000"/>
                  <w:sz w:val="20"/>
                  <w:szCs w:val="20"/>
                  <w:lang w:val="en-US"/>
                </w:rPr>
                <w:t>);</w:t>
              </w:r>
            </w:ins>
          </w:p>
          <w:p w14:paraId="0B94F72D" w14:textId="77777777" w:rsidR="0050601B" w:rsidRPr="00557475" w:rsidRDefault="0050601B" w:rsidP="0050601B">
            <w:pPr>
              <w:widowControl w:val="0"/>
              <w:autoSpaceDE w:val="0"/>
              <w:autoSpaceDN w:val="0"/>
              <w:adjustRightInd w:val="0"/>
              <w:ind w:firstLine="720"/>
              <w:rPr>
                <w:ins w:id="867" w:author="Borja Gonzalez" w:date="2017-09-28T17:51:00Z"/>
                <w:rFonts w:ascii="Monaco" w:hAnsi="Monaco" w:cs="Monaco"/>
                <w:noProof/>
                <w:sz w:val="20"/>
                <w:szCs w:val="20"/>
                <w:lang w:val="en-US"/>
              </w:rPr>
            </w:pPr>
            <w:ins w:id="868" w:author="Borja Gonzalez" w:date="2017-09-28T17:51:00Z">
              <w:r w:rsidRPr="00557475">
                <w:rPr>
                  <w:rFonts w:ascii="Monaco" w:hAnsi="Monaco" w:cs="Monaco"/>
                  <w:b/>
                  <w:bCs/>
                  <w:noProof/>
                  <w:color w:val="000000"/>
                  <w:sz w:val="20"/>
                  <w:szCs w:val="20"/>
                  <w:lang w:val="en-US"/>
                </w:rPr>
                <w:t>});</w:t>
              </w:r>
            </w:ins>
          </w:p>
          <w:p w14:paraId="6CDB257A" w14:textId="77777777" w:rsidR="0050601B" w:rsidRPr="00557475" w:rsidRDefault="0050601B" w:rsidP="0050601B">
            <w:pPr>
              <w:widowControl w:val="0"/>
              <w:autoSpaceDE w:val="0"/>
              <w:autoSpaceDN w:val="0"/>
              <w:adjustRightInd w:val="0"/>
              <w:rPr>
                <w:ins w:id="869" w:author="Borja Gonzalez" w:date="2017-09-28T17:51:00Z"/>
                <w:rFonts w:ascii="Monaco" w:hAnsi="Monaco" w:cs="Monaco"/>
                <w:noProof/>
                <w:sz w:val="20"/>
                <w:szCs w:val="20"/>
                <w:lang w:val="en-US"/>
              </w:rPr>
            </w:pPr>
            <w:ins w:id="870" w:author="Borja Gonzalez" w:date="2017-09-28T17:51:00Z">
              <w:r w:rsidRPr="00557475">
                <w:rPr>
                  <w:rFonts w:ascii="Monaco" w:hAnsi="Monaco" w:cs="Monaco"/>
                  <w:b/>
                  <w:bCs/>
                  <w:noProof/>
                  <w:color w:val="204A87"/>
                  <w:sz w:val="20"/>
                  <w:szCs w:val="20"/>
                  <w:lang w:val="en-US"/>
                </w:rPr>
                <w:t>&lt;/script&gt;</w:t>
              </w:r>
            </w:ins>
          </w:p>
          <w:p w14:paraId="1D685B43" w14:textId="77777777" w:rsidR="0050601B" w:rsidRDefault="0050601B" w:rsidP="00B60BF4">
            <w:pPr>
              <w:rPr>
                <w:ins w:id="871" w:author="Borja Gonzalez" w:date="2017-09-28T17:51:00Z"/>
              </w:rPr>
            </w:pPr>
          </w:p>
        </w:tc>
      </w:tr>
    </w:tbl>
    <w:p w14:paraId="3E0E266D" w14:textId="640DE964" w:rsidR="00F93134" w:rsidRDefault="00F93134" w:rsidP="00B60BF4">
      <w:del w:id="872" w:author="Borja Gonzalez" w:date="2017-09-28T17:29:00Z">
        <w:r w:rsidDel="003E7E71">
          <w:rPr>
            <w:noProof/>
            <w:lang w:val="en-US"/>
          </w:rPr>
          <w:drawing>
            <wp:inline distT="0" distB="0" distL="0" distR="0" wp14:anchorId="250B5CB8" wp14:editId="04BF8D87">
              <wp:extent cx="6286500" cy="2224570"/>
              <wp:effectExtent l="0" t="0" r="0" b="1079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7303" cy="2224854"/>
                      </a:xfrm>
                      <a:prstGeom prst="rect">
                        <a:avLst/>
                      </a:prstGeom>
                      <a:noFill/>
                      <a:ln>
                        <a:noFill/>
                      </a:ln>
                    </pic:spPr>
                  </pic:pic>
                </a:graphicData>
              </a:graphic>
            </wp:inline>
          </w:drawing>
        </w:r>
      </w:del>
    </w:p>
    <w:p w14:paraId="6064CEAE" w14:textId="77777777" w:rsidR="00F93134" w:rsidRDefault="00F93134" w:rsidP="00B60BF4"/>
    <w:p w14:paraId="1659D1D0" w14:textId="71C52AF9" w:rsidR="00F93134" w:rsidRDefault="00F93134" w:rsidP="00F93134">
      <w:r>
        <w:t xml:space="preserve">La función </w:t>
      </w:r>
      <w:r w:rsidR="007E5FBE">
        <w:t>“</w:t>
      </w:r>
      <w:r>
        <w:t>get_paciente_node()</w:t>
      </w:r>
      <w:r w:rsidR="007E5FBE">
        <w:t>”</w:t>
      </w:r>
      <w:r>
        <w:t xml:space="preserve"> es la que se encarga de establecer la conexión con el servidor a través de un websocket.</w:t>
      </w:r>
    </w:p>
    <w:p w14:paraId="369BF1A4" w14:textId="131B0041" w:rsidR="00F93134" w:rsidRDefault="00F93134" w:rsidP="00F93134"/>
    <w:tbl>
      <w:tblPr>
        <w:tblStyle w:val="TableGrid"/>
        <w:tblW w:w="0" w:type="auto"/>
        <w:tblLook w:val="04A0" w:firstRow="1" w:lastRow="0" w:firstColumn="1" w:lastColumn="0" w:noHBand="0" w:noVBand="1"/>
        <w:tblPrChange w:id="873" w:author="Borja Gonzalez" w:date="2017-09-28T17:52:00Z">
          <w:tblPr>
            <w:tblStyle w:val="TableGrid"/>
            <w:tblW w:w="0" w:type="auto"/>
            <w:tblLook w:val="04A0" w:firstRow="1" w:lastRow="0" w:firstColumn="1" w:lastColumn="0" w:noHBand="0" w:noVBand="1"/>
          </w:tblPr>
        </w:tblPrChange>
      </w:tblPr>
      <w:tblGrid>
        <w:gridCol w:w="8856"/>
        <w:tblGridChange w:id="874">
          <w:tblGrid>
            <w:gridCol w:w="8856"/>
          </w:tblGrid>
        </w:tblGridChange>
      </w:tblGrid>
      <w:tr w:rsidR="00AE3604" w14:paraId="2D7701B7" w14:textId="77777777" w:rsidTr="0050601B">
        <w:trPr>
          <w:trHeight w:val="90"/>
          <w:ins w:id="875" w:author="Borja Gonzalez" w:date="2017-09-28T17:42:00Z"/>
        </w:trPr>
        <w:tc>
          <w:tcPr>
            <w:tcW w:w="8856" w:type="dxa"/>
            <w:tcPrChange w:id="876" w:author="Borja Gonzalez" w:date="2017-09-28T17:52:00Z">
              <w:tcPr>
                <w:tcW w:w="8856" w:type="dxa"/>
              </w:tcPr>
            </w:tcPrChange>
          </w:tcPr>
          <w:p w14:paraId="34BB8645" w14:textId="77777777" w:rsidR="00AE3604" w:rsidRPr="0050601B" w:rsidRDefault="00AE3604" w:rsidP="00AE3604">
            <w:pPr>
              <w:widowControl w:val="0"/>
              <w:autoSpaceDE w:val="0"/>
              <w:autoSpaceDN w:val="0"/>
              <w:adjustRightInd w:val="0"/>
              <w:rPr>
                <w:ins w:id="877" w:author="Borja Gonzalez" w:date="2017-09-28T17:42:00Z"/>
                <w:rFonts w:ascii="Monaco" w:hAnsi="Monaco" w:cs="Monaco"/>
                <w:noProof/>
                <w:sz w:val="20"/>
                <w:szCs w:val="20"/>
                <w:lang w:val="en-US"/>
                <w:rPrChange w:id="878" w:author="Borja Gonzalez" w:date="2017-09-28T17:52:00Z">
                  <w:rPr>
                    <w:ins w:id="879" w:author="Borja Gonzalez" w:date="2017-09-28T17:42:00Z"/>
                    <w:rFonts w:ascii="Monaco" w:hAnsi="Monaco" w:cs="Monaco"/>
                    <w:sz w:val="32"/>
                    <w:szCs w:val="32"/>
                    <w:lang w:val="en-US"/>
                  </w:rPr>
                </w:rPrChange>
              </w:rPr>
            </w:pPr>
            <w:ins w:id="880" w:author="Borja Gonzalez" w:date="2017-09-28T17:42:00Z">
              <w:r w:rsidRPr="0050601B">
                <w:rPr>
                  <w:rFonts w:ascii="Monaco" w:hAnsi="Monaco" w:cs="Monaco"/>
                  <w:b/>
                  <w:bCs/>
                  <w:noProof/>
                  <w:color w:val="204A87"/>
                  <w:sz w:val="20"/>
                  <w:szCs w:val="20"/>
                  <w:lang w:val="en-US"/>
                  <w:rPrChange w:id="881" w:author="Borja Gonzalez" w:date="2017-09-28T17:52:00Z">
                    <w:rPr>
                      <w:rFonts w:ascii="Monaco" w:hAnsi="Monaco" w:cs="Monaco"/>
                      <w:b/>
                      <w:bCs/>
                      <w:color w:val="204A87"/>
                      <w:sz w:val="32"/>
                      <w:szCs w:val="32"/>
                      <w:lang w:val="en-US"/>
                    </w:rPr>
                  </w:rPrChange>
                </w:rPr>
                <w:t>function</w:t>
              </w:r>
              <w:r w:rsidRPr="0050601B">
                <w:rPr>
                  <w:rFonts w:ascii="Monaco" w:hAnsi="Monaco" w:cs="Monaco"/>
                  <w:noProof/>
                  <w:sz w:val="20"/>
                  <w:szCs w:val="20"/>
                  <w:lang w:val="en-US"/>
                  <w:rPrChange w:id="882"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883" w:author="Borja Gonzalez" w:date="2017-09-28T17:52:00Z">
                    <w:rPr>
                      <w:rFonts w:ascii="Monaco" w:hAnsi="Monaco" w:cs="Monaco"/>
                      <w:color w:val="000000"/>
                      <w:sz w:val="32"/>
                      <w:szCs w:val="32"/>
                      <w:lang w:val="en-US"/>
                    </w:rPr>
                  </w:rPrChange>
                </w:rPr>
                <w:t>get_paciente_node</w:t>
              </w:r>
              <w:r w:rsidRPr="0050601B">
                <w:rPr>
                  <w:rFonts w:ascii="Monaco" w:hAnsi="Monaco" w:cs="Monaco"/>
                  <w:b/>
                  <w:bCs/>
                  <w:noProof/>
                  <w:color w:val="000000"/>
                  <w:sz w:val="20"/>
                  <w:szCs w:val="20"/>
                  <w:lang w:val="en-US"/>
                  <w:rPrChange w:id="884"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885" w:author="Borja Gonzalez" w:date="2017-09-28T17:52:00Z">
                    <w:rPr>
                      <w:rFonts w:ascii="Monaco" w:hAnsi="Monaco" w:cs="Monaco"/>
                      <w:color w:val="000000"/>
                      <w:sz w:val="32"/>
                      <w:szCs w:val="32"/>
                      <w:lang w:val="en-US"/>
                    </w:rPr>
                  </w:rPrChange>
                </w:rPr>
                <w:t>callback</w:t>
              </w:r>
              <w:r w:rsidRPr="0050601B">
                <w:rPr>
                  <w:rFonts w:ascii="Monaco" w:hAnsi="Monaco" w:cs="Monaco"/>
                  <w:b/>
                  <w:bCs/>
                  <w:noProof/>
                  <w:color w:val="000000"/>
                  <w:sz w:val="20"/>
                  <w:szCs w:val="20"/>
                  <w:lang w:val="en-US"/>
                  <w:rPrChange w:id="886" w:author="Borja Gonzalez" w:date="2017-09-28T17:52:00Z">
                    <w:rPr>
                      <w:rFonts w:ascii="Monaco" w:hAnsi="Monaco" w:cs="Monaco"/>
                      <w:b/>
                      <w:bCs/>
                      <w:color w:val="000000"/>
                      <w:sz w:val="32"/>
                      <w:szCs w:val="32"/>
                      <w:lang w:val="en-US"/>
                    </w:rPr>
                  </w:rPrChange>
                </w:rPr>
                <w:t>){</w:t>
              </w:r>
            </w:ins>
          </w:p>
          <w:p w14:paraId="191AD2EB" w14:textId="77777777" w:rsidR="00AE3604" w:rsidRPr="0050601B" w:rsidRDefault="00AE3604" w:rsidP="00AE3604">
            <w:pPr>
              <w:widowControl w:val="0"/>
              <w:autoSpaceDE w:val="0"/>
              <w:autoSpaceDN w:val="0"/>
              <w:adjustRightInd w:val="0"/>
              <w:rPr>
                <w:ins w:id="887" w:author="Borja Gonzalez" w:date="2017-09-28T17:42:00Z"/>
                <w:rFonts w:ascii="Monaco" w:hAnsi="Monaco" w:cs="Monaco"/>
                <w:noProof/>
                <w:sz w:val="20"/>
                <w:szCs w:val="20"/>
                <w:lang w:val="en-US"/>
                <w:rPrChange w:id="888" w:author="Borja Gonzalez" w:date="2017-09-28T17:52:00Z">
                  <w:rPr>
                    <w:ins w:id="889" w:author="Borja Gonzalez" w:date="2017-09-28T17:42:00Z"/>
                    <w:rFonts w:ascii="Monaco" w:hAnsi="Monaco" w:cs="Monaco"/>
                    <w:sz w:val="32"/>
                    <w:szCs w:val="32"/>
                    <w:lang w:val="en-US"/>
                  </w:rPr>
                </w:rPrChange>
              </w:rPr>
            </w:pPr>
          </w:p>
          <w:p w14:paraId="351A50A5" w14:textId="77777777" w:rsidR="00AE3604" w:rsidRPr="0050601B" w:rsidRDefault="00AE3604" w:rsidP="00AE3604">
            <w:pPr>
              <w:widowControl w:val="0"/>
              <w:autoSpaceDE w:val="0"/>
              <w:autoSpaceDN w:val="0"/>
              <w:adjustRightInd w:val="0"/>
              <w:rPr>
                <w:ins w:id="890" w:author="Borja Gonzalez" w:date="2017-09-28T17:42:00Z"/>
                <w:rFonts w:ascii="Monaco" w:hAnsi="Monaco" w:cs="Monaco"/>
                <w:noProof/>
                <w:sz w:val="20"/>
                <w:szCs w:val="20"/>
                <w:lang w:val="en-US"/>
                <w:rPrChange w:id="891" w:author="Borja Gonzalez" w:date="2017-09-28T17:52:00Z">
                  <w:rPr>
                    <w:ins w:id="892" w:author="Borja Gonzalez" w:date="2017-09-28T17:42:00Z"/>
                    <w:rFonts w:ascii="Monaco" w:hAnsi="Monaco" w:cs="Monaco"/>
                    <w:sz w:val="32"/>
                    <w:szCs w:val="32"/>
                    <w:lang w:val="en-US"/>
                  </w:rPr>
                </w:rPrChange>
              </w:rPr>
            </w:pPr>
            <w:ins w:id="893" w:author="Borja Gonzalez" w:date="2017-09-28T17:42:00Z">
              <w:r w:rsidRPr="0050601B">
                <w:rPr>
                  <w:rFonts w:ascii="Monaco" w:hAnsi="Monaco" w:cs="Monaco"/>
                  <w:noProof/>
                  <w:sz w:val="20"/>
                  <w:szCs w:val="20"/>
                  <w:lang w:val="en-US"/>
                  <w:rPrChange w:id="894"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895"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896"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897" w:author="Borja Gonzalez" w:date="2017-09-28T17:52:00Z">
                    <w:rPr>
                      <w:rFonts w:ascii="Monaco" w:hAnsi="Monaco" w:cs="Monaco"/>
                      <w:color w:val="000000"/>
                      <w:sz w:val="32"/>
                      <w:szCs w:val="32"/>
                      <w:lang w:val="en-US"/>
                    </w:rPr>
                  </w:rPrChange>
                </w:rPr>
                <w:t>socket</w:t>
              </w:r>
              <w:r w:rsidRPr="0050601B">
                <w:rPr>
                  <w:rFonts w:ascii="Monaco" w:hAnsi="Monaco" w:cs="Monaco"/>
                  <w:noProof/>
                  <w:sz w:val="20"/>
                  <w:szCs w:val="20"/>
                  <w:lang w:val="en-US"/>
                  <w:rPrChange w:id="898"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899"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900"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901" w:author="Borja Gonzalez" w:date="2017-09-28T17:52:00Z">
                    <w:rPr>
                      <w:rFonts w:ascii="Monaco" w:hAnsi="Monaco" w:cs="Monaco"/>
                      <w:color w:val="000000"/>
                      <w:sz w:val="32"/>
                      <w:szCs w:val="32"/>
                      <w:lang w:val="en-US"/>
                    </w:rPr>
                  </w:rPrChange>
                </w:rPr>
                <w:t>io</w:t>
              </w:r>
              <w:r w:rsidRPr="0050601B">
                <w:rPr>
                  <w:rFonts w:ascii="Monaco" w:hAnsi="Monaco" w:cs="Monaco"/>
                  <w:b/>
                  <w:bCs/>
                  <w:noProof/>
                  <w:color w:val="000000"/>
                  <w:sz w:val="20"/>
                  <w:szCs w:val="20"/>
                  <w:lang w:val="en-US"/>
                  <w:rPrChange w:id="902"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903" w:author="Borja Gonzalez" w:date="2017-09-28T17:52:00Z">
                    <w:rPr>
                      <w:rFonts w:ascii="Monaco" w:hAnsi="Monaco" w:cs="Monaco"/>
                      <w:color w:val="000000"/>
                      <w:sz w:val="32"/>
                      <w:szCs w:val="32"/>
                      <w:lang w:val="en-US"/>
                    </w:rPr>
                  </w:rPrChange>
                </w:rPr>
                <w:t>connect</w:t>
              </w:r>
              <w:r w:rsidRPr="0050601B">
                <w:rPr>
                  <w:rFonts w:ascii="Monaco" w:hAnsi="Monaco" w:cs="Monaco"/>
                  <w:b/>
                  <w:bCs/>
                  <w:noProof/>
                  <w:color w:val="000000"/>
                  <w:sz w:val="20"/>
                  <w:szCs w:val="20"/>
                  <w:lang w:val="en-US"/>
                  <w:rPrChange w:id="904"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905" w:author="Borja Gonzalez" w:date="2017-09-28T17:52:00Z">
                    <w:rPr>
                      <w:rFonts w:ascii="Monaco" w:hAnsi="Monaco" w:cs="Monaco"/>
                      <w:color w:val="4E9A06"/>
                      <w:sz w:val="32"/>
                      <w:szCs w:val="32"/>
                      <w:lang w:val="en-US"/>
                    </w:rPr>
                  </w:rPrChange>
                </w:rPr>
                <w:t>"http://172.20.10.5:8124"</w:t>
              </w:r>
              <w:r w:rsidRPr="0050601B">
                <w:rPr>
                  <w:rFonts w:ascii="Monaco" w:hAnsi="Monaco" w:cs="Monaco"/>
                  <w:b/>
                  <w:bCs/>
                  <w:noProof/>
                  <w:color w:val="000000"/>
                  <w:sz w:val="20"/>
                  <w:szCs w:val="20"/>
                  <w:lang w:val="en-US"/>
                  <w:rPrChange w:id="906" w:author="Borja Gonzalez" w:date="2017-09-28T17:52:00Z">
                    <w:rPr>
                      <w:rFonts w:ascii="Monaco" w:hAnsi="Monaco" w:cs="Monaco"/>
                      <w:b/>
                      <w:bCs/>
                      <w:color w:val="000000"/>
                      <w:sz w:val="32"/>
                      <w:szCs w:val="32"/>
                      <w:lang w:val="en-US"/>
                    </w:rPr>
                  </w:rPrChange>
                </w:rPr>
                <w:t>);</w:t>
              </w:r>
            </w:ins>
          </w:p>
          <w:p w14:paraId="4D94AA86" w14:textId="77777777" w:rsidR="00AE3604" w:rsidRPr="0050601B" w:rsidRDefault="00AE3604" w:rsidP="00AE3604">
            <w:pPr>
              <w:widowControl w:val="0"/>
              <w:autoSpaceDE w:val="0"/>
              <w:autoSpaceDN w:val="0"/>
              <w:adjustRightInd w:val="0"/>
              <w:rPr>
                <w:ins w:id="907" w:author="Borja Gonzalez" w:date="2017-09-28T17:42:00Z"/>
                <w:rFonts w:ascii="Monaco" w:hAnsi="Monaco" w:cs="Monaco"/>
                <w:noProof/>
                <w:sz w:val="20"/>
                <w:szCs w:val="20"/>
                <w:lang w:val="en-US"/>
                <w:rPrChange w:id="908" w:author="Borja Gonzalez" w:date="2017-09-28T17:52:00Z">
                  <w:rPr>
                    <w:ins w:id="909" w:author="Borja Gonzalez" w:date="2017-09-28T17:42:00Z"/>
                    <w:rFonts w:ascii="Monaco" w:hAnsi="Monaco" w:cs="Monaco"/>
                    <w:sz w:val="32"/>
                    <w:szCs w:val="32"/>
                    <w:lang w:val="en-US"/>
                  </w:rPr>
                </w:rPrChange>
              </w:rPr>
            </w:pPr>
            <w:ins w:id="910" w:author="Borja Gonzalez" w:date="2017-09-28T17:42:00Z">
              <w:r w:rsidRPr="0050601B">
                <w:rPr>
                  <w:rFonts w:ascii="Monaco" w:hAnsi="Monaco" w:cs="Monaco"/>
                  <w:noProof/>
                  <w:sz w:val="20"/>
                  <w:szCs w:val="20"/>
                  <w:lang w:val="en-US"/>
                  <w:rPrChange w:id="911"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912"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913"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914"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915"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916" w:author="Borja Gonzalez" w:date="2017-09-28T17:52:00Z">
                    <w:rPr>
                      <w:rFonts w:ascii="Monaco" w:hAnsi="Monaco" w:cs="Monaco"/>
                      <w:color w:val="4E9A06"/>
                      <w:sz w:val="32"/>
                      <w:szCs w:val="32"/>
                      <w:lang w:val="en-US"/>
                    </w:rPr>
                  </w:rPrChange>
                </w:rPr>
                <w:t>"Conexíon establecida con el servidor"</w:t>
              </w:r>
              <w:r w:rsidRPr="0050601B">
                <w:rPr>
                  <w:rFonts w:ascii="Monaco" w:hAnsi="Monaco" w:cs="Monaco"/>
                  <w:b/>
                  <w:bCs/>
                  <w:noProof/>
                  <w:color w:val="000000"/>
                  <w:sz w:val="20"/>
                  <w:szCs w:val="20"/>
                  <w:lang w:val="en-US"/>
                  <w:rPrChange w:id="917" w:author="Borja Gonzalez" w:date="2017-09-28T17:52:00Z">
                    <w:rPr>
                      <w:rFonts w:ascii="Monaco" w:hAnsi="Monaco" w:cs="Monaco"/>
                      <w:b/>
                      <w:bCs/>
                      <w:color w:val="000000"/>
                      <w:sz w:val="32"/>
                      <w:szCs w:val="32"/>
                      <w:lang w:val="en-US"/>
                    </w:rPr>
                  </w:rPrChange>
                </w:rPr>
                <w:t>);</w:t>
              </w:r>
              <w:r w:rsidRPr="0050601B">
                <w:rPr>
                  <w:rFonts w:ascii="Monaco" w:hAnsi="Monaco" w:cs="Monaco"/>
                  <w:noProof/>
                  <w:sz w:val="20"/>
                  <w:szCs w:val="20"/>
                  <w:lang w:val="en-US"/>
                  <w:rPrChange w:id="918" w:author="Borja Gonzalez" w:date="2017-09-28T17:52:00Z">
                    <w:rPr>
                      <w:rFonts w:ascii="Monaco" w:hAnsi="Monaco" w:cs="Monaco"/>
                      <w:sz w:val="32"/>
                      <w:szCs w:val="32"/>
                      <w:lang w:val="en-US"/>
                    </w:rPr>
                  </w:rPrChange>
                </w:rPr>
                <w:t xml:space="preserve">  </w:t>
              </w:r>
            </w:ins>
          </w:p>
          <w:p w14:paraId="5B5EB5B0" w14:textId="77777777" w:rsidR="00AE3604" w:rsidRPr="0050601B" w:rsidRDefault="00AE3604" w:rsidP="00AE3604">
            <w:pPr>
              <w:widowControl w:val="0"/>
              <w:autoSpaceDE w:val="0"/>
              <w:autoSpaceDN w:val="0"/>
              <w:adjustRightInd w:val="0"/>
              <w:rPr>
                <w:ins w:id="919" w:author="Borja Gonzalez" w:date="2017-09-28T17:42:00Z"/>
                <w:rFonts w:ascii="Monaco" w:hAnsi="Monaco" w:cs="Monaco"/>
                <w:noProof/>
                <w:sz w:val="20"/>
                <w:szCs w:val="20"/>
                <w:lang w:val="en-US"/>
                <w:rPrChange w:id="920" w:author="Borja Gonzalez" w:date="2017-09-28T17:52:00Z">
                  <w:rPr>
                    <w:ins w:id="921" w:author="Borja Gonzalez" w:date="2017-09-28T17:42:00Z"/>
                    <w:rFonts w:ascii="Monaco" w:hAnsi="Monaco" w:cs="Monaco"/>
                    <w:sz w:val="32"/>
                    <w:szCs w:val="32"/>
                    <w:lang w:val="en-US"/>
                  </w:rPr>
                </w:rPrChange>
              </w:rPr>
            </w:pPr>
          </w:p>
          <w:p w14:paraId="5B6D0710" w14:textId="77777777" w:rsidR="00AE3604" w:rsidRPr="0050601B" w:rsidRDefault="00AE3604" w:rsidP="00AE3604">
            <w:pPr>
              <w:widowControl w:val="0"/>
              <w:autoSpaceDE w:val="0"/>
              <w:autoSpaceDN w:val="0"/>
              <w:adjustRightInd w:val="0"/>
              <w:rPr>
                <w:ins w:id="922" w:author="Borja Gonzalez" w:date="2017-09-28T17:42:00Z"/>
                <w:rFonts w:ascii="Monaco" w:hAnsi="Monaco" w:cs="Monaco"/>
                <w:noProof/>
                <w:sz w:val="20"/>
                <w:szCs w:val="20"/>
                <w:lang w:val="en-US"/>
                <w:rPrChange w:id="923" w:author="Borja Gonzalez" w:date="2017-09-28T17:52:00Z">
                  <w:rPr>
                    <w:ins w:id="924" w:author="Borja Gonzalez" w:date="2017-09-28T17:42:00Z"/>
                    <w:rFonts w:ascii="Monaco" w:hAnsi="Monaco" w:cs="Monaco"/>
                    <w:sz w:val="32"/>
                    <w:szCs w:val="32"/>
                    <w:lang w:val="en-US"/>
                  </w:rPr>
                </w:rPrChange>
              </w:rPr>
            </w:pPr>
            <w:ins w:id="925" w:author="Borja Gonzalez" w:date="2017-09-28T17:42:00Z">
              <w:r w:rsidRPr="0050601B">
                <w:rPr>
                  <w:rFonts w:ascii="Monaco" w:hAnsi="Monaco" w:cs="Monaco"/>
                  <w:noProof/>
                  <w:sz w:val="20"/>
                  <w:szCs w:val="20"/>
                  <w:lang w:val="en-US"/>
                  <w:rPrChange w:id="926"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927"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928"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929" w:author="Borja Gonzalez" w:date="2017-09-28T17:52: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930"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931" w:author="Borja Gonzalez" w:date="2017-09-28T17:52:00Z">
                    <w:rPr>
                      <w:rFonts w:ascii="Monaco" w:hAnsi="Monaco" w:cs="Monaco"/>
                      <w:color w:val="4E9A06"/>
                      <w:sz w:val="32"/>
                      <w:szCs w:val="32"/>
                      <w:lang w:val="en-US"/>
                    </w:rPr>
                  </w:rPrChange>
                </w:rPr>
                <w:t>"message"</w:t>
              </w:r>
              <w:r w:rsidRPr="0050601B">
                <w:rPr>
                  <w:rFonts w:ascii="Monaco" w:hAnsi="Monaco" w:cs="Monaco"/>
                  <w:b/>
                  <w:bCs/>
                  <w:noProof/>
                  <w:color w:val="000000"/>
                  <w:sz w:val="20"/>
                  <w:szCs w:val="20"/>
                  <w:lang w:val="en-US"/>
                  <w:rPrChange w:id="932"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204A87"/>
                  <w:sz w:val="20"/>
                  <w:szCs w:val="20"/>
                  <w:lang w:val="en-US"/>
                  <w:rPrChange w:id="933" w:author="Borja Gonzalez" w:date="2017-09-28T17:52:00Z">
                    <w:rPr>
                      <w:rFonts w:ascii="Monaco" w:hAnsi="Monaco" w:cs="Monaco"/>
                      <w:b/>
                      <w:bCs/>
                      <w:color w:val="204A87"/>
                      <w:sz w:val="32"/>
                      <w:szCs w:val="32"/>
                      <w:lang w:val="en-US"/>
                    </w:rPr>
                  </w:rPrChange>
                </w:rPr>
                <w:t>function</w:t>
              </w:r>
              <w:r w:rsidRPr="0050601B">
                <w:rPr>
                  <w:rFonts w:ascii="Monaco" w:hAnsi="Monaco" w:cs="Monaco"/>
                  <w:b/>
                  <w:bCs/>
                  <w:noProof/>
                  <w:color w:val="000000"/>
                  <w:sz w:val="20"/>
                  <w:szCs w:val="20"/>
                  <w:lang w:val="en-US"/>
                  <w:rPrChange w:id="934"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935" w:author="Borja Gonzalez" w:date="2017-09-28T17:52: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936" w:author="Borja Gonzalez" w:date="2017-09-28T17:52:00Z">
                    <w:rPr>
                      <w:rFonts w:ascii="Monaco" w:hAnsi="Monaco" w:cs="Monaco"/>
                      <w:b/>
                      <w:bCs/>
                      <w:color w:val="000000"/>
                      <w:sz w:val="32"/>
                      <w:szCs w:val="32"/>
                      <w:lang w:val="en-US"/>
                    </w:rPr>
                  </w:rPrChange>
                </w:rPr>
                <w:t>){</w:t>
              </w:r>
              <w:r w:rsidRPr="0050601B">
                <w:rPr>
                  <w:rFonts w:ascii="Monaco" w:hAnsi="Monaco" w:cs="Monaco"/>
                  <w:noProof/>
                  <w:sz w:val="20"/>
                  <w:szCs w:val="20"/>
                  <w:lang w:val="en-US"/>
                  <w:rPrChange w:id="937" w:author="Borja Gonzalez" w:date="2017-09-28T17:52:00Z">
                    <w:rPr>
                      <w:rFonts w:ascii="Monaco" w:hAnsi="Monaco" w:cs="Monaco"/>
                      <w:sz w:val="32"/>
                      <w:szCs w:val="32"/>
                      <w:lang w:val="en-US"/>
                    </w:rPr>
                  </w:rPrChange>
                </w:rPr>
                <w:t xml:space="preserve">  </w:t>
              </w:r>
            </w:ins>
          </w:p>
          <w:p w14:paraId="00B4E0C2" w14:textId="77777777" w:rsidR="00AE3604" w:rsidRPr="0050601B" w:rsidRDefault="00AE3604" w:rsidP="00AE3604">
            <w:pPr>
              <w:widowControl w:val="0"/>
              <w:autoSpaceDE w:val="0"/>
              <w:autoSpaceDN w:val="0"/>
              <w:adjustRightInd w:val="0"/>
              <w:rPr>
                <w:ins w:id="938" w:author="Borja Gonzalez" w:date="2017-09-28T17:42:00Z"/>
                <w:rFonts w:ascii="Monaco" w:hAnsi="Monaco" w:cs="Monaco"/>
                <w:noProof/>
                <w:sz w:val="20"/>
                <w:szCs w:val="20"/>
                <w:lang w:val="en-US"/>
                <w:rPrChange w:id="939" w:author="Borja Gonzalez" w:date="2017-09-28T17:52:00Z">
                  <w:rPr>
                    <w:ins w:id="940" w:author="Borja Gonzalez" w:date="2017-09-28T17:42:00Z"/>
                    <w:rFonts w:ascii="Monaco" w:hAnsi="Monaco" w:cs="Monaco"/>
                    <w:sz w:val="32"/>
                    <w:szCs w:val="32"/>
                    <w:lang w:val="en-US"/>
                  </w:rPr>
                </w:rPrChange>
              </w:rPr>
            </w:pPr>
            <w:ins w:id="941" w:author="Borja Gonzalez" w:date="2017-09-28T17:42:00Z">
              <w:r w:rsidRPr="0050601B">
                <w:rPr>
                  <w:rFonts w:ascii="Monaco" w:hAnsi="Monaco" w:cs="Monaco"/>
                  <w:noProof/>
                  <w:sz w:val="20"/>
                  <w:szCs w:val="20"/>
                  <w:lang w:val="en-US"/>
                  <w:rPrChange w:id="942"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943" w:author="Borja Gonzalez" w:date="2017-09-28T17:52:00Z">
                    <w:rPr>
                      <w:rFonts w:ascii="Monaco" w:hAnsi="Monaco" w:cs="Monaco"/>
                      <w:color w:val="000000"/>
                      <w:sz w:val="32"/>
                      <w:szCs w:val="32"/>
                      <w:lang w:val="en-US"/>
                    </w:rPr>
                  </w:rPrChange>
                </w:rPr>
                <w:t>message</w:t>
              </w:r>
              <w:r w:rsidRPr="0050601B">
                <w:rPr>
                  <w:rFonts w:ascii="Monaco" w:hAnsi="Monaco" w:cs="Monaco"/>
                  <w:noProof/>
                  <w:sz w:val="20"/>
                  <w:szCs w:val="20"/>
                  <w:lang w:val="en-US"/>
                  <w:rPrChange w:id="944"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945"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946"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947" w:author="Borja Gonzalez" w:date="2017-09-28T17:52: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948"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949" w:author="Borja Gonzalez" w:date="2017-09-28T17:52:00Z">
                    <w:rPr>
                      <w:rFonts w:ascii="Monaco" w:hAnsi="Monaco" w:cs="Monaco"/>
                      <w:color w:val="000000"/>
                      <w:sz w:val="32"/>
                      <w:szCs w:val="32"/>
                      <w:lang w:val="en-US"/>
                    </w:rPr>
                  </w:rPrChange>
                </w:rPr>
                <w:t>parse</w:t>
              </w:r>
              <w:r w:rsidRPr="0050601B">
                <w:rPr>
                  <w:rFonts w:ascii="Monaco" w:hAnsi="Monaco" w:cs="Monaco"/>
                  <w:b/>
                  <w:bCs/>
                  <w:noProof/>
                  <w:color w:val="000000"/>
                  <w:sz w:val="20"/>
                  <w:szCs w:val="20"/>
                  <w:lang w:val="en-US"/>
                  <w:rPrChange w:id="950"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951" w:author="Borja Gonzalez" w:date="2017-09-28T17:52: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952" w:author="Borja Gonzalez" w:date="2017-09-28T17:52:00Z">
                    <w:rPr>
                      <w:rFonts w:ascii="Monaco" w:hAnsi="Monaco" w:cs="Monaco"/>
                      <w:b/>
                      <w:bCs/>
                      <w:color w:val="000000"/>
                      <w:sz w:val="32"/>
                      <w:szCs w:val="32"/>
                      <w:lang w:val="en-US"/>
                    </w:rPr>
                  </w:rPrChange>
                </w:rPr>
                <w:t>);</w:t>
              </w:r>
            </w:ins>
          </w:p>
          <w:p w14:paraId="361F3431" w14:textId="77777777" w:rsidR="00AE3604" w:rsidRPr="0050601B" w:rsidRDefault="00AE3604" w:rsidP="00AE3604">
            <w:pPr>
              <w:widowControl w:val="0"/>
              <w:autoSpaceDE w:val="0"/>
              <w:autoSpaceDN w:val="0"/>
              <w:adjustRightInd w:val="0"/>
              <w:rPr>
                <w:ins w:id="953" w:author="Borja Gonzalez" w:date="2017-09-28T17:42:00Z"/>
                <w:rFonts w:ascii="Monaco" w:hAnsi="Monaco" w:cs="Monaco"/>
                <w:i/>
                <w:iCs/>
                <w:noProof/>
                <w:color w:val="8F5902"/>
                <w:sz w:val="20"/>
                <w:szCs w:val="20"/>
                <w:lang w:val="en-US"/>
                <w:rPrChange w:id="954" w:author="Borja Gonzalez" w:date="2017-09-28T17:52:00Z">
                  <w:rPr>
                    <w:ins w:id="955" w:author="Borja Gonzalez" w:date="2017-09-28T17:42:00Z"/>
                    <w:rFonts w:ascii="Monaco" w:hAnsi="Monaco" w:cs="Monaco"/>
                    <w:i/>
                    <w:iCs/>
                    <w:color w:val="8F5902"/>
                    <w:sz w:val="32"/>
                    <w:szCs w:val="32"/>
                    <w:lang w:val="en-US"/>
                  </w:rPr>
                </w:rPrChange>
              </w:rPr>
            </w:pPr>
            <w:ins w:id="956" w:author="Borja Gonzalez" w:date="2017-09-28T17:42:00Z">
              <w:r w:rsidRPr="0050601B">
                <w:rPr>
                  <w:rFonts w:ascii="Monaco" w:hAnsi="Monaco" w:cs="Monaco"/>
                  <w:noProof/>
                  <w:sz w:val="20"/>
                  <w:szCs w:val="20"/>
                  <w:lang w:val="en-US"/>
                  <w:rPrChange w:id="957" w:author="Borja Gonzalez" w:date="2017-09-28T17:52:00Z">
                    <w:rPr>
                      <w:rFonts w:ascii="Monaco" w:hAnsi="Monaco" w:cs="Monaco"/>
                      <w:sz w:val="32"/>
                      <w:szCs w:val="32"/>
                      <w:lang w:val="en-US"/>
                    </w:rPr>
                  </w:rPrChange>
                </w:rPr>
                <w:t xml:space="preserve">        </w:t>
              </w:r>
              <w:r w:rsidRPr="0050601B">
                <w:rPr>
                  <w:rFonts w:ascii="Monaco" w:hAnsi="Monaco" w:cs="Monaco"/>
                  <w:i/>
                  <w:iCs/>
                  <w:noProof/>
                  <w:color w:val="8F5902"/>
                  <w:sz w:val="20"/>
                  <w:szCs w:val="20"/>
                  <w:lang w:val="en-US"/>
                  <w:rPrChange w:id="958" w:author="Borja Gonzalez" w:date="2017-09-28T17:52:00Z">
                    <w:rPr>
                      <w:rFonts w:ascii="Monaco" w:hAnsi="Monaco" w:cs="Monaco"/>
                      <w:i/>
                      <w:iCs/>
                      <w:color w:val="8F5902"/>
                      <w:sz w:val="32"/>
                      <w:szCs w:val="32"/>
                      <w:lang w:val="en-US"/>
                    </w:rPr>
                  </w:rPrChange>
                </w:rPr>
                <w:t xml:space="preserve">//console.log(message.data); </w:t>
              </w:r>
            </w:ins>
          </w:p>
          <w:p w14:paraId="6621FABD" w14:textId="77777777" w:rsidR="00AE3604" w:rsidRPr="0050601B" w:rsidRDefault="00AE3604" w:rsidP="00AE3604">
            <w:pPr>
              <w:widowControl w:val="0"/>
              <w:autoSpaceDE w:val="0"/>
              <w:autoSpaceDN w:val="0"/>
              <w:adjustRightInd w:val="0"/>
              <w:rPr>
                <w:ins w:id="959" w:author="Borja Gonzalez" w:date="2017-09-28T17:42:00Z"/>
                <w:rFonts w:ascii="Monaco" w:hAnsi="Monaco" w:cs="Monaco"/>
                <w:noProof/>
                <w:sz w:val="20"/>
                <w:szCs w:val="20"/>
                <w:lang w:val="en-US"/>
                <w:rPrChange w:id="960" w:author="Borja Gonzalez" w:date="2017-09-28T17:52:00Z">
                  <w:rPr>
                    <w:ins w:id="961" w:author="Borja Gonzalez" w:date="2017-09-28T17:42:00Z"/>
                    <w:rFonts w:ascii="Monaco" w:hAnsi="Monaco" w:cs="Monaco"/>
                    <w:sz w:val="32"/>
                    <w:szCs w:val="32"/>
                    <w:lang w:val="en-US"/>
                  </w:rPr>
                </w:rPrChange>
              </w:rPr>
            </w:pPr>
            <w:ins w:id="962" w:author="Borja Gonzalez" w:date="2017-09-28T17:42:00Z">
              <w:r w:rsidRPr="0050601B">
                <w:rPr>
                  <w:rFonts w:ascii="Monaco" w:hAnsi="Monaco" w:cs="Monaco"/>
                  <w:noProof/>
                  <w:sz w:val="20"/>
                  <w:szCs w:val="20"/>
                  <w:lang w:val="en-US"/>
                  <w:rPrChange w:id="963"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964" w:author="Borja Gonzalez" w:date="2017-09-28T17:52:00Z">
                    <w:rPr>
                      <w:rFonts w:ascii="Monaco" w:hAnsi="Monaco" w:cs="Monaco"/>
                      <w:b/>
                      <w:bCs/>
                      <w:color w:val="000000"/>
                      <w:sz w:val="32"/>
                      <w:szCs w:val="32"/>
                      <w:lang w:val="en-US"/>
                    </w:rPr>
                  </w:rPrChange>
                </w:rPr>
                <w:t>});</w:t>
              </w:r>
            </w:ins>
          </w:p>
          <w:p w14:paraId="409D2024" w14:textId="77777777" w:rsidR="00AE3604" w:rsidRPr="0050601B" w:rsidRDefault="00AE3604" w:rsidP="00AE3604">
            <w:pPr>
              <w:widowControl w:val="0"/>
              <w:autoSpaceDE w:val="0"/>
              <w:autoSpaceDN w:val="0"/>
              <w:adjustRightInd w:val="0"/>
              <w:rPr>
                <w:ins w:id="965" w:author="Borja Gonzalez" w:date="2017-09-28T17:42:00Z"/>
                <w:rFonts w:ascii="Monaco" w:hAnsi="Monaco" w:cs="Monaco"/>
                <w:noProof/>
                <w:sz w:val="20"/>
                <w:szCs w:val="20"/>
                <w:lang w:val="en-US"/>
                <w:rPrChange w:id="966" w:author="Borja Gonzalez" w:date="2017-09-28T17:52:00Z">
                  <w:rPr>
                    <w:ins w:id="967" w:author="Borja Gonzalez" w:date="2017-09-28T17:42:00Z"/>
                    <w:rFonts w:ascii="Monaco" w:hAnsi="Monaco" w:cs="Monaco"/>
                    <w:sz w:val="32"/>
                    <w:szCs w:val="32"/>
                    <w:lang w:val="en-US"/>
                  </w:rPr>
                </w:rPrChange>
              </w:rPr>
            </w:pPr>
          </w:p>
          <w:p w14:paraId="66E6EC1A" w14:textId="77777777" w:rsidR="00AE3604" w:rsidRPr="0050601B" w:rsidRDefault="00AE3604" w:rsidP="00AE3604">
            <w:pPr>
              <w:widowControl w:val="0"/>
              <w:autoSpaceDE w:val="0"/>
              <w:autoSpaceDN w:val="0"/>
              <w:adjustRightInd w:val="0"/>
              <w:rPr>
                <w:ins w:id="968" w:author="Borja Gonzalez" w:date="2017-09-28T17:42:00Z"/>
                <w:rFonts w:ascii="Monaco" w:hAnsi="Monaco" w:cs="Monaco"/>
                <w:noProof/>
                <w:sz w:val="20"/>
                <w:szCs w:val="20"/>
                <w:lang w:val="en-US"/>
                <w:rPrChange w:id="969" w:author="Borja Gonzalez" w:date="2017-09-28T17:52:00Z">
                  <w:rPr>
                    <w:ins w:id="970" w:author="Borja Gonzalez" w:date="2017-09-28T17:42:00Z"/>
                    <w:rFonts w:ascii="Monaco" w:hAnsi="Monaco" w:cs="Monaco"/>
                    <w:sz w:val="32"/>
                    <w:szCs w:val="32"/>
                    <w:lang w:val="en-US"/>
                  </w:rPr>
                </w:rPrChange>
              </w:rPr>
            </w:pPr>
            <w:ins w:id="971" w:author="Borja Gonzalez" w:date="2017-09-28T17:42:00Z">
              <w:r w:rsidRPr="0050601B">
                <w:rPr>
                  <w:rFonts w:ascii="Monaco" w:hAnsi="Monaco" w:cs="Monaco"/>
                  <w:noProof/>
                  <w:sz w:val="20"/>
                  <w:szCs w:val="20"/>
                  <w:lang w:val="en-US"/>
                  <w:rPrChange w:id="972"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973"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974"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975" w:author="Borja Gonzalez" w:date="2017-09-28T17:52:00Z">
                    <w:rPr>
                      <w:rFonts w:ascii="Monaco" w:hAnsi="Monaco" w:cs="Monaco"/>
                      <w:color w:val="000000"/>
                      <w:sz w:val="32"/>
                      <w:szCs w:val="32"/>
                      <w:lang w:val="en-US"/>
                    </w:rPr>
                  </w:rPrChange>
                </w:rPr>
                <w:t>datos5</w:t>
              </w:r>
              <w:r w:rsidRPr="0050601B">
                <w:rPr>
                  <w:rFonts w:ascii="Monaco" w:hAnsi="Monaco" w:cs="Monaco"/>
                  <w:noProof/>
                  <w:sz w:val="20"/>
                  <w:szCs w:val="20"/>
                  <w:lang w:val="en-US"/>
                  <w:rPrChange w:id="976"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977"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978"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979" w:author="Borja Gonzalez" w:date="2017-09-28T17:52:00Z">
                    <w:rPr>
                      <w:rFonts w:ascii="Monaco" w:hAnsi="Monaco" w:cs="Monaco"/>
                      <w:b/>
                      <w:bCs/>
                      <w:color w:val="000000"/>
                      <w:sz w:val="32"/>
                      <w:szCs w:val="32"/>
                      <w:lang w:val="en-US"/>
                    </w:rPr>
                  </w:rPrChange>
                </w:rPr>
                <w:t>{</w:t>
              </w:r>
            </w:ins>
          </w:p>
          <w:p w14:paraId="43FC9848" w14:textId="77777777" w:rsidR="00AE3604" w:rsidRPr="0050601B" w:rsidRDefault="00AE3604" w:rsidP="00AE3604">
            <w:pPr>
              <w:widowControl w:val="0"/>
              <w:autoSpaceDE w:val="0"/>
              <w:autoSpaceDN w:val="0"/>
              <w:adjustRightInd w:val="0"/>
              <w:rPr>
                <w:ins w:id="980" w:author="Borja Gonzalez" w:date="2017-09-28T17:42:00Z"/>
                <w:rFonts w:ascii="Monaco" w:hAnsi="Monaco" w:cs="Monaco"/>
                <w:noProof/>
                <w:sz w:val="20"/>
                <w:szCs w:val="20"/>
                <w:lang w:val="en-US"/>
                <w:rPrChange w:id="981" w:author="Borja Gonzalez" w:date="2017-09-28T17:52:00Z">
                  <w:rPr>
                    <w:ins w:id="982" w:author="Borja Gonzalez" w:date="2017-09-28T17:42:00Z"/>
                    <w:rFonts w:ascii="Monaco" w:hAnsi="Monaco" w:cs="Monaco"/>
                    <w:sz w:val="32"/>
                    <w:szCs w:val="32"/>
                    <w:lang w:val="en-US"/>
                  </w:rPr>
                </w:rPrChange>
              </w:rPr>
            </w:pPr>
            <w:ins w:id="983" w:author="Borja Gonzalez" w:date="2017-09-28T17:42:00Z">
              <w:r w:rsidRPr="0050601B">
                <w:rPr>
                  <w:rFonts w:ascii="Monaco" w:hAnsi="Monaco" w:cs="Monaco"/>
                  <w:noProof/>
                  <w:sz w:val="20"/>
                  <w:szCs w:val="20"/>
                  <w:lang w:val="en-US"/>
                  <w:rPrChange w:id="984"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985" w:author="Borja Gonzalez" w:date="2017-09-28T17:52:00Z">
                    <w:rPr>
                      <w:rFonts w:ascii="Monaco" w:hAnsi="Monaco" w:cs="Monaco"/>
                      <w:color w:val="000000"/>
                      <w:sz w:val="32"/>
                      <w:szCs w:val="32"/>
                      <w:lang w:val="en-US"/>
                    </w:rPr>
                  </w:rPrChange>
                </w:rPr>
                <w:t>operacion</w:t>
              </w:r>
              <w:r w:rsidRPr="0050601B">
                <w:rPr>
                  <w:rFonts w:ascii="Monaco" w:hAnsi="Monaco" w:cs="Monaco"/>
                  <w:b/>
                  <w:bCs/>
                  <w:noProof/>
                  <w:color w:val="CE5C00"/>
                  <w:sz w:val="20"/>
                  <w:szCs w:val="20"/>
                  <w:lang w:val="en-US"/>
                  <w:rPrChange w:id="986"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987" w:author="Borja Gonzalez" w:date="2017-09-28T17:52:00Z">
                    <w:rPr>
                      <w:rFonts w:ascii="Monaco" w:hAnsi="Monaco" w:cs="Monaco"/>
                      <w:sz w:val="32"/>
                      <w:szCs w:val="32"/>
                      <w:lang w:val="en-US"/>
                    </w:rPr>
                  </w:rPrChange>
                </w:rPr>
                <w:t xml:space="preserve"> </w:t>
              </w:r>
              <w:r w:rsidRPr="0050601B">
                <w:rPr>
                  <w:rFonts w:ascii="Monaco" w:hAnsi="Monaco" w:cs="Monaco"/>
                  <w:noProof/>
                  <w:color w:val="4E9A06"/>
                  <w:sz w:val="20"/>
                  <w:szCs w:val="20"/>
                  <w:lang w:val="en-US"/>
                  <w:rPrChange w:id="988" w:author="Borja Gonzalez" w:date="2017-09-28T17:52:00Z">
                    <w:rPr>
                      <w:rFonts w:ascii="Monaco" w:hAnsi="Monaco" w:cs="Monaco"/>
                      <w:color w:val="4E9A06"/>
                      <w:sz w:val="32"/>
                      <w:szCs w:val="32"/>
                      <w:lang w:val="en-US"/>
                    </w:rPr>
                  </w:rPrChange>
                </w:rPr>
                <w:t>"Pacientes"</w:t>
              </w:r>
              <w:r w:rsidRPr="0050601B">
                <w:rPr>
                  <w:rFonts w:ascii="Monaco" w:hAnsi="Monaco" w:cs="Monaco"/>
                  <w:noProof/>
                  <w:sz w:val="20"/>
                  <w:szCs w:val="20"/>
                  <w:lang w:val="en-US"/>
                  <w:rPrChange w:id="989" w:author="Borja Gonzalez" w:date="2017-09-28T17:52:00Z">
                    <w:rPr>
                      <w:rFonts w:ascii="Monaco" w:hAnsi="Monaco" w:cs="Monaco"/>
                      <w:sz w:val="32"/>
                      <w:szCs w:val="32"/>
                      <w:lang w:val="en-US"/>
                    </w:rPr>
                  </w:rPrChange>
                </w:rPr>
                <w:t xml:space="preserve">         </w:t>
              </w:r>
            </w:ins>
          </w:p>
          <w:p w14:paraId="4C6ADF24" w14:textId="77777777" w:rsidR="00AE3604" w:rsidRPr="0050601B" w:rsidRDefault="00AE3604" w:rsidP="00AE3604">
            <w:pPr>
              <w:widowControl w:val="0"/>
              <w:autoSpaceDE w:val="0"/>
              <w:autoSpaceDN w:val="0"/>
              <w:adjustRightInd w:val="0"/>
              <w:rPr>
                <w:ins w:id="990" w:author="Borja Gonzalez" w:date="2017-09-28T17:42:00Z"/>
                <w:rFonts w:ascii="Monaco" w:hAnsi="Monaco" w:cs="Monaco"/>
                <w:noProof/>
                <w:sz w:val="20"/>
                <w:szCs w:val="20"/>
                <w:lang w:val="en-US"/>
                <w:rPrChange w:id="991" w:author="Borja Gonzalez" w:date="2017-09-28T17:52:00Z">
                  <w:rPr>
                    <w:ins w:id="992" w:author="Borja Gonzalez" w:date="2017-09-28T17:42:00Z"/>
                    <w:rFonts w:ascii="Monaco" w:hAnsi="Monaco" w:cs="Monaco"/>
                    <w:sz w:val="32"/>
                    <w:szCs w:val="32"/>
                    <w:lang w:val="en-US"/>
                  </w:rPr>
                </w:rPrChange>
              </w:rPr>
            </w:pPr>
            <w:ins w:id="993" w:author="Borja Gonzalez" w:date="2017-09-28T17:42:00Z">
              <w:r w:rsidRPr="0050601B">
                <w:rPr>
                  <w:rFonts w:ascii="Monaco" w:hAnsi="Monaco" w:cs="Monaco"/>
                  <w:noProof/>
                  <w:sz w:val="20"/>
                  <w:szCs w:val="20"/>
                  <w:lang w:val="en-US"/>
                  <w:rPrChange w:id="994"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995" w:author="Borja Gonzalez" w:date="2017-09-28T17:52:00Z">
                    <w:rPr>
                      <w:rFonts w:ascii="Monaco" w:hAnsi="Monaco" w:cs="Monaco"/>
                      <w:b/>
                      <w:bCs/>
                      <w:color w:val="000000"/>
                      <w:sz w:val="32"/>
                      <w:szCs w:val="32"/>
                      <w:lang w:val="en-US"/>
                    </w:rPr>
                  </w:rPrChange>
                </w:rPr>
                <w:t>}</w:t>
              </w:r>
            </w:ins>
          </w:p>
          <w:p w14:paraId="3AFF51E1" w14:textId="77777777" w:rsidR="00AE3604" w:rsidRPr="0050601B" w:rsidRDefault="00AE3604" w:rsidP="00AE3604">
            <w:pPr>
              <w:widowControl w:val="0"/>
              <w:autoSpaceDE w:val="0"/>
              <w:autoSpaceDN w:val="0"/>
              <w:adjustRightInd w:val="0"/>
              <w:rPr>
                <w:ins w:id="996" w:author="Borja Gonzalez" w:date="2017-09-28T17:42:00Z"/>
                <w:rFonts w:ascii="Monaco" w:hAnsi="Monaco" w:cs="Monaco"/>
                <w:noProof/>
                <w:sz w:val="20"/>
                <w:szCs w:val="20"/>
                <w:lang w:val="en-US"/>
                <w:rPrChange w:id="997" w:author="Borja Gonzalez" w:date="2017-09-28T17:52:00Z">
                  <w:rPr>
                    <w:ins w:id="998" w:author="Borja Gonzalez" w:date="2017-09-28T17:42:00Z"/>
                    <w:rFonts w:ascii="Monaco" w:hAnsi="Monaco" w:cs="Monaco"/>
                    <w:sz w:val="32"/>
                    <w:szCs w:val="32"/>
                    <w:lang w:val="en-US"/>
                  </w:rPr>
                </w:rPrChange>
              </w:rPr>
            </w:pPr>
            <w:ins w:id="999" w:author="Borja Gonzalez" w:date="2017-09-28T17:42:00Z">
              <w:r w:rsidRPr="0050601B">
                <w:rPr>
                  <w:rFonts w:ascii="Monaco" w:hAnsi="Monaco" w:cs="Monaco"/>
                  <w:noProof/>
                  <w:sz w:val="20"/>
                  <w:szCs w:val="20"/>
                  <w:lang w:val="en-US"/>
                  <w:rPrChange w:id="1000"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001"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002"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03" w:author="Borja Gonzalez" w:date="2017-09-28T17:52:00Z">
                    <w:rPr>
                      <w:rFonts w:ascii="Monaco" w:hAnsi="Monaco" w:cs="Monaco"/>
                      <w:color w:val="000000"/>
                      <w:sz w:val="32"/>
                      <w:szCs w:val="32"/>
                      <w:lang w:val="en-US"/>
                    </w:rPr>
                  </w:rPrChange>
                </w:rPr>
                <w:t>send</w:t>
              </w:r>
              <w:r w:rsidRPr="0050601B">
                <w:rPr>
                  <w:rFonts w:ascii="Monaco" w:hAnsi="Monaco" w:cs="Monaco"/>
                  <w:b/>
                  <w:bCs/>
                  <w:noProof/>
                  <w:color w:val="000000"/>
                  <w:sz w:val="20"/>
                  <w:szCs w:val="20"/>
                  <w:lang w:val="en-US"/>
                  <w:rPrChange w:id="1004"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05" w:author="Borja Gonzalez" w:date="2017-09-28T17:52: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1006"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07" w:author="Borja Gonzalez" w:date="2017-09-28T17:52:00Z">
                    <w:rPr>
                      <w:rFonts w:ascii="Monaco" w:hAnsi="Monaco" w:cs="Monaco"/>
                      <w:color w:val="000000"/>
                      <w:sz w:val="32"/>
                      <w:szCs w:val="32"/>
                      <w:lang w:val="en-US"/>
                    </w:rPr>
                  </w:rPrChange>
                </w:rPr>
                <w:t>stringify</w:t>
              </w:r>
              <w:r w:rsidRPr="0050601B">
                <w:rPr>
                  <w:rFonts w:ascii="Monaco" w:hAnsi="Monaco" w:cs="Monaco"/>
                  <w:b/>
                  <w:bCs/>
                  <w:noProof/>
                  <w:color w:val="000000"/>
                  <w:sz w:val="20"/>
                  <w:szCs w:val="20"/>
                  <w:lang w:val="en-US"/>
                  <w:rPrChange w:id="1008"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09" w:author="Borja Gonzalez" w:date="2017-09-28T17:52:00Z">
                    <w:rPr>
                      <w:rFonts w:ascii="Monaco" w:hAnsi="Monaco" w:cs="Monaco"/>
                      <w:color w:val="000000"/>
                      <w:sz w:val="32"/>
                      <w:szCs w:val="32"/>
                      <w:lang w:val="en-US"/>
                    </w:rPr>
                  </w:rPrChange>
                </w:rPr>
                <w:t>datos5</w:t>
              </w:r>
              <w:r w:rsidRPr="0050601B">
                <w:rPr>
                  <w:rFonts w:ascii="Monaco" w:hAnsi="Monaco" w:cs="Monaco"/>
                  <w:b/>
                  <w:bCs/>
                  <w:noProof/>
                  <w:color w:val="000000"/>
                  <w:sz w:val="20"/>
                  <w:szCs w:val="20"/>
                  <w:lang w:val="en-US"/>
                  <w:rPrChange w:id="1010" w:author="Borja Gonzalez" w:date="2017-09-28T17:52:00Z">
                    <w:rPr>
                      <w:rFonts w:ascii="Monaco" w:hAnsi="Monaco" w:cs="Monaco"/>
                      <w:b/>
                      <w:bCs/>
                      <w:color w:val="000000"/>
                      <w:sz w:val="32"/>
                      <w:szCs w:val="32"/>
                      <w:lang w:val="en-US"/>
                    </w:rPr>
                  </w:rPrChange>
                </w:rPr>
                <w:t>));</w:t>
              </w:r>
            </w:ins>
          </w:p>
          <w:p w14:paraId="6FF4EA7E" w14:textId="77777777" w:rsidR="00AE3604" w:rsidRPr="0050601B" w:rsidRDefault="00AE3604" w:rsidP="00AE3604">
            <w:pPr>
              <w:widowControl w:val="0"/>
              <w:autoSpaceDE w:val="0"/>
              <w:autoSpaceDN w:val="0"/>
              <w:adjustRightInd w:val="0"/>
              <w:rPr>
                <w:ins w:id="1011" w:author="Borja Gonzalez" w:date="2017-09-28T17:42:00Z"/>
                <w:rFonts w:ascii="Monaco" w:hAnsi="Monaco" w:cs="Monaco"/>
                <w:noProof/>
                <w:sz w:val="20"/>
                <w:szCs w:val="20"/>
                <w:lang w:val="en-US"/>
                <w:rPrChange w:id="1012" w:author="Borja Gonzalez" w:date="2017-09-28T17:52:00Z">
                  <w:rPr>
                    <w:ins w:id="1013" w:author="Borja Gonzalez" w:date="2017-09-28T17:42:00Z"/>
                    <w:rFonts w:ascii="Monaco" w:hAnsi="Monaco" w:cs="Monaco"/>
                    <w:sz w:val="32"/>
                    <w:szCs w:val="32"/>
                    <w:lang w:val="en-US"/>
                  </w:rPr>
                </w:rPrChange>
              </w:rPr>
            </w:pPr>
            <w:ins w:id="1014" w:author="Borja Gonzalez" w:date="2017-09-28T17:42:00Z">
              <w:r w:rsidRPr="0050601B">
                <w:rPr>
                  <w:rFonts w:ascii="Monaco" w:hAnsi="Monaco" w:cs="Monaco"/>
                  <w:noProof/>
                  <w:sz w:val="20"/>
                  <w:szCs w:val="20"/>
                  <w:lang w:val="en-US"/>
                  <w:rPrChange w:id="1015"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016"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017"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18"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019"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020" w:author="Borja Gonzalez" w:date="2017-09-28T17:52:00Z">
                    <w:rPr>
                      <w:rFonts w:ascii="Monaco" w:hAnsi="Monaco" w:cs="Monaco"/>
                      <w:color w:val="4E9A06"/>
                      <w:sz w:val="32"/>
                      <w:szCs w:val="32"/>
                      <w:lang w:val="en-US"/>
                    </w:rPr>
                  </w:rPrChange>
                </w:rPr>
                <w:t>"Solicitud de listado de pacientes enviada"</w:t>
              </w:r>
              <w:r w:rsidRPr="0050601B">
                <w:rPr>
                  <w:rFonts w:ascii="Monaco" w:hAnsi="Monaco" w:cs="Monaco"/>
                  <w:b/>
                  <w:bCs/>
                  <w:noProof/>
                  <w:color w:val="000000"/>
                  <w:sz w:val="20"/>
                  <w:szCs w:val="20"/>
                  <w:lang w:val="en-US"/>
                  <w:rPrChange w:id="1021" w:author="Borja Gonzalez" w:date="2017-09-28T17:52:00Z">
                    <w:rPr>
                      <w:rFonts w:ascii="Monaco" w:hAnsi="Monaco" w:cs="Monaco"/>
                      <w:b/>
                      <w:bCs/>
                      <w:color w:val="000000"/>
                      <w:sz w:val="32"/>
                      <w:szCs w:val="32"/>
                      <w:lang w:val="en-US"/>
                    </w:rPr>
                  </w:rPrChange>
                </w:rPr>
                <w:t>);</w:t>
              </w:r>
            </w:ins>
          </w:p>
          <w:p w14:paraId="21D4E819" w14:textId="77777777" w:rsidR="00AE3604" w:rsidRPr="0050601B" w:rsidRDefault="00AE3604" w:rsidP="00AE3604">
            <w:pPr>
              <w:widowControl w:val="0"/>
              <w:autoSpaceDE w:val="0"/>
              <w:autoSpaceDN w:val="0"/>
              <w:adjustRightInd w:val="0"/>
              <w:rPr>
                <w:ins w:id="1022" w:author="Borja Gonzalez" w:date="2017-09-28T17:42:00Z"/>
                <w:rFonts w:ascii="Monaco" w:hAnsi="Monaco" w:cs="Monaco"/>
                <w:noProof/>
                <w:sz w:val="20"/>
                <w:szCs w:val="20"/>
                <w:lang w:val="en-US"/>
                <w:rPrChange w:id="1023" w:author="Borja Gonzalez" w:date="2017-09-28T17:52:00Z">
                  <w:rPr>
                    <w:ins w:id="1024" w:author="Borja Gonzalez" w:date="2017-09-28T17:42:00Z"/>
                    <w:rFonts w:ascii="Monaco" w:hAnsi="Monaco" w:cs="Monaco"/>
                    <w:sz w:val="32"/>
                    <w:szCs w:val="32"/>
                    <w:lang w:val="en-US"/>
                  </w:rPr>
                </w:rPrChange>
              </w:rPr>
            </w:pPr>
            <w:ins w:id="1025" w:author="Borja Gonzalez" w:date="2017-09-28T17:42:00Z">
              <w:r w:rsidRPr="0050601B">
                <w:rPr>
                  <w:rFonts w:ascii="Monaco" w:hAnsi="Monaco" w:cs="Monaco"/>
                  <w:noProof/>
                  <w:sz w:val="20"/>
                  <w:szCs w:val="20"/>
                  <w:lang w:val="en-US"/>
                  <w:rPrChange w:id="1026"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027"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028"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29" w:author="Borja Gonzalez" w:date="2017-09-28T17:52: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030"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031" w:author="Borja Gonzalez" w:date="2017-09-28T17:52:00Z">
                    <w:rPr>
                      <w:rFonts w:ascii="Monaco" w:hAnsi="Monaco" w:cs="Monaco"/>
                      <w:color w:val="4E9A06"/>
                      <w:sz w:val="32"/>
                      <w:szCs w:val="32"/>
                      <w:lang w:val="en-US"/>
                    </w:rPr>
                  </w:rPrChange>
                </w:rPr>
                <w:t>"pacientes"</w:t>
              </w:r>
              <w:r w:rsidRPr="0050601B">
                <w:rPr>
                  <w:rFonts w:ascii="Monaco" w:hAnsi="Monaco" w:cs="Monaco"/>
                  <w:b/>
                  <w:bCs/>
                  <w:noProof/>
                  <w:color w:val="000000"/>
                  <w:sz w:val="20"/>
                  <w:szCs w:val="20"/>
                  <w:lang w:val="en-US"/>
                  <w:rPrChange w:id="1032" w:author="Borja Gonzalez" w:date="2017-09-28T17:52:00Z">
                    <w:rPr>
                      <w:rFonts w:ascii="Monaco" w:hAnsi="Monaco" w:cs="Monaco"/>
                      <w:b/>
                      <w:bCs/>
                      <w:color w:val="000000"/>
                      <w:sz w:val="32"/>
                      <w:szCs w:val="32"/>
                      <w:lang w:val="en-US"/>
                    </w:rPr>
                  </w:rPrChange>
                </w:rPr>
                <w:t>,</w:t>
              </w:r>
              <w:r w:rsidRPr="0050601B">
                <w:rPr>
                  <w:rFonts w:ascii="Monaco" w:hAnsi="Monaco" w:cs="Monaco"/>
                  <w:noProof/>
                  <w:sz w:val="20"/>
                  <w:szCs w:val="20"/>
                  <w:lang w:val="en-US"/>
                  <w:rPrChange w:id="1033"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034" w:author="Borja Gonzalez" w:date="2017-09-28T17:52:00Z">
                    <w:rPr>
                      <w:rFonts w:ascii="Monaco" w:hAnsi="Monaco" w:cs="Monaco"/>
                      <w:b/>
                      <w:bCs/>
                      <w:color w:val="204A87"/>
                      <w:sz w:val="32"/>
                      <w:szCs w:val="32"/>
                      <w:lang w:val="en-US"/>
                    </w:rPr>
                  </w:rPrChange>
                </w:rPr>
                <w:t>function</w:t>
              </w:r>
              <w:r w:rsidRPr="0050601B">
                <w:rPr>
                  <w:rFonts w:ascii="Monaco" w:hAnsi="Monaco" w:cs="Monaco"/>
                  <w:noProof/>
                  <w:sz w:val="20"/>
                  <w:szCs w:val="20"/>
                  <w:lang w:val="en-US"/>
                  <w:rPrChange w:id="1035"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036"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37" w:author="Borja Gonzalez" w:date="2017-09-28T17:52: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038" w:author="Borja Gonzalez" w:date="2017-09-28T17:52:00Z">
                    <w:rPr>
                      <w:rFonts w:ascii="Monaco" w:hAnsi="Monaco" w:cs="Monaco"/>
                      <w:b/>
                      <w:bCs/>
                      <w:color w:val="000000"/>
                      <w:sz w:val="32"/>
                      <w:szCs w:val="32"/>
                      <w:lang w:val="en-US"/>
                    </w:rPr>
                  </w:rPrChange>
                </w:rPr>
                <w:t>)</w:t>
              </w:r>
              <w:r w:rsidRPr="0050601B">
                <w:rPr>
                  <w:rFonts w:ascii="Monaco" w:hAnsi="Monaco" w:cs="Monaco"/>
                  <w:noProof/>
                  <w:sz w:val="20"/>
                  <w:szCs w:val="20"/>
                  <w:lang w:val="en-US"/>
                  <w:rPrChange w:id="1039"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040" w:author="Borja Gonzalez" w:date="2017-09-28T17:52:00Z">
                    <w:rPr>
                      <w:rFonts w:ascii="Monaco" w:hAnsi="Monaco" w:cs="Monaco"/>
                      <w:b/>
                      <w:bCs/>
                      <w:color w:val="000000"/>
                      <w:sz w:val="32"/>
                      <w:szCs w:val="32"/>
                      <w:lang w:val="en-US"/>
                    </w:rPr>
                  </w:rPrChange>
                </w:rPr>
                <w:t>{</w:t>
              </w:r>
            </w:ins>
          </w:p>
          <w:p w14:paraId="7FD8D887" w14:textId="77777777" w:rsidR="00AE3604" w:rsidRPr="0050601B" w:rsidRDefault="00AE3604" w:rsidP="00AE3604">
            <w:pPr>
              <w:widowControl w:val="0"/>
              <w:autoSpaceDE w:val="0"/>
              <w:autoSpaceDN w:val="0"/>
              <w:adjustRightInd w:val="0"/>
              <w:rPr>
                <w:ins w:id="1041" w:author="Borja Gonzalez" w:date="2017-09-28T17:42:00Z"/>
                <w:rFonts w:ascii="Monaco" w:hAnsi="Monaco" w:cs="Monaco"/>
                <w:noProof/>
                <w:sz w:val="20"/>
                <w:szCs w:val="20"/>
                <w:lang w:val="en-US"/>
                <w:rPrChange w:id="1042" w:author="Borja Gonzalez" w:date="2017-09-28T17:52:00Z">
                  <w:rPr>
                    <w:ins w:id="1043" w:author="Borja Gonzalez" w:date="2017-09-28T17:42:00Z"/>
                    <w:rFonts w:ascii="Monaco" w:hAnsi="Monaco" w:cs="Monaco"/>
                    <w:sz w:val="32"/>
                    <w:szCs w:val="32"/>
                    <w:lang w:val="en-US"/>
                  </w:rPr>
                </w:rPrChange>
              </w:rPr>
            </w:pPr>
            <w:ins w:id="1044" w:author="Borja Gonzalez" w:date="2017-09-28T17:42:00Z">
              <w:r w:rsidRPr="0050601B">
                <w:rPr>
                  <w:rFonts w:ascii="Monaco" w:hAnsi="Monaco" w:cs="Monaco"/>
                  <w:noProof/>
                  <w:sz w:val="20"/>
                  <w:szCs w:val="20"/>
                  <w:lang w:val="en-US"/>
                  <w:rPrChange w:id="1045"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046"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047"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48"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049"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050" w:author="Borja Gonzalez" w:date="2017-09-28T17:52:00Z">
                    <w:rPr>
                      <w:rFonts w:ascii="Monaco" w:hAnsi="Monaco" w:cs="Monaco"/>
                      <w:color w:val="4E9A06"/>
                      <w:sz w:val="32"/>
                      <w:szCs w:val="32"/>
                      <w:lang w:val="en-US"/>
                    </w:rPr>
                  </w:rPrChange>
                </w:rPr>
                <w:t>"Lista de pacientes recibida"</w:t>
              </w:r>
              <w:r w:rsidRPr="0050601B">
                <w:rPr>
                  <w:rFonts w:ascii="Monaco" w:hAnsi="Monaco" w:cs="Monaco"/>
                  <w:b/>
                  <w:bCs/>
                  <w:noProof/>
                  <w:color w:val="000000"/>
                  <w:sz w:val="20"/>
                  <w:szCs w:val="20"/>
                  <w:lang w:val="en-US"/>
                  <w:rPrChange w:id="1051" w:author="Borja Gonzalez" w:date="2017-09-28T17:52:00Z">
                    <w:rPr>
                      <w:rFonts w:ascii="Monaco" w:hAnsi="Monaco" w:cs="Monaco"/>
                      <w:b/>
                      <w:bCs/>
                      <w:color w:val="000000"/>
                      <w:sz w:val="32"/>
                      <w:szCs w:val="32"/>
                      <w:lang w:val="en-US"/>
                    </w:rPr>
                  </w:rPrChange>
                </w:rPr>
                <w:t>);</w:t>
              </w:r>
            </w:ins>
          </w:p>
          <w:p w14:paraId="3CF79DE4" w14:textId="77777777" w:rsidR="00AE3604" w:rsidRPr="0050601B" w:rsidRDefault="00AE3604" w:rsidP="00AE3604">
            <w:pPr>
              <w:widowControl w:val="0"/>
              <w:autoSpaceDE w:val="0"/>
              <w:autoSpaceDN w:val="0"/>
              <w:adjustRightInd w:val="0"/>
              <w:rPr>
                <w:ins w:id="1052" w:author="Borja Gonzalez" w:date="2017-09-28T17:42:00Z"/>
                <w:rFonts w:ascii="Monaco" w:hAnsi="Monaco" w:cs="Monaco"/>
                <w:noProof/>
                <w:sz w:val="20"/>
                <w:szCs w:val="20"/>
                <w:lang w:val="en-US"/>
                <w:rPrChange w:id="1053" w:author="Borja Gonzalez" w:date="2017-09-28T17:52:00Z">
                  <w:rPr>
                    <w:ins w:id="1054" w:author="Borja Gonzalez" w:date="2017-09-28T17:42:00Z"/>
                    <w:rFonts w:ascii="Monaco" w:hAnsi="Monaco" w:cs="Monaco"/>
                    <w:sz w:val="32"/>
                    <w:szCs w:val="32"/>
                    <w:lang w:val="en-US"/>
                  </w:rPr>
                </w:rPrChange>
              </w:rPr>
            </w:pPr>
            <w:ins w:id="1055" w:author="Borja Gonzalez" w:date="2017-09-28T17:42:00Z">
              <w:r w:rsidRPr="0050601B">
                <w:rPr>
                  <w:rFonts w:ascii="Monaco" w:hAnsi="Monaco" w:cs="Monaco"/>
                  <w:noProof/>
                  <w:sz w:val="20"/>
                  <w:szCs w:val="20"/>
                  <w:lang w:val="en-US"/>
                  <w:rPrChange w:id="1056"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057" w:author="Borja Gonzalez" w:date="2017-09-28T17:52:00Z">
                    <w:rPr>
                      <w:rFonts w:ascii="Monaco" w:hAnsi="Monaco" w:cs="Monaco"/>
                      <w:color w:val="000000"/>
                      <w:sz w:val="32"/>
                      <w:szCs w:val="32"/>
                      <w:lang w:val="en-US"/>
                    </w:rPr>
                  </w:rPrChange>
                </w:rPr>
                <w:t>callback</w:t>
              </w:r>
              <w:r w:rsidRPr="0050601B">
                <w:rPr>
                  <w:rFonts w:ascii="Monaco" w:hAnsi="Monaco" w:cs="Monaco"/>
                  <w:b/>
                  <w:bCs/>
                  <w:noProof/>
                  <w:color w:val="000000"/>
                  <w:sz w:val="20"/>
                  <w:szCs w:val="20"/>
                  <w:lang w:val="en-US"/>
                  <w:rPrChange w:id="1058"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59" w:author="Borja Gonzalez" w:date="2017-09-28T17:52: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060" w:author="Borja Gonzalez" w:date="2017-09-28T17:52:00Z">
                    <w:rPr>
                      <w:rFonts w:ascii="Monaco" w:hAnsi="Monaco" w:cs="Monaco"/>
                      <w:b/>
                      <w:bCs/>
                      <w:color w:val="000000"/>
                      <w:sz w:val="32"/>
                      <w:szCs w:val="32"/>
                      <w:lang w:val="en-US"/>
                    </w:rPr>
                  </w:rPrChange>
                </w:rPr>
                <w:t>);</w:t>
              </w:r>
            </w:ins>
          </w:p>
          <w:p w14:paraId="02710E92" w14:textId="77777777" w:rsidR="00AE3604" w:rsidRPr="0050601B" w:rsidRDefault="00AE3604" w:rsidP="00AE3604">
            <w:pPr>
              <w:widowControl w:val="0"/>
              <w:autoSpaceDE w:val="0"/>
              <w:autoSpaceDN w:val="0"/>
              <w:adjustRightInd w:val="0"/>
              <w:rPr>
                <w:ins w:id="1061" w:author="Borja Gonzalez" w:date="2017-09-28T17:42:00Z"/>
                <w:rFonts w:ascii="Monaco" w:hAnsi="Monaco" w:cs="Monaco"/>
                <w:noProof/>
                <w:sz w:val="20"/>
                <w:szCs w:val="20"/>
                <w:lang w:val="en-US"/>
                <w:rPrChange w:id="1062" w:author="Borja Gonzalez" w:date="2017-09-28T17:52:00Z">
                  <w:rPr>
                    <w:ins w:id="1063" w:author="Borja Gonzalez" w:date="2017-09-28T17:42:00Z"/>
                    <w:rFonts w:ascii="Monaco" w:hAnsi="Monaco" w:cs="Monaco"/>
                    <w:sz w:val="32"/>
                    <w:szCs w:val="32"/>
                    <w:lang w:val="en-US"/>
                  </w:rPr>
                </w:rPrChange>
              </w:rPr>
            </w:pPr>
            <w:ins w:id="1064" w:author="Borja Gonzalez" w:date="2017-09-28T17:42:00Z">
              <w:r w:rsidRPr="0050601B">
                <w:rPr>
                  <w:rFonts w:ascii="Monaco" w:hAnsi="Monaco" w:cs="Monaco"/>
                  <w:noProof/>
                  <w:sz w:val="20"/>
                  <w:szCs w:val="20"/>
                  <w:lang w:val="en-US"/>
                  <w:rPrChange w:id="1065"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066" w:author="Borja Gonzalez" w:date="2017-09-28T17:52:00Z">
                    <w:rPr>
                      <w:rFonts w:ascii="Monaco" w:hAnsi="Monaco" w:cs="Monaco"/>
                      <w:b/>
                      <w:bCs/>
                      <w:color w:val="000000"/>
                      <w:sz w:val="32"/>
                      <w:szCs w:val="32"/>
                      <w:lang w:val="en-US"/>
                    </w:rPr>
                  </w:rPrChange>
                </w:rPr>
                <w:t>});</w:t>
              </w:r>
            </w:ins>
          </w:p>
          <w:p w14:paraId="4648A93E" w14:textId="77777777" w:rsidR="00AE3604" w:rsidRPr="0050601B" w:rsidRDefault="00AE3604" w:rsidP="00AE3604">
            <w:pPr>
              <w:widowControl w:val="0"/>
              <w:autoSpaceDE w:val="0"/>
              <w:autoSpaceDN w:val="0"/>
              <w:adjustRightInd w:val="0"/>
              <w:rPr>
                <w:ins w:id="1067" w:author="Borja Gonzalez" w:date="2017-09-28T17:42:00Z"/>
                <w:rFonts w:ascii="Monaco" w:hAnsi="Monaco" w:cs="Monaco"/>
                <w:noProof/>
                <w:sz w:val="20"/>
                <w:szCs w:val="20"/>
                <w:lang w:val="en-US"/>
                <w:rPrChange w:id="1068" w:author="Borja Gonzalez" w:date="2017-09-28T17:52:00Z">
                  <w:rPr>
                    <w:ins w:id="1069" w:author="Borja Gonzalez" w:date="2017-09-28T17:42:00Z"/>
                    <w:rFonts w:ascii="Monaco" w:hAnsi="Monaco" w:cs="Monaco"/>
                    <w:sz w:val="32"/>
                    <w:szCs w:val="32"/>
                    <w:lang w:val="en-US"/>
                  </w:rPr>
                </w:rPrChange>
              </w:rPr>
            </w:pPr>
          </w:p>
          <w:p w14:paraId="6C917DD3" w14:textId="77777777" w:rsidR="00AE3604" w:rsidRPr="0050601B" w:rsidRDefault="00AE3604" w:rsidP="00AE3604">
            <w:pPr>
              <w:widowControl w:val="0"/>
              <w:autoSpaceDE w:val="0"/>
              <w:autoSpaceDN w:val="0"/>
              <w:adjustRightInd w:val="0"/>
              <w:rPr>
                <w:ins w:id="1070" w:author="Borja Gonzalez" w:date="2017-09-28T17:42:00Z"/>
                <w:rFonts w:ascii="Monaco" w:hAnsi="Monaco" w:cs="Monaco"/>
                <w:sz w:val="20"/>
                <w:szCs w:val="20"/>
                <w:lang w:val="en-US"/>
                <w:rPrChange w:id="1071" w:author="Borja Gonzalez" w:date="2017-09-28T17:52:00Z">
                  <w:rPr>
                    <w:ins w:id="1072" w:author="Borja Gonzalez" w:date="2017-09-28T17:42:00Z"/>
                    <w:rFonts w:ascii="Monaco" w:hAnsi="Monaco" w:cs="Monaco"/>
                    <w:sz w:val="32"/>
                    <w:szCs w:val="32"/>
                    <w:lang w:val="en-US"/>
                  </w:rPr>
                </w:rPrChange>
              </w:rPr>
            </w:pPr>
            <w:ins w:id="1073" w:author="Borja Gonzalez" w:date="2017-09-28T17:42:00Z">
              <w:r w:rsidRPr="0050601B">
                <w:rPr>
                  <w:rFonts w:ascii="Monaco" w:hAnsi="Monaco" w:cs="Monaco"/>
                  <w:b/>
                  <w:bCs/>
                  <w:noProof/>
                  <w:color w:val="000000"/>
                  <w:sz w:val="20"/>
                  <w:szCs w:val="20"/>
                  <w:lang w:val="en-US"/>
                  <w:rPrChange w:id="1074" w:author="Borja Gonzalez" w:date="2017-09-28T17:52:00Z">
                    <w:rPr>
                      <w:rFonts w:ascii="Monaco" w:hAnsi="Monaco" w:cs="Monaco"/>
                      <w:b/>
                      <w:bCs/>
                      <w:color w:val="000000"/>
                      <w:sz w:val="32"/>
                      <w:szCs w:val="32"/>
                      <w:lang w:val="en-US"/>
                    </w:rPr>
                  </w:rPrChange>
                </w:rPr>
                <w:t>}</w:t>
              </w:r>
            </w:ins>
          </w:p>
          <w:p w14:paraId="29A8028F" w14:textId="77777777" w:rsidR="00AE3604" w:rsidRDefault="00AE3604" w:rsidP="00F93134">
            <w:pPr>
              <w:rPr>
                <w:ins w:id="1075" w:author="Borja Gonzalez" w:date="2017-09-28T17:42:00Z"/>
              </w:rPr>
            </w:pPr>
          </w:p>
        </w:tc>
      </w:tr>
    </w:tbl>
    <w:p w14:paraId="470F9993" w14:textId="566891B4" w:rsidR="00F93134" w:rsidRDefault="00DF2E7D" w:rsidP="00F93134">
      <w:del w:id="1076" w:author="Borja Gonzalez" w:date="2017-09-28T17:38:00Z">
        <w:r w:rsidRPr="00F137C1" w:rsidDel="00962AC3">
          <w:rPr>
            <w:noProof/>
            <w:lang w:val="en-US"/>
          </w:rPr>
          <w:drawing>
            <wp:inline distT="0" distB="0" distL="0" distR="0" wp14:anchorId="399EC4AA" wp14:editId="04AA9D28">
              <wp:extent cx="6286500" cy="3429000"/>
              <wp:effectExtent l="0" t="0" r="1270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7159" cy="3429359"/>
                      </a:xfrm>
                      <a:prstGeom prst="rect">
                        <a:avLst/>
                      </a:prstGeom>
                      <a:noFill/>
                      <a:ln>
                        <a:noFill/>
                      </a:ln>
                    </pic:spPr>
                  </pic:pic>
                </a:graphicData>
              </a:graphic>
            </wp:inline>
          </w:drawing>
        </w:r>
      </w:del>
    </w:p>
    <w:p w14:paraId="5A62EBFA" w14:textId="77777777" w:rsidR="00F93134" w:rsidRDefault="00F93134" w:rsidP="00F93134"/>
    <w:p w14:paraId="2003B428" w14:textId="7071EBCA" w:rsidR="00F93134" w:rsidRDefault="00F93134" w:rsidP="00F93134">
      <w:r>
        <w:t>Como se mencionó en la sección 4.1.2, el cliente utiliza la instancia socket para escuchar al servidor a través de socket.on y para enviar mensajes a través de socket.send</w:t>
      </w:r>
      <w:r w:rsidR="007E5FBE">
        <w:t>()</w:t>
      </w:r>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Heading4"/>
      </w:pPr>
      <w:r>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4992E7F0" w14:textId="77777777" w:rsidR="00AE3604" w:rsidRDefault="00D25341" w:rsidP="00CE1853">
      <w:pPr>
        <w:rPr>
          <w:ins w:id="1077" w:author="Borja Gonzalez" w:date="2017-09-28T17:44:00Z"/>
        </w:rPr>
      </w:pPr>
      <w:del w:id="1078" w:author="Borja Gonzalez" w:date="2017-09-28T17:44:00Z">
        <w:r w:rsidDel="00AE3604">
          <w:rPr>
            <w:noProof/>
            <w:lang w:val="en-US"/>
          </w:rPr>
          <w:drawing>
            <wp:inline distT="0" distB="0" distL="0" distR="0" wp14:anchorId="24160988" wp14:editId="00FCD51B">
              <wp:extent cx="6172200" cy="2686050"/>
              <wp:effectExtent l="0" t="0" r="0" b="635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72942" cy="2686373"/>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E3604" w14:paraId="3E40EE41" w14:textId="77777777" w:rsidTr="00AE3604">
        <w:trPr>
          <w:ins w:id="1079" w:author="Borja Gonzalez" w:date="2017-09-28T17:44:00Z"/>
        </w:trPr>
        <w:tc>
          <w:tcPr>
            <w:tcW w:w="8856" w:type="dxa"/>
          </w:tcPr>
          <w:p w14:paraId="2AE3E30B" w14:textId="77777777" w:rsidR="00AE3604" w:rsidRPr="0050601B" w:rsidRDefault="00AE3604" w:rsidP="00AE3604">
            <w:pPr>
              <w:widowControl w:val="0"/>
              <w:autoSpaceDE w:val="0"/>
              <w:autoSpaceDN w:val="0"/>
              <w:adjustRightInd w:val="0"/>
              <w:rPr>
                <w:ins w:id="1080" w:author="Borja Gonzalez" w:date="2017-09-28T17:46:00Z"/>
                <w:rFonts w:ascii="Monaco" w:hAnsi="Monaco" w:cs="Monaco"/>
                <w:noProof/>
                <w:sz w:val="20"/>
                <w:szCs w:val="20"/>
                <w:lang w:val="en-US"/>
                <w:rPrChange w:id="1081" w:author="Borja Gonzalez" w:date="2017-09-28T17:52:00Z">
                  <w:rPr>
                    <w:ins w:id="1082" w:author="Borja Gonzalez" w:date="2017-09-28T17:46:00Z"/>
                    <w:rFonts w:ascii="Monaco" w:hAnsi="Monaco" w:cs="Monaco"/>
                    <w:sz w:val="32"/>
                    <w:szCs w:val="32"/>
                    <w:lang w:val="en-US"/>
                  </w:rPr>
                </w:rPrChange>
              </w:rPr>
            </w:pPr>
            <w:ins w:id="1083" w:author="Borja Gonzalez" w:date="2017-09-28T17:46:00Z">
              <w:r w:rsidRPr="0050601B">
                <w:rPr>
                  <w:rFonts w:ascii="Monaco" w:hAnsi="Monaco" w:cs="Monaco"/>
                  <w:noProof/>
                  <w:color w:val="000000"/>
                  <w:sz w:val="20"/>
                  <w:szCs w:val="20"/>
                  <w:lang w:val="en-US"/>
                  <w:rPrChange w:id="1084"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08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86" w:author="Borja Gonzalez" w:date="2017-09-28T17:52: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087"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088" w:author="Borja Gonzalez" w:date="2017-09-28T17:52:00Z">
                    <w:rPr>
                      <w:rFonts w:ascii="Monaco" w:hAnsi="Monaco" w:cs="Monaco"/>
                      <w:color w:val="4E9A06"/>
                      <w:sz w:val="32"/>
                      <w:szCs w:val="32"/>
                      <w:lang w:val="en-US"/>
                    </w:rPr>
                  </w:rPrChange>
                </w:rPr>
                <w:t>"message"</w:t>
              </w:r>
              <w:r w:rsidRPr="0050601B">
                <w:rPr>
                  <w:rFonts w:ascii="Monaco" w:hAnsi="Monaco" w:cs="Monaco"/>
                  <w:b/>
                  <w:bCs/>
                  <w:noProof/>
                  <w:color w:val="000000"/>
                  <w:sz w:val="20"/>
                  <w:szCs w:val="20"/>
                  <w:lang w:val="en-US"/>
                  <w:rPrChange w:id="1089"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204A87"/>
                  <w:sz w:val="20"/>
                  <w:szCs w:val="20"/>
                  <w:lang w:val="en-US"/>
                  <w:rPrChange w:id="1090" w:author="Borja Gonzalez" w:date="2017-09-28T17:52:00Z">
                    <w:rPr>
                      <w:rFonts w:ascii="Monaco" w:hAnsi="Monaco" w:cs="Monaco"/>
                      <w:b/>
                      <w:bCs/>
                      <w:color w:val="204A87"/>
                      <w:sz w:val="32"/>
                      <w:szCs w:val="32"/>
                      <w:lang w:val="en-US"/>
                    </w:rPr>
                  </w:rPrChange>
                </w:rPr>
                <w:t>function</w:t>
              </w:r>
              <w:r w:rsidRPr="0050601B">
                <w:rPr>
                  <w:rFonts w:ascii="Monaco" w:hAnsi="Monaco" w:cs="Monaco"/>
                  <w:b/>
                  <w:bCs/>
                  <w:noProof/>
                  <w:color w:val="000000"/>
                  <w:sz w:val="20"/>
                  <w:szCs w:val="20"/>
                  <w:lang w:val="en-US"/>
                  <w:rPrChange w:id="1091"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92" w:author="Borja Gonzalez" w:date="2017-09-28T17:52:00Z">
                    <w:rPr>
                      <w:rFonts w:ascii="Monaco" w:hAnsi="Monaco" w:cs="Monaco"/>
                      <w:color w:val="000000"/>
                      <w:sz w:val="32"/>
                      <w:szCs w:val="32"/>
                      <w:lang w:val="en-US"/>
                    </w:rPr>
                  </w:rPrChange>
                </w:rPr>
                <w:t>info</w:t>
              </w:r>
              <w:r w:rsidRPr="0050601B">
                <w:rPr>
                  <w:rFonts w:ascii="Monaco" w:hAnsi="Monaco" w:cs="Monaco"/>
                  <w:b/>
                  <w:bCs/>
                  <w:noProof/>
                  <w:color w:val="000000"/>
                  <w:sz w:val="20"/>
                  <w:szCs w:val="20"/>
                  <w:lang w:val="en-US"/>
                  <w:rPrChange w:id="1093" w:author="Borja Gonzalez" w:date="2017-09-28T17:52:00Z">
                    <w:rPr>
                      <w:rFonts w:ascii="Monaco" w:hAnsi="Monaco" w:cs="Monaco"/>
                      <w:b/>
                      <w:bCs/>
                      <w:color w:val="000000"/>
                      <w:sz w:val="32"/>
                      <w:szCs w:val="32"/>
                      <w:lang w:val="en-US"/>
                    </w:rPr>
                  </w:rPrChange>
                </w:rPr>
                <w:t>){</w:t>
              </w:r>
            </w:ins>
          </w:p>
          <w:p w14:paraId="0389F3D8" w14:textId="77777777" w:rsidR="00AE3604" w:rsidRPr="0050601B" w:rsidRDefault="00AE3604" w:rsidP="00AE3604">
            <w:pPr>
              <w:widowControl w:val="0"/>
              <w:autoSpaceDE w:val="0"/>
              <w:autoSpaceDN w:val="0"/>
              <w:adjustRightInd w:val="0"/>
              <w:rPr>
                <w:ins w:id="1094" w:author="Borja Gonzalez" w:date="2017-09-28T17:46:00Z"/>
                <w:rFonts w:ascii="Monaco" w:hAnsi="Monaco" w:cs="Monaco"/>
                <w:noProof/>
                <w:sz w:val="20"/>
                <w:szCs w:val="20"/>
                <w:lang w:val="en-US"/>
                <w:rPrChange w:id="1095" w:author="Borja Gonzalez" w:date="2017-09-28T17:52:00Z">
                  <w:rPr>
                    <w:ins w:id="1096" w:author="Borja Gonzalez" w:date="2017-09-28T17:46:00Z"/>
                    <w:rFonts w:ascii="Monaco" w:hAnsi="Monaco" w:cs="Monaco"/>
                    <w:sz w:val="32"/>
                    <w:szCs w:val="32"/>
                    <w:lang w:val="en-US"/>
                  </w:rPr>
                </w:rPrChange>
              </w:rPr>
            </w:pPr>
            <w:ins w:id="1097" w:author="Borja Gonzalez" w:date="2017-09-28T17:46:00Z">
              <w:r w:rsidRPr="0050601B">
                <w:rPr>
                  <w:rFonts w:ascii="Monaco" w:hAnsi="Monaco" w:cs="Monaco"/>
                  <w:noProof/>
                  <w:sz w:val="20"/>
                  <w:szCs w:val="20"/>
                  <w:lang w:val="en-US"/>
                  <w:rPrChange w:id="1098"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099" w:author="Borja Gonzalez" w:date="2017-09-28T17:52:00Z">
                    <w:rPr>
                      <w:rFonts w:ascii="Monaco" w:hAnsi="Monaco" w:cs="Monaco"/>
                      <w:color w:val="000000"/>
                      <w:sz w:val="32"/>
                      <w:szCs w:val="32"/>
                      <w:lang w:val="en-US"/>
                    </w:rPr>
                  </w:rPrChange>
                </w:rPr>
                <w:t>datos</w:t>
              </w:r>
              <w:r w:rsidRPr="0050601B">
                <w:rPr>
                  <w:rFonts w:ascii="Monaco" w:hAnsi="Monaco" w:cs="Monaco"/>
                  <w:noProof/>
                  <w:sz w:val="20"/>
                  <w:szCs w:val="20"/>
                  <w:lang w:val="en-US"/>
                  <w:rPrChange w:id="1100"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101"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102"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03" w:author="Borja Gonzalez" w:date="2017-09-28T17:52: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1104"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05" w:author="Borja Gonzalez" w:date="2017-09-28T17:52:00Z">
                    <w:rPr>
                      <w:rFonts w:ascii="Monaco" w:hAnsi="Monaco" w:cs="Monaco"/>
                      <w:color w:val="000000"/>
                      <w:sz w:val="32"/>
                      <w:szCs w:val="32"/>
                      <w:lang w:val="en-US"/>
                    </w:rPr>
                  </w:rPrChange>
                </w:rPr>
                <w:t>parse</w:t>
              </w:r>
              <w:r w:rsidRPr="0050601B">
                <w:rPr>
                  <w:rFonts w:ascii="Monaco" w:hAnsi="Monaco" w:cs="Monaco"/>
                  <w:b/>
                  <w:bCs/>
                  <w:noProof/>
                  <w:color w:val="000000"/>
                  <w:sz w:val="20"/>
                  <w:szCs w:val="20"/>
                  <w:lang w:val="en-US"/>
                  <w:rPrChange w:id="1106"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07" w:author="Borja Gonzalez" w:date="2017-09-28T17:52:00Z">
                    <w:rPr>
                      <w:rFonts w:ascii="Monaco" w:hAnsi="Monaco" w:cs="Monaco"/>
                      <w:color w:val="000000"/>
                      <w:sz w:val="32"/>
                      <w:szCs w:val="32"/>
                      <w:lang w:val="en-US"/>
                    </w:rPr>
                  </w:rPrChange>
                </w:rPr>
                <w:t>info</w:t>
              </w:r>
              <w:r w:rsidRPr="0050601B">
                <w:rPr>
                  <w:rFonts w:ascii="Monaco" w:hAnsi="Monaco" w:cs="Monaco"/>
                  <w:b/>
                  <w:bCs/>
                  <w:noProof/>
                  <w:color w:val="000000"/>
                  <w:sz w:val="20"/>
                  <w:szCs w:val="20"/>
                  <w:lang w:val="en-US"/>
                  <w:rPrChange w:id="1108" w:author="Borja Gonzalez" w:date="2017-09-28T17:52:00Z">
                    <w:rPr>
                      <w:rFonts w:ascii="Monaco" w:hAnsi="Monaco" w:cs="Monaco"/>
                      <w:b/>
                      <w:bCs/>
                      <w:color w:val="000000"/>
                      <w:sz w:val="32"/>
                      <w:szCs w:val="32"/>
                      <w:lang w:val="en-US"/>
                    </w:rPr>
                  </w:rPrChange>
                </w:rPr>
                <w:t>);</w:t>
              </w:r>
            </w:ins>
          </w:p>
          <w:p w14:paraId="5E5C4696" w14:textId="77777777" w:rsidR="00AE3604" w:rsidRPr="0050601B" w:rsidRDefault="00AE3604" w:rsidP="00AE3604">
            <w:pPr>
              <w:widowControl w:val="0"/>
              <w:autoSpaceDE w:val="0"/>
              <w:autoSpaceDN w:val="0"/>
              <w:adjustRightInd w:val="0"/>
              <w:rPr>
                <w:ins w:id="1109" w:author="Borja Gonzalez" w:date="2017-09-28T17:46:00Z"/>
                <w:rFonts w:ascii="Monaco" w:hAnsi="Monaco" w:cs="Monaco"/>
                <w:noProof/>
                <w:sz w:val="20"/>
                <w:szCs w:val="20"/>
                <w:lang w:val="en-US"/>
                <w:rPrChange w:id="1110" w:author="Borja Gonzalez" w:date="2017-09-28T17:52:00Z">
                  <w:rPr>
                    <w:ins w:id="1111" w:author="Borja Gonzalez" w:date="2017-09-28T17:46:00Z"/>
                    <w:rFonts w:ascii="Monaco" w:hAnsi="Monaco" w:cs="Monaco"/>
                    <w:sz w:val="32"/>
                    <w:szCs w:val="32"/>
                    <w:lang w:val="en-US"/>
                  </w:rPr>
                </w:rPrChange>
              </w:rPr>
            </w:pPr>
            <w:ins w:id="1112" w:author="Borja Gonzalez" w:date="2017-09-28T17:46:00Z">
              <w:r w:rsidRPr="0050601B">
                <w:rPr>
                  <w:rFonts w:ascii="Monaco" w:hAnsi="Monaco" w:cs="Monaco"/>
                  <w:noProof/>
                  <w:sz w:val="20"/>
                  <w:szCs w:val="20"/>
                  <w:lang w:val="en-US"/>
                  <w:rPrChange w:id="1113"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14"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11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16"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117"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18" w:author="Borja Gonzalez" w:date="2017-09-28T17:52:00Z">
                    <w:rPr>
                      <w:rFonts w:ascii="Monaco" w:hAnsi="Monaco" w:cs="Monaco"/>
                      <w:color w:val="000000"/>
                      <w:sz w:val="32"/>
                      <w:szCs w:val="32"/>
                      <w:lang w:val="en-US"/>
                    </w:rPr>
                  </w:rPrChange>
                </w:rPr>
                <w:t>timestamp</w:t>
              </w:r>
              <w:r w:rsidRPr="0050601B">
                <w:rPr>
                  <w:rFonts w:ascii="Monaco" w:hAnsi="Monaco" w:cs="Monaco"/>
                  <w:b/>
                  <w:bCs/>
                  <w:noProof/>
                  <w:color w:val="000000"/>
                  <w:sz w:val="20"/>
                  <w:szCs w:val="20"/>
                  <w:lang w:val="en-US"/>
                  <w:rPrChange w:id="1119"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120" w:author="Borja Gonzalez" w:date="2017-09-28T17:52:00Z">
                    <w:rPr>
                      <w:rFonts w:ascii="Monaco" w:hAnsi="Monaco" w:cs="Monaco"/>
                      <w:color w:val="4E9A06"/>
                      <w:sz w:val="32"/>
                      <w:szCs w:val="32"/>
                      <w:lang w:val="en-US"/>
                    </w:rPr>
                  </w:rPrChange>
                </w:rPr>
                <w:t>'hh:mm:ss:iii'</w:t>
              </w:r>
              <w:r w:rsidRPr="0050601B">
                <w:rPr>
                  <w:rFonts w:ascii="Monaco" w:hAnsi="Monaco" w:cs="Monaco"/>
                  <w:b/>
                  <w:bCs/>
                  <w:noProof/>
                  <w:color w:val="000000"/>
                  <w:sz w:val="20"/>
                  <w:szCs w:val="20"/>
                  <w:lang w:val="en-US"/>
                  <w:rPrChange w:id="1121"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CE5C00"/>
                  <w:sz w:val="20"/>
                  <w:szCs w:val="20"/>
                  <w:lang w:val="en-US"/>
                  <w:rPrChange w:id="1122" w:author="Borja Gonzalez" w:date="2017-09-28T17:52:00Z">
                    <w:rPr>
                      <w:rFonts w:ascii="Monaco" w:hAnsi="Monaco" w:cs="Monaco"/>
                      <w:b/>
                      <w:bCs/>
                      <w:color w:val="CE5C00"/>
                      <w:sz w:val="32"/>
                      <w:szCs w:val="32"/>
                      <w:lang w:val="en-US"/>
                    </w:rPr>
                  </w:rPrChange>
                </w:rPr>
                <w:t>+</w:t>
              </w:r>
              <w:r w:rsidRPr="0050601B">
                <w:rPr>
                  <w:rFonts w:ascii="Monaco" w:hAnsi="Monaco" w:cs="Monaco"/>
                  <w:noProof/>
                  <w:color w:val="4E9A06"/>
                  <w:sz w:val="20"/>
                  <w:szCs w:val="20"/>
                  <w:lang w:val="en-US"/>
                  <w:rPrChange w:id="1123" w:author="Borja Gonzalez" w:date="2017-09-28T17:52:00Z">
                    <w:rPr>
                      <w:rFonts w:ascii="Monaco" w:hAnsi="Monaco" w:cs="Monaco"/>
                      <w:color w:val="4E9A06"/>
                      <w:sz w:val="32"/>
                      <w:szCs w:val="32"/>
                      <w:lang w:val="en-US"/>
                    </w:rPr>
                  </w:rPrChange>
                </w:rPr>
                <w:t>" Petición del cliente: "</w:t>
              </w:r>
              <w:r w:rsidRPr="0050601B">
                <w:rPr>
                  <w:rFonts w:ascii="Monaco" w:hAnsi="Monaco" w:cs="Monaco"/>
                  <w:b/>
                  <w:bCs/>
                  <w:noProof/>
                  <w:color w:val="CE5C00"/>
                  <w:sz w:val="20"/>
                  <w:szCs w:val="20"/>
                  <w:lang w:val="en-US"/>
                  <w:rPrChange w:id="1124" w:author="Borja Gonzalez" w:date="2017-09-28T17:52:00Z">
                    <w:rPr>
                      <w:rFonts w:ascii="Monaco" w:hAnsi="Monaco" w:cs="Monaco"/>
                      <w:b/>
                      <w:bCs/>
                      <w:color w:val="CE5C00"/>
                      <w:sz w:val="32"/>
                      <w:szCs w:val="32"/>
                      <w:lang w:val="en-US"/>
                    </w:rPr>
                  </w:rPrChange>
                </w:rPr>
                <w:t>+</w:t>
              </w:r>
              <w:r w:rsidRPr="0050601B">
                <w:rPr>
                  <w:rFonts w:ascii="Monaco" w:hAnsi="Monaco" w:cs="Monaco"/>
                  <w:noProof/>
                  <w:color w:val="000000"/>
                  <w:sz w:val="20"/>
                  <w:szCs w:val="20"/>
                  <w:lang w:val="en-US"/>
                  <w:rPrChange w:id="1125" w:author="Borja Gonzalez" w:date="2017-09-28T17:52:00Z">
                    <w:rPr>
                      <w:rFonts w:ascii="Monaco" w:hAnsi="Monaco" w:cs="Monaco"/>
                      <w:color w:val="000000"/>
                      <w:sz w:val="32"/>
                      <w:szCs w:val="32"/>
                      <w:lang w:val="en-US"/>
                    </w:rPr>
                  </w:rPrChange>
                </w:rPr>
                <w:t>datos</w:t>
              </w:r>
              <w:r w:rsidRPr="0050601B">
                <w:rPr>
                  <w:rFonts w:ascii="Monaco" w:hAnsi="Monaco" w:cs="Monaco"/>
                  <w:b/>
                  <w:bCs/>
                  <w:noProof/>
                  <w:color w:val="000000"/>
                  <w:sz w:val="20"/>
                  <w:szCs w:val="20"/>
                  <w:lang w:val="en-US"/>
                  <w:rPrChange w:id="1126"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27" w:author="Borja Gonzalez" w:date="2017-09-28T17:52:00Z">
                    <w:rPr>
                      <w:rFonts w:ascii="Monaco" w:hAnsi="Monaco" w:cs="Monaco"/>
                      <w:color w:val="000000"/>
                      <w:sz w:val="32"/>
                      <w:szCs w:val="32"/>
                      <w:lang w:val="en-US"/>
                    </w:rPr>
                  </w:rPrChange>
                </w:rPr>
                <w:t>operacion</w:t>
              </w:r>
              <w:r w:rsidRPr="0050601B">
                <w:rPr>
                  <w:rFonts w:ascii="Monaco" w:hAnsi="Monaco" w:cs="Monaco"/>
                  <w:b/>
                  <w:bCs/>
                  <w:noProof/>
                  <w:color w:val="000000"/>
                  <w:sz w:val="20"/>
                  <w:szCs w:val="20"/>
                  <w:lang w:val="en-US"/>
                  <w:rPrChange w:id="1128" w:author="Borja Gonzalez" w:date="2017-09-28T17:52:00Z">
                    <w:rPr>
                      <w:rFonts w:ascii="Monaco" w:hAnsi="Monaco" w:cs="Monaco"/>
                      <w:b/>
                      <w:bCs/>
                      <w:color w:val="000000"/>
                      <w:sz w:val="32"/>
                      <w:szCs w:val="32"/>
                      <w:lang w:val="en-US"/>
                    </w:rPr>
                  </w:rPrChange>
                </w:rPr>
                <w:t>);</w:t>
              </w:r>
            </w:ins>
          </w:p>
          <w:p w14:paraId="150CCD46" w14:textId="77777777" w:rsidR="00AE3604" w:rsidRPr="0050601B" w:rsidRDefault="00AE3604" w:rsidP="00AE3604">
            <w:pPr>
              <w:widowControl w:val="0"/>
              <w:autoSpaceDE w:val="0"/>
              <w:autoSpaceDN w:val="0"/>
              <w:adjustRightInd w:val="0"/>
              <w:rPr>
                <w:ins w:id="1129" w:author="Borja Gonzalez" w:date="2017-09-28T17:46:00Z"/>
                <w:rFonts w:ascii="Monaco" w:hAnsi="Monaco" w:cs="Monaco"/>
                <w:noProof/>
                <w:sz w:val="20"/>
                <w:szCs w:val="20"/>
                <w:lang w:val="en-US"/>
                <w:rPrChange w:id="1130" w:author="Borja Gonzalez" w:date="2017-09-28T17:52:00Z">
                  <w:rPr>
                    <w:ins w:id="1131" w:author="Borja Gonzalez" w:date="2017-09-28T17:46:00Z"/>
                    <w:rFonts w:ascii="Monaco" w:hAnsi="Monaco" w:cs="Monaco"/>
                    <w:sz w:val="32"/>
                    <w:szCs w:val="32"/>
                    <w:lang w:val="en-US"/>
                  </w:rPr>
                </w:rPrChange>
              </w:rPr>
            </w:pPr>
          </w:p>
          <w:p w14:paraId="272BB5AC" w14:textId="77777777" w:rsidR="00AE3604" w:rsidRPr="0050601B" w:rsidRDefault="00AE3604" w:rsidP="00AE3604">
            <w:pPr>
              <w:widowControl w:val="0"/>
              <w:autoSpaceDE w:val="0"/>
              <w:autoSpaceDN w:val="0"/>
              <w:adjustRightInd w:val="0"/>
              <w:rPr>
                <w:ins w:id="1132" w:author="Borja Gonzalez" w:date="2017-09-28T17:46:00Z"/>
                <w:rFonts w:ascii="Monaco" w:hAnsi="Monaco" w:cs="Monaco"/>
                <w:noProof/>
                <w:sz w:val="20"/>
                <w:szCs w:val="20"/>
                <w:lang w:val="en-US"/>
                <w:rPrChange w:id="1133" w:author="Borja Gonzalez" w:date="2017-09-28T17:52:00Z">
                  <w:rPr>
                    <w:ins w:id="1134" w:author="Borja Gonzalez" w:date="2017-09-28T17:46:00Z"/>
                    <w:rFonts w:ascii="Monaco" w:hAnsi="Monaco" w:cs="Monaco"/>
                    <w:sz w:val="32"/>
                    <w:szCs w:val="32"/>
                    <w:lang w:val="en-US"/>
                  </w:rPr>
                </w:rPrChange>
              </w:rPr>
            </w:pPr>
            <w:ins w:id="1135" w:author="Borja Gonzalez" w:date="2017-09-28T17:46:00Z">
              <w:r w:rsidRPr="0050601B">
                <w:rPr>
                  <w:rFonts w:ascii="Monaco" w:hAnsi="Monaco" w:cs="Monaco"/>
                  <w:noProof/>
                  <w:sz w:val="20"/>
                  <w:szCs w:val="20"/>
                  <w:lang w:val="en-US"/>
                  <w:rPrChange w:id="1136"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137" w:author="Borja Gonzalez" w:date="2017-09-28T17:52:00Z">
                    <w:rPr>
                      <w:rFonts w:ascii="Monaco" w:hAnsi="Monaco" w:cs="Monaco"/>
                      <w:b/>
                      <w:bCs/>
                      <w:color w:val="204A87"/>
                      <w:sz w:val="32"/>
                      <w:szCs w:val="32"/>
                      <w:lang w:val="en-US"/>
                    </w:rPr>
                  </w:rPrChange>
                </w:rPr>
                <w:t>if</w:t>
              </w:r>
              <w:r w:rsidRPr="0050601B">
                <w:rPr>
                  <w:rFonts w:ascii="Monaco" w:hAnsi="Monaco" w:cs="Monaco"/>
                  <w:noProof/>
                  <w:sz w:val="20"/>
                  <w:szCs w:val="20"/>
                  <w:lang w:val="en-US"/>
                  <w:rPrChange w:id="1138"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139"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40" w:author="Borja Gonzalez" w:date="2017-09-28T17:52:00Z">
                    <w:rPr>
                      <w:rFonts w:ascii="Monaco" w:hAnsi="Monaco" w:cs="Monaco"/>
                      <w:color w:val="000000"/>
                      <w:sz w:val="32"/>
                      <w:szCs w:val="32"/>
                      <w:lang w:val="en-US"/>
                    </w:rPr>
                  </w:rPrChange>
                </w:rPr>
                <w:t>datos</w:t>
              </w:r>
              <w:r w:rsidRPr="0050601B">
                <w:rPr>
                  <w:rFonts w:ascii="Monaco" w:hAnsi="Monaco" w:cs="Monaco"/>
                  <w:b/>
                  <w:bCs/>
                  <w:noProof/>
                  <w:color w:val="000000"/>
                  <w:sz w:val="20"/>
                  <w:szCs w:val="20"/>
                  <w:lang w:val="en-US"/>
                  <w:rPrChange w:id="1141"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42" w:author="Borja Gonzalez" w:date="2017-09-28T17:52:00Z">
                    <w:rPr>
                      <w:rFonts w:ascii="Monaco" w:hAnsi="Monaco" w:cs="Monaco"/>
                      <w:color w:val="000000"/>
                      <w:sz w:val="32"/>
                      <w:szCs w:val="32"/>
                      <w:lang w:val="en-US"/>
                    </w:rPr>
                  </w:rPrChange>
                </w:rPr>
                <w:t>operacion</w:t>
              </w:r>
              <w:r w:rsidRPr="0050601B">
                <w:rPr>
                  <w:rFonts w:ascii="Monaco" w:hAnsi="Monaco" w:cs="Monaco"/>
                  <w:noProof/>
                  <w:sz w:val="20"/>
                  <w:szCs w:val="20"/>
                  <w:lang w:val="en-US"/>
                  <w:rPrChange w:id="1143"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144"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145" w:author="Borja Gonzalez" w:date="2017-09-28T17:52:00Z">
                    <w:rPr>
                      <w:rFonts w:ascii="Monaco" w:hAnsi="Monaco" w:cs="Monaco"/>
                      <w:sz w:val="32"/>
                      <w:szCs w:val="32"/>
                      <w:lang w:val="en-US"/>
                    </w:rPr>
                  </w:rPrChange>
                </w:rPr>
                <w:t xml:space="preserve"> </w:t>
              </w:r>
              <w:r w:rsidRPr="0050601B">
                <w:rPr>
                  <w:rFonts w:ascii="Monaco" w:hAnsi="Monaco" w:cs="Monaco"/>
                  <w:noProof/>
                  <w:color w:val="4E9A06"/>
                  <w:sz w:val="20"/>
                  <w:szCs w:val="20"/>
                  <w:lang w:val="en-US"/>
                  <w:rPrChange w:id="1146" w:author="Borja Gonzalez" w:date="2017-09-28T17:52:00Z">
                    <w:rPr>
                      <w:rFonts w:ascii="Monaco" w:hAnsi="Monaco" w:cs="Monaco"/>
                      <w:color w:val="4E9A06"/>
                      <w:sz w:val="32"/>
                      <w:szCs w:val="32"/>
                      <w:lang w:val="en-US"/>
                    </w:rPr>
                  </w:rPrChange>
                </w:rPr>
                <w:t>"Pacientes"</w:t>
              </w:r>
              <w:r w:rsidRPr="0050601B">
                <w:rPr>
                  <w:rFonts w:ascii="Monaco" w:hAnsi="Monaco" w:cs="Monaco"/>
                  <w:b/>
                  <w:bCs/>
                  <w:noProof/>
                  <w:color w:val="000000"/>
                  <w:sz w:val="20"/>
                  <w:szCs w:val="20"/>
                  <w:lang w:val="en-US"/>
                  <w:rPrChange w:id="1147" w:author="Borja Gonzalez" w:date="2017-09-28T17:52:00Z">
                    <w:rPr>
                      <w:rFonts w:ascii="Monaco" w:hAnsi="Monaco" w:cs="Monaco"/>
                      <w:b/>
                      <w:bCs/>
                      <w:color w:val="000000"/>
                      <w:sz w:val="32"/>
                      <w:szCs w:val="32"/>
                      <w:lang w:val="en-US"/>
                    </w:rPr>
                  </w:rPrChange>
                </w:rPr>
                <w:t>){</w:t>
              </w:r>
            </w:ins>
          </w:p>
          <w:p w14:paraId="52E546A6" w14:textId="77777777" w:rsidR="00AE3604" w:rsidRPr="0050601B" w:rsidRDefault="00AE3604" w:rsidP="00AE3604">
            <w:pPr>
              <w:widowControl w:val="0"/>
              <w:autoSpaceDE w:val="0"/>
              <w:autoSpaceDN w:val="0"/>
              <w:adjustRightInd w:val="0"/>
              <w:rPr>
                <w:ins w:id="1148" w:author="Borja Gonzalez" w:date="2017-09-28T17:46:00Z"/>
                <w:rFonts w:ascii="Monaco" w:hAnsi="Monaco" w:cs="Monaco"/>
                <w:noProof/>
                <w:sz w:val="20"/>
                <w:szCs w:val="20"/>
                <w:lang w:val="en-US"/>
                <w:rPrChange w:id="1149" w:author="Borja Gonzalez" w:date="2017-09-28T17:52:00Z">
                  <w:rPr>
                    <w:ins w:id="1150" w:author="Borja Gonzalez" w:date="2017-09-28T17:46:00Z"/>
                    <w:rFonts w:ascii="Monaco" w:hAnsi="Monaco" w:cs="Monaco"/>
                    <w:sz w:val="32"/>
                    <w:szCs w:val="32"/>
                    <w:lang w:val="en-US"/>
                  </w:rPr>
                </w:rPrChange>
              </w:rPr>
            </w:pPr>
            <w:ins w:id="1151" w:author="Borja Gonzalez" w:date="2017-09-28T17:46:00Z">
              <w:r w:rsidRPr="0050601B">
                <w:rPr>
                  <w:rFonts w:ascii="Monaco" w:hAnsi="Monaco" w:cs="Monaco"/>
                  <w:noProof/>
                  <w:sz w:val="20"/>
                  <w:szCs w:val="20"/>
                  <w:lang w:val="en-US"/>
                  <w:rPrChange w:id="1152"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153"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154"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55" w:author="Borja Gonzalez" w:date="2017-09-28T17:52:00Z">
                    <w:rPr>
                      <w:rFonts w:ascii="Monaco" w:hAnsi="Monaco" w:cs="Monaco"/>
                      <w:color w:val="000000"/>
                      <w:sz w:val="32"/>
                      <w:szCs w:val="32"/>
                      <w:lang w:val="en-US"/>
                    </w:rPr>
                  </w:rPrChange>
                </w:rPr>
                <w:t>filebuffer</w:t>
              </w:r>
              <w:r w:rsidRPr="0050601B">
                <w:rPr>
                  <w:rFonts w:ascii="Monaco" w:hAnsi="Monaco" w:cs="Monaco"/>
                  <w:noProof/>
                  <w:sz w:val="20"/>
                  <w:szCs w:val="20"/>
                  <w:lang w:val="en-US"/>
                  <w:rPrChange w:id="1156"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157"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158"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59" w:author="Borja Gonzalez" w:date="2017-09-28T17:52:00Z">
                    <w:rPr>
                      <w:rFonts w:ascii="Monaco" w:hAnsi="Monaco" w:cs="Monaco"/>
                      <w:color w:val="000000"/>
                      <w:sz w:val="32"/>
                      <w:szCs w:val="32"/>
                      <w:lang w:val="en-US"/>
                    </w:rPr>
                  </w:rPrChange>
                </w:rPr>
                <w:t>fs</w:t>
              </w:r>
              <w:r w:rsidRPr="0050601B">
                <w:rPr>
                  <w:rFonts w:ascii="Monaco" w:hAnsi="Monaco" w:cs="Monaco"/>
                  <w:b/>
                  <w:bCs/>
                  <w:noProof/>
                  <w:color w:val="000000"/>
                  <w:sz w:val="20"/>
                  <w:szCs w:val="20"/>
                  <w:lang w:val="en-US"/>
                  <w:rPrChange w:id="1160"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61" w:author="Borja Gonzalez" w:date="2017-09-28T17:52:00Z">
                    <w:rPr>
                      <w:rFonts w:ascii="Monaco" w:hAnsi="Monaco" w:cs="Monaco"/>
                      <w:color w:val="000000"/>
                      <w:sz w:val="32"/>
                      <w:szCs w:val="32"/>
                      <w:lang w:val="en-US"/>
                    </w:rPr>
                  </w:rPrChange>
                </w:rPr>
                <w:t>readFileSync</w:t>
              </w:r>
              <w:r w:rsidRPr="0050601B">
                <w:rPr>
                  <w:rFonts w:ascii="Monaco" w:hAnsi="Monaco" w:cs="Monaco"/>
                  <w:b/>
                  <w:bCs/>
                  <w:noProof/>
                  <w:color w:val="000000"/>
                  <w:sz w:val="20"/>
                  <w:szCs w:val="20"/>
                  <w:lang w:val="en-US"/>
                  <w:rPrChange w:id="1162"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163" w:author="Borja Gonzalez" w:date="2017-09-28T17:52:00Z">
                    <w:rPr>
                      <w:rFonts w:ascii="Monaco" w:hAnsi="Monaco" w:cs="Monaco"/>
                      <w:color w:val="4E9A06"/>
                      <w:sz w:val="32"/>
                      <w:szCs w:val="32"/>
                      <w:lang w:val="en-US"/>
                    </w:rPr>
                  </w:rPrChange>
                </w:rPr>
                <w:t>'./Pacientes_DB.db'</w:t>
              </w:r>
              <w:r w:rsidRPr="0050601B">
                <w:rPr>
                  <w:rFonts w:ascii="Monaco" w:hAnsi="Monaco" w:cs="Monaco"/>
                  <w:b/>
                  <w:bCs/>
                  <w:noProof/>
                  <w:color w:val="000000"/>
                  <w:sz w:val="20"/>
                  <w:szCs w:val="20"/>
                  <w:lang w:val="en-US"/>
                  <w:rPrChange w:id="1164" w:author="Borja Gonzalez" w:date="2017-09-28T17:52:00Z">
                    <w:rPr>
                      <w:rFonts w:ascii="Monaco" w:hAnsi="Monaco" w:cs="Monaco"/>
                      <w:b/>
                      <w:bCs/>
                      <w:color w:val="000000"/>
                      <w:sz w:val="32"/>
                      <w:szCs w:val="32"/>
                      <w:lang w:val="en-US"/>
                    </w:rPr>
                  </w:rPrChange>
                </w:rPr>
                <w:t>);</w:t>
              </w:r>
            </w:ins>
          </w:p>
          <w:p w14:paraId="40D42CDD" w14:textId="77777777" w:rsidR="00AE3604" w:rsidRPr="0050601B" w:rsidRDefault="00AE3604" w:rsidP="00AE3604">
            <w:pPr>
              <w:widowControl w:val="0"/>
              <w:autoSpaceDE w:val="0"/>
              <w:autoSpaceDN w:val="0"/>
              <w:adjustRightInd w:val="0"/>
              <w:rPr>
                <w:ins w:id="1165" w:author="Borja Gonzalez" w:date="2017-09-28T17:46:00Z"/>
                <w:rFonts w:ascii="Monaco" w:hAnsi="Monaco" w:cs="Monaco"/>
                <w:noProof/>
                <w:sz w:val="20"/>
                <w:szCs w:val="20"/>
                <w:lang w:val="en-US"/>
                <w:rPrChange w:id="1166" w:author="Borja Gonzalez" w:date="2017-09-28T17:52:00Z">
                  <w:rPr>
                    <w:ins w:id="1167" w:author="Borja Gonzalez" w:date="2017-09-28T17:46:00Z"/>
                    <w:rFonts w:ascii="Monaco" w:hAnsi="Monaco" w:cs="Monaco"/>
                    <w:sz w:val="32"/>
                    <w:szCs w:val="32"/>
                    <w:lang w:val="en-US"/>
                  </w:rPr>
                </w:rPrChange>
              </w:rPr>
            </w:pPr>
            <w:ins w:id="1168" w:author="Borja Gonzalez" w:date="2017-09-28T17:46:00Z">
              <w:r w:rsidRPr="0050601B">
                <w:rPr>
                  <w:rFonts w:ascii="Monaco" w:hAnsi="Monaco" w:cs="Monaco"/>
                  <w:noProof/>
                  <w:sz w:val="20"/>
                  <w:szCs w:val="20"/>
                  <w:lang w:val="en-US"/>
                  <w:rPrChange w:id="1169"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170"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171"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72" w:author="Borja Gonzalez" w:date="2017-09-28T17:52:00Z">
                    <w:rPr>
                      <w:rFonts w:ascii="Monaco" w:hAnsi="Monaco" w:cs="Monaco"/>
                      <w:color w:val="000000"/>
                      <w:sz w:val="32"/>
                      <w:szCs w:val="32"/>
                      <w:lang w:val="en-US"/>
                    </w:rPr>
                  </w:rPrChange>
                </w:rPr>
                <w:t>db</w:t>
              </w:r>
              <w:r w:rsidRPr="0050601B">
                <w:rPr>
                  <w:rFonts w:ascii="Monaco" w:hAnsi="Monaco" w:cs="Monaco"/>
                  <w:noProof/>
                  <w:sz w:val="20"/>
                  <w:szCs w:val="20"/>
                  <w:lang w:val="en-US"/>
                  <w:rPrChange w:id="1173"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174"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175"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176" w:author="Borja Gonzalez" w:date="2017-09-28T17:52:00Z">
                    <w:rPr>
                      <w:rFonts w:ascii="Monaco" w:hAnsi="Monaco" w:cs="Monaco"/>
                      <w:b/>
                      <w:bCs/>
                      <w:color w:val="204A87"/>
                      <w:sz w:val="32"/>
                      <w:szCs w:val="32"/>
                      <w:lang w:val="en-US"/>
                    </w:rPr>
                  </w:rPrChange>
                </w:rPr>
                <w:t>new</w:t>
              </w:r>
              <w:r w:rsidRPr="0050601B">
                <w:rPr>
                  <w:rFonts w:ascii="Monaco" w:hAnsi="Monaco" w:cs="Monaco"/>
                  <w:noProof/>
                  <w:sz w:val="20"/>
                  <w:szCs w:val="20"/>
                  <w:lang w:val="en-US"/>
                  <w:rPrChange w:id="1177"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78" w:author="Borja Gonzalez" w:date="2017-09-28T17:52:00Z">
                    <w:rPr>
                      <w:rFonts w:ascii="Monaco" w:hAnsi="Monaco" w:cs="Monaco"/>
                      <w:color w:val="000000"/>
                      <w:sz w:val="32"/>
                      <w:szCs w:val="32"/>
                      <w:lang w:val="en-US"/>
                    </w:rPr>
                  </w:rPrChange>
                </w:rPr>
                <w:t>SQL</w:t>
              </w:r>
              <w:r w:rsidRPr="0050601B">
                <w:rPr>
                  <w:rFonts w:ascii="Monaco" w:hAnsi="Monaco" w:cs="Monaco"/>
                  <w:b/>
                  <w:bCs/>
                  <w:noProof/>
                  <w:color w:val="000000"/>
                  <w:sz w:val="20"/>
                  <w:szCs w:val="20"/>
                  <w:lang w:val="en-US"/>
                  <w:rPrChange w:id="1179"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80" w:author="Borja Gonzalez" w:date="2017-09-28T17:52:00Z">
                    <w:rPr>
                      <w:rFonts w:ascii="Monaco" w:hAnsi="Monaco" w:cs="Monaco"/>
                      <w:color w:val="000000"/>
                      <w:sz w:val="32"/>
                      <w:szCs w:val="32"/>
                      <w:lang w:val="en-US"/>
                    </w:rPr>
                  </w:rPrChange>
                </w:rPr>
                <w:t>Database</w:t>
              </w:r>
              <w:r w:rsidRPr="0050601B">
                <w:rPr>
                  <w:rFonts w:ascii="Monaco" w:hAnsi="Monaco" w:cs="Monaco"/>
                  <w:b/>
                  <w:bCs/>
                  <w:noProof/>
                  <w:color w:val="000000"/>
                  <w:sz w:val="20"/>
                  <w:szCs w:val="20"/>
                  <w:lang w:val="en-US"/>
                  <w:rPrChange w:id="1181"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82" w:author="Borja Gonzalez" w:date="2017-09-28T17:52:00Z">
                    <w:rPr>
                      <w:rFonts w:ascii="Monaco" w:hAnsi="Monaco" w:cs="Monaco"/>
                      <w:color w:val="000000"/>
                      <w:sz w:val="32"/>
                      <w:szCs w:val="32"/>
                      <w:lang w:val="en-US"/>
                    </w:rPr>
                  </w:rPrChange>
                </w:rPr>
                <w:t>filebuffer</w:t>
              </w:r>
              <w:r w:rsidRPr="0050601B">
                <w:rPr>
                  <w:rFonts w:ascii="Monaco" w:hAnsi="Monaco" w:cs="Monaco"/>
                  <w:b/>
                  <w:bCs/>
                  <w:noProof/>
                  <w:color w:val="000000"/>
                  <w:sz w:val="20"/>
                  <w:szCs w:val="20"/>
                  <w:lang w:val="en-US"/>
                  <w:rPrChange w:id="1183" w:author="Borja Gonzalez" w:date="2017-09-28T17:52:00Z">
                    <w:rPr>
                      <w:rFonts w:ascii="Monaco" w:hAnsi="Monaco" w:cs="Monaco"/>
                      <w:b/>
                      <w:bCs/>
                      <w:color w:val="000000"/>
                      <w:sz w:val="32"/>
                      <w:szCs w:val="32"/>
                      <w:lang w:val="en-US"/>
                    </w:rPr>
                  </w:rPrChange>
                </w:rPr>
                <w:t>);</w:t>
              </w:r>
            </w:ins>
          </w:p>
          <w:p w14:paraId="26C9FCF8" w14:textId="77777777" w:rsidR="00AE3604" w:rsidRPr="0050601B" w:rsidRDefault="00AE3604" w:rsidP="00AE3604">
            <w:pPr>
              <w:widowControl w:val="0"/>
              <w:autoSpaceDE w:val="0"/>
              <w:autoSpaceDN w:val="0"/>
              <w:adjustRightInd w:val="0"/>
              <w:rPr>
                <w:ins w:id="1184" w:author="Borja Gonzalez" w:date="2017-09-28T17:46:00Z"/>
                <w:rFonts w:ascii="Monaco" w:hAnsi="Monaco" w:cs="Monaco"/>
                <w:noProof/>
                <w:sz w:val="20"/>
                <w:szCs w:val="20"/>
                <w:lang w:val="en-US"/>
                <w:rPrChange w:id="1185" w:author="Borja Gonzalez" w:date="2017-09-28T17:52:00Z">
                  <w:rPr>
                    <w:ins w:id="1186" w:author="Borja Gonzalez" w:date="2017-09-28T17:46:00Z"/>
                    <w:rFonts w:ascii="Monaco" w:hAnsi="Monaco" w:cs="Monaco"/>
                    <w:sz w:val="32"/>
                    <w:szCs w:val="32"/>
                    <w:lang w:val="en-US"/>
                  </w:rPr>
                </w:rPrChange>
              </w:rPr>
            </w:pPr>
            <w:ins w:id="1187" w:author="Borja Gonzalez" w:date="2017-09-28T17:46:00Z">
              <w:r w:rsidRPr="0050601B">
                <w:rPr>
                  <w:rFonts w:ascii="Monaco" w:hAnsi="Monaco" w:cs="Monaco"/>
                  <w:noProof/>
                  <w:sz w:val="20"/>
                  <w:szCs w:val="20"/>
                  <w:lang w:val="en-US"/>
                  <w:rPrChange w:id="1188"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89"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190"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91"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192"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93" w:author="Borja Gonzalez" w:date="2017-09-28T17:52:00Z">
                    <w:rPr>
                      <w:rFonts w:ascii="Monaco" w:hAnsi="Monaco" w:cs="Monaco"/>
                      <w:color w:val="000000"/>
                      <w:sz w:val="32"/>
                      <w:szCs w:val="32"/>
                      <w:lang w:val="en-US"/>
                    </w:rPr>
                  </w:rPrChange>
                </w:rPr>
                <w:t>timestamp</w:t>
              </w:r>
              <w:r w:rsidRPr="0050601B">
                <w:rPr>
                  <w:rFonts w:ascii="Monaco" w:hAnsi="Monaco" w:cs="Monaco"/>
                  <w:b/>
                  <w:bCs/>
                  <w:noProof/>
                  <w:color w:val="000000"/>
                  <w:sz w:val="20"/>
                  <w:szCs w:val="20"/>
                  <w:lang w:val="en-US"/>
                  <w:rPrChange w:id="1194"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195" w:author="Borja Gonzalez" w:date="2017-09-28T17:52:00Z">
                    <w:rPr>
                      <w:rFonts w:ascii="Monaco" w:hAnsi="Monaco" w:cs="Monaco"/>
                      <w:color w:val="4E9A06"/>
                      <w:sz w:val="32"/>
                      <w:szCs w:val="32"/>
                      <w:lang w:val="en-US"/>
                    </w:rPr>
                  </w:rPrChange>
                </w:rPr>
                <w:t>'hh:mm:ss:iii'</w:t>
              </w:r>
              <w:r w:rsidRPr="0050601B">
                <w:rPr>
                  <w:rFonts w:ascii="Monaco" w:hAnsi="Monaco" w:cs="Monaco"/>
                  <w:b/>
                  <w:bCs/>
                  <w:noProof/>
                  <w:color w:val="000000"/>
                  <w:sz w:val="20"/>
                  <w:szCs w:val="20"/>
                  <w:lang w:val="en-US"/>
                  <w:rPrChange w:id="1196"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CE5C00"/>
                  <w:sz w:val="20"/>
                  <w:szCs w:val="20"/>
                  <w:lang w:val="en-US"/>
                  <w:rPrChange w:id="1197" w:author="Borja Gonzalez" w:date="2017-09-28T17:52:00Z">
                    <w:rPr>
                      <w:rFonts w:ascii="Monaco" w:hAnsi="Monaco" w:cs="Monaco"/>
                      <w:b/>
                      <w:bCs/>
                      <w:color w:val="CE5C00"/>
                      <w:sz w:val="32"/>
                      <w:szCs w:val="32"/>
                      <w:lang w:val="en-US"/>
                    </w:rPr>
                  </w:rPrChange>
                </w:rPr>
                <w:t>+</w:t>
              </w:r>
              <w:r w:rsidRPr="0050601B">
                <w:rPr>
                  <w:rFonts w:ascii="Monaco" w:hAnsi="Monaco" w:cs="Monaco"/>
                  <w:noProof/>
                  <w:color w:val="4E9A06"/>
                  <w:sz w:val="20"/>
                  <w:szCs w:val="20"/>
                  <w:lang w:val="en-US"/>
                  <w:rPrChange w:id="1198" w:author="Borja Gonzalez" w:date="2017-09-28T17:52:00Z">
                    <w:rPr>
                      <w:rFonts w:ascii="Monaco" w:hAnsi="Monaco" w:cs="Monaco"/>
                      <w:color w:val="4E9A06"/>
                      <w:sz w:val="32"/>
                      <w:szCs w:val="32"/>
                      <w:lang w:val="en-US"/>
                    </w:rPr>
                  </w:rPrChange>
                </w:rPr>
                <w:t>" Base de datos abierta"</w:t>
              </w:r>
              <w:r w:rsidRPr="0050601B">
                <w:rPr>
                  <w:rFonts w:ascii="Monaco" w:hAnsi="Monaco" w:cs="Monaco"/>
                  <w:b/>
                  <w:bCs/>
                  <w:noProof/>
                  <w:color w:val="000000"/>
                  <w:sz w:val="20"/>
                  <w:szCs w:val="20"/>
                  <w:lang w:val="en-US"/>
                  <w:rPrChange w:id="1199" w:author="Borja Gonzalez" w:date="2017-09-28T17:52:00Z">
                    <w:rPr>
                      <w:rFonts w:ascii="Monaco" w:hAnsi="Monaco" w:cs="Monaco"/>
                      <w:b/>
                      <w:bCs/>
                      <w:color w:val="000000"/>
                      <w:sz w:val="32"/>
                      <w:szCs w:val="32"/>
                      <w:lang w:val="en-US"/>
                    </w:rPr>
                  </w:rPrChange>
                </w:rPr>
                <w:t>);</w:t>
              </w:r>
            </w:ins>
          </w:p>
          <w:p w14:paraId="2DFA720A" w14:textId="77777777" w:rsidR="00AE3604" w:rsidRPr="0050601B" w:rsidRDefault="00AE3604" w:rsidP="00AE3604">
            <w:pPr>
              <w:widowControl w:val="0"/>
              <w:autoSpaceDE w:val="0"/>
              <w:autoSpaceDN w:val="0"/>
              <w:adjustRightInd w:val="0"/>
              <w:rPr>
                <w:ins w:id="1200" w:author="Borja Gonzalez" w:date="2017-09-28T17:46:00Z"/>
                <w:rFonts w:ascii="Monaco" w:hAnsi="Monaco" w:cs="Monaco"/>
                <w:noProof/>
                <w:sz w:val="20"/>
                <w:szCs w:val="20"/>
                <w:lang w:val="en-US"/>
                <w:rPrChange w:id="1201" w:author="Borja Gonzalez" w:date="2017-09-28T17:52:00Z">
                  <w:rPr>
                    <w:ins w:id="1202" w:author="Borja Gonzalez" w:date="2017-09-28T17:46:00Z"/>
                    <w:rFonts w:ascii="Monaco" w:hAnsi="Monaco" w:cs="Monaco"/>
                    <w:sz w:val="32"/>
                    <w:szCs w:val="32"/>
                    <w:lang w:val="en-US"/>
                  </w:rPr>
                </w:rPrChange>
              </w:rPr>
            </w:pPr>
            <w:ins w:id="1203" w:author="Borja Gonzalez" w:date="2017-09-28T17:46:00Z">
              <w:r w:rsidRPr="0050601B">
                <w:rPr>
                  <w:rFonts w:ascii="Monaco" w:hAnsi="Monaco" w:cs="Monaco"/>
                  <w:noProof/>
                  <w:sz w:val="20"/>
                  <w:szCs w:val="20"/>
                  <w:lang w:val="en-US"/>
                  <w:rPrChange w:id="1204"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205"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206"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07" w:author="Borja Gonzalez" w:date="2017-09-28T17:52:00Z">
                    <w:rPr>
                      <w:rFonts w:ascii="Monaco" w:hAnsi="Monaco" w:cs="Monaco"/>
                      <w:color w:val="000000"/>
                      <w:sz w:val="32"/>
                      <w:szCs w:val="32"/>
                      <w:lang w:val="en-US"/>
                    </w:rPr>
                  </w:rPrChange>
                </w:rPr>
                <w:t>pacientes</w:t>
              </w:r>
              <w:r w:rsidRPr="0050601B">
                <w:rPr>
                  <w:rFonts w:ascii="Monaco" w:hAnsi="Monaco" w:cs="Monaco"/>
                  <w:noProof/>
                  <w:sz w:val="20"/>
                  <w:szCs w:val="20"/>
                  <w:lang w:val="en-US"/>
                  <w:rPrChange w:id="1208"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209"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210"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11" w:author="Borja Gonzalez" w:date="2017-09-28T17:52:00Z">
                    <w:rPr>
                      <w:rFonts w:ascii="Monaco" w:hAnsi="Monaco" w:cs="Monaco"/>
                      <w:color w:val="000000"/>
                      <w:sz w:val="32"/>
                      <w:szCs w:val="32"/>
                      <w:lang w:val="en-US"/>
                    </w:rPr>
                  </w:rPrChange>
                </w:rPr>
                <w:t>db</w:t>
              </w:r>
              <w:r w:rsidRPr="0050601B">
                <w:rPr>
                  <w:rFonts w:ascii="Monaco" w:hAnsi="Monaco" w:cs="Monaco"/>
                  <w:b/>
                  <w:bCs/>
                  <w:noProof/>
                  <w:color w:val="000000"/>
                  <w:sz w:val="20"/>
                  <w:szCs w:val="20"/>
                  <w:lang w:val="en-US"/>
                  <w:rPrChange w:id="1212"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13" w:author="Borja Gonzalez" w:date="2017-09-28T17:52:00Z">
                    <w:rPr>
                      <w:rFonts w:ascii="Monaco" w:hAnsi="Monaco" w:cs="Monaco"/>
                      <w:color w:val="000000"/>
                      <w:sz w:val="32"/>
                      <w:szCs w:val="32"/>
                      <w:lang w:val="en-US"/>
                    </w:rPr>
                  </w:rPrChange>
                </w:rPr>
                <w:t>exec</w:t>
              </w:r>
              <w:r w:rsidRPr="0050601B">
                <w:rPr>
                  <w:rFonts w:ascii="Monaco" w:hAnsi="Monaco" w:cs="Monaco"/>
                  <w:b/>
                  <w:bCs/>
                  <w:noProof/>
                  <w:color w:val="000000"/>
                  <w:sz w:val="20"/>
                  <w:szCs w:val="20"/>
                  <w:lang w:val="en-US"/>
                  <w:rPrChange w:id="1214"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215" w:author="Borja Gonzalez" w:date="2017-09-28T17:52:00Z">
                    <w:rPr>
                      <w:rFonts w:ascii="Monaco" w:hAnsi="Monaco" w:cs="Monaco"/>
                      <w:color w:val="4E9A06"/>
                      <w:sz w:val="32"/>
                      <w:szCs w:val="32"/>
                      <w:lang w:val="en-US"/>
                    </w:rPr>
                  </w:rPrChange>
                </w:rPr>
                <w:t>"SELECT * FROM pacientes"</w:t>
              </w:r>
              <w:r w:rsidRPr="0050601B">
                <w:rPr>
                  <w:rFonts w:ascii="Monaco" w:hAnsi="Monaco" w:cs="Monaco"/>
                  <w:b/>
                  <w:bCs/>
                  <w:noProof/>
                  <w:color w:val="000000"/>
                  <w:sz w:val="20"/>
                  <w:szCs w:val="20"/>
                  <w:lang w:val="en-US"/>
                  <w:rPrChange w:id="1216" w:author="Borja Gonzalez" w:date="2017-09-28T17:52:00Z">
                    <w:rPr>
                      <w:rFonts w:ascii="Monaco" w:hAnsi="Monaco" w:cs="Monaco"/>
                      <w:b/>
                      <w:bCs/>
                      <w:color w:val="000000"/>
                      <w:sz w:val="32"/>
                      <w:szCs w:val="32"/>
                      <w:lang w:val="en-US"/>
                    </w:rPr>
                  </w:rPrChange>
                </w:rPr>
                <w:t>);</w:t>
              </w:r>
            </w:ins>
          </w:p>
          <w:p w14:paraId="7BF5A918" w14:textId="77777777" w:rsidR="00AE3604" w:rsidRPr="0050601B" w:rsidRDefault="00AE3604" w:rsidP="00AE3604">
            <w:pPr>
              <w:widowControl w:val="0"/>
              <w:autoSpaceDE w:val="0"/>
              <w:autoSpaceDN w:val="0"/>
              <w:adjustRightInd w:val="0"/>
              <w:rPr>
                <w:ins w:id="1217" w:author="Borja Gonzalez" w:date="2017-09-28T17:46:00Z"/>
                <w:rFonts w:ascii="Monaco" w:hAnsi="Monaco" w:cs="Monaco"/>
                <w:noProof/>
                <w:sz w:val="20"/>
                <w:szCs w:val="20"/>
                <w:lang w:val="en-US"/>
                <w:rPrChange w:id="1218" w:author="Borja Gonzalez" w:date="2017-09-28T17:52:00Z">
                  <w:rPr>
                    <w:ins w:id="1219" w:author="Borja Gonzalez" w:date="2017-09-28T17:46:00Z"/>
                    <w:rFonts w:ascii="Monaco" w:hAnsi="Monaco" w:cs="Monaco"/>
                    <w:sz w:val="32"/>
                    <w:szCs w:val="32"/>
                    <w:lang w:val="en-US"/>
                  </w:rPr>
                </w:rPrChange>
              </w:rPr>
            </w:pPr>
            <w:ins w:id="1220" w:author="Borja Gonzalez" w:date="2017-09-28T17:46:00Z">
              <w:r w:rsidRPr="0050601B">
                <w:rPr>
                  <w:rFonts w:ascii="Monaco" w:hAnsi="Monaco" w:cs="Monaco"/>
                  <w:noProof/>
                  <w:sz w:val="20"/>
                  <w:szCs w:val="20"/>
                  <w:lang w:val="en-US"/>
                  <w:rPrChange w:id="1221"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22"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223"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24" w:author="Borja Gonzalez" w:date="2017-09-28T17:52:00Z">
                    <w:rPr>
                      <w:rFonts w:ascii="Monaco" w:hAnsi="Monaco" w:cs="Monaco"/>
                      <w:color w:val="000000"/>
                      <w:sz w:val="32"/>
                      <w:szCs w:val="32"/>
                      <w:lang w:val="en-US"/>
                    </w:rPr>
                  </w:rPrChange>
                </w:rPr>
                <w:t>emit</w:t>
              </w:r>
              <w:r w:rsidRPr="0050601B">
                <w:rPr>
                  <w:rFonts w:ascii="Monaco" w:hAnsi="Monaco" w:cs="Monaco"/>
                  <w:b/>
                  <w:bCs/>
                  <w:noProof/>
                  <w:color w:val="000000"/>
                  <w:sz w:val="20"/>
                  <w:szCs w:val="20"/>
                  <w:lang w:val="en-US"/>
                  <w:rPrChange w:id="1225"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226" w:author="Borja Gonzalez" w:date="2017-09-28T17:52:00Z">
                    <w:rPr>
                      <w:rFonts w:ascii="Monaco" w:hAnsi="Monaco" w:cs="Monaco"/>
                      <w:color w:val="4E9A06"/>
                      <w:sz w:val="32"/>
                      <w:szCs w:val="32"/>
                      <w:lang w:val="en-US"/>
                    </w:rPr>
                  </w:rPrChange>
                </w:rPr>
                <w:t>"pacientes"</w:t>
              </w:r>
              <w:r w:rsidRPr="0050601B">
                <w:rPr>
                  <w:rFonts w:ascii="Monaco" w:hAnsi="Monaco" w:cs="Monaco"/>
                  <w:b/>
                  <w:bCs/>
                  <w:noProof/>
                  <w:color w:val="000000"/>
                  <w:sz w:val="20"/>
                  <w:szCs w:val="20"/>
                  <w:lang w:val="en-US"/>
                  <w:rPrChange w:id="1227"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28" w:author="Borja Gonzalez" w:date="2017-09-28T17:52:00Z">
                    <w:rPr>
                      <w:rFonts w:ascii="Monaco" w:hAnsi="Monaco" w:cs="Monaco"/>
                      <w:color w:val="000000"/>
                      <w:sz w:val="32"/>
                      <w:szCs w:val="32"/>
                      <w:lang w:val="en-US"/>
                    </w:rPr>
                  </w:rPrChange>
                </w:rPr>
                <w:t>pacientes</w:t>
              </w:r>
              <w:r w:rsidRPr="0050601B">
                <w:rPr>
                  <w:rFonts w:ascii="Monaco" w:hAnsi="Monaco" w:cs="Monaco"/>
                  <w:b/>
                  <w:bCs/>
                  <w:noProof/>
                  <w:color w:val="000000"/>
                  <w:sz w:val="20"/>
                  <w:szCs w:val="20"/>
                  <w:lang w:val="en-US"/>
                  <w:rPrChange w:id="1229"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0000CF"/>
                  <w:sz w:val="20"/>
                  <w:szCs w:val="20"/>
                  <w:lang w:val="en-US"/>
                  <w:rPrChange w:id="1230" w:author="Borja Gonzalez" w:date="2017-09-28T17:52:00Z">
                    <w:rPr>
                      <w:rFonts w:ascii="Monaco" w:hAnsi="Monaco" w:cs="Monaco"/>
                      <w:b/>
                      <w:bCs/>
                      <w:color w:val="0000CF"/>
                      <w:sz w:val="32"/>
                      <w:szCs w:val="32"/>
                      <w:lang w:val="en-US"/>
                    </w:rPr>
                  </w:rPrChange>
                </w:rPr>
                <w:t>0</w:t>
              </w:r>
              <w:r w:rsidRPr="0050601B">
                <w:rPr>
                  <w:rFonts w:ascii="Monaco" w:hAnsi="Monaco" w:cs="Monaco"/>
                  <w:b/>
                  <w:bCs/>
                  <w:noProof/>
                  <w:color w:val="000000"/>
                  <w:sz w:val="20"/>
                  <w:szCs w:val="20"/>
                  <w:lang w:val="en-US"/>
                  <w:rPrChange w:id="1231"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32" w:author="Borja Gonzalez" w:date="2017-09-28T17:52:00Z">
                    <w:rPr>
                      <w:rFonts w:ascii="Monaco" w:hAnsi="Monaco" w:cs="Monaco"/>
                      <w:color w:val="000000"/>
                      <w:sz w:val="32"/>
                      <w:szCs w:val="32"/>
                      <w:lang w:val="en-US"/>
                    </w:rPr>
                  </w:rPrChange>
                </w:rPr>
                <w:t>values</w:t>
              </w:r>
              <w:r w:rsidRPr="0050601B">
                <w:rPr>
                  <w:rFonts w:ascii="Monaco" w:hAnsi="Monaco" w:cs="Monaco"/>
                  <w:b/>
                  <w:bCs/>
                  <w:noProof/>
                  <w:color w:val="000000"/>
                  <w:sz w:val="20"/>
                  <w:szCs w:val="20"/>
                  <w:lang w:val="en-US"/>
                  <w:rPrChange w:id="1233" w:author="Borja Gonzalez" w:date="2017-09-28T17:52:00Z">
                    <w:rPr>
                      <w:rFonts w:ascii="Monaco" w:hAnsi="Monaco" w:cs="Monaco"/>
                      <w:b/>
                      <w:bCs/>
                      <w:color w:val="000000"/>
                      <w:sz w:val="32"/>
                      <w:szCs w:val="32"/>
                      <w:lang w:val="en-US"/>
                    </w:rPr>
                  </w:rPrChange>
                </w:rPr>
                <w:t>);</w:t>
              </w:r>
            </w:ins>
          </w:p>
          <w:p w14:paraId="1A64F827" w14:textId="77777777" w:rsidR="00AE3604" w:rsidRPr="0050601B" w:rsidRDefault="00AE3604" w:rsidP="00AE3604">
            <w:pPr>
              <w:widowControl w:val="0"/>
              <w:autoSpaceDE w:val="0"/>
              <w:autoSpaceDN w:val="0"/>
              <w:adjustRightInd w:val="0"/>
              <w:rPr>
                <w:ins w:id="1234" w:author="Borja Gonzalez" w:date="2017-09-28T17:46:00Z"/>
                <w:rFonts w:ascii="Monaco" w:hAnsi="Monaco" w:cs="Monaco"/>
                <w:noProof/>
                <w:sz w:val="20"/>
                <w:szCs w:val="20"/>
                <w:lang w:val="en-US"/>
                <w:rPrChange w:id="1235" w:author="Borja Gonzalez" w:date="2017-09-28T17:52:00Z">
                  <w:rPr>
                    <w:ins w:id="1236" w:author="Borja Gonzalez" w:date="2017-09-28T17:46:00Z"/>
                    <w:rFonts w:ascii="Monaco" w:hAnsi="Monaco" w:cs="Monaco"/>
                    <w:sz w:val="32"/>
                    <w:szCs w:val="32"/>
                    <w:lang w:val="en-US"/>
                  </w:rPr>
                </w:rPrChange>
              </w:rPr>
            </w:pPr>
            <w:ins w:id="1237" w:author="Borja Gonzalez" w:date="2017-09-28T17:46:00Z">
              <w:r w:rsidRPr="0050601B">
                <w:rPr>
                  <w:rFonts w:ascii="Monaco" w:hAnsi="Monaco" w:cs="Monaco"/>
                  <w:noProof/>
                  <w:sz w:val="20"/>
                  <w:szCs w:val="20"/>
                  <w:lang w:val="en-US"/>
                  <w:rPrChange w:id="1238"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39"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240"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41"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242"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43" w:author="Borja Gonzalez" w:date="2017-09-28T17:52:00Z">
                    <w:rPr>
                      <w:rFonts w:ascii="Monaco" w:hAnsi="Monaco" w:cs="Monaco"/>
                      <w:color w:val="000000"/>
                      <w:sz w:val="32"/>
                      <w:szCs w:val="32"/>
                      <w:lang w:val="en-US"/>
                    </w:rPr>
                  </w:rPrChange>
                </w:rPr>
                <w:t>timestamp</w:t>
              </w:r>
              <w:r w:rsidRPr="0050601B">
                <w:rPr>
                  <w:rFonts w:ascii="Monaco" w:hAnsi="Monaco" w:cs="Monaco"/>
                  <w:b/>
                  <w:bCs/>
                  <w:noProof/>
                  <w:color w:val="000000"/>
                  <w:sz w:val="20"/>
                  <w:szCs w:val="20"/>
                  <w:lang w:val="en-US"/>
                  <w:rPrChange w:id="1244"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245" w:author="Borja Gonzalez" w:date="2017-09-28T17:52:00Z">
                    <w:rPr>
                      <w:rFonts w:ascii="Monaco" w:hAnsi="Monaco" w:cs="Monaco"/>
                      <w:color w:val="4E9A06"/>
                      <w:sz w:val="32"/>
                      <w:szCs w:val="32"/>
                      <w:lang w:val="en-US"/>
                    </w:rPr>
                  </w:rPrChange>
                </w:rPr>
                <w:t>'hh:mm:ss:iii'</w:t>
              </w:r>
              <w:r w:rsidRPr="0050601B">
                <w:rPr>
                  <w:rFonts w:ascii="Monaco" w:hAnsi="Monaco" w:cs="Monaco"/>
                  <w:b/>
                  <w:bCs/>
                  <w:noProof/>
                  <w:color w:val="000000"/>
                  <w:sz w:val="20"/>
                  <w:szCs w:val="20"/>
                  <w:lang w:val="en-US"/>
                  <w:rPrChange w:id="1246"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CE5C00"/>
                  <w:sz w:val="20"/>
                  <w:szCs w:val="20"/>
                  <w:lang w:val="en-US"/>
                  <w:rPrChange w:id="1247" w:author="Borja Gonzalez" w:date="2017-09-28T17:52:00Z">
                    <w:rPr>
                      <w:rFonts w:ascii="Monaco" w:hAnsi="Monaco" w:cs="Monaco"/>
                      <w:b/>
                      <w:bCs/>
                      <w:color w:val="CE5C00"/>
                      <w:sz w:val="32"/>
                      <w:szCs w:val="32"/>
                      <w:lang w:val="en-US"/>
                    </w:rPr>
                  </w:rPrChange>
                </w:rPr>
                <w:t>+</w:t>
              </w:r>
              <w:r w:rsidRPr="0050601B">
                <w:rPr>
                  <w:rFonts w:ascii="Monaco" w:hAnsi="Monaco" w:cs="Monaco"/>
                  <w:noProof/>
                  <w:color w:val="4E9A06"/>
                  <w:sz w:val="20"/>
                  <w:szCs w:val="20"/>
                  <w:lang w:val="en-US"/>
                  <w:rPrChange w:id="1248" w:author="Borja Gonzalez" w:date="2017-09-28T17:52:00Z">
                    <w:rPr>
                      <w:rFonts w:ascii="Monaco" w:hAnsi="Monaco" w:cs="Monaco"/>
                      <w:color w:val="4E9A06"/>
                      <w:sz w:val="32"/>
                      <w:szCs w:val="32"/>
                      <w:lang w:val="en-US"/>
                    </w:rPr>
                  </w:rPrChange>
                </w:rPr>
                <w:t>" Listado de pacientes enviado al cliente"</w:t>
              </w:r>
              <w:r w:rsidRPr="0050601B">
                <w:rPr>
                  <w:rFonts w:ascii="Monaco" w:hAnsi="Monaco" w:cs="Monaco"/>
                  <w:b/>
                  <w:bCs/>
                  <w:noProof/>
                  <w:color w:val="000000"/>
                  <w:sz w:val="20"/>
                  <w:szCs w:val="20"/>
                  <w:lang w:val="en-US"/>
                  <w:rPrChange w:id="1249" w:author="Borja Gonzalez" w:date="2017-09-28T17:52:00Z">
                    <w:rPr>
                      <w:rFonts w:ascii="Monaco" w:hAnsi="Monaco" w:cs="Monaco"/>
                      <w:b/>
                      <w:bCs/>
                      <w:color w:val="000000"/>
                      <w:sz w:val="32"/>
                      <w:szCs w:val="32"/>
                      <w:lang w:val="en-US"/>
                    </w:rPr>
                  </w:rPrChange>
                </w:rPr>
                <w:t>);</w:t>
              </w:r>
            </w:ins>
          </w:p>
          <w:p w14:paraId="2E90C284" w14:textId="77777777" w:rsidR="00AE3604" w:rsidRPr="0050601B" w:rsidRDefault="00AE3604" w:rsidP="00AE3604">
            <w:pPr>
              <w:widowControl w:val="0"/>
              <w:autoSpaceDE w:val="0"/>
              <w:autoSpaceDN w:val="0"/>
              <w:adjustRightInd w:val="0"/>
              <w:rPr>
                <w:ins w:id="1250" w:author="Borja Gonzalez" w:date="2017-09-28T17:46:00Z"/>
                <w:rFonts w:ascii="Monaco" w:hAnsi="Monaco" w:cs="Monaco"/>
                <w:noProof/>
                <w:sz w:val="20"/>
                <w:szCs w:val="20"/>
                <w:lang w:val="en-US"/>
                <w:rPrChange w:id="1251" w:author="Borja Gonzalez" w:date="2017-09-28T17:52:00Z">
                  <w:rPr>
                    <w:ins w:id="1252" w:author="Borja Gonzalez" w:date="2017-09-28T17:46:00Z"/>
                    <w:rFonts w:ascii="Monaco" w:hAnsi="Monaco" w:cs="Monaco"/>
                    <w:sz w:val="32"/>
                    <w:szCs w:val="32"/>
                    <w:lang w:val="en-US"/>
                  </w:rPr>
                </w:rPrChange>
              </w:rPr>
            </w:pPr>
            <w:ins w:id="1253" w:author="Borja Gonzalez" w:date="2017-09-28T17:46:00Z">
              <w:r w:rsidRPr="0050601B">
                <w:rPr>
                  <w:rFonts w:ascii="Monaco" w:hAnsi="Monaco" w:cs="Monaco"/>
                  <w:noProof/>
                  <w:sz w:val="20"/>
                  <w:szCs w:val="20"/>
                  <w:lang w:val="en-US"/>
                  <w:rPrChange w:id="1254"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55" w:author="Borja Gonzalez" w:date="2017-09-28T17:52:00Z">
                    <w:rPr>
                      <w:rFonts w:ascii="Monaco" w:hAnsi="Monaco" w:cs="Monaco"/>
                      <w:color w:val="000000"/>
                      <w:sz w:val="32"/>
                      <w:szCs w:val="32"/>
                      <w:lang w:val="en-US"/>
                    </w:rPr>
                  </w:rPrChange>
                </w:rPr>
                <w:t>db</w:t>
              </w:r>
              <w:r w:rsidRPr="0050601B">
                <w:rPr>
                  <w:rFonts w:ascii="Monaco" w:hAnsi="Monaco" w:cs="Monaco"/>
                  <w:b/>
                  <w:bCs/>
                  <w:noProof/>
                  <w:color w:val="000000"/>
                  <w:sz w:val="20"/>
                  <w:szCs w:val="20"/>
                  <w:lang w:val="en-US"/>
                  <w:rPrChange w:id="1256"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57" w:author="Borja Gonzalez" w:date="2017-09-28T17:52:00Z">
                    <w:rPr>
                      <w:rFonts w:ascii="Monaco" w:hAnsi="Monaco" w:cs="Monaco"/>
                      <w:color w:val="000000"/>
                      <w:sz w:val="32"/>
                      <w:szCs w:val="32"/>
                      <w:lang w:val="en-US"/>
                    </w:rPr>
                  </w:rPrChange>
                </w:rPr>
                <w:t>close</w:t>
              </w:r>
              <w:r w:rsidRPr="0050601B">
                <w:rPr>
                  <w:rFonts w:ascii="Monaco" w:hAnsi="Monaco" w:cs="Monaco"/>
                  <w:b/>
                  <w:bCs/>
                  <w:noProof/>
                  <w:color w:val="000000"/>
                  <w:sz w:val="20"/>
                  <w:szCs w:val="20"/>
                  <w:lang w:val="en-US"/>
                  <w:rPrChange w:id="1258" w:author="Borja Gonzalez" w:date="2017-09-28T17:52:00Z">
                    <w:rPr>
                      <w:rFonts w:ascii="Monaco" w:hAnsi="Monaco" w:cs="Monaco"/>
                      <w:b/>
                      <w:bCs/>
                      <w:color w:val="000000"/>
                      <w:sz w:val="32"/>
                      <w:szCs w:val="32"/>
                      <w:lang w:val="en-US"/>
                    </w:rPr>
                  </w:rPrChange>
                </w:rPr>
                <w:t>();</w:t>
              </w:r>
            </w:ins>
          </w:p>
          <w:p w14:paraId="02830D56" w14:textId="77777777" w:rsidR="00AE3604" w:rsidRPr="0050601B" w:rsidRDefault="00AE3604" w:rsidP="00AE3604">
            <w:pPr>
              <w:widowControl w:val="0"/>
              <w:autoSpaceDE w:val="0"/>
              <w:autoSpaceDN w:val="0"/>
              <w:adjustRightInd w:val="0"/>
              <w:rPr>
                <w:ins w:id="1259" w:author="Borja Gonzalez" w:date="2017-09-28T17:46:00Z"/>
                <w:rFonts w:ascii="Monaco" w:hAnsi="Monaco" w:cs="Monaco"/>
                <w:noProof/>
                <w:sz w:val="20"/>
                <w:szCs w:val="20"/>
                <w:lang w:val="en-US"/>
                <w:rPrChange w:id="1260" w:author="Borja Gonzalez" w:date="2017-09-28T17:52:00Z">
                  <w:rPr>
                    <w:ins w:id="1261" w:author="Borja Gonzalez" w:date="2017-09-28T17:46:00Z"/>
                    <w:rFonts w:ascii="Monaco" w:hAnsi="Monaco" w:cs="Monaco"/>
                    <w:sz w:val="32"/>
                    <w:szCs w:val="32"/>
                    <w:lang w:val="en-US"/>
                  </w:rPr>
                </w:rPrChange>
              </w:rPr>
            </w:pPr>
            <w:ins w:id="1262" w:author="Borja Gonzalez" w:date="2017-09-28T17:46:00Z">
              <w:r w:rsidRPr="0050601B">
                <w:rPr>
                  <w:rFonts w:ascii="Monaco" w:hAnsi="Monaco" w:cs="Monaco"/>
                  <w:noProof/>
                  <w:sz w:val="20"/>
                  <w:szCs w:val="20"/>
                  <w:lang w:val="en-US"/>
                  <w:rPrChange w:id="1263"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64"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26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66"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267"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68" w:author="Borja Gonzalez" w:date="2017-09-28T17:52:00Z">
                    <w:rPr>
                      <w:rFonts w:ascii="Monaco" w:hAnsi="Monaco" w:cs="Monaco"/>
                      <w:color w:val="000000"/>
                      <w:sz w:val="32"/>
                      <w:szCs w:val="32"/>
                      <w:lang w:val="en-US"/>
                    </w:rPr>
                  </w:rPrChange>
                </w:rPr>
                <w:t>timestamp</w:t>
              </w:r>
              <w:r w:rsidRPr="0050601B">
                <w:rPr>
                  <w:rFonts w:ascii="Monaco" w:hAnsi="Monaco" w:cs="Monaco"/>
                  <w:b/>
                  <w:bCs/>
                  <w:noProof/>
                  <w:color w:val="000000"/>
                  <w:sz w:val="20"/>
                  <w:szCs w:val="20"/>
                  <w:lang w:val="en-US"/>
                  <w:rPrChange w:id="1269"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270" w:author="Borja Gonzalez" w:date="2017-09-28T17:52:00Z">
                    <w:rPr>
                      <w:rFonts w:ascii="Monaco" w:hAnsi="Monaco" w:cs="Monaco"/>
                      <w:color w:val="4E9A06"/>
                      <w:sz w:val="32"/>
                      <w:szCs w:val="32"/>
                      <w:lang w:val="en-US"/>
                    </w:rPr>
                  </w:rPrChange>
                </w:rPr>
                <w:t>'hh:mm:ss:iii'</w:t>
              </w:r>
              <w:r w:rsidRPr="0050601B">
                <w:rPr>
                  <w:rFonts w:ascii="Monaco" w:hAnsi="Monaco" w:cs="Monaco"/>
                  <w:b/>
                  <w:bCs/>
                  <w:noProof/>
                  <w:color w:val="000000"/>
                  <w:sz w:val="20"/>
                  <w:szCs w:val="20"/>
                  <w:lang w:val="en-US"/>
                  <w:rPrChange w:id="1271"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CE5C00"/>
                  <w:sz w:val="20"/>
                  <w:szCs w:val="20"/>
                  <w:lang w:val="en-US"/>
                  <w:rPrChange w:id="1272" w:author="Borja Gonzalez" w:date="2017-09-28T17:52:00Z">
                    <w:rPr>
                      <w:rFonts w:ascii="Monaco" w:hAnsi="Monaco" w:cs="Monaco"/>
                      <w:b/>
                      <w:bCs/>
                      <w:color w:val="CE5C00"/>
                      <w:sz w:val="32"/>
                      <w:szCs w:val="32"/>
                      <w:lang w:val="en-US"/>
                    </w:rPr>
                  </w:rPrChange>
                </w:rPr>
                <w:t>+</w:t>
              </w:r>
              <w:r w:rsidRPr="0050601B">
                <w:rPr>
                  <w:rFonts w:ascii="Monaco" w:hAnsi="Monaco" w:cs="Monaco"/>
                  <w:noProof/>
                  <w:color w:val="4E9A06"/>
                  <w:sz w:val="20"/>
                  <w:szCs w:val="20"/>
                  <w:lang w:val="en-US"/>
                  <w:rPrChange w:id="1273" w:author="Borja Gonzalez" w:date="2017-09-28T17:52:00Z">
                    <w:rPr>
                      <w:rFonts w:ascii="Monaco" w:hAnsi="Monaco" w:cs="Monaco"/>
                      <w:color w:val="4E9A06"/>
                      <w:sz w:val="32"/>
                      <w:szCs w:val="32"/>
                      <w:lang w:val="en-US"/>
                    </w:rPr>
                  </w:rPrChange>
                </w:rPr>
                <w:t>" Base de datos cerrada"</w:t>
              </w:r>
              <w:r w:rsidRPr="0050601B">
                <w:rPr>
                  <w:rFonts w:ascii="Monaco" w:hAnsi="Monaco" w:cs="Monaco"/>
                  <w:b/>
                  <w:bCs/>
                  <w:noProof/>
                  <w:color w:val="000000"/>
                  <w:sz w:val="20"/>
                  <w:szCs w:val="20"/>
                  <w:lang w:val="en-US"/>
                  <w:rPrChange w:id="1274" w:author="Borja Gonzalez" w:date="2017-09-28T17:52:00Z">
                    <w:rPr>
                      <w:rFonts w:ascii="Monaco" w:hAnsi="Monaco" w:cs="Monaco"/>
                      <w:b/>
                      <w:bCs/>
                      <w:color w:val="000000"/>
                      <w:sz w:val="32"/>
                      <w:szCs w:val="32"/>
                      <w:lang w:val="en-US"/>
                    </w:rPr>
                  </w:rPrChange>
                </w:rPr>
                <w:t>);</w:t>
              </w:r>
            </w:ins>
          </w:p>
          <w:p w14:paraId="78A34560" w14:textId="77777777" w:rsidR="00AE3604" w:rsidRPr="0050601B" w:rsidRDefault="00AE3604" w:rsidP="00AE3604">
            <w:pPr>
              <w:widowControl w:val="0"/>
              <w:autoSpaceDE w:val="0"/>
              <w:autoSpaceDN w:val="0"/>
              <w:adjustRightInd w:val="0"/>
              <w:rPr>
                <w:ins w:id="1275" w:author="Borja Gonzalez" w:date="2017-09-28T17:46:00Z"/>
                <w:rFonts w:ascii="Monaco" w:hAnsi="Monaco" w:cs="Monaco"/>
                <w:sz w:val="20"/>
                <w:szCs w:val="20"/>
                <w:lang w:val="en-US"/>
                <w:rPrChange w:id="1276" w:author="Borja Gonzalez" w:date="2017-09-28T17:52:00Z">
                  <w:rPr>
                    <w:ins w:id="1277" w:author="Borja Gonzalez" w:date="2017-09-28T17:46:00Z"/>
                    <w:rFonts w:ascii="Monaco" w:hAnsi="Monaco" w:cs="Monaco"/>
                    <w:sz w:val="32"/>
                    <w:szCs w:val="32"/>
                    <w:lang w:val="en-US"/>
                  </w:rPr>
                </w:rPrChange>
              </w:rPr>
            </w:pPr>
            <w:ins w:id="1278" w:author="Borja Gonzalez" w:date="2017-09-28T17:46:00Z">
              <w:r w:rsidRPr="0050601B">
                <w:rPr>
                  <w:rFonts w:ascii="Monaco" w:hAnsi="Monaco" w:cs="Monaco"/>
                  <w:noProof/>
                  <w:sz w:val="20"/>
                  <w:szCs w:val="20"/>
                  <w:lang w:val="en-US"/>
                  <w:rPrChange w:id="1279"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280" w:author="Borja Gonzalez" w:date="2017-09-28T17:52:00Z">
                    <w:rPr>
                      <w:rFonts w:ascii="Monaco" w:hAnsi="Monaco" w:cs="Monaco"/>
                      <w:b/>
                      <w:bCs/>
                      <w:color w:val="000000"/>
                      <w:sz w:val="32"/>
                      <w:szCs w:val="32"/>
                      <w:lang w:val="en-US"/>
                    </w:rPr>
                  </w:rPrChange>
                </w:rPr>
                <w:t>}</w:t>
              </w:r>
            </w:ins>
          </w:p>
          <w:p w14:paraId="4F7B0A24" w14:textId="77777777" w:rsidR="00AE3604" w:rsidRDefault="00AE3604" w:rsidP="00CE1853">
            <w:pPr>
              <w:rPr>
                <w:ins w:id="1281" w:author="Borja Gonzalez" w:date="2017-09-28T17:44:00Z"/>
              </w:rPr>
            </w:pPr>
          </w:p>
        </w:tc>
      </w:tr>
    </w:tbl>
    <w:p w14:paraId="259BD724" w14:textId="7E882F7E" w:rsidR="00D25341" w:rsidRDefault="00D25341" w:rsidP="00CE1853"/>
    <w:p w14:paraId="3A1CE8D6" w14:textId="77777777" w:rsidR="00D25341" w:rsidRDefault="00D25341" w:rsidP="00CE1853"/>
    <w:p w14:paraId="63B362EC" w14:textId="17D82C8E"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mediantes db.exec(). El resultado de esta consulta </w:t>
      </w:r>
      <w:r w:rsidR="00B60BF4">
        <w:t xml:space="preserve">(array de pacientes) </w:t>
      </w:r>
      <w:r>
        <w:t>se envía al cliente mediante el websocket con la operación socket.emit()</w:t>
      </w:r>
      <w:r w:rsidR="00B60BF4">
        <w:t xml:space="preserve"> y el cliente muestra los pacientes en la tabla. </w:t>
      </w:r>
    </w:p>
    <w:p w14:paraId="73E6DE62" w14:textId="77777777" w:rsidR="003066E2" w:rsidRDefault="003066E2" w:rsidP="00CE1853"/>
    <w:p w14:paraId="7AEE4FF5" w14:textId="77777777" w:rsidR="003066E2" w:rsidRPr="00D25341" w:rsidRDefault="003066E2" w:rsidP="00CE1853"/>
    <w:p w14:paraId="1BA4603D" w14:textId="0622C1DA" w:rsidR="003066E2" w:rsidRDefault="003066E2" w:rsidP="003066E2">
      <w:pPr>
        <w:pStyle w:val="Heading3"/>
      </w:pPr>
      <w:bookmarkStart w:id="1282" w:name="_Toc368246720"/>
      <w:r>
        <w:t>4.3.2.  Borrar Paciente</w:t>
      </w:r>
      <w:bookmarkEnd w:id="1282"/>
    </w:p>
    <w:p w14:paraId="3DB0B292" w14:textId="77777777" w:rsidR="003066E2" w:rsidRDefault="003066E2" w:rsidP="003066E2"/>
    <w:p w14:paraId="0FB11996" w14:textId="7776CC2E" w:rsidR="003066E2" w:rsidRDefault="003066E2" w:rsidP="003066E2">
      <w:r>
        <w:t xml:space="preserve">Para borrar un paciente seguiremos una dinámica similar a la de añadir un paciente. Cambiará </w:t>
      </w:r>
      <w:r w:rsidR="00DC2D8F">
        <w:t xml:space="preserve">la cabecera de la operación y </w:t>
      </w:r>
      <w:r>
        <w:t>el comando SQL que en vez de extraer datos de la base de datos borrará datos de la tabla de pacientes y de la tabla de datos de paciente, ya que si un paciente tiene datos de movimientos y lo borramos, todos sus datos de movimientos asociados serán eliminados.</w:t>
      </w:r>
    </w:p>
    <w:p w14:paraId="1C519609" w14:textId="665738E0" w:rsidR="003066E2" w:rsidRDefault="003066E2" w:rsidP="003066E2">
      <w:pPr>
        <w:pStyle w:val="Heading4"/>
      </w:pPr>
      <w:r>
        <w:t>4.3.2.1.  Funcionalidad en el lado del cliente</w:t>
      </w:r>
    </w:p>
    <w:p w14:paraId="3B2DE2C3" w14:textId="77777777" w:rsidR="003066E2" w:rsidRDefault="003066E2" w:rsidP="003066E2"/>
    <w:p w14:paraId="357C2526" w14:textId="55C0752C" w:rsidR="003066E2" w:rsidRDefault="003066E2" w:rsidP="003066E2">
      <w:r w:rsidRPr="003066E2">
        <w:t>Cuando el usuario entra en la sección de pacientes, se genera una tabla y se llama a una función que devuelve un array de pacientes. Utilizando un bucle for que recorre el array rellenamos la tabla.</w:t>
      </w:r>
      <w:r>
        <w:t xml:space="preserve"> Dentro de cada fila se rellenan varias elementos, incluyendo nombre, apellidos, botón de acceso a los datos y botón de borrado. El usuario presionara el botón de borrado del paciente que quiera borrar.</w:t>
      </w:r>
    </w:p>
    <w:p w14:paraId="7F5407E9" w14:textId="77777777" w:rsidR="003066E2" w:rsidRDefault="003066E2" w:rsidP="003066E2"/>
    <w:p w14:paraId="09DE769E" w14:textId="77777777" w:rsidR="00AE3604" w:rsidRPr="003066E2" w:rsidRDefault="003066E2" w:rsidP="003066E2">
      <w:pPr>
        <w:rPr>
          <w:ins w:id="1283" w:author="Borja Gonzalez" w:date="2017-09-28T17:48:00Z"/>
        </w:rPr>
      </w:pPr>
      <w:del w:id="1284" w:author="Borja Gonzalez" w:date="2017-09-28T17:48:00Z">
        <w:r w:rsidDel="00AE3604">
          <w:rPr>
            <w:noProof/>
            <w:lang w:val="en-US"/>
          </w:rPr>
          <w:drawing>
            <wp:inline distT="0" distB="0" distL="0" distR="0" wp14:anchorId="5C6FE1F1" wp14:editId="403BFE82">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E3604" w14:paraId="2BF62D97" w14:textId="77777777" w:rsidTr="00AE3604">
        <w:trPr>
          <w:ins w:id="1285" w:author="Borja Gonzalez" w:date="2017-09-28T17:48:00Z"/>
        </w:trPr>
        <w:tc>
          <w:tcPr>
            <w:tcW w:w="8856" w:type="dxa"/>
          </w:tcPr>
          <w:p w14:paraId="313A1824" w14:textId="77777777" w:rsidR="00AE3604" w:rsidRPr="0050601B" w:rsidRDefault="00AE3604" w:rsidP="00AE3604">
            <w:pPr>
              <w:widowControl w:val="0"/>
              <w:autoSpaceDE w:val="0"/>
              <w:autoSpaceDN w:val="0"/>
              <w:adjustRightInd w:val="0"/>
              <w:rPr>
                <w:ins w:id="1286" w:author="Borja Gonzalez" w:date="2017-09-28T17:48:00Z"/>
                <w:rFonts w:ascii="Monaco" w:hAnsi="Monaco" w:cs="Monaco"/>
                <w:noProof/>
                <w:sz w:val="20"/>
                <w:szCs w:val="20"/>
                <w:lang w:val="en-US"/>
                <w:rPrChange w:id="1287" w:author="Borja Gonzalez" w:date="2017-09-28T17:53:00Z">
                  <w:rPr>
                    <w:ins w:id="1288" w:author="Borja Gonzalez" w:date="2017-09-28T17:48:00Z"/>
                    <w:rFonts w:ascii="Monaco" w:hAnsi="Monaco" w:cs="Monaco"/>
                    <w:sz w:val="32"/>
                    <w:szCs w:val="32"/>
                    <w:lang w:val="en-US"/>
                  </w:rPr>
                </w:rPrChange>
              </w:rPr>
            </w:pPr>
            <w:ins w:id="1289" w:author="Borja Gonzalez" w:date="2017-09-28T17:48:00Z">
              <w:r w:rsidRPr="0050601B">
                <w:rPr>
                  <w:rFonts w:ascii="Monaco" w:hAnsi="Monaco" w:cs="Monaco"/>
                  <w:noProof/>
                  <w:sz w:val="20"/>
                  <w:szCs w:val="20"/>
                  <w:lang w:val="en-US"/>
                  <w:rPrChange w:id="1290" w:author="Borja Gonzalez" w:date="2017-09-28T17:53:00Z">
                    <w:rPr>
                      <w:rFonts w:ascii="Monaco" w:hAnsi="Monaco" w:cs="Monaco"/>
                      <w:sz w:val="32"/>
                      <w:szCs w:val="32"/>
                      <w:lang w:val="en-US"/>
                    </w:rPr>
                  </w:rPrChange>
                </w:rPr>
                <w:t>var filas = tabla.rows.length;</w:t>
              </w:r>
            </w:ins>
          </w:p>
          <w:p w14:paraId="1CBCF8DE" w14:textId="77777777" w:rsidR="00AE3604" w:rsidRPr="0050601B" w:rsidRDefault="00AE3604" w:rsidP="00AE3604">
            <w:pPr>
              <w:widowControl w:val="0"/>
              <w:autoSpaceDE w:val="0"/>
              <w:autoSpaceDN w:val="0"/>
              <w:adjustRightInd w:val="0"/>
              <w:rPr>
                <w:ins w:id="1291" w:author="Borja Gonzalez" w:date="2017-09-28T17:48:00Z"/>
                <w:rFonts w:ascii="Monaco" w:hAnsi="Monaco" w:cs="Monaco"/>
                <w:noProof/>
                <w:sz w:val="20"/>
                <w:szCs w:val="20"/>
                <w:lang w:val="en-US"/>
                <w:rPrChange w:id="1292" w:author="Borja Gonzalez" w:date="2017-09-28T17:53:00Z">
                  <w:rPr>
                    <w:ins w:id="1293" w:author="Borja Gonzalez" w:date="2017-09-28T17:48:00Z"/>
                    <w:rFonts w:ascii="Monaco" w:hAnsi="Monaco" w:cs="Monaco"/>
                    <w:sz w:val="32"/>
                    <w:szCs w:val="32"/>
                    <w:lang w:val="en-US"/>
                  </w:rPr>
                </w:rPrChange>
              </w:rPr>
            </w:pPr>
            <w:ins w:id="1294" w:author="Borja Gonzalez" w:date="2017-09-28T17:48:00Z">
              <w:r w:rsidRPr="0050601B">
                <w:rPr>
                  <w:rFonts w:ascii="Monaco" w:hAnsi="Monaco" w:cs="Monaco"/>
                  <w:noProof/>
                  <w:sz w:val="20"/>
                  <w:szCs w:val="20"/>
                  <w:lang w:val="en-US"/>
                  <w:rPrChange w:id="1295" w:author="Borja Gonzalez" w:date="2017-09-28T17:53:00Z">
                    <w:rPr>
                      <w:rFonts w:ascii="Monaco" w:hAnsi="Monaco" w:cs="Monaco"/>
                      <w:sz w:val="32"/>
                      <w:szCs w:val="32"/>
                      <w:lang w:val="en-US"/>
                    </w:rPr>
                  </w:rPrChange>
                </w:rPr>
                <w:t>var fila = tabla.insertRow(filas);</w:t>
              </w:r>
            </w:ins>
          </w:p>
          <w:p w14:paraId="18A423AF" w14:textId="77777777" w:rsidR="00AE3604" w:rsidRPr="0050601B" w:rsidRDefault="00AE3604" w:rsidP="00AE3604">
            <w:pPr>
              <w:widowControl w:val="0"/>
              <w:autoSpaceDE w:val="0"/>
              <w:autoSpaceDN w:val="0"/>
              <w:adjustRightInd w:val="0"/>
              <w:rPr>
                <w:ins w:id="1296" w:author="Borja Gonzalez" w:date="2017-09-28T17:48:00Z"/>
                <w:rFonts w:ascii="Monaco" w:hAnsi="Monaco" w:cs="Monaco"/>
                <w:noProof/>
                <w:sz w:val="20"/>
                <w:szCs w:val="20"/>
                <w:lang w:val="en-US"/>
                <w:rPrChange w:id="1297" w:author="Borja Gonzalez" w:date="2017-09-28T17:53:00Z">
                  <w:rPr>
                    <w:ins w:id="1298" w:author="Borja Gonzalez" w:date="2017-09-28T17:48:00Z"/>
                    <w:rFonts w:ascii="Monaco" w:hAnsi="Monaco" w:cs="Monaco"/>
                    <w:sz w:val="32"/>
                    <w:szCs w:val="32"/>
                    <w:lang w:val="en-US"/>
                  </w:rPr>
                </w:rPrChange>
              </w:rPr>
            </w:pPr>
            <w:ins w:id="1299" w:author="Borja Gonzalez" w:date="2017-09-28T17:48:00Z">
              <w:r w:rsidRPr="0050601B">
                <w:rPr>
                  <w:rFonts w:ascii="Monaco" w:hAnsi="Monaco" w:cs="Monaco"/>
                  <w:noProof/>
                  <w:sz w:val="20"/>
                  <w:szCs w:val="20"/>
                  <w:lang w:val="en-US"/>
                  <w:rPrChange w:id="1300" w:author="Borja Gonzalez" w:date="2017-09-28T17:53:00Z">
                    <w:rPr>
                      <w:rFonts w:ascii="Monaco" w:hAnsi="Monaco" w:cs="Monaco"/>
                      <w:sz w:val="32"/>
                      <w:szCs w:val="32"/>
                      <w:lang w:val="en-US"/>
                    </w:rPr>
                  </w:rPrChange>
                </w:rPr>
                <w:t>fila.insertCell(0).innerHTML = '</w:t>
              </w:r>
              <w:r w:rsidRPr="0050601B">
                <w:rPr>
                  <w:rFonts w:ascii="Monaco" w:hAnsi="Monaco" w:cs="Monaco"/>
                  <w:b/>
                  <w:bCs/>
                  <w:noProof/>
                  <w:color w:val="204A87"/>
                  <w:sz w:val="20"/>
                  <w:szCs w:val="20"/>
                  <w:lang w:val="en-US"/>
                  <w:rPrChange w:id="1301" w:author="Borja Gonzalez" w:date="2017-09-28T17:53:00Z">
                    <w:rPr>
                      <w:rFonts w:ascii="Monaco" w:hAnsi="Monaco" w:cs="Monaco"/>
                      <w:b/>
                      <w:bCs/>
                      <w:color w:val="204A87"/>
                      <w:sz w:val="32"/>
                      <w:szCs w:val="32"/>
                      <w:lang w:val="en-US"/>
                    </w:rPr>
                  </w:rPrChange>
                </w:rPr>
                <w:t>&lt;button</w:t>
              </w:r>
              <w:r w:rsidRPr="0050601B">
                <w:rPr>
                  <w:rFonts w:ascii="Monaco" w:hAnsi="Monaco" w:cs="Monaco"/>
                  <w:noProof/>
                  <w:sz w:val="20"/>
                  <w:szCs w:val="20"/>
                  <w:lang w:val="en-US"/>
                  <w:rPrChange w:id="1302" w:author="Borja Gonzalez" w:date="2017-09-28T17:53:00Z">
                    <w:rPr>
                      <w:rFonts w:ascii="Monaco" w:hAnsi="Monaco" w:cs="Monaco"/>
                      <w:sz w:val="32"/>
                      <w:szCs w:val="32"/>
                      <w:lang w:val="en-US"/>
                    </w:rPr>
                  </w:rPrChange>
                </w:rPr>
                <w:t xml:space="preserve"> </w:t>
              </w:r>
              <w:r w:rsidRPr="0050601B">
                <w:rPr>
                  <w:rFonts w:ascii="Monaco" w:hAnsi="Monaco" w:cs="Monaco"/>
                  <w:noProof/>
                  <w:color w:val="C4A000"/>
                  <w:sz w:val="20"/>
                  <w:szCs w:val="20"/>
                  <w:lang w:val="en-US"/>
                  <w:rPrChange w:id="1303" w:author="Borja Gonzalez" w:date="2017-09-28T17:53:00Z">
                    <w:rPr>
                      <w:rFonts w:ascii="Monaco" w:hAnsi="Monaco" w:cs="Monaco"/>
                      <w:color w:val="C4A000"/>
                      <w:sz w:val="32"/>
                      <w:szCs w:val="32"/>
                      <w:lang w:val="en-US"/>
                    </w:rPr>
                  </w:rPrChange>
                </w:rPr>
                <w:t>class=</w:t>
              </w:r>
              <w:r w:rsidRPr="0050601B">
                <w:rPr>
                  <w:rFonts w:ascii="Monaco" w:hAnsi="Monaco" w:cs="Monaco"/>
                  <w:noProof/>
                  <w:color w:val="4E9A06"/>
                  <w:sz w:val="20"/>
                  <w:szCs w:val="20"/>
                  <w:lang w:val="en-US"/>
                  <w:rPrChange w:id="1304" w:author="Borja Gonzalez" w:date="2017-09-28T17:53:00Z">
                    <w:rPr>
                      <w:rFonts w:ascii="Monaco" w:hAnsi="Monaco" w:cs="Monaco"/>
                      <w:color w:val="4E9A06"/>
                      <w:sz w:val="32"/>
                      <w:szCs w:val="32"/>
                      <w:lang w:val="en-US"/>
                    </w:rPr>
                  </w:rPrChange>
                </w:rPr>
                <w:t>"btn_borrar"</w:t>
              </w:r>
              <w:r w:rsidRPr="0050601B">
                <w:rPr>
                  <w:rFonts w:ascii="Monaco" w:hAnsi="Monaco" w:cs="Monaco"/>
                  <w:noProof/>
                  <w:sz w:val="20"/>
                  <w:szCs w:val="20"/>
                  <w:lang w:val="en-US"/>
                  <w:rPrChange w:id="1305" w:author="Borja Gonzalez" w:date="2017-09-28T17:53:00Z">
                    <w:rPr>
                      <w:rFonts w:ascii="Monaco" w:hAnsi="Monaco" w:cs="Monaco"/>
                      <w:sz w:val="32"/>
                      <w:szCs w:val="32"/>
                      <w:lang w:val="en-US"/>
                    </w:rPr>
                  </w:rPrChange>
                </w:rPr>
                <w:t xml:space="preserve"> </w:t>
              </w:r>
              <w:r w:rsidRPr="0050601B">
                <w:rPr>
                  <w:rFonts w:ascii="Monaco" w:hAnsi="Monaco" w:cs="Monaco"/>
                  <w:noProof/>
                  <w:color w:val="C4A000"/>
                  <w:sz w:val="20"/>
                  <w:szCs w:val="20"/>
                  <w:lang w:val="en-US"/>
                  <w:rPrChange w:id="1306" w:author="Borja Gonzalez" w:date="2017-09-28T17:53:00Z">
                    <w:rPr>
                      <w:rFonts w:ascii="Monaco" w:hAnsi="Monaco" w:cs="Monaco"/>
                      <w:color w:val="C4A000"/>
                      <w:sz w:val="32"/>
                      <w:szCs w:val="32"/>
                      <w:lang w:val="en-US"/>
                    </w:rPr>
                  </w:rPrChange>
                </w:rPr>
                <w:t>type=</w:t>
              </w:r>
              <w:r w:rsidRPr="0050601B">
                <w:rPr>
                  <w:rFonts w:ascii="Monaco" w:hAnsi="Monaco" w:cs="Monaco"/>
                  <w:noProof/>
                  <w:color w:val="4E9A06"/>
                  <w:sz w:val="20"/>
                  <w:szCs w:val="20"/>
                  <w:lang w:val="en-US"/>
                  <w:rPrChange w:id="1307" w:author="Borja Gonzalez" w:date="2017-09-28T17:53:00Z">
                    <w:rPr>
                      <w:rFonts w:ascii="Monaco" w:hAnsi="Monaco" w:cs="Monaco"/>
                      <w:color w:val="4E9A06"/>
                      <w:sz w:val="32"/>
                      <w:szCs w:val="32"/>
                      <w:lang w:val="en-US"/>
                    </w:rPr>
                  </w:rPrChange>
                </w:rPr>
                <w:t>"button"</w:t>
              </w:r>
              <w:r w:rsidRPr="0050601B">
                <w:rPr>
                  <w:rFonts w:ascii="Monaco" w:hAnsi="Monaco" w:cs="Monaco"/>
                  <w:noProof/>
                  <w:sz w:val="20"/>
                  <w:szCs w:val="20"/>
                  <w:lang w:val="en-US"/>
                  <w:rPrChange w:id="1308" w:author="Borja Gonzalez" w:date="2017-09-28T17:53:00Z">
                    <w:rPr>
                      <w:rFonts w:ascii="Monaco" w:hAnsi="Monaco" w:cs="Monaco"/>
                      <w:sz w:val="32"/>
                      <w:szCs w:val="32"/>
                      <w:lang w:val="en-US"/>
                    </w:rPr>
                  </w:rPrChange>
                </w:rPr>
                <w:t xml:space="preserve"> </w:t>
              </w:r>
              <w:r w:rsidRPr="0050601B">
                <w:rPr>
                  <w:rFonts w:ascii="Monaco" w:hAnsi="Monaco" w:cs="Monaco"/>
                  <w:noProof/>
                  <w:color w:val="C4A000"/>
                  <w:sz w:val="20"/>
                  <w:szCs w:val="20"/>
                  <w:lang w:val="en-US"/>
                  <w:rPrChange w:id="1309" w:author="Borja Gonzalez" w:date="2017-09-28T17:53:00Z">
                    <w:rPr>
                      <w:rFonts w:ascii="Monaco" w:hAnsi="Monaco" w:cs="Monaco"/>
                      <w:color w:val="C4A000"/>
                      <w:sz w:val="32"/>
                      <w:szCs w:val="32"/>
                      <w:lang w:val="en-US"/>
                    </w:rPr>
                  </w:rPrChange>
                </w:rPr>
                <w:t>onClick=</w:t>
              </w:r>
              <w:r w:rsidRPr="0050601B">
                <w:rPr>
                  <w:rFonts w:ascii="Monaco" w:hAnsi="Monaco" w:cs="Monaco"/>
                  <w:noProof/>
                  <w:color w:val="4E9A06"/>
                  <w:sz w:val="20"/>
                  <w:szCs w:val="20"/>
                  <w:lang w:val="en-US"/>
                  <w:rPrChange w:id="1310" w:author="Borja Gonzalez" w:date="2017-09-28T17:53:00Z">
                    <w:rPr>
                      <w:rFonts w:ascii="Monaco" w:hAnsi="Monaco" w:cs="Monaco"/>
                      <w:color w:val="4E9A06"/>
                      <w:sz w:val="32"/>
                      <w:szCs w:val="32"/>
                      <w:lang w:val="en-US"/>
                    </w:rPr>
                  </w:rPrChange>
                </w:rPr>
                <w:t>"borrar_paciente('+paciente[i][0]+',\'' + paciente[i][1] + '\')"</w:t>
              </w:r>
              <w:r w:rsidRPr="0050601B">
                <w:rPr>
                  <w:rFonts w:ascii="Monaco" w:hAnsi="Monaco" w:cs="Monaco"/>
                  <w:b/>
                  <w:bCs/>
                  <w:noProof/>
                  <w:color w:val="204A87"/>
                  <w:sz w:val="20"/>
                  <w:szCs w:val="20"/>
                  <w:lang w:val="en-US"/>
                  <w:rPrChange w:id="1311" w:author="Borja Gonzalez" w:date="2017-09-28T17:53:00Z">
                    <w:rPr>
                      <w:rFonts w:ascii="Monaco" w:hAnsi="Monaco" w:cs="Monaco"/>
                      <w:b/>
                      <w:bCs/>
                      <w:color w:val="204A87"/>
                      <w:sz w:val="32"/>
                      <w:szCs w:val="32"/>
                      <w:lang w:val="en-US"/>
                    </w:rPr>
                  </w:rPrChange>
                </w:rPr>
                <w:t>&gt;&lt;/button&gt;</w:t>
              </w:r>
              <w:r w:rsidRPr="0050601B">
                <w:rPr>
                  <w:rFonts w:ascii="Monaco" w:hAnsi="Monaco" w:cs="Monaco"/>
                  <w:noProof/>
                  <w:sz w:val="20"/>
                  <w:szCs w:val="20"/>
                  <w:lang w:val="en-US"/>
                  <w:rPrChange w:id="1312" w:author="Borja Gonzalez" w:date="2017-09-28T17:53:00Z">
                    <w:rPr>
                      <w:rFonts w:ascii="Monaco" w:hAnsi="Monaco" w:cs="Monaco"/>
                      <w:sz w:val="32"/>
                      <w:szCs w:val="32"/>
                      <w:lang w:val="en-US"/>
                    </w:rPr>
                  </w:rPrChange>
                </w:rPr>
                <w:t>';</w:t>
              </w:r>
            </w:ins>
          </w:p>
          <w:p w14:paraId="67A12430" w14:textId="77777777" w:rsidR="00AE3604" w:rsidRDefault="00AE3604" w:rsidP="003066E2">
            <w:pPr>
              <w:rPr>
                <w:ins w:id="1313" w:author="Borja Gonzalez" w:date="2017-09-28T17:48:00Z"/>
              </w:rPr>
            </w:pPr>
          </w:p>
        </w:tc>
      </w:tr>
    </w:tbl>
    <w:p w14:paraId="535BF8D1" w14:textId="1D84C74C" w:rsidR="003066E2" w:rsidRPr="003066E2" w:rsidRDefault="003066E2" w:rsidP="003066E2"/>
    <w:p w14:paraId="1E9C0C01" w14:textId="77777777" w:rsidR="003066E2" w:rsidRDefault="003066E2" w:rsidP="003066E2"/>
    <w:p w14:paraId="0E144822" w14:textId="17EFE5AE" w:rsidR="003066E2" w:rsidRDefault="003066E2" w:rsidP="003066E2">
      <w:r>
        <w:t xml:space="preserve">En este trozo de código vemos que una de las filas insertadas es un botón </w:t>
      </w:r>
      <w:r w:rsidR="00DC2D8F">
        <w:t>y cuando se presiona sobre este botón se llama a una función llamada borrar_paciente() a la que le pasamos el id del paciente y el nombre.</w:t>
      </w:r>
    </w:p>
    <w:p w14:paraId="1B0418AB" w14:textId="77777777" w:rsidR="00DC2D8F" w:rsidRDefault="00DC2D8F" w:rsidP="003066E2"/>
    <w:p w14:paraId="16C3ABE0" w14:textId="77777777" w:rsidR="00AE3604" w:rsidRDefault="00042B13" w:rsidP="003066E2">
      <w:pPr>
        <w:rPr>
          <w:ins w:id="1314" w:author="Borja Gonzalez" w:date="2017-09-28T17:49:00Z"/>
        </w:rPr>
      </w:pPr>
      <w:del w:id="1315" w:author="Borja Gonzalez" w:date="2017-09-28T17:49:00Z">
        <w:r w:rsidDel="00AE3604">
          <w:rPr>
            <w:noProof/>
            <w:lang w:val="en-US"/>
          </w:rPr>
          <w:drawing>
            <wp:inline distT="0" distB="0" distL="0" distR="0" wp14:anchorId="791E4331" wp14:editId="6436CB76">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E3604" w14:paraId="449C5BB3" w14:textId="77777777" w:rsidTr="00AE3604">
        <w:trPr>
          <w:ins w:id="1316" w:author="Borja Gonzalez" w:date="2017-09-28T17:49:00Z"/>
        </w:trPr>
        <w:tc>
          <w:tcPr>
            <w:tcW w:w="8856" w:type="dxa"/>
          </w:tcPr>
          <w:p w14:paraId="70633F18" w14:textId="77777777" w:rsidR="00AE3604" w:rsidRPr="0050601B" w:rsidRDefault="00AE3604" w:rsidP="00AE3604">
            <w:pPr>
              <w:widowControl w:val="0"/>
              <w:autoSpaceDE w:val="0"/>
              <w:autoSpaceDN w:val="0"/>
              <w:adjustRightInd w:val="0"/>
              <w:rPr>
                <w:ins w:id="1317" w:author="Borja Gonzalez" w:date="2017-09-28T17:49:00Z"/>
                <w:rFonts w:ascii="Monaco" w:hAnsi="Monaco" w:cs="Monaco"/>
                <w:noProof/>
                <w:sz w:val="20"/>
                <w:szCs w:val="20"/>
                <w:lang w:val="en-US"/>
                <w:rPrChange w:id="1318" w:author="Borja Gonzalez" w:date="2017-09-28T17:53:00Z">
                  <w:rPr>
                    <w:ins w:id="1319" w:author="Borja Gonzalez" w:date="2017-09-28T17:49:00Z"/>
                    <w:rFonts w:ascii="Monaco" w:hAnsi="Monaco" w:cs="Monaco"/>
                    <w:sz w:val="32"/>
                    <w:szCs w:val="32"/>
                    <w:lang w:val="en-US"/>
                  </w:rPr>
                </w:rPrChange>
              </w:rPr>
            </w:pPr>
            <w:ins w:id="1320" w:author="Borja Gonzalez" w:date="2017-09-28T17:49:00Z">
              <w:r w:rsidRPr="0050601B">
                <w:rPr>
                  <w:rFonts w:ascii="Monaco" w:hAnsi="Monaco" w:cs="Monaco"/>
                  <w:b/>
                  <w:bCs/>
                  <w:noProof/>
                  <w:color w:val="204A87"/>
                  <w:sz w:val="20"/>
                  <w:szCs w:val="20"/>
                  <w:lang w:val="en-US"/>
                  <w:rPrChange w:id="1321" w:author="Borja Gonzalez" w:date="2017-09-28T17:53:00Z">
                    <w:rPr>
                      <w:rFonts w:ascii="Monaco" w:hAnsi="Monaco" w:cs="Monaco"/>
                      <w:b/>
                      <w:bCs/>
                      <w:color w:val="204A87"/>
                      <w:sz w:val="32"/>
                      <w:szCs w:val="32"/>
                      <w:lang w:val="en-US"/>
                    </w:rPr>
                  </w:rPrChange>
                </w:rPr>
                <w:t>function</w:t>
              </w:r>
              <w:r w:rsidRPr="0050601B">
                <w:rPr>
                  <w:rFonts w:ascii="Monaco" w:hAnsi="Monaco" w:cs="Monaco"/>
                  <w:noProof/>
                  <w:sz w:val="20"/>
                  <w:szCs w:val="20"/>
                  <w:lang w:val="en-US"/>
                  <w:rPrChange w:id="1322"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23" w:author="Borja Gonzalez" w:date="2017-09-28T17:53:00Z">
                    <w:rPr>
                      <w:rFonts w:ascii="Monaco" w:hAnsi="Monaco" w:cs="Monaco"/>
                      <w:color w:val="000000"/>
                      <w:sz w:val="32"/>
                      <w:szCs w:val="32"/>
                      <w:lang w:val="en-US"/>
                    </w:rPr>
                  </w:rPrChange>
                </w:rPr>
                <w:t>borrar_paciente</w:t>
              </w:r>
              <w:r w:rsidRPr="0050601B">
                <w:rPr>
                  <w:rFonts w:ascii="Monaco" w:hAnsi="Monaco" w:cs="Monaco"/>
                  <w:b/>
                  <w:bCs/>
                  <w:noProof/>
                  <w:color w:val="000000"/>
                  <w:sz w:val="20"/>
                  <w:szCs w:val="20"/>
                  <w:lang w:val="en-US"/>
                  <w:rPrChange w:id="1324"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25" w:author="Borja Gonzalez" w:date="2017-09-28T17:53:00Z">
                    <w:rPr>
                      <w:rFonts w:ascii="Monaco" w:hAnsi="Monaco" w:cs="Monaco"/>
                      <w:color w:val="000000"/>
                      <w:sz w:val="32"/>
                      <w:szCs w:val="32"/>
                      <w:lang w:val="en-US"/>
                    </w:rPr>
                  </w:rPrChange>
                </w:rPr>
                <w:t>N_p</w:t>
              </w:r>
              <w:r w:rsidRPr="0050601B">
                <w:rPr>
                  <w:rFonts w:ascii="Monaco" w:hAnsi="Monaco" w:cs="Monaco"/>
                  <w:b/>
                  <w:bCs/>
                  <w:noProof/>
                  <w:color w:val="000000"/>
                  <w:sz w:val="20"/>
                  <w:szCs w:val="20"/>
                  <w:lang w:val="en-US"/>
                  <w:rPrChange w:id="1326"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27" w:author="Borja Gonzalez" w:date="2017-09-28T17:53:00Z">
                    <w:rPr>
                      <w:rFonts w:ascii="Monaco" w:hAnsi="Monaco" w:cs="Monaco"/>
                      <w:color w:val="000000"/>
                      <w:sz w:val="32"/>
                      <w:szCs w:val="32"/>
                      <w:lang w:val="en-US"/>
                    </w:rPr>
                  </w:rPrChange>
                </w:rPr>
                <w:t>nombre</w:t>
              </w:r>
              <w:r w:rsidRPr="0050601B">
                <w:rPr>
                  <w:rFonts w:ascii="Monaco" w:hAnsi="Monaco" w:cs="Monaco"/>
                  <w:b/>
                  <w:bCs/>
                  <w:noProof/>
                  <w:color w:val="000000"/>
                  <w:sz w:val="20"/>
                  <w:szCs w:val="20"/>
                  <w:lang w:val="en-US"/>
                  <w:rPrChange w:id="1328" w:author="Borja Gonzalez" w:date="2017-09-28T17:53:00Z">
                    <w:rPr>
                      <w:rFonts w:ascii="Monaco" w:hAnsi="Monaco" w:cs="Monaco"/>
                      <w:b/>
                      <w:bCs/>
                      <w:color w:val="000000"/>
                      <w:sz w:val="32"/>
                      <w:szCs w:val="32"/>
                      <w:lang w:val="en-US"/>
                    </w:rPr>
                  </w:rPrChange>
                </w:rPr>
                <w:t>){</w:t>
              </w:r>
            </w:ins>
          </w:p>
          <w:p w14:paraId="2A786A8A" w14:textId="77777777" w:rsidR="00AE3604" w:rsidRPr="0050601B" w:rsidRDefault="00AE3604" w:rsidP="00AE3604">
            <w:pPr>
              <w:widowControl w:val="0"/>
              <w:autoSpaceDE w:val="0"/>
              <w:autoSpaceDN w:val="0"/>
              <w:adjustRightInd w:val="0"/>
              <w:rPr>
                <w:ins w:id="1329" w:author="Borja Gonzalez" w:date="2017-09-28T17:49:00Z"/>
                <w:rFonts w:ascii="Monaco" w:hAnsi="Monaco" w:cs="Monaco"/>
                <w:noProof/>
                <w:sz w:val="20"/>
                <w:szCs w:val="20"/>
                <w:lang w:val="en-US"/>
                <w:rPrChange w:id="1330" w:author="Borja Gonzalez" w:date="2017-09-28T17:53:00Z">
                  <w:rPr>
                    <w:ins w:id="1331" w:author="Borja Gonzalez" w:date="2017-09-28T17:49:00Z"/>
                    <w:rFonts w:ascii="Monaco" w:hAnsi="Monaco" w:cs="Monaco"/>
                    <w:sz w:val="32"/>
                    <w:szCs w:val="32"/>
                    <w:lang w:val="en-US"/>
                  </w:rPr>
                </w:rPrChange>
              </w:rPr>
            </w:pPr>
            <w:ins w:id="1332" w:author="Borja Gonzalez" w:date="2017-09-28T17:49:00Z">
              <w:r w:rsidRPr="0050601B">
                <w:rPr>
                  <w:rFonts w:ascii="Monaco" w:hAnsi="Monaco" w:cs="Monaco"/>
                  <w:noProof/>
                  <w:sz w:val="20"/>
                  <w:szCs w:val="20"/>
                  <w:lang w:val="en-US"/>
                  <w:rPrChange w:id="1333" w:author="Borja Gonzalez" w:date="2017-09-28T17:53:00Z">
                    <w:rPr>
                      <w:rFonts w:ascii="Monaco" w:hAnsi="Monaco" w:cs="Monaco"/>
                      <w:sz w:val="32"/>
                      <w:szCs w:val="32"/>
                      <w:lang w:val="en-US"/>
                    </w:rPr>
                  </w:rPrChange>
                </w:rPr>
                <w:tab/>
              </w:r>
              <w:r w:rsidRPr="0050601B">
                <w:rPr>
                  <w:rFonts w:ascii="Monaco" w:hAnsi="Monaco" w:cs="Monaco"/>
                  <w:b/>
                  <w:bCs/>
                  <w:noProof/>
                  <w:color w:val="204A87"/>
                  <w:sz w:val="20"/>
                  <w:szCs w:val="20"/>
                  <w:lang w:val="en-US"/>
                  <w:rPrChange w:id="1334" w:author="Borja Gonzalez" w:date="2017-09-28T17:53: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335"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36" w:author="Borja Gonzalez" w:date="2017-09-28T17:53:00Z">
                    <w:rPr>
                      <w:rFonts w:ascii="Monaco" w:hAnsi="Monaco" w:cs="Monaco"/>
                      <w:color w:val="000000"/>
                      <w:sz w:val="32"/>
                      <w:szCs w:val="32"/>
                      <w:lang w:val="en-US"/>
                    </w:rPr>
                  </w:rPrChange>
                </w:rPr>
                <w:t>y</w:t>
              </w:r>
              <w:r w:rsidRPr="0050601B">
                <w:rPr>
                  <w:rFonts w:ascii="Monaco" w:hAnsi="Monaco" w:cs="Monaco"/>
                  <w:noProof/>
                  <w:sz w:val="20"/>
                  <w:szCs w:val="20"/>
                  <w:lang w:val="en-US"/>
                  <w:rPrChange w:id="1337"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338"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339"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40" w:author="Borja Gonzalez" w:date="2017-09-28T17:53:00Z">
                    <w:rPr>
                      <w:rFonts w:ascii="Monaco" w:hAnsi="Monaco" w:cs="Monaco"/>
                      <w:color w:val="000000"/>
                      <w:sz w:val="32"/>
                      <w:szCs w:val="32"/>
                      <w:lang w:val="en-US"/>
                    </w:rPr>
                  </w:rPrChange>
                </w:rPr>
                <w:t>confirm</w:t>
              </w:r>
              <w:r w:rsidRPr="0050601B">
                <w:rPr>
                  <w:rFonts w:ascii="Monaco" w:hAnsi="Monaco" w:cs="Monaco"/>
                  <w:b/>
                  <w:bCs/>
                  <w:noProof/>
                  <w:color w:val="000000"/>
                  <w:sz w:val="20"/>
                  <w:szCs w:val="20"/>
                  <w:lang w:val="en-US"/>
                  <w:rPrChange w:id="1341"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342" w:author="Borja Gonzalez" w:date="2017-09-28T17:53:00Z">
                    <w:rPr>
                      <w:rFonts w:ascii="Monaco" w:hAnsi="Monaco" w:cs="Monaco"/>
                      <w:color w:val="4E9A06"/>
                      <w:sz w:val="32"/>
                      <w:szCs w:val="32"/>
                      <w:lang w:val="en-US"/>
                    </w:rPr>
                  </w:rPrChange>
                </w:rPr>
                <w:t>"¿Esta seguro de que quiere borrar a este paciente?. Al eliminar un paciente borrara todos sus datos asociados."</w:t>
              </w:r>
              <w:r w:rsidRPr="0050601B">
                <w:rPr>
                  <w:rFonts w:ascii="Monaco" w:hAnsi="Monaco" w:cs="Monaco"/>
                  <w:b/>
                  <w:bCs/>
                  <w:noProof/>
                  <w:color w:val="000000"/>
                  <w:sz w:val="20"/>
                  <w:szCs w:val="20"/>
                  <w:lang w:val="en-US"/>
                  <w:rPrChange w:id="1343" w:author="Borja Gonzalez" w:date="2017-09-28T17:53:00Z">
                    <w:rPr>
                      <w:rFonts w:ascii="Monaco" w:hAnsi="Monaco" w:cs="Monaco"/>
                      <w:b/>
                      <w:bCs/>
                      <w:color w:val="000000"/>
                      <w:sz w:val="32"/>
                      <w:szCs w:val="32"/>
                      <w:lang w:val="en-US"/>
                    </w:rPr>
                  </w:rPrChange>
                </w:rPr>
                <w:t>);</w:t>
              </w:r>
            </w:ins>
          </w:p>
          <w:p w14:paraId="689BFC7C" w14:textId="77777777" w:rsidR="00AE3604" w:rsidRPr="0050601B" w:rsidRDefault="00AE3604" w:rsidP="00AE3604">
            <w:pPr>
              <w:widowControl w:val="0"/>
              <w:autoSpaceDE w:val="0"/>
              <w:autoSpaceDN w:val="0"/>
              <w:adjustRightInd w:val="0"/>
              <w:rPr>
                <w:ins w:id="1344" w:author="Borja Gonzalez" w:date="2017-09-28T17:49:00Z"/>
                <w:rFonts w:ascii="Monaco" w:hAnsi="Monaco" w:cs="Monaco"/>
                <w:noProof/>
                <w:sz w:val="20"/>
                <w:szCs w:val="20"/>
                <w:lang w:val="en-US"/>
                <w:rPrChange w:id="1345" w:author="Borja Gonzalez" w:date="2017-09-28T17:53:00Z">
                  <w:rPr>
                    <w:ins w:id="1346" w:author="Borja Gonzalez" w:date="2017-09-28T17:49:00Z"/>
                    <w:rFonts w:ascii="Monaco" w:hAnsi="Monaco" w:cs="Monaco"/>
                    <w:sz w:val="32"/>
                    <w:szCs w:val="32"/>
                    <w:lang w:val="en-US"/>
                  </w:rPr>
                </w:rPrChange>
              </w:rPr>
            </w:pPr>
            <w:ins w:id="1347" w:author="Borja Gonzalez" w:date="2017-09-28T17:49:00Z">
              <w:r w:rsidRPr="0050601B">
                <w:rPr>
                  <w:rFonts w:ascii="Monaco" w:hAnsi="Monaco" w:cs="Monaco"/>
                  <w:noProof/>
                  <w:sz w:val="20"/>
                  <w:szCs w:val="20"/>
                  <w:lang w:val="en-US"/>
                  <w:rPrChange w:id="1348" w:author="Borja Gonzalez" w:date="2017-09-28T17:53: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349" w:author="Borja Gonzalez" w:date="2017-09-28T17:53:00Z">
                    <w:rPr>
                      <w:rFonts w:ascii="Monaco" w:hAnsi="Monaco" w:cs="Monaco"/>
                      <w:b/>
                      <w:bCs/>
                      <w:color w:val="204A87"/>
                      <w:sz w:val="32"/>
                      <w:szCs w:val="32"/>
                      <w:lang w:val="en-US"/>
                    </w:rPr>
                  </w:rPrChange>
                </w:rPr>
                <w:t>if</w:t>
              </w:r>
              <w:r w:rsidRPr="0050601B">
                <w:rPr>
                  <w:rFonts w:ascii="Monaco" w:hAnsi="Monaco" w:cs="Monaco"/>
                  <w:noProof/>
                  <w:sz w:val="20"/>
                  <w:szCs w:val="20"/>
                  <w:lang w:val="en-US"/>
                  <w:rPrChange w:id="1350"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351"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52" w:author="Borja Gonzalez" w:date="2017-09-28T17:53:00Z">
                    <w:rPr>
                      <w:rFonts w:ascii="Monaco" w:hAnsi="Monaco" w:cs="Monaco"/>
                      <w:color w:val="000000"/>
                      <w:sz w:val="32"/>
                      <w:szCs w:val="32"/>
                      <w:lang w:val="en-US"/>
                    </w:rPr>
                  </w:rPrChange>
                </w:rPr>
                <w:t>y</w:t>
              </w:r>
              <w:r w:rsidRPr="0050601B">
                <w:rPr>
                  <w:rFonts w:ascii="Monaco" w:hAnsi="Monaco" w:cs="Monaco"/>
                  <w:noProof/>
                  <w:sz w:val="20"/>
                  <w:szCs w:val="20"/>
                  <w:lang w:val="en-US"/>
                  <w:rPrChange w:id="1353"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354"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355" w:author="Borja Gonzalez" w:date="2017-09-28T17:53: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356" w:author="Borja Gonzalez" w:date="2017-09-28T17:53:00Z">
                    <w:rPr>
                      <w:rFonts w:ascii="Monaco" w:hAnsi="Monaco" w:cs="Monaco"/>
                      <w:b/>
                      <w:bCs/>
                      <w:color w:val="204A87"/>
                      <w:sz w:val="32"/>
                      <w:szCs w:val="32"/>
                      <w:lang w:val="en-US"/>
                    </w:rPr>
                  </w:rPrChange>
                </w:rPr>
                <w:t>true</w:t>
              </w:r>
              <w:r w:rsidRPr="0050601B">
                <w:rPr>
                  <w:rFonts w:ascii="Monaco" w:hAnsi="Monaco" w:cs="Monaco"/>
                  <w:b/>
                  <w:bCs/>
                  <w:noProof/>
                  <w:color w:val="000000"/>
                  <w:sz w:val="20"/>
                  <w:szCs w:val="20"/>
                  <w:lang w:val="en-US"/>
                  <w:rPrChange w:id="1357" w:author="Borja Gonzalez" w:date="2017-09-28T17:53:00Z">
                    <w:rPr>
                      <w:rFonts w:ascii="Monaco" w:hAnsi="Monaco" w:cs="Monaco"/>
                      <w:b/>
                      <w:bCs/>
                      <w:color w:val="000000"/>
                      <w:sz w:val="32"/>
                      <w:szCs w:val="32"/>
                      <w:lang w:val="en-US"/>
                    </w:rPr>
                  </w:rPrChange>
                </w:rPr>
                <w:t>){</w:t>
              </w:r>
            </w:ins>
          </w:p>
          <w:p w14:paraId="4331FE68" w14:textId="77777777" w:rsidR="00AE3604" w:rsidRPr="0050601B" w:rsidRDefault="00AE3604" w:rsidP="00AE3604">
            <w:pPr>
              <w:widowControl w:val="0"/>
              <w:autoSpaceDE w:val="0"/>
              <w:autoSpaceDN w:val="0"/>
              <w:adjustRightInd w:val="0"/>
              <w:rPr>
                <w:ins w:id="1358" w:author="Borja Gonzalez" w:date="2017-09-28T17:49:00Z"/>
                <w:rFonts w:ascii="Monaco" w:hAnsi="Monaco" w:cs="Monaco"/>
                <w:noProof/>
                <w:sz w:val="20"/>
                <w:szCs w:val="20"/>
                <w:lang w:val="en-US"/>
                <w:rPrChange w:id="1359" w:author="Borja Gonzalez" w:date="2017-09-28T17:53:00Z">
                  <w:rPr>
                    <w:ins w:id="1360" w:author="Borja Gonzalez" w:date="2017-09-28T17:49:00Z"/>
                    <w:rFonts w:ascii="Monaco" w:hAnsi="Monaco" w:cs="Monaco"/>
                    <w:sz w:val="32"/>
                    <w:szCs w:val="32"/>
                    <w:lang w:val="en-US"/>
                  </w:rPr>
                </w:rPrChange>
              </w:rPr>
            </w:pPr>
          </w:p>
          <w:p w14:paraId="6FF9C20E" w14:textId="77777777" w:rsidR="00AE3604" w:rsidRPr="0050601B" w:rsidRDefault="00AE3604" w:rsidP="00AE3604">
            <w:pPr>
              <w:widowControl w:val="0"/>
              <w:autoSpaceDE w:val="0"/>
              <w:autoSpaceDN w:val="0"/>
              <w:adjustRightInd w:val="0"/>
              <w:rPr>
                <w:ins w:id="1361" w:author="Borja Gonzalez" w:date="2017-09-28T17:49:00Z"/>
                <w:rFonts w:ascii="Monaco" w:hAnsi="Monaco" w:cs="Monaco"/>
                <w:noProof/>
                <w:sz w:val="20"/>
                <w:szCs w:val="20"/>
                <w:lang w:val="en-US"/>
                <w:rPrChange w:id="1362" w:author="Borja Gonzalez" w:date="2017-09-28T17:53:00Z">
                  <w:rPr>
                    <w:ins w:id="1363" w:author="Borja Gonzalez" w:date="2017-09-28T17:49:00Z"/>
                    <w:rFonts w:ascii="Monaco" w:hAnsi="Monaco" w:cs="Monaco"/>
                    <w:sz w:val="32"/>
                    <w:szCs w:val="32"/>
                    <w:lang w:val="en-US"/>
                  </w:rPr>
                </w:rPrChange>
              </w:rPr>
            </w:pPr>
            <w:ins w:id="1364" w:author="Borja Gonzalez" w:date="2017-09-28T17:49:00Z">
              <w:r w:rsidRPr="0050601B">
                <w:rPr>
                  <w:rFonts w:ascii="Monaco" w:hAnsi="Monaco" w:cs="Monaco"/>
                  <w:noProof/>
                  <w:sz w:val="20"/>
                  <w:szCs w:val="20"/>
                  <w:lang w:val="en-US"/>
                  <w:rPrChange w:id="1365" w:author="Borja Gonzalez" w:date="2017-09-28T17:53:00Z">
                    <w:rPr>
                      <w:rFonts w:ascii="Monaco" w:hAnsi="Monaco" w:cs="Monaco"/>
                      <w:sz w:val="32"/>
                      <w:szCs w:val="32"/>
                      <w:lang w:val="en-US"/>
                    </w:rPr>
                  </w:rPrChange>
                </w:rPr>
                <w:t xml:space="preserve">    </w:t>
              </w:r>
              <w:r w:rsidRPr="0050601B">
                <w:rPr>
                  <w:rFonts w:ascii="Monaco" w:hAnsi="Monaco" w:cs="Monaco"/>
                  <w:noProof/>
                  <w:sz w:val="20"/>
                  <w:szCs w:val="20"/>
                  <w:lang w:val="en-US"/>
                  <w:rPrChange w:id="1366" w:author="Borja Gonzalez" w:date="2017-09-28T17:53:00Z">
                    <w:rPr>
                      <w:rFonts w:ascii="Monaco" w:hAnsi="Monaco" w:cs="Monaco"/>
                      <w:sz w:val="32"/>
                      <w:szCs w:val="32"/>
                      <w:lang w:val="en-US"/>
                    </w:rPr>
                  </w:rPrChange>
                </w:rPr>
                <w:tab/>
              </w:r>
              <w:r w:rsidRPr="0050601B">
                <w:rPr>
                  <w:rFonts w:ascii="Monaco" w:hAnsi="Monaco" w:cs="Monaco"/>
                  <w:b/>
                  <w:bCs/>
                  <w:noProof/>
                  <w:color w:val="204A87"/>
                  <w:sz w:val="20"/>
                  <w:szCs w:val="20"/>
                  <w:lang w:val="en-US"/>
                  <w:rPrChange w:id="1367" w:author="Borja Gonzalez" w:date="2017-09-28T17:53: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368"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69" w:author="Borja Gonzalez" w:date="2017-09-28T17:53:00Z">
                    <w:rPr>
                      <w:rFonts w:ascii="Monaco" w:hAnsi="Monaco" w:cs="Monaco"/>
                      <w:color w:val="000000"/>
                      <w:sz w:val="32"/>
                      <w:szCs w:val="32"/>
                      <w:lang w:val="en-US"/>
                    </w:rPr>
                  </w:rPrChange>
                </w:rPr>
                <w:t>socket</w:t>
              </w:r>
              <w:r w:rsidRPr="0050601B">
                <w:rPr>
                  <w:rFonts w:ascii="Monaco" w:hAnsi="Monaco" w:cs="Monaco"/>
                  <w:noProof/>
                  <w:sz w:val="20"/>
                  <w:szCs w:val="20"/>
                  <w:lang w:val="en-US"/>
                  <w:rPrChange w:id="1370"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371"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372"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73" w:author="Borja Gonzalez" w:date="2017-09-28T17:53:00Z">
                    <w:rPr>
                      <w:rFonts w:ascii="Monaco" w:hAnsi="Monaco" w:cs="Monaco"/>
                      <w:color w:val="000000"/>
                      <w:sz w:val="32"/>
                      <w:szCs w:val="32"/>
                      <w:lang w:val="en-US"/>
                    </w:rPr>
                  </w:rPrChange>
                </w:rPr>
                <w:t>io</w:t>
              </w:r>
              <w:r w:rsidRPr="0050601B">
                <w:rPr>
                  <w:rFonts w:ascii="Monaco" w:hAnsi="Monaco" w:cs="Monaco"/>
                  <w:b/>
                  <w:bCs/>
                  <w:noProof/>
                  <w:color w:val="000000"/>
                  <w:sz w:val="20"/>
                  <w:szCs w:val="20"/>
                  <w:lang w:val="en-US"/>
                  <w:rPrChange w:id="1374"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75" w:author="Borja Gonzalez" w:date="2017-09-28T17:53:00Z">
                    <w:rPr>
                      <w:rFonts w:ascii="Monaco" w:hAnsi="Monaco" w:cs="Monaco"/>
                      <w:color w:val="000000"/>
                      <w:sz w:val="32"/>
                      <w:szCs w:val="32"/>
                      <w:lang w:val="en-US"/>
                    </w:rPr>
                  </w:rPrChange>
                </w:rPr>
                <w:t>connect</w:t>
              </w:r>
              <w:r w:rsidRPr="0050601B">
                <w:rPr>
                  <w:rFonts w:ascii="Monaco" w:hAnsi="Monaco" w:cs="Monaco"/>
                  <w:b/>
                  <w:bCs/>
                  <w:noProof/>
                  <w:color w:val="000000"/>
                  <w:sz w:val="20"/>
                  <w:szCs w:val="20"/>
                  <w:lang w:val="en-US"/>
                  <w:rPrChange w:id="1376"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377" w:author="Borja Gonzalez" w:date="2017-09-28T17:53:00Z">
                    <w:rPr>
                      <w:rFonts w:ascii="Monaco" w:hAnsi="Monaco" w:cs="Monaco"/>
                      <w:color w:val="4E9A06"/>
                      <w:sz w:val="32"/>
                      <w:szCs w:val="32"/>
                      <w:lang w:val="en-US"/>
                    </w:rPr>
                  </w:rPrChange>
                </w:rPr>
                <w:t>"http://172.20.10.5:8124"</w:t>
              </w:r>
              <w:r w:rsidRPr="0050601B">
                <w:rPr>
                  <w:rFonts w:ascii="Monaco" w:hAnsi="Monaco" w:cs="Monaco"/>
                  <w:b/>
                  <w:bCs/>
                  <w:noProof/>
                  <w:color w:val="000000"/>
                  <w:sz w:val="20"/>
                  <w:szCs w:val="20"/>
                  <w:lang w:val="en-US"/>
                  <w:rPrChange w:id="1378"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379" w:author="Borja Gonzalez" w:date="2017-09-28T17:53:00Z">
                    <w:rPr>
                      <w:rFonts w:ascii="Monaco" w:hAnsi="Monaco" w:cs="Monaco"/>
                      <w:sz w:val="32"/>
                      <w:szCs w:val="32"/>
                      <w:lang w:val="en-US"/>
                    </w:rPr>
                  </w:rPrChange>
                </w:rPr>
                <w:t xml:space="preserve">  </w:t>
              </w:r>
            </w:ins>
          </w:p>
          <w:p w14:paraId="5B9690F7" w14:textId="77777777" w:rsidR="00AE3604" w:rsidRPr="0050601B" w:rsidRDefault="00AE3604" w:rsidP="00AE3604">
            <w:pPr>
              <w:widowControl w:val="0"/>
              <w:autoSpaceDE w:val="0"/>
              <w:autoSpaceDN w:val="0"/>
              <w:adjustRightInd w:val="0"/>
              <w:rPr>
                <w:ins w:id="1380" w:author="Borja Gonzalez" w:date="2017-09-28T17:49:00Z"/>
                <w:rFonts w:ascii="Monaco" w:hAnsi="Monaco" w:cs="Monaco"/>
                <w:noProof/>
                <w:sz w:val="20"/>
                <w:szCs w:val="20"/>
                <w:lang w:val="en-US"/>
                <w:rPrChange w:id="1381" w:author="Borja Gonzalez" w:date="2017-09-28T17:53:00Z">
                  <w:rPr>
                    <w:ins w:id="1382" w:author="Borja Gonzalez" w:date="2017-09-28T17:49:00Z"/>
                    <w:rFonts w:ascii="Monaco" w:hAnsi="Monaco" w:cs="Monaco"/>
                    <w:sz w:val="32"/>
                    <w:szCs w:val="32"/>
                    <w:lang w:val="en-US"/>
                  </w:rPr>
                </w:rPrChange>
              </w:rPr>
            </w:pPr>
            <w:ins w:id="1383" w:author="Borja Gonzalez" w:date="2017-09-28T17:49:00Z">
              <w:r w:rsidRPr="0050601B">
                <w:rPr>
                  <w:rFonts w:ascii="Monaco" w:hAnsi="Monaco" w:cs="Monaco"/>
                  <w:noProof/>
                  <w:sz w:val="20"/>
                  <w:szCs w:val="20"/>
                  <w:lang w:val="en-US"/>
                  <w:rPrChange w:id="1384"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85" w:author="Borja Gonzalez" w:date="2017-09-28T17:53: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386"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87" w:author="Borja Gonzalez" w:date="2017-09-28T17:53: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388"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389" w:author="Borja Gonzalez" w:date="2017-09-28T17:53:00Z">
                    <w:rPr>
                      <w:rFonts w:ascii="Monaco" w:hAnsi="Monaco" w:cs="Monaco"/>
                      <w:color w:val="4E9A06"/>
                      <w:sz w:val="32"/>
                      <w:szCs w:val="32"/>
                      <w:lang w:val="en-US"/>
                    </w:rPr>
                  </w:rPrChange>
                </w:rPr>
                <w:t>"Conexíon establecida con el servidor"</w:t>
              </w:r>
              <w:r w:rsidRPr="0050601B">
                <w:rPr>
                  <w:rFonts w:ascii="Monaco" w:hAnsi="Monaco" w:cs="Monaco"/>
                  <w:b/>
                  <w:bCs/>
                  <w:noProof/>
                  <w:color w:val="000000"/>
                  <w:sz w:val="20"/>
                  <w:szCs w:val="20"/>
                  <w:lang w:val="en-US"/>
                  <w:rPrChange w:id="1390"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391" w:author="Borja Gonzalez" w:date="2017-09-28T17:53:00Z">
                    <w:rPr>
                      <w:rFonts w:ascii="Monaco" w:hAnsi="Monaco" w:cs="Monaco"/>
                      <w:sz w:val="32"/>
                      <w:szCs w:val="32"/>
                      <w:lang w:val="en-US"/>
                    </w:rPr>
                  </w:rPrChange>
                </w:rPr>
                <w:t xml:space="preserve">  </w:t>
              </w:r>
            </w:ins>
          </w:p>
          <w:p w14:paraId="3A443390" w14:textId="77777777" w:rsidR="00AE3604" w:rsidRPr="0050601B" w:rsidRDefault="00AE3604" w:rsidP="00AE3604">
            <w:pPr>
              <w:widowControl w:val="0"/>
              <w:autoSpaceDE w:val="0"/>
              <w:autoSpaceDN w:val="0"/>
              <w:adjustRightInd w:val="0"/>
              <w:rPr>
                <w:ins w:id="1392" w:author="Borja Gonzalez" w:date="2017-09-28T17:49:00Z"/>
                <w:rFonts w:ascii="Monaco" w:hAnsi="Monaco" w:cs="Monaco"/>
                <w:noProof/>
                <w:sz w:val="20"/>
                <w:szCs w:val="20"/>
                <w:lang w:val="en-US"/>
                <w:rPrChange w:id="1393" w:author="Borja Gonzalez" w:date="2017-09-28T17:53:00Z">
                  <w:rPr>
                    <w:ins w:id="1394" w:author="Borja Gonzalez" w:date="2017-09-28T17:49:00Z"/>
                    <w:rFonts w:ascii="Monaco" w:hAnsi="Monaco" w:cs="Monaco"/>
                    <w:sz w:val="32"/>
                    <w:szCs w:val="32"/>
                    <w:lang w:val="en-US"/>
                  </w:rPr>
                </w:rPrChange>
              </w:rPr>
            </w:pPr>
            <w:ins w:id="1395" w:author="Borja Gonzalez" w:date="2017-09-28T17:49:00Z">
              <w:r w:rsidRPr="0050601B">
                <w:rPr>
                  <w:rFonts w:ascii="Monaco" w:hAnsi="Monaco" w:cs="Monaco"/>
                  <w:noProof/>
                  <w:sz w:val="20"/>
                  <w:szCs w:val="20"/>
                  <w:lang w:val="en-US"/>
                  <w:rPrChange w:id="1396"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97" w:author="Borja Gonzalez" w:date="2017-09-28T17:53: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398"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99" w:author="Borja Gonzalez" w:date="2017-09-28T17:53: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400"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401" w:author="Borja Gonzalez" w:date="2017-09-28T17:53:00Z">
                    <w:rPr>
                      <w:rFonts w:ascii="Monaco" w:hAnsi="Monaco" w:cs="Monaco"/>
                      <w:color w:val="4E9A06"/>
                      <w:sz w:val="32"/>
                      <w:szCs w:val="32"/>
                      <w:lang w:val="en-US"/>
                    </w:rPr>
                  </w:rPrChange>
                </w:rPr>
                <w:t>"message"</w:t>
              </w:r>
              <w:r w:rsidRPr="0050601B">
                <w:rPr>
                  <w:rFonts w:ascii="Monaco" w:hAnsi="Monaco" w:cs="Monaco"/>
                  <w:b/>
                  <w:bCs/>
                  <w:noProof/>
                  <w:color w:val="000000"/>
                  <w:sz w:val="20"/>
                  <w:szCs w:val="20"/>
                  <w:lang w:val="en-US"/>
                  <w:rPrChange w:id="1402" w:author="Borja Gonzalez" w:date="2017-09-28T17:53:00Z">
                    <w:rPr>
                      <w:rFonts w:ascii="Monaco" w:hAnsi="Monaco" w:cs="Monaco"/>
                      <w:b/>
                      <w:bCs/>
                      <w:color w:val="000000"/>
                      <w:sz w:val="32"/>
                      <w:szCs w:val="32"/>
                      <w:lang w:val="en-US"/>
                    </w:rPr>
                  </w:rPrChange>
                </w:rPr>
                <w:t>,</w:t>
              </w:r>
              <w:r w:rsidRPr="0050601B">
                <w:rPr>
                  <w:rFonts w:ascii="Monaco" w:hAnsi="Monaco" w:cs="Monaco"/>
                  <w:b/>
                  <w:bCs/>
                  <w:noProof/>
                  <w:color w:val="204A87"/>
                  <w:sz w:val="20"/>
                  <w:szCs w:val="20"/>
                  <w:lang w:val="en-US"/>
                  <w:rPrChange w:id="1403" w:author="Borja Gonzalez" w:date="2017-09-28T17:53:00Z">
                    <w:rPr>
                      <w:rFonts w:ascii="Monaco" w:hAnsi="Monaco" w:cs="Monaco"/>
                      <w:b/>
                      <w:bCs/>
                      <w:color w:val="204A87"/>
                      <w:sz w:val="32"/>
                      <w:szCs w:val="32"/>
                      <w:lang w:val="en-US"/>
                    </w:rPr>
                  </w:rPrChange>
                </w:rPr>
                <w:t>function</w:t>
              </w:r>
              <w:r w:rsidRPr="0050601B">
                <w:rPr>
                  <w:rFonts w:ascii="Monaco" w:hAnsi="Monaco" w:cs="Monaco"/>
                  <w:b/>
                  <w:bCs/>
                  <w:noProof/>
                  <w:color w:val="000000"/>
                  <w:sz w:val="20"/>
                  <w:szCs w:val="20"/>
                  <w:lang w:val="en-US"/>
                  <w:rPrChange w:id="1404"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05" w:author="Borja Gonzalez" w:date="2017-09-28T17:53: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1406"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407" w:author="Borja Gonzalez" w:date="2017-09-28T17:53:00Z">
                    <w:rPr>
                      <w:rFonts w:ascii="Monaco" w:hAnsi="Monaco" w:cs="Monaco"/>
                      <w:sz w:val="32"/>
                      <w:szCs w:val="32"/>
                      <w:lang w:val="en-US"/>
                    </w:rPr>
                  </w:rPrChange>
                </w:rPr>
                <w:t xml:space="preserve">  </w:t>
              </w:r>
            </w:ins>
          </w:p>
          <w:p w14:paraId="657B015D" w14:textId="77777777" w:rsidR="00AE3604" w:rsidRPr="0050601B" w:rsidRDefault="00AE3604" w:rsidP="00AE3604">
            <w:pPr>
              <w:widowControl w:val="0"/>
              <w:autoSpaceDE w:val="0"/>
              <w:autoSpaceDN w:val="0"/>
              <w:adjustRightInd w:val="0"/>
              <w:rPr>
                <w:ins w:id="1408" w:author="Borja Gonzalez" w:date="2017-09-28T17:49:00Z"/>
                <w:rFonts w:ascii="Monaco" w:hAnsi="Monaco" w:cs="Monaco"/>
                <w:noProof/>
                <w:sz w:val="20"/>
                <w:szCs w:val="20"/>
                <w:lang w:val="en-US"/>
                <w:rPrChange w:id="1409" w:author="Borja Gonzalez" w:date="2017-09-28T17:53:00Z">
                  <w:rPr>
                    <w:ins w:id="1410" w:author="Borja Gonzalez" w:date="2017-09-28T17:49:00Z"/>
                    <w:rFonts w:ascii="Monaco" w:hAnsi="Monaco" w:cs="Monaco"/>
                    <w:sz w:val="32"/>
                    <w:szCs w:val="32"/>
                    <w:lang w:val="en-US"/>
                  </w:rPr>
                </w:rPrChange>
              </w:rPr>
            </w:pPr>
            <w:ins w:id="1411" w:author="Borja Gonzalez" w:date="2017-09-28T17:49:00Z">
              <w:r w:rsidRPr="0050601B">
                <w:rPr>
                  <w:rFonts w:ascii="Monaco" w:hAnsi="Monaco" w:cs="Monaco"/>
                  <w:noProof/>
                  <w:sz w:val="20"/>
                  <w:szCs w:val="20"/>
                  <w:lang w:val="en-US"/>
                  <w:rPrChange w:id="1412"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13" w:author="Borja Gonzalez" w:date="2017-09-28T17:53: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414"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15" w:author="Borja Gonzalez" w:date="2017-09-28T17:53: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416"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417" w:author="Borja Gonzalez" w:date="2017-09-28T17:53:00Z">
                    <w:rPr>
                      <w:rFonts w:ascii="Monaco" w:hAnsi="Monaco" w:cs="Monaco"/>
                      <w:color w:val="4E9A06"/>
                      <w:sz w:val="32"/>
                      <w:szCs w:val="32"/>
                      <w:lang w:val="en-US"/>
                    </w:rPr>
                  </w:rPrChange>
                </w:rPr>
                <w:t>"El servidor ha enviado un mensaje:"</w:t>
              </w:r>
              <w:r w:rsidRPr="0050601B">
                <w:rPr>
                  <w:rFonts w:ascii="Monaco" w:hAnsi="Monaco" w:cs="Monaco"/>
                  <w:b/>
                  <w:bCs/>
                  <w:noProof/>
                  <w:color w:val="000000"/>
                  <w:sz w:val="20"/>
                  <w:szCs w:val="20"/>
                  <w:lang w:val="en-US"/>
                  <w:rPrChange w:id="1418" w:author="Borja Gonzalez" w:date="2017-09-28T17:53:00Z">
                    <w:rPr>
                      <w:rFonts w:ascii="Monaco" w:hAnsi="Monaco" w:cs="Monaco"/>
                      <w:b/>
                      <w:bCs/>
                      <w:color w:val="000000"/>
                      <w:sz w:val="32"/>
                      <w:szCs w:val="32"/>
                      <w:lang w:val="en-US"/>
                    </w:rPr>
                  </w:rPrChange>
                </w:rPr>
                <w:t>);</w:t>
              </w:r>
            </w:ins>
          </w:p>
          <w:p w14:paraId="3AF035C3" w14:textId="77777777" w:rsidR="00AE3604" w:rsidRPr="0050601B" w:rsidRDefault="00AE3604" w:rsidP="00AE3604">
            <w:pPr>
              <w:widowControl w:val="0"/>
              <w:autoSpaceDE w:val="0"/>
              <w:autoSpaceDN w:val="0"/>
              <w:adjustRightInd w:val="0"/>
              <w:rPr>
                <w:ins w:id="1419" w:author="Borja Gonzalez" w:date="2017-09-28T17:49:00Z"/>
                <w:rFonts w:ascii="Monaco" w:hAnsi="Monaco" w:cs="Monaco"/>
                <w:noProof/>
                <w:sz w:val="20"/>
                <w:szCs w:val="20"/>
                <w:lang w:val="en-US"/>
                <w:rPrChange w:id="1420" w:author="Borja Gonzalez" w:date="2017-09-28T17:53:00Z">
                  <w:rPr>
                    <w:ins w:id="1421" w:author="Borja Gonzalez" w:date="2017-09-28T17:49:00Z"/>
                    <w:rFonts w:ascii="Monaco" w:hAnsi="Monaco" w:cs="Monaco"/>
                    <w:sz w:val="32"/>
                    <w:szCs w:val="32"/>
                    <w:lang w:val="en-US"/>
                  </w:rPr>
                </w:rPrChange>
              </w:rPr>
            </w:pPr>
            <w:ins w:id="1422" w:author="Borja Gonzalez" w:date="2017-09-28T17:49:00Z">
              <w:r w:rsidRPr="0050601B">
                <w:rPr>
                  <w:rFonts w:ascii="Monaco" w:hAnsi="Monaco" w:cs="Monaco"/>
                  <w:noProof/>
                  <w:sz w:val="20"/>
                  <w:szCs w:val="20"/>
                  <w:lang w:val="en-US"/>
                  <w:rPrChange w:id="1423"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24" w:author="Borja Gonzalez" w:date="2017-09-28T17:53:00Z">
                    <w:rPr>
                      <w:rFonts w:ascii="Monaco" w:hAnsi="Monaco" w:cs="Monaco"/>
                      <w:color w:val="000000"/>
                      <w:sz w:val="32"/>
                      <w:szCs w:val="32"/>
                      <w:lang w:val="en-US"/>
                    </w:rPr>
                  </w:rPrChange>
                </w:rPr>
                <w:t>message</w:t>
              </w:r>
              <w:r w:rsidRPr="0050601B">
                <w:rPr>
                  <w:rFonts w:ascii="Monaco" w:hAnsi="Monaco" w:cs="Monaco"/>
                  <w:noProof/>
                  <w:sz w:val="20"/>
                  <w:szCs w:val="20"/>
                  <w:lang w:val="en-US"/>
                  <w:rPrChange w:id="1425"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426"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427"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28" w:author="Borja Gonzalez" w:date="2017-09-28T17:53: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1429"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30" w:author="Borja Gonzalez" w:date="2017-09-28T17:53:00Z">
                    <w:rPr>
                      <w:rFonts w:ascii="Monaco" w:hAnsi="Monaco" w:cs="Monaco"/>
                      <w:color w:val="000000"/>
                      <w:sz w:val="32"/>
                      <w:szCs w:val="32"/>
                      <w:lang w:val="en-US"/>
                    </w:rPr>
                  </w:rPrChange>
                </w:rPr>
                <w:t>parse</w:t>
              </w:r>
              <w:r w:rsidRPr="0050601B">
                <w:rPr>
                  <w:rFonts w:ascii="Monaco" w:hAnsi="Monaco" w:cs="Monaco"/>
                  <w:b/>
                  <w:bCs/>
                  <w:noProof/>
                  <w:color w:val="000000"/>
                  <w:sz w:val="20"/>
                  <w:szCs w:val="20"/>
                  <w:lang w:val="en-US"/>
                  <w:rPrChange w:id="1431"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32" w:author="Borja Gonzalez" w:date="2017-09-28T17:53: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1433" w:author="Borja Gonzalez" w:date="2017-09-28T17:53:00Z">
                    <w:rPr>
                      <w:rFonts w:ascii="Monaco" w:hAnsi="Monaco" w:cs="Monaco"/>
                      <w:b/>
                      <w:bCs/>
                      <w:color w:val="000000"/>
                      <w:sz w:val="32"/>
                      <w:szCs w:val="32"/>
                      <w:lang w:val="en-US"/>
                    </w:rPr>
                  </w:rPrChange>
                </w:rPr>
                <w:t>);</w:t>
              </w:r>
            </w:ins>
          </w:p>
          <w:p w14:paraId="2C4B3FAD" w14:textId="77777777" w:rsidR="00AE3604" w:rsidRPr="0050601B" w:rsidRDefault="00AE3604" w:rsidP="00AE3604">
            <w:pPr>
              <w:widowControl w:val="0"/>
              <w:autoSpaceDE w:val="0"/>
              <w:autoSpaceDN w:val="0"/>
              <w:adjustRightInd w:val="0"/>
              <w:rPr>
                <w:ins w:id="1434" w:author="Borja Gonzalez" w:date="2017-09-28T17:49:00Z"/>
                <w:rFonts w:ascii="Monaco" w:hAnsi="Monaco" w:cs="Monaco"/>
                <w:i/>
                <w:iCs/>
                <w:noProof/>
                <w:color w:val="8F5902"/>
                <w:sz w:val="20"/>
                <w:szCs w:val="20"/>
                <w:lang w:val="en-US"/>
                <w:rPrChange w:id="1435" w:author="Borja Gonzalez" w:date="2017-09-28T17:53:00Z">
                  <w:rPr>
                    <w:ins w:id="1436" w:author="Borja Gonzalez" w:date="2017-09-28T17:49:00Z"/>
                    <w:rFonts w:ascii="Monaco" w:hAnsi="Monaco" w:cs="Monaco"/>
                    <w:i/>
                    <w:iCs/>
                    <w:color w:val="8F5902"/>
                    <w:sz w:val="32"/>
                    <w:szCs w:val="32"/>
                    <w:lang w:val="en-US"/>
                  </w:rPr>
                </w:rPrChange>
              </w:rPr>
            </w:pPr>
            <w:ins w:id="1437" w:author="Borja Gonzalez" w:date="2017-09-28T17:49:00Z">
              <w:r w:rsidRPr="0050601B">
                <w:rPr>
                  <w:rFonts w:ascii="Monaco" w:hAnsi="Monaco" w:cs="Monaco"/>
                  <w:noProof/>
                  <w:sz w:val="20"/>
                  <w:szCs w:val="20"/>
                  <w:lang w:val="en-US"/>
                  <w:rPrChange w:id="1438" w:author="Borja Gonzalez" w:date="2017-09-28T17:53:00Z">
                    <w:rPr>
                      <w:rFonts w:ascii="Monaco" w:hAnsi="Monaco" w:cs="Monaco"/>
                      <w:sz w:val="32"/>
                      <w:szCs w:val="32"/>
                      <w:lang w:val="en-US"/>
                    </w:rPr>
                  </w:rPrChange>
                </w:rPr>
                <w:t xml:space="preserve">                </w:t>
              </w:r>
              <w:r w:rsidRPr="0050601B">
                <w:rPr>
                  <w:rFonts w:ascii="Monaco" w:hAnsi="Monaco" w:cs="Monaco"/>
                  <w:i/>
                  <w:iCs/>
                  <w:noProof/>
                  <w:color w:val="8F5902"/>
                  <w:sz w:val="20"/>
                  <w:szCs w:val="20"/>
                  <w:lang w:val="en-US"/>
                  <w:rPrChange w:id="1439" w:author="Borja Gonzalez" w:date="2017-09-28T17:53:00Z">
                    <w:rPr>
                      <w:rFonts w:ascii="Monaco" w:hAnsi="Monaco" w:cs="Monaco"/>
                      <w:i/>
                      <w:iCs/>
                      <w:color w:val="8F5902"/>
                      <w:sz w:val="32"/>
                      <w:szCs w:val="32"/>
                      <w:lang w:val="en-US"/>
                    </w:rPr>
                  </w:rPrChange>
                </w:rPr>
                <w:t xml:space="preserve">//console.log(message.data); </w:t>
              </w:r>
            </w:ins>
          </w:p>
          <w:p w14:paraId="5DD68E69" w14:textId="77777777" w:rsidR="00AE3604" w:rsidRPr="0050601B" w:rsidRDefault="00AE3604" w:rsidP="00AE3604">
            <w:pPr>
              <w:widowControl w:val="0"/>
              <w:autoSpaceDE w:val="0"/>
              <w:autoSpaceDN w:val="0"/>
              <w:adjustRightInd w:val="0"/>
              <w:rPr>
                <w:ins w:id="1440" w:author="Borja Gonzalez" w:date="2017-09-28T17:49:00Z"/>
                <w:rFonts w:ascii="Monaco" w:hAnsi="Monaco" w:cs="Monaco"/>
                <w:noProof/>
                <w:sz w:val="20"/>
                <w:szCs w:val="20"/>
                <w:lang w:val="en-US"/>
                <w:rPrChange w:id="1441" w:author="Borja Gonzalez" w:date="2017-09-28T17:53:00Z">
                  <w:rPr>
                    <w:ins w:id="1442" w:author="Borja Gonzalez" w:date="2017-09-28T17:49:00Z"/>
                    <w:rFonts w:ascii="Monaco" w:hAnsi="Monaco" w:cs="Monaco"/>
                    <w:sz w:val="32"/>
                    <w:szCs w:val="32"/>
                    <w:lang w:val="en-US"/>
                  </w:rPr>
                </w:rPrChange>
              </w:rPr>
            </w:pPr>
            <w:ins w:id="1443" w:author="Borja Gonzalez" w:date="2017-09-28T17:49:00Z">
              <w:r w:rsidRPr="0050601B">
                <w:rPr>
                  <w:rFonts w:ascii="Monaco" w:hAnsi="Monaco" w:cs="Monaco"/>
                  <w:noProof/>
                  <w:sz w:val="20"/>
                  <w:szCs w:val="20"/>
                  <w:lang w:val="en-US"/>
                  <w:rPrChange w:id="1444"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445" w:author="Borja Gonzalez" w:date="2017-09-28T17:53:00Z">
                    <w:rPr>
                      <w:rFonts w:ascii="Monaco" w:hAnsi="Monaco" w:cs="Monaco"/>
                      <w:b/>
                      <w:bCs/>
                      <w:color w:val="000000"/>
                      <w:sz w:val="32"/>
                      <w:szCs w:val="32"/>
                      <w:lang w:val="en-US"/>
                    </w:rPr>
                  </w:rPrChange>
                </w:rPr>
                <w:t>});</w:t>
              </w:r>
            </w:ins>
          </w:p>
          <w:p w14:paraId="0B2245B0" w14:textId="77777777" w:rsidR="00AE3604" w:rsidRPr="0050601B" w:rsidRDefault="00AE3604" w:rsidP="00AE3604">
            <w:pPr>
              <w:widowControl w:val="0"/>
              <w:autoSpaceDE w:val="0"/>
              <w:autoSpaceDN w:val="0"/>
              <w:adjustRightInd w:val="0"/>
              <w:rPr>
                <w:ins w:id="1446" w:author="Borja Gonzalez" w:date="2017-09-28T17:49:00Z"/>
                <w:rFonts w:ascii="Monaco" w:hAnsi="Monaco" w:cs="Monaco"/>
                <w:noProof/>
                <w:sz w:val="20"/>
                <w:szCs w:val="20"/>
                <w:lang w:val="en-US"/>
                <w:rPrChange w:id="1447" w:author="Borja Gonzalez" w:date="2017-09-28T17:53:00Z">
                  <w:rPr>
                    <w:ins w:id="1448" w:author="Borja Gonzalez" w:date="2017-09-28T17:49:00Z"/>
                    <w:rFonts w:ascii="Monaco" w:hAnsi="Monaco" w:cs="Monaco"/>
                    <w:sz w:val="32"/>
                    <w:szCs w:val="32"/>
                    <w:lang w:val="en-US"/>
                  </w:rPr>
                </w:rPrChange>
              </w:rPr>
            </w:pPr>
          </w:p>
          <w:p w14:paraId="3CD827DC" w14:textId="77777777" w:rsidR="00AE3604" w:rsidRPr="0050601B" w:rsidRDefault="00AE3604" w:rsidP="00AE3604">
            <w:pPr>
              <w:widowControl w:val="0"/>
              <w:autoSpaceDE w:val="0"/>
              <w:autoSpaceDN w:val="0"/>
              <w:adjustRightInd w:val="0"/>
              <w:rPr>
                <w:ins w:id="1449" w:author="Borja Gonzalez" w:date="2017-09-28T17:49:00Z"/>
                <w:rFonts w:ascii="Monaco" w:hAnsi="Monaco" w:cs="Monaco"/>
                <w:noProof/>
                <w:sz w:val="20"/>
                <w:szCs w:val="20"/>
                <w:lang w:val="en-US"/>
                <w:rPrChange w:id="1450" w:author="Borja Gonzalez" w:date="2017-09-28T17:53:00Z">
                  <w:rPr>
                    <w:ins w:id="1451" w:author="Borja Gonzalez" w:date="2017-09-28T17:49:00Z"/>
                    <w:rFonts w:ascii="Monaco" w:hAnsi="Monaco" w:cs="Monaco"/>
                    <w:sz w:val="32"/>
                    <w:szCs w:val="32"/>
                    <w:lang w:val="en-US"/>
                  </w:rPr>
                </w:rPrChange>
              </w:rPr>
            </w:pPr>
            <w:ins w:id="1452" w:author="Borja Gonzalez" w:date="2017-09-28T17:49:00Z">
              <w:r w:rsidRPr="0050601B">
                <w:rPr>
                  <w:rFonts w:ascii="Monaco" w:hAnsi="Monaco" w:cs="Monaco"/>
                  <w:noProof/>
                  <w:sz w:val="20"/>
                  <w:szCs w:val="20"/>
                  <w:lang w:val="en-US"/>
                  <w:rPrChange w:id="1453" w:author="Borja Gonzalez" w:date="2017-09-28T17:53: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454" w:author="Borja Gonzalez" w:date="2017-09-28T17:53: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455"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56" w:author="Borja Gonzalez" w:date="2017-09-28T17:53:00Z">
                    <w:rPr>
                      <w:rFonts w:ascii="Monaco" w:hAnsi="Monaco" w:cs="Monaco"/>
                      <w:color w:val="000000"/>
                      <w:sz w:val="32"/>
                      <w:szCs w:val="32"/>
                      <w:lang w:val="en-US"/>
                    </w:rPr>
                  </w:rPrChange>
                </w:rPr>
                <w:t>data</w:t>
              </w:r>
              <w:r w:rsidRPr="0050601B">
                <w:rPr>
                  <w:rFonts w:ascii="Monaco" w:hAnsi="Monaco" w:cs="Monaco"/>
                  <w:noProof/>
                  <w:sz w:val="20"/>
                  <w:szCs w:val="20"/>
                  <w:lang w:val="en-US"/>
                  <w:rPrChange w:id="1457"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458"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459"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460"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461" w:author="Borja Gonzalez" w:date="2017-09-28T17:53:00Z">
                    <w:rPr>
                      <w:rFonts w:ascii="Monaco" w:hAnsi="Monaco" w:cs="Monaco"/>
                      <w:sz w:val="32"/>
                      <w:szCs w:val="32"/>
                      <w:lang w:val="en-US"/>
                    </w:rPr>
                  </w:rPrChange>
                </w:rPr>
                <w:t xml:space="preserve"> </w:t>
              </w:r>
            </w:ins>
          </w:p>
          <w:p w14:paraId="4B7E023B" w14:textId="77777777" w:rsidR="00AE3604" w:rsidRPr="0050601B" w:rsidRDefault="00AE3604" w:rsidP="00AE3604">
            <w:pPr>
              <w:widowControl w:val="0"/>
              <w:autoSpaceDE w:val="0"/>
              <w:autoSpaceDN w:val="0"/>
              <w:adjustRightInd w:val="0"/>
              <w:rPr>
                <w:ins w:id="1462" w:author="Borja Gonzalez" w:date="2017-09-28T17:49:00Z"/>
                <w:rFonts w:ascii="Monaco" w:hAnsi="Monaco" w:cs="Monaco"/>
                <w:noProof/>
                <w:sz w:val="20"/>
                <w:szCs w:val="20"/>
                <w:lang w:val="en-US"/>
                <w:rPrChange w:id="1463" w:author="Borja Gonzalez" w:date="2017-09-28T17:53:00Z">
                  <w:rPr>
                    <w:ins w:id="1464" w:author="Borja Gonzalez" w:date="2017-09-28T17:49:00Z"/>
                    <w:rFonts w:ascii="Monaco" w:hAnsi="Monaco" w:cs="Monaco"/>
                    <w:sz w:val="32"/>
                    <w:szCs w:val="32"/>
                    <w:lang w:val="en-US"/>
                  </w:rPr>
                </w:rPrChange>
              </w:rPr>
            </w:pPr>
            <w:ins w:id="1465" w:author="Borja Gonzalez" w:date="2017-09-28T17:49:00Z">
              <w:r w:rsidRPr="0050601B">
                <w:rPr>
                  <w:rFonts w:ascii="Monaco" w:hAnsi="Monaco" w:cs="Monaco"/>
                  <w:noProof/>
                  <w:sz w:val="20"/>
                  <w:szCs w:val="20"/>
                  <w:lang w:val="en-US"/>
                  <w:rPrChange w:id="1466" w:author="Borja Gonzalez" w:date="2017-09-28T17:53:00Z">
                    <w:rPr>
                      <w:rFonts w:ascii="Monaco" w:hAnsi="Monaco" w:cs="Monaco"/>
                      <w:sz w:val="32"/>
                      <w:szCs w:val="32"/>
                      <w:lang w:val="en-US"/>
                    </w:rPr>
                  </w:rPrChange>
                </w:rPr>
                <w:t xml:space="preserve">            </w:t>
              </w:r>
              <w:r w:rsidRPr="0050601B">
                <w:rPr>
                  <w:rFonts w:ascii="Monaco" w:hAnsi="Monaco" w:cs="Monaco"/>
                  <w:noProof/>
                  <w:sz w:val="20"/>
                  <w:szCs w:val="20"/>
                  <w:lang w:val="en-US"/>
                  <w:rPrChange w:id="1467" w:author="Borja Gonzalez" w:date="2017-09-28T17:53:00Z">
                    <w:rPr>
                      <w:rFonts w:ascii="Monaco" w:hAnsi="Monaco" w:cs="Monaco"/>
                      <w:sz w:val="32"/>
                      <w:szCs w:val="32"/>
                      <w:lang w:val="en-US"/>
                    </w:rPr>
                  </w:rPrChange>
                </w:rPr>
                <w:tab/>
              </w:r>
              <w:r w:rsidRPr="0050601B">
                <w:rPr>
                  <w:rFonts w:ascii="Monaco" w:hAnsi="Monaco" w:cs="Monaco"/>
                  <w:noProof/>
                  <w:color w:val="000000"/>
                  <w:sz w:val="20"/>
                  <w:szCs w:val="20"/>
                  <w:lang w:val="en-US"/>
                  <w:rPrChange w:id="1468" w:author="Borja Gonzalez" w:date="2017-09-28T17:53:00Z">
                    <w:rPr>
                      <w:rFonts w:ascii="Monaco" w:hAnsi="Monaco" w:cs="Monaco"/>
                      <w:color w:val="000000"/>
                      <w:sz w:val="32"/>
                      <w:szCs w:val="32"/>
                      <w:lang w:val="en-US"/>
                    </w:rPr>
                  </w:rPrChange>
                </w:rPr>
                <w:t>operacion</w:t>
              </w:r>
              <w:r w:rsidRPr="0050601B">
                <w:rPr>
                  <w:rFonts w:ascii="Monaco" w:hAnsi="Monaco" w:cs="Monaco"/>
                  <w:b/>
                  <w:bCs/>
                  <w:noProof/>
                  <w:color w:val="CE5C00"/>
                  <w:sz w:val="20"/>
                  <w:szCs w:val="20"/>
                  <w:lang w:val="en-US"/>
                  <w:rPrChange w:id="1469"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470" w:author="Borja Gonzalez" w:date="2017-09-28T17:53:00Z">
                    <w:rPr>
                      <w:rFonts w:ascii="Monaco" w:hAnsi="Monaco" w:cs="Monaco"/>
                      <w:sz w:val="32"/>
                      <w:szCs w:val="32"/>
                      <w:lang w:val="en-US"/>
                    </w:rPr>
                  </w:rPrChange>
                </w:rPr>
                <w:t xml:space="preserve"> </w:t>
              </w:r>
              <w:r w:rsidRPr="0050601B">
                <w:rPr>
                  <w:rFonts w:ascii="Monaco" w:hAnsi="Monaco" w:cs="Monaco"/>
                  <w:noProof/>
                  <w:color w:val="4E9A06"/>
                  <w:sz w:val="20"/>
                  <w:szCs w:val="20"/>
                  <w:lang w:val="en-US"/>
                  <w:rPrChange w:id="1471" w:author="Borja Gonzalez" w:date="2017-09-28T17:53:00Z">
                    <w:rPr>
                      <w:rFonts w:ascii="Monaco" w:hAnsi="Monaco" w:cs="Monaco"/>
                      <w:color w:val="4E9A06"/>
                      <w:sz w:val="32"/>
                      <w:szCs w:val="32"/>
                      <w:lang w:val="en-US"/>
                    </w:rPr>
                  </w:rPrChange>
                </w:rPr>
                <w:t>"Borrar paciente"</w:t>
              </w:r>
              <w:r w:rsidRPr="0050601B">
                <w:rPr>
                  <w:rFonts w:ascii="Monaco" w:hAnsi="Monaco" w:cs="Monaco"/>
                  <w:b/>
                  <w:bCs/>
                  <w:noProof/>
                  <w:color w:val="000000"/>
                  <w:sz w:val="20"/>
                  <w:szCs w:val="20"/>
                  <w:lang w:val="en-US"/>
                  <w:rPrChange w:id="1472"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473" w:author="Borja Gonzalez" w:date="2017-09-28T17:53:00Z">
                    <w:rPr>
                      <w:rFonts w:ascii="Monaco" w:hAnsi="Monaco" w:cs="Monaco"/>
                      <w:sz w:val="32"/>
                      <w:szCs w:val="32"/>
                      <w:lang w:val="en-US"/>
                    </w:rPr>
                  </w:rPrChange>
                </w:rPr>
                <w:t xml:space="preserve"> </w:t>
              </w:r>
            </w:ins>
          </w:p>
          <w:p w14:paraId="3C286D12" w14:textId="77777777" w:rsidR="00AE3604" w:rsidRPr="0050601B" w:rsidRDefault="00AE3604" w:rsidP="00AE3604">
            <w:pPr>
              <w:widowControl w:val="0"/>
              <w:autoSpaceDE w:val="0"/>
              <w:autoSpaceDN w:val="0"/>
              <w:adjustRightInd w:val="0"/>
              <w:rPr>
                <w:ins w:id="1474" w:author="Borja Gonzalez" w:date="2017-09-28T17:49:00Z"/>
                <w:rFonts w:ascii="Monaco" w:hAnsi="Monaco" w:cs="Monaco"/>
                <w:noProof/>
                <w:sz w:val="20"/>
                <w:szCs w:val="20"/>
                <w:lang w:val="en-US"/>
                <w:rPrChange w:id="1475" w:author="Borja Gonzalez" w:date="2017-09-28T17:53:00Z">
                  <w:rPr>
                    <w:ins w:id="1476" w:author="Borja Gonzalez" w:date="2017-09-28T17:49:00Z"/>
                    <w:rFonts w:ascii="Monaco" w:hAnsi="Monaco" w:cs="Monaco"/>
                    <w:sz w:val="32"/>
                    <w:szCs w:val="32"/>
                    <w:lang w:val="en-US"/>
                  </w:rPr>
                </w:rPrChange>
              </w:rPr>
            </w:pPr>
            <w:ins w:id="1477" w:author="Borja Gonzalez" w:date="2017-09-28T17:49:00Z">
              <w:r w:rsidRPr="0050601B">
                <w:rPr>
                  <w:rFonts w:ascii="Monaco" w:hAnsi="Monaco" w:cs="Monaco"/>
                  <w:noProof/>
                  <w:sz w:val="20"/>
                  <w:szCs w:val="20"/>
                  <w:lang w:val="en-US"/>
                  <w:rPrChange w:id="1478"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79" w:author="Borja Gonzalez" w:date="2017-09-28T17:53:00Z">
                    <w:rPr>
                      <w:rFonts w:ascii="Monaco" w:hAnsi="Monaco" w:cs="Monaco"/>
                      <w:color w:val="000000"/>
                      <w:sz w:val="32"/>
                      <w:szCs w:val="32"/>
                      <w:lang w:val="en-US"/>
                    </w:rPr>
                  </w:rPrChange>
                </w:rPr>
                <w:t>id</w:t>
              </w:r>
              <w:r w:rsidRPr="0050601B">
                <w:rPr>
                  <w:rFonts w:ascii="Monaco" w:hAnsi="Monaco" w:cs="Monaco"/>
                  <w:b/>
                  <w:bCs/>
                  <w:noProof/>
                  <w:color w:val="CE5C00"/>
                  <w:sz w:val="20"/>
                  <w:szCs w:val="20"/>
                  <w:lang w:val="en-US"/>
                  <w:rPrChange w:id="1480"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481"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82" w:author="Borja Gonzalez" w:date="2017-09-28T17:53:00Z">
                    <w:rPr>
                      <w:rFonts w:ascii="Monaco" w:hAnsi="Monaco" w:cs="Monaco"/>
                      <w:color w:val="000000"/>
                      <w:sz w:val="32"/>
                      <w:szCs w:val="32"/>
                      <w:lang w:val="en-US"/>
                    </w:rPr>
                  </w:rPrChange>
                </w:rPr>
                <w:t>N_p</w:t>
              </w:r>
              <w:r w:rsidRPr="0050601B">
                <w:rPr>
                  <w:rFonts w:ascii="Monaco" w:hAnsi="Monaco" w:cs="Monaco"/>
                  <w:b/>
                  <w:bCs/>
                  <w:noProof/>
                  <w:color w:val="000000"/>
                  <w:sz w:val="20"/>
                  <w:szCs w:val="20"/>
                  <w:lang w:val="en-US"/>
                  <w:rPrChange w:id="1483"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484" w:author="Borja Gonzalez" w:date="2017-09-28T17:53:00Z">
                    <w:rPr>
                      <w:rFonts w:ascii="Monaco" w:hAnsi="Monaco" w:cs="Monaco"/>
                      <w:sz w:val="32"/>
                      <w:szCs w:val="32"/>
                      <w:lang w:val="en-US"/>
                    </w:rPr>
                  </w:rPrChange>
                </w:rPr>
                <w:t xml:space="preserve">   </w:t>
              </w:r>
            </w:ins>
          </w:p>
          <w:p w14:paraId="75ED2AFF" w14:textId="77777777" w:rsidR="00AE3604" w:rsidRPr="0050601B" w:rsidRDefault="00AE3604" w:rsidP="00AE3604">
            <w:pPr>
              <w:widowControl w:val="0"/>
              <w:autoSpaceDE w:val="0"/>
              <w:autoSpaceDN w:val="0"/>
              <w:adjustRightInd w:val="0"/>
              <w:rPr>
                <w:ins w:id="1485" w:author="Borja Gonzalez" w:date="2017-09-28T17:49:00Z"/>
                <w:rFonts w:ascii="Monaco" w:hAnsi="Monaco" w:cs="Monaco"/>
                <w:noProof/>
                <w:sz w:val="20"/>
                <w:szCs w:val="20"/>
                <w:lang w:val="en-US"/>
                <w:rPrChange w:id="1486" w:author="Borja Gonzalez" w:date="2017-09-28T17:53:00Z">
                  <w:rPr>
                    <w:ins w:id="1487" w:author="Borja Gonzalez" w:date="2017-09-28T17:49:00Z"/>
                    <w:rFonts w:ascii="Monaco" w:hAnsi="Monaco" w:cs="Monaco"/>
                    <w:sz w:val="32"/>
                    <w:szCs w:val="32"/>
                    <w:lang w:val="en-US"/>
                  </w:rPr>
                </w:rPrChange>
              </w:rPr>
            </w:pPr>
            <w:ins w:id="1488" w:author="Borja Gonzalez" w:date="2017-09-28T17:49:00Z">
              <w:r w:rsidRPr="0050601B">
                <w:rPr>
                  <w:rFonts w:ascii="Monaco" w:hAnsi="Monaco" w:cs="Monaco"/>
                  <w:noProof/>
                  <w:sz w:val="20"/>
                  <w:szCs w:val="20"/>
                  <w:lang w:val="en-US"/>
                  <w:rPrChange w:id="1489"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90" w:author="Borja Gonzalez" w:date="2017-09-28T17:53:00Z">
                    <w:rPr>
                      <w:rFonts w:ascii="Monaco" w:hAnsi="Monaco" w:cs="Monaco"/>
                      <w:color w:val="000000"/>
                      <w:sz w:val="32"/>
                      <w:szCs w:val="32"/>
                      <w:lang w:val="en-US"/>
                    </w:rPr>
                  </w:rPrChange>
                </w:rPr>
                <w:t>n</w:t>
              </w:r>
              <w:r w:rsidRPr="0050601B">
                <w:rPr>
                  <w:rFonts w:ascii="Monaco" w:hAnsi="Monaco" w:cs="Monaco"/>
                  <w:b/>
                  <w:bCs/>
                  <w:noProof/>
                  <w:color w:val="CE5C00"/>
                  <w:sz w:val="20"/>
                  <w:szCs w:val="20"/>
                  <w:lang w:val="en-US"/>
                  <w:rPrChange w:id="1491"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492"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93" w:author="Borja Gonzalez" w:date="2017-09-28T17:53:00Z">
                    <w:rPr>
                      <w:rFonts w:ascii="Monaco" w:hAnsi="Monaco" w:cs="Monaco"/>
                      <w:color w:val="000000"/>
                      <w:sz w:val="32"/>
                      <w:szCs w:val="32"/>
                      <w:lang w:val="en-US"/>
                    </w:rPr>
                  </w:rPrChange>
                </w:rPr>
                <w:t>nombre</w:t>
              </w:r>
              <w:r w:rsidRPr="0050601B">
                <w:rPr>
                  <w:rFonts w:ascii="Monaco" w:hAnsi="Monaco" w:cs="Monaco"/>
                  <w:noProof/>
                  <w:sz w:val="20"/>
                  <w:szCs w:val="20"/>
                  <w:lang w:val="en-US"/>
                  <w:rPrChange w:id="1494" w:author="Borja Gonzalez" w:date="2017-09-28T17:53:00Z">
                    <w:rPr>
                      <w:rFonts w:ascii="Monaco" w:hAnsi="Monaco" w:cs="Monaco"/>
                      <w:sz w:val="32"/>
                      <w:szCs w:val="32"/>
                      <w:lang w:val="en-US"/>
                    </w:rPr>
                  </w:rPrChange>
                </w:rPr>
                <w:t xml:space="preserve">         </w:t>
              </w:r>
            </w:ins>
          </w:p>
          <w:p w14:paraId="26976236" w14:textId="77777777" w:rsidR="00AE3604" w:rsidRPr="0050601B" w:rsidRDefault="00AE3604" w:rsidP="00AE3604">
            <w:pPr>
              <w:widowControl w:val="0"/>
              <w:autoSpaceDE w:val="0"/>
              <w:autoSpaceDN w:val="0"/>
              <w:adjustRightInd w:val="0"/>
              <w:rPr>
                <w:ins w:id="1495" w:author="Borja Gonzalez" w:date="2017-09-28T17:49:00Z"/>
                <w:rFonts w:ascii="Monaco" w:hAnsi="Monaco" w:cs="Monaco"/>
                <w:noProof/>
                <w:sz w:val="20"/>
                <w:szCs w:val="20"/>
                <w:lang w:val="en-US"/>
                <w:rPrChange w:id="1496" w:author="Borja Gonzalez" w:date="2017-09-28T17:53:00Z">
                  <w:rPr>
                    <w:ins w:id="1497" w:author="Borja Gonzalez" w:date="2017-09-28T17:49:00Z"/>
                    <w:rFonts w:ascii="Monaco" w:hAnsi="Monaco" w:cs="Monaco"/>
                    <w:sz w:val="32"/>
                    <w:szCs w:val="32"/>
                    <w:lang w:val="en-US"/>
                  </w:rPr>
                </w:rPrChange>
              </w:rPr>
            </w:pPr>
            <w:ins w:id="1498" w:author="Borja Gonzalez" w:date="2017-09-28T17:49:00Z">
              <w:r w:rsidRPr="0050601B">
                <w:rPr>
                  <w:rFonts w:ascii="Monaco" w:hAnsi="Monaco" w:cs="Monaco"/>
                  <w:noProof/>
                  <w:sz w:val="20"/>
                  <w:szCs w:val="20"/>
                  <w:lang w:val="en-US"/>
                  <w:rPrChange w:id="1499"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500" w:author="Borja Gonzalez" w:date="2017-09-28T17:53:00Z">
                    <w:rPr>
                      <w:rFonts w:ascii="Monaco" w:hAnsi="Monaco" w:cs="Monaco"/>
                      <w:b/>
                      <w:bCs/>
                      <w:color w:val="000000"/>
                      <w:sz w:val="32"/>
                      <w:szCs w:val="32"/>
                      <w:lang w:val="en-US"/>
                    </w:rPr>
                  </w:rPrChange>
                </w:rPr>
                <w:t>}</w:t>
              </w:r>
            </w:ins>
          </w:p>
          <w:p w14:paraId="189F88E9" w14:textId="77777777" w:rsidR="00AE3604" w:rsidRPr="0050601B" w:rsidRDefault="00AE3604" w:rsidP="00AE3604">
            <w:pPr>
              <w:widowControl w:val="0"/>
              <w:autoSpaceDE w:val="0"/>
              <w:autoSpaceDN w:val="0"/>
              <w:adjustRightInd w:val="0"/>
              <w:rPr>
                <w:ins w:id="1501" w:author="Borja Gonzalez" w:date="2017-09-28T17:49:00Z"/>
                <w:rFonts w:ascii="Monaco" w:hAnsi="Monaco" w:cs="Monaco"/>
                <w:noProof/>
                <w:sz w:val="20"/>
                <w:szCs w:val="20"/>
                <w:lang w:val="en-US"/>
                <w:rPrChange w:id="1502" w:author="Borja Gonzalez" w:date="2017-09-28T17:53:00Z">
                  <w:rPr>
                    <w:ins w:id="1503" w:author="Borja Gonzalez" w:date="2017-09-28T17:49:00Z"/>
                    <w:rFonts w:ascii="Monaco" w:hAnsi="Monaco" w:cs="Monaco"/>
                    <w:sz w:val="32"/>
                    <w:szCs w:val="32"/>
                    <w:lang w:val="en-US"/>
                  </w:rPr>
                </w:rPrChange>
              </w:rPr>
            </w:pPr>
            <w:ins w:id="1504" w:author="Borja Gonzalez" w:date="2017-09-28T17:49:00Z">
              <w:r w:rsidRPr="0050601B">
                <w:rPr>
                  <w:rFonts w:ascii="Monaco" w:hAnsi="Monaco" w:cs="Monaco"/>
                  <w:noProof/>
                  <w:sz w:val="20"/>
                  <w:szCs w:val="20"/>
                  <w:lang w:val="en-US"/>
                  <w:rPrChange w:id="1505"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06" w:author="Borja Gonzalez" w:date="2017-09-28T17:53: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507"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08" w:author="Borja Gonzalez" w:date="2017-09-28T17:53:00Z">
                    <w:rPr>
                      <w:rFonts w:ascii="Monaco" w:hAnsi="Monaco" w:cs="Monaco"/>
                      <w:color w:val="000000"/>
                      <w:sz w:val="32"/>
                      <w:szCs w:val="32"/>
                      <w:lang w:val="en-US"/>
                    </w:rPr>
                  </w:rPrChange>
                </w:rPr>
                <w:t>send</w:t>
              </w:r>
              <w:r w:rsidRPr="0050601B">
                <w:rPr>
                  <w:rFonts w:ascii="Monaco" w:hAnsi="Monaco" w:cs="Monaco"/>
                  <w:b/>
                  <w:bCs/>
                  <w:noProof/>
                  <w:color w:val="000000"/>
                  <w:sz w:val="20"/>
                  <w:szCs w:val="20"/>
                  <w:lang w:val="en-US"/>
                  <w:rPrChange w:id="1509"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10" w:author="Borja Gonzalez" w:date="2017-09-28T17:53: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1511"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12" w:author="Borja Gonzalez" w:date="2017-09-28T17:53:00Z">
                    <w:rPr>
                      <w:rFonts w:ascii="Monaco" w:hAnsi="Monaco" w:cs="Monaco"/>
                      <w:color w:val="000000"/>
                      <w:sz w:val="32"/>
                      <w:szCs w:val="32"/>
                      <w:lang w:val="en-US"/>
                    </w:rPr>
                  </w:rPrChange>
                </w:rPr>
                <w:t>stringify</w:t>
              </w:r>
              <w:r w:rsidRPr="0050601B">
                <w:rPr>
                  <w:rFonts w:ascii="Monaco" w:hAnsi="Monaco" w:cs="Monaco"/>
                  <w:b/>
                  <w:bCs/>
                  <w:noProof/>
                  <w:color w:val="000000"/>
                  <w:sz w:val="20"/>
                  <w:szCs w:val="20"/>
                  <w:lang w:val="en-US"/>
                  <w:rPrChange w:id="1513"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14" w:author="Borja Gonzalez" w:date="2017-09-28T17:53: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515" w:author="Borja Gonzalez" w:date="2017-09-28T17:53:00Z">
                    <w:rPr>
                      <w:rFonts w:ascii="Monaco" w:hAnsi="Monaco" w:cs="Monaco"/>
                      <w:b/>
                      <w:bCs/>
                      <w:color w:val="000000"/>
                      <w:sz w:val="32"/>
                      <w:szCs w:val="32"/>
                      <w:lang w:val="en-US"/>
                    </w:rPr>
                  </w:rPrChange>
                </w:rPr>
                <w:t>));</w:t>
              </w:r>
            </w:ins>
          </w:p>
          <w:p w14:paraId="3B541D93" w14:textId="77777777" w:rsidR="00AE3604" w:rsidRPr="0050601B" w:rsidRDefault="00AE3604" w:rsidP="00AE3604">
            <w:pPr>
              <w:widowControl w:val="0"/>
              <w:autoSpaceDE w:val="0"/>
              <w:autoSpaceDN w:val="0"/>
              <w:adjustRightInd w:val="0"/>
              <w:rPr>
                <w:ins w:id="1516" w:author="Borja Gonzalez" w:date="2017-09-28T17:49:00Z"/>
                <w:rFonts w:ascii="Monaco" w:hAnsi="Monaco" w:cs="Monaco"/>
                <w:noProof/>
                <w:sz w:val="20"/>
                <w:szCs w:val="20"/>
                <w:lang w:val="en-US"/>
                <w:rPrChange w:id="1517" w:author="Borja Gonzalez" w:date="2017-09-28T17:53:00Z">
                  <w:rPr>
                    <w:ins w:id="1518" w:author="Borja Gonzalez" w:date="2017-09-28T17:49:00Z"/>
                    <w:rFonts w:ascii="Monaco" w:hAnsi="Monaco" w:cs="Monaco"/>
                    <w:sz w:val="32"/>
                    <w:szCs w:val="32"/>
                    <w:lang w:val="en-US"/>
                  </w:rPr>
                </w:rPrChange>
              </w:rPr>
            </w:pPr>
            <w:ins w:id="1519" w:author="Borja Gonzalez" w:date="2017-09-28T17:49:00Z">
              <w:r w:rsidRPr="0050601B">
                <w:rPr>
                  <w:rFonts w:ascii="Monaco" w:hAnsi="Monaco" w:cs="Monaco"/>
                  <w:noProof/>
                  <w:sz w:val="20"/>
                  <w:szCs w:val="20"/>
                  <w:lang w:val="en-US"/>
                  <w:rPrChange w:id="1520"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21" w:author="Borja Gonzalez" w:date="2017-09-28T17:53: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522"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23" w:author="Borja Gonzalez" w:date="2017-09-28T17:53: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524"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525" w:author="Borja Gonzalez" w:date="2017-09-28T17:53:00Z">
                    <w:rPr>
                      <w:rFonts w:ascii="Monaco" w:hAnsi="Monaco" w:cs="Monaco"/>
                      <w:color w:val="4E9A06"/>
                      <w:sz w:val="32"/>
                      <w:szCs w:val="32"/>
                      <w:lang w:val="en-US"/>
                    </w:rPr>
                  </w:rPrChange>
                </w:rPr>
                <w:t>"Solicitud para borrar paciente: ("</w:t>
              </w:r>
              <w:r w:rsidRPr="0050601B">
                <w:rPr>
                  <w:rFonts w:ascii="Monaco" w:hAnsi="Monaco" w:cs="Monaco"/>
                  <w:b/>
                  <w:bCs/>
                  <w:noProof/>
                  <w:color w:val="CE5C00"/>
                  <w:sz w:val="20"/>
                  <w:szCs w:val="20"/>
                  <w:lang w:val="en-US"/>
                  <w:rPrChange w:id="1526" w:author="Borja Gonzalez" w:date="2017-09-28T17:53:00Z">
                    <w:rPr>
                      <w:rFonts w:ascii="Monaco" w:hAnsi="Monaco" w:cs="Monaco"/>
                      <w:b/>
                      <w:bCs/>
                      <w:color w:val="CE5C00"/>
                      <w:sz w:val="32"/>
                      <w:szCs w:val="32"/>
                      <w:lang w:val="en-US"/>
                    </w:rPr>
                  </w:rPrChange>
                </w:rPr>
                <w:t>+</w:t>
              </w:r>
              <w:r w:rsidRPr="0050601B">
                <w:rPr>
                  <w:rFonts w:ascii="Monaco" w:hAnsi="Monaco" w:cs="Monaco"/>
                  <w:noProof/>
                  <w:color w:val="000000"/>
                  <w:sz w:val="20"/>
                  <w:szCs w:val="20"/>
                  <w:lang w:val="en-US"/>
                  <w:rPrChange w:id="1527" w:author="Borja Gonzalez" w:date="2017-09-28T17:53: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528"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29" w:author="Borja Gonzalez" w:date="2017-09-28T17:53:00Z">
                    <w:rPr>
                      <w:rFonts w:ascii="Monaco" w:hAnsi="Monaco" w:cs="Monaco"/>
                      <w:color w:val="000000"/>
                      <w:sz w:val="32"/>
                      <w:szCs w:val="32"/>
                      <w:lang w:val="en-US"/>
                    </w:rPr>
                  </w:rPrChange>
                </w:rPr>
                <w:t>n</w:t>
              </w:r>
              <w:r w:rsidRPr="0050601B">
                <w:rPr>
                  <w:rFonts w:ascii="Monaco" w:hAnsi="Monaco" w:cs="Monaco"/>
                  <w:b/>
                  <w:bCs/>
                  <w:noProof/>
                  <w:color w:val="CE5C00"/>
                  <w:sz w:val="20"/>
                  <w:szCs w:val="20"/>
                  <w:lang w:val="en-US"/>
                  <w:rPrChange w:id="1530" w:author="Borja Gonzalez" w:date="2017-09-28T17:53:00Z">
                    <w:rPr>
                      <w:rFonts w:ascii="Monaco" w:hAnsi="Monaco" w:cs="Monaco"/>
                      <w:b/>
                      <w:bCs/>
                      <w:color w:val="CE5C00"/>
                      <w:sz w:val="32"/>
                      <w:szCs w:val="32"/>
                      <w:lang w:val="en-US"/>
                    </w:rPr>
                  </w:rPrChange>
                </w:rPr>
                <w:t>+</w:t>
              </w:r>
              <w:r w:rsidRPr="0050601B">
                <w:rPr>
                  <w:rFonts w:ascii="Monaco" w:hAnsi="Monaco" w:cs="Monaco"/>
                  <w:noProof/>
                  <w:color w:val="4E9A06"/>
                  <w:sz w:val="20"/>
                  <w:szCs w:val="20"/>
                  <w:lang w:val="en-US"/>
                  <w:rPrChange w:id="1531" w:author="Borja Gonzalez" w:date="2017-09-28T17:53:00Z">
                    <w:rPr>
                      <w:rFonts w:ascii="Monaco" w:hAnsi="Monaco" w:cs="Monaco"/>
                      <w:color w:val="4E9A06"/>
                      <w:sz w:val="32"/>
                      <w:szCs w:val="32"/>
                      <w:lang w:val="en-US"/>
                    </w:rPr>
                  </w:rPrChange>
                </w:rPr>
                <w:t>") enviada"</w:t>
              </w:r>
              <w:r w:rsidRPr="0050601B">
                <w:rPr>
                  <w:rFonts w:ascii="Monaco" w:hAnsi="Monaco" w:cs="Monaco"/>
                  <w:b/>
                  <w:bCs/>
                  <w:noProof/>
                  <w:color w:val="000000"/>
                  <w:sz w:val="20"/>
                  <w:szCs w:val="20"/>
                  <w:lang w:val="en-US"/>
                  <w:rPrChange w:id="1532" w:author="Borja Gonzalez" w:date="2017-09-28T17:53:00Z">
                    <w:rPr>
                      <w:rFonts w:ascii="Monaco" w:hAnsi="Monaco" w:cs="Monaco"/>
                      <w:b/>
                      <w:bCs/>
                      <w:color w:val="000000"/>
                      <w:sz w:val="32"/>
                      <w:szCs w:val="32"/>
                      <w:lang w:val="en-US"/>
                    </w:rPr>
                  </w:rPrChange>
                </w:rPr>
                <w:t>);</w:t>
              </w:r>
            </w:ins>
          </w:p>
          <w:p w14:paraId="24FF5C75" w14:textId="77777777" w:rsidR="00AE3604" w:rsidRPr="0050601B" w:rsidRDefault="00AE3604" w:rsidP="00AE3604">
            <w:pPr>
              <w:widowControl w:val="0"/>
              <w:autoSpaceDE w:val="0"/>
              <w:autoSpaceDN w:val="0"/>
              <w:adjustRightInd w:val="0"/>
              <w:rPr>
                <w:ins w:id="1533" w:author="Borja Gonzalez" w:date="2017-09-28T17:49:00Z"/>
                <w:rFonts w:ascii="Monaco" w:hAnsi="Monaco" w:cs="Monaco"/>
                <w:noProof/>
                <w:sz w:val="20"/>
                <w:szCs w:val="20"/>
                <w:lang w:val="en-US"/>
                <w:rPrChange w:id="1534" w:author="Borja Gonzalez" w:date="2017-09-28T17:53:00Z">
                  <w:rPr>
                    <w:ins w:id="1535" w:author="Borja Gonzalez" w:date="2017-09-28T17:49:00Z"/>
                    <w:rFonts w:ascii="Monaco" w:hAnsi="Monaco" w:cs="Monaco"/>
                    <w:sz w:val="32"/>
                    <w:szCs w:val="32"/>
                    <w:lang w:val="en-US"/>
                  </w:rPr>
                </w:rPrChange>
              </w:rPr>
            </w:pPr>
            <w:ins w:id="1536" w:author="Borja Gonzalez" w:date="2017-09-28T17:49:00Z">
              <w:r w:rsidRPr="0050601B">
                <w:rPr>
                  <w:rFonts w:ascii="Monaco" w:hAnsi="Monaco" w:cs="Monaco"/>
                  <w:noProof/>
                  <w:sz w:val="20"/>
                  <w:szCs w:val="20"/>
                  <w:lang w:val="en-US"/>
                  <w:rPrChange w:id="1537"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538" w:author="Borja Gonzalez" w:date="2017-09-28T17:53:00Z">
                    <w:rPr>
                      <w:rFonts w:ascii="Monaco" w:hAnsi="Monaco" w:cs="Monaco"/>
                      <w:b/>
                      <w:bCs/>
                      <w:color w:val="000000"/>
                      <w:sz w:val="32"/>
                      <w:szCs w:val="32"/>
                      <w:lang w:val="en-US"/>
                    </w:rPr>
                  </w:rPrChange>
                </w:rPr>
                <w:t>}</w:t>
              </w:r>
            </w:ins>
          </w:p>
          <w:p w14:paraId="738AB5FD" w14:textId="77777777" w:rsidR="00AE3604" w:rsidRPr="0050601B" w:rsidRDefault="00AE3604" w:rsidP="00AE3604">
            <w:pPr>
              <w:widowControl w:val="0"/>
              <w:autoSpaceDE w:val="0"/>
              <w:autoSpaceDN w:val="0"/>
              <w:adjustRightInd w:val="0"/>
              <w:rPr>
                <w:ins w:id="1539" w:author="Borja Gonzalez" w:date="2017-09-28T17:49:00Z"/>
                <w:rFonts w:ascii="Monaco" w:hAnsi="Monaco" w:cs="Monaco"/>
                <w:noProof/>
                <w:sz w:val="20"/>
                <w:szCs w:val="20"/>
                <w:lang w:val="en-US"/>
                <w:rPrChange w:id="1540" w:author="Borja Gonzalez" w:date="2017-09-28T17:53:00Z">
                  <w:rPr>
                    <w:ins w:id="1541" w:author="Borja Gonzalez" w:date="2017-09-28T17:49:00Z"/>
                    <w:rFonts w:ascii="Monaco" w:hAnsi="Monaco" w:cs="Monaco"/>
                    <w:sz w:val="32"/>
                    <w:szCs w:val="32"/>
                    <w:lang w:val="en-US"/>
                  </w:rPr>
                </w:rPrChange>
              </w:rPr>
            </w:pPr>
            <w:ins w:id="1542" w:author="Borja Gonzalez" w:date="2017-09-28T17:49:00Z">
              <w:r w:rsidRPr="0050601B">
                <w:rPr>
                  <w:rFonts w:ascii="Monaco" w:hAnsi="Monaco" w:cs="Monaco"/>
                  <w:noProof/>
                  <w:sz w:val="20"/>
                  <w:szCs w:val="20"/>
                  <w:lang w:val="en-US"/>
                  <w:rPrChange w:id="1543" w:author="Borja Gonzalez" w:date="2017-09-28T17:53: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544" w:author="Borja Gonzalez" w:date="2017-09-28T17:53:00Z">
                    <w:rPr>
                      <w:rFonts w:ascii="Monaco" w:hAnsi="Monaco" w:cs="Monaco"/>
                      <w:b/>
                      <w:bCs/>
                      <w:color w:val="204A87"/>
                      <w:sz w:val="32"/>
                      <w:szCs w:val="32"/>
                      <w:lang w:val="en-US"/>
                    </w:rPr>
                  </w:rPrChange>
                </w:rPr>
                <w:t>else</w:t>
              </w:r>
              <w:r w:rsidRPr="0050601B">
                <w:rPr>
                  <w:rFonts w:ascii="Monaco" w:hAnsi="Monaco" w:cs="Monaco"/>
                  <w:b/>
                  <w:bCs/>
                  <w:noProof/>
                  <w:color w:val="000000"/>
                  <w:sz w:val="20"/>
                  <w:szCs w:val="20"/>
                  <w:lang w:val="en-US"/>
                  <w:rPrChange w:id="1545" w:author="Borja Gonzalez" w:date="2017-09-28T17:53:00Z">
                    <w:rPr>
                      <w:rFonts w:ascii="Monaco" w:hAnsi="Monaco" w:cs="Monaco"/>
                      <w:b/>
                      <w:bCs/>
                      <w:color w:val="000000"/>
                      <w:sz w:val="32"/>
                      <w:szCs w:val="32"/>
                      <w:lang w:val="en-US"/>
                    </w:rPr>
                  </w:rPrChange>
                </w:rPr>
                <w:t>{</w:t>
              </w:r>
            </w:ins>
          </w:p>
          <w:p w14:paraId="2B74A1AC" w14:textId="77777777" w:rsidR="00AE3604" w:rsidRPr="0050601B" w:rsidRDefault="00AE3604" w:rsidP="00AE3604">
            <w:pPr>
              <w:widowControl w:val="0"/>
              <w:autoSpaceDE w:val="0"/>
              <w:autoSpaceDN w:val="0"/>
              <w:adjustRightInd w:val="0"/>
              <w:rPr>
                <w:ins w:id="1546" w:author="Borja Gonzalez" w:date="2017-09-28T17:49:00Z"/>
                <w:rFonts w:ascii="Monaco" w:hAnsi="Monaco" w:cs="Monaco"/>
                <w:noProof/>
                <w:sz w:val="20"/>
                <w:szCs w:val="20"/>
                <w:lang w:val="en-US"/>
                <w:rPrChange w:id="1547" w:author="Borja Gonzalez" w:date="2017-09-28T17:53:00Z">
                  <w:rPr>
                    <w:ins w:id="1548" w:author="Borja Gonzalez" w:date="2017-09-28T17:49:00Z"/>
                    <w:rFonts w:ascii="Monaco" w:hAnsi="Monaco" w:cs="Monaco"/>
                    <w:sz w:val="32"/>
                    <w:szCs w:val="32"/>
                    <w:lang w:val="en-US"/>
                  </w:rPr>
                </w:rPrChange>
              </w:rPr>
            </w:pPr>
            <w:ins w:id="1549" w:author="Borja Gonzalez" w:date="2017-09-28T17:49:00Z">
              <w:r w:rsidRPr="0050601B">
                <w:rPr>
                  <w:rFonts w:ascii="Monaco" w:hAnsi="Monaco" w:cs="Monaco"/>
                  <w:noProof/>
                  <w:sz w:val="20"/>
                  <w:szCs w:val="20"/>
                  <w:lang w:val="en-US"/>
                  <w:rPrChange w:id="1550"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51" w:author="Borja Gonzalez" w:date="2017-09-28T17:53: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552"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53" w:author="Borja Gonzalez" w:date="2017-09-28T17:53: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554"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555" w:author="Borja Gonzalez" w:date="2017-09-28T17:53:00Z">
                    <w:rPr>
                      <w:rFonts w:ascii="Monaco" w:hAnsi="Monaco" w:cs="Monaco"/>
                      <w:color w:val="4E9A06"/>
                      <w:sz w:val="32"/>
                      <w:szCs w:val="32"/>
                      <w:lang w:val="en-US"/>
                    </w:rPr>
                  </w:rPrChange>
                </w:rPr>
                <w:t>"Datos no borrados"</w:t>
              </w:r>
              <w:r w:rsidRPr="0050601B">
                <w:rPr>
                  <w:rFonts w:ascii="Monaco" w:hAnsi="Monaco" w:cs="Monaco"/>
                  <w:b/>
                  <w:bCs/>
                  <w:noProof/>
                  <w:color w:val="000000"/>
                  <w:sz w:val="20"/>
                  <w:szCs w:val="20"/>
                  <w:lang w:val="en-US"/>
                  <w:rPrChange w:id="1556" w:author="Borja Gonzalez" w:date="2017-09-28T17:53:00Z">
                    <w:rPr>
                      <w:rFonts w:ascii="Monaco" w:hAnsi="Monaco" w:cs="Monaco"/>
                      <w:b/>
                      <w:bCs/>
                      <w:color w:val="000000"/>
                      <w:sz w:val="32"/>
                      <w:szCs w:val="32"/>
                      <w:lang w:val="en-US"/>
                    </w:rPr>
                  </w:rPrChange>
                </w:rPr>
                <w:t>);</w:t>
              </w:r>
            </w:ins>
          </w:p>
          <w:p w14:paraId="346B1994" w14:textId="77777777" w:rsidR="00AE3604" w:rsidRPr="0050601B" w:rsidRDefault="00AE3604" w:rsidP="00AE3604">
            <w:pPr>
              <w:widowControl w:val="0"/>
              <w:autoSpaceDE w:val="0"/>
              <w:autoSpaceDN w:val="0"/>
              <w:adjustRightInd w:val="0"/>
              <w:rPr>
                <w:ins w:id="1557" w:author="Borja Gonzalez" w:date="2017-09-28T17:49:00Z"/>
                <w:rFonts w:ascii="Monaco" w:hAnsi="Monaco" w:cs="Monaco"/>
                <w:noProof/>
                <w:sz w:val="20"/>
                <w:szCs w:val="20"/>
                <w:lang w:val="en-US"/>
                <w:rPrChange w:id="1558" w:author="Borja Gonzalez" w:date="2017-09-28T17:53:00Z">
                  <w:rPr>
                    <w:ins w:id="1559" w:author="Borja Gonzalez" w:date="2017-09-28T17:49:00Z"/>
                    <w:rFonts w:ascii="Monaco" w:hAnsi="Monaco" w:cs="Monaco"/>
                    <w:sz w:val="32"/>
                    <w:szCs w:val="32"/>
                    <w:lang w:val="en-US"/>
                  </w:rPr>
                </w:rPrChange>
              </w:rPr>
            </w:pPr>
            <w:ins w:id="1560" w:author="Borja Gonzalez" w:date="2017-09-28T17:49:00Z">
              <w:r w:rsidRPr="0050601B">
                <w:rPr>
                  <w:rFonts w:ascii="Monaco" w:hAnsi="Monaco" w:cs="Monaco"/>
                  <w:noProof/>
                  <w:sz w:val="20"/>
                  <w:szCs w:val="20"/>
                  <w:lang w:val="en-US"/>
                  <w:rPrChange w:id="1561"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562" w:author="Borja Gonzalez" w:date="2017-09-28T17:53:00Z">
                    <w:rPr>
                      <w:rFonts w:ascii="Monaco" w:hAnsi="Monaco" w:cs="Monaco"/>
                      <w:b/>
                      <w:bCs/>
                      <w:color w:val="000000"/>
                      <w:sz w:val="32"/>
                      <w:szCs w:val="32"/>
                      <w:lang w:val="en-US"/>
                    </w:rPr>
                  </w:rPrChange>
                </w:rPr>
                <w:t>}</w:t>
              </w:r>
            </w:ins>
          </w:p>
          <w:p w14:paraId="0BC1114B" w14:textId="77777777" w:rsidR="00AE3604" w:rsidRPr="0050601B" w:rsidRDefault="00AE3604" w:rsidP="00AE3604">
            <w:pPr>
              <w:widowControl w:val="0"/>
              <w:autoSpaceDE w:val="0"/>
              <w:autoSpaceDN w:val="0"/>
              <w:adjustRightInd w:val="0"/>
              <w:rPr>
                <w:ins w:id="1563" w:author="Borja Gonzalez" w:date="2017-09-28T17:49:00Z"/>
                <w:rFonts w:ascii="Monaco" w:hAnsi="Monaco" w:cs="Monaco"/>
                <w:noProof/>
                <w:sz w:val="20"/>
                <w:szCs w:val="20"/>
                <w:lang w:val="en-US"/>
                <w:rPrChange w:id="1564" w:author="Borja Gonzalez" w:date="2017-09-28T17:53:00Z">
                  <w:rPr>
                    <w:ins w:id="1565" w:author="Borja Gonzalez" w:date="2017-09-28T17:49:00Z"/>
                    <w:rFonts w:ascii="Monaco" w:hAnsi="Monaco" w:cs="Monaco"/>
                    <w:sz w:val="32"/>
                    <w:szCs w:val="32"/>
                    <w:lang w:val="en-US"/>
                  </w:rPr>
                </w:rPrChange>
              </w:rPr>
            </w:pPr>
            <w:ins w:id="1566" w:author="Borja Gonzalez" w:date="2017-09-28T17:49:00Z">
              <w:r w:rsidRPr="0050601B">
                <w:rPr>
                  <w:rFonts w:ascii="Monaco" w:hAnsi="Monaco" w:cs="Monaco"/>
                  <w:b/>
                  <w:bCs/>
                  <w:noProof/>
                  <w:color w:val="000000"/>
                  <w:sz w:val="20"/>
                  <w:szCs w:val="20"/>
                  <w:lang w:val="en-US"/>
                  <w:rPrChange w:id="1567" w:author="Borja Gonzalez" w:date="2017-09-28T17:53:00Z">
                    <w:rPr>
                      <w:rFonts w:ascii="Monaco" w:hAnsi="Monaco" w:cs="Monaco"/>
                      <w:b/>
                      <w:bCs/>
                      <w:color w:val="000000"/>
                      <w:sz w:val="32"/>
                      <w:szCs w:val="32"/>
                      <w:lang w:val="en-US"/>
                    </w:rPr>
                  </w:rPrChange>
                </w:rPr>
                <w:t>}</w:t>
              </w:r>
            </w:ins>
          </w:p>
          <w:p w14:paraId="44532417" w14:textId="77777777" w:rsidR="00AE3604" w:rsidRDefault="00AE3604" w:rsidP="003066E2">
            <w:pPr>
              <w:rPr>
                <w:ins w:id="1568" w:author="Borja Gonzalez" w:date="2017-09-28T17:49:00Z"/>
              </w:rPr>
            </w:pPr>
          </w:p>
        </w:tc>
      </w:tr>
    </w:tbl>
    <w:p w14:paraId="073329F2" w14:textId="2528514D" w:rsidR="00DC2D8F" w:rsidRDefault="00DC2D8F" w:rsidP="003066E2"/>
    <w:p w14:paraId="376CAA06" w14:textId="77777777" w:rsidR="00D93C51" w:rsidRDefault="00D93C51" w:rsidP="003066E2"/>
    <w:p w14:paraId="39144469" w14:textId="599138AD" w:rsidR="00DF2E7D" w:rsidRDefault="00D93C51" w:rsidP="00DF2E7D">
      <w:r>
        <w:t>En este caso le salta un mensaje de confirmación al usuario para asegurar que quiera borrar al paciente y sus datos de movimientos asociados. Si confirma la operación se establecerá un websocket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0927581C" w:rsidR="00616503" w:rsidRDefault="00616503" w:rsidP="00DF2E7D">
      <w:r>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el servidor manda un mensaje que el cliente recibe y le sirve para saber cuando tiene que actualizar el contenido de la tabla.</w:t>
      </w:r>
    </w:p>
    <w:p w14:paraId="09970ED2" w14:textId="77777777" w:rsidR="009C33EB" w:rsidRDefault="009C33EB" w:rsidP="00DF2E7D"/>
    <w:p w14:paraId="6C798B41" w14:textId="77777777" w:rsidR="0050601B" w:rsidRDefault="009C33EB" w:rsidP="00DF2E7D">
      <w:pPr>
        <w:rPr>
          <w:ins w:id="1569" w:author="Borja Gonzalez" w:date="2017-09-28T17:54:00Z"/>
        </w:rPr>
      </w:pPr>
      <w:del w:id="1570" w:author="Borja Gonzalez" w:date="2017-09-28T17:54:00Z">
        <w:r w:rsidDel="0050601B">
          <w:rPr>
            <w:noProof/>
            <w:lang w:val="en-US"/>
          </w:rPr>
          <w:drawing>
            <wp:inline distT="0" distB="0" distL="0" distR="0" wp14:anchorId="5BFA49C1" wp14:editId="442C3FDA">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50601B" w14:paraId="0A506754" w14:textId="77777777" w:rsidTr="0050601B">
        <w:trPr>
          <w:ins w:id="1571" w:author="Borja Gonzalez" w:date="2017-09-28T17:54:00Z"/>
        </w:trPr>
        <w:tc>
          <w:tcPr>
            <w:tcW w:w="8856" w:type="dxa"/>
          </w:tcPr>
          <w:p w14:paraId="133569B2" w14:textId="77777777" w:rsidR="0050601B" w:rsidRPr="0050601B" w:rsidRDefault="0050601B" w:rsidP="0050601B">
            <w:pPr>
              <w:widowControl w:val="0"/>
              <w:autoSpaceDE w:val="0"/>
              <w:autoSpaceDN w:val="0"/>
              <w:adjustRightInd w:val="0"/>
              <w:rPr>
                <w:ins w:id="1572" w:author="Borja Gonzalez" w:date="2017-09-28T17:54:00Z"/>
                <w:rFonts w:ascii="Monaco" w:hAnsi="Monaco" w:cs="Monaco"/>
                <w:noProof/>
                <w:sz w:val="20"/>
                <w:szCs w:val="20"/>
                <w:lang w:val="en-US"/>
                <w:rPrChange w:id="1573" w:author="Borja Gonzalez" w:date="2017-09-28T17:54:00Z">
                  <w:rPr>
                    <w:ins w:id="1574" w:author="Borja Gonzalez" w:date="2017-09-28T17:54:00Z"/>
                    <w:rFonts w:ascii="Monaco" w:hAnsi="Monaco" w:cs="Monaco"/>
                    <w:sz w:val="32"/>
                    <w:szCs w:val="32"/>
                    <w:lang w:val="en-US"/>
                  </w:rPr>
                </w:rPrChange>
              </w:rPr>
            </w:pPr>
            <w:ins w:id="1575" w:author="Borja Gonzalez" w:date="2017-09-28T17:54:00Z">
              <w:r w:rsidRPr="0050601B">
                <w:rPr>
                  <w:rFonts w:ascii="Monaco" w:hAnsi="Monaco" w:cs="Monaco"/>
                  <w:b/>
                  <w:bCs/>
                  <w:noProof/>
                  <w:color w:val="204A87"/>
                  <w:sz w:val="20"/>
                  <w:szCs w:val="20"/>
                  <w:lang w:val="en-US"/>
                  <w:rPrChange w:id="1576" w:author="Borja Gonzalez" w:date="2017-09-28T17:54: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577" w:author="Borja Gonzalez" w:date="2017-09-28T17:54: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78" w:author="Borja Gonzalez" w:date="2017-09-28T17:54:00Z">
                    <w:rPr>
                      <w:rFonts w:ascii="Monaco" w:hAnsi="Monaco" w:cs="Monaco"/>
                      <w:color w:val="000000"/>
                      <w:sz w:val="32"/>
                      <w:szCs w:val="32"/>
                      <w:lang w:val="en-US"/>
                    </w:rPr>
                  </w:rPrChange>
                </w:rPr>
                <w:t>socket</w:t>
              </w:r>
              <w:r w:rsidRPr="0050601B">
                <w:rPr>
                  <w:rFonts w:ascii="Monaco" w:hAnsi="Monaco" w:cs="Monaco"/>
                  <w:noProof/>
                  <w:sz w:val="20"/>
                  <w:szCs w:val="20"/>
                  <w:lang w:val="en-US"/>
                  <w:rPrChange w:id="1579" w:author="Borja Gonzalez" w:date="2017-09-28T17:54: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580" w:author="Borja Gonzalez" w:date="2017-09-28T17:54:00Z">
                    <w:rPr>
                      <w:rFonts w:ascii="Monaco" w:hAnsi="Monaco" w:cs="Monaco"/>
                      <w:b/>
                      <w:bCs/>
                      <w:color w:val="CE5C00"/>
                      <w:sz w:val="32"/>
                      <w:szCs w:val="32"/>
                      <w:lang w:val="en-US"/>
                    </w:rPr>
                  </w:rPrChange>
                </w:rPr>
                <w:t>=</w:t>
              </w:r>
              <w:r w:rsidRPr="0050601B">
                <w:rPr>
                  <w:rFonts w:ascii="Monaco" w:hAnsi="Monaco" w:cs="Monaco"/>
                  <w:noProof/>
                  <w:sz w:val="20"/>
                  <w:szCs w:val="20"/>
                  <w:lang w:val="en-US"/>
                  <w:rPrChange w:id="1581" w:author="Borja Gonzalez" w:date="2017-09-28T17:54: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82" w:author="Borja Gonzalez" w:date="2017-09-28T17:54:00Z">
                    <w:rPr>
                      <w:rFonts w:ascii="Monaco" w:hAnsi="Monaco" w:cs="Monaco"/>
                      <w:color w:val="000000"/>
                      <w:sz w:val="32"/>
                      <w:szCs w:val="32"/>
                      <w:lang w:val="en-US"/>
                    </w:rPr>
                  </w:rPrChange>
                </w:rPr>
                <w:t>io</w:t>
              </w:r>
              <w:r w:rsidRPr="0050601B">
                <w:rPr>
                  <w:rFonts w:ascii="Monaco" w:hAnsi="Monaco" w:cs="Monaco"/>
                  <w:b/>
                  <w:bCs/>
                  <w:noProof/>
                  <w:color w:val="000000"/>
                  <w:sz w:val="20"/>
                  <w:szCs w:val="20"/>
                  <w:lang w:val="en-US"/>
                  <w:rPrChange w:id="1583"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84" w:author="Borja Gonzalez" w:date="2017-09-28T17:54:00Z">
                    <w:rPr>
                      <w:rFonts w:ascii="Monaco" w:hAnsi="Monaco" w:cs="Monaco"/>
                      <w:color w:val="000000"/>
                      <w:sz w:val="32"/>
                      <w:szCs w:val="32"/>
                      <w:lang w:val="en-US"/>
                    </w:rPr>
                  </w:rPrChange>
                </w:rPr>
                <w:t>connect</w:t>
              </w:r>
              <w:r w:rsidRPr="0050601B">
                <w:rPr>
                  <w:rFonts w:ascii="Monaco" w:hAnsi="Monaco" w:cs="Monaco"/>
                  <w:b/>
                  <w:bCs/>
                  <w:noProof/>
                  <w:color w:val="000000"/>
                  <w:sz w:val="20"/>
                  <w:szCs w:val="20"/>
                  <w:lang w:val="en-US"/>
                  <w:rPrChange w:id="1585" w:author="Borja Gonzalez" w:date="2017-09-28T17:54: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586" w:author="Borja Gonzalez" w:date="2017-09-28T17:54:00Z">
                    <w:rPr>
                      <w:rFonts w:ascii="Monaco" w:hAnsi="Monaco" w:cs="Monaco"/>
                      <w:color w:val="4E9A06"/>
                      <w:sz w:val="32"/>
                      <w:szCs w:val="32"/>
                      <w:lang w:val="en-US"/>
                    </w:rPr>
                  </w:rPrChange>
                </w:rPr>
                <w:t>"http://172.20.10.5:8124"</w:t>
              </w:r>
              <w:r w:rsidRPr="0050601B">
                <w:rPr>
                  <w:rFonts w:ascii="Monaco" w:hAnsi="Monaco" w:cs="Monaco"/>
                  <w:b/>
                  <w:bCs/>
                  <w:noProof/>
                  <w:color w:val="000000"/>
                  <w:sz w:val="20"/>
                  <w:szCs w:val="20"/>
                  <w:lang w:val="en-US"/>
                  <w:rPrChange w:id="1587" w:author="Borja Gonzalez" w:date="2017-09-28T17:54:00Z">
                    <w:rPr>
                      <w:rFonts w:ascii="Monaco" w:hAnsi="Monaco" w:cs="Monaco"/>
                      <w:b/>
                      <w:bCs/>
                      <w:color w:val="000000"/>
                      <w:sz w:val="32"/>
                      <w:szCs w:val="32"/>
                      <w:lang w:val="en-US"/>
                    </w:rPr>
                  </w:rPrChange>
                </w:rPr>
                <w:t>);</w:t>
              </w:r>
              <w:r w:rsidRPr="0050601B">
                <w:rPr>
                  <w:rFonts w:ascii="Monaco" w:hAnsi="Monaco" w:cs="Monaco"/>
                  <w:noProof/>
                  <w:sz w:val="20"/>
                  <w:szCs w:val="20"/>
                  <w:lang w:val="en-US"/>
                  <w:rPrChange w:id="1588" w:author="Borja Gonzalez" w:date="2017-09-28T17:54:00Z">
                    <w:rPr>
                      <w:rFonts w:ascii="Monaco" w:hAnsi="Monaco" w:cs="Monaco"/>
                      <w:sz w:val="32"/>
                      <w:szCs w:val="32"/>
                      <w:lang w:val="en-US"/>
                    </w:rPr>
                  </w:rPrChange>
                </w:rPr>
                <w:t xml:space="preserve"> </w:t>
              </w:r>
            </w:ins>
          </w:p>
          <w:p w14:paraId="03249CE5" w14:textId="77777777" w:rsidR="0050601B" w:rsidRPr="0050601B" w:rsidRDefault="0050601B" w:rsidP="0050601B">
            <w:pPr>
              <w:widowControl w:val="0"/>
              <w:autoSpaceDE w:val="0"/>
              <w:autoSpaceDN w:val="0"/>
              <w:adjustRightInd w:val="0"/>
              <w:rPr>
                <w:ins w:id="1589" w:author="Borja Gonzalez" w:date="2017-09-28T17:54:00Z"/>
                <w:rFonts w:ascii="Monaco" w:hAnsi="Monaco" w:cs="Monaco"/>
                <w:noProof/>
                <w:sz w:val="20"/>
                <w:szCs w:val="20"/>
                <w:lang w:val="en-US"/>
                <w:rPrChange w:id="1590" w:author="Borja Gonzalez" w:date="2017-09-28T17:54:00Z">
                  <w:rPr>
                    <w:ins w:id="1591" w:author="Borja Gonzalez" w:date="2017-09-28T17:54:00Z"/>
                    <w:rFonts w:ascii="Monaco" w:hAnsi="Monaco" w:cs="Monaco"/>
                    <w:sz w:val="32"/>
                    <w:szCs w:val="32"/>
                    <w:lang w:val="en-US"/>
                  </w:rPr>
                </w:rPrChange>
              </w:rPr>
            </w:pPr>
            <w:ins w:id="1592" w:author="Borja Gonzalez" w:date="2017-09-28T17:54:00Z">
              <w:r w:rsidRPr="0050601B">
                <w:rPr>
                  <w:rFonts w:ascii="Monaco" w:hAnsi="Monaco" w:cs="Monaco"/>
                  <w:noProof/>
                  <w:color w:val="000000"/>
                  <w:sz w:val="20"/>
                  <w:szCs w:val="20"/>
                  <w:lang w:val="en-US"/>
                  <w:rPrChange w:id="1593" w:author="Borja Gonzalez" w:date="2017-09-28T17:54: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594"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95" w:author="Borja Gonzalez" w:date="2017-09-28T17:54: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596" w:author="Borja Gonzalez" w:date="2017-09-28T17:54: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597" w:author="Borja Gonzalez" w:date="2017-09-28T17:54:00Z">
                    <w:rPr>
                      <w:rFonts w:ascii="Monaco" w:hAnsi="Monaco" w:cs="Monaco"/>
                      <w:color w:val="4E9A06"/>
                      <w:sz w:val="32"/>
                      <w:szCs w:val="32"/>
                      <w:lang w:val="en-US"/>
                    </w:rPr>
                  </w:rPrChange>
                </w:rPr>
                <w:t>"reload"</w:t>
              </w:r>
              <w:r w:rsidRPr="0050601B">
                <w:rPr>
                  <w:rFonts w:ascii="Monaco" w:hAnsi="Monaco" w:cs="Monaco"/>
                  <w:b/>
                  <w:bCs/>
                  <w:noProof/>
                  <w:color w:val="000000"/>
                  <w:sz w:val="20"/>
                  <w:szCs w:val="20"/>
                  <w:lang w:val="en-US"/>
                  <w:rPrChange w:id="1598" w:author="Borja Gonzalez" w:date="2017-09-28T17:54:00Z">
                    <w:rPr>
                      <w:rFonts w:ascii="Monaco" w:hAnsi="Monaco" w:cs="Monaco"/>
                      <w:b/>
                      <w:bCs/>
                      <w:color w:val="000000"/>
                      <w:sz w:val="32"/>
                      <w:szCs w:val="32"/>
                      <w:lang w:val="en-US"/>
                    </w:rPr>
                  </w:rPrChange>
                </w:rPr>
                <w:t>,</w:t>
              </w:r>
              <w:r w:rsidRPr="0050601B">
                <w:rPr>
                  <w:rFonts w:ascii="Monaco" w:hAnsi="Monaco" w:cs="Monaco"/>
                  <w:noProof/>
                  <w:sz w:val="20"/>
                  <w:szCs w:val="20"/>
                  <w:lang w:val="en-US"/>
                  <w:rPrChange w:id="1599" w:author="Borja Gonzalez" w:date="2017-09-28T17:54: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600" w:author="Borja Gonzalez" w:date="2017-09-28T17:54:00Z">
                    <w:rPr>
                      <w:rFonts w:ascii="Monaco" w:hAnsi="Monaco" w:cs="Monaco"/>
                      <w:b/>
                      <w:bCs/>
                      <w:color w:val="204A87"/>
                      <w:sz w:val="32"/>
                      <w:szCs w:val="32"/>
                      <w:lang w:val="en-US"/>
                    </w:rPr>
                  </w:rPrChange>
                </w:rPr>
                <w:t>function</w:t>
              </w:r>
              <w:r w:rsidRPr="0050601B">
                <w:rPr>
                  <w:rFonts w:ascii="Monaco" w:hAnsi="Monaco" w:cs="Monaco"/>
                  <w:noProof/>
                  <w:sz w:val="20"/>
                  <w:szCs w:val="20"/>
                  <w:lang w:val="en-US"/>
                  <w:rPrChange w:id="1601" w:author="Borja Gonzalez" w:date="2017-09-28T17:54: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602"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603" w:author="Borja Gonzalez" w:date="2017-09-28T17:54: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604" w:author="Borja Gonzalez" w:date="2017-09-28T17:54:00Z">
                    <w:rPr>
                      <w:rFonts w:ascii="Monaco" w:hAnsi="Monaco" w:cs="Monaco"/>
                      <w:b/>
                      <w:bCs/>
                      <w:color w:val="000000"/>
                      <w:sz w:val="32"/>
                      <w:szCs w:val="32"/>
                      <w:lang w:val="en-US"/>
                    </w:rPr>
                  </w:rPrChange>
                </w:rPr>
                <w:t>)</w:t>
              </w:r>
              <w:r w:rsidRPr="0050601B">
                <w:rPr>
                  <w:rFonts w:ascii="Monaco" w:hAnsi="Monaco" w:cs="Monaco"/>
                  <w:noProof/>
                  <w:sz w:val="20"/>
                  <w:szCs w:val="20"/>
                  <w:lang w:val="en-US"/>
                  <w:rPrChange w:id="1605" w:author="Borja Gonzalez" w:date="2017-09-28T17:54: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606" w:author="Borja Gonzalez" w:date="2017-09-28T17:54:00Z">
                    <w:rPr>
                      <w:rFonts w:ascii="Monaco" w:hAnsi="Monaco" w:cs="Monaco"/>
                      <w:b/>
                      <w:bCs/>
                      <w:color w:val="000000"/>
                      <w:sz w:val="32"/>
                      <w:szCs w:val="32"/>
                      <w:lang w:val="en-US"/>
                    </w:rPr>
                  </w:rPrChange>
                </w:rPr>
                <w:t>{</w:t>
              </w:r>
            </w:ins>
          </w:p>
          <w:p w14:paraId="2EA3BEC1" w14:textId="77777777" w:rsidR="0050601B" w:rsidRPr="0050601B" w:rsidRDefault="0050601B" w:rsidP="0050601B">
            <w:pPr>
              <w:widowControl w:val="0"/>
              <w:autoSpaceDE w:val="0"/>
              <w:autoSpaceDN w:val="0"/>
              <w:adjustRightInd w:val="0"/>
              <w:rPr>
                <w:ins w:id="1607" w:author="Borja Gonzalez" w:date="2017-09-28T17:54:00Z"/>
                <w:rFonts w:ascii="Monaco" w:hAnsi="Monaco" w:cs="Monaco"/>
                <w:noProof/>
                <w:sz w:val="20"/>
                <w:szCs w:val="20"/>
                <w:lang w:val="en-US"/>
                <w:rPrChange w:id="1608" w:author="Borja Gonzalez" w:date="2017-09-28T17:54:00Z">
                  <w:rPr>
                    <w:ins w:id="1609" w:author="Borja Gonzalez" w:date="2017-09-28T17:54:00Z"/>
                    <w:rFonts w:ascii="Monaco" w:hAnsi="Monaco" w:cs="Monaco"/>
                    <w:sz w:val="32"/>
                    <w:szCs w:val="32"/>
                    <w:lang w:val="en-US"/>
                  </w:rPr>
                </w:rPrChange>
              </w:rPr>
            </w:pPr>
            <w:ins w:id="1610" w:author="Borja Gonzalez" w:date="2017-09-28T17:54:00Z">
              <w:r w:rsidRPr="0050601B">
                <w:rPr>
                  <w:rFonts w:ascii="Monaco" w:hAnsi="Monaco" w:cs="Monaco"/>
                  <w:noProof/>
                  <w:sz w:val="20"/>
                  <w:szCs w:val="20"/>
                  <w:lang w:val="en-US"/>
                  <w:rPrChange w:id="1611" w:author="Borja Gonzalez" w:date="2017-09-28T17:54:00Z">
                    <w:rPr>
                      <w:rFonts w:ascii="Monaco" w:hAnsi="Monaco" w:cs="Monaco"/>
                      <w:sz w:val="32"/>
                      <w:szCs w:val="32"/>
                      <w:lang w:val="en-US"/>
                    </w:rPr>
                  </w:rPrChange>
                </w:rPr>
                <w:t xml:space="preserve">    </w:t>
              </w:r>
              <w:r w:rsidRPr="0050601B">
                <w:rPr>
                  <w:rFonts w:ascii="Monaco" w:hAnsi="Monaco" w:cs="Monaco"/>
                  <w:noProof/>
                  <w:sz w:val="20"/>
                  <w:szCs w:val="20"/>
                  <w:lang w:val="en-US"/>
                  <w:rPrChange w:id="1612" w:author="Borja Gonzalez" w:date="2017-09-28T17:54:00Z">
                    <w:rPr>
                      <w:rFonts w:ascii="Monaco" w:hAnsi="Monaco" w:cs="Monaco"/>
                      <w:sz w:val="32"/>
                      <w:szCs w:val="32"/>
                      <w:lang w:val="en-US"/>
                    </w:rPr>
                  </w:rPrChange>
                </w:rPr>
                <w:tab/>
              </w:r>
              <w:r w:rsidRPr="0050601B">
                <w:rPr>
                  <w:rFonts w:ascii="Monaco" w:hAnsi="Monaco" w:cs="Monaco"/>
                  <w:noProof/>
                  <w:color w:val="000000"/>
                  <w:sz w:val="20"/>
                  <w:szCs w:val="20"/>
                  <w:lang w:val="en-US"/>
                  <w:rPrChange w:id="1613" w:author="Borja Gonzalez" w:date="2017-09-28T17:54:00Z">
                    <w:rPr>
                      <w:rFonts w:ascii="Monaco" w:hAnsi="Monaco" w:cs="Monaco"/>
                      <w:color w:val="000000"/>
                      <w:sz w:val="32"/>
                      <w:szCs w:val="32"/>
                      <w:lang w:val="en-US"/>
                    </w:rPr>
                  </w:rPrChange>
                </w:rPr>
                <w:t>location</w:t>
              </w:r>
              <w:r w:rsidRPr="0050601B">
                <w:rPr>
                  <w:rFonts w:ascii="Monaco" w:hAnsi="Monaco" w:cs="Monaco"/>
                  <w:b/>
                  <w:bCs/>
                  <w:noProof/>
                  <w:color w:val="000000"/>
                  <w:sz w:val="20"/>
                  <w:szCs w:val="20"/>
                  <w:lang w:val="en-US"/>
                  <w:rPrChange w:id="1614"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615" w:author="Borja Gonzalez" w:date="2017-09-28T17:54:00Z">
                    <w:rPr>
                      <w:rFonts w:ascii="Monaco" w:hAnsi="Monaco" w:cs="Monaco"/>
                      <w:color w:val="000000"/>
                      <w:sz w:val="32"/>
                      <w:szCs w:val="32"/>
                      <w:lang w:val="en-US"/>
                    </w:rPr>
                  </w:rPrChange>
                </w:rPr>
                <w:t>reload</w:t>
              </w:r>
              <w:r w:rsidRPr="0050601B">
                <w:rPr>
                  <w:rFonts w:ascii="Monaco" w:hAnsi="Monaco" w:cs="Monaco"/>
                  <w:b/>
                  <w:bCs/>
                  <w:noProof/>
                  <w:color w:val="000000"/>
                  <w:sz w:val="20"/>
                  <w:szCs w:val="20"/>
                  <w:lang w:val="en-US"/>
                  <w:rPrChange w:id="1616" w:author="Borja Gonzalez" w:date="2017-09-28T17:54:00Z">
                    <w:rPr>
                      <w:rFonts w:ascii="Monaco" w:hAnsi="Monaco" w:cs="Monaco"/>
                      <w:b/>
                      <w:bCs/>
                      <w:color w:val="000000"/>
                      <w:sz w:val="32"/>
                      <w:szCs w:val="32"/>
                      <w:lang w:val="en-US"/>
                    </w:rPr>
                  </w:rPrChange>
                </w:rPr>
                <w:t>();</w:t>
              </w:r>
            </w:ins>
          </w:p>
          <w:p w14:paraId="5AD9C97B" w14:textId="77777777" w:rsidR="0050601B" w:rsidRPr="0050601B" w:rsidRDefault="0050601B" w:rsidP="0050601B">
            <w:pPr>
              <w:widowControl w:val="0"/>
              <w:autoSpaceDE w:val="0"/>
              <w:autoSpaceDN w:val="0"/>
              <w:adjustRightInd w:val="0"/>
              <w:rPr>
                <w:ins w:id="1617" w:author="Borja Gonzalez" w:date="2017-09-28T17:54:00Z"/>
                <w:rFonts w:ascii="Monaco" w:hAnsi="Monaco" w:cs="Monaco"/>
                <w:noProof/>
                <w:sz w:val="20"/>
                <w:szCs w:val="20"/>
                <w:lang w:val="en-US"/>
                <w:rPrChange w:id="1618" w:author="Borja Gonzalez" w:date="2017-09-28T17:54:00Z">
                  <w:rPr>
                    <w:ins w:id="1619" w:author="Borja Gonzalez" w:date="2017-09-28T17:54:00Z"/>
                    <w:rFonts w:ascii="Monaco" w:hAnsi="Monaco" w:cs="Monaco"/>
                    <w:sz w:val="32"/>
                    <w:szCs w:val="32"/>
                    <w:lang w:val="en-US"/>
                  </w:rPr>
                </w:rPrChange>
              </w:rPr>
            </w:pPr>
            <w:ins w:id="1620" w:author="Borja Gonzalez" w:date="2017-09-28T17:54:00Z">
              <w:r w:rsidRPr="0050601B">
                <w:rPr>
                  <w:rFonts w:ascii="Monaco" w:hAnsi="Monaco" w:cs="Monaco"/>
                  <w:noProof/>
                  <w:sz w:val="20"/>
                  <w:szCs w:val="20"/>
                  <w:lang w:val="en-US"/>
                  <w:rPrChange w:id="1621" w:author="Borja Gonzalez" w:date="2017-09-28T17:54:00Z">
                    <w:rPr>
                      <w:rFonts w:ascii="Monaco" w:hAnsi="Monaco" w:cs="Monaco"/>
                      <w:sz w:val="32"/>
                      <w:szCs w:val="32"/>
                      <w:lang w:val="en-US"/>
                    </w:rPr>
                  </w:rPrChange>
                </w:rPr>
                <w:tab/>
              </w:r>
              <w:r w:rsidRPr="0050601B">
                <w:rPr>
                  <w:rFonts w:ascii="Monaco" w:hAnsi="Monaco" w:cs="Monaco"/>
                  <w:b/>
                  <w:bCs/>
                  <w:noProof/>
                  <w:color w:val="000000"/>
                  <w:sz w:val="20"/>
                  <w:szCs w:val="20"/>
                  <w:lang w:val="en-US"/>
                  <w:rPrChange w:id="1622" w:author="Borja Gonzalez" w:date="2017-09-28T17:54:00Z">
                    <w:rPr>
                      <w:rFonts w:ascii="Monaco" w:hAnsi="Monaco" w:cs="Monaco"/>
                      <w:b/>
                      <w:bCs/>
                      <w:color w:val="000000"/>
                      <w:sz w:val="32"/>
                      <w:szCs w:val="32"/>
                      <w:lang w:val="en-US"/>
                    </w:rPr>
                  </w:rPrChange>
                </w:rPr>
                <w:t>});</w:t>
              </w:r>
            </w:ins>
          </w:p>
          <w:p w14:paraId="69DE2578" w14:textId="77777777" w:rsidR="0050601B" w:rsidRDefault="0050601B" w:rsidP="00DF2E7D">
            <w:pPr>
              <w:rPr>
                <w:ins w:id="1623" w:author="Borja Gonzalez" w:date="2017-09-28T17:54:00Z"/>
              </w:rPr>
            </w:pPr>
          </w:p>
        </w:tc>
      </w:tr>
    </w:tbl>
    <w:p w14:paraId="08EC3DD8" w14:textId="709A59F2" w:rsidR="009C33EB" w:rsidRDefault="009C33EB" w:rsidP="00DF2E7D"/>
    <w:p w14:paraId="3AB7C9B1" w14:textId="77777777" w:rsidR="00DF2E7D" w:rsidRDefault="00DF2E7D" w:rsidP="00DF2E7D"/>
    <w:p w14:paraId="66FA56ED" w14:textId="3A3029EE" w:rsidR="009C33EB" w:rsidRDefault="009C33EB" w:rsidP="00DF2E7D">
      <w:r>
        <w:t>Ést</w:t>
      </w:r>
      <w:r w:rsidR="00BC4CE1">
        <w:t>e</w:t>
      </w:r>
      <w:r>
        <w:t xml:space="preserve"> código se encuentra en el navegador y espera a que el servidor confirme </w:t>
      </w:r>
      <w:r>
        <w:tab/>
        <w:t>que se han borrado los datos. Una vez recibida la confirmación, el navegador realiza un location.reload() que básicamente actualiza la página web, lo que obliga a que se vuelva a llamar a la función que lista los pacientes. En esta ocasión se mostrará la lista de pacientes actualizada.</w:t>
      </w:r>
    </w:p>
    <w:p w14:paraId="5F7A52C4" w14:textId="626E35D6" w:rsidR="00DF2E7D" w:rsidRDefault="00DF2E7D" w:rsidP="00441A84">
      <w:pPr>
        <w:pStyle w:val="Heading4"/>
      </w:pPr>
      <w:r>
        <w:t>4.3.2.2.  Funcionalidad en el lado del servidor</w:t>
      </w:r>
    </w:p>
    <w:p w14:paraId="731215B8" w14:textId="77777777" w:rsidR="00DF2E7D" w:rsidRPr="00DF2E7D" w:rsidRDefault="00DF2E7D" w:rsidP="00441A84"/>
    <w:p w14:paraId="33381818" w14:textId="73333BE8" w:rsidR="00DF2E7D" w:rsidDel="00AD3CBB" w:rsidRDefault="00DF2E7D" w:rsidP="00441A84">
      <w:pPr>
        <w:rPr>
          <w:del w:id="1624" w:author="Borja Gonzalez" w:date="2017-09-28T18:55:00Z"/>
        </w:rPr>
      </w:pPr>
    </w:p>
    <w:p w14:paraId="37C16D15" w14:textId="0F8E1F5E" w:rsidR="00DF2E7D" w:rsidDel="00AD3CBB" w:rsidRDefault="00520C5F" w:rsidP="00441A84">
      <w:pPr>
        <w:rPr>
          <w:del w:id="1625" w:author="Borja Gonzalez" w:date="2017-09-28T18:55:00Z"/>
        </w:rPr>
      </w:pPr>
      <w:del w:id="1626" w:author="Borja Gonzalez" w:date="2017-09-28T18:55:00Z">
        <w:r w:rsidRPr="00F137C1" w:rsidDel="00AD3CBB">
          <w:rPr>
            <w:noProof/>
            <w:lang w:val="en-US"/>
          </w:rPr>
          <w:drawing>
            <wp:inline distT="0" distB="0" distL="0" distR="0" wp14:anchorId="7DCCBB2F" wp14:editId="08EFD10B">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del>
    </w:p>
    <w:p w14:paraId="14DA34A6" w14:textId="77777777" w:rsidR="00AD3CBB" w:rsidRDefault="00DF2E7D" w:rsidP="00441A84">
      <w:pPr>
        <w:rPr>
          <w:ins w:id="1627" w:author="Borja Gonzalez" w:date="2017-09-28T18:53:00Z"/>
        </w:rPr>
      </w:pPr>
      <w:del w:id="1628" w:author="Borja Gonzalez" w:date="2017-09-28T18:53:00Z">
        <w:r w:rsidDel="00AD3CBB">
          <w:rPr>
            <w:noProof/>
            <w:lang w:val="en-US"/>
          </w:rPr>
          <w:drawing>
            <wp:inline distT="0" distB="0" distL="0" distR="0" wp14:anchorId="2A25F472" wp14:editId="312BCE31">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D3CBB" w14:paraId="15C2ED0C" w14:textId="77777777" w:rsidTr="00AD3CBB">
        <w:trPr>
          <w:ins w:id="1629" w:author="Borja Gonzalez" w:date="2017-09-28T18:53:00Z"/>
        </w:trPr>
        <w:tc>
          <w:tcPr>
            <w:tcW w:w="8856" w:type="dxa"/>
          </w:tcPr>
          <w:p w14:paraId="3F9C5954" w14:textId="77777777" w:rsidR="00AD3CBB" w:rsidRPr="00AD3CBB" w:rsidRDefault="00AD3CBB" w:rsidP="00AD3CBB">
            <w:pPr>
              <w:widowControl w:val="0"/>
              <w:autoSpaceDE w:val="0"/>
              <w:autoSpaceDN w:val="0"/>
              <w:adjustRightInd w:val="0"/>
              <w:rPr>
                <w:ins w:id="1630" w:author="Borja Gonzalez" w:date="2017-09-28T18:54:00Z"/>
                <w:rFonts w:ascii="Monaco" w:hAnsi="Monaco" w:cs="Monaco"/>
                <w:noProof/>
                <w:sz w:val="20"/>
                <w:szCs w:val="20"/>
                <w:lang w:val="en-US"/>
                <w:rPrChange w:id="1631" w:author="Borja Gonzalez" w:date="2017-09-28T18:55:00Z">
                  <w:rPr>
                    <w:ins w:id="1632" w:author="Borja Gonzalez" w:date="2017-09-28T18:54:00Z"/>
                    <w:rFonts w:ascii="Monaco" w:hAnsi="Monaco" w:cs="Monaco"/>
                    <w:noProof/>
                    <w:sz w:val="20"/>
                    <w:szCs w:val="20"/>
                    <w:lang w:val="en-US"/>
                  </w:rPr>
                </w:rPrChange>
              </w:rPr>
            </w:pPr>
            <w:ins w:id="1633" w:author="Borja Gonzalez" w:date="2017-09-28T18:54:00Z">
              <w:r w:rsidRPr="00AD3CBB">
                <w:rPr>
                  <w:rFonts w:ascii="Monaco" w:hAnsi="Monaco" w:cs="Monaco"/>
                  <w:noProof/>
                  <w:color w:val="000000"/>
                  <w:sz w:val="20"/>
                  <w:szCs w:val="20"/>
                  <w:lang w:val="en-US"/>
                  <w:rPrChange w:id="1634" w:author="Borja Gonzalez" w:date="2017-09-28T18:55:00Z">
                    <w:rPr>
                      <w:rFonts w:ascii="Monaco" w:hAnsi="Monaco" w:cs="Monaco"/>
                      <w:noProof/>
                      <w:color w:val="000000"/>
                      <w:sz w:val="20"/>
                      <w:szCs w:val="20"/>
                      <w:lang w:val="en-US"/>
                    </w:rPr>
                  </w:rPrChange>
                </w:rPr>
                <w:t>socket</w:t>
              </w:r>
              <w:r w:rsidRPr="00AD3CBB">
                <w:rPr>
                  <w:rFonts w:ascii="Monaco" w:hAnsi="Monaco" w:cs="Monaco"/>
                  <w:b/>
                  <w:bCs/>
                  <w:noProof/>
                  <w:color w:val="000000"/>
                  <w:sz w:val="20"/>
                  <w:szCs w:val="20"/>
                  <w:lang w:val="en-US"/>
                  <w:rPrChange w:id="1635" w:author="Borja Gonzalez" w:date="2017-09-28T18:55:00Z">
                    <w:rPr>
                      <w:rFonts w:ascii="Monaco" w:hAnsi="Monaco" w:cs="Monaco"/>
                      <w:b/>
                      <w:bCs/>
                      <w:noProof/>
                      <w:color w:val="000000"/>
                      <w:sz w:val="20"/>
                      <w:szCs w:val="20"/>
                      <w:lang w:val="en-US"/>
                    </w:rPr>
                  </w:rPrChange>
                </w:rPr>
                <w:t>.</w:t>
              </w:r>
              <w:r w:rsidRPr="00AD3CBB">
                <w:rPr>
                  <w:rFonts w:ascii="Monaco" w:hAnsi="Monaco" w:cs="Monaco"/>
                  <w:noProof/>
                  <w:color w:val="000000"/>
                  <w:sz w:val="20"/>
                  <w:szCs w:val="20"/>
                  <w:lang w:val="en-US"/>
                  <w:rPrChange w:id="1636" w:author="Borja Gonzalez" w:date="2017-09-28T18:55:00Z">
                    <w:rPr>
                      <w:rFonts w:ascii="Monaco" w:hAnsi="Monaco" w:cs="Monaco"/>
                      <w:noProof/>
                      <w:color w:val="000000"/>
                      <w:sz w:val="20"/>
                      <w:szCs w:val="20"/>
                      <w:lang w:val="en-US"/>
                    </w:rPr>
                  </w:rPrChange>
                </w:rPr>
                <w:t>on</w:t>
              </w:r>
              <w:r w:rsidRPr="00AD3CBB">
                <w:rPr>
                  <w:rFonts w:ascii="Monaco" w:hAnsi="Monaco" w:cs="Monaco"/>
                  <w:b/>
                  <w:bCs/>
                  <w:noProof/>
                  <w:color w:val="000000"/>
                  <w:sz w:val="20"/>
                  <w:szCs w:val="20"/>
                  <w:lang w:val="en-US"/>
                  <w:rPrChange w:id="1637" w:author="Borja Gonzalez" w:date="2017-09-28T18:55:00Z">
                    <w:rPr>
                      <w:rFonts w:ascii="Monaco" w:hAnsi="Monaco" w:cs="Monaco"/>
                      <w:b/>
                      <w:bCs/>
                      <w:noProof/>
                      <w:color w:val="000000"/>
                      <w:sz w:val="20"/>
                      <w:szCs w:val="20"/>
                      <w:lang w:val="en-US"/>
                    </w:rPr>
                  </w:rPrChange>
                </w:rPr>
                <w:t>(</w:t>
              </w:r>
              <w:r w:rsidRPr="00AD3CBB">
                <w:rPr>
                  <w:rFonts w:ascii="Monaco" w:hAnsi="Monaco" w:cs="Monaco"/>
                  <w:noProof/>
                  <w:color w:val="4E9A06"/>
                  <w:sz w:val="20"/>
                  <w:szCs w:val="20"/>
                  <w:lang w:val="en-US"/>
                  <w:rPrChange w:id="1638" w:author="Borja Gonzalez" w:date="2017-09-28T18:55:00Z">
                    <w:rPr>
                      <w:rFonts w:ascii="Monaco" w:hAnsi="Monaco" w:cs="Monaco"/>
                      <w:noProof/>
                      <w:color w:val="4E9A06"/>
                      <w:sz w:val="20"/>
                      <w:szCs w:val="20"/>
                      <w:lang w:val="en-US"/>
                    </w:rPr>
                  </w:rPrChange>
                </w:rPr>
                <w:t>"message"</w:t>
              </w:r>
              <w:r w:rsidRPr="00AD3CBB">
                <w:rPr>
                  <w:rFonts w:ascii="Monaco" w:hAnsi="Monaco" w:cs="Monaco"/>
                  <w:b/>
                  <w:bCs/>
                  <w:noProof/>
                  <w:color w:val="000000"/>
                  <w:sz w:val="20"/>
                  <w:szCs w:val="20"/>
                  <w:lang w:val="en-US"/>
                  <w:rPrChange w:id="1639" w:author="Borja Gonzalez" w:date="2017-09-28T18:55:00Z">
                    <w:rPr>
                      <w:rFonts w:ascii="Monaco" w:hAnsi="Monaco" w:cs="Monaco"/>
                      <w:b/>
                      <w:bCs/>
                      <w:noProof/>
                      <w:color w:val="000000"/>
                      <w:sz w:val="20"/>
                      <w:szCs w:val="20"/>
                      <w:lang w:val="en-US"/>
                    </w:rPr>
                  </w:rPrChange>
                </w:rPr>
                <w:t>,</w:t>
              </w:r>
              <w:r w:rsidRPr="00AD3CBB">
                <w:rPr>
                  <w:rFonts w:ascii="Monaco" w:hAnsi="Monaco" w:cs="Monaco"/>
                  <w:b/>
                  <w:bCs/>
                  <w:noProof/>
                  <w:color w:val="204A87"/>
                  <w:sz w:val="20"/>
                  <w:szCs w:val="20"/>
                  <w:lang w:val="en-US"/>
                  <w:rPrChange w:id="1640" w:author="Borja Gonzalez" w:date="2017-09-28T18:55:00Z">
                    <w:rPr>
                      <w:rFonts w:ascii="Monaco" w:hAnsi="Monaco" w:cs="Monaco"/>
                      <w:b/>
                      <w:bCs/>
                      <w:noProof/>
                      <w:color w:val="204A87"/>
                      <w:sz w:val="20"/>
                      <w:szCs w:val="20"/>
                      <w:lang w:val="en-US"/>
                    </w:rPr>
                  </w:rPrChange>
                </w:rPr>
                <w:t>function</w:t>
              </w:r>
              <w:r w:rsidRPr="00AD3CBB">
                <w:rPr>
                  <w:rFonts w:ascii="Monaco" w:hAnsi="Monaco" w:cs="Monaco"/>
                  <w:b/>
                  <w:bCs/>
                  <w:noProof/>
                  <w:color w:val="000000"/>
                  <w:sz w:val="20"/>
                  <w:szCs w:val="20"/>
                  <w:lang w:val="en-US"/>
                  <w:rPrChange w:id="1641" w:author="Borja Gonzalez" w:date="2017-09-28T18:55:00Z">
                    <w:rPr>
                      <w:rFonts w:ascii="Monaco" w:hAnsi="Monaco" w:cs="Monaco"/>
                      <w:b/>
                      <w:bCs/>
                      <w:noProof/>
                      <w:color w:val="000000"/>
                      <w:sz w:val="20"/>
                      <w:szCs w:val="20"/>
                      <w:lang w:val="en-US"/>
                    </w:rPr>
                  </w:rPrChange>
                </w:rPr>
                <w:t>(</w:t>
              </w:r>
              <w:r w:rsidRPr="00AD3CBB">
                <w:rPr>
                  <w:rFonts w:ascii="Monaco" w:hAnsi="Monaco" w:cs="Monaco"/>
                  <w:noProof/>
                  <w:color w:val="000000"/>
                  <w:sz w:val="20"/>
                  <w:szCs w:val="20"/>
                  <w:lang w:val="en-US"/>
                  <w:rPrChange w:id="1642" w:author="Borja Gonzalez" w:date="2017-09-28T18:55:00Z">
                    <w:rPr>
                      <w:rFonts w:ascii="Monaco" w:hAnsi="Monaco" w:cs="Monaco"/>
                      <w:noProof/>
                      <w:color w:val="000000"/>
                      <w:sz w:val="20"/>
                      <w:szCs w:val="20"/>
                      <w:lang w:val="en-US"/>
                    </w:rPr>
                  </w:rPrChange>
                </w:rPr>
                <w:t>info</w:t>
              </w:r>
              <w:r w:rsidRPr="00AD3CBB">
                <w:rPr>
                  <w:rFonts w:ascii="Monaco" w:hAnsi="Monaco" w:cs="Monaco"/>
                  <w:b/>
                  <w:bCs/>
                  <w:noProof/>
                  <w:color w:val="000000"/>
                  <w:sz w:val="20"/>
                  <w:szCs w:val="20"/>
                  <w:lang w:val="en-US"/>
                  <w:rPrChange w:id="1643" w:author="Borja Gonzalez" w:date="2017-09-28T18:55:00Z">
                    <w:rPr>
                      <w:rFonts w:ascii="Monaco" w:hAnsi="Monaco" w:cs="Monaco"/>
                      <w:b/>
                      <w:bCs/>
                      <w:noProof/>
                      <w:color w:val="000000"/>
                      <w:sz w:val="20"/>
                      <w:szCs w:val="20"/>
                      <w:lang w:val="en-US"/>
                    </w:rPr>
                  </w:rPrChange>
                </w:rPr>
                <w:t>){</w:t>
              </w:r>
            </w:ins>
          </w:p>
          <w:p w14:paraId="6C1BCA73" w14:textId="77777777" w:rsidR="00AD3CBB" w:rsidRPr="00AD3CBB" w:rsidRDefault="00AD3CBB" w:rsidP="00AD3CBB">
            <w:pPr>
              <w:widowControl w:val="0"/>
              <w:autoSpaceDE w:val="0"/>
              <w:autoSpaceDN w:val="0"/>
              <w:adjustRightInd w:val="0"/>
              <w:rPr>
                <w:ins w:id="1644" w:author="Borja Gonzalez" w:date="2017-09-28T18:54:00Z"/>
                <w:rFonts w:ascii="Monaco" w:hAnsi="Monaco" w:cs="Monaco"/>
                <w:noProof/>
                <w:sz w:val="20"/>
                <w:szCs w:val="20"/>
                <w:lang w:val="en-US"/>
                <w:rPrChange w:id="1645" w:author="Borja Gonzalez" w:date="2017-09-28T18:55:00Z">
                  <w:rPr>
                    <w:ins w:id="1646" w:author="Borja Gonzalez" w:date="2017-09-28T18:54:00Z"/>
                    <w:rFonts w:ascii="Monaco" w:hAnsi="Monaco" w:cs="Monaco"/>
                    <w:noProof/>
                    <w:sz w:val="20"/>
                    <w:szCs w:val="20"/>
                    <w:lang w:val="en-US"/>
                  </w:rPr>
                </w:rPrChange>
              </w:rPr>
            </w:pPr>
            <w:ins w:id="1647" w:author="Borja Gonzalez" w:date="2017-09-28T18:54:00Z">
              <w:r w:rsidRPr="00AD3CBB">
                <w:rPr>
                  <w:rFonts w:ascii="Monaco" w:hAnsi="Monaco" w:cs="Monaco"/>
                  <w:noProof/>
                  <w:sz w:val="20"/>
                  <w:szCs w:val="20"/>
                  <w:lang w:val="en-US"/>
                  <w:rPrChange w:id="1648" w:author="Borja Gonzalez" w:date="2017-09-28T18:55:00Z">
                    <w:rPr>
                      <w:rFonts w:ascii="Monaco" w:hAnsi="Monaco" w:cs="Monaco"/>
                      <w:noProof/>
                      <w:sz w:val="20"/>
                      <w:szCs w:val="20"/>
                      <w:lang w:val="en-US"/>
                    </w:rPr>
                  </w:rPrChange>
                </w:rPr>
                <w:t xml:space="preserve">    </w:t>
              </w:r>
              <w:r w:rsidRPr="00AD3CBB">
                <w:rPr>
                  <w:rFonts w:ascii="Monaco" w:hAnsi="Monaco" w:cs="Monaco"/>
                  <w:noProof/>
                  <w:color w:val="000000"/>
                  <w:sz w:val="20"/>
                  <w:szCs w:val="20"/>
                  <w:lang w:val="en-US"/>
                  <w:rPrChange w:id="1649" w:author="Borja Gonzalez" w:date="2017-09-28T18:55:00Z">
                    <w:rPr>
                      <w:rFonts w:ascii="Monaco" w:hAnsi="Monaco" w:cs="Monaco"/>
                      <w:noProof/>
                      <w:color w:val="000000"/>
                      <w:sz w:val="20"/>
                      <w:szCs w:val="20"/>
                      <w:lang w:val="en-US"/>
                    </w:rPr>
                  </w:rPrChange>
                </w:rPr>
                <w:t>datos</w:t>
              </w:r>
              <w:r w:rsidRPr="00AD3CBB">
                <w:rPr>
                  <w:rFonts w:ascii="Monaco" w:hAnsi="Monaco" w:cs="Monaco"/>
                  <w:noProof/>
                  <w:sz w:val="20"/>
                  <w:szCs w:val="20"/>
                  <w:lang w:val="en-US"/>
                  <w:rPrChange w:id="1650" w:author="Borja Gonzalez" w:date="2017-09-28T18:55:00Z">
                    <w:rPr>
                      <w:rFonts w:ascii="Monaco" w:hAnsi="Monaco" w:cs="Monaco"/>
                      <w:noProof/>
                      <w:sz w:val="20"/>
                      <w:szCs w:val="20"/>
                      <w:lang w:val="en-US"/>
                    </w:rPr>
                  </w:rPrChange>
                </w:rPr>
                <w:t xml:space="preserve"> </w:t>
              </w:r>
              <w:r w:rsidRPr="00AD3CBB">
                <w:rPr>
                  <w:rFonts w:ascii="Monaco" w:hAnsi="Monaco" w:cs="Monaco"/>
                  <w:b/>
                  <w:bCs/>
                  <w:noProof/>
                  <w:color w:val="CE5C00"/>
                  <w:sz w:val="20"/>
                  <w:szCs w:val="20"/>
                  <w:lang w:val="en-US"/>
                  <w:rPrChange w:id="1651" w:author="Borja Gonzalez" w:date="2017-09-28T18:55:00Z">
                    <w:rPr>
                      <w:rFonts w:ascii="Monaco" w:hAnsi="Monaco" w:cs="Monaco"/>
                      <w:b/>
                      <w:bCs/>
                      <w:noProof/>
                      <w:color w:val="CE5C00"/>
                      <w:sz w:val="20"/>
                      <w:szCs w:val="20"/>
                      <w:lang w:val="en-US"/>
                    </w:rPr>
                  </w:rPrChange>
                </w:rPr>
                <w:t>=</w:t>
              </w:r>
              <w:r w:rsidRPr="00AD3CBB">
                <w:rPr>
                  <w:rFonts w:ascii="Monaco" w:hAnsi="Monaco" w:cs="Monaco"/>
                  <w:noProof/>
                  <w:sz w:val="20"/>
                  <w:szCs w:val="20"/>
                  <w:lang w:val="en-US"/>
                  <w:rPrChange w:id="1652" w:author="Borja Gonzalez" w:date="2017-09-28T18:55:00Z">
                    <w:rPr>
                      <w:rFonts w:ascii="Monaco" w:hAnsi="Monaco" w:cs="Monaco"/>
                      <w:noProof/>
                      <w:sz w:val="20"/>
                      <w:szCs w:val="20"/>
                      <w:lang w:val="en-US"/>
                    </w:rPr>
                  </w:rPrChange>
                </w:rPr>
                <w:t xml:space="preserve"> </w:t>
              </w:r>
              <w:r w:rsidRPr="00AD3CBB">
                <w:rPr>
                  <w:rFonts w:ascii="Monaco" w:hAnsi="Monaco" w:cs="Monaco"/>
                  <w:noProof/>
                  <w:color w:val="000000"/>
                  <w:sz w:val="20"/>
                  <w:szCs w:val="20"/>
                  <w:lang w:val="en-US"/>
                  <w:rPrChange w:id="1653" w:author="Borja Gonzalez" w:date="2017-09-28T18:55:00Z">
                    <w:rPr>
                      <w:rFonts w:ascii="Monaco" w:hAnsi="Monaco" w:cs="Monaco"/>
                      <w:noProof/>
                      <w:color w:val="000000"/>
                      <w:sz w:val="20"/>
                      <w:szCs w:val="20"/>
                      <w:lang w:val="en-US"/>
                    </w:rPr>
                  </w:rPrChange>
                </w:rPr>
                <w:t>JSON</w:t>
              </w:r>
              <w:r w:rsidRPr="00AD3CBB">
                <w:rPr>
                  <w:rFonts w:ascii="Monaco" w:hAnsi="Monaco" w:cs="Monaco"/>
                  <w:b/>
                  <w:bCs/>
                  <w:noProof/>
                  <w:color w:val="000000"/>
                  <w:sz w:val="20"/>
                  <w:szCs w:val="20"/>
                  <w:lang w:val="en-US"/>
                  <w:rPrChange w:id="1654" w:author="Borja Gonzalez" w:date="2017-09-28T18:55:00Z">
                    <w:rPr>
                      <w:rFonts w:ascii="Monaco" w:hAnsi="Monaco" w:cs="Monaco"/>
                      <w:b/>
                      <w:bCs/>
                      <w:noProof/>
                      <w:color w:val="000000"/>
                      <w:sz w:val="20"/>
                      <w:szCs w:val="20"/>
                      <w:lang w:val="en-US"/>
                    </w:rPr>
                  </w:rPrChange>
                </w:rPr>
                <w:t>.</w:t>
              </w:r>
              <w:r w:rsidRPr="00AD3CBB">
                <w:rPr>
                  <w:rFonts w:ascii="Monaco" w:hAnsi="Monaco" w:cs="Monaco"/>
                  <w:noProof/>
                  <w:color w:val="000000"/>
                  <w:sz w:val="20"/>
                  <w:szCs w:val="20"/>
                  <w:lang w:val="en-US"/>
                  <w:rPrChange w:id="1655" w:author="Borja Gonzalez" w:date="2017-09-28T18:55:00Z">
                    <w:rPr>
                      <w:rFonts w:ascii="Monaco" w:hAnsi="Monaco" w:cs="Monaco"/>
                      <w:noProof/>
                      <w:color w:val="000000"/>
                      <w:sz w:val="20"/>
                      <w:szCs w:val="20"/>
                      <w:lang w:val="en-US"/>
                    </w:rPr>
                  </w:rPrChange>
                </w:rPr>
                <w:t>parse</w:t>
              </w:r>
              <w:r w:rsidRPr="00AD3CBB">
                <w:rPr>
                  <w:rFonts w:ascii="Monaco" w:hAnsi="Monaco" w:cs="Monaco"/>
                  <w:b/>
                  <w:bCs/>
                  <w:noProof/>
                  <w:color w:val="000000"/>
                  <w:sz w:val="20"/>
                  <w:szCs w:val="20"/>
                  <w:lang w:val="en-US"/>
                  <w:rPrChange w:id="1656" w:author="Borja Gonzalez" w:date="2017-09-28T18:55:00Z">
                    <w:rPr>
                      <w:rFonts w:ascii="Monaco" w:hAnsi="Monaco" w:cs="Monaco"/>
                      <w:b/>
                      <w:bCs/>
                      <w:noProof/>
                      <w:color w:val="000000"/>
                      <w:sz w:val="20"/>
                      <w:szCs w:val="20"/>
                      <w:lang w:val="en-US"/>
                    </w:rPr>
                  </w:rPrChange>
                </w:rPr>
                <w:t>(</w:t>
              </w:r>
              <w:r w:rsidRPr="00AD3CBB">
                <w:rPr>
                  <w:rFonts w:ascii="Monaco" w:hAnsi="Monaco" w:cs="Monaco"/>
                  <w:noProof/>
                  <w:color w:val="000000"/>
                  <w:sz w:val="20"/>
                  <w:szCs w:val="20"/>
                  <w:lang w:val="en-US"/>
                  <w:rPrChange w:id="1657" w:author="Borja Gonzalez" w:date="2017-09-28T18:55:00Z">
                    <w:rPr>
                      <w:rFonts w:ascii="Monaco" w:hAnsi="Monaco" w:cs="Monaco"/>
                      <w:noProof/>
                      <w:color w:val="000000"/>
                      <w:sz w:val="20"/>
                      <w:szCs w:val="20"/>
                      <w:lang w:val="en-US"/>
                    </w:rPr>
                  </w:rPrChange>
                </w:rPr>
                <w:t>info</w:t>
              </w:r>
              <w:r w:rsidRPr="00AD3CBB">
                <w:rPr>
                  <w:rFonts w:ascii="Monaco" w:hAnsi="Monaco" w:cs="Monaco"/>
                  <w:b/>
                  <w:bCs/>
                  <w:noProof/>
                  <w:color w:val="000000"/>
                  <w:sz w:val="20"/>
                  <w:szCs w:val="20"/>
                  <w:lang w:val="en-US"/>
                  <w:rPrChange w:id="1658" w:author="Borja Gonzalez" w:date="2017-09-28T18:55:00Z">
                    <w:rPr>
                      <w:rFonts w:ascii="Monaco" w:hAnsi="Monaco" w:cs="Monaco"/>
                      <w:b/>
                      <w:bCs/>
                      <w:noProof/>
                      <w:color w:val="000000"/>
                      <w:sz w:val="20"/>
                      <w:szCs w:val="20"/>
                      <w:lang w:val="en-US"/>
                    </w:rPr>
                  </w:rPrChange>
                </w:rPr>
                <w:t>);</w:t>
              </w:r>
            </w:ins>
          </w:p>
          <w:p w14:paraId="424080DC" w14:textId="77777777" w:rsidR="00AD3CBB" w:rsidRPr="00AD3CBB" w:rsidRDefault="00AD3CBB" w:rsidP="00AD3CBB">
            <w:pPr>
              <w:widowControl w:val="0"/>
              <w:autoSpaceDE w:val="0"/>
              <w:autoSpaceDN w:val="0"/>
              <w:adjustRightInd w:val="0"/>
              <w:rPr>
                <w:ins w:id="1659" w:author="Borja Gonzalez" w:date="2017-09-28T18:54:00Z"/>
                <w:rFonts w:ascii="Monaco" w:hAnsi="Monaco" w:cs="Monaco"/>
                <w:b/>
                <w:bCs/>
                <w:noProof/>
                <w:color w:val="204A87"/>
                <w:sz w:val="20"/>
                <w:szCs w:val="20"/>
                <w:lang w:val="en-US"/>
                <w:rPrChange w:id="1660" w:author="Borja Gonzalez" w:date="2017-09-28T18:55:00Z">
                  <w:rPr>
                    <w:ins w:id="1661" w:author="Borja Gonzalez" w:date="2017-09-28T18:54:00Z"/>
                    <w:rFonts w:ascii="Monaco" w:hAnsi="Monaco" w:cs="Monaco"/>
                    <w:b/>
                    <w:bCs/>
                    <w:color w:val="204A87"/>
                    <w:lang w:val="en-US"/>
                  </w:rPr>
                </w:rPrChange>
              </w:rPr>
            </w:pPr>
          </w:p>
          <w:p w14:paraId="2AF6E907" w14:textId="77777777" w:rsidR="00AD3CBB" w:rsidRPr="00AD3CBB" w:rsidRDefault="00AD3CBB" w:rsidP="00AD3CBB">
            <w:pPr>
              <w:widowControl w:val="0"/>
              <w:autoSpaceDE w:val="0"/>
              <w:autoSpaceDN w:val="0"/>
              <w:adjustRightInd w:val="0"/>
              <w:rPr>
                <w:ins w:id="1662" w:author="Borja Gonzalez" w:date="2017-09-28T18:53:00Z"/>
                <w:rFonts w:ascii="Monaco" w:hAnsi="Monaco" w:cs="Monaco"/>
                <w:noProof/>
                <w:sz w:val="20"/>
                <w:szCs w:val="20"/>
                <w:lang w:val="en-US"/>
                <w:rPrChange w:id="1663" w:author="Borja Gonzalez" w:date="2017-09-28T18:55:00Z">
                  <w:rPr>
                    <w:ins w:id="1664" w:author="Borja Gonzalez" w:date="2017-09-28T18:53:00Z"/>
                    <w:rFonts w:ascii="Monaco" w:hAnsi="Monaco" w:cs="Monaco"/>
                    <w:sz w:val="32"/>
                    <w:szCs w:val="32"/>
                    <w:lang w:val="en-US"/>
                  </w:rPr>
                </w:rPrChange>
              </w:rPr>
            </w:pPr>
            <w:ins w:id="1665" w:author="Borja Gonzalez" w:date="2017-09-28T18:53:00Z">
              <w:r w:rsidRPr="00AD3CBB">
                <w:rPr>
                  <w:rFonts w:ascii="Monaco" w:hAnsi="Monaco" w:cs="Monaco"/>
                  <w:b/>
                  <w:bCs/>
                  <w:noProof/>
                  <w:color w:val="204A87"/>
                  <w:sz w:val="20"/>
                  <w:szCs w:val="20"/>
                  <w:lang w:val="en-US"/>
                  <w:rPrChange w:id="1666" w:author="Borja Gonzalez" w:date="2017-09-28T18:55:00Z">
                    <w:rPr>
                      <w:rFonts w:ascii="Monaco" w:hAnsi="Monaco" w:cs="Monaco"/>
                      <w:b/>
                      <w:bCs/>
                      <w:color w:val="204A87"/>
                      <w:sz w:val="32"/>
                      <w:szCs w:val="32"/>
                      <w:lang w:val="en-US"/>
                    </w:rPr>
                  </w:rPrChange>
                </w:rPr>
                <w:t>function</w:t>
              </w:r>
              <w:r w:rsidRPr="00AD3CBB">
                <w:rPr>
                  <w:rFonts w:ascii="Monaco" w:hAnsi="Monaco" w:cs="Monaco"/>
                  <w:noProof/>
                  <w:sz w:val="20"/>
                  <w:szCs w:val="20"/>
                  <w:lang w:val="en-US"/>
                  <w:rPrChange w:id="1667"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668" w:author="Borja Gonzalez" w:date="2017-09-28T18:55:00Z">
                    <w:rPr>
                      <w:rFonts w:ascii="Monaco" w:hAnsi="Monaco" w:cs="Monaco"/>
                      <w:color w:val="000000"/>
                      <w:sz w:val="32"/>
                      <w:szCs w:val="32"/>
                      <w:lang w:val="en-US"/>
                    </w:rPr>
                  </w:rPrChange>
                </w:rPr>
                <w:t>borrar_paciente</w:t>
              </w:r>
              <w:r w:rsidRPr="00AD3CBB">
                <w:rPr>
                  <w:rFonts w:ascii="Monaco" w:hAnsi="Monaco" w:cs="Monaco"/>
                  <w:b/>
                  <w:bCs/>
                  <w:noProof/>
                  <w:color w:val="000000"/>
                  <w:sz w:val="20"/>
                  <w:szCs w:val="20"/>
                  <w:lang w:val="en-US"/>
                  <w:rPrChange w:id="1669"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670" w:author="Borja Gonzalez" w:date="2017-09-28T18:55:00Z">
                    <w:rPr>
                      <w:rFonts w:ascii="Monaco" w:hAnsi="Monaco" w:cs="Monaco"/>
                      <w:color w:val="000000"/>
                      <w:sz w:val="32"/>
                      <w:szCs w:val="32"/>
                      <w:lang w:val="en-US"/>
                    </w:rPr>
                  </w:rPrChange>
                </w:rPr>
                <w:t>N_p</w:t>
              </w:r>
              <w:r w:rsidRPr="00AD3CBB">
                <w:rPr>
                  <w:rFonts w:ascii="Monaco" w:hAnsi="Monaco" w:cs="Monaco"/>
                  <w:b/>
                  <w:bCs/>
                  <w:noProof/>
                  <w:color w:val="000000"/>
                  <w:sz w:val="20"/>
                  <w:szCs w:val="20"/>
                  <w:lang w:val="en-US"/>
                  <w:rPrChange w:id="1671"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672" w:author="Borja Gonzalez" w:date="2017-09-28T18:55:00Z">
                    <w:rPr>
                      <w:rFonts w:ascii="Monaco" w:hAnsi="Monaco" w:cs="Monaco"/>
                      <w:color w:val="000000"/>
                      <w:sz w:val="32"/>
                      <w:szCs w:val="32"/>
                      <w:lang w:val="en-US"/>
                    </w:rPr>
                  </w:rPrChange>
                </w:rPr>
                <w:t>nombre</w:t>
              </w:r>
              <w:r w:rsidRPr="00AD3CBB">
                <w:rPr>
                  <w:rFonts w:ascii="Monaco" w:hAnsi="Monaco" w:cs="Monaco"/>
                  <w:b/>
                  <w:bCs/>
                  <w:noProof/>
                  <w:color w:val="000000"/>
                  <w:sz w:val="20"/>
                  <w:szCs w:val="20"/>
                  <w:lang w:val="en-US"/>
                  <w:rPrChange w:id="1673" w:author="Borja Gonzalez" w:date="2017-09-28T18:55:00Z">
                    <w:rPr>
                      <w:rFonts w:ascii="Monaco" w:hAnsi="Monaco" w:cs="Monaco"/>
                      <w:b/>
                      <w:bCs/>
                      <w:color w:val="000000"/>
                      <w:sz w:val="32"/>
                      <w:szCs w:val="32"/>
                      <w:lang w:val="en-US"/>
                    </w:rPr>
                  </w:rPrChange>
                </w:rPr>
                <w:t>){</w:t>
              </w:r>
            </w:ins>
          </w:p>
          <w:p w14:paraId="5D568071" w14:textId="77777777" w:rsidR="00AD3CBB" w:rsidRPr="00AD3CBB" w:rsidRDefault="00AD3CBB" w:rsidP="00AD3CBB">
            <w:pPr>
              <w:widowControl w:val="0"/>
              <w:autoSpaceDE w:val="0"/>
              <w:autoSpaceDN w:val="0"/>
              <w:adjustRightInd w:val="0"/>
              <w:rPr>
                <w:ins w:id="1674" w:author="Borja Gonzalez" w:date="2017-09-28T18:53:00Z"/>
                <w:rFonts w:ascii="Monaco" w:hAnsi="Monaco" w:cs="Monaco"/>
                <w:noProof/>
                <w:sz w:val="20"/>
                <w:szCs w:val="20"/>
                <w:lang w:val="en-US"/>
                <w:rPrChange w:id="1675" w:author="Borja Gonzalez" w:date="2017-09-28T18:55:00Z">
                  <w:rPr>
                    <w:ins w:id="1676" w:author="Borja Gonzalez" w:date="2017-09-28T18:53:00Z"/>
                    <w:rFonts w:ascii="Monaco" w:hAnsi="Monaco" w:cs="Monaco"/>
                    <w:sz w:val="32"/>
                    <w:szCs w:val="32"/>
                    <w:lang w:val="en-US"/>
                  </w:rPr>
                </w:rPrChange>
              </w:rPr>
            </w:pPr>
            <w:ins w:id="1677" w:author="Borja Gonzalez" w:date="2017-09-28T18:53:00Z">
              <w:r w:rsidRPr="00AD3CBB">
                <w:rPr>
                  <w:rFonts w:ascii="Monaco" w:hAnsi="Monaco" w:cs="Monaco"/>
                  <w:noProof/>
                  <w:sz w:val="20"/>
                  <w:szCs w:val="20"/>
                  <w:lang w:val="en-US"/>
                  <w:rPrChange w:id="1678" w:author="Borja Gonzalez" w:date="2017-09-28T18:55:00Z">
                    <w:rPr>
                      <w:rFonts w:ascii="Monaco" w:hAnsi="Monaco" w:cs="Monaco"/>
                      <w:sz w:val="32"/>
                      <w:szCs w:val="32"/>
                      <w:lang w:val="en-US"/>
                    </w:rPr>
                  </w:rPrChange>
                </w:rPr>
                <w:tab/>
              </w:r>
              <w:r w:rsidRPr="00AD3CBB">
                <w:rPr>
                  <w:rFonts w:ascii="Monaco" w:hAnsi="Monaco" w:cs="Monaco"/>
                  <w:b/>
                  <w:bCs/>
                  <w:noProof/>
                  <w:color w:val="204A87"/>
                  <w:sz w:val="20"/>
                  <w:szCs w:val="20"/>
                  <w:lang w:val="en-US"/>
                  <w:rPrChange w:id="1679" w:author="Borja Gonzalez" w:date="2017-09-28T18:55:00Z">
                    <w:rPr>
                      <w:rFonts w:ascii="Monaco" w:hAnsi="Monaco" w:cs="Monaco"/>
                      <w:b/>
                      <w:bCs/>
                      <w:color w:val="204A87"/>
                      <w:sz w:val="32"/>
                      <w:szCs w:val="32"/>
                      <w:lang w:val="en-US"/>
                    </w:rPr>
                  </w:rPrChange>
                </w:rPr>
                <w:t>var</w:t>
              </w:r>
              <w:r w:rsidRPr="00AD3CBB">
                <w:rPr>
                  <w:rFonts w:ascii="Monaco" w:hAnsi="Monaco" w:cs="Monaco"/>
                  <w:noProof/>
                  <w:sz w:val="20"/>
                  <w:szCs w:val="20"/>
                  <w:lang w:val="en-US"/>
                  <w:rPrChange w:id="1680"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681" w:author="Borja Gonzalez" w:date="2017-09-28T18:55:00Z">
                    <w:rPr>
                      <w:rFonts w:ascii="Monaco" w:hAnsi="Monaco" w:cs="Monaco"/>
                      <w:color w:val="000000"/>
                      <w:sz w:val="32"/>
                      <w:szCs w:val="32"/>
                      <w:lang w:val="en-US"/>
                    </w:rPr>
                  </w:rPrChange>
                </w:rPr>
                <w:t>y</w:t>
              </w:r>
              <w:r w:rsidRPr="00AD3CBB">
                <w:rPr>
                  <w:rFonts w:ascii="Monaco" w:hAnsi="Monaco" w:cs="Monaco"/>
                  <w:noProof/>
                  <w:sz w:val="20"/>
                  <w:szCs w:val="20"/>
                  <w:lang w:val="en-US"/>
                  <w:rPrChange w:id="1682"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1683"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684"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685" w:author="Borja Gonzalez" w:date="2017-09-28T18:55:00Z">
                    <w:rPr>
                      <w:rFonts w:ascii="Monaco" w:hAnsi="Monaco" w:cs="Monaco"/>
                      <w:color w:val="000000"/>
                      <w:sz w:val="32"/>
                      <w:szCs w:val="32"/>
                      <w:lang w:val="en-US"/>
                    </w:rPr>
                  </w:rPrChange>
                </w:rPr>
                <w:t>confirm</w:t>
              </w:r>
              <w:r w:rsidRPr="00AD3CBB">
                <w:rPr>
                  <w:rFonts w:ascii="Monaco" w:hAnsi="Monaco" w:cs="Monaco"/>
                  <w:b/>
                  <w:bCs/>
                  <w:noProof/>
                  <w:color w:val="000000"/>
                  <w:sz w:val="20"/>
                  <w:szCs w:val="20"/>
                  <w:lang w:val="en-US"/>
                  <w:rPrChange w:id="1686"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687" w:author="Borja Gonzalez" w:date="2017-09-28T18:55:00Z">
                    <w:rPr>
                      <w:rFonts w:ascii="Monaco" w:hAnsi="Monaco" w:cs="Monaco"/>
                      <w:color w:val="4E9A06"/>
                      <w:sz w:val="32"/>
                      <w:szCs w:val="32"/>
                      <w:lang w:val="en-US"/>
                    </w:rPr>
                  </w:rPrChange>
                </w:rPr>
                <w:t>"¿Esta seguro de que quiere borrar a este paciente?. Al eliminar un paciente borrara todos sus datos asociados."</w:t>
              </w:r>
              <w:r w:rsidRPr="00AD3CBB">
                <w:rPr>
                  <w:rFonts w:ascii="Monaco" w:hAnsi="Monaco" w:cs="Monaco"/>
                  <w:b/>
                  <w:bCs/>
                  <w:noProof/>
                  <w:color w:val="000000"/>
                  <w:sz w:val="20"/>
                  <w:szCs w:val="20"/>
                  <w:lang w:val="en-US"/>
                  <w:rPrChange w:id="1688" w:author="Borja Gonzalez" w:date="2017-09-28T18:55:00Z">
                    <w:rPr>
                      <w:rFonts w:ascii="Monaco" w:hAnsi="Monaco" w:cs="Monaco"/>
                      <w:b/>
                      <w:bCs/>
                      <w:color w:val="000000"/>
                      <w:sz w:val="32"/>
                      <w:szCs w:val="32"/>
                      <w:lang w:val="en-US"/>
                    </w:rPr>
                  </w:rPrChange>
                </w:rPr>
                <w:t>);</w:t>
              </w:r>
            </w:ins>
          </w:p>
          <w:p w14:paraId="5A8A5327" w14:textId="77777777" w:rsidR="00AD3CBB" w:rsidRPr="00AD3CBB" w:rsidRDefault="00AD3CBB" w:rsidP="00AD3CBB">
            <w:pPr>
              <w:widowControl w:val="0"/>
              <w:autoSpaceDE w:val="0"/>
              <w:autoSpaceDN w:val="0"/>
              <w:adjustRightInd w:val="0"/>
              <w:rPr>
                <w:ins w:id="1689" w:author="Borja Gonzalez" w:date="2017-09-28T18:53:00Z"/>
                <w:rFonts w:ascii="Monaco" w:hAnsi="Monaco" w:cs="Monaco"/>
                <w:noProof/>
                <w:sz w:val="20"/>
                <w:szCs w:val="20"/>
                <w:lang w:val="en-US"/>
                <w:rPrChange w:id="1690" w:author="Borja Gonzalez" w:date="2017-09-28T18:55:00Z">
                  <w:rPr>
                    <w:ins w:id="1691" w:author="Borja Gonzalez" w:date="2017-09-28T18:53:00Z"/>
                    <w:rFonts w:ascii="Monaco" w:hAnsi="Monaco" w:cs="Monaco"/>
                    <w:sz w:val="32"/>
                    <w:szCs w:val="32"/>
                    <w:lang w:val="en-US"/>
                  </w:rPr>
                </w:rPrChange>
              </w:rPr>
            </w:pPr>
            <w:ins w:id="1692" w:author="Borja Gonzalez" w:date="2017-09-28T18:53:00Z">
              <w:r w:rsidRPr="00AD3CBB">
                <w:rPr>
                  <w:rFonts w:ascii="Monaco" w:hAnsi="Monaco" w:cs="Monaco"/>
                  <w:noProof/>
                  <w:sz w:val="20"/>
                  <w:szCs w:val="20"/>
                  <w:lang w:val="en-US"/>
                  <w:rPrChange w:id="1693" w:author="Borja Gonzalez" w:date="2017-09-28T18:55:00Z">
                    <w:rPr>
                      <w:rFonts w:ascii="Monaco" w:hAnsi="Monaco" w:cs="Monaco"/>
                      <w:sz w:val="32"/>
                      <w:szCs w:val="32"/>
                      <w:lang w:val="en-US"/>
                    </w:rPr>
                  </w:rPrChange>
                </w:rPr>
                <w:t xml:space="preserve">    </w:t>
              </w:r>
              <w:r w:rsidRPr="00AD3CBB">
                <w:rPr>
                  <w:rFonts w:ascii="Monaco" w:hAnsi="Monaco" w:cs="Monaco"/>
                  <w:b/>
                  <w:bCs/>
                  <w:noProof/>
                  <w:color w:val="204A87"/>
                  <w:sz w:val="20"/>
                  <w:szCs w:val="20"/>
                  <w:lang w:val="en-US"/>
                  <w:rPrChange w:id="1694" w:author="Borja Gonzalez" w:date="2017-09-28T18:55:00Z">
                    <w:rPr>
                      <w:rFonts w:ascii="Monaco" w:hAnsi="Monaco" w:cs="Monaco"/>
                      <w:b/>
                      <w:bCs/>
                      <w:color w:val="204A87"/>
                      <w:sz w:val="32"/>
                      <w:szCs w:val="32"/>
                      <w:lang w:val="en-US"/>
                    </w:rPr>
                  </w:rPrChange>
                </w:rPr>
                <w:t>if</w:t>
              </w:r>
              <w:r w:rsidRPr="00AD3CBB">
                <w:rPr>
                  <w:rFonts w:ascii="Monaco" w:hAnsi="Monaco" w:cs="Monaco"/>
                  <w:noProof/>
                  <w:sz w:val="20"/>
                  <w:szCs w:val="20"/>
                  <w:lang w:val="en-US"/>
                  <w:rPrChange w:id="1695"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1696"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697" w:author="Borja Gonzalez" w:date="2017-09-28T18:55:00Z">
                    <w:rPr>
                      <w:rFonts w:ascii="Monaco" w:hAnsi="Monaco" w:cs="Monaco"/>
                      <w:color w:val="000000"/>
                      <w:sz w:val="32"/>
                      <w:szCs w:val="32"/>
                      <w:lang w:val="en-US"/>
                    </w:rPr>
                  </w:rPrChange>
                </w:rPr>
                <w:t>y</w:t>
              </w:r>
              <w:r w:rsidRPr="00AD3CBB">
                <w:rPr>
                  <w:rFonts w:ascii="Monaco" w:hAnsi="Monaco" w:cs="Monaco"/>
                  <w:noProof/>
                  <w:sz w:val="20"/>
                  <w:szCs w:val="20"/>
                  <w:lang w:val="en-US"/>
                  <w:rPrChange w:id="1698"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1699"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700" w:author="Borja Gonzalez" w:date="2017-09-28T18:55:00Z">
                    <w:rPr>
                      <w:rFonts w:ascii="Monaco" w:hAnsi="Monaco" w:cs="Monaco"/>
                      <w:sz w:val="32"/>
                      <w:szCs w:val="32"/>
                      <w:lang w:val="en-US"/>
                    </w:rPr>
                  </w:rPrChange>
                </w:rPr>
                <w:t xml:space="preserve"> </w:t>
              </w:r>
              <w:r w:rsidRPr="00AD3CBB">
                <w:rPr>
                  <w:rFonts w:ascii="Monaco" w:hAnsi="Monaco" w:cs="Monaco"/>
                  <w:b/>
                  <w:bCs/>
                  <w:noProof/>
                  <w:color w:val="204A87"/>
                  <w:sz w:val="20"/>
                  <w:szCs w:val="20"/>
                  <w:lang w:val="en-US"/>
                  <w:rPrChange w:id="1701" w:author="Borja Gonzalez" w:date="2017-09-28T18:55:00Z">
                    <w:rPr>
                      <w:rFonts w:ascii="Monaco" w:hAnsi="Monaco" w:cs="Monaco"/>
                      <w:b/>
                      <w:bCs/>
                      <w:color w:val="204A87"/>
                      <w:sz w:val="32"/>
                      <w:szCs w:val="32"/>
                      <w:lang w:val="en-US"/>
                    </w:rPr>
                  </w:rPrChange>
                </w:rPr>
                <w:t>true</w:t>
              </w:r>
              <w:r w:rsidRPr="00AD3CBB">
                <w:rPr>
                  <w:rFonts w:ascii="Monaco" w:hAnsi="Monaco" w:cs="Monaco"/>
                  <w:b/>
                  <w:bCs/>
                  <w:noProof/>
                  <w:color w:val="000000"/>
                  <w:sz w:val="20"/>
                  <w:szCs w:val="20"/>
                  <w:lang w:val="en-US"/>
                  <w:rPrChange w:id="1702" w:author="Borja Gonzalez" w:date="2017-09-28T18:55:00Z">
                    <w:rPr>
                      <w:rFonts w:ascii="Monaco" w:hAnsi="Monaco" w:cs="Monaco"/>
                      <w:b/>
                      <w:bCs/>
                      <w:color w:val="000000"/>
                      <w:sz w:val="32"/>
                      <w:szCs w:val="32"/>
                      <w:lang w:val="en-US"/>
                    </w:rPr>
                  </w:rPrChange>
                </w:rPr>
                <w:t>){</w:t>
              </w:r>
            </w:ins>
          </w:p>
          <w:p w14:paraId="07A4F2C9" w14:textId="77777777" w:rsidR="00AD3CBB" w:rsidRPr="00AD3CBB" w:rsidRDefault="00AD3CBB" w:rsidP="00AD3CBB">
            <w:pPr>
              <w:widowControl w:val="0"/>
              <w:autoSpaceDE w:val="0"/>
              <w:autoSpaceDN w:val="0"/>
              <w:adjustRightInd w:val="0"/>
              <w:rPr>
                <w:ins w:id="1703" w:author="Borja Gonzalez" w:date="2017-09-28T18:53:00Z"/>
                <w:rFonts w:ascii="Monaco" w:hAnsi="Monaco" w:cs="Monaco"/>
                <w:noProof/>
                <w:sz w:val="20"/>
                <w:szCs w:val="20"/>
                <w:lang w:val="en-US"/>
                <w:rPrChange w:id="1704" w:author="Borja Gonzalez" w:date="2017-09-28T18:55:00Z">
                  <w:rPr>
                    <w:ins w:id="1705" w:author="Borja Gonzalez" w:date="2017-09-28T18:53:00Z"/>
                    <w:rFonts w:ascii="Monaco" w:hAnsi="Monaco" w:cs="Monaco"/>
                    <w:sz w:val="32"/>
                    <w:szCs w:val="32"/>
                    <w:lang w:val="en-US"/>
                  </w:rPr>
                </w:rPrChange>
              </w:rPr>
            </w:pPr>
          </w:p>
          <w:p w14:paraId="5E02C6E9" w14:textId="77777777" w:rsidR="00AD3CBB" w:rsidRPr="00AD3CBB" w:rsidRDefault="00AD3CBB" w:rsidP="00AD3CBB">
            <w:pPr>
              <w:widowControl w:val="0"/>
              <w:autoSpaceDE w:val="0"/>
              <w:autoSpaceDN w:val="0"/>
              <w:adjustRightInd w:val="0"/>
              <w:rPr>
                <w:ins w:id="1706" w:author="Borja Gonzalez" w:date="2017-09-28T18:53:00Z"/>
                <w:rFonts w:ascii="Monaco" w:hAnsi="Monaco" w:cs="Monaco"/>
                <w:noProof/>
                <w:sz w:val="20"/>
                <w:szCs w:val="20"/>
                <w:lang w:val="en-US"/>
                <w:rPrChange w:id="1707" w:author="Borja Gonzalez" w:date="2017-09-28T18:55:00Z">
                  <w:rPr>
                    <w:ins w:id="1708" w:author="Borja Gonzalez" w:date="2017-09-28T18:53:00Z"/>
                    <w:rFonts w:ascii="Monaco" w:hAnsi="Monaco" w:cs="Monaco"/>
                    <w:sz w:val="32"/>
                    <w:szCs w:val="32"/>
                    <w:lang w:val="en-US"/>
                  </w:rPr>
                </w:rPrChange>
              </w:rPr>
            </w:pPr>
            <w:ins w:id="1709" w:author="Borja Gonzalez" w:date="2017-09-28T18:53:00Z">
              <w:r w:rsidRPr="00AD3CBB">
                <w:rPr>
                  <w:rFonts w:ascii="Monaco" w:hAnsi="Monaco" w:cs="Monaco"/>
                  <w:noProof/>
                  <w:sz w:val="20"/>
                  <w:szCs w:val="20"/>
                  <w:lang w:val="en-US"/>
                  <w:rPrChange w:id="1710" w:author="Borja Gonzalez" w:date="2017-09-28T18:55:00Z">
                    <w:rPr>
                      <w:rFonts w:ascii="Monaco" w:hAnsi="Monaco" w:cs="Monaco"/>
                      <w:sz w:val="32"/>
                      <w:szCs w:val="32"/>
                      <w:lang w:val="en-US"/>
                    </w:rPr>
                  </w:rPrChange>
                </w:rPr>
                <w:t xml:space="preserve">    </w:t>
              </w:r>
              <w:r w:rsidRPr="00AD3CBB">
                <w:rPr>
                  <w:rFonts w:ascii="Monaco" w:hAnsi="Monaco" w:cs="Monaco"/>
                  <w:noProof/>
                  <w:sz w:val="20"/>
                  <w:szCs w:val="20"/>
                  <w:lang w:val="en-US"/>
                  <w:rPrChange w:id="1711" w:author="Borja Gonzalez" w:date="2017-09-28T18:55:00Z">
                    <w:rPr>
                      <w:rFonts w:ascii="Monaco" w:hAnsi="Monaco" w:cs="Monaco"/>
                      <w:sz w:val="32"/>
                      <w:szCs w:val="32"/>
                      <w:lang w:val="en-US"/>
                    </w:rPr>
                  </w:rPrChange>
                </w:rPr>
                <w:tab/>
              </w:r>
              <w:r w:rsidRPr="00AD3CBB">
                <w:rPr>
                  <w:rFonts w:ascii="Monaco" w:hAnsi="Monaco" w:cs="Monaco"/>
                  <w:b/>
                  <w:bCs/>
                  <w:noProof/>
                  <w:color w:val="204A87"/>
                  <w:sz w:val="20"/>
                  <w:szCs w:val="20"/>
                  <w:lang w:val="en-US"/>
                  <w:rPrChange w:id="1712" w:author="Borja Gonzalez" w:date="2017-09-28T18:55:00Z">
                    <w:rPr>
                      <w:rFonts w:ascii="Monaco" w:hAnsi="Monaco" w:cs="Monaco"/>
                      <w:b/>
                      <w:bCs/>
                      <w:color w:val="204A87"/>
                      <w:sz w:val="32"/>
                      <w:szCs w:val="32"/>
                      <w:lang w:val="en-US"/>
                    </w:rPr>
                  </w:rPrChange>
                </w:rPr>
                <w:t>var</w:t>
              </w:r>
              <w:r w:rsidRPr="00AD3CBB">
                <w:rPr>
                  <w:rFonts w:ascii="Monaco" w:hAnsi="Monaco" w:cs="Monaco"/>
                  <w:noProof/>
                  <w:sz w:val="20"/>
                  <w:szCs w:val="20"/>
                  <w:lang w:val="en-US"/>
                  <w:rPrChange w:id="1713"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714" w:author="Borja Gonzalez" w:date="2017-09-28T18:55:00Z">
                    <w:rPr>
                      <w:rFonts w:ascii="Monaco" w:hAnsi="Monaco" w:cs="Monaco"/>
                      <w:color w:val="000000"/>
                      <w:sz w:val="32"/>
                      <w:szCs w:val="32"/>
                      <w:lang w:val="en-US"/>
                    </w:rPr>
                  </w:rPrChange>
                </w:rPr>
                <w:t>socket</w:t>
              </w:r>
              <w:r w:rsidRPr="00AD3CBB">
                <w:rPr>
                  <w:rFonts w:ascii="Monaco" w:hAnsi="Monaco" w:cs="Monaco"/>
                  <w:noProof/>
                  <w:sz w:val="20"/>
                  <w:szCs w:val="20"/>
                  <w:lang w:val="en-US"/>
                  <w:rPrChange w:id="1715"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1716"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717"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718" w:author="Borja Gonzalez" w:date="2017-09-28T18:55:00Z">
                    <w:rPr>
                      <w:rFonts w:ascii="Monaco" w:hAnsi="Monaco" w:cs="Monaco"/>
                      <w:color w:val="000000"/>
                      <w:sz w:val="32"/>
                      <w:szCs w:val="32"/>
                      <w:lang w:val="en-US"/>
                    </w:rPr>
                  </w:rPrChange>
                </w:rPr>
                <w:t>io</w:t>
              </w:r>
              <w:r w:rsidRPr="00AD3CBB">
                <w:rPr>
                  <w:rFonts w:ascii="Monaco" w:hAnsi="Monaco" w:cs="Monaco"/>
                  <w:b/>
                  <w:bCs/>
                  <w:noProof/>
                  <w:color w:val="000000"/>
                  <w:sz w:val="20"/>
                  <w:szCs w:val="20"/>
                  <w:lang w:val="en-US"/>
                  <w:rPrChange w:id="1719"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720" w:author="Borja Gonzalez" w:date="2017-09-28T18:55:00Z">
                    <w:rPr>
                      <w:rFonts w:ascii="Monaco" w:hAnsi="Monaco" w:cs="Monaco"/>
                      <w:color w:val="000000"/>
                      <w:sz w:val="32"/>
                      <w:szCs w:val="32"/>
                      <w:lang w:val="en-US"/>
                    </w:rPr>
                  </w:rPrChange>
                </w:rPr>
                <w:t>connect</w:t>
              </w:r>
              <w:r w:rsidRPr="00AD3CBB">
                <w:rPr>
                  <w:rFonts w:ascii="Monaco" w:hAnsi="Monaco" w:cs="Monaco"/>
                  <w:b/>
                  <w:bCs/>
                  <w:noProof/>
                  <w:color w:val="000000"/>
                  <w:sz w:val="20"/>
                  <w:szCs w:val="20"/>
                  <w:lang w:val="en-US"/>
                  <w:rPrChange w:id="1721"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722" w:author="Borja Gonzalez" w:date="2017-09-28T18:55:00Z">
                    <w:rPr>
                      <w:rFonts w:ascii="Monaco" w:hAnsi="Monaco" w:cs="Monaco"/>
                      <w:color w:val="4E9A06"/>
                      <w:sz w:val="32"/>
                      <w:szCs w:val="32"/>
                      <w:lang w:val="en-US"/>
                    </w:rPr>
                  </w:rPrChange>
                </w:rPr>
                <w:t>"http://172.20.10.5:8124"</w:t>
              </w:r>
              <w:r w:rsidRPr="00AD3CBB">
                <w:rPr>
                  <w:rFonts w:ascii="Monaco" w:hAnsi="Monaco" w:cs="Monaco"/>
                  <w:b/>
                  <w:bCs/>
                  <w:noProof/>
                  <w:color w:val="000000"/>
                  <w:sz w:val="20"/>
                  <w:szCs w:val="20"/>
                  <w:lang w:val="en-US"/>
                  <w:rPrChange w:id="1723"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724" w:author="Borja Gonzalez" w:date="2017-09-28T18:55:00Z">
                    <w:rPr>
                      <w:rFonts w:ascii="Monaco" w:hAnsi="Monaco" w:cs="Monaco"/>
                      <w:sz w:val="32"/>
                      <w:szCs w:val="32"/>
                      <w:lang w:val="en-US"/>
                    </w:rPr>
                  </w:rPrChange>
                </w:rPr>
                <w:t xml:space="preserve">  </w:t>
              </w:r>
            </w:ins>
          </w:p>
          <w:p w14:paraId="2B95B3D5" w14:textId="77777777" w:rsidR="00AD3CBB" w:rsidRPr="00AD3CBB" w:rsidRDefault="00AD3CBB" w:rsidP="00AD3CBB">
            <w:pPr>
              <w:widowControl w:val="0"/>
              <w:autoSpaceDE w:val="0"/>
              <w:autoSpaceDN w:val="0"/>
              <w:adjustRightInd w:val="0"/>
              <w:rPr>
                <w:ins w:id="1725" w:author="Borja Gonzalez" w:date="2017-09-28T18:53:00Z"/>
                <w:rFonts w:ascii="Monaco" w:hAnsi="Monaco" w:cs="Monaco"/>
                <w:noProof/>
                <w:sz w:val="20"/>
                <w:szCs w:val="20"/>
                <w:lang w:val="en-US"/>
                <w:rPrChange w:id="1726" w:author="Borja Gonzalez" w:date="2017-09-28T18:55:00Z">
                  <w:rPr>
                    <w:ins w:id="1727" w:author="Borja Gonzalez" w:date="2017-09-28T18:53:00Z"/>
                    <w:rFonts w:ascii="Monaco" w:hAnsi="Monaco" w:cs="Monaco"/>
                    <w:sz w:val="32"/>
                    <w:szCs w:val="32"/>
                    <w:lang w:val="en-US"/>
                  </w:rPr>
                </w:rPrChange>
              </w:rPr>
            </w:pPr>
            <w:ins w:id="1728" w:author="Borja Gonzalez" w:date="2017-09-28T18:53:00Z">
              <w:r w:rsidRPr="00AD3CBB">
                <w:rPr>
                  <w:rFonts w:ascii="Monaco" w:hAnsi="Monaco" w:cs="Monaco"/>
                  <w:noProof/>
                  <w:sz w:val="20"/>
                  <w:szCs w:val="20"/>
                  <w:lang w:val="en-US"/>
                  <w:rPrChange w:id="1729"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730" w:author="Borja Gonzalez" w:date="2017-09-28T18:55:00Z">
                    <w:rPr>
                      <w:rFonts w:ascii="Monaco" w:hAnsi="Monaco" w:cs="Monaco"/>
                      <w:color w:val="000000"/>
                      <w:sz w:val="32"/>
                      <w:szCs w:val="32"/>
                      <w:lang w:val="en-US"/>
                    </w:rPr>
                  </w:rPrChange>
                </w:rPr>
                <w:t>console</w:t>
              </w:r>
              <w:r w:rsidRPr="00AD3CBB">
                <w:rPr>
                  <w:rFonts w:ascii="Monaco" w:hAnsi="Monaco" w:cs="Monaco"/>
                  <w:b/>
                  <w:bCs/>
                  <w:noProof/>
                  <w:color w:val="000000"/>
                  <w:sz w:val="20"/>
                  <w:szCs w:val="20"/>
                  <w:lang w:val="en-US"/>
                  <w:rPrChange w:id="1731"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732" w:author="Borja Gonzalez" w:date="2017-09-28T18:55:00Z">
                    <w:rPr>
                      <w:rFonts w:ascii="Monaco" w:hAnsi="Monaco" w:cs="Monaco"/>
                      <w:color w:val="000000"/>
                      <w:sz w:val="32"/>
                      <w:szCs w:val="32"/>
                      <w:lang w:val="en-US"/>
                    </w:rPr>
                  </w:rPrChange>
                </w:rPr>
                <w:t>log</w:t>
              </w:r>
              <w:r w:rsidRPr="00AD3CBB">
                <w:rPr>
                  <w:rFonts w:ascii="Monaco" w:hAnsi="Monaco" w:cs="Monaco"/>
                  <w:b/>
                  <w:bCs/>
                  <w:noProof/>
                  <w:color w:val="000000"/>
                  <w:sz w:val="20"/>
                  <w:szCs w:val="20"/>
                  <w:lang w:val="en-US"/>
                  <w:rPrChange w:id="1733"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734" w:author="Borja Gonzalez" w:date="2017-09-28T18:55:00Z">
                    <w:rPr>
                      <w:rFonts w:ascii="Monaco" w:hAnsi="Monaco" w:cs="Monaco"/>
                      <w:color w:val="4E9A06"/>
                      <w:sz w:val="32"/>
                      <w:szCs w:val="32"/>
                      <w:lang w:val="en-US"/>
                    </w:rPr>
                  </w:rPrChange>
                </w:rPr>
                <w:t>"Conexíon establecida con el servidor"</w:t>
              </w:r>
              <w:r w:rsidRPr="00AD3CBB">
                <w:rPr>
                  <w:rFonts w:ascii="Monaco" w:hAnsi="Monaco" w:cs="Monaco"/>
                  <w:b/>
                  <w:bCs/>
                  <w:noProof/>
                  <w:color w:val="000000"/>
                  <w:sz w:val="20"/>
                  <w:szCs w:val="20"/>
                  <w:lang w:val="en-US"/>
                  <w:rPrChange w:id="1735"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736" w:author="Borja Gonzalez" w:date="2017-09-28T18:55:00Z">
                    <w:rPr>
                      <w:rFonts w:ascii="Monaco" w:hAnsi="Monaco" w:cs="Monaco"/>
                      <w:sz w:val="32"/>
                      <w:szCs w:val="32"/>
                      <w:lang w:val="en-US"/>
                    </w:rPr>
                  </w:rPrChange>
                </w:rPr>
                <w:t xml:space="preserve">  </w:t>
              </w:r>
            </w:ins>
          </w:p>
          <w:p w14:paraId="2920CE64" w14:textId="77777777" w:rsidR="00AD3CBB" w:rsidRPr="00AD3CBB" w:rsidRDefault="00AD3CBB" w:rsidP="00AD3CBB">
            <w:pPr>
              <w:widowControl w:val="0"/>
              <w:autoSpaceDE w:val="0"/>
              <w:autoSpaceDN w:val="0"/>
              <w:adjustRightInd w:val="0"/>
              <w:rPr>
                <w:ins w:id="1737" w:author="Borja Gonzalez" w:date="2017-09-28T18:53:00Z"/>
                <w:rFonts w:ascii="Monaco" w:hAnsi="Monaco" w:cs="Monaco"/>
                <w:noProof/>
                <w:sz w:val="20"/>
                <w:szCs w:val="20"/>
                <w:lang w:val="en-US"/>
                <w:rPrChange w:id="1738" w:author="Borja Gonzalez" w:date="2017-09-28T18:55:00Z">
                  <w:rPr>
                    <w:ins w:id="1739" w:author="Borja Gonzalez" w:date="2017-09-28T18:53:00Z"/>
                    <w:rFonts w:ascii="Monaco" w:hAnsi="Monaco" w:cs="Monaco"/>
                    <w:sz w:val="32"/>
                    <w:szCs w:val="32"/>
                    <w:lang w:val="en-US"/>
                  </w:rPr>
                </w:rPrChange>
              </w:rPr>
            </w:pPr>
            <w:ins w:id="1740" w:author="Borja Gonzalez" w:date="2017-09-28T18:53:00Z">
              <w:r w:rsidRPr="00AD3CBB">
                <w:rPr>
                  <w:rFonts w:ascii="Monaco" w:hAnsi="Monaco" w:cs="Monaco"/>
                  <w:noProof/>
                  <w:sz w:val="20"/>
                  <w:szCs w:val="20"/>
                  <w:lang w:val="en-US"/>
                  <w:rPrChange w:id="1741"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742" w:author="Borja Gonzalez" w:date="2017-09-28T18:55:00Z">
                    <w:rPr>
                      <w:rFonts w:ascii="Monaco" w:hAnsi="Monaco" w:cs="Monaco"/>
                      <w:color w:val="000000"/>
                      <w:sz w:val="32"/>
                      <w:szCs w:val="32"/>
                      <w:lang w:val="en-US"/>
                    </w:rPr>
                  </w:rPrChange>
                </w:rPr>
                <w:t>socket</w:t>
              </w:r>
              <w:r w:rsidRPr="00AD3CBB">
                <w:rPr>
                  <w:rFonts w:ascii="Monaco" w:hAnsi="Monaco" w:cs="Monaco"/>
                  <w:b/>
                  <w:bCs/>
                  <w:noProof/>
                  <w:color w:val="000000"/>
                  <w:sz w:val="20"/>
                  <w:szCs w:val="20"/>
                  <w:lang w:val="en-US"/>
                  <w:rPrChange w:id="1743"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744" w:author="Borja Gonzalez" w:date="2017-09-28T18:55:00Z">
                    <w:rPr>
                      <w:rFonts w:ascii="Monaco" w:hAnsi="Monaco" w:cs="Monaco"/>
                      <w:color w:val="000000"/>
                      <w:sz w:val="32"/>
                      <w:szCs w:val="32"/>
                      <w:lang w:val="en-US"/>
                    </w:rPr>
                  </w:rPrChange>
                </w:rPr>
                <w:t>on</w:t>
              </w:r>
              <w:r w:rsidRPr="00AD3CBB">
                <w:rPr>
                  <w:rFonts w:ascii="Monaco" w:hAnsi="Monaco" w:cs="Monaco"/>
                  <w:b/>
                  <w:bCs/>
                  <w:noProof/>
                  <w:color w:val="000000"/>
                  <w:sz w:val="20"/>
                  <w:szCs w:val="20"/>
                  <w:lang w:val="en-US"/>
                  <w:rPrChange w:id="1745"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746" w:author="Borja Gonzalez" w:date="2017-09-28T18:55:00Z">
                    <w:rPr>
                      <w:rFonts w:ascii="Monaco" w:hAnsi="Monaco" w:cs="Monaco"/>
                      <w:color w:val="4E9A06"/>
                      <w:sz w:val="32"/>
                      <w:szCs w:val="32"/>
                      <w:lang w:val="en-US"/>
                    </w:rPr>
                  </w:rPrChange>
                </w:rPr>
                <w:t>"message"</w:t>
              </w:r>
              <w:r w:rsidRPr="00AD3CBB">
                <w:rPr>
                  <w:rFonts w:ascii="Monaco" w:hAnsi="Monaco" w:cs="Monaco"/>
                  <w:b/>
                  <w:bCs/>
                  <w:noProof/>
                  <w:color w:val="000000"/>
                  <w:sz w:val="20"/>
                  <w:szCs w:val="20"/>
                  <w:lang w:val="en-US"/>
                  <w:rPrChange w:id="1747" w:author="Borja Gonzalez" w:date="2017-09-28T18:55:00Z">
                    <w:rPr>
                      <w:rFonts w:ascii="Monaco" w:hAnsi="Monaco" w:cs="Monaco"/>
                      <w:b/>
                      <w:bCs/>
                      <w:color w:val="000000"/>
                      <w:sz w:val="32"/>
                      <w:szCs w:val="32"/>
                      <w:lang w:val="en-US"/>
                    </w:rPr>
                  </w:rPrChange>
                </w:rPr>
                <w:t>,</w:t>
              </w:r>
              <w:r w:rsidRPr="00AD3CBB">
                <w:rPr>
                  <w:rFonts w:ascii="Monaco" w:hAnsi="Monaco" w:cs="Monaco"/>
                  <w:b/>
                  <w:bCs/>
                  <w:noProof/>
                  <w:color w:val="204A87"/>
                  <w:sz w:val="20"/>
                  <w:szCs w:val="20"/>
                  <w:lang w:val="en-US"/>
                  <w:rPrChange w:id="1748" w:author="Borja Gonzalez" w:date="2017-09-28T18:55:00Z">
                    <w:rPr>
                      <w:rFonts w:ascii="Monaco" w:hAnsi="Monaco" w:cs="Monaco"/>
                      <w:b/>
                      <w:bCs/>
                      <w:color w:val="204A87"/>
                      <w:sz w:val="32"/>
                      <w:szCs w:val="32"/>
                      <w:lang w:val="en-US"/>
                    </w:rPr>
                  </w:rPrChange>
                </w:rPr>
                <w:t>function</w:t>
              </w:r>
              <w:r w:rsidRPr="00AD3CBB">
                <w:rPr>
                  <w:rFonts w:ascii="Monaco" w:hAnsi="Monaco" w:cs="Monaco"/>
                  <w:b/>
                  <w:bCs/>
                  <w:noProof/>
                  <w:color w:val="000000"/>
                  <w:sz w:val="20"/>
                  <w:szCs w:val="20"/>
                  <w:lang w:val="en-US"/>
                  <w:rPrChange w:id="1749"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750" w:author="Borja Gonzalez" w:date="2017-09-28T18:55:00Z">
                    <w:rPr>
                      <w:rFonts w:ascii="Monaco" w:hAnsi="Monaco" w:cs="Monaco"/>
                      <w:color w:val="000000"/>
                      <w:sz w:val="32"/>
                      <w:szCs w:val="32"/>
                      <w:lang w:val="en-US"/>
                    </w:rPr>
                  </w:rPrChange>
                </w:rPr>
                <w:t>message</w:t>
              </w:r>
              <w:r w:rsidRPr="00AD3CBB">
                <w:rPr>
                  <w:rFonts w:ascii="Monaco" w:hAnsi="Monaco" w:cs="Monaco"/>
                  <w:b/>
                  <w:bCs/>
                  <w:noProof/>
                  <w:color w:val="000000"/>
                  <w:sz w:val="20"/>
                  <w:szCs w:val="20"/>
                  <w:lang w:val="en-US"/>
                  <w:rPrChange w:id="1751"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752" w:author="Borja Gonzalez" w:date="2017-09-28T18:55:00Z">
                    <w:rPr>
                      <w:rFonts w:ascii="Monaco" w:hAnsi="Monaco" w:cs="Monaco"/>
                      <w:sz w:val="32"/>
                      <w:szCs w:val="32"/>
                      <w:lang w:val="en-US"/>
                    </w:rPr>
                  </w:rPrChange>
                </w:rPr>
                <w:t xml:space="preserve">  </w:t>
              </w:r>
            </w:ins>
          </w:p>
          <w:p w14:paraId="6A9AAE43" w14:textId="77777777" w:rsidR="00AD3CBB" w:rsidRPr="00AD3CBB" w:rsidRDefault="00AD3CBB" w:rsidP="00AD3CBB">
            <w:pPr>
              <w:widowControl w:val="0"/>
              <w:autoSpaceDE w:val="0"/>
              <w:autoSpaceDN w:val="0"/>
              <w:adjustRightInd w:val="0"/>
              <w:rPr>
                <w:ins w:id="1753" w:author="Borja Gonzalez" w:date="2017-09-28T18:53:00Z"/>
                <w:rFonts w:ascii="Monaco" w:hAnsi="Monaco" w:cs="Monaco"/>
                <w:noProof/>
                <w:sz w:val="20"/>
                <w:szCs w:val="20"/>
                <w:lang w:val="en-US"/>
                <w:rPrChange w:id="1754" w:author="Borja Gonzalez" w:date="2017-09-28T18:55:00Z">
                  <w:rPr>
                    <w:ins w:id="1755" w:author="Borja Gonzalez" w:date="2017-09-28T18:53:00Z"/>
                    <w:rFonts w:ascii="Monaco" w:hAnsi="Monaco" w:cs="Monaco"/>
                    <w:sz w:val="32"/>
                    <w:szCs w:val="32"/>
                    <w:lang w:val="en-US"/>
                  </w:rPr>
                </w:rPrChange>
              </w:rPr>
            </w:pPr>
            <w:ins w:id="1756" w:author="Borja Gonzalez" w:date="2017-09-28T18:53:00Z">
              <w:r w:rsidRPr="00AD3CBB">
                <w:rPr>
                  <w:rFonts w:ascii="Monaco" w:hAnsi="Monaco" w:cs="Monaco"/>
                  <w:noProof/>
                  <w:sz w:val="20"/>
                  <w:szCs w:val="20"/>
                  <w:lang w:val="en-US"/>
                  <w:rPrChange w:id="1757"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758" w:author="Borja Gonzalez" w:date="2017-09-28T18:55:00Z">
                    <w:rPr>
                      <w:rFonts w:ascii="Monaco" w:hAnsi="Monaco" w:cs="Monaco"/>
                      <w:color w:val="000000"/>
                      <w:sz w:val="32"/>
                      <w:szCs w:val="32"/>
                      <w:lang w:val="en-US"/>
                    </w:rPr>
                  </w:rPrChange>
                </w:rPr>
                <w:t>console</w:t>
              </w:r>
              <w:r w:rsidRPr="00AD3CBB">
                <w:rPr>
                  <w:rFonts w:ascii="Monaco" w:hAnsi="Monaco" w:cs="Monaco"/>
                  <w:b/>
                  <w:bCs/>
                  <w:noProof/>
                  <w:color w:val="000000"/>
                  <w:sz w:val="20"/>
                  <w:szCs w:val="20"/>
                  <w:lang w:val="en-US"/>
                  <w:rPrChange w:id="1759"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760" w:author="Borja Gonzalez" w:date="2017-09-28T18:55:00Z">
                    <w:rPr>
                      <w:rFonts w:ascii="Monaco" w:hAnsi="Monaco" w:cs="Monaco"/>
                      <w:color w:val="000000"/>
                      <w:sz w:val="32"/>
                      <w:szCs w:val="32"/>
                      <w:lang w:val="en-US"/>
                    </w:rPr>
                  </w:rPrChange>
                </w:rPr>
                <w:t>log</w:t>
              </w:r>
              <w:r w:rsidRPr="00AD3CBB">
                <w:rPr>
                  <w:rFonts w:ascii="Monaco" w:hAnsi="Monaco" w:cs="Monaco"/>
                  <w:b/>
                  <w:bCs/>
                  <w:noProof/>
                  <w:color w:val="000000"/>
                  <w:sz w:val="20"/>
                  <w:szCs w:val="20"/>
                  <w:lang w:val="en-US"/>
                  <w:rPrChange w:id="1761"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762" w:author="Borja Gonzalez" w:date="2017-09-28T18:55:00Z">
                    <w:rPr>
                      <w:rFonts w:ascii="Monaco" w:hAnsi="Monaco" w:cs="Monaco"/>
                      <w:color w:val="4E9A06"/>
                      <w:sz w:val="32"/>
                      <w:szCs w:val="32"/>
                      <w:lang w:val="en-US"/>
                    </w:rPr>
                  </w:rPrChange>
                </w:rPr>
                <w:t>"El servidor ha enviado un mensaje:"</w:t>
              </w:r>
              <w:r w:rsidRPr="00AD3CBB">
                <w:rPr>
                  <w:rFonts w:ascii="Monaco" w:hAnsi="Monaco" w:cs="Monaco"/>
                  <w:b/>
                  <w:bCs/>
                  <w:noProof/>
                  <w:color w:val="000000"/>
                  <w:sz w:val="20"/>
                  <w:szCs w:val="20"/>
                  <w:lang w:val="en-US"/>
                  <w:rPrChange w:id="1763" w:author="Borja Gonzalez" w:date="2017-09-28T18:55:00Z">
                    <w:rPr>
                      <w:rFonts w:ascii="Monaco" w:hAnsi="Monaco" w:cs="Monaco"/>
                      <w:b/>
                      <w:bCs/>
                      <w:color w:val="000000"/>
                      <w:sz w:val="32"/>
                      <w:szCs w:val="32"/>
                      <w:lang w:val="en-US"/>
                    </w:rPr>
                  </w:rPrChange>
                </w:rPr>
                <w:t>);</w:t>
              </w:r>
            </w:ins>
          </w:p>
          <w:p w14:paraId="4B1C3BAC" w14:textId="77777777" w:rsidR="00AD3CBB" w:rsidRPr="00AD3CBB" w:rsidRDefault="00AD3CBB" w:rsidP="00AD3CBB">
            <w:pPr>
              <w:widowControl w:val="0"/>
              <w:autoSpaceDE w:val="0"/>
              <w:autoSpaceDN w:val="0"/>
              <w:adjustRightInd w:val="0"/>
              <w:rPr>
                <w:ins w:id="1764" w:author="Borja Gonzalez" w:date="2017-09-28T18:53:00Z"/>
                <w:rFonts w:ascii="Monaco" w:hAnsi="Monaco" w:cs="Monaco"/>
                <w:noProof/>
                <w:sz w:val="20"/>
                <w:szCs w:val="20"/>
                <w:lang w:val="en-US"/>
                <w:rPrChange w:id="1765" w:author="Borja Gonzalez" w:date="2017-09-28T18:55:00Z">
                  <w:rPr>
                    <w:ins w:id="1766" w:author="Borja Gonzalez" w:date="2017-09-28T18:53:00Z"/>
                    <w:rFonts w:ascii="Monaco" w:hAnsi="Monaco" w:cs="Monaco"/>
                    <w:sz w:val="32"/>
                    <w:szCs w:val="32"/>
                    <w:lang w:val="en-US"/>
                  </w:rPr>
                </w:rPrChange>
              </w:rPr>
            </w:pPr>
            <w:ins w:id="1767" w:author="Borja Gonzalez" w:date="2017-09-28T18:53:00Z">
              <w:r w:rsidRPr="00AD3CBB">
                <w:rPr>
                  <w:rFonts w:ascii="Monaco" w:hAnsi="Monaco" w:cs="Monaco"/>
                  <w:noProof/>
                  <w:sz w:val="20"/>
                  <w:szCs w:val="20"/>
                  <w:lang w:val="en-US"/>
                  <w:rPrChange w:id="1768"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769" w:author="Borja Gonzalez" w:date="2017-09-28T18:55:00Z">
                    <w:rPr>
                      <w:rFonts w:ascii="Monaco" w:hAnsi="Monaco" w:cs="Monaco"/>
                      <w:color w:val="000000"/>
                      <w:sz w:val="32"/>
                      <w:szCs w:val="32"/>
                      <w:lang w:val="en-US"/>
                    </w:rPr>
                  </w:rPrChange>
                </w:rPr>
                <w:t>message</w:t>
              </w:r>
              <w:r w:rsidRPr="00AD3CBB">
                <w:rPr>
                  <w:rFonts w:ascii="Monaco" w:hAnsi="Monaco" w:cs="Monaco"/>
                  <w:noProof/>
                  <w:sz w:val="20"/>
                  <w:szCs w:val="20"/>
                  <w:lang w:val="en-US"/>
                  <w:rPrChange w:id="1770"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1771"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772"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773" w:author="Borja Gonzalez" w:date="2017-09-28T18:55:00Z">
                    <w:rPr>
                      <w:rFonts w:ascii="Monaco" w:hAnsi="Monaco" w:cs="Monaco"/>
                      <w:color w:val="000000"/>
                      <w:sz w:val="32"/>
                      <w:szCs w:val="32"/>
                      <w:lang w:val="en-US"/>
                    </w:rPr>
                  </w:rPrChange>
                </w:rPr>
                <w:t>JSON</w:t>
              </w:r>
              <w:r w:rsidRPr="00AD3CBB">
                <w:rPr>
                  <w:rFonts w:ascii="Monaco" w:hAnsi="Monaco" w:cs="Monaco"/>
                  <w:b/>
                  <w:bCs/>
                  <w:noProof/>
                  <w:color w:val="000000"/>
                  <w:sz w:val="20"/>
                  <w:szCs w:val="20"/>
                  <w:lang w:val="en-US"/>
                  <w:rPrChange w:id="1774"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775" w:author="Borja Gonzalez" w:date="2017-09-28T18:55:00Z">
                    <w:rPr>
                      <w:rFonts w:ascii="Monaco" w:hAnsi="Monaco" w:cs="Monaco"/>
                      <w:color w:val="000000"/>
                      <w:sz w:val="32"/>
                      <w:szCs w:val="32"/>
                      <w:lang w:val="en-US"/>
                    </w:rPr>
                  </w:rPrChange>
                </w:rPr>
                <w:t>parse</w:t>
              </w:r>
              <w:r w:rsidRPr="00AD3CBB">
                <w:rPr>
                  <w:rFonts w:ascii="Monaco" w:hAnsi="Monaco" w:cs="Monaco"/>
                  <w:b/>
                  <w:bCs/>
                  <w:noProof/>
                  <w:color w:val="000000"/>
                  <w:sz w:val="20"/>
                  <w:szCs w:val="20"/>
                  <w:lang w:val="en-US"/>
                  <w:rPrChange w:id="1776"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777" w:author="Borja Gonzalez" w:date="2017-09-28T18:55:00Z">
                    <w:rPr>
                      <w:rFonts w:ascii="Monaco" w:hAnsi="Monaco" w:cs="Monaco"/>
                      <w:color w:val="000000"/>
                      <w:sz w:val="32"/>
                      <w:szCs w:val="32"/>
                      <w:lang w:val="en-US"/>
                    </w:rPr>
                  </w:rPrChange>
                </w:rPr>
                <w:t>message</w:t>
              </w:r>
              <w:r w:rsidRPr="00AD3CBB">
                <w:rPr>
                  <w:rFonts w:ascii="Monaco" w:hAnsi="Monaco" w:cs="Monaco"/>
                  <w:b/>
                  <w:bCs/>
                  <w:noProof/>
                  <w:color w:val="000000"/>
                  <w:sz w:val="20"/>
                  <w:szCs w:val="20"/>
                  <w:lang w:val="en-US"/>
                  <w:rPrChange w:id="1778" w:author="Borja Gonzalez" w:date="2017-09-28T18:55:00Z">
                    <w:rPr>
                      <w:rFonts w:ascii="Monaco" w:hAnsi="Monaco" w:cs="Monaco"/>
                      <w:b/>
                      <w:bCs/>
                      <w:color w:val="000000"/>
                      <w:sz w:val="32"/>
                      <w:szCs w:val="32"/>
                      <w:lang w:val="en-US"/>
                    </w:rPr>
                  </w:rPrChange>
                </w:rPr>
                <w:t>);</w:t>
              </w:r>
            </w:ins>
          </w:p>
          <w:p w14:paraId="152A0E94" w14:textId="77777777" w:rsidR="00AD3CBB" w:rsidRPr="00AD3CBB" w:rsidRDefault="00AD3CBB" w:rsidP="00AD3CBB">
            <w:pPr>
              <w:widowControl w:val="0"/>
              <w:autoSpaceDE w:val="0"/>
              <w:autoSpaceDN w:val="0"/>
              <w:adjustRightInd w:val="0"/>
              <w:rPr>
                <w:ins w:id="1779" w:author="Borja Gonzalez" w:date="2017-09-28T18:53:00Z"/>
                <w:rFonts w:ascii="Monaco" w:hAnsi="Monaco" w:cs="Monaco"/>
                <w:i/>
                <w:iCs/>
                <w:noProof/>
                <w:color w:val="8F5902"/>
                <w:sz w:val="20"/>
                <w:szCs w:val="20"/>
                <w:lang w:val="en-US"/>
                <w:rPrChange w:id="1780" w:author="Borja Gonzalez" w:date="2017-09-28T18:55:00Z">
                  <w:rPr>
                    <w:ins w:id="1781" w:author="Borja Gonzalez" w:date="2017-09-28T18:53:00Z"/>
                    <w:rFonts w:ascii="Monaco" w:hAnsi="Monaco" w:cs="Monaco"/>
                    <w:i/>
                    <w:iCs/>
                    <w:color w:val="8F5902"/>
                    <w:sz w:val="32"/>
                    <w:szCs w:val="32"/>
                    <w:lang w:val="en-US"/>
                  </w:rPr>
                </w:rPrChange>
              </w:rPr>
            </w:pPr>
            <w:ins w:id="1782" w:author="Borja Gonzalez" w:date="2017-09-28T18:53:00Z">
              <w:r w:rsidRPr="00AD3CBB">
                <w:rPr>
                  <w:rFonts w:ascii="Monaco" w:hAnsi="Monaco" w:cs="Monaco"/>
                  <w:noProof/>
                  <w:sz w:val="20"/>
                  <w:szCs w:val="20"/>
                  <w:lang w:val="en-US"/>
                  <w:rPrChange w:id="1783" w:author="Borja Gonzalez" w:date="2017-09-28T18:55:00Z">
                    <w:rPr>
                      <w:rFonts w:ascii="Monaco" w:hAnsi="Monaco" w:cs="Monaco"/>
                      <w:sz w:val="32"/>
                      <w:szCs w:val="32"/>
                      <w:lang w:val="en-US"/>
                    </w:rPr>
                  </w:rPrChange>
                </w:rPr>
                <w:t xml:space="preserve">                </w:t>
              </w:r>
              <w:r w:rsidRPr="00AD3CBB">
                <w:rPr>
                  <w:rFonts w:ascii="Monaco" w:hAnsi="Monaco" w:cs="Monaco"/>
                  <w:i/>
                  <w:iCs/>
                  <w:noProof/>
                  <w:color w:val="8F5902"/>
                  <w:sz w:val="20"/>
                  <w:szCs w:val="20"/>
                  <w:lang w:val="en-US"/>
                  <w:rPrChange w:id="1784" w:author="Borja Gonzalez" w:date="2017-09-28T18:55:00Z">
                    <w:rPr>
                      <w:rFonts w:ascii="Monaco" w:hAnsi="Monaco" w:cs="Monaco"/>
                      <w:i/>
                      <w:iCs/>
                      <w:color w:val="8F5902"/>
                      <w:sz w:val="32"/>
                      <w:szCs w:val="32"/>
                      <w:lang w:val="en-US"/>
                    </w:rPr>
                  </w:rPrChange>
                </w:rPr>
                <w:t xml:space="preserve">//console.log(message.data); </w:t>
              </w:r>
            </w:ins>
          </w:p>
          <w:p w14:paraId="097DF61F" w14:textId="77777777" w:rsidR="00AD3CBB" w:rsidRPr="00AD3CBB" w:rsidRDefault="00AD3CBB" w:rsidP="00AD3CBB">
            <w:pPr>
              <w:widowControl w:val="0"/>
              <w:autoSpaceDE w:val="0"/>
              <w:autoSpaceDN w:val="0"/>
              <w:adjustRightInd w:val="0"/>
              <w:rPr>
                <w:ins w:id="1785" w:author="Borja Gonzalez" w:date="2017-09-28T18:53:00Z"/>
                <w:rFonts w:ascii="Monaco" w:hAnsi="Monaco" w:cs="Monaco"/>
                <w:noProof/>
                <w:sz w:val="20"/>
                <w:szCs w:val="20"/>
                <w:lang w:val="en-US"/>
                <w:rPrChange w:id="1786" w:author="Borja Gonzalez" w:date="2017-09-28T18:55:00Z">
                  <w:rPr>
                    <w:ins w:id="1787" w:author="Borja Gonzalez" w:date="2017-09-28T18:53:00Z"/>
                    <w:rFonts w:ascii="Monaco" w:hAnsi="Monaco" w:cs="Monaco"/>
                    <w:sz w:val="32"/>
                    <w:szCs w:val="32"/>
                    <w:lang w:val="en-US"/>
                  </w:rPr>
                </w:rPrChange>
              </w:rPr>
            </w:pPr>
            <w:ins w:id="1788" w:author="Borja Gonzalez" w:date="2017-09-28T18:53:00Z">
              <w:r w:rsidRPr="00AD3CBB">
                <w:rPr>
                  <w:rFonts w:ascii="Monaco" w:hAnsi="Monaco" w:cs="Monaco"/>
                  <w:noProof/>
                  <w:sz w:val="20"/>
                  <w:szCs w:val="20"/>
                  <w:lang w:val="en-US"/>
                  <w:rPrChange w:id="1789"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1790" w:author="Borja Gonzalez" w:date="2017-09-28T18:55:00Z">
                    <w:rPr>
                      <w:rFonts w:ascii="Monaco" w:hAnsi="Monaco" w:cs="Monaco"/>
                      <w:b/>
                      <w:bCs/>
                      <w:color w:val="000000"/>
                      <w:sz w:val="32"/>
                      <w:szCs w:val="32"/>
                      <w:lang w:val="en-US"/>
                    </w:rPr>
                  </w:rPrChange>
                </w:rPr>
                <w:t>});</w:t>
              </w:r>
            </w:ins>
          </w:p>
          <w:p w14:paraId="4057B923" w14:textId="77777777" w:rsidR="00AD3CBB" w:rsidRPr="00AD3CBB" w:rsidRDefault="00AD3CBB" w:rsidP="00AD3CBB">
            <w:pPr>
              <w:widowControl w:val="0"/>
              <w:autoSpaceDE w:val="0"/>
              <w:autoSpaceDN w:val="0"/>
              <w:adjustRightInd w:val="0"/>
              <w:rPr>
                <w:ins w:id="1791" w:author="Borja Gonzalez" w:date="2017-09-28T18:53:00Z"/>
                <w:rFonts w:ascii="Monaco" w:hAnsi="Monaco" w:cs="Monaco"/>
                <w:noProof/>
                <w:sz w:val="20"/>
                <w:szCs w:val="20"/>
                <w:lang w:val="en-US"/>
                <w:rPrChange w:id="1792" w:author="Borja Gonzalez" w:date="2017-09-28T18:55:00Z">
                  <w:rPr>
                    <w:ins w:id="1793" w:author="Borja Gonzalez" w:date="2017-09-28T18:53:00Z"/>
                    <w:rFonts w:ascii="Monaco" w:hAnsi="Monaco" w:cs="Monaco"/>
                    <w:sz w:val="32"/>
                    <w:szCs w:val="32"/>
                    <w:lang w:val="en-US"/>
                  </w:rPr>
                </w:rPrChange>
              </w:rPr>
            </w:pPr>
          </w:p>
          <w:p w14:paraId="00663E33" w14:textId="77777777" w:rsidR="00AD3CBB" w:rsidRPr="00AD3CBB" w:rsidRDefault="00AD3CBB" w:rsidP="00AD3CBB">
            <w:pPr>
              <w:widowControl w:val="0"/>
              <w:autoSpaceDE w:val="0"/>
              <w:autoSpaceDN w:val="0"/>
              <w:adjustRightInd w:val="0"/>
              <w:rPr>
                <w:ins w:id="1794" w:author="Borja Gonzalez" w:date="2017-09-28T18:53:00Z"/>
                <w:rFonts w:ascii="Monaco" w:hAnsi="Monaco" w:cs="Monaco"/>
                <w:noProof/>
                <w:sz w:val="20"/>
                <w:szCs w:val="20"/>
                <w:lang w:val="en-US"/>
                <w:rPrChange w:id="1795" w:author="Borja Gonzalez" w:date="2017-09-28T18:55:00Z">
                  <w:rPr>
                    <w:ins w:id="1796" w:author="Borja Gonzalez" w:date="2017-09-28T18:53:00Z"/>
                    <w:rFonts w:ascii="Monaco" w:hAnsi="Monaco" w:cs="Monaco"/>
                    <w:sz w:val="32"/>
                    <w:szCs w:val="32"/>
                    <w:lang w:val="en-US"/>
                  </w:rPr>
                </w:rPrChange>
              </w:rPr>
            </w:pPr>
            <w:ins w:id="1797" w:author="Borja Gonzalez" w:date="2017-09-28T18:53:00Z">
              <w:r w:rsidRPr="00AD3CBB">
                <w:rPr>
                  <w:rFonts w:ascii="Monaco" w:hAnsi="Monaco" w:cs="Monaco"/>
                  <w:noProof/>
                  <w:sz w:val="20"/>
                  <w:szCs w:val="20"/>
                  <w:lang w:val="en-US"/>
                  <w:rPrChange w:id="1798" w:author="Borja Gonzalez" w:date="2017-09-28T18:55:00Z">
                    <w:rPr>
                      <w:rFonts w:ascii="Monaco" w:hAnsi="Monaco" w:cs="Monaco"/>
                      <w:sz w:val="32"/>
                      <w:szCs w:val="32"/>
                      <w:lang w:val="en-US"/>
                    </w:rPr>
                  </w:rPrChange>
                </w:rPr>
                <w:t xml:space="preserve">            </w:t>
              </w:r>
              <w:r w:rsidRPr="00AD3CBB">
                <w:rPr>
                  <w:rFonts w:ascii="Monaco" w:hAnsi="Monaco" w:cs="Monaco"/>
                  <w:b/>
                  <w:bCs/>
                  <w:noProof/>
                  <w:color w:val="204A87"/>
                  <w:sz w:val="20"/>
                  <w:szCs w:val="20"/>
                  <w:lang w:val="en-US"/>
                  <w:rPrChange w:id="1799" w:author="Borja Gonzalez" w:date="2017-09-28T18:55:00Z">
                    <w:rPr>
                      <w:rFonts w:ascii="Monaco" w:hAnsi="Monaco" w:cs="Monaco"/>
                      <w:b/>
                      <w:bCs/>
                      <w:color w:val="204A87"/>
                      <w:sz w:val="32"/>
                      <w:szCs w:val="32"/>
                      <w:lang w:val="en-US"/>
                    </w:rPr>
                  </w:rPrChange>
                </w:rPr>
                <w:t>var</w:t>
              </w:r>
              <w:r w:rsidRPr="00AD3CBB">
                <w:rPr>
                  <w:rFonts w:ascii="Monaco" w:hAnsi="Monaco" w:cs="Monaco"/>
                  <w:noProof/>
                  <w:sz w:val="20"/>
                  <w:szCs w:val="20"/>
                  <w:lang w:val="en-US"/>
                  <w:rPrChange w:id="1800"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01" w:author="Borja Gonzalez" w:date="2017-09-28T18:55:00Z">
                    <w:rPr>
                      <w:rFonts w:ascii="Monaco" w:hAnsi="Monaco" w:cs="Monaco"/>
                      <w:color w:val="000000"/>
                      <w:sz w:val="32"/>
                      <w:szCs w:val="32"/>
                      <w:lang w:val="en-US"/>
                    </w:rPr>
                  </w:rPrChange>
                </w:rPr>
                <w:t>data</w:t>
              </w:r>
              <w:r w:rsidRPr="00AD3CBB">
                <w:rPr>
                  <w:rFonts w:ascii="Monaco" w:hAnsi="Monaco" w:cs="Monaco"/>
                  <w:noProof/>
                  <w:sz w:val="20"/>
                  <w:szCs w:val="20"/>
                  <w:lang w:val="en-US"/>
                  <w:rPrChange w:id="1802"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1803"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804"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1805"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806" w:author="Borja Gonzalez" w:date="2017-09-28T18:55:00Z">
                    <w:rPr>
                      <w:rFonts w:ascii="Monaco" w:hAnsi="Monaco" w:cs="Monaco"/>
                      <w:sz w:val="32"/>
                      <w:szCs w:val="32"/>
                      <w:lang w:val="en-US"/>
                    </w:rPr>
                  </w:rPrChange>
                </w:rPr>
                <w:t xml:space="preserve"> </w:t>
              </w:r>
            </w:ins>
          </w:p>
          <w:p w14:paraId="6D6CCCC4" w14:textId="77777777" w:rsidR="00AD3CBB" w:rsidRPr="00AD3CBB" w:rsidRDefault="00AD3CBB" w:rsidP="00AD3CBB">
            <w:pPr>
              <w:widowControl w:val="0"/>
              <w:autoSpaceDE w:val="0"/>
              <w:autoSpaceDN w:val="0"/>
              <w:adjustRightInd w:val="0"/>
              <w:rPr>
                <w:ins w:id="1807" w:author="Borja Gonzalez" w:date="2017-09-28T18:53:00Z"/>
                <w:rFonts w:ascii="Monaco" w:hAnsi="Monaco" w:cs="Monaco"/>
                <w:noProof/>
                <w:sz w:val="20"/>
                <w:szCs w:val="20"/>
                <w:lang w:val="en-US"/>
                <w:rPrChange w:id="1808" w:author="Borja Gonzalez" w:date="2017-09-28T18:55:00Z">
                  <w:rPr>
                    <w:ins w:id="1809" w:author="Borja Gonzalez" w:date="2017-09-28T18:53:00Z"/>
                    <w:rFonts w:ascii="Monaco" w:hAnsi="Monaco" w:cs="Monaco"/>
                    <w:sz w:val="32"/>
                    <w:szCs w:val="32"/>
                    <w:lang w:val="en-US"/>
                  </w:rPr>
                </w:rPrChange>
              </w:rPr>
            </w:pPr>
            <w:ins w:id="1810" w:author="Borja Gonzalez" w:date="2017-09-28T18:53:00Z">
              <w:r w:rsidRPr="00AD3CBB">
                <w:rPr>
                  <w:rFonts w:ascii="Monaco" w:hAnsi="Monaco" w:cs="Monaco"/>
                  <w:noProof/>
                  <w:sz w:val="20"/>
                  <w:szCs w:val="20"/>
                  <w:lang w:val="en-US"/>
                  <w:rPrChange w:id="1811" w:author="Borja Gonzalez" w:date="2017-09-28T18:55:00Z">
                    <w:rPr>
                      <w:rFonts w:ascii="Monaco" w:hAnsi="Monaco" w:cs="Monaco"/>
                      <w:sz w:val="32"/>
                      <w:szCs w:val="32"/>
                      <w:lang w:val="en-US"/>
                    </w:rPr>
                  </w:rPrChange>
                </w:rPr>
                <w:t xml:space="preserve">            </w:t>
              </w:r>
              <w:r w:rsidRPr="00AD3CBB">
                <w:rPr>
                  <w:rFonts w:ascii="Monaco" w:hAnsi="Monaco" w:cs="Monaco"/>
                  <w:noProof/>
                  <w:sz w:val="20"/>
                  <w:szCs w:val="20"/>
                  <w:lang w:val="en-US"/>
                  <w:rPrChange w:id="1812" w:author="Borja Gonzalez" w:date="2017-09-28T18:55:00Z">
                    <w:rPr>
                      <w:rFonts w:ascii="Monaco" w:hAnsi="Monaco" w:cs="Monaco"/>
                      <w:sz w:val="32"/>
                      <w:szCs w:val="32"/>
                      <w:lang w:val="en-US"/>
                    </w:rPr>
                  </w:rPrChange>
                </w:rPr>
                <w:tab/>
              </w:r>
              <w:r w:rsidRPr="00AD3CBB">
                <w:rPr>
                  <w:rFonts w:ascii="Monaco" w:hAnsi="Monaco" w:cs="Monaco"/>
                  <w:noProof/>
                  <w:color w:val="000000"/>
                  <w:sz w:val="20"/>
                  <w:szCs w:val="20"/>
                  <w:lang w:val="en-US"/>
                  <w:rPrChange w:id="1813" w:author="Borja Gonzalez" w:date="2017-09-28T18:55:00Z">
                    <w:rPr>
                      <w:rFonts w:ascii="Monaco" w:hAnsi="Monaco" w:cs="Monaco"/>
                      <w:color w:val="000000"/>
                      <w:sz w:val="32"/>
                      <w:szCs w:val="32"/>
                      <w:lang w:val="en-US"/>
                    </w:rPr>
                  </w:rPrChange>
                </w:rPr>
                <w:t>operacion</w:t>
              </w:r>
              <w:r w:rsidRPr="00AD3CBB">
                <w:rPr>
                  <w:rFonts w:ascii="Monaco" w:hAnsi="Monaco" w:cs="Monaco"/>
                  <w:b/>
                  <w:bCs/>
                  <w:noProof/>
                  <w:color w:val="CE5C00"/>
                  <w:sz w:val="20"/>
                  <w:szCs w:val="20"/>
                  <w:lang w:val="en-US"/>
                  <w:rPrChange w:id="1814"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815" w:author="Borja Gonzalez" w:date="2017-09-28T18:55:00Z">
                    <w:rPr>
                      <w:rFonts w:ascii="Monaco" w:hAnsi="Monaco" w:cs="Monaco"/>
                      <w:sz w:val="32"/>
                      <w:szCs w:val="32"/>
                      <w:lang w:val="en-US"/>
                    </w:rPr>
                  </w:rPrChange>
                </w:rPr>
                <w:t xml:space="preserve"> </w:t>
              </w:r>
              <w:r w:rsidRPr="00AD3CBB">
                <w:rPr>
                  <w:rFonts w:ascii="Monaco" w:hAnsi="Monaco" w:cs="Monaco"/>
                  <w:noProof/>
                  <w:color w:val="4E9A06"/>
                  <w:sz w:val="20"/>
                  <w:szCs w:val="20"/>
                  <w:lang w:val="en-US"/>
                  <w:rPrChange w:id="1816" w:author="Borja Gonzalez" w:date="2017-09-28T18:55:00Z">
                    <w:rPr>
                      <w:rFonts w:ascii="Monaco" w:hAnsi="Monaco" w:cs="Monaco"/>
                      <w:color w:val="4E9A06"/>
                      <w:sz w:val="32"/>
                      <w:szCs w:val="32"/>
                      <w:lang w:val="en-US"/>
                    </w:rPr>
                  </w:rPrChange>
                </w:rPr>
                <w:t>"Borrar paciente"</w:t>
              </w:r>
              <w:r w:rsidRPr="00AD3CBB">
                <w:rPr>
                  <w:rFonts w:ascii="Monaco" w:hAnsi="Monaco" w:cs="Monaco"/>
                  <w:b/>
                  <w:bCs/>
                  <w:noProof/>
                  <w:color w:val="000000"/>
                  <w:sz w:val="20"/>
                  <w:szCs w:val="20"/>
                  <w:lang w:val="en-US"/>
                  <w:rPrChange w:id="1817"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818" w:author="Borja Gonzalez" w:date="2017-09-28T18:55:00Z">
                    <w:rPr>
                      <w:rFonts w:ascii="Monaco" w:hAnsi="Monaco" w:cs="Monaco"/>
                      <w:sz w:val="32"/>
                      <w:szCs w:val="32"/>
                      <w:lang w:val="en-US"/>
                    </w:rPr>
                  </w:rPrChange>
                </w:rPr>
                <w:t xml:space="preserve"> </w:t>
              </w:r>
            </w:ins>
          </w:p>
          <w:p w14:paraId="01F87BC9" w14:textId="77777777" w:rsidR="00AD3CBB" w:rsidRPr="00AD3CBB" w:rsidRDefault="00AD3CBB" w:rsidP="00AD3CBB">
            <w:pPr>
              <w:widowControl w:val="0"/>
              <w:autoSpaceDE w:val="0"/>
              <w:autoSpaceDN w:val="0"/>
              <w:adjustRightInd w:val="0"/>
              <w:rPr>
                <w:ins w:id="1819" w:author="Borja Gonzalez" w:date="2017-09-28T18:53:00Z"/>
                <w:rFonts w:ascii="Monaco" w:hAnsi="Monaco" w:cs="Monaco"/>
                <w:noProof/>
                <w:sz w:val="20"/>
                <w:szCs w:val="20"/>
                <w:lang w:val="en-US"/>
                <w:rPrChange w:id="1820" w:author="Borja Gonzalez" w:date="2017-09-28T18:55:00Z">
                  <w:rPr>
                    <w:ins w:id="1821" w:author="Borja Gonzalez" w:date="2017-09-28T18:53:00Z"/>
                    <w:rFonts w:ascii="Monaco" w:hAnsi="Monaco" w:cs="Monaco"/>
                    <w:sz w:val="32"/>
                    <w:szCs w:val="32"/>
                    <w:lang w:val="en-US"/>
                  </w:rPr>
                </w:rPrChange>
              </w:rPr>
            </w:pPr>
            <w:ins w:id="1822" w:author="Borja Gonzalez" w:date="2017-09-28T18:53:00Z">
              <w:r w:rsidRPr="00AD3CBB">
                <w:rPr>
                  <w:rFonts w:ascii="Monaco" w:hAnsi="Monaco" w:cs="Monaco"/>
                  <w:noProof/>
                  <w:sz w:val="20"/>
                  <w:szCs w:val="20"/>
                  <w:lang w:val="en-US"/>
                  <w:rPrChange w:id="1823"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24" w:author="Borja Gonzalez" w:date="2017-09-28T18:55:00Z">
                    <w:rPr>
                      <w:rFonts w:ascii="Monaco" w:hAnsi="Monaco" w:cs="Monaco"/>
                      <w:color w:val="000000"/>
                      <w:sz w:val="32"/>
                      <w:szCs w:val="32"/>
                      <w:lang w:val="en-US"/>
                    </w:rPr>
                  </w:rPrChange>
                </w:rPr>
                <w:t>id</w:t>
              </w:r>
              <w:r w:rsidRPr="00AD3CBB">
                <w:rPr>
                  <w:rFonts w:ascii="Monaco" w:hAnsi="Monaco" w:cs="Monaco"/>
                  <w:b/>
                  <w:bCs/>
                  <w:noProof/>
                  <w:color w:val="CE5C00"/>
                  <w:sz w:val="20"/>
                  <w:szCs w:val="20"/>
                  <w:lang w:val="en-US"/>
                  <w:rPrChange w:id="1825"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826"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27" w:author="Borja Gonzalez" w:date="2017-09-28T18:55:00Z">
                    <w:rPr>
                      <w:rFonts w:ascii="Monaco" w:hAnsi="Monaco" w:cs="Monaco"/>
                      <w:color w:val="000000"/>
                      <w:sz w:val="32"/>
                      <w:szCs w:val="32"/>
                      <w:lang w:val="en-US"/>
                    </w:rPr>
                  </w:rPrChange>
                </w:rPr>
                <w:t>N_p</w:t>
              </w:r>
              <w:r w:rsidRPr="00AD3CBB">
                <w:rPr>
                  <w:rFonts w:ascii="Monaco" w:hAnsi="Monaco" w:cs="Monaco"/>
                  <w:b/>
                  <w:bCs/>
                  <w:noProof/>
                  <w:color w:val="000000"/>
                  <w:sz w:val="20"/>
                  <w:szCs w:val="20"/>
                  <w:lang w:val="en-US"/>
                  <w:rPrChange w:id="1828"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829" w:author="Borja Gonzalez" w:date="2017-09-28T18:55:00Z">
                    <w:rPr>
                      <w:rFonts w:ascii="Monaco" w:hAnsi="Monaco" w:cs="Monaco"/>
                      <w:sz w:val="32"/>
                      <w:szCs w:val="32"/>
                      <w:lang w:val="en-US"/>
                    </w:rPr>
                  </w:rPrChange>
                </w:rPr>
                <w:t xml:space="preserve">   </w:t>
              </w:r>
            </w:ins>
          </w:p>
          <w:p w14:paraId="34B18432" w14:textId="77777777" w:rsidR="00AD3CBB" w:rsidRPr="00AD3CBB" w:rsidRDefault="00AD3CBB" w:rsidP="00AD3CBB">
            <w:pPr>
              <w:widowControl w:val="0"/>
              <w:autoSpaceDE w:val="0"/>
              <w:autoSpaceDN w:val="0"/>
              <w:adjustRightInd w:val="0"/>
              <w:rPr>
                <w:ins w:id="1830" w:author="Borja Gonzalez" w:date="2017-09-28T18:53:00Z"/>
                <w:rFonts w:ascii="Monaco" w:hAnsi="Monaco" w:cs="Monaco"/>
                <w:noProof/>
                <w:sz w:val="20"/>
                <w:szCs w:val="20"/>
                <w:lang w:val="en-US"/>
                <w:rPrChange w:id="1831" w:author="Borja Gonzalez" w:date="2017-09-28T18:55:00Z">
                  <w:rPr>
                    <w:ins w:id="1832" w:author="Borja Gonzalez" w:date="2017-09-28T18:53:00Z"/>
                    <w:rFonts w:ascii="Monaco" w:hAnsi="Monaco" w:cs="Monaco"/>
                    <w:sz w:val="32"/>
                    <w:szCs w:val="32"/>
                    <w:lang w:val="en-US"/>
                  </w:rPr>
                </w:rPrChange>
              </w:rPr>
            </w:pPr>
            <w:ins w:id="1833" w:author="Borja Gonzalez" w:date="2017-09-28T18:53:00Z">
              <w:r w:rsidRPr="00AD3CBB">
                <w:rPr>
                  <w:rFonts w:ascii="Monaco" w:hAnsi="Monaco" w:cs="Monaco"/>
                  <w:noProof/>
                  <w:sz w:val="20"/>
                  <w:szCs w:val="20"/>
                  <w:lang w:val="en-US"/>
                  <w:rPrChange w:id="1834"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35" w:author="Borja Gonzalez" w:date="2017-09-28T18:55:00Z">
                    <w:rPr>
                      <w:rFonts w:ascii="Monaco" w:hAnsi="Monaco" w:cs="Monaco"/>
                      <w:color w:val="000000"/>
                      <w:sz w:val="32"/>
                      <w:szCs w:val="32"/>
                      <w:lang w:val="en-US"/>
                    </w:rPr>
                  </w:rPrChange>
                </w:rPr>
                <w:t>n</w:t>
              </w:r>
              <w:r w:rsidRPr="00AD3CBB">
                <w:rPr>
                  <w:rFonts w:ascii="Monaco" w:hAnsi="Monaco" w:cs="Monaco"/>
                  <w:b/>
                  <w:bCs/>
                  <w:noProof/>
                  <w:color w:val="CE5C00"/>
                  <w:sz w:val="20"/>
                  <w:szCs w:val="20"/>
                  <w:lang w:val="en-US"/>
                  <w:rPrChange w:id="1836"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837"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38" w:author="Borja Gonzalez" w:date="2017-09-28T18:55:00Z">
                    <w:rPr>
                      <w:rFonts w:ascii="Monaco" w:hAnsi="Monaco" w:cs="Monaco"/>
                      <w:color w:val="000000"/>
                      <w:sz w:val="32"/>
                      <w:szCs w:val="32"/>
                      <w:lang w:val="en-US"/>
                    </w:rPr>
                  </w:rPrChange>
                </w:rPr>
                <w:t>nombre</w:t>
              </w:r>
              <w:r w:rsidRPr="00AD3CBB">
                <w:rPr>
                  <w:rFonts w:ascii="Monaco" w:hAnsi="Monaco" w:cs="Monaco"/>
                  <w:noProof/>
                  <w:sz w:val="20"/>
                  <w:szCs w:val="20"/>
                  <w:lang w:val="en-US"/>
                  <w:rPrChange w:id="1839" w:author="Borja Gonzalez" w:date="2017-09-28T18:55:00Z">
                    <w:rPr>
                      <w:rFonts w:ascii="Monaco" w:hAnsi="Monaco" w:cs="Monaco"/>
                      <w:sz w:val="32"/>
                      <w:szCs w:val="32"/>
                      <w:lang w:val="en-US"/>
                    </w:rPr>
                  </w:rPrChange>
                </w:rPr>
                <w:t xml:space="preserve">         </w:t>
              </w:r>
            </w:ins>
          </w:p>
          <w:p w14:paraId="19293228" w14:textId="77777777" w:rsidR="00AD3CBB" w:rsidRPr="00AD3CBB" w:rsidRDefault="00AD3CBB" w:rsidP="00AD3CBB">
            <w:pPr>
              <w:widowControl w:val="0"/>
              <w:autoSpaceDE w:val="0"/>
              <w:autoSpaceDN w:val="0"/>
              <w:adjustRightInd w:val="0"/>
              <w:rPr>
                <w:ins w:id="1840" w:author="Borja Gonzalez" w:date="2017-09-28T18:53:00Z"/>
                <w:rFonts w:ascii="Monaco" w:hAnsi="Monaco" w:cs="Monaco"/>
                <w:noProof/>
                <w:sz w:val="20"/>
                <w:szCs w:val="20"/>
                <w:lang w:val="en-US"/>
                <w:rPrChange w:id="1841" w:author="Borja Gonzalez" w:date="2017-09-28T18:55:00Z">
                  <w:rPr>
                    <w:ins w:id="1842" w:author="Borja Gonzalez" w:date="2017-09-28T18:53:00Z"/>
                    <w:rFonts w:ascii="Monaco" w:hAnsi="Monaco" w:cs="Monaco"/>
                    <w:sz w:val="32"/>
                    <w:szCs w:val="32"/>
                    <w:lang w:val="en-US"/>
                  </w:rPr>
                </w:rPrChange>
              </w:rPr>
            </w:pPr>
            <w:ins w:id="1843" w:author="Borja Gonzalez" w:date="2017-09-28T18:53:00Z">
              <w:r w:rsidRPr="00AD3CBB">
                <w:rPr>
                  <w:rFonts w:ascii="Monaco" w:hAnsi="Monaco" w:cs="Monaco"/>
                  <w:noProof/>
                  <w:sz w:val="20"/>
                  <w:szCs w:val="20"/>
                  <w:lang w:val="en-US"/>
                  <w:rPrChange w:id="1844"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1845" w:author="Borja Gonzalez" w:date="2017-09-28T18:55:00Z">
                    <w:rPr>
                      <w:rFonts w:ascii="Monaco" w:hAnsi="Monaco" w:cs="Monaco"/>
                      <w:b/>
                      <w:bCs/>
                      <w:color w:val="000000"/>
                      <w:sz w:val="32"/>
                      <w:szCs w:val="32"/>
                      <w:lang w:val="en-US"/>
                    </w:rPr>
                  </w:rPrChange>
                </w:rPr>
                <w:t>}</w:t>
              </w:r>
            </w:ins>
          </w:p>
          <w:p w14:paraId="5C75F7A7" w14:textId="77777777" w:rsidR="00AD3CBB" w:rsidRPr="00AD3CBB" w:rsidRDefault="00AD3CBB" w:rsidP="00AD3CBB">
            <w:pPr>
              <w:widowControl w:val="0"/>
              <w:autoSpaceDE w:val="0"/>
              <w:autoSpaceDN w:val="0"/>
              <w:adjustRightInd w:val="0"/>
              <w:rPr>
                <w:ins w:id="1846" w:author="Borja Gonzalez" w:date="2017-09-28T18:53:00Z"/>
                <w:rFonts w:ascii="Monaco" w:hAnsi="Monaco" w:cs="Monaco"/>
                <w:noProof/>
                <w:sz w:val="20"/>
                <w:szCs w:val="20"/>
                <w:lang w:val="en-US"/>
                <w:rPrChange w:id="1847" w:author="Borja Gonzalez" w:date="2017-09-28T18:55:00Z">
                  <w:rPr>
                    <w:ins w:id="1848" w:author="Borja Gonzalez" w:date="2017-09-28T18:53:00Z"/>
                    <w:rFonts w:ascii="Monaco" w:hAnsi="Monaco" w:cs="Monaco"/>
                    <w:sz w:val="32"/>
                    <w:szCs w:val="32"/>
                    <w:lang w:val="en-US"/>
                  </w:rPr>
                </w:rPrChange>
              </w:rPr>
            </w:pPr>
            <w:ins w:id="1849" w:author="Borja Gonzalez" w:date="2017-09-28T18:53:00Z">
              <w:r w:rsidRPr="00AD3CBB">
                <w:rPr>
                  <w:rFonts w:ascii="Monaco" w:hAnsi="Monaco" w:cs="Monaco"/>
                  <w:noProof/>
                  <w:sz w:val="20"/>
                  <w:szCs w:val="20"/>
                  <w:lang w:val="en-US"/>
                  <w:rPrChange w:id="1850"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51" w:author="Borja Gonzalez" w:date="2017-09-28T18:55:00Z">
                    <w:rPr>
                      <w:rFonts w:ascii="Monaco" w:hAnsi="Monaco" w:cs="Monaco"/>
                      <w:color w:val="000000"/>
                      <w:sz w:val="32"/>
                      <w:szCs w:val="32"/>
                      <w:lang w:val="en-US"/>
                    </w:rPr>
                  </w:rPrChange>
                </w:rPr>
                <w:t>socket</w:t>
              </w:r>
              <w:r w:rsidRPr="00AD3CBB">
                <w:rPr>
                  <w:rFonts w:ascii="Monaco" w:hAnsi="Monaco" w:cs="Monaco"/>
                  <w:b/>
                  <w:bCs/>
                  <w:noProof/>
                  <w:color w:val="000000"/>
                  <w:sz w:val="20"/>
                  <w:szCs w:val="20"/>
                  <w:lang w:val="en-US"/>
                  <w:rPrChange w:id="1852"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853" w:author="Borja Gonzalez" w:date="2017-09-28T18:55:00Z">
                    <w:rPr>
                      <w:rFonts w:ascii="Monaco" w:hAnsi="Monaco" w:cs="Monaco"/>
                      <w:color w:val="000000"/>
                      <w:sz w:val="32"/>
                      <w:szCs w:val="32"/>
                      <w:lang w:val="en-US"/>
                    </w:rPr>
                  </w:rPrChange>
                </w:rPr>
                <w:t>send</w:t>
              </w:r>
              <w:r w:rsidRPr="00AD3CBB">
                <w:rPr>
                  <w:rFonts w:ascii="Monaco" w:hAnsi="Monaco" w:cs="Monaco"/>
                  <w:b/>
                  <w:bCs/>
                  <w:noProof/>
                  <w:color w:val="000000"/>
                  <w:sz w:val="20"/>
                  <w:szCs w:val="20"/>
                  <w:lang w:val="en-US"/>
                  <w:rPrChange w:id="1854"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855" w:author="Borja Gonzalez" w:date="2017-09-28T18:55:00Z">
                    <w:rPr>
                      <w:rFonts w:ascii="Monaco" w:hAnsi="Monaco" w:cs="Monaco"/>
                      <w:color w:val="000000"/>
                      <w:sz w:val="32"/>
                      <w:szCs w:val="32"/>
                      <w:lang w:val="en-US"/>
                    </w:rPr>
                  </w:rPrChange>
                </w:rPr>
                <w:t>JSON</w:t>
              </w:r>
              <w:r w:rsidRPr="00AD3CBB">
                <w:rPr>
                  <w:rFonts w:ascii="Monaco" w:hAnsi="Monaco" w:cs="Monaco"/>
                  <w:b/>
                  <w:bCs/>
                  <w:noProof/>
                  <w:color w:val="000000"/>
                  <w:sz w:val="20"/>
                  <w:szCs w:val="20"/>
                  <w:lang w:val="en-US"/>
                  <w:rPrChange w:id="1856"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857" w:author="Borja Gonzalez" w:date="2017-09-28T18:55:00Z">
                    <w:rPr>
                      <w:rFonts w:ascii="Monaco" w:hAnsi="Monaco" w:cs="Monaco"/>
                      <w:color w:val="000000"/>
                      <w:sz w:val="32"/>
                      <w:szCs w:val="32"/>
                      <w:lang w:val="en-US"/>
                    </w:rPr>
                  </w:rPrChange>
                </w:rPr>
                <w:t>stringify</w:t>
              </w:r>
              <w:r w:rsidRPr="00AD3CBB">
                <w:rPr>
                  <w:rFonts w:ascii="Monaco" w:hAnsi="Monaco" w:cs="Monaco"/>
                  <w:b/>
                  <w:bCs/>
                  <w:noProof/>
                  <w:color w:val="000000"/>
                  <w:sz w:val="20"/>
                  <w:szCs w:val="20"/>
                  <w:lang w:val="en-US"/>
                  <w:rPrChange w:id="1858"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859" w:author="Borja Gonzalez" w:date="2017-09-28T18:55:00Z">
                    <w:rPr>
                      <w:rFonts w:ascii="Monaco" w:hAnsi="Monaco" w:cs="Monaco"/>
                      <w:color w:val="000000"/>
                      <w:sz w:val="32"/>
                      <w:szCs w:val="32"/>
                      <w:lang w:val="en-US"/>
                    </w:rPr>
                  </w:rPrChange>
                </w:rPr>
                <w:t>data</w:t>
              </w:r>
              <w:r w:rsidRPr="00AD3CBB">
                <w:rPr>
                  <w:rFonts w:ascii="Monaco" w:hAnsi="Monaco" w:cs="Monaco"/>
                  <w:b/>
                  <w:bCs/>
                  <w:noProof/>
                  <w:color w:val="000000"/>
                  <w:sz w:val="20"/>
                  <w:szCs w:val="20"/>
                  <w:lang w:val="en-US"/>
                  <w:rPrChange w:id="1860" w:author="Borja Gonzalez" w:date="2017-09-28T18:55:00Z">
                    <w:rPr>
                      <w:rFonts w:ascii="Monaco" w:hAnsi="Monaco" w:cs="Monaco"/>
                      <w:b/>
                      <w:bCs/>
                      <w:color w:val="000000"/>
                      <w:sz w:val="32"/>
                      <w:szCs w:val="32"/>
                      <w:lang w:val="en-US"/>
                    </w:rPr>
                  </w:rPrChange>
                </w:rPr>
                <w:t>));</w:t>
              </w:r>
            </w:ins>
          </w:p>
          <w:p w14:paraId="34AABAAE" w14:textId="77777777" w:rsidR="00AD3CBB" w:rsidRPr="00AD3CBB" w:rsidRDefault="00AD3CBB" w:rsidP="00AD3CBB">
            <w:pPr>
              <w:widowControl w:val="0"/>
              <w:autoSpaceDE w:val="0"/>
              <w:autoSpaceDN w:val="0"/>
              <w:adjustRightInd w:val="0"/>
              <w:rPr>
                <w:ins w:id="1861" w:author="Borja Gonzalez" w:date="2017-09-28T18:53:00Z"/>
                <w:rFonts w:ascii="Monaco" w:hAnsi="Monaco" w:cs="Monaco"/>
                <w:noProof/>
                <w:sz w:val="20"/>
                <w:szCs w:val="20"/>
                <w:lang w:val="en-US"/>
                <w:rPrChange w:id="1862" w:author="Borja Gonzalez" w:date="2017-09-28T18:55:00Z">
                  <w:rPr>
                    <w:ins w:id="1863" w:author="Borja Gonzalez" w:date="2017-09-28T18:53:00Z"/>
                    <w:rFonts w:ascii="Monaco" w:hAnsi="Monaco" w:cs="Monaco"/>
                    <w:sz w:val="32"/>
                    <w:szCs w:val="32"/>
                    <w:lang w:val="en-US"/>
                  </w:rPr>
                </w:rPrChange>
              </w:rPr>
            </w:pPr>
            <w:ins w:id="1864" w:author="Borja Gonzalez" w:date="2017-09-28T18:53:00Z">
              <w:r w:rsidRPr="00AD3CBB">
                <w:rPr>
                  <w:rFonts w:ascii="Monaco" w:hAnsi="Monaco" w:cs="Monaco"/>
                  <w:noProof/>
                  <w:sz w:val="20"/>
                  <w:szCs w:val="20"/>
                  <w:lang w:val="en-US"/>
                  <w:rPrChange w:id="1865"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66" w:author="Borja Gonzalez" w:date="2017-09-28T18:55:00Z">
                    <w:rPr>
                      <w:rFonts w:ascii="Monaco" w:hAnsi="Monaco" w:cs="Monaco"/>
                      <w:color w:val="000000"/>
                      <w:sz w:val="32"/>
                      <w:szCs w:val="32"/>
                      <w:lang w:val="en-US"/>
                    </w:rPr>
                  </w:rPrChange>
                </w:rPr>
                <w:t>console</w:t>
              </w:r>
              <w:r w:rsidRPr="00AD3CBB">
                <w:rPr>
                  <w:rFonts w:ascii="Monaco" w:hAnsi="Monaco" w:cs="Monaco"/>
                  <w:b/>
                  <w:bCs/>
                  <w:noProof/>
                  <w:color w:val="000000"/>
                  <w:sz w:val="20"/>
                  <w:szCs w:val="20"/>
                  <w:lang w:val="en-US"/>
                  <w:rPrChange w:id="1867"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868" w:author="Borja Gonzalez" w:date="2017-09-28T18:55:00Z">
                    <w:rPr>
                      <w:rFonts w:ascii="Monaco" w:hAnsi="Monaco" w:cs="Monaco"/>
                      <w:color w:val="000000"/>
                      <w:sz w:val="32"/>
                      <w:szCs w:val="32"/>
                      <w:lang w:val="en-US"/>
                    </w:rPr>
                  </w:rPrChange>
                </w:rPr>
                <w:t>log</w:t>
              </w:r>
              <w:r w:rsidRPr="00AD3CBB">
                <w:rPr>
                  <w:rFonts w:ascii="Monaco" w:hAnsi="Monaco" w:cs="Monaco"/>
                  <w:b/>
                  <w:bCs/>
                  <w:noProof/>
                  <w:color w:val="000000"/>
                  <w:sz w:val="20"/>
                  <w:szCs w:val="20"/>
                  <w:lang w:val="en-US"/>
                  <w:rPrChange w:id="1869"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870" w:author="Borja Gonzalez" w:date="2017-09-28T18:55:00Z">
                    <w:rPr>
                      <w:rFonts w:ascii="Monaco" w:hAnsi="Monaco" w:cs="Monaco"/>
                      <w:color w:val="4E9A06"/>
                      <w:sz w:val="32"/>
                      <w:szCs w:val="32"/>
                      <w:lang w:val="en-US"/>
                    </w:rPr>
                  </w:rPrChange>
                </w:rPr>
                <w:t>"Solicitud para borrar paciente: ("</w:t>
              </w:r>
              <w:r w:rsidRPr="00AD3CBB">
                <w:rPr>
                  <w:rFonts w:ascii="Monaco" w:hAnsi="Monaco" w:cs="Monaco"/>
                  <w:b/>
                  <w:bCs/>
                  <w:noProof/>
                  <w:color w:val="CE5C00"/>
                  <w:sz w:val="20"/>
                  <w:szCs w:val="20"/>
                  <w:lang w:val="en-US"/>
                  <w:rPrChange w:id="1871" w:author="Borja Gonzalez" w:date="2017-09-28T18:55:00Z">
                    <w:rPr>
                      <w:rFonts w:ascii="Monaco" w:hAnsi="Monaco" w:cs="Monaco"/>
                      <w:b/>
                      <w:bCs/>
                      <w:color w:val="CE5C00"/>
                      <w:sz w:val="32"/>
                      <w:szCs w:val="32"/>
                      <w:lang w:val="en-US"/>
                    </w:rPr>
                  </w:rPrChange>
                </w:rPr>
                <w:t>+</w:t>
              </w:r>
              <w:r w:rsidRPr="00AD3CBB">
                <w:rPr>
                  <w:rFonts w:ascii="Monaco" w:hAnsi="Monaco" w:cs="Monaco"/>
                  <w:noProof/>
                  <w:color w:val="000000"/>
                  <w:sz w:val="20"/>
                  <w:szCs w:val="20"/>
                  <w:lang w:val="en-US"/>
                  <w:rPrChange w:id="1872" w:author="Borja Gonzalez" w:date="2017-09-28T18:55:00Z">
                    <w:rPr>
                      <w:rFonts w:ascii="Monaco" w:hAnsi="Monaco" w:cs="Monaco"/>
                      <w:color w:val="000000"/>
                      <w:sz w:val="32"/>
                      <w:szCs w:val="32"/>
                      <w:lang w:val="en-US"/>
                    </w:rPr>
                  </w:rPrChange>
                </w:rPr>
                <w:t>data</w:t>
              </w:r>
              <w:r w:rsidRPr="00AD3CBB">
                <w:rPr>
                  <w:rFonts w:ascii="Monaco" w:hAnsi="Monaco" w:cs="Monaco"/>
                  <w:b/>
                  <w:bCs/>
                  <w:noProof/>
                  <w:color w:val="000000"/>
                  <w:sz w:val="20"/>
                  <w:szCs w:val="20"/>
                  <w:lang w:val="en-US"/>
                  <w:rPrChange w:id="1873"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874" w:author="Borja Gonzalez" w:date="2017-09-28T18:55:00Z">
                    <w:rPr>
                      <w:rFonts w:ascii="Monaco" w:hAnsi="Monaco" w:cs="Monaco"/>
                      <w:color w:val="000000"/>
                      <w:sz w:val="32"/>
                      <w:szCs w:val="32"/>
                      <w:lang w:val="en-US"/>
                    </w:rPr>
                  </w:rPrChange>
                </w:rPr>
                <w:t>n</w:t>
              </w:r>
              <w:r w:rsidRPr="00AD3CBB">
                <w:rPr>
                  <w:rFonts w:ascii="Monaco" w:hAnsi="Monaco" w:cs="Monaco"/>
                  <w:b/>
                  <w:bCs/>
                  <w:noProof/>
                  <w:color w:val="CE5C00"/>
                  <w:sz w:val="20"/>
                  <w:szCs w:val="20"/>
                  <w:lang w:val="en-US"/>
                  <w:rPrChange w:id="1875" w:author="Borja Gonzalez" w:date="2017-09-28T18:55:00Z">
                    <w:rPr>
                      <w:rFonts w:ascii="Monaco" w:hAnsi="Monaco" w:cs="Monaco"/>
                      <w:b/>
                      <w:bCs/>
                      <w:color w:val="CE5C00"/>
                      <w:sz w:val="32"/>
                      <w:szCs w:val="32"/>
                      <w:lang w:val="en-US"/>
                    </w:rPr>
                  </w:rPrChange>
                </w:rPr>
                <w:t>+</w:t>
              </w:r>
              <w:r w:rsidRPr="00AD3CBB">
                <w:rPr>
                  <w:rFonts w:ascii="Monaco" w:hAnsi="Monaco" w:cs="Monaco"/>
                  <w:noProof/>
                  <w:color w:val="4E9A06"/>
                  <w:sz w:val="20"/>
                  <w:szCs w:val="20"/>
                  <w:lang w:val="en-US"/>
                  <w:rPrChange w:id="1876" w:author="Borja Gonzalez" w:date="2017-09-28T18:55:00Z">
                    <w:rPr>
                      <w:rFonts w:ascii="Monaco" w:hAnsi="Monaco" w:cs="Monaco"/>
                      <w:color w:val="4E9A06"/>
                      <w:sz w:val="32"/>
                      <w:szCs w:val="32"/>
                      <w:lang w:val="en-US"/>
                    </w:rPr>
                  </w:rPrChange>
                </w:rPr>
                <w:t>") enviada"</w:t>
              </w:r>
              <w:r w:rsidRPr="00AD3CBB">
                <w:rPr>
                  <w:rFonts w:ascii="Monaco" w:hAnsi="Monaco" w:cs="Monaco"/>
                  <w:b/>
                  <w:bCs/>
                  <w:noProof/>
                  <w:color w:val="000000"/>
                  <w:sz w:val="20"/>
                  <w:szCs w:val="20"/>
                  <w:lang w:val="en-US"/>
                  <w:rPrChange w:id="1877" w:author="Borja Gonzalez" w:date="2017-09-28T18:55:00Z">
                    <w:rPr>
                      <w:rFonts w:ascii="Monaco" w:hAnsi="Monaco" w:cs="Monaco"/>
                      <w:b/>
                      <w:bCs/>
                      <w:color w:val="000000"/>
                      <w:sz w:val="32"/>
                      <w:szCs w:val="32"/>
                      <w:lang w:val="en-US"/>
                    </w:rPr>
                  </w:rPrChange>
                </w:rPr>
                <w:t>);</w:t>
              </w:r>
            </w:ins>
          </w:p>
          <w:p w14:paraId="14C8661A" w14:textId="77777777" w:rsidR="00AD3CBB" w:rsidRPr="00AD3CBB" w:rsidRDefault="00AD3CBB" w:rsidP="00AD3CBB">
            <w:pPr>
              <w:widowControl w:val="0"/>
              <w:autoSpaceDE w:val="0"/>
              <w:autoSpaceDN w:val="0"/>
              <w:adjustRightInd w:val="0"/>
              <w:rPr>
                <w:ins w:id="1878" w:author="Borja Gonzalez" w:date="2017-09-28T18:53:00Z"/>
                <w:rFonts w:ascii="Monaco" w:hAnsi="Monaco" w:cs="Monaco"/>
                <w:noProof/>
                <w:sz w:val="20"/>
                <w:szCs w:val="20"/>
                <w:lang w:val="en-US"/>
                <w:rPrChange w:id="1879" w:author="Borja Gonzalez" w:date="2017-09-28T18:55:00Z">
                  <w:rPr>
                    <w:ins w:id="1880" w:author="Borja Gonzalez" w:date="2017-09-28T18:53:00Z"/>
                    <w:rFonts w:ascii="Monaco" w:hAnsi="Monaco" w:cs="Monaco"/>
                    <w:sz w:val="32"/>
                    <w:szCs w:val="32"/>
                    <w:lang w:val="en-US"/>
                  </w:rPr>
                </w:rPrChange>
              </w:rPr>
            </w:pPr>
            <w:ins w:id="1881" w:author="Borja Gonzalez" w:date="2017-09-28T18:53:00Z">
              <w:r w:rsidRPr="00AD3CBB">
                <w:rPr>
                  <w:rFonts w:ascii="Monaco" w:hAnsi="Monaco" w:cs="Monaco"/>
                  <w:noProof/>
                  <w:sz w:val="20"/>
                  <w:szCs w:val="20"/>
                  <w:lang w:val="en-US"/>
                  <w:rPrChange w:id="1882"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1883" w:author="Borja Gonzalez" w:date="2017-09-28T18:55:00Z">
                    <w:rPr>
                      <w:rFonts w:ascii="Monaco" w:hAnsi="Monaco" w:cs="Monaco"/>
                      <w:b/>
                      <w:bCs/>
                      <w:color w:val="000000"/>
                      <w:sz w:val="32"/>
                      <w:szCs w:val="32"/>
                      <w:lang w:val="en-US"/>
                    </w:rPr>
                  </w:rPrChange>
                </w:rPr>
                <w:t>}</w:t>
              </w:r>
            </w:ins>
          </w:p>
          <w:p w14:paraId="6701B275" w14:textId="77777777" w:rsidR="00AD3CBB" w:rsidRPr="00AD3CBB" w:rsidRDefault="00AD3CBB" w:rsidP="00AD3CBB">
            <w:pPr>
              <w:widowControl w:val="0"/>
              <w:autoSpaceDE w:val="0"/>
              <w:autoSpaceDN w:val="0"/>
              <w:adjustRightInd w:val="0"/>
              <w:rPr>
                <w:ins w:id="1884" w:author="Borja Gonzalez" w:date="2017-09-28T18:53:00Z"/>
                <w:rFonts w:ascii="Monaco" w:hAnsi="Monaco" w:cs="Monaco"/>
                <w:noProof/>
                <w:sz w:val="20"/>
                <w:szCs w:val="20"/>
                <w:lang w:val="en-US"/>
                <w:rPrChange w:id="1885" w:author="Borja Gonzalez" w:date="2017-09-28T18:55:00Z">
                  <w:rPr>
                    <w:ins w:id="1886" w:author="Borja Gonzalez" w:date="2017-09-28T18:53:00Z"/>
                    <w:rFonts w:ascii="Monaco" w:hAnsi="Monaco" w:cs="Monaco"/>
                    <w:sz w:val="32"/>
                    <w:szCs w:val="32"/>
                    <w:lang w:val="en-US"/>
                  </w:rPr>
                </w:rPrChange>
              </w:rPr>
            </w:pPr>
            <w:ins w:id="1887" w:author="Borja Gonzalez" w:date="2017-09-28T18:53:00Z">
              <w:r w:rsidRPr="00AD3CBB">
                <w:rPr>
                  <w:rFonts w:ascii="Monaco" w:hAnsi="Monaco" w:cs="Monaco"/>
                  <w:noProof/>
                  <w:sz w:val="20"/>
                  <w:szCs w:val="20"/>
                  <w:lang w:val="en-US"/>
                  <w:rPrChange w:id="1888" w:author="Borja Gonzalez" w:date="2017-09-28T18:55:00Z">
                    <w:rPr>
                      <w:rFonts w:ascii="Monaco" w:hAnsi="Monaco" w:cs="Monaco"/>
                      <w:sz w:val="32"/>
                      <w:szCs w:val="32"/>
                      <w:lang w:val="en-US"/>
                    </w:rPr>
                  </w:rPrChange>
                </w:rPr>
                <w:t xml:space="preserve">        </w:t>
              </w:r>
              <w:r w:rsidRPr="00AD3CBB">
                <w:rPr>
                  <w:rFonts w:ascii="Monaco" w:hAnsi="Monaco" w:cs="Monaco"/>
                  <w:b/>
                  <w:bCs/>
                  <w:noProof/>
                  <w:color w:val="204A87"/>
                  <w:sz w:val="20"/>
                  <w:szCs w:val="20"/>
                  <w:lang w:val="en-US"/>
                  <w:rPrChange w:id="1889" w:author="Borja Gonzalez" w:date="2017-09-28T18:55:00Z">
                    <w:rPr>
                      <w:rFonts w:ascii="Monaco" w:hAnsi="Monaco" w:cs="Monaco"/>
                      <w:b/>
                      <w:bCs/>
                      <w:color w:val="204A87"/>
                      <w:sz w:val="32"/>
                      <w:szCs w:val="32"/>
                      <w:lang w:val="en-US"/>
                    </w:rPr>
                  </w:rPrChange>
                </w:rPr>
                <w:t>else</w:t>
              </w:r>
              <w:r w:rsidRPr="00AD3CBB">
                <w:rPr>
                  <w:rFonts w:ascii="Monaco" w:hAnsi="Monaco" w:cs="Monaco"/>
                  <w:b/>
                  <w:bCs/>
                  <w:noProof/>
                  <w:color w:val="000000"/>
                  <w:sz w:val="20"/>
                  <w:szCs w:val="20"/>
                  <w:lang w:val="en-US"/>
                  <w:rPrChange w:id="1890" w:author="Borja Gonzalez" w:date="2017-09-28T18:55:00Z">
                    <w:rPr>
                      <w:rFonts w:ascii="Monaco" w:hAnsi="Monaco" w:cs="Monaco"/>
                      <w:b/>
                      <w:bCs/>
                      <w:color w:val="000000"/>
                      <w:sz w:val="32"/>
                      <w:szCs w:val="32"/>
                      <w:lang w:val="en-US"/>
                    </w:rPr>
                  </w:rPrChange>
                </w:rPr>
                <w:t>{</w:t>
              </w:r>
            </w:ins>
          </w:p>
          <w:p w14:paraId="4728297D" w14:textId="77777777" w:rsidR="00AD3CBB" w:rsidRPr="00AD3CBB" w:rsidRDefault="00AD3CBB" w:rsidP="00AD3CBB">
            <w:pPr>
              <w:widowControl w:val="0"/>
              <w:autoSpaceDE w:val="0"/>
              <w:autoSpaceDN w:val="0"/>
              <w:adjustRightInd w:val="0"/>
              <w:rPr>
                <w:ins w:id="1891" w:author="Borja Gonzalez" w:date="2017-09-28T18:53:00Z"/>
                <w:rFonts w:ascii="Monaco" w:hAnsi="Monaco" w:cs="Monaco"/>
                <w:noProof/>
                <w:sz w:val="20"/>
                <w:szCs w:val="20"/>
                <w:lang w:val="en-US"/>
                <w:rPrChange w:id="1892" w:author="Borja Gonzalez" w:date="2017-09-28T18:55:00Z">
                  <w:rPr>
                    <w:ins w:id="1893" w:author="Borja Gonzalez" w:date="2017-09-28T18:53:00Z"/>
                    <w:rFonts w:ascii="Monaco" w:hAnsi="Monaco" w:cs="Monaco"/>
                    <w:sz w:val="32"/>
                    <w:szCs w:val="32"/>
                    <w:lang w:val="en-US"/>
                  </w:rPr>
                </w:rPrChange>
              </w:rPr>
            </w:pPr>
            <w:ins w:id="1894" w:author="Borja Gonzalez" w:date="2017-09-28T18:53:00Z">
              <w:r w:rsidRPr="00AD3CBB">
                <w:rPr>
                  <w:rFonts w:ascii="Monaco" w:hAnsi="Monaco" w:cs="Monaco"/>
                  <w:noProof/>
                  <w:sz w:val="20"/>
                  <w:szCs w:val="20"/>
                  <w:lang w:val="en-US"/>
                  <w:rPrChange w:id="1895"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96" w:author="Borja Gonzalez" w:date="2017-09-28T18:55:00Z">
                    <w:rPr>
                      <w:rFonts w:ascii="Monaco" w:hAnsi="Monaco" w:cs="Monaco"/>
                      <w:color w:val="000000"/>
                      <w:sz w:val="32"/>
                      <w:szCs w:val="32"/>
                      <w:lang w:val="en-US"/>
                    </w:rPr>
                  </w:rPrChange>
                </w:rPr>
                <w:t>console</w:t>
              </w:r>
              <w:r w:rsidRPr="00AD3CBB">
                <w:rPr>
                  <w:rFonts w:ascii="Monaco" w:hAnsi="Monaco" w:cs="Monaco"/>
                  <w:b/>
                  <w:bCs/>
                  <w:noProof/>
                  <w:color w:val="000000"/>
                  <w:sz w:val="20"/>
                  <w:szCs w:val="20"/>
                  <w:lang w:val="en-US"/>
                  <w:rPrChange w:id="1897"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898" w:author="Borja Gonzalez" w:date="2017-09-28T18:55:00Z">
                    <w:rPr>
                      <w:rFonts w:ascii="Monaco" w:hAnsi="Monaco" w:cs="Monaco"/>
                      <w:color w:val="000000"/>
                      <w:sz w:val="32"/>
                      <w:szCs w:val="32"/>
                      <w:lang w:val="en-US"/>
                    </w:rPr>
                  </w:rPrChange>
                </w:rPr>
                <w:t>log</w:t>
              </w:r>
              <w:r w:rsidRPr="00AD3CBB">
                <w:rPr>
                  <w:rFonts w:ascii="Monaco" w:hAnsi="Monaco" w:cs="Monaco"/>
                  <w:b/>
                  <w:bCs/>
                  <w:noProof/>
                  <w:color w:val="000000"/>
                  <w:sz w:val="20"/>
                  <w:szCs w:val="20"/>
                  <w:lang w:val="en-US"/>
                  <w:rPrChange w:id="1899"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900" w:author="Borja Gonzalez" w:date="2017-09-28T18:55:00Z">
                    <w:rPr>
                      <w:rFonts w:ascii="Monaco" w:hAnsi="Monaco" w:cs="Monaco"/>
                      <w:color w:val="4E9A06"/>
                      <w:sz w:val="32"/>
                      <w:szCs w:val="32"/>
                      <w:lang w:val="en-US"/>
                    </w:rPr>
                  </w:rPrChange>
                </w:rPr>
                <w:t>"Datos no borrados"</w:t>
              </w:r>
              <w:r w:rsidRPr="00AD3CBB">
                <w:rPr>
                  <w:rFonts w:ascii="Monaco" w:hAnsi="Monaco" w:cs="Monaco"/>
                  <w:b/>
                  <w:bCs/>
                  <w:noProof/>
                  <w:color w:val="000000"/>
                  <w:sz w:val="20"/>
                  <w:szCs w:val="20"/>
                  <w:lang w:val="en-US"/>
                  <w:rPrChange w:id="1901" w:author="Borja Gonzalez" w:date="2017-09-28T18:55:00Z">
                    <w:rPr>
                      <w:rFonts w:ascii="Monaco" w:hAnsi="Monaco" w:cs="Monaco"/>
                      <w:b/>
                      <w:bCs/>
                      <w:color w:val="000000"/>
                      <w:sz w:val="32"/>
                      <w:szCs w:val="32"/>
                      <w:lang w:val="en-US"/>
                    </w:rPr>
                  </w:rPrChange>
                </w:rPr>
                <w:t>);</w:t>
              </w:r>
            </w:ins>
          </w:p>
          <w:p w14:paraId="6ACC8B55" w14:textId="77777777" w:rsidR="00AD3CBB" w:rsidRPr="00AD3CBB" w:rsidRDefault="00AD3CBB" w:rsidP="00AD3CBB">
            <w:pPr>
              <w:widowControl w:val="0"/>
              <w:autoSpaceDE w:val="0"/>
              <w:autoSpaceDN w:val="0"/>
              <w:adjustRightInd w:val="0"/>
              <w:rPr>
                <w:ins w:id="1902" w:author="Borja Gonzalez" w:date="2017-09-28T18:53:00Z"/>
                <w:rFonts w:ascii="Monaco" w:hAnsi="Monaco" w:cs="Monaco"/>
                <w:noProof/>
                <w:sz w:val="20"/>
                <w:szCs w:val="20"/>
                <w:lang w:val="en-US"/>
                <w:rPrChange w:id="1903" w:author="Borja Gonzalez" w:date="2017-09-28T18:55:00Z">
                  <w:rPr>
                    <w:ins w:id="1904" w:author="Borja Gonzalez" w:date="2017-09-28T18:53:00Z"/>
                    <w:rFonts w:ascii="Monaco" w:hAnsi="Monaco" w:cs="Monaco"/>
                    <w:sz w:val="32"/>
                    <w:szCs w:val="32"/>
                    <w:lang w:val="en-US"/>
                  </w:rPr>
                </w:rPrChange>
              </w:rPr>
            </w:pPr>
            <w:ins w:id="1905" w:author="Borja Gonzalez" w:date="2017-09-28T18:53:00Z">
              <w:r w:rsidRPr="00AD3CBB">
                <w:rPr>
                  <w:rFonts w:ascii="Monaco" w:hAnsi="Monaco" w:cs="Monaco"/>
                  <w:noProof/>
                  <w:sz w:val="20"/>
                  <w:szCs w:val="20"/>
                  <w:lang w:val="en-US"/>
                  <w:rPrChange w:id="1906"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1907" w:author="Borja Gonzalez" w:date="2017-09-28T18:55:00Z">
                    <w:rPr>
                      <w:rFonts w:ascii="Monaco" w:hAnsi="Monaco" w:cs="Monaco"/>
                      <w:b/>
                      <w:bCs/>
                      <w:color w:val="000000"/>
                      <w:sz w:val="32"/>
                      <w:szCs w:val="32"/>
                      <w:lang w:val="en-US"/>
                    </w:rPr>
                  </w:rPrChange>
                </w:rPr>
                <w:t>}</w:t>
              </w:r>
            </w:ins>
          </w:p>
          <w:p w14:paraId="440A1D70" w14:textId="77777777" w:rsidR="00AD3CBB" w:rsidRPr="00AD3CBB" w:rsidRDefault="00AD3CBB" w:rsidP="00AD3CBB">
            <w:pPr>
              <w:widowControl w:val="0"/>
              <w:autoSpaceDE w:val="0"/>
              <w:autoSpaceDN w:val="0"/>
              <w:adjustRightInd w:val="0"/>
              <w:rPr>
                <w:ins w:id="1908" w:author="Borja Gonzalez" w:date="2017-09-28T18:53:00Z"/>
                <w:rFonts w:ascii="Monaco" w:hAnsi="Monaco" w:cs="Monaco"/>
                <w:noProof/>
                <w:sz w:val="20"/>
                <w:szCs w:val="20"/>
                <w:lang w:val="en-US"/>
                <w:rPrChange w:id="1909" w:author="Borja Gonzalez" w:date="2017-09-28T18:55:00Z">
                  <w:rPr>
                    <w:ins w:id="1910" w:author="Borja Gonzalez" w:date="2017-09-28T18:53:00Z"/>
                    <w:rFonts w:ascii="Monaco" w:hAnsi="Monaco" w:cs="Monaco"/>
                    <w:sz w:val="32"/>
                    <w:szCs w:val="32"/>
                    <w:lang w:val="en-US"/>
                  </w:rPr>
                </w:rPrChange>
              </w:rPr>
            </w:pPr>
            <w:ins w:id="1911" w:author="Borja Gonzalez" w:date="2017-09-28T18:53:00Z">
              <w:r w:rsidRPr="00AD3CBB">
                <w:rPr>
                  <w:rFonts w:ascii="Monaco" w:hAnsi="Monaco" w:cs="Monaco"/>
                  <w:b/>
                  <w:bCs/>
                  <w:noProof/>
                  <w:color w:val="000000"/>
                  <w:sz w:val="20"/>
                  <w:szCs w:val="20"/>
                  <w:lang w:val="en-US"/>
                  <w:rPrChange w:id="1912" w:author="Borja Gonzalez" w:date="2017-09-28T18:55:00Z">
                    <w:rPr>
                      <w:rFonts w:ascii="Monaco" w:hAnsi="Monaco" w:cs="Monaco"/>
                      <w:b/>
                      <w:bCs/>
                      <w:color w:val="000000"/>
                      <w:sz w:val="32"/>
                      <w:szCs w:val="32"/>
                      <w:lang w:val="en-US"/>
                    </w:rPr>
                  </w:rPrChange>
                </w:rPr>
                <w:t>}</w:t>
              </w:r>
            </w:ins>
          </w:p>
          <w:p w14:paraId="5308DAE9" w14:textId="77777777" w:rsidR="00AD3CBB" w:rsidRDefault="00AD3CBB" w:rsidP="00441A84">
            <w:pPr>
              <w:rPr>
                <w:ins w:id="1913" w:author="Borja Gonzalez" w:date="2017-09-28T18:53:00Z"/>
              </w:rPr>
            </w:pPr>
          </w:p>
        </w:tc>
      </w:tr>
    </w:tbl>
    <w:p w14:paraId="35BD9466" w14:textId="78920517" w:rsidR="00DF2E7D" w:rsidRDefault="00DF2E7D" w:rsidP="00441A84"/>
    <w:p w14:paraId="5B320F0A" w14:textId="77777777" w:rsidR="00DF2E7D" w:rsidRDefault="00DF2E7D" w:rsidP="00441A84"/>
    <w:p w14:paraId="2A77C91A" w14:textId="178BFCA8" w:rsidR="00DF2E7D" w:rsidRDefault="00DF2E7D" w:rsidP="00441A84">
      <w:r>
        <w:t xml:space="preserve">Como vimos para el caso </w:t>
      </w:r>
      <w:r w:rsidR="00616503">
        <w:t>para añadir un paciente el servidor escucha mediante socket.on(). Cuando recibe un mensaje comprueba su cabecera y al reconocer la operación “Borrar Paciente” realiza la conexión con la base de datos y elimina al paciente y cualquier set de movimientos que tenga. A continuación guarda los cambios y</w:t>
      </w:r>
      <w:r w:rsidR="00745F9E">
        <w:t xml:space="preserve"> cierra la base de datos. Como hemos dicho en la parte del cliente, cuando se realizan los cambios el servidor ejecuta la función io.sockets.emit(). Básicamente fuerza a cualquier cliente conectado a actualizar su lista de clientes, por lo que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Heading3"/>
      </w:pPr>
      <w:bookmarkStart w:id="1914" w:name="_Toc368246721"/>
      <w:r>
        <w:t>4.3.3.  Añadir un Paciente</w:t>
      </w:r>
      <w:bookmarkEnd w:id="1914"/>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Heading4"/>
      </w:pPr>
      <w:r>
        <w:t>4.3.3.1.  Funcionalidad en el lado del cliente</w:t>
      </w:r>
    </w:p>
    <w:p w14:paraId="4B652AB6" w14:textId="77777777" w:rsidR="00337DCF" w:rsidRDefault="00337DCF" w:rsidP="00F137C1"/>
    <w:p w14:paraId="23E24F55" w14:textId="6DD07C65" w:rsidR="00337DCF" w:rsidRDefault="00337DCF" w:rsidP="00F137C1">
      <w:r>
        <w:t>Para poder añadir un paciente, el usuario tendrá que posicionarse en la pestaña de pacientes y rellenar el formulario que se encuentra justo después del listado de pacientes.</w:t>
      </w:r>
    </w:p>
    <w:p w14:paraId="676A2313" w14:textId="77777777" w:rsidR="00337DCF" w:rsidRDefault="00337DCF" w:rsidP="00F137C1"/>
    <w:p w14:paraId="72412F7E" w14:textId="6B409D6A" w:rsidR="00337DCF" w:rsidRDefault="00337DCF" w:rsidP="00F137C1">
      <w:del w:id="1915" w:author="Borja Gonzalez" w:date="2017-09-28T18:56:00Z">
        <w:r w:rsidDel="0055352B">
          <w:rPr>
            <w:noProof/>
            <w:lang w:val="en-US"/>
          </w:rPr>
          <w:drawing>
            <wp:inline distT="0" distB="0" distL="0" distR="0" wp14:anchorId="6980D974" wp14:editId="28E3D0AA">
              <wp:extent cx="7494814" cy="4318000"/>
              <wp:effectExtent l="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95737" cy="4318532"/>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55352B" w14:paraId="7A382A02" w14:textId="77777777" w:rsidTr="0055352B">
        <w:trPr>
          <w:ins w:id="1916" w:author="Borja Gonzalez" w:date="2017-09-28T18:57:00Z"/>
        </w:trPr>
        <w:tc>
          <w:tcPr>
            <w:tcW w:w="8856" w:type="dxa"/>
          </w:tcPr>
          <w:p w14:paraId="173675B2" w14:textId="77777777" w:rsidR="0055352B" w:rsidRPr="0055352B" w:rsidRDefault="0055352B" w:rsidP="0055352B">
            <w:pPr>
              <w:widowControl w:val="0"/>
              <w:autoSpaceDE w:val="0"/>
              <w:autoSpaceDN w:val="0"/>
              <w:adjustRightInd w:val="0"/>
              <w:rPr>
                <w:ins w:id="1917" w:author="Borja Gonzalez" w:date="2017-09-28T18:57:00Z"/>
                <w:rFonts w:ascii="Monaco" w:hAnsi="Monaco" w:cs="Monaco"/>
                <w:sz w:val="20"/>
                <w:szCs w:val="20"/>
                <w:lang w:val="en-US"/>
                <w:rPrChange w:id="1918" w:author="Borja Gonzalez" w:date="2017-09-28T18:57:00Z">
                  <w:rPr>
                    <w:ins w:id="1919" w:author="Borja Gonzalez" w:date="2017-09-28T18:57:00Z"/>
                    <w:rFonts w:ascii="Monaco" w:hAnsi="Monaco" w:cs="Monaco"/>
                    <w:sz w:val="32"/>
                    <w:szCs w:val="32"/>
                    <w:lang w:val="en-US"/>
                  </w:rPr>
                </w:rPrChange>
              </w:rPr>
            </w:pPr>
            <w:ins w:id="1920" w:author="Borja Gonzalez" w:date="2017-09-28T18:57:00Z">
              <w:r w:rsidRPr="0055352B">
                <w:rPr>
                  <w:rFonts w:ascii="Monaco" w:hAnsi="Monaco" w:cs="Monaco"/>
                  <w:b/>
                  <w:bCs/>
                  <w:color w:val="204A87"/>
                  <w:sz w:val="20"/>
                  <w:szCs w:val="20"/>
                  <w:lang w:val="en-US"/>
                  <w:rPrChange w:id="1921" w:author="Borja Gonzalez" w:date="2017-09-28T18:57:00Z">
                    <w:rPr>
                      <w:rFonts w:ascii="Monaco" w:hAnsi="Monaco" w:cs="Monaco"/>
                      <w:b/>
                      <w:bCs/>
                      <w:color w:val="204A87"/>
                      <w:sz w:val="32"/>
                      <w:szCs w:val="32"/>
                      <w:lang w:val="en-US"/>
                    </w:rPr>
                  </w:rPrChange>
                </w:rPr>
                <w:t>&lt;p&gt;</w:t>
              </w:r>
              <w:r w:rsidRPr="0055352B">
                <w:rPr>
                  <w:rFonts w:ascii="Monaco" w:hAnsi="Monaco" w:cs="Monaco"/>
                  <w:sz w:val="20"/>
                  <w:szCs w:val="20"/>
                  <w:lang w:val="en-US"/>
                  <w:rPrChange w:id="1922" w:author="Borja Gonzalez" w:date="2017-09-28T18:57:00Z">
                    <w:rPr>
                      <w:rFonts w:ascii="Monaco" w:hAnsi="Monaco" w:cs="Monaco"/>
                      <w:sz w:val="32"/>
                      <w:szCs w:val="32"/>
                      <w:lang w:val="en-US"/>
                    </w:rPr>
                  </w:rPrChange>
                </w:rPr>
                <w:t>Para añadir a un paciente rellene el formulario y haga click en 'Añadir':</w:t>
              </w:r>
              <w:r w:rsidRPr="0055352B">
                <w:rPr>
                  <w:rFonts w:ascii="Monaco" w:hAnsi="Monaco" w:cs="Monaco"/>
                  <w:b/>
                  <w:bCs/>
                  <w:color w:val="204A87"/>
                  <w:sz w:val="20"/>
                  <w:szCs w:val="20"/>
                  <w:lang w:val="en-US"/>
                  <w:rPrChange w:id="1923" w:author="Borja Gonzalez" w:date="2017-09-28T18:57:00Z">
                    <w:rPr>
                      <w:rFonts w:ascii="Monaco" w:hAnsi="Monaco" w:cs="Monaco"/>
                      <w:b/>
                      <w:bCs/>
                      <w:color w:val="204A87"/>
                      <w:sz w:val="32"/>
                      <w:szCs w:val="32"/>
                      <w:lang w:val="en-US"/>
                    </w:rPr>
                  </w:rPrChange>
                </w:rPr>
                <w:t>&lt;/p&gt;&lt;br&gt;</w:t>
              </w:r>
            </w:ins>
          </w:p>
          <w:p w14:paraId="1F4DE99C" w14:textId="77777777" w:rsidR="0055352B" w:rsidRPr="0055352B" w:rsidRDefault="0055352B" w:rsidP="0055352B">
            <w:pPr>
              <w:widowControl w:val="0"/>
              <w:autoSpaceDE w:val="0"/>
              <w:autoSpaceDN w:val="0"/>
              <w:adjustRightInd w:val="0"/>
              <w:rPr>
                <w:ins w:id="1924" w:author="Borja Gonzalez" w:date="2017-09-28T18:57:00Z"/>
                <w:rFonts w:ascii="Monaco" w:hAnsi="Monaco" w:cs="Monaco"/>
                <w:sz w:val="20"/>
                <w:szCs w:val="20"/>
                <w:lang w:val="en-US"/>
                <w:rPrChange w:id="1925" w:author="Borja Gonzalez" w:date="2017-09-28T18:57:00Z">
                  <w:rPr>
                    <w:ins w:id="1926" w:author="Borja Gonzalez" w:date="2017-09-28T18:57:00Z"/>
                    <w:rFonts w:ascii="Monaco" w:hAnsi="Monaco" w:cs="Monaco"/>
                    <w:sz w:val="32"/>
                    <w:szCs w:val="32"/>
                    <w:lang w:val="en-US"/>
                  </w:rPr>
                </w:rPrChange>
              </w:rPr>
            </w:pPr>
            <w:ins w:id="1927" w:author="Borja Gonzalez" w:date="2017-09-28T18:57:00Z">
              <w:r w:rsidRPr="0055352B">
                <w:rPr>
                  <w:rFonts w:ascii="Monaco" w:hAnsi="Monaco" w:cs="Monaco"/>
                  <w:b/>
                  <w:bCs/>
                  <w:color w:val="204A87"/>
                  <w:sz w:val="20"/>
                  <w:szCs w:val="20"/>
                  <w:lang w:val="en-US"/>
                  <w:rPrChange w:id="1928" w:author="Borja Gonzalez" w:date="2017-09-28T18:57:00Z">
                    <w:rPr>
                      <w:rFonts w:ascii="Monaco" w:hAnsi="Monaco" w:cs="Monaco"/>
                      <w:b/>
                      <w:bCs/>
                      <w:color w:val="204A87"/>
                      <w:sz w:val="32"/>
                      <w:szCs w:val="32"/>
                      <w:lang w:val="en-US"/>
                    </w:rPr>
                  </w:rPrChange>
                </w:rPr>
                <w:t>&lt;p1&gt;</w:t>
              </w:r>
              <w:r w:rsidRPr="0055352B">
                <w:rPr>
                  <w:rFonts w:ascii="Monaco" w:hAnsi="Monaco" w:cs="Monaco"/>
                  <w:sz w:val="20"/>
                  <w:szCs w:val="20"/>
                  <w:lang w:val="en-US"/>
                  <w:rPrChange w:id="1929" w:author="Borja Gonzalez" w:date="2017-09-28T18:57:00Z">
                    <w:rPr>
                      <w:rFonts w:ascii="Monaco" w:hAnsi="Monaco" w:cs="Monaco"/>
                      <w:sz w:val="32"/>
                      <w:szCs w:val="32"/>
                      <w:lang w:val="en-US"/>
                    </w:rPr>
                  </w:rPrChange>
                </w:rPr>
                <w:t xml:space="preserve">Nombre: </w:t>
              </w:r>
              <w:r w:rsidRPr="0055352B">
                <w:rPr>
                  <w:rFonts w:ascii="Monaco" w:hAnsi="Monaco" w:cs="Monaco"/>
                  <w:b/>
                  <w:bCs/>
                  <w:color w:val="204A87"/>
                  <w:sz w:val="20"/>
                  <w:szCs w:val="20"/>
                  <w:lang w:val="en-US"/>
                  <w:rPrChange w:id="1930" w:author="Borja Gonzalez" w:date="2017-09-28T18:57:00Z">
                    <w:rPr>
                      <w:rFonts w:ascii="Monaco" w:hAnsi="Monaco" w:cs="Monaco"/>
                      <w:b/>
                      <w:bCs/>
                      <w:color w:val="204A87"/>
                      <w:sz w:val="32"/>
                      <w:szCs w:val="32"/>
                      <w:lang w:val="en-US"/>
                    </w:rPr>
                  </w:rPrChange>
                </w:rPr>
                <w:t>&lt;/p1&gt;</w:t>
              </w:r>
            </w:ins>
          </w:p>
          <w:p w14:paraId="0B07C524" w14:textId="77777777" w:rsidR="0055352B" w:rsidRPr="0055352B" w:rsidRDefault="0055352B" w:rsidP="0055352B">
            <w:pPr>
              <w:widowControl w:val="0"/>
              <w:autoSpaceDE w:val="0"/>
              <w:autoSpaceDN w:val="0"/>
              <w:adjustRightInd w:val="0"/>
              <w:rPr>
                <w:ins w:id="1931" w:author="Borja Gonzalez" w:date="2017-09-28T18:57:00Z"/>
                <w:rFonts w:ascii="Monaco" w:hAnsi="Monaco" w:cs="Monaco"/>
                <w:sz w:val="20"/>
                <w:szCs w:val="20"/>
                <w:lang w:val="en-US"/>
                <w:rPrChange w:id="1932" w:author="Borja Gonzalez" w:date="2017-09-28T18:57:00Z">
                  <w:rPr>
                    <w:ins w:id="1933" w:author="Borja Gonzalez" w:date="2017-09-28T18:57:00Z"/>
                    <w:rFonts w:ascii="Monaco" w:hAnsi="Monaco" w:cs="Monaco"/>
                    <w:sz w:val="32"/>
                    <w:szCs w:val="32"/>
                    <w:lang w:val="en-US"/>
                  </w:rPr>
                </w:rPrChange>
              </w:rPr>
            </w:pPr>
            <w:ins w:id="1934" w:author="Borja Gonzalez" w:date="2017-09-28T18:57:00Z">
              <w:r w:rsidRPr="0055352B">
                <w:rPr>
                  <w:rFonts w:ascii="Monaco" w:hAnsi="Monaco" w:cs="Monaco"/>
                  <w:sz w:val="20"/>
                  <w:szCs w:val="20"/>
                  <w:lang w:val="en-US"/>
                  <w:rPrChange w:id="1935"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1936"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1937"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1938"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1939" w:author="Borja Gonzalez" w:date="2017-09-28T18:57:00Z">
                    <w:rPr>
                      <w:rFonts w:ascii="Monaco" w:hAnsi="Monaco" w:cs="Monaco"/>
                      <w:color w:val="4E9A06"/>
                      <w:sz w:val="32"/>
                      <w:szCs w:val="32"/>
                      <w:lang w:val="en-US"/>
                    </w:rPr>
                  </w:rPrChange>
                </w:rPr>
                <w:t>"text"</w:t>
              </w:r>
              <w:r w:rsidRPr="0055352B">
                <w:rPr>
                  <w:rFonts w:ascii="Monaco" w:hAnsi="Monaco" w:cs="Monaco"/>
                  <w:sz w:val="20"/>
                  <w:szCs w:val="20"/>
                  <w:lang w:val="en-US"/>
                  <w:rPrChange w:id="1940"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1941" w:author="Borja Gonzalez" w:date="2017-09-28T18:57:00Z">
                    <w:rPr>
                      <w:rFonts w:ascii="Monaco" w:hAnsi="Monaco" w:cs="Monaco"/>
                      <w:color w:val="C4A000"/>
                      <w:sz w:val="32"/>
                      <w:szCs w:val="32"/>
                      <w:lang w:val="en-US"/>
                    </w:rPr>
                  </w:rPrChange>
                </w:rPr>
                <w:t>id=</w:t>
              </w:r>
              <w:r w:rsidRPr="0055352B">
                <w:rPr>
                  <w:rFonts w:ascii="Monaco" w:hAnsi="Monaco" w:cs="Monaco"/>
                  <w:color w:val="4E9A06"/>
                  <w:sz w:val="20"/>
                  <w:szCs w:val="20"/>
                  <w:lang w:val="en-US"/>
                  <w:rPrChange w:id="1942" w:author="Borja Gonzalez" w:date="2017-09-28T18:57:00Z">
                    <w:rPr>
                      <w:rFonts w:ascii="Monaco" w:hAnsi="Monaco" w:cs="Monaco"/>
                      <w:color w:val="4E9A06"/>
                      <w:sz w:val="32"/>
                      <w:szCs w:val="32"/>
                      <w:lang w:val="en-US"/>
                    </w:rPr>
                  </w:rPrChange>
                </w:rPr>
                <w:t>"nombre"</w:t>
              </w:r>
              <w:r w:rsidRPr="0055352B">
                <w:rPr>
                  <w:rFonts w:ascii="Monaco" w:hAnsi="Monaco" w:cs="Monaco"/>
                  <w:sz w:val="20"/>
                  <w:szCs w:val="20"/>
                  <w:lang w:val="en-US"/>
                  <w:rPrChange w:id="1943"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1944" w:author="Borja Gonzalez" w:date="2017-09-28T18:57:00Z">
                    <w:rPr>
                      <w:rFonts w:ascii="Monaco" w:hAnsi="Monaco" w:cs="Monaco"/>
                      <w:color w:val="C4A000"/>
                      <w:sz w:val="32"/>
                      <w:szCs w:val="32"/>
                      <w:lang w:val="en-US"/>
                    </w:rPr>
                  </w:rPrChange>
                </w:rPr>
                <w:t>placeholder=</w:t>
              </w:r>
              <w:r w:rsidRPr="0055352B">
                <w:rPr>
                  <w:rFonts w:ascii="Monaco" w:hAnsi="Monaco" w:cs="Monaco"/>
                  <w:color w:val="4E9A06"/>
                  <w:sz w:val="20"/>
                  <w:szCs w:val="20"/>
                  <w:lang w:val="en-US"/>
                  <w:rPrChange w:id="1945" w:author="Borja Gonzalez" w:date="2017-09-28T18:57:00Z">
                    <w:rPr>
                      <w:rFonts w:ascii="Monaco" w:hAnsi="Monaco" w:cs="Monaco"/>
                      <w:color w:val="4E9A06"/>
                      <w:sz w:val="32"/>
                      <w:szCs w:val="32"/>
                      <w:lang w:val="en-US"/>
                    </w:rPr>
                  </w:rPrChange>
                </w:rPr>
                <w:t>"Nombre del Paciente"</w:t>
              </w:r>
              <w:r w:rsidRPr="0055352B">
                <w:rPr>
                  <w:rFonts w:ascii="Monaco" w:hAnsi="Monaco" w:cs="Monaco"/>
                  <w:b/>
                  <w:bCs/>
                  <w:color w:val="204A87"/>
                  <w:sz w:val="20"/>
                  <w:szCs w:val="20"/>
                  <w:lang w:val="en-US"/>
                  <w:rPrChange w:id="1946" w:author="Borja Gonzalez" w:date="2017-09-28T18:57:00Z">
                    <w:rPr>
                      <w:rFonts w:ascii="Monaco" w:hAnsi="Monaco" w:cs="Monaco"/>
                      <w:b/>
                      <w:bCs/>
                      <w:color w:val="204A87"/>
                      <w:sz w:val="32"/>
                      <w:szCs w:val="32"/>
                      <w:lang w:val="en-US"/>
                    </w:rPr>
                  </w:rPrChange>
                </w:rPr>
                <w:t>&gt;&lt;br&gt;</w:t>
              </w:r>
            </w:ins>
          </w:p>
          <w:p w14:paraId="4422A3C9" w14:textId="77777777" w:rsidR="0055352B" w:rsidRPr="0055352B" w:rsidRDefault="0055352B" w:rsidP="0055352B">
            <w:pPr>
              <w:widowControl w:val="0"/>
              <w:autoSpaceDE w:val="0"/>
              <w:autoSpaceDN w:val="0"/>
              <w:adjustRightInd w:val="0"/>
              <w:rPr>
                <w:ins w:id="1947" w:author="Borja Gonzalez" w:date="2017-09-28T18:57:00Z"/>
                <w:rFonts w:ascii="Monaco" w:hAnsi="Monaco" w:cs="Monaco"/>
                <w:sz w:val="20"/>
                <w:szCs w:val="20"/>
                <w:lang w:val="en-US"/>
                <w:rPrChange w:id="1948" w:author="Borja Gonzalez" w:date="2017-09-28T18:57:00Z">
                  <w:rPr>
                    <w:ins w:id="1949" w:author="Borja Gonzalez" w:date="2017-09-28T18:57:00Z"/>
                    <w:rFonts w:ascii="Monaco" w:hAnsi="Monaco" w:cs="Monaco"/>
                    <w:sz w:val="32"/>
                    <w:szCs w:val="32"/>
                    <w:lang w:val="en-US"/>
                  </w:rPr>
                </w:rPrChange>
              </w:rPr>
            </w:pPr>
            <w:ins w:id="1950" w:author="Borja Gonzalez" w:date="2017-09-28T18:57:00Z">
              <w:r w:rsidRPr="0055352B">
                <w:rPr>
                  <w:rFonts w:ascii="Monaco" w:hAnsi="Monaco" w:cs="Monaco"/>
                  <w:sz w:val="20"/>
                  <w:szCs w:val="20"/>
                  <w:lang w:val="en-US"/>
                  <w:rPrChange w:id="1951"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1952" w:author="Borja Gonzalez" w:date="2017-09-28T18:57:00Z">
                    <w:rPr>
                      <w:rFonts w:ascii="Monaco" w:hAnsi="Monaco" w:cs="Monaco"/>
                      <w:b/>
                      <w:bCs/>
                      <w:color w:val="204A87"/>
                      <w:sz w:val="32"/>
                      <w:szCs w:val="32"/>
                      <w:lang w:val="en-US"/>
                    </w:rPr>
                  </w:rPrChange>
                </w:rPr>
                <w:t>&lt;p1&gt;</w:t>
              </w:r>
              <w:r w:rsidRPr="0055352B">
                <w:rPr>
                  <w:rFonts w:ascii="Monaco" w:hAnsi="Monaco" w:cs="Monaco"/>
                  <w:sz w:val="20"/>
                  <w:szCs w:val="20"/>
                  <w:lang w:val="en-US"/>
                  <w:rPrChange w:id="1953" w:author="Borja Gonzalez" w:date="2017-09-28T18:57:00Z">
                    <w:rPr>
                      <w:rFonts w:ascii="Monaco" w:hAnsi="Monaco" w:cs="Monaco"/>
                      <w:sz w:val="32"/>
                      <w:szCs w:val="32"/>
                      <w:lang w:val="en-US"/>
                    </w:rPr>
                  </w:rPrChange>
                </w:rPr>
                <w:t xml:space="preserve">Apellido: </w:t>
              </w:r>
              <w:r w:rsidRPr="0055352B">
                <w:rPr>
                  <w:rFonts w:ascii="Monaco" w:hAnsi="Monaco" w:cs="Monaco"/>
                  <w:b/>
                  <w:bCs/>
                  <w:color w:val="204A87"/>
                  <w:sz w:val="20"/>
                  <w:szCs w:val="20"/>
                  <w:lang w:val="en-US"/>
                  <w:rPrChange w:id="1954" w:author="Borja Gonzalez" w:date="2017-09-28T18:57:00Z">
                    <w:rPr>
                      <w:rFonts w:ascii="Monaco" w:hAnsi="Monaco" w:cs="Monaco"/>
                      <w:b/>
                      <w:bCs/>
                      <w:color w:val="204A87"/>
                      <w:sz w:val="32"/>
                      <w:szCs w:val="32"/>
                      <w:lang w:val="en-US"/>
                    </w:rPr>
                  </w:rPrChange>
                </w:rPr>
                <w:t>&lt;/p1&gt;</w:t>
              </w:r>
            </w:ins>
          </w:p>
          <w:p w14:paraId="7FF22836" w14:textId="77777777" w:rsidR="0055352B" w:rsidRPr="0055352B" w:rsidRDefault="0055352B" w:rsidP="0055352B">
            <w:pPr>
              <w:widowControl w:val="0"/>
              <w:autoSpaceDE w:val="0"/>
              <w:autoSpaceDN w:val="0"/>
              <w:adjustRightInd w:val="0"/>
              <w:rPr>
                <w:ins w:id="1955" w:author="Borja Gonzalez" w:date="2017-09-28T18:57:00Z"/>
                <w:rFonts w:ascii="Monaco" w:hAnsi="Monaco" w:cs="Monaco"/>
                <w:sz w:val="20"/>
                <w:szCs w:val="20"/>
                <w:lang w:val="en-US"/>
                <w:rPrChange w:id="1956" w:author="Borja Gonzalez" w:date="2017-09-28T18:57:00Z">
                  <w:rPr>
                    <w:ins w:id="1957" w:author="Borja Gonzalez" w:date="2017-09-28T18:57:00Z"/>
                    <w:rFonts w:ascii="Monaco" w:hAnsi="Monaco" w:cs="Monaco"/>
                    <w:sz w:val="32"/>
                    <w:szCs w:val="32"/>
                    <w:lang w:val="en-US"/>
                  </w:rPr>
                </w:rPrChange>
              </w:rPr>
            </w:pPr>
            <w:ins w:id="1958" w:author="Borja Gonzalez" w:date="2017-09-28T18:57:00Z">
              <w:r w:rsidRPr="0055352B">
                <w:rPr>
                  <w:rFonts w:ascii="Monaco" w:hAnsi="Monaco" w:cs="Monaco"/>
                  <w:sz w:val="20"/>
                  <w:szCs w:val="20"/>
                  <w:lang w:val="en-US"/>
                  <w:rPrChange w:id="1959"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1960"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1961"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1962"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1963" w:author="Borja Gonzalez" w:date="2017-09-28T18:57:00Z">
                    <w:rPr>
                      <w:rFonts w:ascii="Monaco" w:hAnsi="Monaco" w:cs="Monaco"/>
                      <w:color w:val="4E9A06"/>
                      <w:sz w:val="32"/>
                      <w:szCs w:val="32"/>
                      <w:lang w:val="en-US"/>
                    </w:rPr>
                  </w:rPrChange>
                </w:rPr>
                <w:t>"text"</w:t>
              </w:r>
              <w:r w:rsidRPr="0055352B">
                <w:rPr>
                  <w:rFonts w:ascii="Monaco" w:hAnsi="Monaco" w:cs="Monaco"/>
                  <w:sz w:val="20"/>
                  <w:szCs w:val="20"/>
                  <w:lang w:val="en-US"/>
                  <w:rPrChange w:id="1964"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1965" w:author="Borja Gonzalez" w:date="2017-09-28T18:57:00Z">
                    <w:rPr>
                      <w:rFonts w:ascii="Monaco" w:hAnsi="Monaco" w:cs="Monaco"/>
                      <w:color w:val="C4A000"/>
                      <w:sz w:val="32"/>
                      <w:szCs w:val="32"/>
                      <w:lang w:val="en-US"/>
                    </w:rPr>
                  </w:rPrChange>
                </w:rPr>
                <w:t>id=</w:t>
              </w:r>
              <w:r w:rsidRPr="0055352B">
                <w:rPr>
                  <w:rFonts w:ascii="Monaco" w:hAnsi="Monaco" w:cs="Monaco"/>
                  <w:color w:val="4E9A06"/>
                  <w:sz w:val="20"/>
                  <w:szCs w:val="20"/>
                  <w:lang w:val="en-US"/>
                  <w:rPrChange w:id="1966" w:author="Borja Gonzalez" w:date="2017-09-28T18:57:00Z">
                    <w:rPr>
                      <w:rFonts w:ascii="Monaco" w:hAnsi="Monaco" w:cs="Monaco"/>
                      <w:color w:val="4E9A06"/>
                      <w:sz w:val="32"/>
                      <w:szCs w:val="32"/>
                      <w:lang w:val="en-US"/>
                    </w:rPr>
                  </w:rPrChange>
                </w:rPr>
                <w:t>"apellido"</w:t>
              </w:r>
              <w:r w:rsidRPr="0055352B">
                <w:rPr>
                  <w:rFonts w:ascii="Monaco" w:hAnsi="Monaco" w:cs="Monaco"/>
                  <w:sz w:val="20"/>
                  <w:szCs w:val="20"/>
                  <w:lang w:val="en-US"/>
                  <w:rPrChange w:id="1967"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1968" w:author="Borja Gonzalez" w:date="2017-09-28T18:57:00Z">
                    <w:rPr>
                      <w:rFonts w:ascii="Monaco" w:hAnsi="Monaco" w:cs="Monaco"/>
                      <w:color w:val="C4A000"/>
                      <w:sz w:val="32"/>
                      <w:szCs w:val="32"/>
                      <w:lang w:val="en-US"/>
                    </w:rPr>
                  </w:rPrChange>
                </w:rPr>
                <w:t>placeholder=</w:t>
              </w:r>
              <w:r w:rsidRPr="0055352B">
                <w:rPr>
                  <w:rFonts w:ascii="Monaco" w:hAnsi="Monaco" w:cs="Monaco"/>
                  <w:color w:val="4E9A06"/>
                  <w:sz w:val="20"/>
                  <w:szCs w:val="20"/>
                  <w:lang w:val="en-US"/>
                  <w:rPrChange w:id="1969" w:author="Borja Gonzalez" w:date="2017-09-28T18:57:00Z">
                    <w:rPr>
                      <w:rFonts w:ascii="Monaco" w:hAnsi="Monaco" w:cs="Monaco"/>
                      <w:color w:val="4E9A06"/>
                      <w:sz w:val="32"/>
                      <w:szCs w:val="32"/>
                      <w:lang w:val="en-US"/>
                    </w:rPr>
                  </w:rPrChange>
                </w:rPr>
                <w:t>"Apellidos del Paciente"</w:t>
              </w:r>
              <w:r w:rsidRPr="0055352B">
                <w:rPr>
                  <w:rFonts w:ascii="Monaco" w:hAnsi="Monaco" w:cs="Monaco"/>
                  <w:b/>
                  <w:bCs/>
                  <w:color w:val="204A87"/>
                  <w:sz w:val="20"/>
                  <w:szCs w:val="20"/>
                  <w:lang w:val="en-US"/>
                  <w:rPrChange w:id="1970" w:author="Borja Gonzalez" w:date="2017-09-28T18:57:00Z">
                    <w:rPr>
                      <w:rFonts w:ascii="Monaco" w:hAnsi="Monaco" w:cs="Monaco"/>
                      <w:b/>
                      <w:bCs/>
                      <w:color w:val="204A87"/>
                      <w:sz w:val="32"/>
                      <w:szCs w:val="32"/>
                      <w:lang w:val="en-US"/>
                    </w:rPr>
                  </w:rPrChange>
                </w:rPr>
                <w:t>&gt;&lt;br&gt;</w:t>
              </w:r>
            </w:ins>
          </w:p>
          <w:p w14:paraId="07FDA9CA" w14:textId="77777777" w:rsidR="0055352B" w:rsidRPr="0055352B" w:rsidRDefault="0055352B" w:rsidP="0055352B">
            <w:pPr>
              <w:widowControl w:val="0"/>
              <w:autoSpaceDE w:val="0"/>
              <w:autoSpaceDN w:val="0"/>
              <w:adjustRightInd w:val="0"/>
              <w:rPr>
                <w:ins w:id="1971" w:author="Borja Gonzalez" w:date="2017-09-28T18:57:00Z"/>
                <w:rFonts w:ascii="Monaco" w:hAnsi="Monaco" w:cs="Monaco"/>
                <w:sz w:val="20"/>
                <w:szCs w:val="20"/>
                <w:lang w:val="en-US"/>
                <w:rPrChange w:id="1972" w:author="Borja Gonzalez" w:date="2017-09-28T18:57:00Z">
                  <w:rPr>
                    <w:ins w:id="1973" w:author="Borja Gonzalez" w:date="2017-09-28T18:57:00Z"/>
                    <w:rFonts w:ascii="Monaco" w:hAnsi="Monaco" w:cs="Monaco"/>
                    <w:sz w:val="32"/>
                    <w:szCs w:val="32"/>
                    <w:lang w:val="en-US"/>
                  </w:rPr>
                </w:rPrChange>
              </w:rPr>
            </w:pPr>
            <w:ins w:id="1974" w:author="Borja Gonzalez" w:date="2017-09-28T18:57:00Z">
              <w:r w:rsidRPr="0055352B">
                <w:rPr>
                  <w:rFonts w:ascii="Monaco" w:hAnsi="Monaco" w:cs="Monaco"/>
                  <w:sz w:val="20"/>
                  <w:szCs w:val="20"/>
                  <w:lang w:val="en-US"/>
                  <w:rPrChange w:id="1975"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1976" w:author="Borja Gonzalez" w:date="2017-09-28T18:57:00Z">
                    <w:rPr>
                      <w:rFonts w:ascii="Monaco" w:hAnsi="Monaco" w:cs="Monaco"/>
                      <w:b/>
                      <w:bCs/>
                      <w:color w:val="204A87"/>
                      <w:sz w:val="32"/>
                      <w:szCs w:val="32"/>
                      <w:lang w:val="en-US"/>
                    </w:rPr>
                  </w:rPrChange>
                </w:rPr>
                <w:t>&lt;p1&gt;</w:t>
              </w:r>
              <w:r w:rsidRPr="0055352B">
                <w:rPr>
                  <w:rFonts w:ascii="Monaco" w:hAnsi="Monaco" w:cs="Monaco"/>
                  <w:sz w:val="20"/>
                  <w:szCs w:val="20"/>
                  <w:lang w:val="en-US"/>
                  <w:rPrChange w:id="1977" w:author="Borja Gonzalez" w:date="2017-09-28T18:57:00Z">
                    <w:rPr>
                      <w:rFonts w:ascii="Monaco" w:hAnsi="Monaco" w:cs="Monaco"/>
                      <w:sz w:val="32"/>
                      <w:szCs w:val="32"/>
                      <w:lang w:val="en-US"/>
                    </w:rPr>
                  </w:rPrChange>
                </w:rPr>
                <w:t>Sexo:</w:t>
              </w:r>
              <w:r w:rsidRPr="0055352B">
                <w:rPr>
                  <w:rFonts w:ascii="Monaco" w:hAnsi="Monaco" w:cs="Monaco"/>
                  <w:color w:val="CE5C00"/>
                  <w:sz w:val="20"/>
                  <w:szCs w:val="20"/>
                  <w:lang w:val="en-US"/>
                  <w:rPrChange w:id="1978" w:author="Borja Gonzalez" w:date="2017-09-28T18:57:00Z">
                    <w:rPr>
                      <w:rFonts w:ascii="Monaco" w:hAnsi="Monaco" w:cs="Monaco"/>
                      <w:color w:val="CE5C00"/>
                      <w:sz w:val="32"/>
                      <w:szCs w:val="32"/>
                      <w:lang w:val="en-US"/>
                    </w:rPr>
                  </w:rPrChange>
                </w:rPr>
                <w:t>&amp;nbsp;&amp;nbsp;&amp;nbsp;&amp;nbsp;</w:t>
              </w:r>
              <w:r w:rsidRPr="0055352B">
                <w:rPr>
                  <w:rFonts w:ascii="Monaco" w:hAnsi="Monaco" w:cs="Monaco"/>
                  <w:sz w:val="20"/>
                  <w:szCs w:val="20"/>
                  <w:lang w:val="en-US"/>
                  <w:rPrChange w:id="1979" w:author="Borja Gonzalez" w:date="2017-09-28T18:57: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1980" w:author="Borja Gonzalez" w:date="2017-09-28T18:57:00Z">
                    <w:rPr>
                      <w:rFonts w:ascii="Monaco" w:hAnsi="Monaco" w:cs="Monaco"/>
                      <w:b/>
                      <w:bCs/>
                      <w:color w:val="204A87"/>
                      <w:sz w:val="32"/>
                      <w:szCs w:val="32"/>
                      <w:lang w:val="en-US"/>
                    </w:rPr>
                  </w:rPrChange>
                </w:rPr>
                <w:t>&lt;/p1&gt;</w:t>
              </w:r>
            </w:ins>
          </w:p>
          <w:p w14:paraId="29675BC3" w14:textId="77777777" w:rsidR="0055352B" w:rsidRPr="0055352B" w:rsidRDefault="0055352B" w:rsidP="0055352B">
            <w:pPr>
              <w:widowControl w:val="0"/>
              <w:autoSpaceDE w:val="0"/>
              <w:autoSpaceDN w:val="0"/>
              <w:adjustRightInd w:val="0"/>
              <w:rPr>
                <w:ins w:id="1981" w:author="Borja Gonzalez" w:date="2017-09-28T18:57:00Z"/>
                <w:rFonts w:ascii="Monaco" w:hAnsi="Monaco" w:cs="Monaco"/>
                <w:sz w:val="20"/>
                <w:szCs w:val="20"/>
                <w:lang w:val="en-US"/>
                <w:rPrChange w:id="1982" w:author="Borja Gonzalez" w:date="2017-09-28T18:57:00Z">
                  <w:rPr>
                    <w:ins w:id="1983" w:author="Borja Gonzalez" w:date="2017-09-28T18:57:00Z"/>
                    <w:rFonts w:ascii="Monaco" w:hAnsi="Monaco" w:cs="Monaco"/>
                    <w:sz w:val="32"/>
                    <w:szCs w:val="32"/>
                    <w:lang w:val="en-US"/>
                  </w:rPr>
                </w:rPrChange>
              </w:rPr>
            </w:pPr>
            <w:ins w:id="1984" w:author="Borja Gonzalez" w:date="2017-09-28T18:57:00Z">
              <w:r w:rsidRPr="0055352B">
                <w:rPr>
                  <w:rFonts w:ascii="Monaco" w:hAnsi="Monaco" w:cs="Monaco"/>
                  <w:sz w:val="20"/>
                  <w:szCs w:val="20"/>
                  <w:lang w:val="en-US"/>
                  <w:rPrChange w:id="1985"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1986"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1987"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1988"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1989" w:author="Borja Gonzalez" w:date="2017-09-28T18:57:00Z">
                    <w:rPr>
                      <w:rFonts w:ascii="Monaco" w:hAnsi="Monaco" w:cs="Monaco"/>
                      <w:color w:val="4E9A06"/>
                      <w:sz w:val="32"/>
                      <w:szCs w:val="32"/>
                      <w:lang w:val="en-US"/>
                    </w:rPr>
                  </w:rPrChange>
                </w:rPr>
                <w:t>"radio"</w:t>
              </w:r>
              <w:r w:rsidRPr="0055352B">
                <w:rPr>
                  <w:rFonts w:ascii="Monaco" w:hAnsi="Monaco" w:cs="Monaco"/>
                  <w:sz w:val="20"/>
                  <w:szCs w:val="20"/>
                  <w:lang w:val="en-US"/>
                  <w:rPrChange w:id="1990"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1991" w:author="Borja Gonzalez" w:date="2017-09-28T18:57:00Z">
                    <w:rPr>
                      <w:rFonts w:ascii="Monaco" w:hAnsi="Monaco" w:cs="Monaco"/>
                      <w:color w:val="C4A000"/>
                      <w:sz w:val="32"/>
                      <w:szCs w:val="32"/>
                      <w:lang w:val="en-US"/>
                    </w:rPr>
                  </w:rPrChange>
                </w:rPr>
                <w:t>name=</w:t>
              </w:r>
              <w:r w:rsidRPr="0055352B">
                <w:rPr>
                  <w:rFonts w:ascii="Monaco" w:hAnsi="Monaco" w:cs="Monaco"/>
                  <w:color w:val="4E9A06"/>
                  <w:sz w:val="20"/>
                  <w:szCs w:val="20"/>
                  <w:lang w:val="en-US"/>
                  <w:rPrChange w:id="1992" w:author="Borja Gonzalez" w:date="2017-09-28T18:57:00Z">
                    <w:rPr>
                      <w:rFonts w:ascii="Monaco" w:hAnsi="Monaco" w:cs="Monaco"/>
                      <w:color w:val="4E9A06"/>
                      <w:sz w:val="32"/>
                      <w:szCs w:val="32"/>
                      <w:lang w:val="en-US"/>
                    </w:rPr>
                  </w:rPrChange>
                </w:rPr>
                <w:t>"sexo"</w:t>
              </w:r>
              <w:r w:rsidRPr="0055352B">
                <w:rPr>
                  <w:rFonts w:ascii="Monaco" w:hAnsi="Monaco" w:cs="Monaco"/>
                  <w:sz w:val="20"/>
                  <w:szCs w:val="20"/>
                  <w:lang w:val="en-US"/>
                  <w:rPrChange w:id="1993"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1994" w:author="Borja Gonzalez" w:date="2017-09-28T18:57:00Z">
                    <w:rPr>
                      <w:rFonts w:ascii="Monaco" w:hAnsi="Monaco" w:cs="Monaco"/>
                      <w:color w:val="C4A000"/>
                      <w:sz w:val="32"/>
                      <w:szCs w:val="32"/>
                      <w:lang w:val="en-US"/>
                    </w:rPr>
                  </w:rPrChange>
                </w:rPr>
                <w:t>value=</w:t>
              </w:r>
              <w:r w:rsidRPr="0055352B">
                <w:rPr>
                  <w:rFonts w:ascii="Monaco" w:hAnsi="Monaco" w:cs="Monaco"/>
                  <w:color w:val="4E9A06"/>
                  <w:sz w:val="20"/>
                  <w:szCs w:val="20"/>
                  <w:lang w:val="en-US"/>
                  <w:rPrChange w:id="1995" w:author="Borja Gonzalez" w:date="2017-09-28T18:57:00Z">
                    <w:rPr>
                      <w:rFonts w:ascii="Monaco" w:hAnsi="Monaco" w:cs="Monaco"/>
                      <w:color w:val="4E9A06"/>
                      <w:sz w:val="32"/>
                      <w:szCs w:val="32"/>
                      <w:lang w:val="en-US"/>
                    </w:rPr>
                  </w:rPrChange>
                </w:rPr>
                <w:t>"h"</w:t>
              </w:r>
              <w:r w:rsidRPr="0055352B">
                <w:rPr>
                  <w:rFonts w:ascii="Monaco" w:hAnsi="Monaco" w:cs="Monaco"/>
                  <w:sz w:val="20"/>
                  <w:szCs w:val="20"/>
                  <w:lang w:val="en-US"/>
                  <w:rPrChange w:id="1996"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1997" w:author="Borja Gonzalez" w:date="2017-09-28T18:57:00Z">
                    <w:rPr>
                      <w:rFonts w:ascii="Monaco" w:hAnsi="Monaco" w:cs="Monaco"/>
                      <w:color w:val="C4A000"/>
                      <w:sz w:val="32"/>
                      <w:szCs w:val="32"/>
                      <w:lang w:val="en-US"/>
                    </w:rPr>
                  </w:rPrChange>
                </w:rPr>
                <w:t>id=</w:t>
              </w:r>
              <w:r w:rsidRPr="0055352B">
                <w:rPr>
                  <w:rFonts w:ascii="Monaco" w:hAnsi="Monaco" w:cs="Monaco"/>
                  <w:color w:val="4E9A06"/>
                  <w:sz w:val="20"/>
                  <w:szCs w:val="20"/>
                  <w:lang w:val="en-US"/>
                  <w:rPrChange w:id="1998" w:author="Borja Gonzalez" w:date="2017-09-28T18:57:00Z">
                    <w:rPr>
                      <w:rFonts w:ascii="Monaco" w:hAnsi="Monaco" w:cs="Monaco"/>
                      <w:color w:val="4E9A06"/>
                      <w:sz w:val="32"/>
                      <w:szCs w:val="32"/>
                      <w:lang w:val="en-US"/>
                    </w:rPr>
                  </w:rPrChange>
                </w:rPr>
                <w:t>"sexo1"</w:t>
              </w:r>
              <w:r w:rsidRPr="0055352B">
                <w:rPr>
                  <w:rFonts w:ascii="Monaco" w:hAnsi="Monaco" w:cs="Monaco"/>
                  <w:b/>
                  <w:bCs/>
                  <w:color w:val="204A87"/>
                  <w:sz w:val="20"/>
                  <w:szCs w:val="20"/>
                  <w:lang w:val="en-US"/>
                  <w:rPrChange w:id="1999" w:author="Borja Gonzalez" w:date="2017-09-28T18:57:00Z">
                    <w:rPr>
                      <w:rFonts w:ascii="Monaco" w:hAnsi="Monaco" w:cs="Monaco"/>
                      <w:b/>
                      <w:bCs/>
                      <w:color w:val="204A87"/>
                      <w:sz w:val="32"/>
                      <w:szCs w:val="32"/>
                      <w:lang w:val="en-US"/>
                    </w:rPr>
                  </w:rPrChange>
                </w:rPr>
                <w:t>&gt;</w:t>
              </w:r>
              <w:r w:rsidRPr="0055352B">
                <w:rPr>
                  <w:rFonts w:ascii="Monaco" w:hAnsi="Monaco" w:cs="Monaco"/>
                  <w:sz w:val="20"/>
                  <w:szCs w:val="20"/>
                  <w:lang w:val="en-US"/>
                  <w:rPrChange w:id="2000" w:author="Borja Gonzalez" w:date="2017-09-28T18:57:00Z">
                    <w:rPr>
                      <w:rFonts w:ascii="Monaco" w:hAnsi="Monaco" w:cs="Monaco"/>
                      <w:sz w:val="32"/>
                      <w:szCs w:val="32"/>
                      <w:lang w:val="en-US"/>
                    </w:rPr>
                  </w:rPrChange>
                </w:rPr>
                <w:t xml:space="preserve"> Hombre</w:t>
              </w:r>
            </w:ins>
          </w:p>
          <w:p w14:paraId="7D381636" w14:textId="77777777" w:rsidR="0055352B" w:rsidRPr="0055352B" w:rsidRDefault="0055352B" w:rsidP="0055352B">
            <w:pPr>
              <w:widowControl w:val="0"/>
              <w:autoSpaceDE w:val="0"/>
              <w:autoSpaceDN w:val="0"/>
              <w:adjustRightInd w:val="0"/>
              <w:rPr>
                <w:ins w:id="2001" w:author="Borja Gonzalez" w:date="2017-09-28T18:57:00Z"/>
                <w:rFonts w:ascii="Monaco" w:hAnsi="Monaco" w:cs="Monaco"/>
                <w:sz w:val="20"/>
                <w:szCs w:val="20"/>
                <w:lang w:val="en-US"/>
                <w:rPrChange w:id="2002" w:author="Borja Gonzalez" w:date="2017-09-28T18:57:00Z">
                  <w:rPr>
                    <w:ins w:id="2003" w:author="Borja Gonzalez" w:date="2017-09-28T18:57:00Z"/>
                    <w:rFonts w:ascii="Monaco" w:hAnsi="Monaco" w:cs="Monaco"/>
                    <w:sz w:val="32"/>
                    <w:szCs w:val="32"/>
                    <w:lang w:val="en-US"/>
                  </w:rPr>
                </w:rPrChange>
              </w:rPr>
            </w:pPr>
            <w:ins w:id="2004" w:author="Borja Gonzalez" w:date="2017-09-28T18:57:00Z">
              <w:r w:rsidRPr="0055352B">
                <w:rPr>
                  <w:rFonts w:ascii="Monaco" w:hAnsi="Monaco" w:cs="Monaco"/>
                  <w:sz w:val="20"/>
                  <w:szCs w:val="20"/>
                  <w:lang w:val="en-US"/>
                  <w:rPrChange w:id="2005"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006"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2007"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08"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009" w:author="Borja Gonzalez" w:date="2017-09-28T18:57:00Z">
                    <w:rPr>
                      <w:rFonts w:ascii="Monaco" w:hAnsi="Monaco" w:cs="Monaco"/>
                      <w:color w:val="4E9A06"/>
                      <w:sz w:val="32"/>
                      <w:szCs w:val="32"/>
                      <w:lang w:val="en-US"/>
                    </w:rPr>
                  </w:rPrChange>
                </w:rPr>
                <w:t>"radio"</w:t>
              </w:r>
              <w:r w:rsidRPr="0055352B">
                <w:rPr>
                  <w:rFonts w:ascii="Monaco" w:hAnsi="Monaco" w:cs="Monaco"/>
                  <w:sz w:val="20"/>
                  <w:szCs w:val="20"/>
                  <w:lang w:val="en-US"/>
                  <w:rPrChange w:id="2010"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11" w:author="Borja Gonzalez" w:date="2017-09-28T18:57:00Z">
                    <w:rPr>
                      <w:rFonts w:ascii="Monaco" w:hAnsi="Monaco" w:cs="Monaco"/>
                      <w:color w:val="C4A000"/>
                      <w:sz w:val="32"/>
                      <w:szCs w:val="32"/>
                      <w:lang w:val="en-US"/>
                    </w:rPr>
                  </w:rPrChange>
                </w:rPr>
                <w:t>name=</w:t>
              </w:r>
              <w:r w:rsidRPr="0055352B">
                <w:rPr>
                  <w:rFonts w:ascii="Monaco" w:hAnsi="Monaco" w:cs="Monaco"/>
                  <w:color w:val="4E9A06"/>
                  <w:sz w:val="20"/>
                  <w:szCs w:val="20"/>
                  <w:lang w:val="en-US"/>
                  <w:rPrChange w:id="2012" w:author="Borja Gonzalez" w:date="2017-09-28T18:57:00Z">
                    <w:rPr>
                      <w:rFonts w:ascii="Monaco" w:hAnsi="Monaco" w:cs="Monaco"/>
                      <w:color w:val="4E9A06"/>
                      <w:sz w:val="32"/>
                      <w:szCs w:val="32"/>
                      <w:lang w:val="en-US"/>
                    </w:rPr>
                  </w:rPrChange>
                </w:rPr>
                <w:t>"sexo"</w:t>
              </w:r>
              <w:r w:rsidRPr="0055352B">
                <w:rPr>
                  <w:rFonts w:ascii="Monaco" w:hAnsi="Monaco" w:cs="Monaco"/>
                  <w:sz w:val="20"/>
                  <w:szCs w:val="20"/>
                  <w:lang w:val="en-US"/>
                  <w:rPrChange w:id="2013"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14" w:author="Borja Gonzalez" w:date="2017-09-28T18:57:00Z">
                    <w:rPr>
                      <w:rFonts w:ascii="Monaco" w:hAnsi="Monaco" w:cs="Monaco"/>
                      <w:color w:val="C4A000"/>
                      <w:sz w:val="32"/>
                      <w:szCs w:val="32"/>
                      <w:lang w:val="en-US"/>
                    </w:rPr>
                  </w:rPrChange>
                </w:rPr>
                <w:t>value=</w:t>
              </w:r>
              <w:r w:rsidRPr="0055352B">
                <w:rPr>
                  <w:rFonts w:ascii="Monaco" w:hAnsi="Monaco" w:cs="Monaco"/>
                  <w:color w:val="4E9A06"/>
                  <w:sz w:val="20"/>
                  <w:szCs w:val="20"/>
                  <w:lang w:val="en-US"/>
                  <w:rPrChange w:id="2015" w:author="Borja Gonzalez" w:date="2017-09-28T18:57:00Z">
                    <w:rPr>
                      <w:rFonts w:ascii="Monaco" w:hAnsi="Monaco" w:cs="Monaco"/>
                      <w:color w:val="4E9A06"/>
                      <w:sz w:val="32"/>
                      <w:szCs w:val="32"/>
                      <w:lang w:val="en-US"/>
                    </w:rPr>
                  </w:rPrChange>
                </w:rPr>
                <w:t>"m"</w:t>
              </w:r>
              <w:r w:rsidRPr="0055352B">
                <w:rPr>
                  <w:rFonts w:ascii="Monaco" w:hAnsi="Monaco" w:cs="Monaco"/>
                  <w:sz w:val="20"/>
                  <w:szCs w:val="20"/>
                  <w:lang w:val="en-US"/>
                  <w:rPrChange w:id="2016"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017" w:author="Borja Gonzalez" w:date="2017-09-28T18:57:00Z">
                    <w:rPr>
                      <w:rFonts w:ascii="Monaco" w:hAnsi="Monaco" w:cs="Monaco"/>
                      <w:color w:val="C4A000"/>
                      <w:sz w:val="32"/>
                      <w:szCs w:val="32"/>
                      <w:lang w:val="en-US"/>
                    </w:rPr>
                  </w:rPrChange>
                </w:rPr>
                <w:t>id=</w:t>
              </w:r>
              <w:r w:rsidRPr="0055352B">
                <w:rPr>
                  <w:rFonts w:ascii="Monaco" w:hAnsi="Monaco" w:cs="Monaco"/>
                  <w:color w:val="4E9A06"/>
                  <w:sz w:val="20"/>
                  <w:szCs w:val="20"/>
                  <w:lang w:val="en-US"/>
                  <w:rPrChange w:id="2018" w:author="Borja Gonzalez" w:date="2017-09-28T18:57:00Z">
                    <w:rPr>
                      <w:rFonts w:ascii="Monaco" w:hAnsi="Monaco" w:cs="Monaco"/>
                      <w:color w:val="4E9A06"/>
                      <w:sz w:val="32"/>
                      <w:szCs w:val="32"/>
                      <w:lang w:val="en-US"/>
                    </w:rPr>
                  </w:rPrChange>
                </w:rPr>
                <w:t>"sexo2"</w:t>
              </w:r>
              <w:r w:rsidRPr="0055352B">
                <w:rPr>
                  <w:rFonts w:ascii="Monaco" w:hAnsi="Monaco" w:cs="Monaco"/>
                  <w:b/>
                  <w:bCs/>
                  <w:color w:val="204A87"/>
                  <w:sz w:val="20"/>
                  <w:szCs w:val="20"/>
                  <w:lang w:val="en-US"/>
                  <w:rPrChange w:id="2019" w:author="Borja Gonzalez" w:date="2017-09-28T18:57:00Z">
                    <w:rPr>
                      <w:rFonts w:ascii="Monaco" w:hAnsi="Monaco" w:cs="Monaco"/>
                      <w:b/>
                      <w:bCs/>
                      <w:color w:val="204A87"/>
                      <w:sz w:val="32"/>
                      <w:szCs w:val="32"/>
                      <w:lang w:val="en-US"/>
                    </w:rPr>
                  </w:rPrChange>
                </w:rPr>
                <w:t>&gt;</w:t>
              </w:r>
              <w:r w:rsidRPr="0055352B">
                <w:rPr>
                  <w:rFonts w:ascii="Monaco" w:hAnsi="Monaco" w:cs="Monaco"/>
                  <w:sz w:val="20"/>
                  <w:szCs w:val="20"/>
                  <w:lang w:val="en-US"/>
                  <w:rPrChange w:id="2020" w:author="Borja Gonzalez" w:date="2017-09-28T18:57:00Z">
                    <w:rPr>
                      <w:rFonts w:ascii="Monaco" w:hAnsi="Monaco" w:cs="Monaco"/>
                      <w:sz w:val="32"/>
                      <w:szCs w:val="32"/>
                      <w:lang w:val="en-US"/>
                    </w:rPr>
                  </w:rPrChange>
                </w:rPr>
                <w:t xml:space="preserve"> Mujer</w:t>
              </w:r>
              <w:r w:rsidRPr="0055352B">
                <w:rPr>
                  <w:rFonts w:ascii="Monaco" w:hAnsi="Monaco" w:cs="Monaco"/>
                  <w:b/>
                  <w:bCs/>
                  <w:color w:val="204A87"/>
                  <w:sz w:val="20"/>
                  <w:szCs w:val="20"/>
                  <w:lang w:val="en-US"/>
                  <w:rPrChange w:id="2021" w:author="Borja Gonzalez" w:date="2017-09-28T18:57:00Z">
                    <w:rPr>
                      <w:rFonts w:ascii="Monaco" w:hAnsi="Monaco" w:cs="Monaco"/>
                      <w:b/>
                      <w:bCs/>
                      <w:color w:val="204A87"/>
                      <w:sz w:val="32"/>
                      <w:szCs w:val="32"/>
                      <w:lang w:val="en-US"/>
                    </w:rPr>
                  </w:rPrChange>
                </w:rPr>
                <w:t>&lt;br&gt;</w:t>
              </w:r>
            </w:ins>
          </w:p>
          <w:p w14:paraId="6BB915AB" w14:textId="77777777" w:rsidR="0055352B" w:rsidRPr="0055352B" w:rsidRDefault="0055352B" w:rsidP="0055352B">
            <w:pPr>
              <w:widowControl w:val="0"/>
              <w:autoSpaceDE w:val="0"/>
              <w:autoSpaceDN w:val="0"/>
              <w:adjustRightInd w:val="0"/>
              <w:rPr>
                <w:ins w:id="2022" w:author="Borja Gonzalez" w:date="2017-09-28T18:57:00Z"/>
                <w:rFonts w:ascii="Monaco" w:hAnsi="Monaco" w:cs="Monaco"/>
                <w:sz w:val="20"/>
                <w:szCs w:val="20"/>
                <w:lang w:val="en-US"/>
                <w:rPrChange w:id="2023" w:author="Borja Gonzalez" w:date="2017-09-28T18:57:00Z">
                  <w:rPr>
                    <w:ins w:id="2024" w:author="Borja Gonzalez" w:date="2017-09-28T18:57:00Z"/>
                    <w:rFonts w:ascii="Monaco" w:hAnsi="Monaco" w:cs="Monaco"/>
                    <w:sz w:val="32"/>
                    <w:szCs w:val="32"/>
                    <w:lang w:val="en-US"/>
                  </w:rPr>
                </w:rPrChange>
              </w:rPr>
            </w:pPr>
            <w:ins w:id="2025" w:author="Borja Gonzalez" w:date="2017-09-28T18:57:00Z">
              <w:r w:rsidRPr="0055352B">
                <w:rPr>
                  <w:rFonts w:ascii="Monaco" w:hAnsi="Monaco" w:cs="Monaco"/>
                  <w:sz w:val="20"/>
                  <w:szCs w:val="20"/>
                  <w:lang w:val="en-US"/>
                  <w:rPrChange w:id="2026"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027" w:author="Borja Gonzalez" w:date="2017-09-28T18:57:00Z">
                    <w:rPr>
                      <w:rFonts w:ascii="Monaco" w:hAnsi="Monaco" w:cs="Monaco"/>
                      <w:b/>
                      <w:bCs/>
                      <w:color w:val="204A87"/>
                      <w:sz w:val="32"/>
                      <w:szCs w:val="32"/>
                      <w:lang w:val="en-US"/>
                    </w:rPr>
                  </w:rPrChange>
                </w:rPr>
                <w:t xml:space="preserve">&lt;script </w:t>
              </w:r>
              <w:r w:rsidRPr="0055352B">
                <w:rPr>
                  <w:rFonts w:ascii="Monaco" w:hAnsi="Monaco" w:cs="Monaco"/>
                  <w:color w:val="C4A000"/>
                  <w:sz w:val="20"/>
                  <w:szCs w:val="20"/>
                  <w:lang w:val="en-US"/>
                  <w:rPrChange w:id="2028"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029" w:author="Borja Gonzalez" w:date="2017-09-28T18:57:00Z">
                    <w:rPr>
                      <w:rFonts w:ascii="Monaco" w:hAnsi="Monaco" w:cs="Monaco"/>
                      <w:color w:val="4E9A06"/>
                      <w:sz w:val="32"/>
                      <w:szCs w:val="32"/>
                      <w:lang w:val="en-US"/>
                    </w:rPr>
                  </w:rPrChange>
                </w:rPr>
                <w:t>"text/javascript"</w:t>
              </w:r>
              <w:r w:rsidRPr="0055352B">
                <w:rPr>
                  <w:rFonts w:ascii="Monaco" w:hAnsi="Monaco" w:cs="Monaco"/>
                  <w:b/>
                  <w:bCs/>
                  <w:color w:val="204A87"/>
                  <w:sz w:val="20"/>
                  <w:szCs w:val="20"/>
                  <w:lang w:val="en-US"/>
                  <w:rPrChange w:id="2030" w:author="Borja Gonzalez" w:date="2017-09-28T18:57:00Z">
                    <w:rPr>
                      <w:rFonts w:ascii="Monaco" w:hAnsi="Monaco" w:cs="Monaco"/>
                      <w:b/>
                      <w:bCs/>
                      <w:color w:val="204A87"/>
                      <w:sz w:val="32"/>
                      <w:szCs w:val="32"/>
                      <w:lang w:val="en-US"/>
                    </w:rPr>
                  </w:rPrChange>
                </w:rPr>
                <w:t>&gt;</w:t>
              </w:r>
            </w:ins>
          </w:p>
          <w:p w14:paraId="36812B4C" w14:textId="77777777" w:rsidR="0055352B" w:rsidRPr="0055352B" w:rsidRDefault="0055352B" w:rsidP="0055352B">
            <w:pPr>
              <w:widowControl w:val="0"/>
              <w:autoSpaceDE w:val="0"/>
              <w:autoSpaceDN w:val="0"/>
              <w:adjustRightInd w:val="0"/>
              <w:rPr>
                <w:ins w:id="2031" w:author="Borja Gonzalez" w:date="2017-09-28T18:57:00Z"/>
                <w:rFonts w:ascii="Monaco" w:hAnsi="Monaco" w:cs="Monaco"/>
                <w:sz w:val="20"/>
                <w:szCs w:val="20"/>
                <w:lang w:val="en-US"/>
                <w:rPrChange w:id="2032" w:author="Borja Gonzalez" w:date="2017-09-28T18:57:00Z">
                  <w:rPr>
                    <w:ins w:id="2033" w:author="Borja Gonzalez" w:date="2017-09-28T18:57:00Z"/>
                    <w:rFonts w:ascii="Monaco" w:hAnsi="Monaco" w:cs="Monaco"/>
                    <w:sz w:val="32"/>
                    <w:szCs w:val="32"/>
                    <w:lang w:val="en-US"/>
                  </w:rPr>
                </w:rPrChange>
              </w:rPr>
            </w:pPr>
            <w:ins w:id="2034" w:author="Borja Gonzalez" w:date="2017-09-28T18:57:00Z">
              <w:r w:rsidRPr="0055352B">
                <w:rPr>
                  <w:rFonts w:ascii="Monaco" w:hAnsi="Monaco" w:cs="Monaco"/>
                  <w:sz w:val="20"/>
                  <w:szCs w:val="20"/>
                  <w:lang w:val="en-US"/>
                  <w:rPrChange w:id="2035"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036"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037" w:author="Borja Gonzalez" w:date="2017-09-28T18:57:00Z">
                    <w:rPr>
                      <w:rFonts w:ascii="Monaco" w:hAnsi="Monaco" w:cs="Monaco"/>
                      <w:b/>
                      <w:bCs/>
                      <w:color w:val="204A87"/>
                      <w:sz w:val="32"/>
                      <w:szCs w:val="32"/>
                      <w:lang w:val="en-US"/>
                    </w:rPr>
                  </w:rPrChange>
                </w:rPr>
                <w:t>function</w:t>
              </w:r>
              <w:r w:rsidRPr="0055352B">
                <w:rPr>
                  <w:rFonts w:ascii="Monaco" w:hAnsi="Monaco" w:cs="Monaco"/>
                  <w:sz w:val="20"/>
                  <w:szCs w:val="20"/>
                  <w:lang w:val="en-US"/>
                  <w:rPrChange w:id="2038" w:author="Borja Gonzalez" w:date="2017-09-28T18:57: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039" w:author="Borja Gonzalez" w:date="2017-09-28T18:57:00Z">
                    <w:rPr>
                      <w:rFonts w:ascii="Monaco" w:hAnsi="Monaco" w:cs="Monaco"/>
                      <w:color w:val="000000"/>
                      <w:sz w:val="32"/>
                      <w:szCs w:val="32"/>
                      <w:lang w:val="en-US"/>
                    </w:rPr>
                  </w:rPrChange>
                </w:rPr>
                <w:t>Validar</w:t>
              </w:r>
              <w:r w:rsidRPr="0055352B">
                <w:rPr>
                  <w:rFonts w:ascii="Monaco" w:hAnsi="Monaco" w:cs="Monaco"/>
                  <w:b/>
                  <w:bCs/>
                  <w:color w:val="000000"/>
                  <w:sz w:val="20"/>
                  <w:szCs w:val="20"/>
                  <w:lang w:val="en-US"/>
                  <w:rPrChange w:id="2040" w:author="Borja Gonzalez" w:date="2017-09-28T18:57:00Z">
                    <w:rPr>
                      <w:rFonts w:ascii="Monaco" w:hAnsi="Monaco" w:cs="Monaco"/>
                      <w:b/>
                      <w:bCs/>
                      <w:color w:val="000000"/>
                      <w:sz w:val="32"/>
                      <w:szCs w:val="32"/>
                      <w:lang w:val="en-US"/>
                    </w:rPr>
                  </w:rPrChange>
                </w:rPr>
                <w:t>(){</w:t>
              </w:r>
            </w:ins>
          </w:p>
          <w:p w14:paraId="1466C4ED" w14:textId="77777777" w:rsidR="0055352B" w:rsidRPr="0055352B" w:rsidRDefault="0055352B" w:rsidP="0055352B">
            <w:pPr>
              <w:widowControl w:val="0"/>
              <w:autoSpaceDE w:val="0"/>
              <w:autoSpaceDN w:val="0"/>
              <w:adjustRightInd w:val="0"/>
              <w:rPr>
                <w:ins w:id="2041" w:author="Borja Gonzalez" w:date="2017-09-28T18:57:00Z"/>
                <w:rFonts w:ascii="Monaco" w:hAnsi="Monaco" w:cs="Monaco"/>
                <w:sz w:val="20"/>
                <w:szCs w:val="20"/>
                <w:lang w:val="en-US"/>
                <w:rPrChange w:id="2042" w:author="Borja Gonzalez" w:date="2017-09-28T18:57:00Z">
                  <w:rPr>
                    <w:ins w:id="2043" w:author="Borja Gonzalez" w:date="2017-09-28T18:57:00Z"/>
                    <w:rFonts w:ascii="Monaco" w:hAnsi="Monaco" w:cs="Monaco"/>
                    <w:sz w:val="32"/>
                    <w:szCs w:val="32"/>
                    <w:lang w:val="en-US"/>
                  </w:rPr>
                </w:rPrChange>
              </w:rPr>
            </w:pPr>
            <w:ins w:id="2044" w:author="Borja Gonzalez" w:date="2017-09-28T18:57:00Z">
              <w:r w:rsidRPr="0055352B">
                <w:rPr>
                  <w:rFonts w:ascii="Monaco" w:hAnsi="Monaco" w:cs="Monaco"/>
                  <w:sz w:val="20"/>
                  <w:szCs w:val="20"/>
                  <w:lang w:val="en-US"/>
                  <w:rPrChange w:id="2045"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046"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047"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048" w:author="Borja Gonzalez" w:date="2017-09-28T18:57:00Z">
                    <w:rPr>
                      <w:rFonts w:ascii="Monaco" w:hAnsi="Monaco" w:cs="Monaco"/>
                      <w:b/>
                      <w:bCs/>
                      <w:color w:val="204A87"/>
                      <w:sz w:val="32"/>
                      <w:szCs w:val="32"/>
                      <w:lang w:val="en-US"/>
                    </w:rPr>
                  </w:rPrChange>
                </w:rPr>
                <w:t>if</w:t>
              </w:r>
              <w:r w:rsidRPr="0055352B">
                <w:rPr>
                  <w:rFonts w:ascii="Monaco" w:hAnsi="Monaco" w:cs="Monaco"/>
                  <w:b/>
                  <w:bCs/>
                  <w:color w:val="000000"/>
                  <w:sz w:val="20"/>
                  <w:szCs w:val="20"/>
                  <w:lang w:val="en-US"/>
                  <w:rPrChange w:id="2049" w:author="Borja Gonzalez" w:date="2017-09-28T18:57:00Z">
                    <w:rPr>
                      <w:rFonts w:ascii="Monaco" w:hAnsi="Monaco" w:cs="Monaco"/>
                      <w:b/>
                      <w:bCs/>
                      <w:color w:val="000000"/>
                      <w:sz w:val="32"/>
                      <w:szCs w:val="32"/>
                      <w:lang w:val="en-US"/>
                    </w:rPr>
                  </w:rPrChange>
                </w:rPr>
                <w:t>(</w:t>
              </w:r>
              <w:r w:rsidRPr="0055352B">
                <w:rPr>
                  <w:rFonts w:ascii="Monaco" w:hAnsi="Monaco" w:cs="Monaco"/>
                  <w:color w:val="204A87"/>
                  <w:sz w:val="20"/>
                  <w:szCs w:val="20"/>
                  <w:lang w:val="en-US"/>
                  <w:rPrChange w:id="2050"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051"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052"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053"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054" w:author="Borja Gonzalez" w:date="2017-09-28T18:57:00Z">
                    <w:rPr>
                      <w:rFonts w:ascii="Monaco" w:hAnsi="Monaco" w:cs="Monaco"/>
                      <w:color w:val="4E9A06"/>
                      <w:sz w:val="32"/>
                      <w:szCs w:val="32"/>
                      <w:lang w:val="en-US"/>
                    </w:rPr>
                  </w:rPrChange>
                </w:rPr>
                <w:t>"sexo1"</w:t>
              </w:r>
              <w:r w:rsidRPr="0055352B">
                <w:rPr>
                  <w:rFonts w:ascii="Monaco" w:hAnsi="Monaco" w:cs="Monaco"/>
                  <w:b/>
                  <w:bCs/>
                  <w:color w:val="000000"/>
                  <w:sz w:val="20"/>
                  <w:szCs w:val="20"/>
                  <w:lang w:val="en-US"/>
                  <w:rPrChange w:id="2055"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056" w:author="Borja Gonzalez" w:date="2017-09-28T18:57:00Z">
                    <w:rPr>
                      <w:rFonts w:ascii="Monaco" w:hAnsi="Monaco" w:cs="Monaco"/>
                      <w:color w:val="000000"/>
                      <w:sz w:val="32"/>
                      <w:szCs w:val="32"/>
                      <w:lang w:val="en-US"/>
                    </w:rPr>
                  </w:rPrChange>
                </w:rPr>
                <w:t>checked</w:t>
              </w:r>
              <w:r w:rsidRPr="0055352B">
                <w:rPr>
                  <w:rFonts w:ascii="Monaco" w:hAnsi="Monaco" w:cs="Monaco"/>
                  <w:b/>
                  <w:bCs/>
                  <w:color w:val="000000"/>
                  <w:sz w:val="20"/>
                  <w:szCs w:val="20"/>
                  <w:lang w:val="en-US"/>
                  <w:rPrChange w:id="2057" w:author="Borja Gonzalez" w:date="2017-09-28T18:57:00Z">
                    <w:rPr>
                      <w:rFonts w:ascii="Monaco" w:hAnsi="Monaco" w:cs="Monaco"/>
                      <w:b/>
                      <w:bCs/>
                      <w:color w:val="000000"/>
                      <w:sz w:val="32"/>
                      <w:szCs w:val="32"/>
                      <w:lang w:val="en-US"/>
                    </w:rPr>
                  </w:rPrChange>
                </w:rPr>
                <w:t>){</w:t>
              </w:r>
            </w:ins>
          </w:p>
          <w:p w14:paraId="459D620F" w14:textId="77777777" w:rsidR="0055352B" w:rsidRPr="0055352B" w:rsidRDefault="0055352B" w:rsidP="0055352B">
            <w:pPr>
              <w:widowControl w:val="0"/>
              <w:autoSpaceDE w:val="0"/>
              <w:autoSpaceDN w:val="0"/>
              <w:adjustRightInd w:val="0"/>
              <w:rPr>
                <w:ins w:id="2058" w:author="Borja Gonzalez" w:date="2017-09-28T18:57:00Z"/>
                <w:rFonts w:ascii="Monaco" w:hAnsi="Monaco" w:cs="Monaco"/>
                <w:sz w:val="20"/>
                <w:szCs w:val="20"/>
                <w:lang w:val="en-US"/>
                <w:rPrChange w:id="2059" w:author="Borja Gonzalez" w:date="2017-09-28T18:57:00Z">
                  <w:rPr>
                    <w:ins w:id="2060" w:author="Borja Gonzalez" w:date="2017-09-28T18:57:00Z"/>
                    <w:rFonts w:ascii="Monaco" w:hAnsi="Monaco" w:cs="Monaco"/>
                    <w:sz w:val="32"/>
                    <w:szCs w:val="32"/>
                    <w:lang w:val="en-US"/>
                  </w:rPr>
                </w:rPrChange>
              </w:rPr>
            </w:pPr>
            <w:ins w:id="2061" w:author="Borja Gonzalez" w:date="2017-09-28T18:57:00Z">
              <w:r w:rsidRPr="0055352B">
                <w:rPr>
                  <w:rFonts w:ascii="Monaco" w:hAnsi="Monaco" w:cs="Monaco"/>
                  <w:sz w:val="20"/>
                  <w:szCs w:val="20"/>
                  <w:lang w:val="en-US"/>
                  <w:rPrChange w:id="2062"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063"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064"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065"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066" w:author="Borja Gonzalez" w:date="2017-09-28T18:57:00Z">
                    <w:rPr>
                      <w:rFonts w:ascii="Monaco" w:hAnsi="Monaco" w:cs="Monaco"/>
                      <w:b/>
                      <w:bCs/>
                      <w:color w:val="204A87"/>
                      <w:sz w:val="32"/>
                      <w:szCs w:val="32"/>
                      <w:lang w:val="en-US"/>
                    </w:rPr>
                  </w:rPrChange>
                </w:rPr>
                <w:t>var</w:t>
              </w:r>
              <w:r w:rsidRPr="0055352B">
                <w:rPr>
                  <w:rFonts w:ascii="Monaco" w:hAnsi="Monaco" w:cs="Monaco"/>
                  <w:sz w:val="20"/>
                  <w:szCs w:val="20"/>
                  <w:lang w:val="en-US"/>
                  <w:rPrChange w:id="2067" w:author="Borja Gonzalez" w:date="2017-09-28T18:57: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068" w:author="Borja Gonzalez" w:date="2017-09-28T18:57:00Z">
                    <w:rPr>
                      <w:rFonts w:ascii="Monaco" w:hAnsi="Monaco" w:cs="Monaco"/>
                      <w:color w:val="000000"/>
                      <w:sz w:val="32"/>
                      <w:szCs w:val="32"/>
                      <w:lang w:val="en-US"/>
                    </w:rPr>
                  </w:rPrChange>
                </w:rPr>
                <w:t>sexo</w:t>
              </w:r>
              <w:r w:rsidRPr="0055352B">
                <w:rPr>
                  <w:rFonts w:ascii="Monaco" w:hAnsi="Monaco" w:cs="Monaco"/>
                  <w:sz w:val="20"/>
                  <w:szCs w:val="20"/>
                  <w:lang w:val="en-US"/>
                  <w:rPrChange w:id="2069" w:author="Borja Gonzalez" w:date="2017-09-28T18:57: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070" w:author="Borja Gonzalez" w:date="2017-09-28T18:57:00Z">
                    <w:rPr>
                      <w:rFonts w:ascii="Monaco" w:hAnsi="Monaco" w:cs="Monaco"/>
                      <w:b/>
                      <w:bCs/>
                      <w:color w:val="CE5C00"/>
                      <w:sz w:val="32"/>
                      <w:szCs w:val="32"/>
                      <w:lang w:val="en-US"/>
                    </w:rPr>
                  </w:rPrChange>
                </w:rPr>
                <w:t>=</w:t>
              </w:r>
              <w:r w:rsidRPr="0055352B">
                <w:rPr>
                  <w:rFonts w:ascii="Monaco" w:hAnsi="Monaco" w:cs="Monaco"/>
                  <w:sz w:val="20"/>
                  <w:szCs w:val="20"/>
                  <w:lang w:val="en-US"/>
                  <w:rPrChange w:id="2071" w:author="Borja Gonzalez" w:date="2017-09-28T18:57:00Z">
                    <w:rPr>
                      <w:rFonts w:ascii="Monaco" w:hAnsi="Monaco" w:cs="Monaco"/>
                      <w:sz w:val="32"/>
                      <w:szCs w:val="32"/>
                      <w:lang w:val="en-US"/>
                    </w:rPr>
                  </w:rPrChange>
                </w:rPr>
                <w:t xml:space="preserve"> </w:t>
              </w:r>
              <w:r w:rsidRPr="0055352B">
                <w:rPr>
                  <w:rFonts w:ascii="Monaco" w:hAnsi="Monaco" w:cs="Monaco"/>
                  <w:color w:val="204A87"/>
                  <w:sz w:val="20"/>
                  <w:szCs w:val="20"/>
                  <w:lang w:val="en-US"/>
                  <w:rPrChange w:id="2072"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073"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074"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075"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076" w:author="Borja Gonzalez" w:date="2017-09-28T18:57:00Z">
                    <w:rPr>
                      <w:rFonts w:ascii="Monaco" w:hAnsi="Monaco" w:cs="Monaco"/>
                      <w:color w:val="4E9A06"/>
                      <w:sz w:val="32"/>
                      <w:szCs w:val="32"/>
                      <w:lang w:val="en-US"/>
                    </w:rPr>
                  </w:rPrChange>
                </w:rPr>
                <w:t>"sexo1"</w:t>
              </w:r>
              <w:r w:rsidRPr="0055352B">
                <w:rPr>
                  <w:rFonts w:ascii="Monaco" w:hAnsi="Monaco" w:cs="Monaco"/>
                  <w:b/>
                  <w:bCs/>
                  <w:color w:val="000000"/>
                  <w:sz w:val="20"/>
                  <w:szCs w:val="20"/>
                  <w:lang w:val="en-US"/>
                  <w:rPrChange w:id="2077"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078" w:author="Borja Gonzalez" w:date="2017-09-28T18:57:00Z">
                    <w:rPr>
                      <w:rFonts w:ascii="Monaco" w:hAnsi="Monaco" w:cs="Monaco"/>
                      <w:color w:val="000000"/>
                      <w:sz w:val="32"/>
                      <w:szCs w:val="32"/>
                      <w:lang w:val="en-US"/>
                    </w:rPr>
                  </w:rPrChange>
                </w:rPr>
                <w:t>value</w:t>
              </w:r>
              <w:r w:rsidRPr="0055352B">
                <w:rPr>
                  <w:rFonts w:ascii="Monaco" w:hAnsi="Monaco" w:cs="Monaco"/>
                  <w:b/>
                  <w:bCs/>
                  <w:color w:val="000000"/>
                  <w:sz w:val="20"/>
                  <w:szCs w:val="20"/>
                  <w:lang w:val="en-US"/>
                  <w:rPrChange w:id="2079" w:author="Borja Gonzalez" w:date="2017-09-28T18:57:00Z">
                    <w:rPr>
                      <w:rFonts w:ascii="Monaco" w:hAnsi="Monaco" w:cs="Monaco"/>
                      <w:b/>
                      <w:bCs/>
                      <w:color w:val="000000"/>
                      <w:sz w:val="32"/>
                      <w:szCs w:val="32"/>
                      <w:lang w:val="en-US"/>
                    </w:rPr>
                  </w:rPrChange>
                </w:rPr>
                <w:t>;</w:t>
              </w:r>
            </w:ins>
          </w:p>
          <w:p w14:paraId="41C7A880" w14:textId="77777777" w:rsidR="0055352B" w:rsidRPr="0055352B" w:rsidRDefault="0055352B" w:rsidP="0055352B">
            <w:pPr>
              <w:widowControl w:val="0"/>
              <w:autoSpaceDE w:val="0"/>
              <w:autoSpaceDN w:val="0"/>
              <w:adjustRightInd w:val="0"/>
              <w:rPr>
                <w:ins w:id="2080" w:author="Borja Gonzalez" w:date="2017-09-28T18:57:00Z"/>
                <w:rFonts w:ascii="Monaco" w:hAnsi="Monaco" w:cs="Monaco"/>
                <w:sz w:val="20"/>
                <w:szCs w:val="20"/>
                <w:lang w:val="en-US"/>
                <w:rPrChange w:id="2081" w:author="Borja Gonzalez" w:date="2017-09-28T18:57:00Z">
                  <w:rPr>
                    <w:ins w:id="2082" w:author="Borja Gonzalez" w:date="2017-09-28T18:57:00Z"/>
                    <w:rFonts w:ascii="Monaco" w:hAnsi="Monaco" w:cs="Monaco"/>
                    <w:sz w:val="32"/>
                    <w:szCs w:val="32"/>
                    <w:lang w:val="en-US"/>
                  </w:rPr>
                </w:rPrChange>
              </w:rPr>
            </w:pPr>
            <w:ins w:id="2083" w:author="Borja Gonzalez" w:date="2017-09-28T18:57:00Z">
              <w:r w:rsidRPr="0055352B">
                <w:rPr>
                  <w:rFonts w:ascii="Monaco" w:hAnsi="Monaco" w:cs="Monaco"/>
                  <w:sz w:val="20"/>
                  <w:szCs w:val="20"/>
                  <w:lang w:val="en-US"/>
                  <w:rPrChange w:id="2084"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085"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086" w:author="Borja Gonzalez" w:date="2017-09-28T18:57:00Z">
                    <w:rPr>
                      <w:rFonts w:ascii="Monaco" w:hAnsi="Monaco" w:cs="Monaco"/>
                      <w:sz w:val="32"/>
                      <w:szCs w:val="32"/>
                      <w:lang w:val="en-US"/>
                    </w:rPr>
                  </w:rPrChange>
                </w:rPr>
                <w:tab/>
              </w:r>
              <w:r w:rsidRPr="0055352B">
                <w:rPr>
                  <w:rFonts w:ascii="Monaco" w:hAnsi="Monaco" w:cs="Monaco"/>
                  <w:b/>
                  <w:bCs/>
                  <w:color w:val="000000"/>
                  <w:sz w:val="20"/>
                  <w:szCs w:val="20"/>
                  <w:lang w:val="en-US"/>
                  <w:rPrChange w:id="2087" w:author="Borja Gonzalez" w:date="2017-09-28T18:57:00Z">
                    <w:rPr>
                      <w:rFonts w:ascii="Monaco" w:hAnsi="Monaco" w:cs="Monaco"/>
                      <w:b/>
                      <w:bCs/>
                      <w:color w:val="000000"/>
                      <w:sz w:val="32"/>
                      <w:szCs w:val="32"/>
                      <w:lang w:val="en-US"/>
                    </w:rPr>
                  </w:rPrChange>
                </w:rPr>
                <w:t>}</w:t>
              </w:r>
            </w:ins>
          </w:p>
          <w:p w14:paraId="2398022E" w14:textId="77777777" w:rsidR="0055352B" w:rsidRPr="0055352B" w:rsidRDefault="0055352B" w:rsidP="0055352B">
            <w:pPr>
              <w:widowControl w:val="0"/>
              <w:autoSpaceDE w:val="0"/>
              <w:autoSpaceDN w:val="0"/>
              <w:adjustRightInd w:val="0"/>
              <w:rPr>
                <w:ins w:id="2088" w:author="Borja Gonzalez" w:date="2017-09-28T18:57:00Z"/>
                <w:rFonts w:ascii="Monaco" w:hAnsi="Monaco" w:cs="Monaco"/>
                <w:sz w:val="20"/>
                <w:szCs w:val="20"/>
                <w:lang w:val="en-US"/>
                <w:rPrChange w:id="2089" w:author="Borja Gonzalez" w:date="2017-09-28T18:57:00Z">
                  <w:rPr>
                    <w:ins w:id="2090" w:author="Borja Gonzalez" w:date="2017-09-28T18:57:00Z"/>
                    <w:rFonts w:ascii="Monaco" w:hAnsi="Monaco" w:cs="Monaco"/>
                    <w:sz w:val="32"/>
                    <w:szCs w:val="32"/>
                    <w:lang w:val="en-US"/>
                  </w:rPr>
                </w:rPrChange>
              </w:rPr>
            </w:pPr>
            <w:ins w:id="2091" w:author="Borja Gonzalez" w:date="2017-09-28T18:57:00Z">
              <w:r w:rsidRPr="0055352B">
                <w:rPr>
                  <w:rFonts w:ascii="Monaco" w:hAnsi="Monaco" w:cs="Monaco"/>
                  <w:sz w:val="20"/>
                  <w:szCs w:val="20"/>
                  <w:lang w:val="en-US"/>
                  <w:rPrChange w:id="2092"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093"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094"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095" w:author="Borja Gonzalez" w:date="2017-09-28T18:57:00Z">
                    <w:rPr>
                      <w:rFonts w:ascii="Monaco" w:hAnsi="Monaco" w:cs="Monaco"/>
                      <w:b/>
                      <w:bCs/>
                      <w:color w:val="204A87"/>
                      <w:sz w:val="32"/>
                      <w:szCs w:val="32"/>
                      <w:lang w:val="en-US"/>
                    </w:rPr>
                  </w:rPrChange>
                </w:rPr>
                <w:t>else</w:t>
              </w:r>
              <w:r w:rsidRPr="0055352B">
                <w:rPr>
                  <w:rFonts w:ascii="Monaco" w:hAnsi="Monaco" w:cs="Monaco"/>
                  <w:sz w:val="20"/>
                  <w:szCs w:val="20"/>
                  <w:lang w:val="en-US"/>
                  <w:rPrChange w:id="2096" w:author="Borja Gonzalez" w:date="2017-09-28T18:57: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097" w:author="Borja Gonzalez" w:date="2017-09-28T18:57:00Z">
                    <w:rPr>
                      <w:rFonts w:ascii="Monaco" w:hAnsi="Monaco" w:cs="Monaco"/>
                      <w:b/>
                      <w:bCs/>
                      <w:color w:val="204A87"/>
                      <w:sz w:val="32"/>
                      <w:szCs w:val="32"/>
                      <w:lang w:val="en-US"/>
                    </w:rPr>
                  </w:rPrChange>
                </w:rPr>
                <w:t>if</w:t>
              </w:r>
              <w:r w:rsidRPr="0055352B">
                <w:rPr>
                  <w:rFonts w:ascii="Monaco" w:hAnsi="Monaco" w:cs="Monaco"/>
                  <w:b/>
                  <w:bCs/>
                  <w:color w:val="000000"/>
                  <w:sz w:val="20"/>
                  <w:szCs w:val="20"/>
                  <w:lang w:val="en-US"/>
                  <w:rPrChange w:id="2098" w:author="Borja Gonzalez" w:date="2017-09-28T18:57:00Z">
                    <w:rPr>
                      <w:rFonts w:ascii="Monaco" w:hAnsi="Monaco" w:cs="Monaco"/>
                      <w:b/>
                      <w:bCs/>
                      <w:color w:val="000000"/>
                      <w:sz w:val="32"/>
                      <w:szCs w:val="32"/>
                      <w:lang w:val="en-US"/>
                    </w:rPr>
                  </w:rPrChange>
                </w:rPr>
                <w:t>(</w:t>
              </w:r>
              <w:r w:rsidRPr="0055352B">
                <w:rPr>
                  <w:rFonts w:ascii="Monaco" w:hAnsi="Monaco" w:cs="Monaco"/>
                  <w:color w:val="204A87"/>
                  <w:sz w:val="20"/>
                  <w:szCs w:val="20"/>
                  <w:lang w:val="en-US"/>
                  <w:rPrChange w:id="2099"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100"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101"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102"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103" w:author="Borja Gonzalez" w:date="2017-09-28T18:57:00Z">
                    <w:rPr>
                      <w:rFonts w:ascii="Monaco" w:hAnsi="Monaco" w:cs="Monaco"/>
                      <w:color w:val="4E9A06"/>
                      <w:sz w:val="32"/>
                      <w:szCs w:val="32"/>
                      <w:lang w:val="en-US"/>
                    </w:rPr>
                  </w:rPrChange>
                </w:rPr>
                <w:t>"sexo2"</w:t>
              </w:r>
              <w:r w:rsidRPr="0055352B">
                <w:rPr>
                  <w:rFonts w:ascii="Monaco" w:hAnsi="Monaco" w:cs="Monaco"/>
                  <w:b/>
                  <w:bCs/>
                  <w:color w:val="000000"/>
                  <w:sz w:val="20"/>
                  <w:szCs w:val="20"/>
                  <w:lang w:val="en-US"/>
                  <w:rPrChange w:id="2104"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105" w:author="Borja Gonzalez" w:date="2017-09-28T18:57:00Z">
                    <w:rPr>
                      <w:rFonts w:ascii="Monaco" w:hAnsi="Monaco" w:cs="Monaco"/>
                      <w:color w:val="000000"/>
                      <w:sz w:val="32"/>
                      <w:szCs w:val="32"/>
                      <w:lang w:val="en-US"/>
                    </w:rPr>
                  </w:rPrChange>
                </w:rPr>
                <w:t>checked</w:t>
              </w:r>
              <w:r w:rsidRPr="0055352B">
                <w:rPr>
                  <w:rFonts w:ascii="Monaco" w:hAnsi="Monaco" w:cs="Monaco"/>
                  <w:b/>
                  <w:bCs/>
                  <w:color w:val="000000"/>
                  <w:sz w:val="20"/>
                  <w:szCs w:val="20"/>
                  <w:lang w:val="en-US"/>
                  <w:rPrChange w:id="2106" w:author="Borja Gonzalez" w:date="2017-09-28T18:57:00Z">
                    <w:rPr>
                      <w:rFonts w:ascii="Monaco" w:hAnsi="Monaco" w:cs="Monaco"/>
                      <w:b/>
                      <w:bCs/>
                      <w:color w:val="000000"/>
                      <w:sz w:val="32"/>
                      <w:szCs w:val="32"/>
                      <w:lang w:val="en-US"/>
                    </w:rPr>
                  </w:rPrChange>
                </w:rPr>
                <w:t>){</w:t>
              </w:r>
            </w:ins>
          </w:p>
          <w:p w14:paraId="199863B9" w14:textId="77777777" w:rsidR="0055352B" w:rsidRPr="0055352B" w:rsidRDefault="0055352B" w:rsidP="0055352B">
            <w:pPr>
              <w:widowControl w:val="0"/>
              <w:autoSpaceDE w:val="0"/>
              <w:autoSpaceDN w:val="0"/>
              <w:adjustRightInd w:val="0"/>
              <w:rPr>
                <w:ins w:id="2107" w:author="Borja Gonzalez" w:date="2017-09-28T18:57:00Z"/>
                <w:rFonts w:ascii="Monaco" w:hAnsi="Monaco" w:cs="Monaco"/>
                <w:sz w:val="20"/>
                <w:szCs w:val="20"/>
                <w:lang w:val="en-US"/>
                <w:rPrChange w:id="2108" w:author="Borja Gonzalez" w:date="2017-09-28T18:57:00Z">
                  <w:rPr>
                    <w:ins w:id="2109" w:author="Borja Gonzalez" w:date="2017-09-28T18:57:00Z"/>
                    <w:rFonts w:ascii="Monaco" w:hAnsi="Monaco" w:cs="Monaco"/>
                    <w:sz w:val="32"/>
                    <w:szCs w:val="32"/>
                    <w:lang w:val="en-US"/>
                  </w:rPr>
                </w:rPrChange>
              </w:rPr>
            </w:pPr>
            <w:ins w:id="2110" w:author="Borja Gonzalez" w:date="2017-09-28T18:57:00Z">
              <w:r w:rsidRPr="0055352B">
                <w:rPr>
                  <w:rFonts w:ascii="Monaco" w:hAnsi="Monaco" w:cs="Monaco"/>
                  <w:sz w:val="20"/>
                  <w:szCs w:val="20"/>
                  <w:lang w:val="en-US"/>
                  <w:rPrChange w:id="2111"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12"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13"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14"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115" w:author="Borja Gonzalez" w:date="2017-09-28T18:57:00Z">
                    <w:rPr>
                      <w:rFonts w:ascii="Monaco" w:hAnsi="Monaco" w:cs="Monaco"/>
                      <w:b/>
                      <w:bCs/>
                      <w:color w:val="204A87"/>
                      <w:sz w:val="32"/>
                      <w:szCs w:val="32"/>
                      <w:lang w:val="en-US"/>
                    </w:rPr>
                  </w:rPrChange>
                </w:rPr>
                <w:t>var</w:t>
              </w:r>
              <w:r w:rsidRPr="0055352B">
                <w:rPr>
                  <w:rFonts w:ascii="Monaco" w:hAnsi="Monaco" w:cs="Monaco"/>
                  <w:sz w:val="20"/>
                  <w:szCs w:val="20"/>
                  <w:lang w:val="en-US"/>
                  <w:rPrChange w:id="2116" w:author="Borja Gonzalez" w:date="2017-09-28T18:57: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117" w:author="Borja Gonzalez" w:date="2017-09-28T18:57:00Z">
                    <w:rPr>
                      <w:rFonts w:ascii="Monaco" w:hAnsi="Monaco" w:cs="Monaco"/>
                      <w:color w:val="000000"/>
                      <w:sz w:val="32"/>
                      <w:szCs w:val="32"/>
                      <w:lang w:val="en-US"/>
                    </w:rPr>
                  </w:rPrChange>
                </w:rPr>
                <w:t>sexo</w:t>
              </w:r>
              <w:r w:rsidRPr="0055352B">
                <w:rPr>
                  <w:rFonts w:ascii="Monaco" w:hAnsi="Monaco" w:cs="Monaco"/>
                  <w:sz w:val="20"/>
                  <w:szCs w:val="20"/>
                  <w:lang w:val="en-US"/>
                  <w:rPrChange w:id="2118" w:author="Borja Gonzalez" w:date="2017-09-28T18:57: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119" w:author="Borja Gonzalez" w:date="2017-09-28T18:57:00Z">
                    <w:rPr>
                      <w:rFonts w:ascii="Monaco" w:hAnsi="Monaco" w:cs="Monaco"/>
                      <w:b/>
                      <w:bCs/>
                      <w:color w:val="CE5C00"/>
                      <w:sz w:val="32"/>
                      <w:szCs w:val="32"/>
                      <w:lang w:val="en-US"/>
                    </w:rPr>
                  </w:rPrChange>
                </w:rPr>
                <w:t>=</w:t>
              </w:r>
              <w:r w:rsidRPr="0055352B">
                <w:rPr>
                  <w:rFonts w:ascii="Monaco" w:hAnsi="Monaco" w:cs="Monaco"/>
                  <w:sz w:val="20"/>
                  <w:szCs w:val="20"/>
                  <w:lang w:val="en-US"/>
                  <w:rPrChange w:id="2120" w:author="Borja Gonzalez" w:date="2017-09-28T18:57:00Z">
                    <w:rPr>
                      <w:rFonts w:ascii="Monaco" w:hAnsi="Monaco" w:cs="Monaco"/>
                      <w:sz w:val="32"/>
                      <w:szCs w:val="32"/>
                      <w:lang w:val="en-US"/>
                    </w:rPr>
                  </w:rPrChange>
                </w:rPr>
                <w:t xml:space="preserve"> </w:t>
              </w:r>
              <w:r w:rsidRPr="0055352B">
                <w:rPr>
                  <w:rFonts w:ascii="Monaco" w:hAnsi="Monaco" w:cs="Monaco"/>
                  <w:color w:val="204A87"/>
                  <w:sz w:val="20"/>
                  <w:szCs w:val="20"/>
                  <w:lang w:val="en-US"/>
                  <w:rPrChange w:id="2121"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122"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123"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124"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125" w:author="Borja Gonzalez" w:date="2017-09-28T18:57:00Z">
                    <w:rPr>
                      <w:rFonts w:ascii="Monaco" w:hAnsi="Monaco" w:cs="Monaco"/>
                      <w:color w:val="4E9A06"/>
                      <w:sz w:val="32"/>
                      <w:szCs w:val="32"/>
                      <w:lang w:val="en-US"/>
                    </w:rPr>
                  </w:rPrChange>
                </w:rPr>
                <w:t>"sexo2"</w:t>
              </w:r>
              <w:r w:rsidRPr="0055352B">
                <w:rPr>
                  <w:rFonts w:ascii="Monaco" w:hAnsi="Monaco" w:cs="Monaco"/>
                  <w:b/>
                  <w:bCs/>
                  <w:color w:val="000000"/>
                  <w:sz w:val="20"/>
                  <w:szCs w:val="20"/>
                  <w:lang w:val="en-US"/>
                  <w:rPrChange w:id="2126"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127" w:author="Borja Gonzalez" w:date="2017-09-28T18:57:00Z">
                    <w:rPr>
                      <w:rFonts w:ascii="Monaco" w:hAnsi="Monaco" w:cs="Monaco"/>
                      <w:color w:val="000000"/>
                      <w:sz w:val="32"/>
                      <w:szCs w:val="32"/>
                      <w:lang w:val="en-US"/>
                    </w:rPr>
                  </w:rPrChange>
                </w:rPr>
                <w:t>value</w:t>
              </w:r>
              <w:r w:rsidRPr="0055352B">
                <w:rPr>
                  <w:rFonts w:ascii="Monaco" w:hAnsi="Monaco" w:cs="Monaco"/>
                  <w:b/>
                  <w:bCs/>
                  <w:color w:val="000000"/>
                  <w:sz w:val="20"/>
                  <w:szCs w:val="20"/>
                  <w:lang w:val="en-US"/>
                  <w:rPrChange w:id="2128" w:author="Borja Gonzalez" w:date="2017-09-28T18:57:00Z">
                    <w:rPr>
                      <w:rFonts w:ascii="Monaco" w:hAnsi="Monaco" w:cs="Monaco"/>
                      <w:b/>
                      <w:bCs/>
                      <w:color w:val="000000"/>
                      <w:sz w:val="32"/>
                      <w:szCs w:val="32"/>
                      <w:lang w:val="en-US"/>
                    </w:rPr>
                  </w:rPrChange>
                </w:rPr>
                <w:t>;</w:t>
              </w:r>
            </w:ins>
          </w:p>
          <w:p w14:paraId="06366EDA" w14:textId="77777777" w:rsidR="0055352B" w:rsidRPr="0055352B" w:rsidRDefault="0055352B" w:rsidP="0055352B">
            <w:pPr>
              <w:widowControl w:val="0"/>
              <w:autoSpaceDE w:val="0"/>
              <w:autoSpaceDN w:val="0"/>
              <w:adjustRightInd w:val="0"/>
              <w:rPr>
                <w:ins w:id="2129" w:author="Borja Gonzalez" w:date="2017-09-28T18:57:00Z"/>
                <w:rFonts w:ascii="Monaco" w:hAnsi="Monaco" w:cs="Monaco"/>
                <w:sz w:val="20"/>
                <w:szCs w:val="20"/>
                <w:lang w:val="en-US"/>
                <w:rPrChange w:id="2130" w:author="Borja Gonzalez" w:date="2017-09-28T18:57:00Z">
                  <w:rPr>
                    <w:ins w:id="2131" w:author="Borja Gonzalez" w:date="2017-09-28T18:57:00Z"/>
                    <w:rFonts w:ascii="Monaco" w:hAnsi="Monaco" w:cs="Monaco"/>
                    <w:sz w:val="32"/>
                    <w:szCs w:val="32"/>
                    <w:lang w:val="en-US"/>
                  </w:rPr>
                </w:rPrChange>
              </w:rPr>
            </w:pPr>
            <w:ins w:id="2132" w:author="Borja Gonzalez" w:date="2017-09-28T18:57:00Z">
              <w:r w:rsidRPr="0055352B">
                <w:rPr>
                  <w:rFonts w:ascii="Monaco" w:hAnsi="Monaco" w:cs="Monaco"/>
                  <w:sz w:val="20"/>
                  <w:szCs w:val="20"/>
                  <w:lang w:val="en-US"/>
                  <w:rPrChange w:id="2133"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34"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35" w:author="Borja Gonzalez" w:date="2017-09-28T18:57:00Z">
                    <w:rPr>
                      <w:rFonts w:ascii="Monaco" w:hAnsi="Monaco" w:cs="Monaco"/>
                      <w:sz w:val="32"/>
                      <w:szCs w:val="32"/>
                      <w:lang w:val="en-US"/>
                    </w:rPr>
                  </w:rPrChange>
                </w:rPr>
                <w:tab/>
              </w:r>
              <w:r w:rsidRPr="0055352B">
                <w:rPr>
                  <w:rFonts w:ascii="Monaco" w:hAnsi="Monaco" w:cs="Monaco"/>
                  <w:b/>
                  <w:bCs/>
                  <w:color w:val="000000"/>
                  <w:sz w:val="20"/>
                  <w:szCs w:val="20"/>
                  <w:lang w:val="en-US"/>
                  <w:rPrChange w:id="2136" w:author="Borja Gonzalez" w:date="2017-09-28T18:57:00Z">
                    <w:rPr>
                      <w:rFonts w:ascii="Monaco" w:hAnsi="Monaco" w:cs="Monaco"/>
                      <w:b/>
                      <w:bCs/>
                      <w:color w:val="000000"/>
                      <w:sz w:val="32"/>
                      <w:szCs w:val="32"/>
                      <w:lang w:val="en-US"/>
                    </w:rPr>
                  </w:rPrChange>
                </w:rPr>
                <w:t>}</w:t>
              </w:r>
            </w:ins>
          </w:p>
          <w:p w14:paraId="71474EF9" w14:textId="77777777" w:rsidR="0055352B" w:rsidRPr="0055352B" w:rsidRDefault="0055352B" w:rsidP="0055352B">
            <w:pPr>
              <w:widowControl w:val="0"/>
              <w:autoSpaceDE w:val="0"/>
              <w:autoSpaceDN w:val="0"/>
              <w:adjustRightInd w:val="0"/>
              <w:rPr>
                <w:ins w:id="2137" w:author="Borja Gonzalez" w:date="2017-09-28T18:57:00Z"/>
                <w:rFonts w:ascii="Monaco" w:hAnsi="Monaco" w:cs="Monaco"/>
                <w:sz w:val="20"/>
                <w:szCs w:val="20"/>
                <w:lang w:val="en-US"/>
                <w:rPrChange w:id="2138" w:author="Borja Gonzalez" w:date="2017-09-28T18:57:00Z">
                  <w:rPr>
                    <w:ins w:id="2139" w:author="Borja Gonzalez" w:date="2017-09-28T18:57:00Z"/>
                    <w:rFonts w:ascii="Monaco" w:hAnsi="Monaco" w:cs="Monaco"/>
                    <w:sz w:val="32"/>
                    <w:szCs w:val="32"/>
                    <w:lang w:val="en-US"/>
                  </w:rPr>
                </w:rPrChange>
              </w:rPr>
            </w:pPr>
            <w:ins w:id="2140" w:author="Borja Gonzalez" w:date="2017-09-28T18:57:00Z">
              <w:r w:rsidRPr="0055352B">
                <w:rPr>
                  <w:rFonts w:ascii="Monaco" w:hAnsi="Monaco" w:cs="Monaco"/>
                  <w:sz w:val="20"/>
                  <w:szCs w:val="20"/>
                  <w:lang w:val="en-US"/>
                  <w:rPrChange w:id="2141"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42"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43"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144" w:author="Borja Gonzalez" w:date="2017-09-28T18:57:00Z">
                    <w:rPr>
                      <w:rFonts w:ascii="Monaco" w:hAnsi="Monaco" w:cs="Monaco"/>
                      <w:b/>
                      <w:bCs/>
                      <w:color w:val="204A87"/>
                      <w:sz w:val="32"/>
                      <w:szCs w:val="32"/>
                      <w:lang w:val="en-US"/>
                    </w:rPr>
                  </w:rPrChange>
                </w:rPr>
                <w:t>else</w:t>
              </w:r>
              <w:r w:rsidRPr="0055352B">
                <w:rPr>
                  <w:rFonts w:ascii="Monaco" w:hAnsi="Monaco" w:cs="Monaco"/>
                  <w:b/>
                  <w:bCs/>
                  <w:color w:val="000000"/>
                  <w:sz w:val="20"/>
                  <w:szCs w:val="20"/>
                  <w:lang w:val="en-US"/>
                  <w:rPrChange w:id="2145" w:author="Borja Gonzalez" w:date="2017-09-28T18:57:00Z">
                    <w:rPr>
                      <w:rFonts w:ascii="Monaco" w:hAnsi="Monaco" w:cs="Monaco"/>
                      <w:b/>
                      <w:bCs/>
                      <w:color w:val="000000"/>
                      <w:sz w:val="32"/>
                      <w:szCs w:val="32"/>
                      <w:lang w:val="en-US"/>
                    </w:rPr>
                  </w:rPrChange>
                </w:rPr>
                <w:t>{</w:t>
              </w:r>
            </w:ins>
          </w:p>
          <w:p w14:paraId="57ADA5FC" w14:textId="77777777" w:rsidR="0055352B" w:rsidRPr="0055352B" w:rsidRDefault="0055352B" w:rsidP="0055352B">
            <w:pPr>
              <w:widowControl w:val="0"/>
              <w:autoSpaceDE w:val="0"/>
              <w:autoSpaceDN w:val="0"/>
              <w:adjustRightInd w:val="0"/>
              <w:rPr>
                <w:ins w:id="2146" w:author="Borja Gonzalez" w:date="2017-09-28T18:57:00Z"/>
                <w:rFonts w:ascii="Monaco" w:hAnsi="Monaco" w:cs="Monaco"/>
                <w:sz w:val="20"/>
                <w:szCs w:val="20"/>
                <w:lang w:val="en-US"/>
                <w:rPrChange w:id="2147" w:author="Borja Gonzalez" w:date="2017-09-28T18:57:00Z">
                  <w:rPr>
                    <w:ins w:id="2148" w:author="Borja Gonzalez" w:date="2017-09-28T18:57:00Z"/>
                    <w:rFonts w:ascii="Monaco" w:hAnsi="Monaco" w:cs="Monaco"/>
                    <w:sz w:val="32"/>
                    <w:szCs w:val="32"/>
                    <w:lang w:val="en-US"/>
                  </w:rPr>
                </w:rPrChange>
              </w:rPr>
            </w:pPr>
            <w:ins w:id="2149" w:author="Borja Gonzalez" w:date="2017-09-28T18:57:00Z">
              <w:r w:rsidRPr="0055352B">
                <w:rPr>
                  <w:rFonts w:ascii="Monaco" w:hAnsi="Monaco" w:cs="Monaco"/>
                  <w:sz w:val="20"/>
                  <w:szCs w:val="20"/>
                  <w:lang w:val="en-US"/>
                  <w:rPrChange w:id="2150"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51"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52"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53" w:author="Borja Gonzalez" w:date="2017-09-28T18:57:00Z">
                    <w:rPr>
                      <w:rFonts w:ascii="Monaco" w:hAnsi="Monaco" w:cs="Monaco"/>
                      <w:sz w:val="32"/>
                      <w:szCs w:val="32"/>
                      <w:lang w:val="en-US"/>
                    </w:rPr>
                  </w:rPrChange>
                </w:rPr>
                <w:tab/>
              </w:r>
              <w:r w:rsidRPr="0055352B">
                <w:rPr>
                  <w:rFonts w:ascii="Monaco" w:hAnsi="Monaco" w:cs="Monaco"/>
                  <w:color w:val="000000"/>
                  <w:sz w:val="20"/>
                  <w:szCs w:val="20"/>
                  <w:lang w:val="en-US"/>
                  <w:rPrChange w:id="2154" w:author="Borja Gonzalez" w:date="2017-09-28T18:57:00Z">
                    <w:rPr>
                      <w:rFonts w:ascii="Monaco" w:hAnsi="Monaco" w:cs="Monaco"/>
                      <w:color w:val="000000"/>
                      <w:sz w:val="32"/>
                      <w:szCs w:val="32"/>
                      <w:lang w:val="en-US"/>
                    </w:rPr>
                  </w:rPrChange>
                </w:rPr>
                <w:t>alert</w:t>
              </w:r>
              <w:r w:rsidRPr="0055352B">
                <w:rPr>
                  <w:rFonts w:ascii="Monaco" w:hAnsi="Monaco" w:cs="Monaco"/>
                  <w:b/>
                  <w:bCs/>
                  <w:color w:val="000000"/>
                  <w:sz w:val="20"/>
                  <w:szCs w:val="20"/>
                  <w:lang w:val="en-US"/>
                  <w:rPrChange w:id="2155"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156" w:author="Borja Gonzalez" w:date="2017-09-28T18:57:00Z">
                    <w:rPr>
                      <w:rFonts w:ascii="Monaco" w:hAnsi="Monaco" w:cs="Monaco"/>
                      <w:color w:val="4E9A06"/>
                      <w:sz w:val="32"/>
                      <w:szCs w:val="32"/>
                      <w:lang w:val="en-US"/>
                    </w:rPr>
                  </w:rPrChange>
                </w:rPr>
                <w:t>"Añada un sexo"</w:t>
              </w:r>
              <w:r w:rsidRPr="0055352B">
                <w:rPr>
                  <w:rFonts w:ascii="Monaco" w:hAnsi="Monaco" w:cs="Monaco"/>
                  <w:b/>
                  <w:bCs/>
                  <w:color w:val="000000"/>
                  <w:sz w:val="20"/>
                  <w:szCs w:val="20"/>
                  <w:lang w:val="en-US"/>
                  <w:rPrChange w:id="2157" w:author="Borja Gonzalez" w:date="2017-09-28T18:57:00Z">
                    <w:rPr>
                      <w:rFonts w:ascii="Monaco" w:hAnsi="Monaco" w:cs="Monaco"/>
                      <w:b/>
                      <w:bCs/>
                      <w:color w:val="000000"/>
                      <w:sz w:val="32"/>
                      <w:szCs w:val="32"/>
                      <w:lang w:val="en-US"/>
                    </w:rPr>
                  </w:rPrChange>
                </w:rPr>
                <w:t>);</w:t>
              </w:r>
            </w:ins>
          </w:p>
          <w:p w14:paraId="3BC59461" w14:textId="77777777" w:rsidR="0055352B" w:rsidRPr="0055352B" w:rsidRDefault="0055352B" w:rsidP="0055352B">
            <w:pPr>
              <w:widowControl w:val="0"/>
              <w:autoSpaceDE w:val="0"/>
              <w:autoSpaceDN w:val="0"/>
              <w:adjustRightInd w:val="0"/>
              <w:rPr>
                <w:ins w:id="2158" w:author="Borja Gonzalez" w:date="2017-09-28T18:57:00Z"/>
                <w:rFonts w:ascii="Monaco" w:hAnsi="Monaco" w:cs="Monaco"/>
                <w:sz w:val="20"/>
                <w:szCs w:val="20"/>
                <w:lang w:val="en-US"/>
                <w:rPrChange w:id="2159" w:author="Borja Gonzalez" w:date="2017-09-28T18:57:00Z">
                  <w:rPr>
                    <w:ins w:id="2160" w:author="Borja Gonzalez" w:date="2017-09-28T18:57:00Z"/>
                    <w:rFonts w:ascii="Monaco" w:hAnsi="Monaco" w:cs="Monaco"/>
                    <w:sz w:val="32"/>
                    <w:szCs w:val="32"/>
                    <w:lang w:val="en-US"/>
                  </w:rPr>
                </w:rPrChange>
              </w:rPr>
            </w:pPr>
            <w:ins w:id="2161" w:author="Borja Gonzalez" w:date="2017-09-28T18:57:00Z">
              <w:r w:rsidRPr="0055352B">
                <w:rPr>
                  <w:rFonts w:ascii="Monaco" w:hAnsi="Monaco" w:cs="Monaco"/>
                  <w:sz w:val="20"/>
                  <w:szCs w:val="20"/>
                  <w:lang w:val="en-US"/>
                  <w:rPrChange w:id="2162"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63"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64"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65"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166" w:author="Borja Gonzalez" w:date="2017-09-28T18:57:00Z">
                    <w:rPr>
                      <w:rFonts w:ascii="Monaco" w:hAnsi="Monaco" w:cs="Monaco"/>
                      <w:b/>
                      <w:bCs/>
                      <w:color w:val="204A87"/>
                      <w:sz w:val="32"/>
                      <w:szCs w:val="32"/>
                      <w:lang w:val="en-US"/>
                    </w:rPr>
                  </w:rPrChange>
                </w:rPr>
                <w:t>return</w:t>
              </w:r>
              <w:r w:rsidRPr="0055352B">
                <w:rPr>
                  <w:rFonts w:ascii="Monaco" w:hAnsi="Monaco" w:cs="Monaco"/>
                  <w:b/>
                  <w:bCs/>
                  <w:color w:val="000000"/>
                  <w:sz w:val="20"/>
                  <w:szCs w:val="20"/>
                  <w:lang w:val="en-US"/>
                  <w:rPrChange w:id="2167" w:author="Borja Gonzalez" w:date="2017-09-28T18:57:00Z">
                    <w:rPr>
                      <w:rFonts w:ascii="Monaco" w:hAnsi="Monaco" w:cs="Monaco"/>
                      <w:b/>
                      <w:bCs/>
                      <w:color w:val="000000"/>
                      <w:sz w:val="32"/>
                      <w:szCs w:val="32"/>
                      <w:lang w:val="en-US"/>
                    </w:rPr>
                  </w:rPrChange>
                </w:rPr>
                <w:t>;</w:t>
              </w:r>
            </w:ins>
          </w:p>
          <w:p w14:paraId="25DA334B" w14:textId="77777777" w:rsidR="0055352B" w:rsidRPr="0055352B" w:rsidRDefault="0055352B" w:rsidP="0055352B">
            <w:pPr>
              <w:widowControl w:val="0"/>
              <w:autoSpaceDE w:val="0"/>
              <w:autoSpaceDN w:val="0"/>
              <w:adjustRightInd w:val="0"/>
              <w:rPr>
                <w:ins w:id="2168" w:author="Borja Gonzalez" w:date="2017-09-28T18:57:00Z"/>
                <w:rFonts w:ascii="Monaco" w:hAnsi="Monaco" w:cs="Monaco"/>
                <w:sz w:val="20"/>
                <w:szCs w:val="20"/>
                <w:lang w:val="en-US"/>
                <w:rPrChange w:id="2169" w:author="Borja Gonzalez" w:date="2017-09-28T18:57:00Z">
                  <w:rPr>
                    <w:ins w:id="2170" w:author="Borja Gonzalez" w:date="2017-09-28T18:57:00Z"/>
                    <w:rFonts w:ascii="Monaco" w:hAnsi="Monaco" w:cs="Monaco"/>
                    <w:sz w:val="32"/>
                    <w:szCs w:val="32"/>
                    <w:lang w:val="en-US"/>
                  </w:rPr>
                </w:rPrChange>
              </w:rPr>
            </w:pPr>
            <w:ins w:id="2171" w:author="Borja Gonzalez" w:date="2017-09-28T18:57:00Z">
              <w:r w:rsidRPr="0055352B">
                <w:rPr>
                  <w:rFonts w:ascii="Monaco" w:hAnsi="Monaco" w:cs="Monaco"/>
                  <w:sz w:val="20"/>
                  <w:szCs w:val="20"/>
                  <w:lang w:val="en-US"/>
                  <w:rPrChange w:id="2172"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73"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74" w:author="Borja Gonzalez" w:date="2017-09-28T18:57:00Z">
                    <w:rPr>
                      <w:rFonts w:ascii="Monaco" w:hAnsi="Monaco" w:cs="Monaco"/>
                      <w:sz w:val="32"/>
                      <w:szCs w:val="32"/>
                      <w:lang w:val="en-US"/>
                    </w:rPr>
                  </w:rPrChange>
                </w:rPr>
                <w:tab/>
              </w:r>
              <w:r w:rsidRPr="0055352B">
                <w:rPr>
                  <w:rFonts w:ascii="Monaco" w:hAnsi="Monaco" w:cs="Monaco"/>
                  <w:b/>
                  <w:bCs/>
                  <w:color w:val="000000"/>
                  <w:sz w:val="20"/>
                  <w:szCs w:val="20"/>
                  <w:lang w:val="en-US"/>
                  <w:rPrChange w:id="2175" w:author="Borja Gonzalez" w:date="2017-09-28T18:57:00Z">
                    <w:rPr>
                      <w:rFonts w:ascii="Monaco" w:hAnsi="Monaco" w:cs="Monaco"/>
                      <w:b/>
                      <w:bCs/>
                      <w:color w:val="000000"/>
                      <w:sz w:val="32"/>
                      <w:szCs w:val="32"/>
                      <w:lang w:val="en-US"/>
                    </w:rPr>
                  </w:rPrChange>
                </w:rPr>
                <w:t>}</w:t>
              </w:r>
            </w:ins>
          </w:p>
          <w:p w14:paraId="3EEE86DC" w14:textId="77777777" w:rsidR="0055352B" w:rsidRPr="0055352B" w:rsidRDefault="0055352B" w:rsidP="0055352B">
            <w:pPr>
              <w:widowControl w:val="0"/>
              <w:autoSpaceDE w:val="0"/>
              <w:autoSpaceDN w:val="0"/>
              <w:adjustRightInd w:val="0"/>
              <w:rPr>
                <w:ins w:id="2176" w:author="Borja Gonzalez" w:date="2017-09-28T18:57:00Z"/>
                <w:rFonts w:ascii="Monaco" w:hAnsi="Monaco" w:cs="Monaco"/>
                <w:sz w:val="20"/>
                <w:szCs w:val="20"/>
                <w:lang w:val="en-US"/>
                <w:rPrChange w:id="2177" w:author="Borja Gonzalez" w:date="2017-09-28T18:57:00Z">
                  <w:rPr>
                    <w:ins w:id="2178" w:author="Borja Gonzalez" w:date="2017-09-28T18:57:00Z"/>
                    <w:rFonts w:ascii="Monaco" w:hAnsi="Monaco" w:cs="Monaco"/>
                    <w:sz w:val="32"/>
                    <w:szCs w:val="32"/>
                    <w:lang w:val="en-US"/>
                  </w:rPr>
                </w:rPrChange>
              </w:rPr>
            </w:pPr>
            <w:ins w:id="2179" w:author="Borja Gonzalez" w:date="2017-09-28T18:57:00Z">
              <w:r w:rsidRPr="0055352B">
                <w:rPr>
                  <w:rFonts w:ascii="Monaco" w:hAnsi="Monaco" w:cs="Monaco"/>
                  <w:sz w:val="20"/>
                  <w:szCs w:val="20"/>
                  <w:lang w:val="en-US"/>
                  <w:rPrChange w:id="2180"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81"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82"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183" w:author="Borja Gonzalez" w:date="2017-09-28T18:57:00Z">
                    <w:rPr>
                      <w:rFonts w:ascii="Monaco" w:hAnsi="Monaco" w:cs="Monaco"/>
                      <w:b/>
                      <w:bCs/>
                      <w:color w:val="204A87"/>
                      <w:sz w:val="32"/>
                      <w:szCs w:val="32"/>
                      <w:lang w:val="en-US"/>
                    </w:rPr>
                  </w:rPrChange>
                </w:rPr>
                <w:t>if</w:t>
              </w:r>
              <w:r w:rsidRPr="0055352B">
                <w:rPr>
                  <w:rFonts w:ascii="Monaco" w:hAnsi="Monaco" w:cs="Monaco"/>
                  <w:b/>
                  <w:bCs/>
                  <w:color w:val="000000"/>
                  <w:sz w:val="20"/>
                  <w:szCs w:val="20"/>
                  <w:lang w:val="en-US"/>
                  <w:rPrChange w:id="2184" w:author="Borja Gonzalez" w:date="2017-09-28T18:57:00Z">
                    <w:rPr>
                      <w:rFonts w:ascii="Monaco" w:hAnsi="Monaco" w:cs="Monaco"/>
                      <w:b/>
                      <w:bCs/>
                      <w:color w:val="000000"/>
                      <w:sz w:val="32"/>
                      <w:szCs w:val="32"/>
                      <w:lang w:val="en-US"/>
                    </w:rPr>
                  </w:rPrChange>
                </w:rPr>
                <w:t>(</w:t>
              </w:r>
              <w:r w:rsidRPr="0055352B">
                <w:rPr>
                  <w:rFonts w:ascii="Monaco" w:hAnsi="Monaco" w:cs="Monaco"/>
                  <w:color w:val="204A87"/>
                  <w:sz w:val="20"/>
                  <w:szCs w:val="20"/>
                  <w:lang w:val="en-US"/>
                  <w:rPrChange w:id="2185"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186"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187"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188"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189" w:author="Borja Gonzalez" w:date="2017-09-28T18:57:00Z">
                    <w:rPr>
                      <w:rFonts w:ascii="Monaco" w:hAnsi="Monaco" w:cs="Monaco"/>
                      <w:color w:val="4E9A06"/>
                      <w:sz w:val="32"/>
                      <w:szCs w:val="32"/>
                      <w:lang w:val="en-US"/>
                    </w:rPr>
                  </w:rPrChange>
                </w:rPr>
                <w:t>"nombre"</w:t>
              </w:r>
              <w:r w:rsidRPr="0055352B">
                <w:rPr>
                  <w:rFonts w:ascii="Monaco" w:hAnsi="Monaco" w:cs="Monaco"/>
                  <w:b/>
                  <w:bCs/>
                  <w:color w:val="000000"/>
                  <w:sz w:val="20"/>
                  <w:szCs w:val="20"/>
                  <w:lang w:val="en-US"/>
                  <w:rPrChange w:id="2190"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191" w:author="Borja Gonzalez" w:date="2017-09-28T18:57:00Z">
                    <w:rPr>
                      <w:rFonts w:ascii="Monaco" w:hAnsi="Monaco" w:cs="Monaco"/>
                      <w:color w:val="000000"/>
                      <w:sz w:val="32"/>
                      <w:szCs w:val="32"/>
                      <w:lang w:val="en-US"/>
                    </w:rPr>
                  </w:rPrChange>
                </w:rPr>
                <w:t>value</w:t>
              </w:r>
              <w:r w:rsidRPr="0055352B">
                <w:rPr>
                  <w:rFonts w:ascii="Monaco" w:hAnsi="Monaco" w:cs="Monaco"/>
                  <w:sz w:val="20"/>
                  <w:szCs w:val="20"/>
                  <w:lang w:val="en-US"/>
                  <w:rPrChange w:id="2192" w:author="Borja Gonzalez" w:date="2017-09-28T18:57: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193" w:author="Borja Gonzalez" w:date="2017-09-28T18:57:00Z">
                    <w:rPr>
                      <w:rFonts w:ascii="Monaco" w:hAnsi="Monaco" w:cs="Monaco"/>
                      <w:b/>
                      <w:bCs/>
                      <w:color w:val="CE5C00"/>
                      <w:sz w:val="32"/>
                      <w:szCs w:val="32"/>
                      <w:lang w:val="en-US"/>
                    </w:rPr>
                  </w:rPrChange>
                </w:rPr>
                <w:t>==</w:t>
              </w:r>
              <w:r w:rsidRPr="0055352B">
                <w:rPr>
                  <w:rFonts w:ascii="Monaco" w:hAnsi="Monaco" w:cs="Monaco"/>
                  <w:sz w:val="20"/>
                  <w:szCs w:val="20"/>
                  <w:lang w:val="en-US"/>
                  <w:rPrChange w:id="2194" w:author="Borja Gonzalez" w:date="2017-09-28T18:57:00Z">
                    <w:rPr>
                      <w:rFonts w:ascii="Monaco" w:hAnsi="Monaco" w:cs="Monaco"/>
                      <w:sz w:val="32"/>
                      <w:szCs w:val="32"/>
                      <w:lang w:val="en-US"/>
                    </w:rPr>
                  </w:rPrChange>
                </w:rPr>
                <w:t xml:space="preserve"> </w:t>
              </w:r>
              <w:r w:rsidRPr="0055352B">
                <w:rPr>
                  <w:rFonts w:ascii="Monaco" w:hAnsi="Monaco" w:cs="Monaco"/>
                  <w:color w:val="4E9A06"/>
                  <w:sz w:val="20"/>
                  <w:szCs w:val="20"/>
                  <w:lang w:val="en-US"/>
                  <w:rPrChange w:id="2195" w:author="Borja Gonzalez" w:date="2017-09-28T18:57:00Z">
                    <w:rPr>
                      <w:rFonts w:ascii="Monaco" w:hAnsi="Monaco" w:cs="Monaco"/>
                      <w:color w:val="4E9A06"/>
                      <w:sz w:val="32"/>
                      <w:szCs w:val="32"/>
                      <w:lang w:val="en-US"/>
                    </w:rPr>
                  </w:rPrChange>
                </w:rPr>
                <w:t>""</w:t>
              </w:r>
              <w:r w:rsidRPr="0055352B">
                <w:rPr>
                  <w:rFonts w:ascii="Monaco" w:hAnsi="Monaco" w:cs="Monaco"/>
                  <w:sz w:val="20"/>
                  <w:szCs w:val="20"/>
                  <w:lang w:val="en-US"/>
                  <w:rPrChange w:id="2196" w:author="Borja Gonzalez" w:date="2017-09-28T18:57: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197" w:author="Borja Gonzalez" w:date="2017-09-28T18:57:00Z">
                    <w:rPr>
                      <w:rFonts w:ascii="Monaco" w:hAnsi="Monaco" w:cs="Monaco"/>
                      <w:b/>
                      <w:bCs/>
                      <w:color w:val="CE5C00"/>
                      <w:sz w:val="32"/>
                      <w:szCs w:val="32"/>
                      <w:lang w:val="en-US"/>
                    </w:rPr>
                  </w:rPrChange>
                </w:rPr>
                <w:t>||</w:t>
              </w:r>
              <w:r w:rsidRPr="0055352B">
                <w:rPr>
                  <w:rFonts w:ascii="Monaco" w:hAnsi="Monaco" w:cs="Monaco"/>
                  <w:sz w:val="20"/>
                  <w:szCs w:val="20"/>
                  <w:lang w:val="en-US"/>
                  <w:rPrChange w:id="2198" w:author="Borja Gonzalez" w:date="2017-09-28T18:57:00Z">
                    <w:rPr>
                      <w:rFonts w:ascii="Monaco" w:hAnsi="Monaco" w:cs="Monaco"/>
                      <w:sz w:val="32"/>
                      <w:szCs w:val="32"/>
                      <w:lang w:val="en-US"/>
                    </w:rPr>
                  </w:rPrChange>
                </w:rPr>
                <w:t xml:space="preserve"> </w:t>
              </w:r>
              <w:r w:rsidRPr="0055352B">
                <w:rPr>
                  <w:rFonts w:ascii="Monaco" w:hAnsi="Monaco" w:cs="Monaco"/>
                  <w:color w:val="204A87"/>
                  <w:sz w:val="20"/>
                  <w:szCs w:val="20"/>
                  <w:lang w:val="en-US"/>
                  <w:rPrChange w:id="2199"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200"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01"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202"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203" w:author="Borja Gonzalez" w:date="2017-09-28T18:57:00Z">
                    <w:rPr>
                      <w:rFonts w:ascii="Monaco" w:hAnsi="Monaco" w:cs="Monaco"/>
                      <w:color w:val="4E9A06"/>
                      <w:sz w:val="32"/>
                      <w:szCs w:val="32"/>
                      <w:lang w:val="en-US"/>
                    </w:rPr>
                  </w:rPrChange>
                </w:rPr>
                <w:t>"apellido"</w:t>
              </w:r>
              <w:r w:rsidRPr="0055352B">
                <w:rPr>
                  <w:rFonts w:ascii="Monaco" w:hAnsi="Monaco" w:cs="Monaco"/>
                  <w:b/>
                  <w:bCs/>
                  <w:color w:val="000000"/>
                  <w:sz w:val="20"/>
                  <w:szCs w:val="20"/>
                  <w:lang w:val="en-US"/>
                  <w:rPrChange w:id="2204"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05" w:author="Borja Gonzalez" w:date="2017-09-28T18:57:00Z">
                    <w:rPr>
                      <w:rFonts w:ascii="Monaco" w:hAnsi="Monaco" w:cs="Monaco"/>
                      <w:color w:val="000000"/>
                      <w:sz w:val="32"/>
                      <w:szCs w:val="32"/>
                      <w:lang w:val="en-US"/>
                    </w:rPr>
                  </w:rPrChange>
                </w:rPr>
                <w:t>value</w:t>
              </w:r>
              <w:r w:rsidRPr="0055352B">
                <w:rPr>
                  <w:rFonts w:ascii="Monaco" w:hAnsi="Monaco" w:cs="Monaco"/>
                  <w:sz w:val="20"/>
                  <w:szCs w:val="20"/>
                  <w:lang w:val="en-US"/>
                  <w:rPrChange w:id="2206" w:author="Borja Gonzalez" w:date="2017-09-28T18:57: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207" w:author="Borja Gonzalez" w:date="2017-09-28T18:57:00Z">
                    <w:rPr>
                      <w:rFonts w:ascii="Monaco" w:hAnsi="Monaco" w:cs="Monaco"/>
                      <w:b/>
                      <w:bCs/>
                      <w:color w:val="CE5C00"/>
                      <w:sz w:val="32"/>
                      <w:szCs w:val="32"/>
                      <w:lang w:val="en-US"/>
                    </w:rPr>
                  </w:rPrChange>
                </w:rPr>
                <w:t>==</w:t>
              </w:r>
              <w:r w:rsidRPr="0055352B">
                <w:rPr>
                  <w:rFonts w:ascii="Monaco" w:hAnsi="Monaco" w:cs="Monaco"/>
                  <w:sz w:val="20"/>
                  <w:szCs w:val="20"/>
                  <w:lang w:val="en-US"/>
                  <w:rPrChange w:id="2208" w:author="Borja Gonzalez" w:date="2017-09-28T18:57:00Z">
                    <w:rPr>
                      <w:rFonts w:ascii="Monaco" w:hAnsi="Monaco" w:cs="Monaco"/>
                      <w:sz w:val="32"/>
                      <w:szCs w:val="32"/>
                      <w:lang w:val="en-US"/>
                    </w:rPr>
                  </w:rPrChange>
                </w:rPr>
                <w:t xml:space="preserve"> </w:t>
              </w:r>
              <w:r w:rsidRPr="0055352B">
                <w:rPr>
                  <w:rFonts w:ascii="Monaco" w:hAnsi="Monaco" w:cs="Monaco"/>
                  <w:color w:val="4E9A06"/>
                  <w:sz w:val="20"/>
                  <w:szCs w:val="20"/>
                  <w:lang w:val="en-US"/>
                  <w:rPrChange w:id="2209" w:author="Borja Gonzalez" w:date="2017-09-28T18:57:00Z">
                    <w:rPr>
                      <w:rFonts w:ascii="Monaco" w:hAnsi="Monaco" w:cs="Monaco"/>
                      <w:color w:val="4E9A06"/>
                      <w:sz w:val="32"/>
                      <w:szCs w:val="32"/>
                      <w:lang w:val="en-US"/>
                    </w:rPr>
                  </w:rPrChange>
                </w:rPr>
                <w:t>""</w:t>
              </w:r>
              <w:r w:rsidRPr="0055352B">
                <w:rPr>
                  <w:rFonts w:ascii="Monaco" w:hAnsi="Monaco" w:cs="Monaco"/>
                  <w:b/>
                  <w:bCs/>
                  <w:color w:val="000000"/>
                  <w:sz w:val="20"/>
                  <w:szCs w:val="20"/>
                  <w:lang w:val="en-US"/>
                  <w:rPrChange w:id="2210" w:author="Borja Gonzalez" w:date="2017-09-28T18:57:00Z">
                    <w:rPr>
                      <w:rFonts w:ascii="Monaco" w:hAnsi="Monaco" w:cs="Monaco"/>
                      <w:b/>
                      <w:bCs/>
                      <w:color w:val="000000"/>
                      <w:sz w:val="32"/>
                      <w:szCs w:val="32"/>
                      <w:lang w:val="en-US"/>
                    </w:rPr>
                  </w:rPrChange>
                </w:rPr>
                <w:t>){</w:t>
              </w:r>
            </w:ins>
          </w:p>
          <w:p w14:paraId="5FB86BC1" w14:textId="77777777" w:rsidR="0055352B" w:rsidRPr="0055352B" w:rsidRDefault="0055352B" w:rsidP="0055352B">
            <w:pPr>
              <w:widowControl w:val="0"/>
              <w:autoSpaceDE w:val="0"/>
              <w:autoSpaceDN w:val="0"/>
              <w:adjustRightInd w:val="0"/>
              <w:rPr>
                <w:ins w:id="2211" w:author="Borja Gonzalez" w:date="2017-09-28T18:57:00Z"/>
                <w:rFonts w:ascii="Monaco" w:hAnsi="Monaco" w:cs="Monaco"/>
                <w:sz w:val="20"/>
                <w:szCs w:val="20"/>
                <w:lang w:val="en-US"/>
                <w:rPrChange w:id="2212" w:author="Borja Gonzalez" w:date="2017-09-28T18:57:00Z">
                  <w:rPr>
                    <w:ins w:id="2213" w:author="Borja Gonzalez" w:date="2017-09-28T18:57:00Z"/>
                    <w:rFonts w:ascii="Monaco" w:hAnsi="Monaco" w:cs="Monaco"/>
                    <w:sz w:val="32"/>
                    <w:szCs w:val="32"/>
                    <w:lang w:val="en-US"/>
                  </w:rPr>
                </w:rPrChange>
              </w:rPr>
            </w:pPr>
            <w:ins w:id="2214" w:author="Borja Gonzalez" w:date="2017-09-28T18:57:00Z">
              <w:r w:rsidRPr="0055352B">
                <w:rPr>
                  <w:rFonts w:ascii="Monaco" w:hAnsi="Monaco" w:cs="Monaco"/>
                  <w:sz w:val="20"/>
                  <w:szCs w:val="20"/>
                  <w:lang w:val="en-US"/>
                  <w:rPrChange w:id="2215"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16"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17"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18" w:author="Borja Gonzalez" w:date="2017-09-28T18:57:00Z">
                    <w:rPr>
                      <w:rFonts w:ascii="Monaco" w:hAnsi="Monaco" w:cs="Monaco"/>
                      <w:sz w:val="32"/>
                      <w:szCs w:val="32"/>
                      <w:lang w:val="en-US"/>
                    </w:rPr>
                  </w:rPrChange>
                </w:rPr>
                <w:tab/>
              </w:r>
              <w:r w:rsidRPr="0055352B">
                <w:rPr>
                  <w:rFonts w:ascii="Monaco" w:hAnsi="Monaco" w:cs="Monaco"/>
                  <w:color w:val="000000"/>
                  <w:sz w:val="20"/>
                  <w:szCs w:val="20"/>
                  <w:lang w:val="en-US"/>
                  <w:rPrChange w:id="2219" w:author="Borja Gonzalez" w:date="2017-09-28T18:57:00Z">
                    <w:rPr>
                      <w:rFonts w:ascii="Monaco" w:hAnsi="Monaco" w:cs="Monaco"/>
                      <w:color w:val="000000"/>
                      <w:sz w:val="32"/>
                      <w:szCs w:val="32"/>
                      <w:lang w:val="en-US"/>
                    </w:rPr>
                  </w:rPrChange>
                </w:rPr>
                <w:t>alert</w:t>
              </w:r>
              <w:r w:rsidRPr="0055352B">
                <w:rPr>
                  <w:rFonts w:ascii="Monaco" w:hAnsi="Monaco" w:cs="Monaco"/>
                  <w:b/>
                  <w:bCs/>
                  <w:color w:val="000000"/>
                  <w:sz w:val="20"/>
                  <w:szCs w:val="20"/>
                  <w:lang w:val="en-US"/>
                  <w:rPrChange w:id="2220"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221" w:author="Borja Gonzalez" w:date="2017-09-28T18:57:00Z">
                    <w:rPr>
                      <w:rFonts w:ascii="Monaco" w:hAnsi="Monaco" w:cs="Monaco"/>
                      <w:color w:val="4E9A06"/>
                      <w:sz w:val="32"/>
                      <w:szCs w:val="32"/>
                      <w:lang w:val="en-US"/>
                    </w:rPr>
                  </w:rPrChange>
                </w:rPr>
                <w:t>"Rellene nombre y apellidos"</w:t>
              </w:r>
              <w:r w:rsidRPr="0055352B">
                <w:rPr>
                  <w:rFonts w:ascii="Monaco" w:hAnsi="Monaco" w:cs="Monaco"/>
                  <w:b/>
                  <w:bCs/>
                  <w:color w:val="000000"/>
                  <w:sz w:val="20"/>
                  <w:szCs w:val="20"/>
                  <w:lang w:val="en-US"/>
                  <w:rPrChange w:id="2222" w:author="Borja Gonzalez" w:date="2017-09-28T18:57:00Z">
                    <w:rPr>
                      <w:rFonts w:ascii="Monaco" w:hAnsi="Monaco" w:cs="Monaco"/>
                      <w:b/>
                      <w:bCs/>
                      <w:color w:val="000000"/>
                      <w:sz w:val="32"/>
                      <w:szCs w:val="32"/>
                      <w:lang w:val="en-US"/>
                    </w:rPr>
                  </w:rPrChange>
                </w:rPr>
                <w:t>);</w:t>
              </w:r>
            </w:ins>
          </w:p>
          <w:p w14:paraId="410AB00B" w14:textId="77777777" w:rsidR="0055352B" w:rsidRPr="0055352B" w:rsidRDefault="0055352B" w:rsidP="0055352B">
            <w:pPr>
              <w:widowControl w:val="0"/>
              <w:autoSpaceDE w:val="0"/>
              <w:autoSpaceDN w:val="0"/>
              <w:adjustRightInd w:val="0"/>
              <w:rPr>
                <w:ins w:id="2223" w:author="Borja Gonzalez" w:date="2017-09-28T18:57:00Z"/>
                <w:rFonts w:ascii="Monaco" w:hAnsi="Monaco" w:cs="Monaco"/>
                <w:sz w:val="20"/>
                <w:szCs w:val="20"/>
                <w:lang w:val="en-US"/>
                <w:rPrChange w:id="2224" w:author="Borja Gonzalez" w:date="2017-09-28T18:57:00Z">
                  <w:rPr>
                    <w:ins w:id="2225" w:author="Borja Gonzalez" w:date="2017-09-28T18:57:00Z"/>
                    <w:rFonts w:ascii="Monaco" w:hAnsi="Monaco" w:cs="Monaco"/>
                    <w:sz w:val="32"/>
                    <w:szCs w:val="32"/>
                    <w:lang w:val="en-US"/>
                  </w:rPr>
                </w:rPrChange>
              </w:rPr>
            </w:pPr>
            <w:ins w:id="2226" w:author="Borja Gonzalez" w:date="2017-09-28T18:57:00Z">
              <w:r w:rsidRPr="0055352B">
                <w:rPr>
                  <w:rFonts w:ascii="Monaco" w:hAnsi="Monaco" w:cs="Monaco"/>
                  <w:sz w:val="20"/>
                  <w:szCs w:val="20"/>
                  <w:lang w:val="en-US"/>
                  <w:rPrChange w:id="2227"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28"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29"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30"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231" w:author="Borja Gonzalez" w:date="2017-09-28T18:57:00Z">
                    <w:rPr>
                      <w:rFonts w:ascii="Monaco" w:hAnsi="Monaco" w:cs="Monaco"/>
                      <w:b/>
                      <w:bCs/>
                      <w:color w:val="204A87"/>
                      <w:sz w:val="32"/>
                      <w:szCs w:val="32"/>
                      <w:lang w:val="en-US"/>
                    </w:rPr>
                  </w:rPrChange>
                </w:rPr>
                <w:t>return</w:t>
              </w:r>
              <w:r w:rsidRPr="0055352B">
                <w:rPr>
                  <w:rFonts w:ascii="Monaco" w:hAnsi="Monaco" w:cs="Monaco"/>
                  <w:b/>
                  <w:bCs/>
                  <w:color w:val="000000"/>
                  <w:sz w:val="20"/>
                  <w:szCs w:val="20"/>
                  <w:lang w:val="en-US"/>
                  <w:rPrChange w:id="2232" w:author="Borja Gonzalez" w:date="2017-09-28T18:57:00Z">
                    <w:rPr>
                      <w:rFonts w:ascii="Monaco" w:hAnsi="Monaco" w:cs="Monaco"/>
                      <w:b/>
                      <w:bCs/>
                      <w:color w:val="000000"/>
                      <w:sz w:val="32"/>
                      <w:szCs w:val="32"/>
                      <w:lang w:val="en-US"/>
                    </w:rPr>
                  </w:rPrChange>
                </w:rPr>
                <w:t>;</w:t>
              </w:r>
            </w:ins>
          </w:p>
          <w:p w14:paraId="5210632C" w14:textId="77777777" w:rsidR="0055352B" w:rsidRPr="0055352B" w:rsidRDefault="0055352B" w:rsidP="0055352B">
            <w:pPr>
              <w:widowControl w:val="0"/>
              <w:autoSpaceDE w:val="0"/>
              <w:autoSpaceDN w:val="0"/>
              <w:adjustRightInd w:val="0"/>
              <w:rPr>
                <w:ins w:id="2233" w:author="Borja Gonzalez" w:date="2017-09-28T18:57:00Z"/>
                <w:rFonts w:ascii="Monaco" w:hAnsi="Monaco" w:cs="Monaco"/>
                <w:sz w:val="20"/>
                <w:szCs w:val="20"/>
                <w:lang w:val="en-US"/>
                <w:rPrChange w:id="2234" w:author="Borja Gonzalez" w:date="2017-09-28T18:57:00Z">
                  <w:rPr>
                    <w:ins w:id="2235" w:author="Borja Gonzalez" w:date="2017-09-28T18:57:00Z"/>
                    <w:rFonts w:ascii="Monaco" w:hAnsi="Monaco" w:cs="Monaco"/>
                    <w:sz w:val="32"/>
                    <w:szCs w:val="32"/>
                    <w:lang w:val="en-US"/>
                  </w:rPr>
                </w:rPrChange>
              </w:rPr>
            </w:pPr>
            <w:ins w:id="2236" w:author="Borja Gonzalez" w:date="2017-09-28T18:57:00Z">
              <w:r w:rsidRPr="0055352B">
                <w:rPr>
                  <w:rFonts w:ascii="Monaco" w:hAnsi="Monaco" w:cs="Monaco"/>
                  <w:sz w:val="20"/>
                  <w:szCs w:val="20"/>
                  <w:lang w:val="en-US"/>
                  <w:rPrChange w:id="2237"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38"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39" w:author="Borja Gonzalez" w:date="2017-09-28T18:57:00Z">
                    <w:rPr>
                      <w:rFonts w:ascii="Monaco" w:hAnsi="Monaco" w:cs="Monaco"/>
                      <w:sz w:val="32"/>
                      <w:szCs w:val="32"/>
                      <w:lang w:val="en-US"/>
                    </w:rPr>
                  </w:rPrChange>
                </w:rPr>
                <w:tab/>
              </w:r>
              <w:r w:rsidRPr="0055352B">
                <w:rPr>
                  <w:rFonts w:ascii="Monaco" w:hAnsi="Monaco" w:cs="Monaco"/>
                  <w:b/>
                  <w:bCs/>
                  <w:color w:val="000000"/>
                  <w:sz w:val="20"/>
                  <w:szCs w:val="20"/>
                  <w:lang w:val="en-US"/>
                  <w:rPrChange w:id="2240" w:author="Borja Gonzalez" w:date="2017-09-28T18:57:00Z">
                    <w:rPr>
                      <w:rFonts w:ascii="Monaco" w:hAnsi="Monaco" w:cs="Monaco"/>
                      <w:b/>
                      <w:bCs/>
                      <w:color w:val="000000"/>
                      <w:sz w:val="32"/>
                      <w:szCs w:val="32"/>
                      <w:lang w:val="en-US"/>
                    </w:rPr>
                  </w:rPrChange>
                </w:rPr>
                <w:t>}</w:t>
              </w:r>
            </w:ins>
          </w:p>
          <w:p w14:paraId="59B96C45" w14:textId="77777777" w:rsidR="0055352B" w:rsidRPr="0055352B" w:rsidRDefault="0055352B" w:rsidP="0055352B">
            <w:pPr>
              <w:widowControl w:val="0"/>
              <w:autoSpaceDE w:val="0"/>
              <w:autoSpaceDN w:val="0"/>
              <w:adjustRightInd w:val="0"/>
              <w:rPr>
                <w:ins w:id="2241" w:author="Borja Gonzalez" w:date="2017-09-28T18:57:00Z"/>
                <w:rFonts w:ascii="Monaco" w:hAnsi="Monaco" w:cs="Monaco"/>
                <w:sz w:val="20"/>
                <w:szCs w:val="20"/>
                <w:lang w:val="en-US"/>
                <w:rPrChange w:id="2242" w:author="Borja Gonzalez" w:date="2017-09-28T18:57:00Z">
                  <w:rPr>
                    <w:ins w:id="2243" w:author="Borja Gonzalez" w:date="2017-09-28T18:57:00Z"/>
                    <w:rFonts w:ascii="Monaco" w:hAnsi="Monaco" w:cs="Monaco"/>
                    <w:sz w:val="32"/>
                    <w:szCs w:val="32"/>
                    <w:lang w:val="en-US"/>
                  </w:rPr>
                </w:rPrChange>
              </w:rPr>
            </w:pPr>
            <w:ins w:id="2244" w:author="Borja Gonzalez" w:date="2017-09-28T18:57:00Z">
              <w:r w:rsidRPr="0055352B">
                <w:rPr>
                  <w:rFonts w:ascii="Monaco" w:hAnsi="Monaco" w:cs="Monaco"/>
                  <w:sz w:val="20"/>
                  <w:szCs w:val="20"/>
                  <w:lang w:val="en-US"/>
                  <w:rPrChange w:id="2245"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46" w:author="Borja Gonzalez" w:date="2017-09-28T18:57:00Z">
                    <w:rPr>
                      <w:rFonts w:ascii="Monaco" w:hAnsi="Monaco" w:cs="Monaco"/>
                      <w:sz w:val="32"/>
                      <w:szCs w:val="32"/>
                      <w:lang w:val="en-US"/>
                    </w:rPr>
                  </w:rPrChange>
                </w:rPr>
                <w:tab/>
              </w:r>
              <w:r w:rsidRPr="0055352B">
                <w:rPr>
                  <w:rFonts w:ascii="Monaco" w:hAnsi="Monaco" w:cs="Monaco"/>
                  <w:color w:val="000000"/>
                  <w:sz w:val="20"/>
                  <w:szCs w:val="20"/>
                  <w:lang w:val="en-US"/>
                  <w:rPrChange w:id="2247" w:author="Borja Gonzalez" w:date="2017-09-28T18:57:00Z">
                    <w:rPr>
                      <w:rFonts w:ascii="Monaco" w:hAnsi="Monaco" w:cs="Monaco"/>
                      <w:color w:val="000000"/>
                      <w:sz w:val="32"/>
                      <w:szCs w:val="32"/>
                      <w:lang w:val="en-US"/>
                    </w:rPr>
                  </w:rPrChange>
                </w:rPr>
                <w:t>save_paciente</w:t>
              </w:r>
              <w:r w:rsidRPr="0055352B">
                <w:rPr>
                  <w:rFonts w:ascii="Monaco" w:hAnsi="Monaco" w:cs="Monaco"/>
                  <w:b/>
                  <w:bCs/>
                  <w:color w:val="000000"/>
                  <w:sz w:val="20"/>
                  <w:szCs w:val="20"/>
                  <w:lang w:val="en-US"/>
                  <w:rPrChange w:id="2248" w:author="Borja Gonzalez" w:date="2017-09-28T18:57:00Z">
                    <w:rPr>
                      <w:rFonts w:ascii="Monaco" w:hAnsi="Monaco" w:cs="Monaco"/>
                      <w:b/>
                      <w:bCs/>
                      <w:color w:val="000000"/>
                      <w:sz w:val="32"/>
                      <w:szCs w:val="32"/>
                      <w:lang w:val="en-US"/>
                    </w:rPr>
                  </w:rPrChange>
                </w:rPr>
                <w:t>(</w:t>
              </w:r>
              <w:r w:rsidRPr="0055352B">
                <w:rPr>
                  <w:rFonts w:ascii="Monaco" w:hAnsi="Monaco" w:cs="Monaco"/>
                  <w:color w:val="204A87"/>
                  <w:sz w:val="20"/>
                  <w:szCs w:val="20"/>
                  <w:lang w:val="en-US"/>
                  <w:rPrChange w:id="2249"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250"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51"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252"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253" w:author="Borja Gonzalez" w:date="2017-09-28T18:57:00Z">
                    <w:rPr>
                      <w:rFonts w:ascii="Monaco" w:hAnsi="Monaco" w:cs="Monaco"/>
                      <w:color w:val="4E9A06"/>
                      <w:sz w:val="32"/>
                      <w:szCs w:val="32"/>
                      <w:lang w:val="en-US"/>
                    </w:rPr>
                  </w:rPrChange>
                </w:rPr>
                <w:t>"nombre"</w:t>
              </w:r>
              <w:r w:rsidRPr="0055352B">
                <w:rPr>
                  <w:rFonts w:ascii="Monaco" w:hAnsi="Monaco" w:cs="Monaco"/>
                  <w:b/>
                  <w:bCs/>
                  <w:color w:val="000000"/>
                  <w:sz w:val="20"/>
                  <w:szCs w:val="20"/>
                  <w:lang w:val="en-US"/>
                  <w:rPrChange w:id="2254"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55" w:author="Borja Gonzalez" w:date="2017-09-28T18:57:00Z">
                    <w:rPr>
                      <w:rFonts w:ascii="Monaco" w:hAnsi="Monaco" w:cs="Monaco"/>
                      <w:color w:val="000000"/>
                      <w:sz w:val="32"/>
                      <w:szCs w:val="32"/>
                      <w:lang w:val="en-US"/>
                    </w:rPr>
                  </w:rPrChange>
                </w:rPr>
                <w:t>value</w:t>
              </w:r>
              <w:r w:rsidRPr="0055352B">
                <w:rPr>
                  <w:rFonts w:ascii="Monaco" w:hAnsi="Monaco" w:cs="Monaco"/>
                  <w:b/>
                  <w:bCs/>
                  <w:color w:val="000000"/>
                  <w:sz w:val="20"/>
                  <w:szCs w:val="20"/>
                  <w:lang w:val="en-US"/>
                  <w:rPrChange w:id="2256" w:author="Borja Gonzalez" w:date="2017-09-28T18:57:00Z">
                    <w:rPr>
                      <w:rFonts w:ascii="Monaco" w:hAnsi="Monaco" w:cs="Monaco"/>
                      <w:b/>
                      <w:bCs/>
                      <w:color w:val="000000"/>
                      <w:sz w:val="32"/>
                      <w:szCs w:val="32"/>
                      <w:lang w:val="en-US"/>
                    </w:rPr>
                  </w:rPrChange>
                </w:rPr>
                <w:t>,</w:t>
              </w:r>
              <w:r w:rsidRPr="0055352B">
                <w:rPr>
                  <w:rFonts w:ascii="Monaco" w:hAnsi="Monaco" w:cs="Monaco"/>
                  <w:sz w:val="20"/>
                  <w:szCs w:val="20"/>
                  <w:lang w:val="en-US"/>
                  <w:rPrChange w:id="2257" w:author="Borja Gonzalez" w:date="2017-09-28T18:57:00Z">
                    <w:rPr>
                      <w:rFonts w:ascii="Monaco" w:hAnsi="Monaco" w:cs="Monaco"/>
                      <w:sz w:val="32"/>
                      <w:szCs w:val="32"/>
                      <w:lang w:val="en-US"/>
                    </w:rPr>
                  </w:rPrChange>
                </w:rPr>
                <w:t xml:space="preserve"> </w:t>
              </w:r>
              <w:r w:rsidRPr="0055352B">
                <w:rPr>
                  <w:rFonts w:ascii="Monaco" w:hAnsi="Monaco" w:cs="Monaco"/>
                  <w:color w:val="204A87"/>
                  <w:sz w:val="20"/>
                  <w:szCs w:val="20"/>
                  <w:lang w:val="en-US"/>
                  <w:rPrChange w:id="2258"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259"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60"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261"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262" w:author="Borja Gonzalez" w:date="2017-09-28T18:57:00Z">
                    <w:rPr>
                      <w:rFonts w:ascii="Monaco" w:hAnsi="Monaco" w:cs="Monaco"/>
                      <w:color w:val="4E9A06"/>
                      <w:sz w:val="32"/>
                      <w:szCs w:val="32"/>
                      <w:lang w:val="en-US"/>
                    </w:rPr>
                  </w:rPrChange>
                </w:rPr>
                <w:t>"apellido"</w:t>
              </w:r>
              <w:r w:rsidRPr="0055352B">
                <w:rPr>
                  <w:rFonts w:ascii="Monaco" w:hAnsi="Monaco" w:cs="Monaco"/>
                  <w:b/>
                  <w:bCs/>
                  <w:color w:val="000000"/>
                  <w:sz w:val="20"/>
                  <w:szCs w:val="20"/>
                  <w:lang w:val="en-US"/>
                  <w:rPrChange w:id="2263"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64" w:author="Borja Gonzalez" w:date="2017-09-28T18:57:00Z">
                    <w:rPr>
                      <w:rFonts w:ascii="Monaco" w:hAnsi="Monaco" w:cs="Monaco"/>
                      <w:color w:val="000000"/>
                      <w:sz w:val="32"/>
                      <w:szCs w:val="32"/>
                      <w:lang w:val="en-US"/>
                    </w:rPr>
                  </w:rPrChange>
                </w:rPr>
                <w:t>value</w:t>
              </w:r>
              <w:r w:rsidRPr="0055352B">
                <w:rPr>
                  <w:rFonts w:ascii="Monaco" w:hAnsi="Monaco" w:cs="Monaco"/>
                  <w:b/>
                  <w:bCs/>
                  <w:color w:val="000000"/>
                  <w:sz w:val="20"/>
                  <w:szCs w:val="20"/>
                  <w:lang w:val="en-US"/>
                  <w:rPrChange w:id="2265"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66" w:author="Borja Gonzalez" w:date="2017-09-28T18:57:00Z">
                    <w:rPr>
                      <w:rFonts w:ascii="Monaco" w:hAnsi="Monaco" w:cs="Monaco"/>
                      <w:color w:val="000000"/>
                      <w:sz w:val="32"/>
                      <w:szCs w:val="32"/>
                      <w:lang w:val="en-US"/>
                    </w:rPr>
                  </w:rPrChange>
                </w:rPr>
                <w:t>sexo</w:t>
              </w:r>
              <w:r w:rsidRPr="0055352B">
                <w:rPr>
                  <w:rFonts w:ascii="Monaco" w:hAnsi="Monaco" w:cs="Monaco"/>
                  <w:b/>
                  <w:bCs/>
                  <w:color w:val="000000"/>
                  <w:sz w:val="20"/>
                  <w:szCs w:val="20"/>
                  <w:lang w:val="en-US"/>
                  <w:rPrChange w:id="2267" w:author="Borja Gonzalez" w:date="2017-09-28T18:57:00Z">
                    <w:rPr>
                      <w:rFonts w:ascii="Monaco" w:hAnsi="Monaco" w:cs="Monaco"/>
                      <w:b/>
                      <w:bCs/>
                      <w:color w:val="000000"/>
                      <w:sz w:val="32"/>
                      <w:szCs w:val="32"/>
                      <w:lang w:val="en-US"/>
                    </w:rPr>
                  </w:rPrChange>
                </w:rPr>
                <w:t>);</w:t>
              </w:r>
            </w:ins>
          </w:p>
          <w:p w14:paraId="397B7260" w14:textId="77777777" w:rsidR="0055352B" w:rsidRPr="0055352B" w:rsidRDefault="0055352B" w:rsidP="0055352B">
            <w:pPr>
              <w:widowControl w:val="0"/>
              <w:autoSpaceDE w:val="0"/>
              <w:autoSpaceDN w:val="0"/>
              <w:adjustRightInd w:val="0"/>
              <w:rPr>
                <w:ins w:id="2268" w:author="Borja Gonzalez" w:date="2017-09-28T18:57:00Z"/>
                <w:rFonts w:ascii="Monaco" w:hAnsi="Monaco" w:cs="Monaco"/>
                <w:sz w:val="20"/>
                <w:szCs w:val="20"/>
                <w:lang w:val="en-US"/>
                <w:rPrChange w:id="2269" w:author="Borja Gonzalez" w:date="2017-09-28T18:57:00Z">
                  <w:rPr>
                    <w:ins w:id="2270" w:author="Borja Gonzalez" w:date="2017-09-28T18:57:00Z"/>
                    <w:rFonts w:ascii="Monaco" w:hAnsi="Monaco" w:cs="Monaco"/>
                    <w:sz w:val="32"/>
                    <w:szCs w:val="32"/>
                    <w:lang w:val="en-US"/>
                  </w:rPr>
                </w:rPrChange>
              </w:rPr>
            </w:pPr>
            <w:ins w:id="2271" w:author="Borja Gonzalez" w:date="2017-09-28T18:57:00Z">
              <w:r w:rsidRPr="0055352B">
                <w:rPr>
                  <w:rFonts w:ascii="Monaco" w:hAnsi="Monaco" w:cs="Monaco"/>
                  <w:sz w:val="20"/>
                  <w:szCs w:val="20"/>
                  <w:lang w:val="en-US"/>
                  <w:rPrChange w:id="2272"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73" w:author="Borja Gonzalez" w:date="2017-09-28T18:57:00Z">
                    <w:rPr>
                      <w:rFonts w:ascii="Monaco" w:hAnsi="Monaco" w:cs="Monaco"/>
                      <w:sz w:val="32"/>
                      <w:szCs w:val="32"/>
                      <w:lang w:val="en-US"/>
                    </w:rPr>
                  </w:rPrChange>
                </w:rPr>
                <w:tab/>
              </w:r>
              <w:r w:rsidRPr="0055352B">
                <w:rPr>
                  <w:rFonts w:ascii="Monaco" w:hAnsi="Monaco" w:cs="Monaco"/>
                  <w:b/>
                  <w:bCs/>
                  <w:color w:val="000000"/>
                  <w:sz w:val="20"/>
                  <w:szCs w:val="20"/>
                  <w:lang w:val="en-US"/>
                  <w:rPrChange w:id="2274" w:author="Borja Gonzalez" w:date="2017-09-28T18:57:00Z">
                    <w:rPr>
                      <w:rFonts w:ascii="Monaco" w:hAnsi="Monaco" w:cs="Monaco"/>
                      <w:b/>
                      <w:bCs/>
                      <w:color w:val="000000"/>
                      <w:sz w:val="32"/>
                      <w:szCs w:val="32"/>
                      <w:lang w:val="en-US"/>
                    </w:rPr>
                  </w:rPrChange>
                </w:rPr>
                <w:t>}</w:t>
              </w:r>
            </w:ins>
          </w:p>
          <w:p w14:paraId="4FDFA883" w14:textId="77777777" w:rsidR="0055352B" w:rsidRPr="0055352B" w:rsidRDefault="0055352B" w:rsidP="0055352B">
            <w:pPr>
              <w:widowControl w:val="0"/>
              <w:autoSpaceDE w:val="0"/>
              <w:autoSpaceDN w:val="0"/>
              <w:adjustRightInd w:val="0"/>
              <w:rPr>
                <w:ins w:id="2275" w:author="Borja Gonzalez" w:date="2017-09-28T18:57:00Z"/>
                <w:rFonts w:ascii="Monaco" w:hAnsi="Monaco" w:cs="Monaco"/>
                <w:sz w:val="20"/>
                <w:szCs w:val="20"/>
                <w:lang w:val="en-US"/>
                <w:rPrChange w:id="2276" w:author="Borja Gonzalez" w:date="2017-09-28T18:57:00Z">
                  <w:rPr>
                    <w:ins w:id="2277" w:author="Borja Gonzalez" w:date="2017-09-28T18:57:00Z"/>
                    <w:rFonts w:ascii="Monaco" w:hAnsi="Monaco" w:cs="Monaco"/>
                    <w:sz w:val="32"/>
                    <w:szCs w:val="32"/>
                    <w:lang w:val="en-US"/>
                  </w:rPr>
                </w:rPrChange>
              </w:rPr>
            </w:pPr>
            <w:ins w:id="2278" w:author="Borja Gonzalez" w:date="2017-09-28T18:57:00Z">
              <w:r w:rsidRPr="0055352B">
                <w:rPr>
                  <w:rFonts w:ascii="Monaco" w:hAnsi="Monaco" w:cs="Monaco"/>
                  <w:sz w:val="20"/>
                  <w:szCs w:val="20"/>
                  <w:lang w:val="en-US"/>
                  <w:rPrChange w:id="2279"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280" w:author="Borja Gonzalez" w:date="2017-09-28T18:57:00Z">
                    <w:rPr>
                      <w:rFonts w:ascii="Monaco" w:hAnsi="Monaco" w:cs="Monaco"/>
                      <w:b/>
                      <w:bCs/>
                      <w:color w:val="204A87"/>
                      <w:sz w:val="32"/>
                      <w:szCs w:val="32"/>
                      <w:lang w:val="en-US"/>
                    </w:rPr>
                  </w:rPrChange>
                </w:rPr>
                <w:t>&lt;/script&gt;</w:t>
              </w:r>
            </w:ins>
          </w:p>
          <w:p w14:paraId="5250890C" w14:textId="77777777" w:rsidR="0055352B" w:rsidRPr="0055352B" w:rsidRDefault="0055352B" w:rsidP="0055352B">
            <w:pPr>
              <w:widowControl w:val="0"/>
              <w:autoSpaceDE w:val="0"/>
              <w:autoSpaceDN w:val="0"/>
              <w:adjustRightInd w:val="0"/>
              <w:rPr>
                <w:ins w:id="2281" w:author="Borja Gonzalez" w:date="2017-09-28T18:57:00Z"/>
                <w:rFonts w:ascii="Monaco" w:hAnsi="Monaco" w:cs="Monaco"/>
                <w:sz w:val="20"/>
                <w:szCs w:val="20"/>
                <w:lang w:val="en-US"/>
                <w:rPrChange w:id="2282" w:author="Borja Gonzalez" w:date="2017-09-28T18:57:00Z">
                  <w:rPr>
                    <w:ins w:id="2283" w:author="Borja Gonzalez" w:date="2017-09-28T18:57:00Z"/>
                    <w:rFonts w:ascii="Monaco" w:hAnsi="Monaco" w:cs="Monaco"/>
                    <w:sz w:val="32"/>
                    <w:szCs w:val="32"/>
                    <w:lang w:val="en-US"/>
                  </w:rPr>
                </w:rPrChange>
              </w:rPr>
            </w:pPr>
            <w:ins w:id="2284" w:author="Borja Gonzalez" w:date="2017-09-28T18:57:00Z">
              <w:r w:rsidRPr="0055352B">
                <w:rPr>
                  <w:rFonts w:ascii="Monaco" w:hAnsi="Monaco" w:cs="Monaco"/>
                  <w:sz w:val="20"/>
                  <w:szCs w:val="20"/>
                  <w:lang w:val="en-US"/>
                  <w:rPrChange w:id="2285"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286"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2287"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288"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289" w:author="Borja Gonzalez" w:date="2017-09-28T18:57:00Z">
                    <w:rPr>
                      <w:rFonts w:ascii="Monaco" w:hAnsi="Monaco" w:cs="Monaco"/>
                      <w:color w:val="4E9A06"/>
                      <w:sz w:val="32"/>
                      <w:szCs w:val="32"/>
                      <w:lang w:val="en-US"/>
                    </w:rPr>
                  </w:rPrChange>
                </w:rPr>
                <w:t>"button"</w:t>
              </w:r>
              <w:r w:rsidRPr="0055352B">
                <w:rPr>
                  <w:rFonts w:ascii="Monaco" w:hAnsi="Monaco" w:cs="Monaco"/>
                  <w:sz w:val="20"/>
                  <w:szCs w:val="20"/>
                  <w:lang w:val="en-US"/>
                  <w:rPrChange w:id="2290"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291" w:author="Borja Gonzalez" w:date="2017-09-28T18:57:00Z">
                    <w:rPr>
                      <w:rFonts w:ascii="Monaco" w:hAnsi="Monaco" w:cs="Monaco"/>
                      <w:color w:val="C4A000"/>
                      <w:sz w:val="32"/>
                      <w:szCs w:val="32"/>
                      <w:lang w:val="en-US"/>
                    </w:rPr>
                  </w:rPrChange>
                </w:rPr>
                <w:t>onclick=</w:t>
              </w:r>
              <w:r w:rsidRPr="0055352B">
                <w:rPr>
                  <w:rFonts w:ascii="Monaco" w:hAnsi="Monaco" w:cs="Monaco"/>
                  <w:color w:val="4E9A06"/>
                  <w:sz w:val="20"/>
                  <w:szCs w:val="20"/>
                  <w:lang w:val="en-US"/>
                  <w:rPrChange w:id="2292" w:author="Borja Gonzalez" w:date="2017-09-28T18:57:00Z">
                    <w:rPr>
                      <w:rFonts w:ascii="Monaco" w:hAnsi="Monaco" w:cs="Monaco"/>
                      <w:color w:val="4E9A06"/>
                      <w:sz w:val="32"/>
                      <w:szCs w:val="32"/>
                      <w:lang w:val="en-US"/>
                    </w:rPr>
                  </w:rPrChange>
                </w:rPr>
                <w:t>"Validar()"</w:t>
              </w:r>
              <w:r w:rsidRPr="0055352B">
                <w:rPr>
                  <w:rFonts w:ascii="Monaco" w:hAnsi="Monaco" w:cs="Monaco"/>
                  <w:sz w:val="20"/>
                  <w:szCs w:val="20"/>
                  <w:lang w:val="en-US"/>
                  <w:rPrChange w:id="2293"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294" w:author="Borja Gonzalez" w:date="2017-09-28T18:57:00Z">
                    <w:rPr>
                      <w:rFonts w:ascii="Monaco" w:hAnsi="Monaco" w:cs="Monaco"/>
                      <w:color w:val="C4A000"/>
                      <w:sz w:val="32"/>
                      <w:szCs w:val="32"/>
                      <w:lang w:val="en-US"/>
                    </w:rPr>
                  </w:rPrChange>
                </w:rPr>
                <w:t>value=</w:t>
              </w:r>
              <w:r w:rsidRPr="0055352B">
                <w:rPr>
                  <w:rFonts w:ascii="Monaco" w:hAnsi="Monaco" w:cs="Monaco"/>
                  <w:color w:val="4E9A06"/>
                  <w:sz w:val="20"/>
                  <w:szCs w:val="20"/>
                  <w:lang w:val="en-US"/>
                  <w:rPrChange w:id="2295" w:author="Borja Gonzalez" w:date="2017-09-28T18:57:00Z">
                    <w:rPr>
                      <w:rFonts w:ascii="Monaco" w:hAnsi="Monaco" w:cs="Monaco"/>
                      <w:color w:val="4E9A06"/>
                      <w:sz w:val="32"/>
                      <w:szCs w:val="32"/>
                      <w:lang w:val="en-US"/>
                    </w:rPr>
                  </w:rPrChange>
                </w:rPr>
                <w:t>"Añadir"</w:t>
              </w:r>
              <w:r w:rsidRPr="0055352B">
                <w:rPr>
                  <w:rFonts w:ascii="Monaco" w:hAnsi="Monaco" w:cs="Monaco"/>
                  <w:b/>
                  <w:bCs/>
                  <w:color w:val="204A87"/>
                  <w:sz w:val="20"/>
                  <w:szCs w:val="20"/>
                  <w:lang w:val="en-US"/>
                  <w:rPrChange w:id="2296" w:author="Borja Gonzalez" w:date="2017-09-28T18:57:00Z">
                    <w:rPr>
                      <w:rFonts w:ascii="Monaco" w:hAnsi="Monaco" w:cs="Monaco"/>
                      <w:b/>
                      <w:bCs/>
                      <w:color w:val="204A87"/>
                      <w:sz w:val="32"/>
                      <w:szCs w:val="32"/>
                      <w:lang w:val="en-US"/>
                    </w:rPr>
                  </w:rPrChange>
                </w:rPr>
                <w:t>&gt;&lt;br&gt;&lt;br&gt;</w:t>
              </w:r>
            </w:ins>
          </w:p>
          <w:p w14:paraId="45C6E47B" w14:textId="77777777" w:rsidR="0055352B" w:rsidRDefault="0055352B" w:rsidP="00F137C1">
            <w:pPr>
              <w:rPr>
                <w:ins w:id="2297" w:author="Borja Gonzalez" w:date="2017-09-28T18:57:00Z"/>
              </w:rPr>
            </w:pPr>
          </w:p>
        </w:tc>
      </w:tr>
    </w:tbl>
    <w:p w14:paraId="0F6210F1" w14:textId="46C8C5A0" w:rsidR="00337DCF" w:rsidRDefault="00337DCF" w:rsidP="00F137C1">
      <w:del w:id="2298" w:author="Borja Gonzalez" w:date="2017-09-28T18:56:00Z">
        <w:r w:rsidRPr="00337DCF" w:rsidDel="0055352B">
          <w:rPr>
            <w:noProof/>
            <w:lang w:val="en-US"/>
          </w:rPr>
          <w:drawing>
            <wp:inline distT="0" distB="0" distL="0" distR="0" wp14:anchorId="129F8875" wp14:editId="1F5269FD">
              <wp:extent cx="5169864" cy="228600"/>
              <wp:effectExtent l="0" t="0" r="1206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t="-1" r="39506" b="-18182"/>
                      <a:stretch/>
                    </pic:blipFill>
                    <pic:spPr bwMode="auto">
                      <a:xfrm>
                        <a:off x="0" y="0"/>
                        <a:ext cx="5174642" cy="228811"/>
                      </a:xfrm>
                      <a:prstGeom prst="rect">
                        <a:avLst/>
                      </a:prstGeom>
                      <a:noFill/>
                      <a:ln>
                        <a:noFill/>
                      </a:ln>
                      <a:extLst>
                        <a:ext uri="{53640926-AAD7-44d8-BBD7-CCE9431645EC}">
                          <a14:shadowObscured xmlns:a14="http://schemas.microsoft.com/office/drawing/2010/main"/>
                        </a:ext>
                      </a:extLst>
                    </pic:spPr>
                  </pic:pic>
                </a:graphicData>
              </a:graphic>
            </wp:inline>
          </w:drawing>
        </w:r>
      </w:del>
    </w:p>
    <w:p w14:paraId="1C4E2C74" w14:textId="77777777" w:rsidR="00337DCF" w:rsidRDefault="00337DCF" w:rsidP="00F137C1"/>
    <w:p w14:paraId="7E0C186E" w14:textId="4766C4F6" w:rsidR="00337DCF" w:rsidRDefault="00337DCF" w:rsidP="00F137C1">
      <w:r>
        <w:t>El formulario solicitará un nombre, apellidos y el sexo del paciente. Cuando se presione el botón añadir se llamará a una función “Validar()”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“save_paciente()” a la que se le pasarán los datos requeridos.</w:t>
      </w:r>
    </w:p>
    <w:p w14:paraId="403093FE" w14:textId="2F63FBF3" w:rsidR="00337DCF" w:rsidRDefault="00337DCF" w:rsidP="00F137C1"/>
    <w:p w14:paraId="1ECFF641" w14:textId="77777777" w:rsidR="0055352B" w:rsidRDefault="00DC0CEF" w:rsidP="00F137C1">
      <w:pPr>
        <w:rPr>
          <w:ins w:id="2299" w:author="Borja Gonzalez" w:date="2017-09-28T18:57:00Z"/>
        </w:rPr>
      </w:pPr>
      <w:del w:id="2300" w:author="Borja Gonzalez" w:date="2017-09-28T18:57:00Z">
        <w:r w:rsidDel="0055352B">
          <w:rPr>
            <w:noProof/>
            <w:lang w:val="en-US"/>
          </w:rPr>
          <w:drawing>
            <wp:inline distT="0" distB="0" distL="0" distR="0" wp14:anchorId="6A2C662A" wp14:editId="6BC6FA0A">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55352B" w14:paraId="48FDE0DD" w14:textId="77777777" w:rsidTr="0055352B">
        <w:trPr>
          <w:ins w:id="2301" w:author="Borja Gonzalez" w:date="2017-09-28T18:57:00Z"/>
        </w:trPr>
        <w:tc>
          <w:tcPr>
            <w:tcW w:w="8856" w:type="dxa"/>
          </w:tcPr>
          <w:p w14:paraId="38F6C61F" w14:textId="77777777" w:rsidR="0055352B" w:rsidRPr="0055352B" w:rsidRDefault="0055352B" w:rsidP="0055352B">
            <w:pPr>
              <w:widowControl w:val="0"/>
              <w:autoSpaceDE w:val="0"/>
              <w:autoSpaceDN w:val="0"/>
              <w:adjustRightInd w:val="0"/>
              <w:rPr>
                <w:ins w:id="2302" w:author="Borja Gonzalez" w:date="2017-09-28T18:57:00Z"/>
                <w:rFonts w:ascii="Monaco" w:hAnsi="Monaco" w:cs="Monaco"/>
                <w:sz w:val="20"/>
                <w:szCs w:val="20"/>
                <w:lang w:val="en-US"/>
                <w:rPrChange w:id="2303" w:author="Borja Gonzalez" w:date="2017-09-28T18:58:00Z">
                  <w:rPr>
                    <w:ins w:id="2304" w:author="Borja Gonzalez" w:date="2017-09-28T18:57:00Z"/>
                    <w:rFonts w:ascii="Monaco" w:hAnsi="Monaco" w:cs="Monaco"/>
                    <w:sz w:val="32"/>
                    <w:szCs w:val="32"/>
                    <w:lang w:val="en-US"/>
                  </w:rPr>
                </w:rPrChange>
              </w:rPr>
            </w:pPr>
            <w:ins w:id="2305" w:author="Borja Gonzalez" w:date="2017-09-28T18:57:00Z">
              <w:r w:rsidRPr="0055352B">
                <w:rPr>
                  <w:rFonts w:ascii="Monaco" w:hAnsi="Monaco" w:cs="Monaco"/>
                  <w:b/>
                  <w:bCs/>
                  <w:color w:val="204A87"/>
                  <w:sz w:val="20"/>
                  <w:szCs w:val="20"/>
                  <w:lang w:val="en-US"/>
                  <w:rPrChange w:id="2306" w:author="Borja Gonzalez" w:date="2017-09-28T18:58:00Z">
                    <w:rPr>
                      <w:rFonts w:ascii="Monaco" w:hAnsi="Monaco" w:cs="Monaco"/>
                      <w:b/>
                      <w:bCs/>
                      <w:color w:val="204A87"/>
                      <w:sz w:val="32"/>
                      <w:szCs w:val="32"/>
                      <w:lang w:val="en-US"/>
                    </w:rPr>
                  </w:rPrChange>
                </w:rPr>
                <w:t>function</w:t>
              </w:r>
              <w:r w:rsidRPr="0055352B">
                <w:rPr>
                  <w:rFonts w:ascii="Monaco" w:hAnsi="Monaco" w:cs="Monaco"/>
                  <w:sz w:val="20"/>
                  <w:szCs w:val="20"/>
                  <w:lang w:val="en-US"/>
                  <w:rPrChange w:id="2307"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308" w:author="Borja Gonzalez" w:date="2017-09-28T18:58:00Z">
                    <w:rPr>
                      <w:rFonts w:ascii="Monaco" w:hAnsi="Monaco" w:cs="Monaco"/>
                      <w:color w:val="000000"/>
                      <w:sz w:val="32"/>
                      <w:szCs w:val="32"/>
                      <w:lang w:val="en-US"/>
                    </w:rPr>
                  </w:rPrChange>
                </w:rPr>
                <w:t>save_paciente</w:t>
              </w:r>
              <w:r w:rsidRPr="0055352B">
                <w:rPr>
                  <w:rFonts w:ascii="Monaco" w:hAnsi="Monaco" w:cs="Monaco"/>
                  <w:b/>
                  <w:bCs/>
                  <w:color w:val="000000"/>
                  <w:sz w:val="20"/>
                  <w:szCs w:val="20"/>
                  <w:lang w:val="en-US"/>
                  <w:rPrChange w:id="2309"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10" w:author="Borja Gonzalez" w:date="2017-09-28T18:58:00Z">
                    <w:rPr>
                      <w:rFonts w:ascii="Monaco" w:hAnsi="Monaco" w:cs="Monaco"/>
                      <w:color w:val="000000"/>
                      <w:sz w:val="32"/>
                      <w:szCs w:val="32"/>
                      <w:lang w:val="en-US"/>
                    </w:rPr>
                  </w:rPrChange>
                </w:rPr>
                <w:t>nombre</w:t>
              </w:r>
              <w:r w:rsidRPr="0055352B">
                <w:rPr>
                  <w:rFonts w:ascii="Monaco" w:hAnsi="Monaco" w:cs="Monaco"/>
                  <w:b/>
                  <w:bCs/>
                  <w:color w:val="000000"/>
                  <w:sz w:val="20"/>
                  <w:szCs w:val="20"/>
                  <w:lang w:val="en-US"/>
                  <w:rPrChange w:id="2311"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312"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313" w:author="Borja Gonzalez" w:date="2017-09-28T18:58:00Z">
                    <w:rPr>
                      <w:rFonts w:ascii="Monaco" w:hAnsi="Monaco" w:cs="Monaco"/>
                      <w:color w:val="000000"/>
                      <w:sz w:val="32"/>
                      <w:szCs w:val="32"/>
                      <w:lang w:val="en-US"/>
                    </w:rPr>
                  </w:rPrChange>
                </w:rPr>
                <w:t>apellido</w:t>
              </w:r>
              <w:r w:rsidRPr="0055352B">
                <w:rPr>
                  <w:rFonts w:ascii="Monaco" w:hAnsi="Monaco" w:cs="Monaco"/>
                  <w:b/>
                  <w:bCs/>
                  <w:color w:val="000000"/>
                  <w:sz w:val="20"/>
                  <w:szCs w:val="20"/>
                  <w:lang w:val="en-US"/>
                  <w:rPrChange w:id="2314"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315"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316" w:author="Borja Gonzalez" w:date="2017-09-28T18:58:00Z">
                    <w:rPr>
                      <w:rFonts w:ascii="Monaco" w:hAnsi="Monaco" w:cs="Monaco"/>
                      <w:color w:val="000000"/>
                      <w:sz w:val="32"/>
                      <w:szCs w:val="32"/>
                      <w:lang w:val="en-US"/>
                    </w:rPr>
                  </w:rPrChange>
                </w:rPr>
                <w:t>sexo</w:t>
              </w:r>
              <w:r w:rsidRPr="0055352B">
                <w:rPr>
                  <w:rFonts w:ascii="Monaco" w:hAnsi="Monaco" w:cs="Monaco"/>
                  <w:b/>
                  <w:bCs/>
                  <w:color w:val="000000"/>
                  <w:sz w:val="20"/>
                  <w:szCs w:val="20"/>
                  <w:lang w:val="en-US"/>
                  <w:rPrChange w:id="2317" w:author="Borja Gonzalez" w:date="2017-09-28T18:58:00Z">
                    <w:rPr>
                      <w:rFonts w:ascii="Monaco" w:hAnsi="Monaco" w:cs="Monaco"/>
                      <w:b/>
                      <w:bCs/>
                      <w:color w:val="000000"/>
                      <w:sz w:val="32"/>
                      <w:szCs w:val="32"/>
                      <w:lang w:val="en-US"/>
                    </w:rPr>
                  </w:rPrChange>
                </w:rPr>
                <w:t>){</w:t>
              </w:r>
            </w:ins>
          </w:p>
          <w:p w14:paraId="6E1B5798" w14:textId="77777777" w:rsidR="0055352B" w:rsidRPr="0055352B" w:rsidRDefault="0055352B" w:rsidP="0055352B">
            <w:pPr>
              <w:widowControl w:val="0"/>
              <w:autoSpaceDE w:val="0"/>
              <w:autoSpaceDN w:val="0"/>
              <w:adjustRightInd w:val="0"/>
              <w:rPr>
                <w:ins w:id="2318" w:author="Borja Gonzalez" w:date="2017-09-28T18:57:00Z"/>
                <w:rFonts w:ascii="Monaco" w:hAnsi="Monaco" w:cs="Monaco"/>
                <w:sz w:val="20"/>
                <w:szCs w:val="20"/>
                <w:lang w:val="en-US"/>
                <w:rPrChange w:id="2319" w:author="Borja Gonzalez" w:date="2017-09-28T18:58:00Z">
                  <w:rPr>
                    <w:ins w:id="2320" w:author="Borja Gonzalez" w:date="2017-09-28T18:57:00Z"/>
                    <w:rFonts w:ascii="Monaco" w:hAnsi="Monaco" w:cs="Monaco"/>
                    <w:sz w:val="32"/>
                    <w:szCs w:val="32"/>
                    <w:lang w:val="en-US"/>
                  </w:rPr>
                </w:rPrChange>
              </w:rPr>
            </w:pPr>
            <w:ins w:id="2321" w:author="Borja Gonzalez" w:date="2017-09-28T18:57:00Z">
              <w:r w:rsidRPr="0055352B">
                <w:rPr>
                  <w:rFonts w:ascii="Monaco" w:hAnsi="Monaco" w:cs="Monaco"/>
                  <w:sz w:val="20"/>
                  <w:szCs w:val="20"/>
                  <w:lang w:val="en-US"/>
                  <w:rPrChange w:id="2322" w:author="Borja Gonzalez" w:date="2017-09-28T18:58:00Z">
                    <w:rPr>
                      <w:rFonts w:ascii="Monaco" w:hAnsi="Monaco" w:cs="Monaco"/>
                      <w:sz w:val="32"/>
                      <w:szCs w:val="32"/>
                      <w:lang w:val="en-US"/>
                    </w:rPr>
                  </w:rPrChange>
                </w:rPr>
                <w:tab/>
              </w:r>
              <w:r w:rsidRPr="0055352B">
                <w:rPr>
                  <w:rFonts w:ascii="Monaco" w:hAnsi="Monaco" w:cs="Monaco"/>
                  <w:b/>
                  <w:bCs/>
                  <w:color w:val="204A87"/>
                  <w:sz w:val="20"/>
                  <w:szCs w:val="20"/>
                  <w:lang w:val="en-US"/>
                  <w:rPrChange w:id="2323" w:author="Borja Gonzalez" w:date="2017-09-28T18:58:00Z">
                    <w:rPr>
                      <w:rFonts w:ascii="Monaco" w:hAnsi="Monaco" w:cs="Monaco"/>
                      <w:b/>
                      <w:bCs/>
                      <w:color w:val="204A87"/>
                      <w:sz w:val="32"/>
                      <w:szCs w:val="32"/>
                      <w:lang w:val="en-US"/>
                    </w:rPr>
                  </w:rPrChange>
                </w:rPr>
                <w:t>var</w:t>
              </w:r>
              <w:r w:rsidRPr="0055352B">
                <w:rPr>
                  <w:rFonts w:ascii="Monaco" w:hAnsi="Monaco" w:cs="Monaco"/>
                  <w:sz w:val="20"/>
                  <w:szCs w:val="20"/>
                  <w:lang w:val="en-US"/>
                  <w:rPrChange w:id="2324"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325" w:author="Borja Gonzalez" w:date="2017-09-28T18:58:00Z">
                    <w:rPr>
                      <w:rFonts w:ascii="Monaco" w:hAnsi="Monaco" w:cs="Monaco"/>
                      <w:color w:val="000000"/>
                      <w:sz w:val="32"/>
                      <w:szCs w:val="32"/>
                      <w:lang w:val="en-US"/>
                    </w:rPr>
                  </w:rPrChange>
                </w:rPr>
                <w:t>socket</w:t>
              </w:r>
              <w:r w:rsidRPr="0055352B">
                <w:rPr>
                  <w:rFonts w:ascii="Monaco" w:hAnsi="Monaco" w:cs="Monaco"/>
                  <w:sz w:val="20"/>
                  <w:szCs w:val="20"/>
                  <w:lang w:val="en-US"/>
                  <w:rPrChange w:id="2326" w:author="Borja Gonzalez" w:date="2017-09-28T18:58: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327"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328"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329" w:author="Borja Gonzalez" w:date="2017-09-28T18:58:00Z">
                    <w:rPr>
                      <w:rFonts w:ascii="Monaco" w:hAnsi="Monaco" w:cs="Monaco"/>
                      <w:color w:val="000000"/>
                      <w:sz w:val="32"/>
                      <w:szCs w:val="32"/>
                      <w:lang w:val="en-US"/>
                    </w:rPr>
                  </w:rPrChange>
                </w:rPr>
                <w:t>io</w:t>
              </w:r>
              <w:r w:rsidRPr="0055352B">
                <w:rPr>
                  <w:rFonts w:ascii="Monaco" w:hAnsi="Monaco" w:cs="Monaco"/>
                  <w:b/>
                  <w:bCs/>
                  <w:color w:val="000000"/>
                  <w:sz w:val="20"/>
                  <w:szCs w:val="20"/>
                  <w:lang w:val="en-US"/>
                  <w:rPrChange w:id="2330"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31" w:author="Borja Gonzalez" w:date="2017-09-28T18:58:00Z">
                    <w:rPr>
                      <w:rFonts w:ascii="Monaco" w:hAnsi="Monaco" w:cs="Monaco"/>
                      <w:color w:val="000000"/>
                      <w:sz w:val="32"/>
                      <w:szCs w:val="32"/>
                      <w:lang w:val="en-US"/>
                    </w:rPr>
                  </w:rPrChange>
                </w:rPr>
                <w:t>connect</w:t>
              </w:r>
              <w:r w:rsidRPr="0055352B">
                <w:rPr>
                  <w:rFonts w:ascii="Monaco" w:hAnsi="Monaco" w:cs="Monaco"/>
                  <w:b/>
                  <w:bCs/>
                  <w:color w:val="000000"/>
                  <w:sz w:val="20"/>
                  <w:szCs w:val="20"/>
                  <w:lang w:val="en-US"/>
                  <w:rPrChange w:id="2332"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333" w:author="Borja Gonzalez" w:date="2017-09-28T18:58:00Z">
                    <w:rPr>
                      <w:rFonts w:ascii="Monaco" w:hAnsi="Monaco" w:cs="Monaco"/>
                      <w:color w:val="4E9A06"/>
                      <w:sz w:val="32"/>
                      <w:szCs w:val="32"/>
                      <w:lang w:val="en-US"/>
                    </w:rPr>
                  </w:rPrChange>
                </w:rPr>
                <w:t>"http://172.20.10.5:8124"</w:t>
              </w:r>
              <w:r w:rsidRPr="0055352B">
                <w:rPr>
                  <w:rFonts w:ascii="Monaco" w:hAnsi="Monaco" w:cs="Monaco"/>
                  <w:b/>
                  <w:bCs/>
                  <w:color w:val="000000"/>
                  <w:sz w:val="20"/>
                  <w:szCs w:val="20"/>
                  <w:lang w:val="en-US"/>
                  <w:rPrChange w:id="2334"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335" w:author="Borja Gonzalez" w:date="2017-09-28T18:58:00Z">
                    <w:rPr>
                      <w:rFonts w:ascii="Monaco" w:hAnsi="Monaco" w:cs="Monaco"/>
                      <w:sz w:val="32"/>
                      <w:szCs w:val="32"/>
                      <w:lang w:val="en-US"/>
                    </w:rPr>
                  </w:rPrChange>
                </w:rPr>
                <w:t xml:space="preserve"> </w:t>
              </w:r>
            </w:ins>
          </w:p>
          <w:p w14:paraId="29FC553C" w14:textId="77777777" w:rsidR="0055352B" w:rsidRPr="0055352B" w:rsidRDefault="0055352B" w:rsidP="0055352B">
            <w:pPr>
              <w:widowControl w:val="0"/>
              <w:autoSpaceDE w:val="0"/>
              <w:autoSpaceDN w:val="0"/>
              <w:adjustRightInd w:val="0"/>
              <w:rPr>
                <w:ins w:id="2336" w:author="Borja Gonzalez" w:date="2017-09-28T18:57:00Z"/>
                <w:rFonts w:ascii="Monaco" w:hAnsi="Monaco" w:cs="Monaco"/>
                <w:sz w:val="20"/>
                <w:szCs w:val="20"/>
                <w:lang w:val="en-US"/>
                <w:rPrChange w:id="2337" w:author="Borja Gonzalez" w:date="2017-09-28T18:58:00Z">
                  <w:rPr>
                    <w:ins w:id="2338" w:author="Borja Gonzalez" w:date="2017-09-28T18:57:00Z"/>
                    <w:rFonts w:ascii="Monaco" w:hAnsi="Monaco" w:cs="Monaco"/>
                    <w:sz w:val="32"/>
                    <w:szCs w:val="32"/>
                    <w:lang w:val="en-US"/>
                  </w:rPr>
                </w:rPrChange>
              </w:rPr>
            </w:pPr>
            <w:ins w:id="2339" w:author="Borja Gonzalez" w:date="2017-09-28T18:57:00Z">
              <w:r w:rsidRPr="0055352B">
                <w:rPr>
                  <w:rFonts w:ascii="Monaco" w:hAnsi="Monaco" w:cs="Monaco"/>
                  <w:sz w:val="20"/>
                  <w:szCs w:val="20"/>
                  <w:lang w:val="en-US"/>
                  <w:rPrChange w:id="2340"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341" w:author="Borja Gonzalez" w:date="2017-09-28T18:58: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342"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43" w:author="Borja Gonzalez" w:date="2017-09-28T18:58: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344"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345" w:author="Borja Gonzalez" w:date="2017-09-28T18:58:00Z">
                    <w:rPr>
                      <w:rFonts w:ascii="Monaco" w:hAnsi="Monaco" w:cs="Monaco"/>
                      <w:color w:val="4E9A06"/>
                      <w:sz w:val="32"/>
                      <w:szCs w:val="32"/>
                      <w:lang w:val="en-US"/>
                    </w:rPr>
                  </w:rPrChange>
                </w:rPr>
                <w:t>"Conexíon establecida con el servidor"</w:t>
              </w:r>
              <w:r w:rsidRPr="0055352B">
                <w:rPr>
                  <w:rFonts w:ascii="Monaco" w:hAnsi="Monaco" w:cs="Monaco"/>
                  <w:b/>
                  <w:bCs/>
                  <w:color w:val="000000"/>
                  <w:sz w:val="20"/>
                  <w:szCs w:val="20"/>
                  <w:lang w:val="en-US"/>
                  <w:rPrChange w:id="2346"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347" w:author="Borja Gonzalez" w:date="2017-09-28T18:58:00Z">
                    <w:rPr>
                      <w:rFonts w:ascii="Monaco" w:hAnsi="Monaco" w:cs="Monaco"/>
                      <w:sz w:val="32"/>
                      <w:szCs w:val="32"/>
                      <w:lang w:val="en-US"/>
                    </w:rPr>
                  </w:rPrChange>
                </w:rPr>
                <w:t xml:space="preserve">  </w:t>
              </w:r>
            </w:ins>
          </w:p>
          <w:p w14:paraId="505EB1BE" w14:textId="77777777" w:rsidR="0055352B" w:rsidRPr="0055352B" w:rsidRDefault="0055352B" w:rsidP="0055352B">
            <w:pPr>
              <w:widowControl w:val="0"/>
              <w:autoSpaceDE w:val="0"/>
              <w:autoSpaceDN w:val="0"/>
              <w:adjustRightInd w:val="0"/>
              <w:rPr>
                <w:ins w:id="2348" w:author="Borja Gonzalez" w:date="2017-09-28T18:57:00Z"/>
                <w:rFonts w:ascii="Monaco" w:hAnsi="Monaco" w:cs="Monaco"/>
                <w:sz w:val="20"/>
                <w:szCs w:val="20"/>
                <w:lang w:val="en-US"/>
                <w:rPrChange w:id="2349" w:author="Borja Gonzalez" w:date="2017-09-28T18:58:00Z">
                  <w:rPr>
                    <w:ins w:id="2350" w:author="Borja Gonzalez" w:date="2017-09-28T18:57:00Z"/>
                    <w:rFonts w:ascii="Monaco" w:hAnsi="Monaco" w:cs="Monaco"/>
                    <w:sz w:val="32"/>
                    <w:szCs w:val="32"/>
                    <w:lang w:val="en-US"/>
                  </w:rPr>
                </w:rPrChange>
              </w:rPr>
            </w:pPr>
            <w:ins w:id="2351" w:author="Borja Gonzalez" w:date="2017-09-28T18:57:00Z">
              <w:r w:rsidRPr="0055352B">
                <w:rPr>
                  <w:rFonts w:ascii="Monaco" w:hAnsi="Monaco" w:cs="Monaco"/>
                  <w:sz w:val="20"/>
                  <w:szCs w:val="20"/>
                  <w:lang w:val="en-US"/>
                  <w:rPrChange w:id="2352"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353" w:author="Borja Gonzalez" w:date="2017-09-28T18:58:00Z">
                    <w:rPr>
                      <w:rFonts w:ascii="Monaco" w:hAnsi="Monaco" w:cs="Monaco"/>
                      <w:color w:val="000000"/>
                      <w:sz w:val="32"/>
                      <w:szCs w:val="32"/>
                      <w:lang w:val="en-US"/>
                    </w:rPr>
                  </w:rPrChange>
                </w:rPr>
                <w:t>socket</w:t>
              </w:r>
              <w:r w:rsidRPr="0055352B">
                <w:rPr>
                  <w:rFonts w:ascii="Monaco" w:hAnsi="Monaco" w:cs="Monaco"/>
                  <w:b/>
                  <w:bCs/>
                  <w:color w:val="000000"/>
                  <w:sz w:val="20"/>
                  <w:szCs w:val="20"/>
                  <w:lang w:val="en-US"/>
                  <w:rPrChange w:id="2354"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55" w:author="Borja Gonzalez" w:date="2017-09-28T18:58:00Z">
                    <w:rPr>
                      <w:rFonts w:ascii="Monaco" w:hAnsi="Monaco" w:cs="Monaco"/>
                      <w:color w:val="000000"/>
                      <w:sz w:val="32"/>
                      <w:szCs w:val="32"/>
                      <w:lang w:val="en-US"/>
                    </w:rPr>
                  </w:rPrChange>
                </w:rPr>
                <w:t>on</w:t>
              </w:r>
              <w:r w:rsidRPr="0055352B">
                <w:rPr>
                  <w:rFonts w:ascii="Monaco" w:hAnsi="Monaco" w:cs="Monaco"/>
                  <w:b/>
                  <w:bCs/>
                  <w:color w:val="000000"/>
                  <w:sz w:val="20"/>
                  <w:szCs w:val="20"/>
                  <w:lang w:val="en-US"/>
                  <w:rPrChange w:id="2356"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357" w:author="Borja Gonzalez" w:date="2017-09-28T18:58:00Z">
                    <w:rPr>
                      <w:rFonts w:ascii="Monaco" w:hAnsi="Monaco" w:cs="Monaco"/>
                      <w:color w:val="4E9A06"/>
                      <w:sz w:val="32"/>
                      <w:szCs w:val="32"/>
                      <w:lang w:val="en-US"/>
                    </w:rPr>
                  </w:rPrChange>
                </w:rPr>
                <w:t>"message"</w:t>
              </w:r>
              <w:r w:rsidRPr="0055352B">
                <w:rPr>
                  <w:rFonts w:ascii="Monaco" w:hAnsi="Monaco" w:cs="Monaco"/>
                  <w:b/>
                  <w:bCs/>
                  <w:color w:val="000000"/>
                  <w:sz w:val="20"/>
                  <w:szCs w:val="20"/>
                  <w:lang w:val="en-US"/>
                  <w:rPrChange w:id="2358" w:author="Borja Gonzalez" w:date="2017-09-28T18:58:00Z">
                    <w:rPr>
                      <w:rFonts w:ascii="Monaco" w:hAnsi="Monaco" w:cs="Monaco"/>
                      <w:b/>
                      <w:bCs/>
                      <w:color w:val="000000"/>
                      <w:sz w:val="32"/>
                      <w:szCs w:val="32"/>
                      <w:lang w:val="en-US"/>
                    </w:rPr>
                  </w:rPrChange>
                </w:rPr>
                <w:t>,</w:t>
              </w:r>
              <w:r w:rsidRPr="0055352B">
                <w:rPr>
                  <w:rFonts w:ascii="Monaco" w:hAnsi="Monaco" w:cs="Monaco"/>
                  <w:b/>
                  <w:bCs/>
                  <w:color w:val="204A87"/>
                  <w:sz w:val="20"/>
                  <w:szCs w:val="20"/>
                  <w:lang w:val="en-US"/>
                  <w:rPrChange w:id="2359" w:author="Borja Gonzalez" w:date="2017-09-28T18:58:00Z">
                    <w:rPr>
                      <w:rFonts w:ascii="Monaco" w:hAnsi="Monaco" w:cs="Monaco"/>
                      <w:b/>
                      <w:bCs/>
                      <w:color w:val="204A87"/>
                      <w:sz w:val="32"/>
                      <w:szCs w:val="32"/>
                      <w:lang w:val="en-US"/>
                    </w:rPr>
                  </w:rPrChange>
                </w:rPr>
                <w:t>function</w:t>
              </w:r>
              <w:r w:rsidRPr="0055352B">
                <w:rPr>
                  <w:rFonts w:ascii="Monaco" w:hAnsi="Monaco" w:cs="Monaco"/>
                  <w:b/>
                  <w:bCs/>
                  <w:color w:val="000000"/>
                  <w:sz w:val="20"/>
                  <w:szCs w:val="20"/>
                  <w:lang w:val="en-US"/>
                  <w:rPrChange w:id="2360"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61" w:author="Borja Gonzalez" w:date="2017-09-28T18:58:00Z">
                    <w:rPr>
                      <w:rFonts w:ascii="Monaco" w:hAnsi="Monaco" w:cs="Monaco"/>
                      <w:color w:val="000000"/>
                      <w:sz w:val="32"/>
                      <w:szCs w:val="32"/>
                      <w:lang w:val="en-US"/>
                    </w:rPr>
                  </w:rPrChange>
                </w:rPr>
                <w:t>message</w:t>
              </w:r>
              <w:r w:rsidRPr="0055352B">
                <w:rPr>
                  <w:rFonts w:ascii="Monaco" w:hAnsi="Monaco" w:cs="Monaco"/>
                  <w:b/>
                  <w:bCs/>
                  <w:color w:val="000000"/>
                  <w:sz w:val="20"/>
                  <w:szCs w:val="20"/>
                  <w:lang w:val="en-US"/>
                  <w:rPrChange w:id="2362"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363" w:author="Borja Gonzalez" w:date="2017-09-28T18:58:00Z">
                    <w:rPr>
                      <w:rFonts w:ascii="Monaco" w:hAnsi="Monaco" w:cs="Monaco"/>
                      <w:sz w:val="32"/>
                      <w:szCs w:val="32"/>
                      <w:lang w:val="en-US"/>
                    </w:rPr>
                  </w:rPrChange>
                </w:rPr>
                <w:t xml:space="preserve">  </w:t>
              </w:r>
            </w:ins>
          </w:p>
          <w:p w14:paraId="5BD5A2C9" w14:textId="77777777" w:rsidR="0055352B" w:rsidRPr="0055352B" w:rsidRDefault="0055352B" w:rsidP="0055352B">
            <w:pPr>
              <w:widowControl w:val="0"/>
              <w:autoSpaceDE w:val="0"/>
              <w:autoSpaceDN w:val="0"/>
              <w:adjustRightInd w:val="0"/>
              <w:rPr>
                <w:ins w:id="2364" w:author="Borja Gonzalez" w:date="2017-09-28T18:57:00Z"/>
                <w:rFonts w:ascii="Monaco" w:hAnsi="Monaco" w:cs="Monaco"/>
                <w:sz w:val="20"/>
                <w:szCs w:val="20"/>
                <w:lang w:val="en-US"/>
                <w:rPrChange w:id="2365" w:author="Borja Gonzalez" w:date="2017-09-28T18:58:00Z">
                  <w:rPr>
                    <w:ins w:id="2366" w:author="Borja Gonzalez" w:date="2017-09-28T18:57:00Z"/>
                    <w:rFonts w:ascii="Monaco" w:hAnsi="Monaco" w:cs="Monaco"/>
                    <w:sz w:val="32"/>
                    <w:szCs w:val="32"/>
                    <w:lang w:val="en-US"/>
                  </w:rPr>
                </w:rPrChange>
              </w:rPr>
            </w:pPr>
            <w:ins w:id="2367" w:author="Borja Gonzalez" w:date="2017-09-28T18:57:00Z">
              <w:r w:rsidRPr="0055352B">
                <w:rPr>
                  <w:rFonts w:ascii="Monaco" w:hAnsi="Monaco" w:cs="Monaco"/>
                  <w:sz w:val="20"/>
                  <w:szCs w:val="20"/>
                  <w:lang w:val="en-US"/>
                  <w:rPrChange w:id="2368"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369" w:author="Borja Gonzalez" w:date="2017-09-28T18:58: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370"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71" w:author="Borja Gonzalez" w:date="2017-09-28T18:58: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372"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373" w:author="Borja Gonzalez" w:date="2017-09-28T18:58:00Z">
                    <w:rPr>
                      <w:rFonts w:ascii="Monaco" w:hAnsi="Monaco" w:cs="Monaco"/>
                      <w:color w:val="4E9A06"/>
                      <w:sz w:val="32"/>
                      <w:szCs w:val="32"/>
                      <w:lang w:val="en-US"/>
                    </w:rPr>
                  </w:rPrChange>
                </w:rPr>
                <w:t>"El servidor ha enviado un mensaje:"</w:t>
              </w:r>
              <w:r w:rsidRPr="0055352B">
                <w:rPr>
                  <w:rFonts w:ascii="Monaco" w:hAnsi="Monaco" w:cs="Monaco"/>
                  <w:b/>
                  <w:bCs/>
                  <w:color w:val="000000"/>
                  <w:sz w:val="20"/>
                  <w:szCs w:val="20"/>
                  <w:lang w:val="en-US"/>
                  <w:rPrChange w:id="2374" w:author="Borja Gonzalez" w:date="2017-09-28T18:58:00Z">
                    <w:rPr>
                      <w:rFonts w:ascii="Monaco" w:hAnsi="Monaco" w:cs="Monaco"/>
                      <w:b/>
                      <w:bCs/>
                      <w:color w:val="000000"/>
                      <w:sz w:val="32"/>
                      <w:szCs w:val="32"/>
                      <w:lang w:val="en-US"/>
                    </w:rPr>
                  </w:rPrChange>
                </w:rPr>
                <w:t>);</w:t>
              </w:r>
            </w:ins>
          </w:p>
          <w:p w14:paraId="2DD2CDEA" w14:textId="77777777" w:rsidR="0055352B" w:rsidRPr="0055352B" w:rsidRDefault="0055352B" w:rsidP="0055352B">
            <w:pPr>
              <w:widowControl w:val="0"/>
              <w:autoSpaceDE w:val="0"/>
              <w:autoSpaceDN w:val="0"/>
              <w:adjustRightInd w:val="0"/>
              <w:rPr>
                <w:ins w:id="2375" w:author="Borja Gonzalez" w:date="2017-09-28T18:57:00Z"/>
                <w:rFonts w:ascii="Monaco" w:hAnsi="Monaco" w:cs="Monaco"/>
                <w:sz w:val="20"/>
                <w:szCs w:val="20"/>
                <w:lang w:val="en-US"/>
                <w:rPrChange w:id="2376" w:author="Borja Gonzalez" w:date="2017-09-28T18:58:00Z">
                  <w:rPr>
                    <w:ins w:id="2377" w:author="Borja Gonzalez" w:date="2017-09-28T18:57:00Z"/>
                    <w:rFonts w:ascii="Monaco" w:hAnsi="Monaco" w:cs="Monaco"/>
                    <w:sz w:val="32"/>
                    <w:szCs w:val="32"/>
                    <w:lang w:val="en-US"/>
                  </w:rPr>
                </w:rPrChange>
              </w:rPr>
            </w:pPr>
            <w:ins w:id="2378" w:author="Borja Gonzalez" w:date="2017-09-28T18:57:00Z">
              <w:r w:rsidRPr="0055352B">
                <w:rPr>
                  <w:rFonts w:ascii="Monaco" w:hAnsi="Monaco" w:cs="Monaco"/>
                  <w:sz w:val="20"/>
                  <w:szCs w:val="20"/>
                  <w:lang w:val="en-US"/>
                  <w:rPrChange w:id="2379"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380" w:author="Borja Gonzalez" w:date="2017-09-28T18:58:00Z">
                    <w:rPr>
                      <w:rFonts w:ascii="Monaco" w:hAnsi="Monaco" w:cs="Monaco"/>
                      <w:color w:val="000000"/>
                      <w:sz w:val="32"/>
                      <w:szCs w:val="32"/>
                      <w:lang w:val="en-US"/>
                    </w:rPr>
                  </w:rPrChange>
                </w:rPr>
                <w:t>message</w:t>
              </w:r>
              <w:r w:rsidRPr="0055352B">
                <w:rPr>
                  <w:rFonts w:ascii="Monaco" w:hAnsi="Monaco" w:cs="Monaco"/>
                  <w:sz w:val="20"/>
                  <w:szCs w:val="20"/>
                  <w:lang w:val="en-US"/>
                  <w:rPrChange w:id="2381" w:author="Borja Gonzalez" w:date="2017-09-28T18:58: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382"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383"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384" w:author="Borja Gonzalez" w:date="2017-09-28T18:58:00Z">
                    <w:rPr>
                      <w:rFonts w:ascii="Monaco" w:hAnsi="Monaco" w:cs="Monaco"/>
                      <w:color w:val="000000"/>
                      <w:sz w:val="32"/>
                      <w:szCs w:val="32"/>
                      <w:lang w:val="en-US"/>
                    </w:rPr>
                  </w:rPrChange>
                </w:rPr>
                <w:t>JSON</w:t>
              </w:r>
              <w:r w:rsidRPr="0055352B">
                <w:rPr>
                  <w:rFonts w:ascii="Monaco" w:hAnsi="Monaco" w:cs="Monaco"/>
                  <w:b/>
                  <w:bCs/>
                  <w:color w:val="000000"/>
                  <w:sz w:val="20"/>
                  <w:szCs w:val="20"/>
                  <w:lang w:val="en-US"/>
                  <w:rPrChange w:id="2385"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86" w:author="Borja Gonzalez" w:date="2017-09-28T18:58:00Z">
                    <w:rPr>
                      <w:rFonts w:ascii="Monaco" w:hAnsi="Monaco" w:cs="Monaco"/>
                      <w:color w:val="000000"/>
                      <w:sz w:val="32"/>
                      <w:szCs w:val="32"/>
                      <w:lang w:val="en-US"/>
                    </w:rPr>
                  </w:rPrChange>
                </w:rPr>
                <w:t>parse</w:t>
              </w:r>
              <w:r w:rsidRPr="0055352B">
                <w:rPr>
                  <w:rFonts w:ascii="Monaco" w:hAnsi="Monaco" w:cs="Monaco"/>
                  <w:b/>
                  <w:bCs/>
                  <w:color w:val="000000"/>
                  <w:sz w:val="20"/>
                  <w:szCs w:val="20"/>
                  <w:lang w:val="en-US"/>
                  <w:rPrChange w:id="2387"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88" w:author="Borja Gonzalez" w:date="2017-09-28T18:58:00Z">
                    <w:rPr>
                      <w:rFonts w:ascii="Monaco" w:hAnsi="Monaco" w:cs="Monaco"/>
                      <w:color w:val="000000"/>
                      <w:sz w:val="32"/>
                      <w:szCs w:val="32"/>
                      <w:lang w:val="en-US"/>
                    </w:rPr>
                  </w:rPrChange>
                </w:rPr>
                <w:t>message</w:t>
              </w:r>
              <w:r w:rsidRPr="0055352B">
                <w:rPr>
                  <w:rFonts w:ascii="Monaco" w:hAnsi="Monaco" w:cs="Monaco"/>
                  <w:b/>
                  <w:bCs/>
                  <w:color w:val="000000"/>
                  <w:sz w:val="20"/>
                  <w:szCs w:val="20"/>
                  <w:lang w:val="en-US"/>
                  <w:rPrChange w:id="2389" w:author="Borja Gonzalez" w:date="2017-09-28T18:58:00Z">
                    <w:rPr>
                      <w:rFonts w:ascii="Monaco" w:hAnsi="Monaco" w:cs="Monaco"/>
                      <w:b/>
                      <w:bCs/>
                      <w:color w:val="000000"/>
                      <w:sz w:val="32"/>
                      <w:szCs w:val="32"/>
                      <w:lang w:val="en-US"/>
                    </w:rPr>
                  </w:rPrChange>
                </w:rPr>
                <w:t>);</w:t>
              </w:r>
            </w:ins>
          </w:p>
          <w:p w14:paraId="0B325C22" w14:textId="77777777" w:rsidR="0055352B" w:rsidRPr="0055352B" w:rsidRDefault="0055352B" w:rsidP="0055352B">
            <w:pPr>
              <w:widowControl w:val="0"/>
              <w:autoSpaceDE w:val="0"/>
              <w:autoSpaceDN w:val="0"/>
              <w:adjustRightInd w:val="0"/>
              <w:rPr>
                <w:ins w:id="2390" w:author="Borja Gonzalez" w:date="2017-09-28T18:57:00Z"/>
                <w:rFonts w:ascii="Monaco" w:hAnsi="Monaco" w:cs="Monaco"/>
                <w:i/>
                <w:iCs/>
                <w:color w:val="8F5902"/>
                <w:sz w:val="20"/>
                <w:szCs w:val="20"/>
                <w:lang w:val="en-US"/>
                <w:rPrChange w:id="2391" w:author="Borja Gonzalez" w:date="2017-09-28T18:58:00Z">
                  <w:rPr>
                    <w:ins w:id="2392" w:author="Borja Gonzalez" w:date="2017-09-28T18:57:00Z"/>
                    <w:rFonts w:ascii="Monaco" w:hAnsi="Monaco" w:cs="Monaco"/>
                    <w:i/>
                    <w:iCs/>
                    <w:color w:val="8F5902"/>
                    <w:sz w:val="32"/>
                    <w:szCs w:val="32"/>
                    <w:lang w:val="en-US"/>
                  </w:rPr>
                </w:rPrChange>
              </w:rPr>
            </w:pPr>
            <w:ins w:id="2393" w:author="Borja Gonzalez" w:date="2017-09-28T18:57:00Z">
              <w:r w:rsidRPr="0055352B">
                <w:rPr>
                  <w:rFonts w:ascii="Monaco" w:hAnsi="Monaco" w:cs="Monaco"/>
                  <w:sz w:val="20"/>
                  <w:szCs w:val="20"/>
                  <w:lang w:val="en-US"/>
                  <w:rPrChange w:id="2394" w:author="Borja Gonzalez" w:date="2017-09-28T18:58:00Z">
                    <w:rPr>
                      <w:rFonts w:ascii="Monaco" w:hAnsi="Monaco" w:cs="Monaco"/>
                      <w:sz w:val="32"/>
                      <w:szCs w:val="32"/>
                      <w:lang w:val="en-US"/>
                    </w:rPr>
                  </w:rPrChange>
                </w:rPr>
                <w:t xml:space="preserve">        </w:t>
              </w:r>
              <w:r w:rsidRPr="0055352B">
                <w:rPr>
                  <w:rFonts w:ascii="Monaco" w:hAnsi="Monaco" w:cs="Monaco"/>
                  <w:i/>
                  <w:iCs/>
                  <w:color w:val="8F5902"/>
                  <w:sz w:val="20"/>
                  <w:szCs w:val="20"/>
                  <w:lang w:val="en-US"/>
                  <w:rPrChange w:id="2395" w:author="Borja Gonzalez" w:date="2017-09-28T18:58:00Z">
                    <w:rPr>
                      <w:rFonts w:ascii="Monaco" w:hAnsi="Monaco" w:cs="Monaco"/>
                      <w:i/>
                      <w:iCs/>
                      <w:color w:val="8F5902"/>
                      <w:sz w:val="32"/>
                      <w:szCs w:val="32"/>
                      <w:lang w:val="en-US"/>
                    </w:rPr>
                  </w:rPrChange>
                </w:rPr>
                <w:t xml:space="preserve">//console.log(message.data); </w:t>
              </w:r>
            </w:ins>
          </w:p>
          <w:p w14:paraId="26053AD4" w14:textId="77777777" w:rsidR="0055352B" w:rsidRPr="0055352B" w:rsidRDefault="0055352B" w:rsidP="0055352B">
            <w:pPr>
              <w:widowControl w:val="0"/>
              <w:autoSpaceDE w:val="0"/>
              <w:autoSpaceDN w:val="0"/>
              <w:adjustRightInd w:val="0"/>
              <w:rPr>
                <w:ins w:id="2396" w:author="Borja Gonzalez" w:date="2017-09-28T18:57:00Z"/>
                <w:rFonts w:ascii="Monaco" w:hAnsi="Monaco" w:cs="Monaco"/>
                <w:sz w:val="20"/>
                <w:szCs w:val="20"/>
                <w:lang w:val="en-US"/>
                <w:rPrChange w:id="2397" w:author="Borja Gonzalez" w:date="2017-09-28T18:58:00Z">
                  <w:rPr>
                    <w:ins w:id="2398" w:author="Borja Gonzalez" w:date="2017-09-28T18:57:00Z"/>
                    <w:rFonts w:ascii="Monaco" w:hAnsi="Monaco" w:cs="Monaco"/>
                    <w:sz w:val="32"/>
                    <w:szCs w:val="32"/>
                    <w:lang w:val="en-US"/>
                  </w:rPr>
                </w:rPrChange>
              </w:rPr>
            </w:pPr>
            <w:ins w:id="2399" w:author="Borja Gonzalez" w:date="2017-09-28T18:57:00Z">
              <w:r w:rsidRPr="0055352B">
                <w:rPr>
                  <w:rFonts w:ascii="Monaco" w:hAnsi="Monaco" w:cs="Monaco"/>
                  <w:sz w:val="20"/>
                  <w:szCs w:val="20"/>
                  <w:lang w:val="en-US"/>
                  <w:rPrChange w:id="2400" w:author="Borja Gonzalez" w:date="2017-09-28T18:58: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401" w:author="Borja Gonzalez" w:date="2017-09-28T18:58:00Z">
                    <w:rPr>
                      <w:rFonts w:ascii="Monaco" w:hAnsi="Monaco" w:cs="Monaco"/>
                      <w:b/>
                      <w:bCs/>
                      <w:color w:val="000000"/>
                      <w:sz w:val="32"/>
                      <w:szCs w:val="32"/>
                      <w:lang w:val="en-US"/>
                    </w:rPr>
                  </w:rPrChange>
                </w:rPr>
                <w:t>});</w:t>
              </w:r>
            </w:ins>
          </w:p>
          <w:p w14:paraId="31AE8C84" w14:textId="77777777" w:rsidR="0055352B" w:rsidRPr="0055352B" w:rsidRDefault="0055352B" w:rsidP="0055352B">
            <w:pPr>
              <w:widowControl w:val="0"/>
              <w:autoSpaceDE w:val="0"/>
              <w:autoSpaceDN w:val="0"/>
              <w:adjustRightInd w:val="0"/>
              <w:rPr>
                <w:ins w:id="2402" w:author="Borja Gonzalez" w:date="2017-09-28T18:57:00Z"/>
                <w:rFonts w:ascii="Monaco" w:hAnsi="Monaco" w:cs="Monaco"/>
                <w:sz w:val="20"/>
                <w:szCs w:val="20"/>
                <w:lang w:val="en-US"/>
                <w:rPrChange w:id="2403" w:author="Borja Gonzalez" w:date="2017-09-28T18:58:00Z">
                  <w:rPr>
                    <w:ins w:id="2404" w:author="Borja Gonzalez" w:date="2017-09-28T18:57:00Z"/>
                    <w:rFonts w:ascii="Monaco" w:hAnsi="Monaco" w:cs="Monaco"/>
                    <w:sz w:val="32"/>
                    <w:szCs w:val="32"/>
                    <w:lang w:val="en-US"/>
                  </w:rPr>
                </w:rPrChange>
              </w:rPr>
            </w:pPr>
          </w:p>
          <w:p w14:paraId="105171F5" w14:textId="77777777" w:rsidR="0055352B" w:rsidRPr="0055352B" w:rsidRDefault="0055352B" w:rsidP="0055352B">
            <w:pPr>
              <w:widowControl w:val="0"/>
              <w:autoSpaceDE w:val="0"/>
              <w:autoSpaceDN w:val="0"/>
              <w:adjustRightInd w:val="0"/>
              <w:rPr>
                <w:ins w:id="2405" w:author="Borja Gonzalez" w:date="2017-09-28T18:57:00Z"/>
                <w:rFonts w:ascii="Monaco" w:hAnsi="Monaco" w:cs="Monaco"/>
                <w:sz w:val="20"/>
                <w:szCs w:val="20"/>
                <w:lang w:val="en-US"/>
                <w:rPrChange w:id="2406" w:author="Borja Gonzalez" w:date="2017-09-28T18:58:00Z">
                  <w:rPr>
                    <w:ins w:id="2407" w:author="Borja Gonzalez" w:date="2017-09-28T18:57:00Z"/>
                    <w:rFonts w:ascii="Monaco" w:hAnsi="Monaco" w:cs="Monaco"/>
                    <w:sz w:val="32"/>
                    <w:szCs w:val="32"/>
                    <w:lang w:val="en-US"/>
                  </w:rPr>
                </w:rPrChange>
              </w:rPr>
            </w:pPr>
            <w:ins w:id="2408" w:author="Borja Gonzalez" w:date="2017-09-28T18:57:00Z">
              <w:r w:rsidRPr="0055352B">
                <w:rPr>
                  <w:rFonts w:ascii="Monaco" w:hAnsi="Monaco" w:cs="Monaco"/>
                  <w:sz w:val="20"/>
                  <w:szCs w:val="20"/>
                  <w:lang w:val="en-US"/>
                  <w:rPrChange w:id="2409" w:author="Borja Gonzalez" w:date="2017-09-28T18:58: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410" w:author="Borja Gonzalez" w:date="2017-09-28T18:58:00Z">
                    <w:rPr>
                      <w:rFonts w:ascii="Monaco" w:hAnsi="Monaco" w:cs="Monaco"/>
                      <w:b/>
                      <w:bCs/>
                      <w:color w:val="204A87"/>
                      <w:sz w:val="32"/>
                      <w:szCs w:val="32"/>
                      <w:lang w:val="en-US"/>
                    </w:rPr>
                  </w:rPrChange>
                </w:rPr>
                <w:t>var</w:t>
              </w:r>
              <w:r w:rsidRPr="0055352B">
                <w:rPr>
                  <w:rFonts w:ascii="Monaco" w:hAnsi="Monaco" w:cs="Monaco"/>
                  <w:sz w:val="20"/>
                  <w:szCs w:val="20"/>
                  <w:lang w:val="en-US"/>
                  <w:rPrChange w:id="2411"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12" w:author="Borja Gonzalez" w:date="2017-09-28T18:58:00Z">
                    <w:rPr>
                      <w:rFonts w:ascii="Monaco" w:hAnsi="Monaco" w:cs="Monaco"/>
                      <w:color w:val="000000"/>
                      <w:sz w:val="32"/>
                      <w:szCs w:val="32"/>
                      <w:lang w:val="en-US"/>
                    </w:rPr>
                  </w:rPrChange>
                </w:rPr>
                <w:t>data</w:t>
              </w:r>
              <w:r w:rsidRPr="0055352B">
                <w:rPr>
                  <w:rFonts w:ascii="Monaco" w:hAnsi="Monaco" w:cs="Monaco"/>
                  <w:sz w:val="20"/>
                  <w:szCs w:val="20"/>
                  <w:lang w:val="en-US"/>
                  <w:rPrChange w:id="2413" w:author="Borja Gonzalez" w:date="2017-09-28T18:58: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414"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415" w:author="Borja Gonzalez" w:date="2017-09-28T18:58: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416" w:author="Borja Gonzalez" w:date="2017-09-28T18:58:00Z">
                    <w:rPr>
                      <w:rFonts w:ascii="Monaco" w:hAnsi="Monaco" w:cs="Monaco"/>
                      <w:b/>
                      <w:bCs/>
                      <w:color w:val="000000"/>
                      <w:sz w:val="32"/>
                      <w:szCs w:val="32"/>
                      <w:lang w:val="en-US"/>
                    </w:rPr>
                  </w:rPrChange>
                </w:rPr>
                <w:t>{</w:t>
              </w:r>
            </w:ins>
          </w:p>
          <w:p w14:paraId="1F8D7ADB" w14:textId="77777777" w:rsidR="0055352B" w:rsidRPr="0055352B" w:rsidRDefault="0055352B" w:rsidP="0055352B">
            <w:pPr>
              <w:widowControl w:val="0"/>
              <w:autoSpaceDE w:val="0"/>
              <w:autoSpaceDN w:val="0"/>
              <w:adjustRightInd w:val="0"/>
              <w:rPr>
                <w:ins w:id="2417" w:author="Borja Gonzalez" w:date="2017-09-28T18:57:00Z"/>
                <w:rFonts w:ascii="Monaco" w:hAnsi="Monaco" w:cs="Monaco"/>
                <w:sz w:val="20"/>
                <w:szCs w:val="20"/>
                <w:lang w:val="en-US"/>
                <w:rPrChange w:id="2418" w:author="Borja Gonzalez" w:date="2017-09-28T18:58:00Z">
                  <w:rPr>
                    <w:ins w:id="2419" w:author="Borja Gonzalez" w:date="2017-09-28T18:57:00Z"/>
                    <w:rFonts w:ascii="Monaco" w:hAnsi="Monaco" w:cs="Monaco"/>
                    <w:sz w:val="32"/>
                    <w:szCs w:val="32"/>
                    <w:lang w:val="en-US"/>
                  </w:rPr>
                </w:rPrChange>
              </w:rPr>
            </w:pPr>
            <w:ins w:id="2420" w:author="Borja Gonzalez" w:date="2017-09-28T18:57:00Z">
              <w:r w:rsidRPr="0055352B">
                <w:rPr>
                  <w:rFonts w:ascii="Monaco" w:hAnsi="Monaco" w:cs="Monaco"/>
                  <w:sz w:val="20"/>
                  <w:szCs w:val="20"/>
                  <w:lang w:val="en-US"/>
                  <w:rPrChange w:id="2421" w:author="Borja Gonzalez" w:date="2017-09-28T18:58:00Z">
                    <w:rPr>
                      <w:rFonts w:ascii="Monaco" w:hAnsi="Monaco" w:cs="Monaco"/>
                      <w:sz w:val="32"/>
                      <w:szCs w:val="32"/>
                      <w:lang w:val="en-US"/>
                    </w:rPr>
                  </w:rPrChange>
                </w:rPr>
                <w:t xml:space="preserve">        </w:t>
              </w:r>
              <w:r w:rsidRPr="0055352B">
                <w:rPr>
                  <w:rFonts w:ascii="Monaco" w:hAnsi="Monaco" w:cs="Monaco"/>
                  <w:sz w:val="20"/>
                  <w:szCs w:val="20"/>
                  <w:lang w:val="en-US"/>
                  <w:rPrChange w:id="2422" w:author="Borja Gonzalez" w:date="2017-09-28T18:58:00Z">
                    <w:rPr>
                      <w:rFonts w:ascii="Monaco" w:hAnsi="Monaco" w:cs="Monaco"/>
                      <w:sz w:val="32"/>
                      <w:szCs w:val="32"/>
                      <w:lang w:val="en-US"/>
                    </w:rPr>
                  </w:rPrChange>
                </w:rPr>
                <w:tab/>
              </w:r>
              <w:r w:rsidRPr="0055352B">
                <w:rPr>
                  <w:rFonts w:ascii="Monaco" w:hAnsi="Monaco" w:cs="Monaco"/>
                  <w:color w:val="000000"/>
                  <w:sz w:val="20"/>
                  <w:szCs w:val="20"/>
                  <w:lang w:val="en-US"/>
                  <w:rPrChange w:id="2423" w:author="Borja Gonzalez" w:date="2017-09-28T18:58:00Z">
                    <w:rPr>
                      <w:rFonts w:ascii="Monaco" w:hAnsi="Monaco" w:cs="Monaco"/>
                      <w:color w:val="000000"/>
                      <w:sz w:val="32"/>
                      <w:szCs w:val="32"/>
                      <w:lang w:val="en-US"/>
                    </w:rPr>
                  </w:rPrChange>
                </w:rPr>
                <w:t>operacion</w:t>
              </w:r>
              <w:r w:rsidRPr="0055352B">
                <w:rPr>
                  <w:rFonts w:ascii="Monaco" w:hAnsi="Monaco" w:cs="Monaco"/>
                  <w:b/>
                  <w:bCs/>
                  <w:color w:val="CE5C00"/>
                  <w:sz w:val="20"/>
                  <w:szCs w:val="20"/>
                  <w:lang w:val="en-US"/>
                  <w:rPrChange w:id="2424"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425" w:author="Borja Gonzalez" w:date="2017-09-28T18:58:00Z">
                    <w:rPr>
                      <w:rFonts w:ascii="Monaco" w:hAnsi="Monaco" w:cs="Monaco"/>
                      <w:sz w:val="32"/>
                      <w:szCs w:val="32"/>
                      <w:lang w:val="en-US"/>
                    </w:rPr>
                  </w:rPrChange>
                </w:rPr>
                <w:t xml:space="preserve"> </w:t>
              </w:r>
              <w:r w:rsidRPr="0055352B">
                <w:rPr>
                  <w:rFonts w:ascii="Monaco" w:hAnsi="Monaco" w:cs="Monaco"/>
                  <w:color w:val="4E9A06"/>
                  <w:sz w:val="20"/>
                  <w:szCs w:val="20"/>
                  <w:lang w:val="en-US"/>
                  <w:rPrChange w:id="2426" w:author="Borja Gonzalez" w:date="2017-09-28T18:58:00Z">
                    <w:rPr>
                      <w:rFonts w:ascii="Monaco" w:hAnsi="Monaco" w:cs="Monaco"/>
                      <w:color w:val="4E9A06"/>
                      <w:sz w:val="32"/>
                      <w:szCs w:val="32"/>
                      <w:lang w:val="en-US"/>
                    </w:rPr>
                  </w:rPrChange>
                </w:rPr>
                <w:t>"Añadir paciente"</w:t>
              </w:r>
              <w:r w:rsidRPr="0055352B">
                <w:rPr>
                  <w:rFonts w:ascii="Monaco" w:hAnsi="Monaco" w:cs="Monaco"/>
                  <w:b/>
                  <w:bCs/>
                  <w:color w:val="000000"/>
                  <w:sz w:val="20"/>
                  <w:szCs w:val="20"/>
                  <w:lang w:val="en-US"/>
                  <w:rPrChange w:id="2427"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428" w:author="Borja Gonzalez" w:date="2017-09-28T18:58:00Z">
                    <w:rPr>
                      <w:rFonts w:ascii="Monaco" w:hAnsi="Monaco" w:cs="Monaco"/>
                      <w:sz w:val="32"/>
                      <w:szCs w:val="32"/>
                      <w:lang w:val="en-US"/>
                    </w:rPr>
                  </w:rPrChange>
                </w:rPr>
                <w:t xml:space="preserve">  </w:t>
              </w:r>
            </w:ins>
          </w:p>
          <w:p w14:paraId="11AED58A" w14:textId="77777777" w:rsidR="0055352B" w:rsidRPr="0055352B" w:rsidRDefault="0055352B" w:rsidP="0055352B">
            <w:pPr>
              <w:widowControl w:val="0"/>
              <w:autoSpaceDE w:val="0"/>
              <w:autoSpaceDN w:val="0"/>
              <w:adjustRightInd w:val="0"/>
              <w:rPr>
                <w:ins w:id="2429" w:author="Borja Gonzalez" w:date="2017-09-28T18:57:00Z"/>
                <w:rFonts w:ascii="Monaco" w:hAnsi="Monaco" w:cs="Monaco"/>
                <w:sz w:val="20"/>
                <w:szCs w:val="20"/>
                <w:lang w:val="en-US"/>
                <w:rPrChange w:id="2430" w:author="Borja Gonzalez" w:date="2017-09-28T18:58:00Z">
                  <w:rPr>
                    <w:ins w:id="2431" w:author="Borja Gonzalez" w:date="2017-09-28T18:57:00Z"/>
                    <w:rFonts w:ascii="Monaco" w:hAnsi="Monaco" w:cs="Monaco"/>
                    <w:sz w:val="32"/>
                    <w:szCs w:val="32"/>
                    <w:lang w:val="en-US"/>
                  </w:rPr>
                </w:rPrChange>
              </w:rPr>
            </w:pPr>
            <w:ins w:id="2432" w:author="Borja Gonzalez" w:date="2017-09-28T18:57:00Z">
              <w:r w:rsidRPr="0055352B">
                <w:rPr>
                  <w:rFonts w:ascii="Monaco" w:hAnsi="Monaco" w:cs="Monaco"/>
                  <w:sz w:val="20"/>
                  <w:szCs w:val="20"/>
                  <w:lang w:val="en-US"/>
                  <w:rPrChange w:id="2433"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34" w:author="Borja Gonzalez" w:date="2017-09-28T18:58:00Z">
                    <w:rPr>
                      <w:rFonts w:ascii="Monaco" w:hAnsi="Monaco" w:cs="Monaco"/>
                      <w:color w:val="000000"/>
                      <w:sz w:val="32"/>
                      <w:szCs w:val="32"/>
                      <w:lang w:val="en-US"/>
                    </w:rPr>
                  </w:rPrChange>
                </w:rPr>
                <w:t>n</w:t>
              </w:r>
              <w:r w:rsidRPr="0055352B">
                <w:rPr>
                  <w:rFonts w:ascii="Monaco" w:hAnsi="Monaco" w:cs="Monaco"/>
                  <w:b/>
                  <w:bCs/>
                  <w:color w:val="CE5C00"/>
                  <w:sz w:val="20"/>
                  <w:szCs w:val="20"/>
                  <w:lang w:val="en-US"/>
                  <w:rPrChange w:id="2435"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436"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37" w:author="Borja Gonzalez" w:date="2017-09-28T18:58:00Z">
                    <w:rPr>
                      <w:rFonts w:ascii="Monaco" w:hAnsi="Monaco" w:cs="Monaco"/>
                      <w:color w:val="000000"/>
                      <w:sz w:val="32"/>
                      <w:szCs w:val="32"/>
                      <w:lang w:val="en-US"/>
                    </w:rPr>
                  </w:rPrChange>
                </w:rPr>
                <w:t>nombre</w:t>
              </w:r>
              <w:r w:rsidRPr="0055352B">
                <w:rPr>
                  <w:rFonts w:ascii="Monaco" w:hAnsi="Monaco" w:cs="Monaco"/>
                  <w:b/>
                  <w:bCs/>
                  <w:color w:val="000000"/>
                  <w:sz w:val="20"/>
                  <w:szCs w:val="20"/>
                  <w:lang w:val="en-US"/>
                  <w:rPrChange w:id="2438"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439" w:author="Borja Gonzalez" w:date="2017-09-28T18:58:00Z">
                    <w:rPr>
                      <w:rFonts w:ascii="Monaco" w:hAnsi="Monaco" w:cs="Monaco"/>
                      <w:sz w:val="32"/>
                      <w:szCs w:val="32"/>
                      <w:lang w:val="en-US"/>
                    </w:rPr>
                  </w:rPrChange>
                </w:rPr>
                <w:t xml:space="preserve"> </w:t>
              </w:r>
            </w:ins>
          </w:p>
          <w:p w14:paraId="7B42C886" w14:textId="77777777" w:rsidR="0055352B" w:rsidRPr="0055352B" w:rsidRDefault="0055352B" w:rsidP="0055352B">
            <w:pPr>
              <w:widowControl w:val="0"/>
              <w:autoSpaceDE w:val="0"/>
              <w:autoSpaceDN w:val="0"/>
              <w:adjustRightInd w:val="0"/>
              <w:rPr>
                <w:ins w:id="2440" w:author="Borja Gonzalez" w:date="2017-09-28T18:57:00Z"/>
                <w:rFonts w:ascii="Monaco" w:hAnsi="Monaco" w:cs="Monaco"/>
                <w:sz w:val="20"/>
                <w:szCs w:val="20"/>
                <w:lang w:val="en-US"/>
                <w:rPrChange w:id="2441" w:author="Borja Gonzalez" w:date="2017-09-28T18:58:00Z">
                  <w:rPr>
                    <w:ins w:id="2442" w:author="Borja Gonzalez" w:date="2017-09-28T18:57:00Z"/>
                    <w:rFonts w:ascii="Monaco" w:hAnsi="Monaco" w:cs="Monaco"/>
                    <w:sz w:val="32"/>
                    <w:szCs w:val="32"/>
                    <w:lang w:val="en-US"/>
                  </w:rPr>
                </w:rPrChange>
              </w:rPr>
            </w:pPr>
            <w:ins w:id="2443" w:author="Borja Gonzalez" w:date="2017-09-28T18:57:00Z">
              <w:r w:rsidRPr="0055352B">
                <w:rPr>
                  <w:rFonts w:ascii="Monaco" w:hAnsi="Monaco" w:cs="Monaco"/>
                  <w:sz w:val="20"/>
                  <w:szCs w:val="20"/>
                  <w:lang w:val="en-US"/>
                  <w:rPrChange w:id="2444"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45" w:author="Borja Gonzalez" w:date="2017-09-28T18:58:00Z">
                    <w:rPr>
                      <w:rFonts w:ascii="Monaco" w:hAnsi="Monaco" w:cs="Monaco"/>
                      <w:color w:val="000000"/>
                      <w:sz w:val="32"/>
                      <w:szCs w:val="32"/>
                      <w:lang w:val="en-US"/>
                    </w:rPr>
                  </w:rPrChange>
                </w:rPr>
                <w:t>a</w:t>
              </w:r>
              <w:r w:rsidRPr="0055352B">
                <w:rPr>
                  <w:rFonts w:ascii="Monaco" w:hAnsi="Monaco" w:cs="Monaco"/>
                  <w:b/>
                  <w:bCs/>
                  <w:color w:val="CE5C00"/>
                  <w:sz w:val="20"/>
                  <w:szCs w:val="20"/>
                  <w:lang w:val="en-US"/>
                  <w:rPrChange w:id="2446"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447"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48" w:author="Borja Gonzalez" w:date="2017-09-28T18:58:00Z">
                    <w:rPr>
                      <w:rFonts w:ascii="Monaco" w:hAnsi="Monaco" w:cs="Monaco"/>
                      <w:color w:val="000000"/>
                      <w:sz w:val="32"/>
                      <w:szCs w:val="32"/>
                      <w:lang w:val="en-US"/>
                    </w:rPr>
                  </w:rPrChange>
                </w:rPr>
                <w:t>apellido</w:t>
              </w:r>
              <w:r w:rsidRPr="0055352B">
                <w:rPr>
                  <w:rFonts w:ascii="Monaco" w:hAnsi="Monaco" w:cs="Monaco"/>
                  <w:b/>
                  <w:bCs/>
                  <w:color w:val="000000"/>
                  <w:sz w:val="20"/>
                  <w:szCs w:val="20"/>
                  <w:lang w:val="en-US"/>
                  <w:rPrChange w:id="2449" w:author="Borja Gonzalez" w:date="2017-09-28T18:58:00Z">
                    <w:rPr>
                      <w:rFonts w:ascii="Monaco" w:hAnsi="Monaco" w:cs="Monaco"/>
                      <w:b/>
                      <w:bCs/>
                      <w:color w:val="000000"/>
                      <w:sz w:val="32"/>
                      <w:szCs w:val="32"/>
                      <w:lang w:val="en-US"/>
                    </w:rPr>
                  </w:rPrChange>
                </w:rPr>
                <w:t>,</w:t>
              </w:r>
            </w:ins>
          </w:p>
          <w:p w14:paraId="4C13C220" w14:textId="77777777" w:rsidR="0055352B" w:rsidRPr="0055352B" w:rsidRDefault="0055352B" w:rsidP="0055352B">
            <w:pPr>
              <w:widowControl w:val="0"/>
              <w:autoSpaceDE w:val="0"/>
              <w:autoSpaceDN w:val="0"/>
              <w:adjustRightInd w:val="0"/>
              <w:rPr>
                <w:ins w:id="2450" w:author="Borja Gonzalez" w:date="2017-09-28T18:57:00Z"/>
                <w:rFonts w:ascii="Monaco" w:hAnsi="Monaco" w:cs="Monaco"/>
                <w:sz w:val="20"/>
                <w:szCs w:val="20"/>
                <w:lang w:val="en-US"/>
                <w:rPrChange w:id="2451" w:author="Borja Gonzalez" w:date="2017-09-28T18:58:00Z">
                  <w:rPr>
                    <w:ins w:id="2452" w:author="Borja Gonzalez" w:date="2017-09-28T18:57:00Z"/>
                    <w:rFonts w:ascii="Monaco" w:hAnsi="Monaco" w:cs="Monaco"/>
                    <w:sz w:val="32"/>
                    <w:szCs w:val="32"/>
                    <w:lang w:val="en-US"/>
                  </w:rPr>
                </w:rPrChange>
              </w:rPr>
            </w:pPr>
            <w:ins w:id="2453" w:author="Borja Gonzalez" w:date="2017-09-28T18:57:00Z">
              <w:r w:rsidRPr="0055352B">
                <w:rPr>
                  <w:rFonts w:ascii="Monaco" w:hAnsi="Monaco" w:cs="Monaco"/>
                  <w:sz w:val="20"/>
                  <w:szCs w:val="20"/>
                  <w:lang w:val="en-US"/>
                  <w:rPrChange w:id="2454"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55" w:author="Borja Gonzalez" w:date="2017-09-28T18:58:00Z">
                    <w:rPr>
                      <w:rFonts w:ascii="Monaco" w:hAnsi="Monaco" w:cs="Monaco"/>
                      <w:color w:val="000000"/>
                      <w:sz w:val="32"/>
                      <w:szCs w:val="32"/>
                      <w:lang w:val="en-US"/>
                    </w:rPr>
                  </w:rPrChange>
                </w:rPr>
                <w:t>s</w:t>
              </w:r>
              <w:r w:rsidRPr="0055352B">
                <w:rPr>
                  <w:rFonts w:ascii="Monaco" w:hAnsi="Monaco" w:cs="Monaco"/>
                  <w:b/>
                  <w:bCs/>
                  <w:color w:val="CE5C00"/>
                  <w:sz w:val="20"/>
                  <w:szCs w:val="20"/>
                  <w:lang w:val="en-US"/>
                  <w:rPrChange w:id="2456"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457"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58" w:author="Borja Gonzalez" w:date="2017-09-28T18:58:00Z">
                    <w:rPr>
                      <w:rFonts w:ascii="Monaco" w:hAnsi="Monaco" w:cs="Monaco"/>
                      <w:color w:val="000000"/>
                      <w:sz w:val="32"/>
                      <w:szCs w:val="32"/>
                      <w:lang w:val="en-US"/>
                    </w:rPr>
                  </w:rPrChange>
                </w:rPr>
                <w:t>sexo</w:t>
              </w:r>
              <w:r w:rsidRPr="0055352B">
                <w:rPr>
                  <w:rFonts w:ascii="Monaco" w:hAnsi="Monaco" w:cs="Monaco"/>
                  <w:sz w:val="20"/>
                  <w:szCs w:val="20"/>
                  <w:lang w:val="en-US"/>
                  <w:rPrChange w:id="2459" w:author="Borja Gonzalez" w:date="2017-09-28T18:58:00Z">
                    <w:rPr>
                      <w:rFonts w:ascii="Monaco" w:hAnsi="Monaco" w:cs="Monaco"/>
                      <w:sz w:val="32"/>
                      <w:szCs w:val="32"/>
                      <w:lang w:val="en-US"/>
                    </w:rPr>
                  </w:rPrChange>
                </w:rPr>
                <w:t xml:space="preserve">               </w:t>
              </w:r>
            </w:ins>
          </w:p>
          <w:p w14:paraId="2D0B32CC" w14:textId="77777777" w:rsidR="0055352B" w:rsidRPr="0055352B" w:rsidRDefault="0055352B" w:rsidP="0055352B">
            <w:pPr>
              <w:widowControl w:val="0"/>
              <w:autoSpaceDE w:val="0"/>
              <w:autoSpaceDN w:val="0"/>
              <w:adjustRightInd w:val="0"/>
              <w:rPr>
                <w:ins w:id="2460" w:author="Borja Gonzalez" w:date="2017-09-28T18:57:00Z"/>
                <w:rFonts w:ascii="Monaco" w:hAnsi="Monaco" w:cs="Monaco"/>
                <w:sz w:val="20"/>
                <w:szCs w:val="20"/>
                <w:lang w:val="en-US"/>
                <w:rPrChange w:id="2461" w:author="Borja Gonzalez" w:date="2017-09-28T18:58:00Z">
                  <w:rPr>
                    <w:ins w:id="2462" w:author="Borja Gonzalez" w:date="2017-09-28T18:57:00Z"/>
                    <w:rFonts w:ascii="Monaco" w:hAnsi="Monaco" w:cs="Monaco"/>
                    <w:sz w:val="32"/>
                    <w:szCs w:val="32"/>
                    <w:lang w:val="en-US"/>
                  </w:rPr>
                </w:rPrChange>
              </w:rPr>
            </w:pPr>
            <w:ins w:id="2463" w:author="Borja Gonzalez" w:date="2017-09-28T18:57:00Z">
              <w:r w:rsidRPr="0055352B">
                <w:rPr>
                  <w:rFonts w:ascii="Monaco" w:hAnsi="Monaco" w:cs="Monaco"/>
                  <w:sz w:val="20"/>
                  <w:szCs w:val="20"/>
                  <w:lang w:val="en-US"/>
                  <w:rPrChange w:id="2464" w:author="Borja Gonzalez" w:date="2017-09-28T18:58: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465" w:author="Borja Gonzalez" w:date="2017-09-28T18:58:00Z">
                    <w:rPr>
                      <w:rFonts w:ascii="Monaco" w:hAnsi="Monaco" w:cs="Monaco"/>
                      <w:b/>
                      <w:bCs/>
                      <w:color w:val="000000"/>
                      <w:sz w:val="32"/>
                      <w:szCs w:val="32"/>
                      <w:lang w:val="en-US"/>
                    </w:rPr>
                  </w:rPrChange>
                </w:rPr>
                <w:t>}</w:t>
              </w:r>
            </w:ins>
          </w:p>
          <w:p w14:paraId="21A8888A" w14:textId="77777777" w:rsidR="0055352B" w:rsidRPr="0055352B" w:rsidRDefault="0055352B" w:rsidP="0055352B">
            <w:pPr>
              <w:widowControl w:val="0"/>
              <w:autoSpaceDE w:val="0"/>
              <w:autoSpaceDN w:val="0"/>
              <w:adjustRightInd w:val="0"/>
              <w:rPr>
                <w:ins w:id="2466" w:author="Borja Gonzalez" w:date="2017-09-28T18:57:00Z"/>
                <w:rFonts w:ascii="Monaco" w:hAnsi="Monaco" w:cs="Monaco"/>
                <w:sz w:val="20"/>
                <w:szCs w:val="20"/>
                <w:lang w:val="en-US"/>
                <w:rPrChange w:id="2467" w:author="Borja Gonzalez" w:date="2017-09-28T18:58:00Z">
                  <w:rPr>
                    <w:ins w:id="2468" w:author="Borja Gonzalez" w:date="2017-09-28T18:57:00Z"/>
                    <w:rFonts w:ascii="Monaco" w:hAnsi="Monaco" w:cs="Monaco"/>
                    <w:sz w:val="32"/>
                    <w:szCs w:val="32"/>
                    <w:lang w:val="en-US"/>
                  </w:rPr>
                </w:rPrChange>
              </w:rPr>
            </w:pPr>
            <w:ins w:id="2469" w:author="Borja Gonzalez" w:date="2017-09-28T18:57:00Z">
              <w:r w:rsidRPr="0055352B">
                <w:rPr>
                  <w:rFonts w:ascii="Monaco" w:hAnsi="Monaco" w:cs="Monaco"/>
                  <w:sz w:val="20"/>
                  <w:szCs w:val="20"/>
                  <w:lang w:val="en-US"/>
                  <w:rPrChange w:id="2470"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71" w:author="Borja Gonzalez" w:date="2017-09-28T18:58:00Z">
                    <w:rPr>
                      <w:rFonts w:ascii="Monaco" w:hAnsi="Monaco" w:cs="Monaco"/>
                      <w:color w:val="000000"/>
                      <w:sz w:val="32"/>
                      <w:szCs w:val="32"/>
                      <w:lang w:val="en-US"/>
                    </w:rPr>
                  </w:rPrChange>
                </w:rPr>
                <w:t>socket</w:t>
              </w:r>
              <w:r w:rsidRPr="0055352B">
                <w:rPr>
                  <w:rFonts w:ascii="Monaco" w:hAnsi="Monaco" w:cs="Monaco"/>
                  <w:b/>
                  <w:bCs/>
                  <w:color w:val="000000"/>
                  <w:sz w:val="20"/>
                  <w:szCs w:val="20"/>
                  <w:lang w:val="en-US"/>
                  <w:rPrChange w:id="2472"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73" w:author="Borja Gonzalez" w:date="2017-09-28T18:58:00Z">
                    <w:rPr>
                      <w:rFonts w:ascii="Monaco" w:hAnsi="Monaco" w:cs="Monaco"/>
                      <w:color w:val="000000"/>
                      <w:sz w:val="32"/>
                      <w:szCs w:val="32"/>
                      <w:lang w:val="en-US"/>
                    </w:rPr>
                  </w:rPrChange>
                </w:rPr>
                <w:t>send</w:t>
              </w:r>
              <w:r w:rsidRPr="0055352B">
                <w:rPr>
                  <w:rFonts w:ascii="Monaco" w:hAnsi="Monaco" w:cs="Monaco"/>
                  <w:b/>
                  <w:bCs/>
                  <w:color w:val="000000"/>
                  <w:sz w:val="20"/>
                  <w:szCs w:val="20"/>
                  <w:lang w:val="en-US"/>
                  <w:rPrChange w:id="2474"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75" w:author="Borja Gonzalez" w:date="2017-09-28T18:58:00Z">
                    <w:rPr>
                      <w:rFonts w:ascii="Monaco" w:hAnsi="Monaco" w:cs="Monaco"/>
                      <w:color w:val="000000"/>
                      <w:sz w:val="32"/>
                      <w:szCs w:val="32"/>
                      <w:lang w:val="en-US"/>
                    </w:rPr>
                  </w:rPrChange>
                </w:rPr>
                <w:t>JSON</w:t>
              </w:r>
              <w:r w:rsidRPr="0055352B">
                <w:rPr>
                  <w:rFonts w:ascii="Monaco" w:hAnsi="Monaco" w:cs="Monaco"/>
                  <w:b/>
                  <w:bCs/>
                  <w:color w:val="000000"/>
                  <w:sz w:val="20"/>
                  <w:szCs w:val="20"/>
                  <w:lang w:val="en-US"/>
                  <w:rPrChange w:id="2476"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77" w:author="Borja Gonzalez" w:date="2017-09-28T18:58:00Z">
                    <w:rPr>
                      <w:rFonts w:ascii="Monaco" w:hAnsi="Monaco" w:cs="Monaco"/>
                      <w:color w:val="000000"/>
                      <w:sz w:val="32"/>
                      <w:szCs w:val="32"/>
                      <w:lang w:val="en-US"/>
                    </w:rPr>
                  </w:rPrChange>
                </w:rPr>
                <w:t>stringify</w:t>
              </w:r>
              <w:r w:rsidRPr="0055352B">
                <w:rPr>
                  <w:rFonts w:ascii="Monaco" w:hAnsi="Monaco" w:cs="Monaco"/>
                  <w:b/>
                  <w:bCs/>
                  <w:color w:val="000000"/>
                  <w:sz w:val="20"/>
                  <w:szCs w:val="20"/>
                  <w:lang w:val="en-US"/>
                  <w:rPrChange w:id="2478"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79" w:author="Borja Gonzalez" w:date="2017-09-28T18:58:00Z">
                    <w:rPr>
                      <w:rFonts w:ascii="Monaco" w:hAnsi="Monaco" w:cs="Monaco"/>
                      <w:color w:val="000000"/>
                      <w:sz w:val="32"/>
                      <w:szCs w:val="32"/>
                      <w:lang w:val="en-US"/>
                    </w:rPr>
                  </w:rPrChange>
                </w:rPr>
                <w:t>data</w:t>
              </w:r>
              <w:r w:rsidRPr="0055352B">
                <w:rPr>
                  <w:rFonts w:ascii="Monaco" w:hAnsi="Monaco" w:cs="Monaco"/>
                  <w:b/>
                  <w:bCs/>
                  <w:color w:val="000000"/>
                  <w:sz w:val="20"/>
                  <w:szCs w:val="20"/>
                  <w:lang w:val="en-US"/>
                  <w:rPrChange w:id="2480" w:author="Borja Gonzalez" w:date="2017-09-28T18:58:00Z">
                    <w:rPr>
                      <w:rFonts w:ascii="Monaco" w:hAnsi="Monaco" w:cs="Monaco"/>
                      <w:b/>
                      <w:bCs/>
                      <w:color w:val="000000"/>
                      <w:sz w:val="32"/>
                      <w:szCs w:val="32"/>
                      <w:lang w:val="en-US"/>
                    </w:rPr>
                  </w:rPrChange>
                </w:rPr>
                <w:t>));</w:t>
              </w:r>
            </w:ins>
          </w:p>
          <w:p w14:paraId="598AD419" w14:textId="77777777" w:rsidR="0055352B" w:rsidRPr="0055352B" w:rsidRDefault="0055352B" w:rsidP="0055352B">
            <w:pPr>
              <w:widowControl w:val="0"/>
              <w:autoSpaceDE w:val="0"/>
              <w:autoSpaceDN w:val="0"/>
              <w:adjustRightInd w:val="0"/>
              <w:rPr>
                <w:ins w:id="2481" w:author="Borja Gonzalez" w:date="2017-09-28T18:57:00Z"/>
                <w:rFonts w:ascii="Monaco" w:hAnsi="Monaco" w:cs="Monaco"/>
                <w:sz w:val="20"/>
                <w:szCs w:val="20"/>
                <w:lang w:val="en-US"/>
                <w:rPrChange w:id="2482" w:author="Borja Gonzalez" w:date="2017-09-28T18:58:00Z">
                  <w:rPr>
                    <w:ins w:id="2483" w:author="Borja Gonzalez" w:date="2017-09-28T18:57:00Z"/>
                    <w:rFonts w:ascii="Monaco" w:hAnsi="Monaco" w:cs="Monaco"/>
                    <w:sz w:val="32"/>
                    <w:szCs w:val="32"/>
                    <w:lang w:val="en-US"/>
                  </w:rPr>
                </w:rPrChange>
              </w:rPr>
            </w:pPr>
            <w:ins w:id="2484" w:author="Borja Gonzalez" w:date="2017-09-28T18:57:00Z">
              <w:r w:rsidRPr="0055352B">
                <w:rPr>
                  <w:rFonts w:ascii="Monaco" w:hAnsi="Monaco" w:cs="Monaco"/>
                  <w:sz w:val="20"/>
                  <w:szCs w:val="20"/>
                  <w:lang w:val="en-US"/>
                  <w:rPrChange w:id="2485"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86" w:author="Borja Gonzalez" w:date="2017-09-28T18:58: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487"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88" w:author="Borja Gonzalez" w:date="2017-09-28T18:58: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489"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490" w:author="Borja Gonzalez" w:date="2017-09-28T18:58:00Z">
                    <w:rPr>
                      <w:rFonts w:ascii="Monaco" w:hAnsi="Monaco" w:cs="Monaco"/>
                      <w:color w:val="4E9A06"/>
                      <w:sz w:val="32"/>
                      <w:szCs w:val="32"/>
                      <w:lang w:val="en-US"/>
                    </w:rPr>
                  </w:rPrChange>
                </w:rPr>
                <w:t>"Solicitud para añadir paciente: ("</w:t>
              </w:r>
              <w:r w:rsidRPr="0055352B">
                <w:rPr>
                  <w:rFonts w:ascii="Monaco" w:hAnsi="Monaco" w:cs="Monaco"/>
                  <w:b/>
                  <w:bCs/>
                  <w:color w:val="CE5C00"/>
                  <w:sz w:val="20"/>
                  <w:szCs w:val="20"/>
                  <w:lang w:val="en-US"/>
                  <w:rPrChange w:id="2491" w:author="Borja Gonzalez" w:date="2017-09-28T18:58: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492" w:author="Borja Gonzalez" w:date="2017-09-28T18:58:00Z">
                    <w:rPr>
                      <w:rFonts w:ascii="Monaco" w:hAnsi="Monaco" w:cs="Monaco"/>
                      <w:color w:val="000000"/>
                      <w:sz w:val="32"/>
                      <w:szCs w:val="32"/>
                      <w:lang w:val="en-US"/>
                    </w:rPr>
                  </w:rPrChange>
                </w:rPr>
                <w:t>data</w:t>
              </w:r>
              <w:r w:rsidRPr="0055352B">
                <w:rPr>
                  <w:rFonts w:ascii="Monaco" w:hAnsi="Monaco" w:cs="Monaco"/>
                  <w:b/>
                  <w:bCs/>
                  <w:color w:val="000000"/>
                  <w:sz w:val="20"/>
                  <w:szCs w:val="20"/>
                  <w:lang w:val="en-US"/>
                  <w:rPrChange w:id="2493"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94" w:author="Borja Gonzalez" w:date="2017-09-28T18:58:00Z">
                    <w:rPr>
                      <w:rFonts w:ascii="Monaco" w:hAnsi="Monaco" w:cs="Monaco"/>
                      <w:color w:val="000000"/>
                      <w:sz w:val="32"/>
                      <w:szCs w:val="32"/>
                      <w:lang w:val="en-US"/>
                    </w:rPr>
                  </w:rPrChange>
                </w:rPr>
                <w:t>n</w:t>
              </w:r>
              <w:r w:rsidRPr="0055352B">
                <w:rPr>
                  <w:rFonts w:ascii="Monaco" w:hAnsi="Monaco" w:cs="Monaco"/>
                  <w:b/>
                  <w:bCs/>
                  <w:color w:val="CE5C00"/>
                  <w:sz w:val="20"/>
                  <w:szCs w:val="20"/>
                  <w:lang w:val="en-US"/>
                  <w:rPrChange w:id="2495" w:author="Borja Gonzalez" w:date="2017-09-28T18:58: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496" w:author="Borja Gonzalez" w:date="2017-09-28T18:58:00Z">
                    <w:rPr>
                      <w:rFonts w:ascii="Monaco" w:hAnsi="Monaco" w:cs="Monaco"/>
                      <w:color w:val="4E9A06"/>
                      <w:sz w:val="32"/>
                      <w:szCs w:val="32"/>
                      <w:lang w:val="en-US"/>
                    </w:rPr>
                  </w:rPrChange>
                </w:rPr>
                <w:t>" "</w:t>
              </w:r>
              <w:r w:rsidRPr="0055352B">
                <w:rPr>
                  <w:rFonts w:ascii="Monaco" w:hAnsi="Monaco" w:cs="Monaco"/>
                  <w:b/>
                  <w:bCs/>
                  <w:color w:val="CE5C00"/>
                  <w:sz w:val="20"/>
                  <w:szCs w:val="20"/>
                  <w:lang w:val="en-US"/>
                  <w:rPrChange w:id="2497" w:author="Borja Gonzalez" w:date="2017-09-28T18:58: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498" w:author="Borja Gonzalez" w:date="2017-09-28T18:58:00Z">
                    <w:rPr>
                      <w:rFonts w:ascii="Monaco" w:hAnsi="Monaco" w:cs="Monaco"/>
                      <w:color w:val="000000"/>
                      <w:sz w:val="32"/>
                      <w:szCs w:val="32"/>
                      <w:lang w:val="en-US"/>
                    </w:rPr>
                  </w:rPrChange>
                </w:rPr>
                <w:t>data</w:t>
              </w:r>
              <w:r w:rsidRPr="0055352B">
                <w:rPr>
                  <w:rFonts w:ascii="Monaco" w:hAnsi="Monaco" w:cs="Monaco"/>
                  <w:b/>
                  <w:bCs/>
                  <w:color w:val="000000"/>
                  <w:sz w:val="20"/>
                  <w:szCs w:val="20"/>
                  <w:lang w:val="en-US"/>
                  <w:rPrChange w:id="2499"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00" w:author="Borja Gonzalez" w:date="2017-09-28T18:58:00Z">
                    <w:rPr>
                      <w:rFonts w:ascii="Monaco" w:hAnsi="Monaco" w:cs="Monaco"/>
                      <w:color w:val="000000"/>
                      <w:sz w:val="32"/>
                      <w:szCs w:val="32"/>
                      <w:lang w:val="en-US"/>
                    </w:rPr>
                  </w:rPrChange>
                </w:rPr>
                <w:t>a</w:t>
              </w:r>
              <w:r w:rsidRPr="0055352B">
                <w:rPr>
                  <w:rFonts w:ascii="Monaco" w:hAnsi="Monaco" w:cs="Monaco"/>
                  <w:b/>
                  <w:bCs/>
                  <w:color w:val="CE5C00"/>
                  <w:sz w:val="20"/>
                  <w:szCs w:val="20"/>
                  <w:lang w:val="en-US"/>
                  <w:rPrChange w:id="2501" w:author="Borja Gonzalez" w:date="2017-09-28T18:58: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502" w:author="Borja Gonzalez" w:date="2017-09-28T18:58:00Z">
                    <w:rPr>
                      <w:rFonts w:ascii="Monaco" w:hAnsi="Monaco" w:cs="Monaco"/>
                      <w:color w:val="4E9A06"/>
                      <w:sz w:val="32"/>
                      <w:szCs w:val="32"/>
                      <w:lang w:val="en-US"/>
                    </w:rPr>
                  </w:rPrChange>
                </w:rPr>
                <w:t>") enviada"</w:t>
              </w:r>
              <w:r w:rsidRPr="0055352B">
                <w:rPr>
                  <w:rFonts w:ascii="Monaco" w:hAnsi="Monaco" w:cs="Monaco"/>
                  <w:b/>
                  <w:bCs/>
                  <w:color w:val="000000"/>
                  <w:sz w:val="20"/>
                  <w:szCs w:val="20"/>
                  <w:lang w:val="en-US"/>
                  <w:rPrChange w:id="2503" w:author="Borja Gonzalez" w:date="2017-09-28T18:58:00Z">
                    <w:rPr>
                      <w:rFonts w:ascii="Monaco" w:hAnsi="Monaco" w:cs="Monaco"/>
                      <w:b/>
                      <w:bCs/>
                      <w:color w:val="000000"/>
                      <w:sz w:val="32"/>
                      <w:szCs w:val="32"/>
                      <w:lang w:val="en-US"/>
                    </w:rPr>
                  </w:rPrChange>
                </w:rPr>
                <w:t>);</w:t>
              </w:r>
            </w:ins>
          </w:p>
          <w:p w14:paraId="3DF7A53D" w14:textId="77777777" w:rsidR="0055352B" w:rsidRPr="0055352B" w:rsidRDefault="0055352B" w:rsidP="0055352B">
            <w:pPr>
              <w:widowControl w:val="0"/>
              <w:autoSpaceDE w:val="0"/>
              <w:autoSpaceDN w:val="0"/>
              <w:adjustRightInd w:val="0"/>
              <w:rPr>
                <w:ins w:id="2504" w:author="Borja Gonzalez" w:date="2017-09-28T18:57:00Z"/>
                <w:rFonts w:ascii="Monaco" w:hAnsi="Monaco" w:cs="Monaco"/>
                <w:sz w:val="20"/>
                <w:szCs w:val="20"/>
                <w:lang w:val="en-US"/>
                <w:rPrChange w:id="2505" w:author="Borja Gonzalez" w:date="2017-09-28T18:58:00Z">
                  <w:rPr>
                    <w:ins w:id="2506" w:author="Borja Gonzalez" w:date="2017-09-28T18:57:00Z"/>
                    <w:rFonts w:ascii="Monaco" w:hAnsi="Monaco" w:cs="Monaco"/>
                    <w:sz w:val="32"/>
                    <w:szCs w:val="32"/>
                    <w:lang w:val="en-US"/>
                  </w:rPr>
                </w:rPrChange>
              </w:rPr>
            </w:pPr>
            <w:ins w:id="2507" w:author="Borja Gonzalez" w:date="2017-09-28T18:57:00Z">
              <w:r w:rsidRPr="0055352B">
                <w:rPr>
                  <w:rFonts w:ascii="Monaco" w:hAnsi="Monaco" w:cs="Monaco"/>
                  <w:b/>
                  <w:bCs/>
                  <w:color w:val="000000"/>
                  <w:sz w:val="20"/>
                  <w:szCs w:val="20"/>
                  <w:lang w:val="en-US"/>
                  <w:rPrChange w:id="2508" w:author="Borja Gonzalez" w:date="2017-09-28T18:58:00Z">
                    <w:rPr>
                      <w:rFonts w:ascii="Monaco" w:hAnsi="Monaco" w:cs="Monaco"/>
                      <w:b/>
                      <w:bCs/>
                      <w:color w:val="000000"/>
                      <w:sz w:val="32"/>
                      <w:szCs w:val="32"/>
                      <w:lang w:val="en-US"/>
                    </w:rPr>
                  </w:rPrChange>
                </w:rPr>
                <w:t>}</w:t>
              </w:r>
            </w:ins>
          </w:p>
          <w:p w14:paraId="0DF9F377" w14:textId="77777777" w:rsidR="0055352B" w:rsidRDefault="0055352B" w:rsidP="00F137C1">
            <w:pPr>
              <w:rPr>
                <w:ins w:id="2509" w:author="Borja Gonzalez" w:date="2017-09-28T18:57:00Z"/>
              </w:rPr>
            </w:pPr>
          </w:p>
        </w:tc>
      </w:tr>
    </w:tbl>
    <w:p w14:paraId="05733BCB" w14:textId="4B733BF5" w:rsidR="00DC0CEF" w:rsidRDefault="00DC0CEF" w:rsidP="00F137C1"/>
    <w:p w14:paraId="7918852A" w14:textId="77777777" w:rsidR="00DC0CEF" w:rsidRDefault="00DC0CEF" w:rsidP="00F137C1"/>
    <w:p w14:paraId="3CB99006" w14:textId="35DCD916" w:rsidR="00DC0CEF" w:rsidRDefault="00DC0CEF" w:rsidP="00F137C1">
      <w:r>
        <w:t xml:space="preserve">Aquí vemos un código muy similar al de los </w:t>
      </w:r>
      <w:r w:rsidR="00520C5F">
        <w:t>apartados</w:t>
      </w:r>
      <w:r>
        <w:t xml:space="preserve"> anteriores, donde se establece un websocket con el servidor</w:t>
      </w:r>
      <w:r w:rsidR="00520C5F">
        <w:t xml:space="preserve"> y se escucha un mensaje entrante de este. Después se envía al servidor un objeto JSON que contiene la cabecera “Añadir paciente” y los datos del paciente (nombre, apellidos y sexo). Como sabemos la cabecera es útil para que el servidor pueda distinguir las distintas operaciones que el navegador le pide.</w:t>
      </w:r>
    </w:p>
    <w:p w14:paraId="5005F0B7" w14:textId="77777777" w:rsidR="00520C5F" w:rsidRDefault="00520C5F" w:rsidP="00F137C1"/>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104B538D" w14:textId="1298544B" w:rsidR="0055352B" w:rsidRPr="00557475" w:rsidRDefault="0055352B" w:rsidP="0055352B">
      <w:pPr>
        <w:widowControl w:val="0"/>
        <w:autoSpaceDE w:val="0"/>
        <w:autoSpaceDN w:val="0"/>
        <w:adjustRightInd w:val="0"/>
        <w:rPr>
          <w:ins w:id="2510" w:author="Borja Gonzalez" w:date="2017-09-28T18:59:00Z"/>
          <w:rFonts w:ascii="Monaco" w:hAnsi="Monaco" w:cs="Monaco"/>
          <w:noProof/>
          <w:sz w:val="20"/>
          <w:szCs w:val="20"/>
          <w:lang w:val="en-US"/>
        </w:rPr>
      </w:pPr>
    </w:p>
    <w:tbl>
      <w:tblPr>
        <w:tblStyle w:val="TableGrid"/>
        <w:tblW w:w="0" w:type="auto"/>
        <w:tblLook w:val="04A0" w:firstRow="1" w:lastRow="0" w:firstColumn="1" w:lastColumn="0" w:noHBand="0" w:noVBand="1"/>
      </w:tblPr>
      <w:tblGrid>
        <w:gridCol w:w="8856"/>
      </w:tblGrid>
      <w:tr w:rsidR="0055352B" w14:paraId="655655C2" w14:textId="77777777" w:rsidTr="0055352B">
        <w:trPr>
          <w:ins w:id="2511" w:author="Borja Gonzalez" w:date="2017-09-28T18:59:00Z"/>
        </w:trPr>
        <w:tc>
          <w:tcPr>
            <w:tcW w:w="8856" w:type="dxa"/>
          </w:tcPr>
          <w:p w14:paraId="73F5ABB8" w14:textId="77777777" w:rsidR="0055352B" w:rsidRPr="00557475" w:rsidRDefault="0055352B" w:rsidP="0055352B">
            <w:pPr>
              <w:widowControl w:val="0"/>
              <w:autoSpaceDE w:val="0"/>
              <w:autoSpaceDN w:val="0"/>
              <w:adjustRightInd w:val="0"/>
              <w:rPr>
                <w:ins w:id="2512" w:author="Borja Gonzalez" w:date="2017-09-28T18:59:00Z"/>
                <w:rFonts w:ascii="Monaco" w:hAnsi="Monaco" w:cs="Monaco"/>
                <w:noProof/>
                <w:sz w:val="20"/>
                <w:szCs w:val="20"/>
                <w:lang w:val="en-US"/>
              </w:rPr>
            </w:pPr>
            <w:ins w:id="2513" w:author="Borja Gonzalez" w:date="2017-09-28T18:59: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socket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io</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connect</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"http://172.20.10.5:8124"</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ins>
          </w:p>
          <w:p w14:paraId="32C9A502" w14:textId="77777777" w:rsidR="0055352B" w:rsidRPr="00557475" w:rsidRDefault="0055352B" w:rsidP="0055352B">
            <w:pPr>
              <w:widowControl w:val="0"/>
              <w:autoSpaceDE w:val="0"/>
              <w:autoSpaceDN w:val="0"/>
              <w:adjustRightInd w:val="0"/>
              <w:rPr>
                <w:ins w:id="2514" w:author="Borja Gonzalez" w:date="2017-09-28T18:59:00Z"/>
                <w:rFonts w:ascii="Monaco" w:hAnsi="Monaco" w:cs="Monaco"/>
                <w:noProof/>
                <w:sz w:val="20"/>
                <w:szCs w:val="20"/>
                <w:lang w:val="en-US"/>
              </w:rPr>
            </w:pPr>
            <w:ins w:id="2515" w:author="Borja Gonzalez" w:date="2017-09-28T18:59: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"reload"</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204A87"/>
                  <w:sz w:val="20"/>
                  <w:szCs w:val="20"/>
                  <w:lang w:val="en-US"/>
                </w:rPr>
                <w:t>function</w:t>
              </w:r>
              <w:r w:rsidRPr="00557475">
                <w:rPr>
                  <w:rFonts w:ascii="Monaco" w:hAnsi="Monaco" w:cs="Monaco"/>
                  <w:noProof/>
                  <w:sz w:val="20"/>
                  <w:szCs w:val="20"/>
                  <w:lang w:val="en-US"/>
                </w:rPr>
                <w:t xml:space="preserve"> </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data</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000000"/>
                  <w:sz w:val="20"/>
                  <w:szCs w:val="20"/>
                  <w:lang w:val="en-US"/>
                </w:rPr>
                <w:t>{</w:t>
              </w:r>
            </w:ins>
          </w:p>
          <w:p w14:paraId="7CCC1E9B" w14:textId="77777777" w:rsidR="0055352B" w:rsidRPr="00557475" w:rsidRDefault="0055352B" w:rsidP="0055352B">
            <w:pPr>
              <w:widowControl w:val="0"/>
              <w:autoSpaceDE w:val="0"/>
              <w:autoSpaceDN w:val="0"/>
              <w:adjustRightInd w:val="0"/>
              <w:rPr>
                <w:ins w:id="2516" w:author="Borja Gonzalez" w:date="2017-09-28T18:59:00Z"/>
                <w:rFonts w:ascii="Monaco" w:hAnsi="Monaco" w:cs="Monaco"/>
                <w:noProof/>
                <w:sz w:val="20"/>
                <w:szCs w:val="20"/>
                <w:lang w:val="en-US"/>
              </w:rPr>
            </w:pPr>
            <w:ins w:id="2517" w:author="Borja Gonzalez" w:date="2017-09-28T18:59:00Z">
              <w:r w:rsidRPr="00557475">
                <w:rPr>
                  <w:rFonts w:ascii="Monaco" w:hAnsi="Monaco" w:cs="Monaco"/>
                  <w:noProof/>
                  <w:sz w:val="20"/>
                  <w:szCs w:val="20"/>
                  <w:lang w:val="en-US"/>
                </w:rPr>
                <w:t xml:space="preserve">    </w:t>
              </w:r>
              <w:r w:rsidRPr="00557475">
                <w:rPr>
                  <w:rFonts w:ascii="Monaco" w:hAnsi="Monaco" w:cs="Monaco"/>
                  <w:noProof/>
                  <w:sz w:val="20"/>
                  <w:szCs w:val="20"/>
                  <w:lang w:val="en-US"/>
                </w:rPr>
                <w:tab/>
              </w:r>
              <w:r w:rsidRPr="00557475">
                <w:rPr>
                  <w:rFonts w:ascii="Monaco" w:hAnsi="Monaco" w:cs="Monaco"/>
                  <w:noProof/>
                  <w:color w:val="000000"/>
                  <w:sz w:val="20"/>
                  <w:szCs w:val="20"/>
                  <w:lang w:val="en-US"/>
                </w:rPr>
                <w:t>location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reload</w:t>
              </w:r>
              <w:r w:rsidRPr="00557475">
                <w:rPr>
                  <w:rFonts w:ascii="Monaco" w:hAnsi="Monaco" w:cs="Monaco"/>
                  <w:b/>
                  <w:bCs/>
                  <w:noProof/>
                  <w:color w:val="000000"/>
                  <w:sz w:val="20"/>
                  <w:szCs w:val="20"/>
                  <w:lang w:val="en-US"/>
                </w:rPr>
                <w:t>();</w:t>
              </w:r>
            </w:ins>
          </w:p>
          <w:p w14:paraId="3DBF1B31" w14:textId="77777777" w:rsidR="0055352B" w:rsidRPr="00557475" w:rsidRDefault="0055352B" w:rsidP="0055352B">
            <w:pPr>
              <w:widowControl w:val="0"/>
              <w:autoSpaceDE w:val="0"/>
              <w:autoSpaceDN w:val="0"/>
              <w:adjustRightInd w:val="0"/>
              <w:rPr>
                <w:ins w:id="2518" w:author="Borja Gonzalez" w:date="2017-09-28T18:59:00Z"/>
                <w:rFonts w:ascii="Monaco" w:hAnsi="Monaco" w:cs="Monaco"/>
                <w:noProof/>
                <w:sz w:val="20"/>
                <w:szCs w:val="20"/>
                <w:lang w:val="en-US"/>
              </w:rPr>
            </w:pPr>
            <w:ins w:id="2519" w:author="Borja Gonzalez" w:date="2017-09-28T18:59:00Z">
              <w:r w:rsidRPr="00557475">
                <w:rPr>
                  <w:rFonts w:ascii="Monaco" w:hAnsi="Monaco" w:cs="Monaco"/>
                  <w:noProof/>
                  <w:sz w:val="20"/>
                  <w:szCs w:val="20"/>
                  <w:lang w:val="en-US"/>
                </w:rPr>
                <w:tab/>
              </w:r>
              <w:r w:rsidRPr="00557475">
                <w:rPr>
                  <w:rFonts w:ascii="Monaco" w:hAnsi="Monaco" w:cs="Monaco"/>
                  <w:b/>
                  <w:bCs/>
                  <w:noProof/>
                  <w:color w:val="000000"/>
                  <w:sz w:val="20"/>
                  <w:szCs w:val="20"/>
                  <w:lang w:val="en-US"/>
                </w:rPr>
                <w:t>});</w:t>
              </w:r>
            </w:ins>
          </w:p>
          <w:p w14:paraId="4FAE1B33" w14:textId="77777777" w:rsidR="0055352B" w:rsidRDefault="0055352B" w:rsidP="0055352B">
            <w:pPr>
              <w:widowControl w:val="0"/>
              <w:autoSpaceDE w:val="0"/>
              <w:autoSpaceDN w:val="0"/>
              <w:adjustRightInd w:val="0"/>
              <w:rPr>
                <w:ins w:id="2520" w:author="Borja Gonzalez" w:date="2017-09-28T18:59:00Z"/>
                <w:rFonts w:ascii="Monaco" w:hAnsi="Monaco" w:cs="Monaco"/>
                <w:noProof/>
                <w:sz w:val="20"/>
                <w:szCs w:val="20"/>
                <w:lang w:val="en-US"/>
              </w:rPr>
            </w:pPr>
          </w:p>
        </w:tc>
      </w:tr>
    </w:tbl>
    <w:p w14:paraId="13CD27C3" w14:textId="4C4BBAD5" w:rsidR="0055352B" w:rsidRPr="00557475" w:rsidRDefault="0055352B" w:rsidP="0055352B">
      <w:pPr>
        <w:widowControl w:val="0"/>
        <w:autoSpaceDE w:val="0"/>
        <w:autoSpaceDN w:val="0"/>
        <w:adjustRightInd w:val="0"/>
        <w:rPr>
          <w:ins w:id="2521" w:author="Borja Gonzalez" w:date="2017-09-28T18:59:00Z"/>
          <w:rFonts w:ascii="Monaco" w:hAnsi="Monaco" w:cs="Monaco"/>
          <w:noProof/>
          <w:sz w:val="20"/>
          <w:szCs w:val="20"/>
          <w:lang w:val="en-US"/>
        </w:rPr>
      </w:pPr>
    </w:p>
    <w:p w14:paraId="0E3EF5F8" w14:textId="55030607" w:rsidR="00520C5F" w:rsidRDefault="00520C5F" w:rsidP="00520C5F">
      <w:del w:id="2522" w:author="Borja Gonzalez" w:date="2017-09-28T18:58:00Z">
        <w:r w:rsidDel="0055352B">
          <w:rPr>
            <w:noProof/>
            <w:lang w:val="en-US"/>
          </w:rPr>
          <w:drawing>
            <wp:inline distT="0" distB="0" distL="0" distR="0" wp14:anchorId="48BE4AA4" wp14:editId="73C5A24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p w14:paraId="206EF25A" w14:textId="77777777" w:rsidR="00520C5F" w:rsidRDefault="00520C5F" w:rsidP="00520C5F"/>
    <w:p w14:paraId="5B543691" w14:textId="7257FBEF" w:rsidR="00520C5F" w:rsidRDefault="00520C5F" w:rsidP="00520C5F">
      <w:r>
        <w:t>Ést</w:t>
      </w:r>
      <w:r w:rsidR="00BC4CE1">
        <w:t>e</w:t>
      </w:r>
      <w:r>
        <w:t xml:space="preserve"> código se encuentra en el navegador y espera a que el servidor confirme </w:t>
      </w:r>
      <w:r>
        <w:tab/>
        <w:t>que se han borrado los datos. Una vez recibida la confirmación, el navegador realiza un location.reload()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Heading4"/>
      </w:pPr>
      <w:r>
        <w:t>4.3.3.2.  Funcionalidad en el lado del servidor</w:t>
      </w:r>
    </w:p>
    <w:p w14:paraId="4C731094" w14:textId="77777777" w:rsidR="00520C5F" w:rsidRDefault="00520C5F" w:rsidP="00BC4CE1"/>
    <w:tbl>
      <w:tblPr>
        <w:tblStyle w:val="TableGrid"/>
        <w:tblW w:w="0" w:type="auto"/>
        <w:tblLook w:val="04A0" w:firstRow="1" w:lastRow="0" w:firstColumn="1" w:lastColumn="0" w:noHBand="0" w:noVBand="1"/>
      </w:tblPr>
      <w:tblGrid>
        <w:gridCol w:w="8856"/>
      </w:tblGrid>
      <w:tr w:rsidR="0055352B" w14:paraId="02311D39" w14:textId="77777777" w:rsidTr="0055352B">
        <w:trPr>
          <w:ins w:id="2523" w:author="Borja Gonzalez" w:date="2017-09-28T19:00:00Z"/>
        </w:trPr>
        <w:tc>
          <w:tcPr>
            <w:tcW w:w="8856" w:type="dxa"/>
          </w:tcPr>
          <w:p w14:paraId="3E7E0B57" w14:textId="77777777" w:rsidR="0055352B" w:rsidRPr="00557475" w:rsidRDefault="0055352B" w:rsidP="0055352B">
            <w:pPr>
              <w:widowControl w:val="0"/>
              <w:autoSpaceDE w:val="0"/>
              <w:autoSpaceDN w:val="0"/>
              <w:adjustRightInd w:val="0"/>
              <w:rPr>
                <w:ins w:id="2524" w:author="Borja Gonzalez" w:date="2017-09-28T19:00:00Z"/>
                <w:rFonts w:ascii="Monaco" w:hAnsi="Monaco" w:cs="Monaco"/>
                <w:noProof/>
                <w:sz w:val="20"/>
                <w:szCs w:val="20"/>
                <w:lang w:val="en-US"/>
              </w:rPr>
            </w:pPr>
            <w:ins w:id="2525" w:author="Borja Gonzalez" w:date="2017-09-28T19:00: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7D0C0B8" w14:textId="0485E0CD" w:rsidR="0055352B" w:rsidRDefault="0055352B" w:rsidP="0055352B">
            <w:pPr>
              <w:widowControl w:val="0"/>
              <w:autoSpaceDE w:val="0"/>
              <w:autoSpaceDN w:val="0"/>
              <w:adjustRightInd w:val="0"/>
              <w:rPr>
                <w:ins w:id="2526" w:author="Borja Gonzalez" w:date="2017-09-28T19:00:00Z"/>
                <w:rFonts w:ascii="Monaco" w:hAnsi="Monaco" w:cs="Monaco"/>
                <w:b/>
                <w:bCs/>
                <w:noProof/>
                <w:color w:val="000000"/>
                <w:sz w:val="20"/>
                <w:szCs w:val="20"/>
                <w:lang w:val="en-US"/>
              </w:rPr>
            </w:pPr>
            <w:ins w:id="2527" w:author="Borja Gonzalez" w:date="2017-09-28T19:00:00Z">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datos</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JSON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parse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F0DC3EF" w14:textId="77777777" w:rsidR="0055352B" w:rsidRDefault="0055352B" w:rsidP="0055352B">
            <w:pPr>
              <w:widowControl w:val="0"/>
              <w:autoSpaceDE w:val="0"/>
              <w:autoSpaceDN w:val="0"/>
              <w:adjustRightInd w:val="0"/>
              <w:rPr>
                <w:ins w:id="2528" w:author="Borja Gonzalez" w:date="2017-09-28T19:00:00Z"/>
                <w:rFonts w:ascii="Monaco" w:hAnsi="Monaco" w:cs="Monaco"/>
                <w:b/>
                <w:bCs/>
                <w:color w:val="204A87"/>
                <w:sz w:val="20"/>
                <w:szCs w:val="20"/>
                <w:lang w:val="en-US"/>
              </w:rPr>
            </w:pPr>
          </w:p>
          <w:p w14:paraId="6D3226C2" w14:textId="77777777" w:rsidR="0055352B" w:rsidRPr="0055352B" w:rsidRDefault="0055352B" w:rsidP="0055352B">
            <w:pPr>
              <w:widowControl w:val="0"/>
              <w:autoSpaceDE w:val="0"/>
              <w:autoSpaceDN w:val="0"/>
              <w:adjustRightInd w:val="0"/>
              <w:rPr>
                <w:ins w:id="2529" w:author="Borja Gonzalez" w:date="2017-09-28T19:00:00Z"/>
                <w:rFonts w:ascii="Monaco" w:hAnsi="Monaco" w:cs="Monaco"/>
                <w:sz w:val="20"/>
                <w:szCs w:val="20"/>
                <w:lang w:val="en-US"/>
                <w:rPrChange w:id="2530" w:author="Borja Gonzalez" w:date="2017-09-28T19:00:00Z">
                  <w:rPr>
                    <w:ins w:id="2531" w:author="Borja Gonzalez" w:date="2017-09-28T19:00:00Z"/>
                    <w:rFonts w:ascii="Monaco" w:hAnsi="Monaco" w:cs="Monaco"/>
                    <w:sz w:val="32"/>
                    <w:szCs w:val="32"/>
                    <w:lang w:val="en-US"/>
                  </w:rPr>
                </w:rPrChange>
              </w:rPr>
            </w:pPr>
            <w:ins w:id="2532" w:author="Borja Gonzalez" w:date="2017-09-28T19:00:00Z">
              <w:r w:rsidRPr="0055352B">
                <w:rPr>
                  <w:rFonts w:ascii="Monaco" w:hAnsi="Monaco" w:cs="Monaco"/>
                  <w:b/>
                  <w:bCs/>
                  <w:color w:val="204A87"/>
                  <w:sz w:val="20"/>
                  <w:szCs w:val="20"/>
                  <w:lang w:val="en-US"/>
                  <w:rPrChange w:id="2533" w:author="Borja Gonzalez" w:date="2017-09-28T19:00:00Z">
                    <w:rPr>
                      <w:rFonts w:ascii="Monaco" w:hAnsi="Monaco" w:cs="Monaco"/>
                      <w:b/>
                      <w:bCs/>
                      <w:color w:val="204A87"/>
                      <w:sz w:val="32"/>
                      <w:szCs w:val="32"/>
                      <w:lang w:val="en-US"/>
                    </w:rPr>
                  </w:rPrChange>
                </w:rPr>
                <w:t>if</w:t>
              </w:r>
              <w:r w:rsidRPr="0055352B">
                <w:rPr>
                  <w:rFonts w:ascii="Monaco" w:hAnsi="Monaco" w:cs="Monaco"/>
                  <w:b/>
                  <w:bCs/>
                  <w:color w:val="000000"/>
                  <w:sz w:val="20"/>
                  <w:szCs w:val="20"/>
                  <w:lang w:val="en-US"/>
                  <w:rPrChange w:id="2534"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35"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536"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37" w:author="Borja Gonzalez" w:date="2017-09-28T19:00:00Z">
                    <w:rPr>
                      <w:rFonts w:ascii="Monaco" w:hAnsi="Monaco" w:cs="Monaco"/>
                      <w:color w:val="000000"/>
                      <w:sz w:val="32"/>
                      <w:szCs w:val="32"/>
                      <w:lang w:val="en-US"/>
                    </w:rPr>
                  </w:rPrChange>
                </w:rPr>
                <w:t>operacion</w:t>
              </w:r>
              <w:r w:rsidRPr="0055352B">
                <w:rPr>
                  <w:rFonts w:ascii="Monaco" w:hAnsi="Monaco" w:cs="Monaco"/>
                  <w:sz w:val="20"/>
                  <w:szCs w:val="20"/>
                  <w:lang w:val="en-US"/>
                  <w:rPrChange w:id="2538"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539"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540" w:author="Borja Gonzalez" w:date="2017-09-28T19:00:00Z">
                    <w:rPr>
                      <w:rFonts w:ascii="Monaco" w:hAnsi="Monaco" w:cs="Monaco"/>
                      <w:sz w:val="32"/>
                      <w:szCs w:val="32"/>
                      <w:lang w:val="en-US"/>
                    </w:rPr>
                  </w:rPrChange>
                </w:rPr>
                <w:t xml:space="preserve"> </w:t>
              </w:r>
              <w:r w:rsidRPr="0055352B">
                <w:rPr>
                  <w:rFonts w:ascii="Monaco" w:hAnsi="Monaco" w:cs="Monaco"/>
                  <w:color w:val="4E9A06"/>
                  <w:sz w:val="20"/>
                  <w:szCs w:val="20"/>
                  <w:lang w:val="en-US"/>
                  <w:rPrChange w:id="2541" w:author="Borja Gonzalez" w:date="2017-09-28T19:00:00Z">
                    <w:rPr>
                      <w:rFonts w:ascii="Monaco" w:hAnsi="Monaco" w:cs="Monaco"/>
                      <w:color w:val="4E9A06"/>
                      <w:sz w:val="32"/>
                      <w:szCs w:val="32"/>
                      <w:lang w:val="en-US"/>
                    </w:rPr>
                  </w:rPrChange>
                </w:rPr>
                <w:t>"Añadir paciente"</w:t>
              </w:r>
              <w:r w:rsidRPr="0055352B">
                <w:rPr>
                  <w:rFonts w:ascii="Monaco" w:hAnsi="Monaco" w:cs="Monaco"/>
                  <w:b/>
                  <w:bCs/>
                  <w:color w:val="000000"/>
                  <w:sz w:val="20"/>
                  <w:szCs w:val="20"/>
                  <w:lang w:val="en-US"/>
                  <w:rPrChange w:id="2542" w:author="Borja Gonzalez" w:date="2017-09-28T19:00:00Z">
                    <w:rPr>
                      <w:rFonts w:ascii="Monaco" w:hAnsi="Monaco" w:cs="Monaco"/>
                      <w:b/>
                      <w:bCs/>
                      <w:color w:val="000000"/>
                      <w:sz w:val="32"/>
                      <w:szCs w:val="32"/>
                      <w:lang w:val="en-US"/>
                    </w:rPr>
                  </w:rPrChange>
                </w:rPr>
                <w:t>){</w:t>
              </w:r>
            </w:ins>
          </w:p>
          <w:p w14:paraId="3805D7FD" w14:textId="77777777" w:rsidR="0055352B" w:rsidRPr="0055352B" w:rsidRDefault="0055352B" w:rsidP="0055352B">
            <w:pPr>
              <w:widowControl w:val="0"/>
              <w:autoSpaceDE w:val="0"/>
              <w:autoSpaceDN w:val="0"/>
              <w:adjustRightInd w:val="0"/>
              <w:rPr>
                <w:ins w:id="2543" w:author="Borja Gonzalez" w:date="2017-09-28T19:00:00Z"/>
                <w:rFonts w:ascii="Monaco" w:hAnsi="Monaco" w:cs="Monaco"/>
                <w:sz w:val="20"/>
                <w:szCs w:val="20"/>
                <w:lang w:val="en-US"/>
                <w:rPrChange w:id="2544" w:author="Borja Gonzalez" w:date="2017-09-28T19:00:00Z">
                  <w:rPr>
                    <w:ins w:id="2545" w:author="Borja Gonzalez" w:date="2017-09-28T19:00:00Z"/>
                    <w:rFonts w:ascii="Monaco" w:hAnsi="Monaco" w:cs="Monaco"/>
                    <w:sz w:val="32"/>
                    <w:szCs w:val="32"/>
                    <w:lang w:val="en-US"/>
                  </w:rPr>
                </w:rPrChange>
              </w:rPr>
            </w:pPr>
            <w:ins w:id="2546" w:author="Borja Gonzalez" w:date="2017-09-28T19:00:00Z">
              <w:r w:rsidRPr="0055352B">
                <w:rPr>
                  <w:rFonts w:ascii="Monaco" w:hAnsi="Monaco" w:cs="Monaco"/>
                  <w:sz w:val="20"/>
                  <w:szCs w:val="20"/>
                  <w:lang w:val="en-US"/>
                  <w:rPrChange w:id="2547"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48" w:author="Borja Gonzalez" w:date="2017-09-28T19:00: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549"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50" w:author="Borja Gonzalez" w:date="2017-09-28T19:00: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551"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52" w:author="Borja Gonzalez" w:date="2017-09-28T19:00:00Z">
                    <w:rPr>
                      <w:rFonts w:ascii="Monaco" w:hAnsi="Monaco" w:cs="Monaco"/>
                      <w:color w:val="000000"/>
                      <w:sz w:val="32"/>
                      <w:szCs w:val="32"/>
                      <w:lang w:val="en-US"/>
                    </w:rPr>
                  </w:rPrChange>
                </w:rPr>
                <w:t>timestamp</w:t>
              </w:r>
              <w:r w:rsidRPr="0055352B">
                <w:rPr>
                  <w:rFonts w:ascii="Monaco" w:hAnsi="Monaco" w:cs="Monaco"/>
                  <w:b/>
                  <w:bCs/>
                  <w:color w:val="000000"/>
                  <w:sz w:val="20"/>
                  <w:szCs w:val="20"/>
                  <w:lang w:val="en-US"/>
                  <w:rPrChange w:id="2553"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554" w:author="Borja Gonzalez" w:date="2017-09-28T19:00:00Z">
                    <w:rPr>
                      <w:rFonts w:ascii="Monaco" w:hAnsi="Monaco" w:cs="Monaco"/>
                      <w:color w:val="4E9A06"/>
                      <w:sz w:val="32"/>
                      <w:szCs w:val="32"/>
                      <w:lang w:val="en-US"/>
                    </w:rPr>
                  </w:rPrChange>
                </w:rPr>
                <w:t>'hh:mm:ss:iii'</w:t>
              </w:r>
              <w:r w:rsidRPr="0055352B">
                <w:rPr>
                  <w:rFonts w:ascii="Monaco" w:hAnsi="Monaco" w:cs="Monaco"/>
                  <w:b/>
                  <w:bCs/>
                  <w:color w:val="000000"/>
                  <w:sz w:val="20"/>
                  <w:szCs w:val="20"/>
                  <w:lang w:val="en-US"/>
                  <w:rPrChange w:id="2555" w:author="Borja Gonzalez" w:date="2017-09-28T19:00:00Z">
                    <w:rPr>
                      <w:rFonts w:ascii="Monaco" w:hAnsi="Monaco" w:cs="Monaco"/>
                      <w:b/>
                      <w:bCs/>
                      <w:color w:val="000000"/>
                      <w:sz w:val="32"/>
                      <w:szCs w:val="32"/>
                      <w:lang w:val="en-US"/>
                    </w:rPr>
                  </w:rPrChange>
                </w:rPr>
                <w:t>)</w:t>
              </w:r>
              <w:r w:rsidRPr="0055352B">
                <w:rPr>
                  <w:rFonts w:ascii="Monaco" w:hAnsi="Monaco" w:cs="Monaco"/>
                  <w:b/>
                  <w:bCs/>
                  <w:color w:val="CE5C00"/>
                  <w:sz w:val="20"/>
                  <w:szCs w:val="20"/>
                  <w:lang w:val="en-US"/>
                  <w:rPrChange w:id="2556"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557" w:author="Borja Gonzalez" w:date="2017-09-28T19:00:00Z">
                    <w:rPr>
                      <w:rFonts w:ascii="Monaco" w:hAnsi="Monaco" w:cs="Monaco"/>
                      <w:color w:val="4E9A06"/>
                      <w:sz w:val="32"/>
                      <w:szCs w:val="32"/>
                      <w:lang w:val="en-US"/>
                    </w:rPr>
                  </w:rPrChange>
                </w:rPr>
                <w:t>" Paciente a añadir: "</w:t>
              </w:r>
              <w:r w:rsidRPr="0055352B">
                <w:rPr>
                  <w:rFonts w:ascii="Monaco" w:hAnsi="Monaco" w:cs="Monaco"/>
                  <w:b/>
                  <w:bCs/>
                  <w:color w:val="CE5C00"/>
                  <w:sz w:val="20"/>
                  <w:szCs w:val="20"/>
                  <w:lang w:val="en-US"/>
                  <w:rPrChange w:id="2558" w:author="Borja Gonzalez" w:date="2017-09-28T19:00: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559"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560"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61" w:author="Borja Gonzalez" w:date="2017-09-28T19:00:00Z">
                    <w:rPr>
                      <w:rFonts w:ascii="Monaco" w:hAnsi="Monaco" w:cs="Monaco"/>
                      <w:color w:val="000000"/>
                      <w:sz w:val="32"/>
                      <w:szCs w:val="32"/>
                      <w:lang w:val="en-US"/>
                    </w:rPr>
                  </w:rPrChange>
                </w:rPr>
                <w:t>n</w:t>
              </w:r>
              <w:r w:rsidRPr="0055352B">
                <w:rPr>
                  <w:rFonts w:ascii="Monaco" w:hAnsi="Monaco" w:cs="Monaco"/>
                  <w:b/>
                  <w:bCs/>
                  <w:color w:val="CE5C00"/>
                  <w:sz w:val="20"/>
                  <w:szCs w:val="20"/>
                  <w:lang w:val="en-US"/>
                  <w:rPrChange w:id="2562"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563" w:author="Borja Gonzalez" w:date="2017-09-28T19:00:00Z">
                    <w:rPr>
                      <w:rFonts w:ascii="Monaco" w:hAnsi="Monaco" w:cs="Monaco"/>
                      <w:color w:val="4E9A06"/>
                      <w:sz w:val="32"/>
                      <w:szCs w:val="32"/>
                      <w:lang w:val="en-US"/>
                    </w:rPr>
                  </w:rPrChange>
                </w:rPr>
                <w:t>" "</w:t>
              </w:r>
              <w:r w:rsidRPr="0055352B">
                <w:rPr>
                  <w:rFonts w:ascii="Monaco" w:hAnsi="Monaco" w:cs="Monaco"/>
                  <w:b/>
                  <w:bCs/>
                  <w:color w:val="CE5C00"/>
                  <w:sz w:val="20"/>
                  <w:szCs w:val="20"/>
                  <w:lang w:val="en-US"/>
                  <w:rPrChange w:id="2564" w:author="Borja Gonzalez" w:date="2017-09-28T19:00: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565"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566"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67" w:author="Borja Gonzalez" w:date="2017-09-28T19:00:00Z">
                    <w:rPr>
                      <w:rFonts w:ascii="Monaco" w:hAnsi="Monaco" w:cs="Monaco"/>
                      <w:color w:val="000000"/>
                      <w:sz w:val="32"/>
                      <w:szCs w:val="32"/>
                      <w:lang w:val="en-US"/>
                    </w:rPr>
                  </w:rPrChange>
                </w:rPr>
                <w:t>a</w:t>
              </w:r>
              <w:r w:rsidRPr="0055352B">
                <w:rPr>
                  <w:rFonts w:ascii="Monaco" w:hAnsi="Monaco" w:cs="Monaco"/>
                  <w:b/>
                  <w:bCs/>
                  <w:color w:val="000000"/>
                  <w:sz w:val="20"/>
                  <w:szCs w:val="20"/>
                  <w:lang w:val="en-US"/>
                  <w:rPrChange w:id="2568" w:author="Borja Gonzalez" w:date="2017-09-28T19:00:00Z">
                    <w:rPr>
                      <w:rFonts w:ascii="Monaco" w:hAnsi="Monaco" w:cs="Monaco"/>
                      <w:b/>
                      <w:bCs/>
                      <w:color w:val="000000"/>
                      <w:sz w:val="32"/>
                      <w:szCs w:val="32"/>
                      <w:lang w:val="en-US"/>
                    </w:rPr>
                  </w:rPrChange>
                </w:rPr>
                <w:t>);</w:t>
              </w:r>
            </w:ins>
          </w:p>
          <w:p w14:paraId="533BD3F5" w14:textId="77777777" w:rsidR="0055352B" w:rsidRPr="0055352B" w:rsidRDefault="0055352B" w:rsidP="0055352B">
            <w:pPr>
              <w:widowControl w:val="0"/>
              <w:autoSpaceDE w:val="0"/>
              <w:autoSpaceDN w:val="0"/>
              <w:adjustRightInd w:val="0"/>
              <w:rPr>
                <w:ins w:id="2569" w:author="Borja Gonzalez" w:date="2017-09-28T19:00:00Z"/>
                <w:rFonts w:ascii="Monaco" w:hAnsi="Monaco" w:cs="Monaco"/>
                <w:sz w:val="20"/>
                <w:szCs w:val="20"/>
                <w:lang w:val="en-US"/>
                <w:rPrChange w:id="2570" w:author="Borja Gonzalez" w:date="2017-09-28T19:00:00Z">
                  <w:rPr>
                    <w:ins w:id="2571" w:author="Borja Gonzalez" w:date="2017-09-28T19:00:00Z"/>
                    <w:rFonts w:ascii="Monaco" w:hAnsi="Monaco" w:cs="Monaco"/>
                    <w:sz w:val="32"/>
                    <w:szCs w:val="32"/>
                    <w:lang w:val="en-US"/>
                  </w:rPr>
                </w:rPrChange>
              </w:rPr>
            </w:pPr>
            <w:ins w:id="2572" w:author="Borja Gonzalez" w:date="2017-09-28T19:00:00Z">
              <w:r w:rsidRPr="0055352B">
                <w:rPr>
                  <w:rFonts w:ascii="Monaco" w:hAnsi="Monaco" w:cs="Monaco"/>
                  <w:sz w:val="20"/>
                  <w:szCs w:val="20"/>
                  <w:lang w:val="en-US"/>
                  <w:rPrChange w:id="2573"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574"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2575"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76" w:author="Borja Gonzalez" w:date="2017-09-28T19:00:00Z">
                    <w:rPr>
                      <w:rFonts w:ascii="Monaco" w:hAnsi="Monaco" w:cs="Monaco"/>
                      <w:color w:val="000000"/>
                      <w:sz w:val="32"/>
                      <w:szCs w:val="32"/>
                      <w:lang w:val="en-US"/>
                    </w:rPr>
                  </w:rPrChange>
                </w:rPr>
                <w:t>filebuffer</w:t>
              </w:r>
              <w:r w:rsidRPr="0055352B">
                <w:rPr>
                  <w:rFonts w:ascii="Monaco" w:hAnsi="Monaco" w:cs="Monaco"/>
                  <w:sz w:val="20"/>
                  <w:szCs w:val="20"/>
                  <w:lang w:val="en-US"/>
                  <w:rPrChange w:id="2577"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578"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579"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80" w:author="Borja Gonzalez" w:date="2017-09-28T19:00:00Z">
                    <w:rPr>
                      <w:rFonts w:ascii="Monaco" w:hAnsi="Monaco" w:cs="Monaco"/>
                      <w:color w:val="000000"/>
                      <w:sz w:val="32"/>
                      <w:szCs w:val="32"/>
                      <w:lang w:val="en-US"/>
                    </w:rPr>
                  </w:rPrChange>
                </w:rPr>
                <w:t>fs</w:t>
              </w:r>
              <w:r w:rsidRPr="0055352B">
                <w:rPr>
                  <w:rFonts w:ascii="Monaco" w:hAnsi="Monaco" w:cs="Monaco"/>
                  <w:b/>
                  <w:bCs/>
                  <w:color w:val="000000"/>
                  <w:sz w:val="20"/>
                  <w:szCs w:val="20"/>
                  <w:lang w:val="en-US"/>
                  <w:rPrChange w:id="2581"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82" w:author="Borja Gonzalez" w:date="2017-09-28T19:00:00Z">
                    <w:rPr>
                      <w:rFonts w:ascii="Monaco" w:hAnsi="Monaco" w:cs="Monaco"/>
                      <w:color w:val="000000"/>
                      <w:sz w:val="32"/>
                      <w:szCs w:val="32"/>
                      <w:lang w:val="en-US"/>
                    </w:rPr>
                  </w:rPrChange>
                </w:rPr>
                <w:t>readFileSync</w:t>
              </w:r>
              <w:r w:rsidRPr="0055352B">
                <w:rPr>
                  <w:rFonts w:ascii="Monaco" w:hAnsi="Monaco" w:cs="Monaco"/>
                  <w:b/>
                  <w:bCs/>
                  <w:color w:val="000000"/>
                  <w:sz w:val="20"/>
                  <w:szCs w:val="20"/>
                  <w:lang w:val="en-US"/>
                  <w:rPrChange w:id="2583"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584" w:author="Borja Gonzalez" w:date="2017-09-28T19:00:00Z">
                    <w:rPr>
                      <w:rFonts w:ascii="Monaco" w:hAnsi="Monaco" w:cs="Monaco"/>
                      <w:color w:val="4E9A06"/>
                      <w:sz w:val="32"/>
                      <w:szCs w:val="32"/>
                      <w:lang w:val="en-US"/>
                    </w:rPr>
                  </w:rPrChange>
                </w:rPr>
                <w:t>'./Pacientes_DB.db'</w:t>
              </w:r>
              <w:r w:rsidRPr="0055352B">
                <w:rPr>
                  <w:rFonts w:ascii="Monaco" w:hAnsi="Monaco" w:cs="Monaco"/>
                  <w:b/>
                  <w:bCs/>
                  <w:color w:val="000000"/>
                  <w:sz w:val="20"/>
                  <w:szCs w:val="20"/>
                  <w:lang w:val="en-US"/>
                  <w:rPrChange w:id="2585" w:author="Borja Gonzalez" w:date="2017-09-28T19:00:00Z">
                    <w:rPr>
                      <w:rFonts w:ascii="Monaco" w:hAnsi="Monaco" w:cs="Monaco"/>
                      <w:b/>
                      <w:bCs/>
                      <w:color w:val="000000"/>
                      <w:sz w:val="32"/>
                      <w:szCs w:val="32"/>
                      <w:lang w:val="en-US"/>
                    </w:rPr>
                  </w:rPrChange>
                </w:rPr>
                <w:t>);</w:t>
              </w:r>
            </w:ins>
          </w:p>
          <w:p w14:paraId="393F500C" w14:textId="77777777" w:rsidR="0055352B" w:rsidRPr="0055352B" w:rsidRDefault="0055352B" w:rsidP="0055352B">
            <w:pPr>
              <w:widowControl w:val="0"/>
              <w:autoSpaceDE w:val="0"/>
              <w:autoSpaceDN w:val="0"/>
              <w:adjustRightInd w:val="0"/>
              <w:rPr>
                <w:ins w:id="2586" w:author="Borja Gonzalez" w:date="2017-09-28T19:00:00Z"/>
                <w:rFonts w:ascii="Monaco" w:hAnsi="Monaco" w:cs="Monaco"/>
                <w:sz w:val="20"/>
                <w:szCs w:val="20"/>
                <w:lang w:val="en-US"/>
                <w:rPrChange w:id="2587" w:author="Borja Gonzalez" w:date="2017-09-28T19:00:00Z">
                  <w:rPr>
                    <w:ins w:id="2588" w:author="Borja Gonzalez" w:date="2017-09-28T19:00:00Z"/>
                    <w:rFonts w:ascii="Monaco" w:hAnsi="Monaco" w:cs="Monaco"/>
                    <w:sz w:val="32"/>
                    <w:szCs w:val="32"/>
                    <w:lang w:val="en-US"/>
                  </w:rPr>
                </w:rPrChange>
              </w:rPr>
            </w:pPr>
          </w:p>
          <w:p w14:paraId="4CEEA15E" w14:textId="77777777" w:rsidR="0055352B" w:rsidRPr="0055352B" w:rsidRDefault="0055352B" w:rsidP="0055352B">
            <w:pPr>
              <w:widowControl w:val="0"/>
              <w:autoSpaceDE w:val="0"/>
              <w:autoSpaceDN w:val="0"/>
              <w:adjustRightInd w:val="0"/>
              <w:rPr>
                <w:ins w:id="2589" w:author="Borja Gonzalez" w:date="2017-09-28T19:00:00Z"/>
                <w:rFonts w:ascii="Monaco" w:hAnsi="Monaco" w:cs="Monaco"/>
                <w:sz w:val="20"/>
                <w:szCs w:val="20"/>
                <w:lang w:val="en-US"/>
                <w:rPrChange w:id="2590" w:author="Borja Gonzalez" w:date="2017-09-28T19:00:00Z">
                  <w:rPr>
                    <w:ins w:id="2591" w:author="Borja Gonzalez" w:date="2017-09-28T19:00:00Z"/>
                    <w:rFonts w:ascii="Monaco" w:hAnsi="Monaco" w:cs="Monaco"/>
                    <w:sz w:val="32"/>
                    <w:szCs w:val="32"/>
                    <w:lang w:val="en-US"/>
                  </w:rPr>
                </w:rPrChange>
              </w:rPr>
            </w:pPr>
            <w:ins w:id="2592" w:author="Borja Gonzalez" w:date="2017-09-28T19:00:00Z">
              <w:r w:rsidRPr="0055352B">
                <w:rPr>
                  <w:rFonts w:ascii="Monaco" w:hAnsi="Monaco" w:cs="Monaco"/>
                  <w:sz w:val="20"/>
                  <w:szCs w:val="20"/>
                  <w:lang w:val="en-US"/>
                  <w:rPrChange w:id="2593"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594"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2595"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96" w:author="Borja Gonzalez" w:date="2017-09-28T19:00:00Z">
                    <w:rPr>
                      <w:rFonts w:ascii="Monaco" w:hAnsi="Monaco" w:cs="Monaco"/>
                      <w:color w:val="000000"/>
                      <w:sz w:val="32"/>
                      <w:szCs w:val="32"/>
                      <w:lang w:val="en-US"/>
                    </w:rPr>
                  </w:rPrChange>
                </w:rPr>
                <w:t>db</w:t>
              </w:r>
              <w:r w:rsidRPr="0055352B">
                <w:rPr>
                  <w:rFonts w:ascii="Monaco" w:hAnsi="Monaco" w:cs="Monaco"/>
                  <w:sz w:val="20"/>
                  <w:szCs w:val="20"/>
                  <w:lang w:val="en-US"/>
                  <w:rPrChange w:id="2597"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598"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599"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600" w:author="Borja Gonzalez" w:date="2017-09-28T19:00:00Z">
                    <w:rPr>
                      <w:rFonts w:ascii="Monaco" w:hAnsi="Monaco" w:cs="Monaco"/>
                      <w:b/>
                      <w:bCs/>
                      <w:color w:val="204A87"/>
                      <w:sz w:val="32"/>
                      <w:szCs w:val="32"/>
                      <w:lang w:val="en-US"/>
                    </w:rPr>
                  </w:rPrChange>
                </w:rPr>
                <w:t>new</w:t>
              </w:r>
              <w:r w:rsidRPr="0055352B">
                <w:rPr>
                  <w:rFonts w:ascii="Monaco" w:hAnsi="Monaco" w:cs="Monaco"/>
                  <w:sz w:val="20"/>
                  <w:szCs w:val="20"/>
                  <w:lang w:val="en-US"/>
                  <w:rPrChange w:id="2601"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602" w:author="Borja Gonzalez" w:date="2017-09-28T19:00:00Z">
                    <w:rPr>
                      <w:rFonts w:ascii="Monaco" w:hAnsi="Monaco" w:cs="Monaco"/>
                      <w:color w:val="000000"/>
                      <w:sz w:val="32"/>
                      <w:szCs w:val="32"/>
                      <w:lang w:val="en-US"/>
                    </w:rPr>
                  </w:rPrChange>
                </w:rPr>
                <w:t>SQL</w:t>
              </w:r>
              <w:r w:rsidRPr="0055352B">
                <w:rPr>
                  <w:rFonts w:ascii="Monaco" w:hAnsi="Monaco" w:cs="Monaco"/>
                  <w:b/>
                  <w:bCs/>
                  <w:color w:val="000000"/>
                  <w:sz w:val="20"/>
                  <w:szCs w:val="20"/>
                  <w:lang w:val="en-US"/>
                  <w:rPrChange w:id="2603"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04" w:author="Borja Gonzalez" w:date="2017-09-28T19:00:00Z">
                    <w:rPr>
                      <w:rFonts w:ascii="Monaco" w:hAnsi="Monaco" w:cs="Monaco"/>
                      <w:color w:val="000000"/>
                      <w:sz w:val="32"/>
                      <w:szCs w:val="32"/>
                      <w:lang w:val="en-US"/>
                    </w:rPr>
                  </w:rPrChange>
                </w:rPr>
                <w:t>Database</w:t>
              </w:r>
              <w:r w:rsidRPr="0055352B">
                <w:rPr>
                  <w:rFonts w:ascii="Monaco" w:hAnsi="Monaco" w:cs="Monaco"/>
                  <w:b/>
                  <w:bCs/>
                  <w:color w:val="000000"/>
                  <w:sz w:val="20"/>
                  <w:szCs w:val="20"/>
                  <w:lang w:val="en-US"/>
                  <w:rPrChange w:id="2605"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06" w:author="Borja Gonzalez" w:date="2017-09-28T19:00:00Z">
                    <w:rPr>
                      <w:rFonts w:ascii="Monaco" w:hAnsi="Monaco" w:cs="Monaco"/>
                      <w:color w:val="000000"/>
                      <w:sz w:val="32"/>
                      <w:szCs w:val="32"/>
                      <w:lang w:val="en-US"/>
                    </w:rPr>
                  </w:rPrChange>
                </w:rPr>
                <w:t>filebuffer</w:t>
              </w:r>
              <w:r w:rsidRPr="0055352B">
                <w:rPr>
                  <w:rFonts w:ascii="Monaco" w:hAnsi="Monaco" w:cs="Monaco"/>
                  <w:b/>
                  <w:bCs/>
                  <w:color w:val="000000"/>
                  <w:sz w:val="20"/>
                  <w:szCs w:val="20"/>
                  <w:lang w:val="en-US"/>
                  <w:rPrChange w:id="2607" w:author="Borja Gonzalez" w:date="2017-09-28T19:00:00Z">
                    <w:rPr>
                      <w:rFonts w:ascii="Monaco" w:hAnsi="Monaco" w:cs="Monaco"/>
                      <w:b/>
                      <w:bCs/>
                      <w:color w:val="000000"/>
                      <w:sz w:val="32"/>
                      <w:szCs w:val="32"/>
                      <w:lang w:val="en-US"/>
                    </w:rPr>
                  </w:rPrChange>
                </w:rPr>
                <w:t>);</w:t>
              </w:r>
            </w:ins>
          </w:p>
          <w:p w14:paraId="79B17826" w14:textId="77777777" w:rsidR="0055352B" w:rsidRPr="0055352B" w:rsidRDefault="0055352B" w:rsidP="0055352B">
            <w:pPr>
              <w:widowControl w:val="0"/>
              <w:autoSpaceDE w:val="0"/>
              <w:autoSpaceDN w:val="0"/>
              <w:adjustRightInd w:val="0"/>
              <w:rPr>
                <w:ins w:id="2608" w:author="Borja Gonzalez" w:date="2017-09-28T19:00:00Z"/>
                <w:rFonts w:ascii="Monaco" w:hAnsi="Monaco" w:cs="Monaco"/>
                <w:sz w:val="20"/>
                <w:szCs w:val="20"/>
                <w:lang w:val="en-US"/>
                <w:rPrChange w:id="2609" w:author="Borja Gonzalez" w:date="2017-09-28T19:00:00Z">
                  <w:rPr>
                    <w:ins w:id="2610" w:author="Borja Gonzalez" w:date="2017-09-28T19:00:00Z"/>
                    <w:rFonts w:ascii="Monaco" w:hAnsi="Monaco" w:cs="Monaco"/>
                    <w:sz w:val="32"/>
                    <w:szCs w:val="32"/>
                    <w:lang w:val="en-US"/>
                  </w:rPr>
                </w:rPrChange>
              </w:rPr>
            </w:pPr>
            <w:ins w:id="2611" w:author="Borja Gonzalez" w:date="2017-09-28T19:00:00Z">
              <w:r w:rsidRPr="0055352B">
                <w:rPr>
                  <w:rFonts w:ascii="Monaco" w:hAnsi="Monaco" w:cs="Monaco"/>
                  <w:sz w:val="20"/>
                  <w:szCs w:val="20"/>
                  <w:lang w:val="en-US"/>
                  <w:rPrChange w:id="2612"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613" w:author="Borja Gonzalez" w:date="2017-09-28T19:00: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614"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15" w:author="Borja Gonzalez" w:date="2017-09-28T19:00: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616"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17" w:author="Borja Gonzalez" w:date="2017-09-28T19:00:00Z">
                    <w:rPr>
                      <w:rFonts w:ascii="Monaco" w:hAnsi="Monaco" w:cs="Monaco"/>
                      <w:color w:val="000000"/>
                      <w:sz w:val="32"/>
                      <w:szCs w:val="32"/>
                      <w:lang w:val="en-US"/>
                    </w:rPr>
                  </w:rPrChange>
                </w:rPr>
                <w:t>timestamp</w:t>
              </w:r>
              <w:r w:rsidRPr="0055352B">
                <w:rPr>
                  <w:rFonts w:ascii="Monaco" w:hAnsi="Monaco" w:cs="Monaco"/>
                  <w:b/>
                  <w:bCs/>
                  <w:color w:val="000000"/>
                  <w:sz w:val="20"/>
                  <w:szCs w:val="20"/>
                  <w:lang w:val="en-US"/>
                  <w:rPrChange w:id="2618"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619" w:author="Borja Gonzalez" w:date="2017-09-28T19:00:00Z">
                    <w:rPr>
                      <w:rFonts w:ascii="Monaco" w:hAnsi="Monaco" w:cs="Monaco"/>
                      <w:color w:val="4E9A06"/>
                      <w:sz w:val="32"/>
                      <w:szCs w:val="32"/>
                      <w:lang w:val="en-US"/>
                    </w:rPr>
                  </w:rPrChange>
                </w:rPr>
                <w:t>'hh:mm:ss:iii'</w:t>
              </w:r>
              <w:r w:rsidRPr="0055352B">
                <w:rPr>
                  <w:rFonts w:ascii="Monaco" w:hAnsi="Monaco" w:cs="Monaco"/>
                  <w:b/>
                  <w:bCs/>
                  <w:color w:val="000000"/>
                  <w:sz w:val="20"/>
                  <w:szCs w:val="20"/>
                  <w:lang w:val="en-US"/>
                  <w:rPrChange w:id="2620" w:author="Borja Gonzalez" w:date="2017-09-28T19:00:00Z">
                    <w:rPr>
                      <w:rFonts w:ascii="Monaco" w:hAnsi="Monaco" w:cs="Monaco"/>
                      <w:b/>
                      <w:bCs/>
                      <w:color w:val="000000"/>
                      <w:sz w:val="32"/>
                      <w:szCs w:val="32"/>
                      <w:lang w:val="en-US"/>
                    </w:rPr>
                  </w:rPrChange>
                </w:rPr>
                <w:t>)</w:t>
              </w:r>
              <w:r w:rsidRPr="0055352B">
                <w:rPr>
                  <w:rFonts w:ascii="Monaco" w:hAnsi="Monaco" w:cs="Monaco"/>
                  <w:b/>
                  <w:bCs/>
                  <w:color w:val="CE5C00"/>
                  <w:sz w:val="20"/>
                  <w:szCs w:val="20"/>
                  <w:lang w:val="en-US"/>
                  <w:rPrChange w:id="2621"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622" w:author="Borja Gonzalez" w:date="2017-09-28T19:00:00Z">
                    <w:rPr>
                      <w:rFonts w:ascii="Monaco" w:hAnsi="Monaco" w:cs="Monaco"/>
                      <w:color w:val="4E9A06"/>
                      <w:sz w:val="32"/>
                      <w:szCs w:val="32"/>
                      <w:lang w:val="en-US"/>
                    </w:rPr>
                  </w:rPrChange>
                </w:rPr>
                <w:t>" Base de datos abierta"</w:t>
              </w:r>
              <w:r w:rsidRPr="0055352B">
                <w:rPr>
                  <w:rFonts w:ascii="Monaco" w:hAnsi="Monaco" w:cs="Monaco"/>
                  <w:b/>
                  <w:bCs/>
                  <w:color w:val="000000"/>
                  <w:sz w:val="20"/>
                  <w:szCs w:val="20"/>
                  <w:lang w:val="en-US"/>
                  <w:rPrChange w:id="2623" w:author="Borja Gonzalez" w:date="2017-09-28T19:00:00Z">
                    <w:rPr>
                      <w:rFonts w:ascii="Monaco" w:hAnsi="Monaco" w:cs="Monaco"/>
                      <w:b/>
                      <w:bCs/>
                      <w:color w:val="000000"/>
                      <w:sz w:val="32"/>
                      <w:szCs w:val="32"/>
                      <w:lang w:val="en-US"/>
                    </w:rPr>
                  </w:rPrChange>
                </w:rPr>
                <w:t>);</w:t>
              </w:r>
            </w:ins>
          </w:p>
          <w:p w14:paraId="285B4450" w14:textId="77777777" w:rsidR="0055352B" w:rsidRPr="0055352B" w:rsidRDefault="0055352B" w:rsidP="0055352B">
            <w:pPr>
              <w:widowControl w:val="0"/>
              <w:autoSpaceDE w:val="0"/>
              <w:autoSpaceDN w:val="0"/>
              <w:adjustRightInd w:val="0"/>
              <w:rPr>
                <w:ins w:id="2624" w:author="Borja Gonzalez" w:date="2017-09-28T19:00:00Z"/>
                <w:rFonts w:ascii="Monaco" w:hAnsi="Monaco" w:cs="Monaco"/>
                <w:sz w:val="20"/>
                <w:szCs w:val="20"/>
                <w:lang w:val="en-US"/>
                <w:rPrChange w:id="2625" w:author="Borja Gonzalez" w:date="2017-09-28T19:00:00Z">
                  <w:rPr>
                    <w:ins w:id="2626" w:author="Borja Gonzalez" w:date="2017-09-28T19:00:00Z"/>
                    <w:rFonts w:ascii="Monaco" w:hAnsi="Monaco" w:cs="Monaco"/>
                    <w:sz w:val="32"/>
                    <w:szCs w:val="32"/>
                    <w:lang w:val="en-US"/>
                  </w:rPr>
                </w:rPrChange>
              </w:rPr>
            </w:pPr>
            <w:ins w:id="2627" w:author="Borja Gonzalez" w:date="2017-09-28T19:00:00Z">
              <w:r w:rsidRPr="0055352B">
                <w:rPr>
                  <w:rFonts w:ascii="Monaco" w:hAnsi="Monaco" w:cs="Monaco"/>
                  <w:sz w:val="20"/>
                  <w:szCs w:val="20"/>
                  <w:lang w:val="en-US"/>
                  <w:rPrChange w:id="2628"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629" w:author="Borja Gonzalez" w:date="2017-09-28T19:00:00Z">
                    <w:rPr>
                      <w:rFonts w:ascii="Monaco" w:hAnsi="Monaco" w:cs="Monaco"/>
                      <w:color w:val="000000"/>
                      <w:sz w:val="32"/>
                      <w:szCs w:val="32"/>
                      <w:lang w:val="en-US"/>
                    </w:rPr>
                  </w:rPrChange>
                </w:rPr>
                <w:t>db</w:t>
              </w:r>
              <w:r w:rsidRPr="0055352B">
                <w:rPr>
                  <w:rFonts w:ascii="Monaco" w:hAnsi="Monaco" w:cs="Monaco"/>
                  <w:b/>
                  <w:bCs/>
                  <w:color w:val="000000"/>
                  <w:sz w:val="20"/>
                  <w:szCs w:val="20"/>
                  <w:lang w:val="en-US"/>
                  <w:rPrChange w:id="2630"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31" w:author="Borja Gonzalez" w:date="2017-09-28T19:00:00Z">
                    <w:rPr>
                      <w:rFonts w:ascii="Monaco" w:hAnsi="Monaco" w:cs="Monaco"/>
                      <w:color w:val="000000"/>
                      <w:sz w:val="32"/>
                      <w:szCs w:val="32"/>
                      <w:lang w:val="en-US"/>
                    </w:rPr>
                  </w:rPrChange>
                </w:rPr>
                <w:t>run</w:t>
              </w:r>
              <w:r w:rsidRPr="0055352B">
                <w:rPr>
                  <w:rFonts w:ascii="Monaco" w:hAnsi="Monaco" w:cs="Monaco"/>
                  <w:b/>
                  <w:bCs/>
                  <w:color w:val="000000"/>
                  <w:sz w:val="20"/>
                  <w:szCs w:val="20"/>
                  <w:lang w:val="en-US"/>
                  <w:rPrChange w:id="2632"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633" w:author="Borja Gonzalez" w:date="2017-09-28T19:00:00Z">
                    <w:rPr>
                      <w:rFonts w:ascii="Monaco" w:hAnsi="Monaco" w:cs="Monaco"/>
                      <w:color w:val="4E9A06"/>
                      <w:sz w:val="32"/>
                      <w:szCs w:val="32"/>
                      <w:lang w:val="en-US"/>
                    </w:rPr>
                  </w:rPrChange>
                </w:rPr>
                <w:t>"INSERT INTO pacientes VALUES (:id, :nombre, :apellido, :sexo)"</w:t>
              </w:r>
              <w:r w:rsidRPr="0055352B">
                <w:rPr>
                  <w:rFonts w:ascii="Monaco" w:hAnsi="Monaco" w:cs="Monaco"/>
                  <w:b/>
                  <w:bCs/>
                  <w:color w:val="000000"/>
                  <w:sz w:val="20"/>
                  <w:szCs w:val="20"/>
                  <w:lang w:val="en-US"/>
                  <w:rPrChange w:id="2634" w:author="Borja Gonzalez" w:date="2017-09-28T19:00:00Z">
                    <w:rPr>
                      <w:rFonts w:ascii="Monaco" w:hAnsi="Monaco" w:cs="Monaco"/>
                      <w:b/>
                      <w:bCs/>
                      <w:color w:val="000000"/>
                      <w:sz w:val="32"/>
                      <w:szCs w:val="32"/>
                      <w:lang w:val="en-US"/>
                    </w:rPr>
                  </w:rPrChange>
                </w:rPr>
                <w:t>,</w:t>
              </w:r>
              <w:r w:rsidRPr="0055352B">
                <w:rPr>
                  <w:rFonts w:ascii="Monaco" w:hAnsi="Monaco" w:cs="Monaco"/>
                  <w:sz w:val="20"/>
                  <w:szCs w:val="20"/>
                  <w:lang w:val="en-US"/>
                  <w:rPrChange w:id="2635" w:author="Borja Gonzalez" w:date="2017-09-28T19:00: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636"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637" w:author="Borja Gonzalez" w:date="2017-09-28T19:00:00Z">
                    <w:rPr>
                      <w:rFonts w:ascii="Monaco" w:hAnsi="Monaco" w:cs="Monaco"/>
                      <w:color w:val="4E9A06"/>
                      <w:sz w:val="32"/>
                      <w:szCs w:val="32"/>
                      <w:lang w:val="en-US"/>
                    </w:rPr>
                  </w:rPrChange>
                </w:rPr>
                <w:t>':nombre'</w:t>
              </w:r>
              <w:r w:rsidRPr="0055352B">
                <w:rPr>
                  <w:rFonts w:ascii="Monaco" w:hAnsi="Monaco" w:cs="Monaco"/>
                  <w:b/>
                  <w:bCs/>
                  <w:color w:val="CE5C00"/>
                  <w:sz w:val="20"/>
                  <w:szCs w:val="20"/>
                  <w:lang w:val="en-US"/>
                  <w:rPrChange w:id="2638" w:author="Borja Gonzalez" w:date="2017-09-28T19:00: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639"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640"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41" w:author="Borja Gonzalez" w:date="2017-09-28T19:00:00Z">
                    <w:rPr>
                      <w:rFonts w:ascii="Monaco" w:hAnsi="Monaco" w:cs="Monaco"/>
                      <w:color w:val="000000"/>
                      <w:sz w:val="32"/>
                      <w:szCs w:val="32"/>
                      <w:lang w:val="en-US"/>
                    </w:rPr>
                  </w:rPrChange>
                </w:rPr>
                <w:t>n</w:t>
              </w:r>
              <w:r w:rsidRPr="0055352B">
                <w:rPr>
                  <w:rFonts w:ascii="Monaco" w:hAnsi="Monaco" w:cs="Monaco"/>
                  <w:b/>
                  <w:bCs/>
                  <w:color w:val="000000"/>
                  <w:sz w:val="20"/>
                  <w:szCs w:val="20"/>
                  <w:lang w:val="en-US"/>
                  <w:rPrChange w:id="2642" w:author="Borja Gonzalez" w:date="2017-09-28T19:00:00Z">
                    <w:rPr>
                      <w:rFonts w:ascii="Monaco" w:hAnsi="Monaco" w:cs="Monaco"/>
                      <w:b/>
                      <w:bCs/>
                      <w:color w:val="000000"/>
                      <w:sz w:val="32"/>
                      <w:szCs w:val="32"/>
                      <w:lang w:val="en-US"/>
                    </w:rPr>
                  </w:rPrChange>
                </w:rPr>
                <w:t>,</w:t>
              </w:r>
              <w:r w:rsidRPr="0055352B">
                <w:rPr>
                  <w:rFonts w:ascii="Monaco" w:hAnsi="Monaco" w:cs="Monaco"/>
                  <w:sz w:val="20"/>
                  <w:szCs w:val="20"/>
                  <w:lang w:val="en-US"/>
                  <w:rPrChange w:id="2643" w:author="Borja Gonzalez" w:date="2017-09-28T19:00:00Z">
                    <w:rPr>
                      <w:rFonts w:ascii="Monaco" w:hAnsi="Monaco" w:cs="Monaco"/>
                      <w:sz w:val="32"/>
                      <w:szCs w:val="32"/>
                      <w:lang w:val="en-US"/>
                    </w:rPr>
                  </w:rPrChange>
                </w:rPr>
                <w:t xml:space="preserve"> </w:t>
              </w:r>
              <w:r w:rsidRPr="0055352B">
                <w:rPr>
                  <w:rFonts w:ascii="Monaco" w:hAnsi="Monaco" w:cs="Monaco"/>
                  <w:color w:val="4E9A06"/>
                  <w:sz w:val="20"/>
                  <w:szCs w:val="20"/>
                  <w:lang w:val="en-US"/>
                  <w:rPrChange w:id="2644" w:author="Borja Gonzalez" w:date="2017-09-28T19:00:00Z">
                    <w:rPr>
                      <w:rFonts w:ascii="Monaco" w:hAnsi="Monaco" w:cs="Monaco"/>
                      <w:color w:val="4E9A06"/>
                      <w:sz w:val="32"/>
                      <w:szCs w:val="32"/>
                      <w:lang w:val="en-US"/>
                    </w:rPr>
                  </w:rPrChange>
                </w:rPr>
                <w:t>':apellido'</w:t>
              </w:r>
              <w:r w:rsidRPr="0055352B">
                <w:rPr>
                  <w:rFonts w:ascii="Monaco" w:hAnsi="Monaco" w:cs="Monaco"/>
                  <w:b/>
                  <w:bCs/>
                  <w:color w:val="CE5C00"/>
                  <w:sz w:val="20"/>
                  <w:szCs w:val="20"/>
                  <w:lang w:val="en-US"/>
                  <w:rPrChange w:id="2645" w:author="Borja Gonzalez" w:date="2017-09-28T19:00: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646"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647"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48" w:author="Borja Gonzalez" w:date="2017-09-28T19:00:00Z">
                    <w:rPr>
                      <w:rFonts w:ascii="Monaco" w:hAnsi="Monaco" w:cs="Monaco"/>
                      <w:color w:val="000000"/>
                      <w:sz w:val="32"/>
                      <w:szCs w:val="32"/>
                      <w:lang w:val="en-US"/>
                    </w:rPr>
                  </w:rPrChange>
                </w:rPr>
                <w:t>a</w:t>
              </w:r>
              <w:r w:rsidRPr="0055352B">
                <w:rPr>
                  <w:rFonts w:ascii="Monaco" w:hAnsi="Monaco" w:cs="Monaco"/>
                  <w:b/>
                  <w:bCs/>
                  <w:color w:val="000000"/>
                  <w:sz w:val="20"/>
                  <w:szCs w:val="20"/>
                  <w:lang w:val="en-US"/>
                  <w:rPrChange w:id="2649"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650" w:author="Borja Gonzalez" w:date="2017-09-28T19:00:00Z">
                    <w:rPr>
                      <w:rFonts w:ascii="Monaco" w:hAnsi="Monaco" w:cs="Monaco"/>
                      <w:color w:val="4E9A06"/>
                      <w:sz w:val="32"/>
                      <w:szCs w:val="32"/>
                      <w:lang w:val="en-US"/>
                    </w:rPr>
                  </w:rPrChange>
                </w:rPr>
                <w:t>':sexo'</w:t>
              </w:r>
              <w:r w:rsidRPr="0055352B">
                <w:rPr>
                  <w:rFonts w:ascii="Monaco" w:hAnsi="Monaco" w:cs="Monaco"/>
                  <w:b/>
                  <w:bCs/>
                  <w:color w:val="CE5C00"/>
                  <w:sz w:val="20"/>
                  <w:szCs w:val="20"/>
                  <w:lang w:val="en-US"/>
                  <w:rPrChange w:id="2651" w:author="Borja Gonzalez" w:date="2017-09-28T19:00: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652"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653"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54" w:author="Borja Gonzalez" w:date="2017-09-28T19:00:00Z">
                    <w:rPr>
                      <w:rFonts w:ascii="Monaco" w:hAnsi="Monaco" w:cs="Monaco"/>
                      <w:color w:val="000000"/>
                      <w:sz w:val="32"/>
                      <w:szCs w:val="32"/>
                      <w:lang w:val="en-US"/>
                    </w:rPr>
                  </w:rPrChange>
                </w:rPr>
                <w:t>s</w:t>
              </w:r>
              <w:r w:rsidRPr="0055352B">
                <w:rPr>
                  <w:rFonts w:ascii="Monaco" w:hAnsi="Monaco" w:cs="Monaco"/>
                  <w:b/>
                  <w:bCs/>
                  <w:color w:val="000000"/>
                  <w:sz w:val="20"/>
                  <w:szCs w:val="20"/>
                  <w:lang w:val="en-US"/>
                  <w:rPrChange w:id="2655" w:author="Borja Gonzalez" w:date="2017-09-28T19:00:00Z">
                    <w:rPr>
                      <w:rFonts w:ascii="Monaco" w:hAnsi="Monaco" w:cs="Monaco"/>
                      <w:b/>
                      <w:bCs/>
                      <w:color w:val="000000"/>
                      <w:sz w:val="32"/>
                      <w:szCs w:val="32"/>
                      <w:lang w:val="en-US"/>
                    </w:rPr>
                  </w:rPrChange>
                </w:rPr>
                <w:t>});</w:t>
              </w:r>
            </w:ins>
          </w:p>
          <w:p w14:paraId="50588A4D" w14:textId="77777777" w:rsidR="0055352B" w:rsidRPr="0055352B" w:rsidRDefault="0055352B" w:rsidP="0055352B">
            <w:pPr>
              <w:widowControl w:val="0"/>
              <w:autoSpaceDE w:val="0"/>
              <w:autoSpaceDN w:val="0"/>
              <w:adjustRightInd w:val="0"/>
              <w:rPr>
                <w:ins w:id="2656" w:author="Borja Gonzalez" w:date="2017-09-28T19:00:00Z"/>
                <w:rFonts w:ascii="Monaco" w:hAnsi="Monaco" w:cs="Monaco"/>
                <w:sz w:val="20"/>
                <w:szCs w:val="20"/>
                <w:lang w:val="en-US"/>
                <w:rPrChange w:id="2657" w:author="Borja Gonzalez" w:date="2017-09-28T19:00:00Z">
                  <w:rPr>
                    <w:ins w:id="2658" w:author="Borja Gonzalez" w:date="2017-09-28T19:00:00Z"/>
                    <w:rFonts w:ascii="Monaco" w:hAnsi="Monaco" w:cs="Monaco"/>
                    <w:sz w:val="32"/>
                    <w:szCs w:val="32"/>
                    <w:lang w:val="en-US"/>
                  </w:rPr>
                </w:rPrChange>
              </w:rPr>
            </w:pPr>
            <w:ins w:id="2659" w:author="Borja Gonzalez" w:date="2017-09-28T19:00:00Z">
              <w:r w:rsidRPr="0055352B">
                <w:rPr>
                  <w:rFonts w:ascii="Monaco" w:hAnsi="Monaco" w:cs="Monaco"/>
                  <w:sz w:val="20"/>
                  <w:szCs w:val="20"/>
                  <w:lang w:val="en-US"/>
                  <w:rPrChange w:id="2660"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661" w:author="Borja Gonzalez" w:date="2017-09-28T19:00: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662"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63" w:author="Borja Gonzalez" w:date="2017-09-28T19:00: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664"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65" w:author="Borja Gonzalez" w:date="2017-09-28T19:00:00Z">
                    <w:rPr>
                      <w:rFonts w:ascii="Monaco" w:hAnsi="Monaco" w:cs="Monaco"/>
                      <w:color w:val="000000"/>
                      <w:sz w:val="32"/>
                      <w:szCs w:val="32"/>
                      <w:lang w:val="en-US"/>
                    </w:rPr>
                  </w:rPrChange>
                </w:rPr>
                <w:t>timestamp</w:t>
              </w:r>
              <w:r w:rsidRPr="0055352B">
                <w:rPr>
                  <w:rFonts w:ascii="Monaco" w:hAnsi="Monaco" w:cs="Monaco"/>
                  <w:b/>
                  <w:bCs/>
                  <w:color w:val="000000"/>
                  <w:sz w:val="20"/>
                  <w:szCs w:val="20"/>
                  <w:lang w:val="en-US"/>
                  <w:rPrChange w:id="2666"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667" w:author="Borja Gonzalez" w:date="2017-09-28T19:00:00Z">
                    <w:rPr>
                      <w:rFonts w:ascii="Monaco" w:hAnsi="Monaco" w:cs="Monaco"/>
                      <w:color w:val="4E9A06"/>
                      <w:sz w:val="32"/>
                      <w:szCs w:val="32"/>
                      <w:lang w:val="en-US"/>
                    </w:rPr>
                  </w:rPrChange>
                </w:rPr>
                <w:t>'hh:mm:ss:iii'</w:t>
              </w:r>
              <w:r w:rsidRPr="0055352B">
                <w:rPr>
                  <w:rFonts w:ascii="Monaco" w:hAnsi="Monaco" w:cs="Monaco"/>
                  <w:b/>
                  <w:bCs/>
                  <w:color w:val="000000"/>
                  <w:sz w:val="20"/>
                  <w:szCs w:val="20"/>
                  <w:lang w:val="en-US"/>
                  <w:rPrChange w:id="2668" w:author="Borja Gonzalez" w:date="2017-09-28T19:00:00Z">
                    <w:rPr>
                      <w:rFonts w:ascii="Monaco" w:hAnsi="Monaco" w:cs="Monaco"/>
                      <w:b/>
                      <w:bCs/>
                      <w:color w:val="000000"/>
                      <w:sz w:val="32"/>
                      <w:szCs w:val="32"/>
                      <w:lang w:val="en-US"/>
                    </w:rPr>
                  </w:rPrChange>
                </w:rPr>
                <w:t>)</w:t>
              </w:r>
              <w:r w:rsidRPr="0055352B">
                <w:rPr>
                  <w:rFonts w:ascii="Monaco" w:hAnsi="Monaco" w:cs="Monaco"/>
                  <w:b/>
                  <w:bCs/>
                  <w:color w:val="CE5C00"/>
                  <w:sz w:val="20"/>
                  <w:szCs w:val="20"/>
                  <w:lang w:val="en-US"/>
                  <w:rPrChange w:id="2669"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670" w:author="Borja Gonzalez" w:date="2017-09-28T19:00:00Z">
                    <w:rPr>
                      <w:rFonts w:ascii="Monaco" w:hAnsi="Monaco" w:cs="Monaco"/>
                      <w:color w:val="4E9A06"/>
                      <w:sz w:val="32"/>
                      <w:szCs w:val="32"/>
                      <w:lang w:val="en-US"/>
                    </w:rPr>
                  </w:rPrChange>
                </w:rPr>
                <w:t>" Se ha añadido al paciente "</w:t>
              </w:r>
              <w:r w:rsidRPr="0055352B">
                <w:rPr>
                  <w:rFonts w:ascii="Monaco" w:hAnsi="Monaco" w:cs="Monaco"/>
                  <w:b/>
                  <w:bCs/>
                  <w:color w:val="CE5C00"/>
                  <w:sz w:val="20"/>
                  <w:szCs w:val="20"/>
                  <w:lang w:val="en-US"/>
                  <w:rPrChange w:id="2671" w:author="Borja Gonzalez" w:date="2017-09-28T19:00: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672"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673"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74" w:author="Borja Gonzalez" w:date="2017-09-28T19:00:00Z">
                    <w:rPr>
                      <w:rFonts w:ascii="Monaco" w:hAnsi="Monaco" w:cs="Monaco"/>
                      <w:color w:val="000000"/>
                      <w:sz w:val="32"/>
                      <w:szCs w:val="32"/>
                      <w:lang w:val="en-US"/>
                    </w:rPr>
                  </w:rPrChange>
                </w:rPr>
                <w:t>n</w:t>
              </w:r>
              <w:r w:rsidRPr="0055352B">
                <w:rPr>
                  <w:rFonts w:ascii="Monaco" w:hAnsi="Monaco" w:cs="Monaco"/>
                  <w:b/>
                  <w:bCs/>
                  <w:color w:val="CE5C00"/>
                  <w:sz w:val="20"/>
                  <w:szCs w:val="20"/>
                  <w:lang w:val="en-US"/>
                  <w:rPrChange w:id="2675"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676" w:author="Borja Gonzalez" w:date="2017-09-28T19:00:00Z">
                    <w:rPr>
                      <w:rFonts w:ascii="Monaco" w:hAnsi="Monaco" w:cs="Monaco"/>
                      <w:color w:val="4E9A06"/>
                      <w:sz w:val="32"/>
                      <w:szCs w:val="32"/>
                      <w:lang w:val="en-US"/>
                    </w:rPr>
                  </w:rPrChange>
                </w:rPr>
                <w:t>" "</w:t>
              </w:r>
              <w:r w:rsidRPr="0055352B">
                <w:rPr>
                  <w:rFonts w:ascii="Monaco" w:hAnsi="Monaco" w:cs="Monaco"/>
                  <w:b/>
                  <w:bCs/>
                  <w:color w:val="CE5C00"/>
                  <w:sz w:val="20"/>
                  <w:szCs w:val="20"/>
                  <w:lang w:val="en-US"/>
                  <w:rPrChange w:id="2677" w:author="Borja Gonzalez" w:date="2017-09-28T19:00: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678"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679"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80" w:author="Borja Gonzalez" w:date="2017-09-28T19:00:00Z">
                    <w:rPr>
                      <w:rFonts w:ascii="Monaco" w:hAnsi="Monaco" w:cs="Monaco"/>
                      <w:color w:val="000000"/>
                      <w:sz w:val="32"/>
                      <w:szCs w:val="32"/>
                      <w:lang w:val="en-US"/>
                    </w:rPr>
                  </w:rPrChange>
                </w:rPr>
                <w:t>a</w:t>
              </w:r>
              <w:r w:rsidRPr="0055352B">
                <w:rPr>
                  <w:rFonts w:ascii="Monaco" w:hAnsi="Monaco" w:cs="Monaco"/>
                  <w:b/>
                  <w:bCs/>
                  <w:color w:val="CE5C00"/>
                  <w:sz w:val="20"/>
                  <w:szCs w:val="20"/>
                  <w:lang w:val="en-US"/>
                  <w:rPrChange w:id="2681"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682" w:author="Borja Gonzalez" w:date="2017-09-28T19:00:00Z">
                    <w:rPr>
                      <w:rFonts w:ascii="Monaco" w:hAnsi="Monaco" w:cs="Monaco"/>
                      <w:color w:val="4E9A06"/>
                      <w:sz w:val="32"/>
                      <w:szCs w:val="32"/>
                      <w:lang w:val="en-US"/>
                    </w:rPr>
                  </w:rPrChange>
                </w:rPr>
                <w:t>" a la base de datos"</w:t>
              </w:r>
              <w:r w:rsidRPr="0055352B">
                <w:rPr>
                  <w:rFonts w:ascii="Monaco" w:hAnsi="Monaco" w:cs="Monaco"/>
                  <w:b/>
                  <w:bCs/>
                  <w:color w:val="000000"/>
                  <w:sz w:val="20"/>
                  <w:szCs w:val="20"/>
                  <w:lang w:val="en-US"/>
                  <w:rPrChange w:id="2683" w:author="Borja Gonzalez" w:date="2017-09-28T19:00:00Z">
                    <w:rPr>
                      <w:rFonts w:ascii="Monaco" w:hAnsi="Monaco" w:cs="Monaco"/>
                      <w:b/>
                      <w:bCs/>
                      <w:color w:val="000000"/>
                      <w:sz w:val="32"/>
                      <w:szCs w:val="32"/>
                      <w:lang w:val="en-US"/>
                    </w:rPr>
                  </w:rPrChange>
                </w:rPr>
                <w:t>);</w:t>
              </w:r>
            </w:ins>
          </w:p>
          <w:p w14:paraId="6FBE929F" w14:textId="77777777" w:rsidR="0055352B" w:rsidRPr="0055352B" w:rsidRDefault="0055352B" w:rsidP="0055352B">
            <w:pPr>
              <w:widowControl w:val="0"/>
              <w:autoSpaceDE w:val="0"/>
              <w:autoSpaceDN w:val="0"/>
              <w:adjustRightInd w:val="0"/>
              <w:rPr>
                <w:ins w:id="2684" w:author="Borja Gonzalez" w:date="2017-09-28T19:00:00Z"/>
                <w:rFonts w:ascii="Monaco" w:hAnsi="Monaco" w:cs="Monaco"/>
                <w:sz w:val="20"/>
                <w:szCs w:val="20"/>
                <w:lang w:val="en-US"/>
                <w:rPrChange w:id="2685" w:author="Borja Gonzalez" w:date="2017-09-28T19:00:00Z">
                  <w:rPr>
                    <w:ins w:id="2686" w:author="Borja Gonzalez" w:date="2017-09-28T19:00:00Z"/>
                    <w:rFonts w:ascii="Monaco" w:hAnsi="Monaco" w:cs="Monaco"/>
                    <w:sz w:val="32"/>
                    <w:szCs w:val="32"/>
                    <w:lang w:val="en-US"/>
                  </w:rPr>
                </w:rPrChange>
              </w:rPr>
            </w:pPr>
            <w:ins w:id="2687" w:author="Borja Gonzalez" w:date="2017-09-28T19:00:00Z">
              <w:r w:rsidRPr="0055352B">
                <w:rPr>
                  <w:rFonts w:ascii="Monaco" w:hAnsi="Monaco" w:cs="Monaco"/>
                  <w:sz w:val="20"/>
                  <w:szCs w:val="20"/>
                  <w:lang w:val="en-US"/>
                  <w:rPrChange w:id="2688"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689"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2690"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691" w:author="Borja Gonzalez" w:date="2017-09-28T19:00:00Z">
                    <w:rPr>
                      <w:rFonts w:ascii="Monaco" w:hAnsi="Monaco" w:cs="Monaco"/>
                      <w:color w:val="000000"/>
                      <w:sz w:val="32"/>
                      <w:szCs w:val="32"/>
                      <w:lang w:val="en-US"/>
                    </w:rPr>
                  </w:rPrChange>
                </w:rPr>
                <w:t>data</w:t>
              </w:r>
              <w:r w:rsidRPr="0055352B">
                <w:rPr>
                  <w:rFonts w:ascii="Monaco" w:hAnsi="Monaco" w:cs="Monaco"/>
                  <w:sz w:val="20"/>
                  <w:szCs w:val="20"/>
                  <w:lang w:val="en-US"/>
                  <w:rPrChange w:id="2692"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693"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694"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695" w:author="Borja Gonzalez" w:date="2017-09-28T19:00:00Z">
                    <w:rPr>
                      <w:rFonts w:ascii="Monaco" w:hAnsi="Monaco" w:cs="Monaco"/>
                      <w:color w:val="000000"/>
                      <w:sz w:val="32"/>
                      <w:szCs w:val="32"/>
                      <w:lang w:val="en-US"/>
                    </w:rPr>
                  </w:rPrChange>
                </w:rPr>
                <w:t>db</w:t>
              </w:r>
              <w:r w:rsidRPr="0055352B">
                <w:rPr>
                  <w:rFonts w:ascii="Monaco" w:hAnsi="Monaco" w:cs="Monaco"/>
                  <w:b/>
                  <w:bCs/>
                  <w:color w:val="000000"/>
                  <w:sz w:val="20"/>
                  <w:szCs w:val="20"/>
                  <w:lang w:val="en-US"/>
                  <w:rPrChange w:id="2696" w:author="Borja Gonzalez" w:date="2017-09-28T19:00:00Z">
                    <w:rPr>
                      <w:rFonts w:ascii="Monaco" w:hAnsi="Monaco" w:cs="Monaco"/>
                      <w:b/>
                      <w:bCs/>
                      <w:color w:val="000000"/>
                      <w:sz w:val="32"/>
                      <w:szCs w:val="32"/>
                      <w:lang w:val="en-US"/>
                    </w:rPr>
                  </w:rPrChange>
                </w:rPr>
                <w:t>.</w:t>
              </w:r>
              <w:r w:rsidRPr="0055352B">
                <w:rPr>
                  <w:rFonts w:ascii="Monaco" w:hAnsi="Monaco" w:cs="Monaco"/>
                  <w:b/>
                  <w:bCs/>
                  <w:color w:val="204A87"/>
                  <w:sz w:val="20"/>
                  <w:szCs w:val="20"/>
                  <w:lang w:val="en-US"/>
                  <w:rPrChange w:id="2697" w:author="Borja Gonzalez" w:date="2017-09-28T19:00:00Z">
                    <w:rPr>
                      <w:rFonts w:ascii="Monaco" w:hAnsi="Monaco" w:cs="Monaco"/>
                      <w:b/>
                      <w:bCs/>
                      <w:color w:val="204A87"/>
                      <w:sz w:val="32"/>
                      <w:szCs w:val="32"/>
                      <w:lang w:val="en-US"/>
                    </w:rPr>
                  </w:rPrChange>
                </w:rPr>
                <w:t>export</w:t>
              </w:r>
              <w:r w:rsidRPr="0055352B">
                <w:rPr>
                  <w:rFonts w:ascii="Monaco" w:hAnsi="Monaco" w:cs="Monaco"/>
                  <w:b/>
                  <w:bCs/>
                  <w:color w:val="000000"/>
                  <w:sz w:val="20"/>
                  <w:szCs w:val="20"/>
                  <w:lang w:val="en-US"/>
                  <w:rPrChange w:id="2698" w:author="Borja Gonzalez" w:date="2017-09-28T19:00:00Z">
                    <w:rPr>
                      <w:rFonts w:ascii="Monaco" w:hAnsi="Monaco" w:cs="Monaco"/>
                      <w:b/>
                      <w:bCs/>
                      <w:color w:val="000000"/>
                      <w:sz w:val="32"/>
                      <w:szCs w:val="32"/>
                      <w:lang w:val="en-US"/>
                    </w:rPr>
                  </w:rPrChange>
                </w:rPr>
                <w:t>();</w:t>
              </w:r>
            </w:ins>
          </w:p>
          <w:p w14:paraId="7D0BD81E" w14:textId="77777777" w:rsidR="0055352B" w:rsidRPr="0055352B" w:rsidRDefault="0055352B" w:rsidP="0055352B">
            <w:pPr>
              <w:widowControl w:val="0"/>
              <w:autoSpaceDE w:val="0"/>
              <w:autoSpaceDN w:val="0"/>
              <w:adjustRightInd w:val="0"/>
              <w:rPr>
                <w:ins w:id="2699" w:author="Borja Gonzalez" w:date="2017-09-28T19:00:00Z"/>
                <w:rFonts w:ascii="Monaco" w:hAnsi="Monaco" w:cs="Monaco"/>
                <w:sz w:val="20"/>
                <w:szCs w:val="20"/>
                <w:lang w:val="en-US"/>
                <w:rPrChange w:id="2700" w:author="Borja Gonzalez" w:date="2017-09-28T19:00:00Z">
                  <w:rPr>
                    <w:ins w:id="2701" w:author="Borja Gonzalez" w:date="2017-09-28T19:00:00Z"/>
                    <w:rFonts w:ascii="Monaco" w:hAnsi="Monaco" w:cs="Monaco"/>
                    <w:sz w:val="32"/>
                    <w:szCs w:val="32"/>
                    <w:lang w:val="en-US"/>
                  </w:rPr>
                </w:rPrChange>
              </w:rPr>
            </w:pPr>
            <w:ins w:id="2702" w:author="Borja Gonzalez" w:date="2017-09-28T19:00:00Z">
              <w:r w:rsidRPr="0055352B">
                <w:rPr>
                  <w:rFonts w:ascii="Monaco" w:hAnsi="Monaco" w:cs="Monaco"/>
                  <w:sz w:val="20"/>
                  <w:szCs w:val="20"/>
                  <w:lang w:val="en-US"/>
                  <w:rPrChange w:id="2703"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704"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2705"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06" w:author="Borja Gonzalez" w:date="2017-09-28T19:00:00Z">
                    <w:rPr>
                      <w:rFonts w:ascii="Monaco" w:hAnsi="Monaco" w:cs="Monaco"/>
                      <w:color w:val="000000"/>
                      <w:sz w:val="32"/>
                      <w:szCs w:val="32"/>
                      <w:lang w:val="en-US"/>
                    </w:rPr>
                  </w:rPrChange>
                </w:rPr>
                <w:t>buffer</w:t>
              </w:r>
              <w:r w:rsidRPr="0055352B">
                <w:rPr>
                  <w:rFonts w:ascii="Monaco" w:hAnsi="Monaco" w:cs="Monaco"/>
                  <w:sz w:val="20"/>
                  <w:szCs w:val="20"/>
                  <w:lang w:val="en-US"/>
                  <w:rPrChange w:id="2707"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708"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709"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710" w:author="Borja Gonzalez" w:date="2017-09-28T19:00:00Z">
                    <w:rPr>
                      <w:rFonts w:ascii="Monaco" w:hAnsi="Monaco" w:cs="Monaco"/>
                      <w:b/>
                      <w:bCs/>
                      <w:color w:val="204A87"/>
                      <w:sz w:val="32"/>
                      <w:szCs w:val="32"/>
                      <w:lang w:val="en-US"/>
                    </w:rPr>
                  </w:rPrChange>
                </w:rPr>
                <w:t>new</w:t>
              </w:r>
              <w:r w:rsidRPr="0055352B">
                <w:rPr>
                  <w:rFonts w:ascii="Monaco" w:hAnsi="Monaco" w:cs="Monaco"/>
                  <w:sz w:val="20"/>
                  <w:szCs w:val="20"/>
                  <w:lang w:val="en-US"/>
                  <w:rPrChange w:id="2711"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12" w:author="Borja Gonzalez" w:date="2017-09-28T19:00:00Z">
                    <w:rPr>
                      <w:rFonts w:ascii="Monaco" w:hAnsi="Monaco" w:cs="Monaco"/>
                      <w:color w:val="000000"/>
                      <w:sz w:val="32"/>
                      <w:szCs w:val="32"/>
                      <w:lang w:val="en-US"/>
                    </w:rPr>
                  </w:rPrChange>
                </w:rPr>
                <w:t>Buffer</w:t>
              </w:r>
              <w:r w:rsidRPr="0055352B">
                <w:rPr>
                  <w:rFonts w:ascii="Monaco" w:hAnsi="Monaco" w:cs="Monaco"/>
                  <w:b/>
                  <w:bCs/>
                  <w:color w:val="000000"/>
                  <w:sz w:val="20"/>
                  <w:szCs w:val="20"/>
                  <w:lang w:val="en-US"/>
                  <w:rPrChange w:id="2713"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14" w:author="Borja Gonzalez" w:date="2017-09-28T19:00:00Z">
                    <w:rPr>
                      <w:rFonts w:ascii="Monaco" w:hAnsi="Monaco" w:cs="Monaco"/>
                      <w:color w:val="000000"/>
                      <w:sz w:val="32"/>
                      <w:szCs w:val="32"/>
                      <w:lang w:val="en-US"/>
                    </w:rPr>
                  </w:rPrChange>
                </w:rPr>
                <w:t>data</w:t>
              </w:r>
              <w:r w:rsidRPr="0055352B">
                <w:rPr>
                  <w:rFonts w:ascii="Monaco" w:hAnsi="Monaco" w:cs="Monaco"/>
                  <w:b/>
                  <w:bCs/>
                  <w:color w:val="000000"/>
                  <w:sz w:val="20"/>
                  <w:szCs w:val="20"/>
                  <w:lang w:val="en-US"/>
                  <w:rPrChange w:id="2715" w:author="Borja Gonzalez" w:date="2017-09-28T19:00:00Z">
                    <w:rPr>
                      <w:rFonts w:ascii="Monaco" w:hAnsi="Monaco" w:cs="Monaco"/>
                      <w:b/>
                      <w:bCs/>
                      <w:color w:val="000000"/>
                      <w:sz w:val="32"/>
                      <w:szCs w:val="32"/>
                      <w:lang w:val="en-US"/>
                    </w:rPr>
                  </w:rPrChange>
                </w:rPr>
                <w:t>);</w:t>
              </w:r>
            </w:ins>
          </w:p>
          <w:p w14:paraId="4A6EE890" w14:textId="77777777" w:rsidR="0055352B" w:rsidRPr="0055352B" w:rsidRDefault="0055352B" w:rsidP="0055352B">
            <w:pPr>
              <w:widowControl w:val="0"/>
              <w:autoSpaceDE w:val="0"/>
              <w:autoSpaceDN w:val="0"/>
              <w:adjustRightInd w:val="0"/>
              <w:rPr>
                <w:ins w:id="2716" w:author="Borja Gonzalez" w:date="2017-09-28T19:00:00Z"/>
                <w:rFonts w:ascii="Monaco" w:hAnsi="Monaco" w:cs="Monaco"/>
                <w:sz w:val="20"/>
                <w:szCs w:val="20"/>
                <w:lang w:val="en-US"/>
                <w:rPrChange w:id="2717" w:author="Borja Gonzalez" w:date="2017-09-28T19:00:00Z">
                  <w:rPr>
                    <w:ins w:id="2718" w:author="Borja Gonzalez" w:date="2017-09-28T19:00:00Z"/>
                    <w:rFonts w:ascii="Monaco" w:hAnsi="Monaco" w:cs="Monaco"/>
                    <w:sz w:val="32"/>
                    <w:szCs w:val="32"/>
                    <w:lang w:val="en-US"/>
                  </w:rPr>
                </w:rPrChange>
              </w:rPr>
            </w:pPr>
            <w:ins w:id="2719" w:author="Borja Gonzalez" w:date="2017-09-28T19:00:00Z">
              <w:r w:rsidRPr="0055352B">
                <w:rPr>
                  <w:rFonts w:ascii="Monaco" w:hAnsi="Monaco" w:cs="Monaco"/>
                  <w:sz w:val="20"/>
                  <w:szCs w:val="20"/>
                  <w:lang w:val="en-US"/>
                  <w:rPrChange w:id="2720"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21" w:author="Borja Gonzalez" w:date="2017-09-28T19:00:00Z">
                    <w:rPr>
                      <w:rFonts w:ascii="Monaco" w:hAnsi="Monaco" w:cs="Monaco"/>
                      <w:color w:val="000000"/>
                      <w:sz w:val="32"/>
                      <w:szCs w:val="32"/>
                      <w:lang w:val="en-US"/>
                    </w:rPr>
                  </w:rPrChange>
                </w:rPr>
                <w:t>fs</w:t>
              </w:r>
              <w:r w:rsidRPr="0055352B">
                <w:rPr>
                  <w:rFonts w:ascii="Monaco" w:hAnsi="Monaco" w:cs="Monaco"/>
                  <w:b/>
                  <w:bCs/>
                  <w:color w:val="000000"/>
                  <w:sz w:val="20"/>
                  <w:szCs w:val="20"/>
                  <w:lang w:val="en-US"/>
                  <w:rPrChange w:id="2722"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23" w:author="Borja Gonzalez" w:date="2017-09-28T19:00:00Z">
                    <w:rPr>
                      <w:rFonts w:ascii="Monaco" w:hAnsi="Monaco" w:cs="Monaco"/>
                      <w:color w:val="000000"/>
                      <w:sz w:val="32"/>
                      <w:szCs w:val="32"/>
                      <w:lang w:val="en-US"/>
                    </w:rPr>
                  </w:rPrChange>
                </w:rPr>
                <w:t>writeFileSync</w:t>
              </w:r>
              <w:r w:rsidRPr="0055352B">
                <w:rPr>
                  <w:rFonts w:ascii="Monaco" w:hAnsi="Monaco" w:cs="Monaco"/>
                  <w:b/>
                  <w:bCs/>
                  <w:color w:val="000000"/>
                  <w:sz w:val="20"/>
                  <w:szCs w:val="20"/>
                  <w:lang w:val="en-US"/>
                  <w:rPrChange w:id="2724"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725" w:author="Borja Gonzalez" w:date="2017-09-28T19:00:00Z">
                    <w:rPr>
                      <w:rFonts w:ascii="Monaco" w:hAnsi="Monaco" w:cs="Monaco"/>
                      <w:color w:val="4E9A06"/>
                      <w:sz w:val="32"/>
                      <w:szCs w:val="32"/>
                      <w:lang w:val="en-US"/>
                    </w:rPr>
                  </w:rPrChange>
                </w:rPr>
                <w:t>"./Pacientes_DB.db"</w:t>
              </w:r>
              <w:r w:rsidRPr="0055352B">
                <w:rPr>
                  <w:rFonts w:ascii="Monaco" w:hAnsi="Monaco" w:cs="Monaco"/>
                  <w:b/>
                  <w:bCs/>
                  <w:color w:val="000000"/>
                  <w:sz w:val="20"/>
                  <w:szCs w:val="20"/>
                  <w:lang w:val="en-US"/>
                  <w:rPrChange w:id="2726" w:author="Borja Gonzalez" w:date="2017-09-28T19:00:00Z">
                    <w:rPr>
                      <w:rFonts w:ascii="Monaco" w:hAnsi="Monaco" w:cs="Monaco"/>
                      <w:b/>
                      <w:bCs/>
                      <w:color w:val="000000"/>
                      <w:sz w:val="32"/>
                      <w:szCs w:val="32"/>
                      <w:lang w:val="en-US"/>
                    </w:rPr>
                  </w:rPrChange>
                </w:rPr>
                <w:t>,</w:t>
              </w:r>
              <w:r w:rsidRPr="0055352B">
                <w:rPr>
                  <w:rFonts w:ascii="Monaco" w:hAnsi="Monaco" w:cs="Monaco"/>
                  <w:sz w:val="20"/>
                  <w:szCs w:val="20"/>
                  <w:lang w:val="en-US"/>
                  <w:rPrChange w:id="2727"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28" w:author="Borja Gonzalez" w:date="2017-09-28T19:00:00Z">
                    <w:rPr>
                      <w:rFonts w:ascii="Monaco" w:hAnsi="Monaco" w:cs="Monaco"/>
                      <w:color w:val="000000"/>
                      <w:sz w:val="32"/>
                      <w:szCs w:val="32"/>
                      <w:lang w:val="en-US"/>
                    </w:rPr>
                  </w:rPrChange>
                </w:rPr>
                <w:t>buffer</w:t>
              </w:r>
              <w:r w:rsidRPr="0055352B">
                <w:rPr>
                  <w:rFonts w:ascii="Monaco" w:hAnsi="Monaco" w:cs="Monaco"/>
                  <w:b/>
                  <w:bCs/>
                  <w:color w:val="000000"/>
                  <w:sz w:val="20"/>
                  <w:szCs w:val="20"/>
                  <w:lang w:val="en-US"/>
                  <w:rPrChange w:id="2729" w:author="Borja Gonzalez" w:date="2017-09-28T19:00:00Z">
                    <w:rPr>
                      <w:rFonts w:ascii="Monaco" w:hAnsi="Monaco" w:cs="Monaco"/>
                      <w:b/>
                      <w:bCs/>
                      <w:color w:val="000000"/>
                      <w:sz w:val="32"/>
                      <w:szCs w:val="32"/>
                      <w:lang w:val="en-US"/>
                    </w:rPr>
                  </w:rPrChange>
                </w:rPr>
                <w:t>);</w:t>
              </w:r>
            </w:ins>
          </w:p>
          <w:p w14:paraId="1BDCCB49" w14:textId="77777777" w:rsidR="0055352B" w:rsidRPr="0055352B" w:rsidRDefault="0055352B" w:rsidP="0055352B">
            <w:pPr>
              <w:widowControl w:val="0"/>
              <w:autoSpaceDE w:val="0"/>
              <w:autoSpaceDN w:val="0"/>
              <w:adjustRightInd w:val="0"/>
              <w:rPr>
                <w:ins w:id="2730" w:author="Borja Gonzalez" w:date="2017-09-28T19:00:00Z"/>
                <w:rFonts w:ascii="Monaco" w:hAnsi="Monaco" w:cs="Monaco"/>
                <w:sz w:val="20"/>
                <w:szCs w:val="20"/>
                <w:lang w:val="en-US"/>
                <w:rPrChange w:id="2731" w:author="Borja Gonzalez" w:date="2017-09-28T19:00:00Z">
                  <w:rPr>
                    <w:ins w:id="2732" w:author="Borja Gonzalez" w:date="2017-09-28T19:00:00Z"/>
                    <w:rFonts w:ascii="Monaco" w:hAnsi="Monaco" w:cs="Monaco"/>
                    <w:sz w:val="32"/>
                    <w:szCs w:val="32"/>
                    <w:lang w:val="en-US"/>
                  </w:rPr>
                </w:rPrChange>
              </w:rPr>
            </w:pPr>
            <w:ins w:id="2733" w:author="Borja Gonzalez" w:date="2017-09-28T19:00:00Z">
              <w:r w:rsidRPr="0055352B">
                <w:rPr>
                  <w:rFonts w:ascii="Monaco" w:hAnsi="Monaco" w:cs="Monaco"/>
                  <w:sz w:val="20"/>
                  <w:szCs w:val="20"/>
                  <w:lang w:val="en-US"/>
                  <w:rPrChange w:id="2734"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35" w:author="Borja Gonzalez" w:date="2017-09-28T19:00:00Z">
                    <w:rPr>
                      <w:rFonts w:ascii="Monaco" w:hAnsi="Monaco" w:cs="Monaco"/>
                      <w:color w:val="000000"/>
                      <w:sz w:val="32"/>
                      <w:szCs w:val="32"/>
                      <w:lang w:val="en-US"/>
                    </w:rPr>
                  </w:rPrChange>
                </w:rPr>
                <w:t>db</w:t>
              </w:r>
              <w:r w:rsidRPr="0055352B">
                <w:rPr>
                  <w:rFonts w:ascii="Monaco" w:hAnsi="Monaco" w:cs="Monaco"/>
                  <w:b/>
                  <w:bCs/>
                  <w:color w:val="000000"/>
                  <w:sz w:val="20"/>
                  <w:szCs w:val="20"/>
                  <w:lang w:val="en-US"/>
                  <w:rPrChange w:id="2736"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37" w:author="Borja Gonzalez" w:date="2017-09-28T19:00:00Z">
                    <w:rPr>
                      <w:rFonts w:ascii="Monaco" w:hAnsi="Monaco" w:cs="Monaco"/>
                      <w:color w:val="000000"/>
                      <w:sz w:val="32"/>
                      <w:szCs w:val="32"/>
                      <w:lang w:val="en-US"/>
                    </w:rPr>
                  </w:rPrChange>
                </w:rPr>
                <w:t>close</w:t>
              </w:r>
              <w:r w:rsidRPr="0055352B">
                <w:rPr>
                  <w:rFonts w:ascii="Monaco" w:hAnsi="Monaco" w:cs="Monaco"/>
                  <w:b/>
                  <w:bCs/>
                  <w:color w:val="000000"/>
                  <w:sz w:val="20"/>
                  <w:szCs w:val="20"/>
                  <w:lang w:val="en-US"/>
                  <w:rPrChange w:id="2738" w:author="Borja Gonzalez" w:date="2017-09-28T19:00:00Z">
                    <w:rPr>
                      <w:rFonts w:ascii="Monaco" w:hAnsi="Monaco" w:cs="Monaco"/>
                      <w:b/>
                      <w:bCs/>
                      <w:color w:val="000000"/>
                      <w:sz w:val="32"/>
                      <w:szCs w:val="32"/>
                      <w:lang w:val="en-US"/>
                    </w:rPr>
                  </w:rPrChange>
                </w:rPr>
                <w:t>();</w:t>
              </w:r>
            </w:ins>
          </w:p>
          <w:p w14:paraId="006F6360" w14:textId="77777777" w:rsidR="0055352B" w:rsidRPr="0055352B" w:rsidRDefault="0055352B" w:rsidP="0055352B">
            <w:pPr>
              <w:widowControl w:val="0"/>
              <w:autoSpaceDE w:val="0"/>
              <w:autoSpaceDN w:val="0"/>
              <w:adjustRightInd w:val="0"/>
              <w:rPr>
                <w:ins w:id="2739" w:author="Borja Gonzalez" w:date="2017-09-28T19:00:00Z"/>
                <w:rFonts w:ascii="Monaco" w:hAnsi="Monaco" w:cs="Monaco"/>
                <w:sz w:val="20"/>
                <w:szCs w:val="20"/>
                <w:lang w:val="en-US"/>
                <w:rPrChange w:id="2740" w:author="Borja Gonzalez" w:date="2017-09-28T19:00:00Z">
                  <w:rPr>
                    <w:ins w:id="2741" w:author="Borja Gonzalez" w:date="2017-09-28T19:00:00Z"/>
                    <w:rFonts w:ascii="Monaco" w:hAnsi="Monaco" w:cs="Monaco"/>
                    <w:sz w:val="32"/>
                    <w:szCs w:val="32"/>
                    <w:lang w:val="en-US"/>
                  </w:rPr>
                </w:rPrChange>
              </w:rPr>
            </w:pPr>
            <w:ins w:id="2742" w:author="Borja Gonzalez" w:date="2017-09-28T19:00:00Z">
              <w:r w:rsidRPr="0055352B">
                <w:rPr>
                  <w:rFonts w:ascii="Monaco" w:hAnsi="Monaco" w:cs="Monaco"/>
                  <w:sz w:val="20"/>
                  <w:szCs w:val="20"/>
                  <w:lang w:val="en-US"/>
                  <w:rPrChange w:id="2743"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44" w:author="Borja Gonzalez" w:date="2017-09-28T19:00: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745"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46" w:author="Borja Gonzalez" w:date="2017-09-28T19:00: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747"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48" w:author="Borja Gonzalez" w:date="2017-09-28T19:00:00Z">
                    <w:rPr>
                      <w:rFonts w:ascii="Monaco" w:hAnsi="Monaco" w:cs="Monaco"/>
                      <w:color w:val="000000"/>
                      <w:sz w:val="32"/>
                      <w:szCs w:val="32"/>
                      <w:lang w:val="en-US"/>
                    </w:rPr>
                  </w:rPrChange>
                </w:rPr>
                <w:t>timestamp</w:t>
              </w:r>
              <w:r w:rsidRPr="0055352B">
                <w:rPr>
                  <w:rFonts w:ascii="Monaco" w:hAnsi="Monaco" w:cs="Monaco"/>
                  <w:b/>
                  <w:bCs/>
                  <w:color w:val="000000"/>
                  <w:sz w:val="20"/>
                  <w:szCs w:val="20"/>
                  <w:lang w:val="en-US"/>
                  <w:rPrChange w:id="2749"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750" w:author="Borja Gonzalez" w:date="2017-09-28T19:00:00Z">
                    <w:rPr>
                      <w:rFonts w:ascii="Monaco" w:hAnsi="Monaco" w:cs="Monaco"/>
                      <w:color w:val="4E9A06"/>
                      <w:sz w:val="32"/>
                      <w:szCs w:val="32"/>
                      <w:lang w:val="en-US"/>
                    </w:rPr>
                  </w:rPrChange>
                </w:rPr>
                <w:t>'hh:mm:ss:iii'</w:t>
              </w:r>
              <w:r w:rsidRPr="0055352B">
                <w:rPr>
                  <w:rFonts w:ascii="Monaco" w:hAnsi="Monaco" w:cs="Monaco"/>
                  <w:b/>
                  <w:bCs/>
                  <w:color w:val="000000"/>
                  <w:sz w:val="20"/>
                  <w:szCs w:val="20"/>
                  <w:lang w:val="en-US"/>
                  <w:rPrChange w:id="2751" w:author="Borja Gonzalez" w:date="2017-09-28T19:00:00Z">
                    <w:rPr>
                      <w:rFonts w:ascii="Monaco" w:hAnsi="Monaco" w:cs="Monaco"/>
                      <w:b/>
                      <w:bCs/>
                      <w:color w:val="000000"/>
                      <w:sz w:val="32"/>
                      <w:szCs w:val="32"/>
                      <w:lang w:val="en-US"/>
                    </w:rPr>
                  </w:rPrChange>
                </w:rPr>
                <w:t>)</w:t>
              </w:r>
              <w:r w:rsidRPr="0055352B">
                <w:rPr>
                  <w:rFonts w:ascii="Monaco" w:hAnsi="Monaco" w:cs="Monaco"/>
                  <w:b/>
                  <w:bCs/>
                  <w:color w:val="CE5C00"/>
                  <w:sz w:val="20"/>
                  <w:szCs w:val="20"/>
                  <w:lang w:val="en-US"/>
                  <w:rPrChange w:id="2752"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753" w:author="Borja Gonzalez" w:date="2017-09-28T19:00:00Z">
                    <w:rPr>
                      <w:rFonts w:ascii="Monaco" w:hAnsi="Monaco" w:cs="Monaco"/>
                      <w:color w:val="4E9A06"/>
                      <w:sz w:val="32"/>
                      <w:szCs w:val="32"/>
                      <w:lang w:val="en-US"/>
                    </w:rPr>
                  </w:rPrChange>
                </w:rPr>
                <w:t>" Base de datos cerrada"</w:t>
              </w:r>
              <w:r w:rsidRPr="0055352B">
                <w:rPr>
                  <w:rFonts w:ascii="Monaco" w:hAnsi="Monaco" w:cs="Monaco"/>
                  <w:b/>
                  <w:bCs/>
                  <w:color w:val="000000"/>
                  <w:sz w:val="20"/>
                  <w:szCs w:val="20"/>
                  <w:lang w:val="en-US"/>
                  <w:rPrChange w:id="2754" w:author="Borja Gonzalez" w:date="2017-09-28T19:00:00Z">
                    <w:rPr>
                      <w:rFonts w:ascii="Monaco" w:hAnsi="Monaco" w:cs="Monaco"/>
                      <w:b/>
                      <w:bCs/>
                      <w:color w:val="000000"/>
                      <w:sz w:val="32"/>
                      <w:szCs w:val="32"/>
                      <w:lang w:val="en-US"/>
                    </w:rPr>
                  </w:rPrChange>
                </w:rPr>
                <w:t>);</w:t>
              </w:r>
            </w:ins>
          </w:p>
          <w:p w14:paraId="4C4401A9" w14:textId="77777777" w:rsidR="0055352B" w:rsidRPr="0055352B" w:rsidRDefault="0055352B" w:rsidP="0055352B">
            <w:pPr>
              <w:widowControl w:val="0"/>
              <w:autoSpaceDE w:val="0"/>
              <w:autoSpaceDN w:val="0"/>
              <w:adjustRightInd w:val="0"/>
              <w:rPr>
                <w:ins w:id="2755" w:author="Borja Gonzalez" w:date="2017-09-28T19:00:00Z"/>
                <w:rFonts w:ascii="Monaco" w:hAnsi="Monaco" w:cs="Monaco"/>
                <w:sz w:val="20"/>
                <w:szCs w:val="20"/>
                <w:lang w:val="en-US"/>
                <w:rPrChange w:id="2756" w:author="Borja Gonzalez" w:date="2017-09-28T19:00:00Z">
                  <w:rPr>
                    <w:ins w:id="2757" w:author="Borja Gonzalez" w:date="2017-09-28T19:00:00Z"/>
                    <w:rFonts w:ascii="Monaco" w:hAnsi="Monaco" w:cs="Monaco"/>
                    <w:sz w:val="32"/>
                    <w:szCs w:val="32"/>
                    <w:lang w:val="en-US"/>
                  </w:rPr>
                </w:rPrChange>
              </w:rPr>
            </w:pPr>
            <w:ins w:id="2758" w:author="Borja Gonzalez" w:date="2017-09-28T19:00:00Z">
              <w:r w:rsidRPr="0055352B">
                <w:rPr>
                  <w:rFonts w:ascii="Monaco" w:hAnsi="Monaco" w:cs="Monaco"/>
                  <w:sz w:val="20"/>
                  <w:szCs w:val="20"/>
                  <w:lang w:val="en-US"/>
                  <w:rPrChange w:id="2759"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760"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2761"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62" w:author="Borja Gonzalez" w:date="2017-09-28T19:00:00Z">
                    <w:rPr>
                      <w:rFonts w:ascii="Monaco" w:hAnsi="Monaco" w:cs="Monaco"/>
                      <w:color w:val="000000"/>
                      <w:sz w:val="32"/>
                      <w:szCs w:val="32"/>
                      <w:lang w:val="en-US"/>
                    </w:rPr>
                  </w:rPrChange>
                </w:rPr>
                <w:t>ack_to_client</w:t>
              </w:r>
              <w:r w:rsidRPr="0055352B">
                <w:rPr>
                  <w:rFonts w:ascii="Monaco" w:hAnsi="Monaco" w:cs="Monaco"/>
                  <w:sz w:val="20"/>
                  <w:szCs w:val="20"/>
                  <w:lang w:val="en-US"/>
                  <w:rPrChange w:id="2763"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764"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765" w:author="Borja Gonzalez" w:date="2017-09-28T19:00: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766" w:author="Borja Gonzalez" w:date="2017-09-28T19:00:00Z">
                    <w:rPr>
                      <w:rFonts w:ascii="Monaco" w:hAnsi="Monaco" w:cs="Monaco"/>
                      <w:b/>
                      <w:bCs/>
                      <w:color w:val="000000"/>
                      <w:sz w:val="32"/>
                      <w:szCs w:val="32"/>
                      <w:lang w:val="en-US"/>
                    </w:rPr>
                  </w:rPrChange>
                </w:rPr>
                <w:t>{</w:t>
              </w:r>
            </w:ins>
          </w:p>
          <w:p w14:paraId="68009B8B" w14:textId="77777777" w:rsidR="0055352B" w:rsidRPr="0055352B" w:rsidRDefault="0055352B" w:rsidP="0055352B">
            <w:pPr>
              <w:widowControl w:val="0"/>
              <w:autoSpaceDE w:val="0"/>
              <w:autoSpaceDN w:val="0"/>
              <w:adjustRightInd w:val="0"/>
              <w:rPr>
                <w:ins w:id="2767" w:author="Borja Gonzalez" w:date="2017-09-28T19:00:00Z"/>
                <w:rFonts w:ascii="Monaco" w:hAnsi="Monaco" w:cs="Monaco"/>
                <w:sz w:val="20"/>
                <w:szCs w:val="20"/>
                <w:lang w:val="en-US"/>
                <w:rPrChange w:id="2768" w:author="Borja Gonzalez" w:date="2017-09-28T19:00:00Z">
                  <w:rPr>
                    <w:ins w:id="2769" w:author="Borja Gonzalez" w:date="2017-09-28T19:00:00Z"/>
                    <w:rFonts w:ascii="Monaco" w:hAnsi="Monaco" w:cs="Monaco"/>
                    <w:sz w:val="32"/>
                    <w:szCs w:val="32"/>
                    <w:lang w:val="en-US"/>
                  </w:rPr>
                </w:rPrChange>
              </w:rPr>
            </w:pPr>
            <w:ins w:id="2770" w:author="Borja Gonzalez" w:date="2017-09-28T19:00:00Z">
              <w:r w:rsidRPr="0055352B">
                <w:rPr>
                  <w:rFonts w:ascii="Monaco" w:hAnsi="Monaco" w:cs="Monaco"/>
                  <w:sz w:val="20"/>
                  <w:szCs w:val="20"/>
                  <w:lang w:val="en-US"/>
                  <w:rPrChange w:id="2771"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72" w:author="Borja Gonzalez" w:date="2017-09-28T19:00:00Z">
                    <w:rPr>
                      <w:rFonts w:ascii="Monaco" w:hAnsi="Monaco" w:cs="Monaco"/>
                      <w:color w:val="000000"/>
                      <w:sz w:val="32"/>
                      <w:szCs w:val="32"/>
                      <w:lang w:val="en-US"/>
                    </w:rPr>
                  </w:rPrChange>
                </w:rPr>
                <w:t>data</w:t>
              </w:r>
              <w:r w:rsidRPr="0055352B">
                <w:rPr>
                  <w:rFonts w:ascii="Monaco" w:hAnsi="Monaco" w:cs="Monaco"/>
                  <w:b/>
                  <w:bCs/>
                  <w:color w:val="CE5C00"/>
                  <w:sz w:val="20"/>
                  <w:szCs w:val="20"/>
                  <w:lang w:val="en-US"/>
                  <w:rPrChange w:id="2773"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774" w:author="Borja Gonzalez" w:date="2017-09-28T19:00:00Z">
                    <w:rPr>
                      <w:rFonts w:ascii="Monaco" w:hAnsi="Monaco" w:cs="Monaco"/>
                      <w:color w:val="4E9A06"/>
                      <w:sz w:val="32"/>
                      <w:szCs w:val="32"/>
                      <w:lang w:val="en-US"/>
                    </w:rPr>
                  </w:rPrChange>
                </w:rPr>
                <w:t>"El servidor ha añadido un paciente a la db"</w:t>
              </w:r>
            </w:ins>
          </w:p>
          <w:p w14:paraId="7A5BFF0E" w14:textId="77777777" w:rsidR="0055352B" w:rsidRPr="0055352B" w:rsidRDefault="0055352B" w:rsidP="0055352B">
            <w:pPr>
              <w:widowControl w:val="0"/>
              <w:autoSpaceDE w:val="0"/>
              <w:autoSpaceDN w:val="0"/>
              <w:adjustRightInd w:val="0"/>
              <w:rPr>
                <w:ins w:id="2775" w:author="Borja Gonzalez" w:date="2017-09-28T19:00:00Z"/>
                <w:rFonts w:ascii="Monaco" w:hAnsi="Monaco" w:cs="Monaco"/>
                <w:sz w:val="20"/>
                <w:szCs w:val="20"/>
                <w:lang w:val="en-US"/>
                <w:rPrChange w:id="2776" w:author="Borja Gonzalez" w:date="2017-09-28T19:00:00Z">
                  <w:rPr>
                    <w:ins w:id="2777" w:author="Borja Gonzalez" w:date="2017-09-28T19:00:00Z"/>
                    <w:rFonts w:ascii="Monaco" w:hAnsi="Monaco" w:cs="Monaco"/>
                    <w:sz w:val="32"/>
                    <w:szCs w:val="32"/>
                    <w:lang w:val="en-US"/>
                  </w:rPr>
                </w:rPrChange>
              </w:rPr>
            </w:pPr>
            <w:ins w:id="2778" w:author="Borja Gonzalez" w:date="2017-09-28T19:00:00Z">
              <w:r w:rsidRPr="0055352B">
                <w:rPr>
                  <w:rFonts w:ascii="Monaco" w:hAnsi="Monaco" w:cs="Monaco"/>
                  <w:sz w:val="20"/>
                  <w:szCs w:val="20"/>
                  <w:lang w:val="en-US"/>
                  <w:rPrChange w:id="2779" w:author="Borja Gonzalez" w:date="2017-09-28T19:00: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780" w:author="Borja Gonzalez" w:date="2017-09-28T19:00:00Z">
                    <w:rPr>
                      <w:rFonts w:ascii="Monaco" w:hAnsi="Monaco" w:cs="Monaco"/>
                      <w:b/>
                      <w:bCs/>
                      <w:color w:val="000000"/>
                      <w:sz w:val="32"/>
                      <w:szCs w:val="32"/>
                      <w:lang w:val="en-US"/>
                    </w:rPr>
                  </w:rPrChange>
                </w:rPr>
                <w:t>}</w:t>
              </w:r>
            </w:ins>
          </w:p>
          <w:p w14:paraId="3654BAF1" w14:textId="77777777" w:rsidR="0055352B" w:rsidRPr="0055352B" w:rsidRDefault="0055352B" w:rsidP="0055352B">
            <w:pPr>
              <w:widowControl w:val="0"/>
              <w:autoSpaceDE w:val="0"/>
              <w:autoSpaceDN w:val="0"/>
              <w:adjustRightInd w:val="0"/>
              <w:rPr>
                <w:ins w:id="2781" w:author="Borja Gonzalez" w:date="2017-09-28T19:00:00Z"/>
                <w:rFonts w:ascii="Monaco" w:hAnsi="Monaco" w:cs="Monaco"/>
                <w:sz w:val="20"/>
                <w:szCs w:val="20"/>
                <w:lang w:val="en-US"/>
                <w:rPrChange w:id="2782" w:author="Borja Gonzalez" w:date="2017-09-28T19:00:00Z">
                  <w:rPr>
                    <w:ins w:id="2783" w:author="Borja Gonzalez" w:date="2017-09-28T19:00:00Z"/>
                    <w:rFonts w:ascii="Monaco" w:hAnsi="Monaco" w:cs="Monaco"/>
                    <w:sz w:val="32"/>
                    <w:szCs w:val="32"/>
                    <w:lang w:val="en-US"/>
                  </w:rPr>
                </w:rPrChange>
              </w:rPr>
            </w:pPr>
            <w:ins w:id="2784" w:author="Borja Gonzalez" w:date="2017-09-28T19:00:00Z">
              <w:r w:rsidRPr="0055352B">
                <w:rPr>
                  <w:rFonts w:ascii="Monaco" w:hAnsi="Monaco" w:cs="Monaco"/>
                  <w:sz w:val="20"/>
                  <w:szCs w:val="20"/>
                  <w:lang w:val="en-US"/>
                  <w:rPrChange w:id="2785"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86" w:author="Borja Gonzalez" w:date="2017-09-28T19:00:00Z">
                    <w:rPr>
                      <w:rFonts w:ascii="Monaco" w:hAnsi="Monaco" w:cs="Monaco"/>
                      <w:color w:val="000000"/>
                      <w:sz w:val="32"/>
                      <w:szCs w:val="32"/>
                      <w:lang w:val="en-US"/>
                    </w:rPr>
                  </w:rPrChange>
                </w:rPr>
                <w:t>socket</w:t>
              </w:r>
              <w:r w:rsidRPr="0055352B">
                <w:rPr>
                  <w:rFonts w:ascii="Monaco" w:hAnsi="Monaco" w:cs="Monaco"/>
                  <w:b/>
                  <w:bCs/>
                  <w:color w:val="000000"/>
                  <w:sz w:val="20"/>
                  <w:szCs w:val="20"/>
                  <w:lang w:val="en-US"/>
                  <w:rPrChange w:id="2787"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88" w:author="Borja Gonzalez" w:date="2017-09-28T19:00:00Z">
                    <w:rPr>
                      <w:rFonts w:ascii="Monaco" w:hAnsi="Monaco" w:cs="Monaco"/>
                      <w:color w:val="000000"/>
                      <w:sz w:val="32"/>
                      <w:szCs w:val="32"/>
                      <w:lang w:val="en-US"/>
                    </w:rPr>
                  </w:rPrChange>
                </w:rPr>
                <w:t>send</w:t>
              </w:r>
              <w:r w:rsidRPr="0055352B">
                <w:rPr>
                  <w:rFonts w:ascii="Monaco" w:hAnsi="Monaco" w:cs="Monaco"/>
                  <w:b/>
                  <w:bCs/>
                  <w:color w:val="000000"/>
                  <w:sz w:val="20"/>
                  <w:szCs w:val="20"/>
                  <w:lang w:val="en-US"/>
                  <w:rPrChange w:id="2789"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90" w:author="Borja Gonzalez" w:date="2017-09-28T19:00:00Z">
                    <w:rPr>
                      <w:rFonts w:ascii="Monaco" w:hAnsi="Monaco" w:cs="Monaco"/>
                      <w:color w:val="000000"/>
                      <w:sz w:val="32"/>
                      <w:szCs w:val="32"/>
                      <w:lang w:val="en-US"/>
                    </w:rPr>
                  </w:rPrChange>
                </w:rPr>
                <w:t>JSON</w:t>
              </w:r>
              <w:r w:rsidRPr="0055352B">
                <w:rPr>
                  <w:rFonts w:ascii="Monaco" w:hAnsi="Monaco" w:cs="Monaco"/>
                  <w:b/>
                  <w:bCs/>
                  <w:color w:val="000000"/>
                  <w:sz w:val="20"/>
                  <w:szCs w:val="20"/>
                  <w:lang w:val="en-US"/>
                  <w:rPrChange w:id="2791"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92" w:author="Borja Gonzalez" w:date="2017-09-28T19:00:00Z">
                    <w:rPr>
                      <w:rFonts w:ascii="Monaco" w:hAnsi="Monaco" w:cs="Monaco"/>
                      <w:color w:val="000000"/>
                      <w:sz w:val="32"/>
                      <w:szCs w:val="32"/>
                      <w:lang w:val="en-US"/>
                    </w:rPr>
                  </w:rPrChange>
                </w:rPr>
                <w:t>stringify</w:t>
              </w:r>
              <w:r w:rsidRPr="0055352B">
                <w:rPr>
                  <w:rFonts w:ascii="Monaco" w:hAnsi="Monaco" w:cs="Monaco"/>
                  <w:b/>
                  <w:bCs/>
                  <w:color w:val="000000"/>
                  <w:sz w:val="20"/>
                  <w:szCs w:val="20"/>
                  <w:lang w:val="en-US"/>
                  <w:rPrChange w:id="2793"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94" w:author="Borja Gonzalez" w:date="2017-09-28T19:00:00Z">
                    <w:rPr>
                      <w:rFonts w:ascii="Monaco" w:hAnsi="Monaco" w:cs="Monaco"/>
                      <w:color w:val="000000"/>
                      <w:sz w:val="32"/>
                      <w:szCs w:val="32"/>
                      <w:lang w:val="en-US"/>
                    </w:rPr>
                  </w:rPrChange>
                </w:rPr>
                <w:t>ack_to_client</w:t>
              </w:r>
              <w:r w:rsidRPr="0055352B">
                <w:rPr>
                  <w:rFonts w:ascii="Monaco" w:hAnsi="Monaco" w:cs="Monaco"/>
                  <w:b/>
                  <w:bCs/>
                  <w:color w:val="000000"/>
                  <w:sz w:val="20"/>
                  <w:szCs w:val="20"/>
                  <w:lang w:val="en-US"/>
                  <w:rPrChange w:id="2795" w:author="Borja Gonzalez" w:date="2017-09-28T19:00:00Z">
                    <w:rPr>
                      <w:rFonts w:ascii="Monaco" w:hAnsi="Monaco" w:cs="Monaco"/>
                      <w:b/>
                      <w:bCs/>
                      <w:color w:val="000000"/>
                      <w:sz w:val="32"/>
                      <w:szCs w:val="32"/>
                      <w:lang w:val="en-US"/>
                    </w:rPr>
                  </w:rPrChange>
                </w:rPr>
                <w:t>));</w:t>
              </w:r>
            </w:ins>
          </w:p>
          <w:p w14:paraId="6B9476F5" w14:textId="77777777" w:rsidR="0055352B" w:rsidRPr="0055352B" w:rsidRDefault="0055352B" w:rsidP="0055352B">
            <w:pPr>
              <w:widowControl w:val="0"/>
              <w:autoSpaceDE w:val="0"/>
              <w:autoSpaceDN w:val="0"/>
              <w:adjustRightInd w:val="0"/>
              <w:rPr>
                <w:ins w:id="2796" w:author="Borja Gonzalez" w:date="2017-09-28T19:00:00Z"/>
                <w:rFonts w:ascii="Monaco" w:hAnsi="Monaco" w:cs="Monaco"/>
                <w:sz w:val="20"/>
                <w:szCs w:val="20"/>
                <w:lang w:val="en-US"/>
                <w:rPrChange w:id="2797" w:author="Borja Gonzalez" w:date="2017-09-28T19:00:00Z">
                  <w:rPr>
                    <w:ins w:id="2798" w:author="Borja Gonzalez" w:date="2017-09-28T19:00:00Z"/>
                    <w:rFonts w:ascii="Monaco" w:hAnsi="Monaco" w:cs="Monaco"/>
                    <w:sz w:val="32"/>
                    <w:szCs w:val="32"/>
                    <w:lang w:val="en-US"/>
                  </w:rPr>
                </w:rPrChange>
              </w:rPr>
            </w:pPr>
            <w:ins w:id="2799" w:author="Borja Gonzalez" w:date="2017-09-28T19:00:00Z">
              <w:r w:rsidRPr="0055352B">
                <w:rPr>
                  <w:rFonts w:ascii="Monaco" w:hAnsi="Monaco" w:cs="Monaco"/>
                  <w:sz w:val="20"/>
                  <w:szCs w:val="20"/>
                  <w:lang w:val="en-US"/>
                  <w:rPrChange w:id="2800"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01" w:author="Borja Gonzalez" w:date="2017-09-28T19:00:00Z">
                    <w:rPr>
                      <w:rFonts w:ascii="Monaco" w:hAnsi="Monaco" w:cs="Monaco"/>
                      <w:color w:val="000000"/>
                      <w:sz w:val="32"/>
                      <w:szCs w:val="32"/>
                      <w:lang w:val="en-US"/>
                    </w:rPr>
                  </w:rPrChange>
                </w:rPr>
                <w:t>io</w:t>
              </w:r>
              <w:r w:rsidRPr="0055352B">
                <w:rPr>
                  <w:rFonts w:ascii="Monaco" w:hAnsi="Monaco" w:cs="Monaco"/>
                  <w:b/>
                  <w:bCs/>
                  <w:color w:val="000000"/>
                  <w:sz w:val="20"/>
                  <w:szCs w:val="20"/>
                  <w:lang w:val="en-US"/>
                  <w:rPrChange w:id="2802"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03" w:author="Borja Gonzalez" w:date="2017-09-28T19:00:00Z">
                    <w:rPr>
                      <w:rFonts w:ascii="Monaco" w:hAnsi="Monaco" w:cs="Monaco"/>
                      <w:color w:val="000000"/>
                      <w:sz w:val="32"/>
                      <w:szCs w:val="32"/>
                      <w:lang w:val="en-US"/>
                    </w:rPr>
                  </w:rPrChange>
                </w:rPr>
                <w:t>sockets</w:t>
              </w:r>
              <w:r w:rsidRPr="0055352B">
                <w:rPr>
                  <w:rFonts w:ascii="Monaco" w:hAnsi="Monaco" w:cs="Monaco"/>
                  <w:b/>
                  <w:bCs/>
                  <w:color w:val="000000"/>
                  <w:sz w:val="20"/>
                  <w:szCs w:val="20"/>
                  <w:lang w:val="en-US"/>
                  <w:rPrChange w:id="2804"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05" w:author="Borja Gonzalez" w:date="2017-09-28T19:00:00Z">
                    <w:rPr>
                      <w:rFonts w:ascii="Monaco" w:hAnsi="Monaco" w:cs="Monaco"/>
                      <w:color w:val="000000"/>
                      <w:sz w:val="32"/>
                      <w:szCs w:val="32"/>
                      <w:lang w:val="en-US"/>
                    </w:rPr>
                  </w:rPrChange>
                </w:rPr>
                <w:t>emit</w:t>
              </w:r>
              <w:r w:rsidRPr="0055352B">
                <w:rPr>
                  <w:rFonts w:ascii="Monaco" w:hAnsi="Monaco" w:cs="Monaco"/>
                  <w:b/>
                  <w:bCs/>
                  <w:color w:val="000000"/>
                  <w:sz w:val="20"/>
                  <w:szCs w:val="20"/>
                  <w:lang w:val="en-US"/>
                  <w:rPrChange w:id="2806"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807" w:author="Borja Gonzalez" w:date="2017-09-28T19:00:00Z">
                    <w:rPr>
                      <w:rFonts w:ascii="Monaco" w:hAnsi="Monaco" w:cs="Monaco"/>
                      <w:color w:val="4E9A06"/>
                      <w:sz w:val="32"/>
                      <w:szCs w:val="32"/>
                      <w:lang w:val="en-US"/>
                    </w:rPr>
                  </w:rPrChange>
                </w:rPr>
                <w:t>"reload"</w:t>
              </w:r>
              <w:r w:rsidRPr="0055352B">
                <w:rPr>
                  <w:rFonts w:ascii="Monaco" w:hAnsi="Monaco" w:cs="Monaco"/>
                  <w:b/>
                  <w:bCs/>
                  <w:color w:val="000000"/>
                  <w:sz w:val="20"/>
                  <w:szCs w:val="20"/>
                  <w:lang w:val="en-US"/>
                  <w:rPrChange w:id="2808" w:author="Borja Gonzalez" w:date="2017-09-28T19:00:00Z">
                    <w:rPr>
                      <w:rFonts w:ascii="Monaco" w:hAnsi="Monaco" w:cs="Monaco"/>
                      <w:b/>
                      <w:bCs/>
                      <w:color w:val="000000"/>
                      <w:sz w:val="32"/>
                      <w:szCs w:val="32"/>
                      <w:lang w:val="en-US"/>
                    </w:rPr>
                  </w:rPrChange>
                </w:rPr>
                <w:t>,{});</w:t>
              </w:r>
            </w:ins>
          </w:p>
          <w:p w14:paraId="39A472D1" w14:textId="77777777" w:rsidR="0055352B" w:rsidRDefault="0055352B" w:rsidP="0055352B">
            <w:pPr>
              <w:widowControl w:val="0"/>
              <w:autoSpaceDE w:val="0"/>
              <w:autoSpaceDN w:val="0"/>
              <w:adjustRightInd w:val="0"/>
              <w:rPr>
                <w:ins w:id="2809" w:author="Borja Gonzalez" w:date="2017-09-28T19:00:00Z"/>
                <w:rFonts w:ascii="Monaco" w:hAnsi="Monaco" w:cs="Monaco"/>
                <w:sz w:val="32"/>
                <w:szCs w:val="32"/>
                <w:lang w:val="en-US"/>
              </w:rPr>
            </w:pPr>
            <w:ins w:id="2810" w:author="Borja Gonzalez" w:date="2017-09-28T19:00:00Z">
              <w:r w:rsidRPr="0055352B">
                <w:rPr>
                  <w:rFonts w:ascii="Monaco" w:hAnsi="Monaco" w:cs="Monaco"/>
                  <w:sz w:val="20"/>
                  <w:szCs w:val="20"/>
                  <w:lang w:val="en-US"/>
                  <w:rPrChange w:id="2811" w:author="Borja Gonzalez" w:date="2017-09-28T19:00: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812" w:author="Borja Gonzalez" w:date="2017-09-28T19:00:00Z">
                    <w:rPr>
                      <w:rFonts w:ascii="Monaco" w:hAnsi="Monaco" w:cs="Monaco"/>
                      <w:b/>
                      <w:bCs/>
                      <w:color w:val="000000"/>
                      <w:sz w:val="32"/>
                      <w:szCs w:val="32"/>
                      <w:lang w:val="en-US"/>
                    </w:rPr>
                  </w:rPrChange>
                </w:rPr>
                <w:t>}</w:t>
              </w:r>
            </w:ins>
          </w:p>
          <w:p w14:paraId="2EF182BB" w14:textId="77777777" w:rsidR="0055352B" w:rsidRDefault="0055352B" w:rsidP="00BC4CE1">
            <w:pPr>
              <w:rPr>
                <w:ins w:id="2813" w:author="Borja Gonzalez" w:date="2017-09-28T19:00:00Z"/>
              </w:rPr>
            </w:pPr>
          </w:p>
        </w:tc>
      </w:tr>
    </w:tbl>
    <w:p w14:paraId="51D9D2D2" w14:textId="216D802D" w:rsidR="00520C5F" w:rsidDel="0055352B" w:rsidRDefault="00520C5F" w:rsidP="00BC4CE1">
      <w:pPr>
        <w:rPr>
          <w:del w:id="2814" w:author="Borja Gonzalez" w:date="2017-09-28T19:00:00Z"/>
        </w:rPr>
      </w:pPr>
      <w:del w:id="2815" w:author="Borja Gonzalez" w:date="2017-09-28T19:00:00Z">
        <w:r w:rsidDel="0055352B">
          <w:rPr>
            <w:noProof/>
            <w:lang w:val="en-US"/>
          </w:rPr>
          <w:drawing>
            <wp:inline distT="0" distB="0" distL="0" distR="0" wp14:anchorId="3679883A" wp14:editId="3EE18ECE">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del>
    </w:p>
    <w:p w14:paraId="0D88B3DC" w14:textId="00DB1139" w:rsidR="00520C5F" w:rsidDel="0055352B" w:rsidRDefault="00520C5F" w:rsidP="00BC4CE1">
      <w:pPr>
        <w:rPr>
          <w:del w:id="2816" w:author="Borja Gonzalez" w:date="2017-09-28T19:00:00Z"/>
        </w:rPr>
      </w:pPr>
      <w:del w:id="2817" w:author="Borja Gonzalez" w:date="2017-09-28T19:00:00Z">
        <w:r w:rsidDel="0055352B">
          <w:rPr>
            <w:noProof/>
            <w:lang w:val="en-US"/>
          </w:rPr>
          <w:drawing>
            <wp:inline distT="0" distB="0" distL="0" distR="0" wp14:anchorId="165C0429" wp14:editId="504C7D3D">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del>
    </w:p>
    <w:p w14:paraId="504F2B91" w14:textId="77777777" w:rsidR="00A029F2" w:rsidRDefault="00A029F2" w:rsidP="00BC4CE1"/>
    <w:p w14:paraId="2DB5AA75" w14:textId="59B07815" w:rsidR="00A029F2" w:rsidRDefault="00A029F2" w:rsidP="00A029F2">
      <w:r>
        <w:t>Como vimos para el caso para borrar un paciente el servidor escucha mediante socket.on(). Cuando recibe un mensaje comprueba su cabecera y al reconocer la operación “Añadir paciente” realiza la conexión con la base de datos y realiza un INSERT pasando los datos del paciente a añadir como parámetros. A continuación guarda los cambios y cierra la base de datos. Como hemos dicho en la parte del cliente, cuando se realizan los cambios el servidor ejecuta la función io.sockets.emit(). Básicamente fuerza a cualquier cliente conectado a actualizar su lista de clientes, por lo que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Heading3"/>
      </w:pPr>
      <w:bookmarkStart w:id="2818" w:name="_Toc368246722"/>
      <w:r>
        <w:t>4.3.4.  Obtener datos de movimiento de un paciente</w:t>
      </w:r>
      <w:bookmarkEnd w:id="2818"/>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Heading4"/>
      </w:pPr>
      <w:r>
        <w:t>4.3.4.1.  Funcionalidad en el lado del cliente</w:t>
      </w:r>
    </w:p>
    <w:p w14:paraId="277EE52E" w14:textId="77777777" w:rsidR="008C605D" w:rsidRDefault="008C605D" w:rsidP="008C605D"/>
    <w:p w14:paraId="315CAC26" w14:textId="177D1FA6" w:rsidR="008C605D" w:rsidRDefault="008C605D" w:rsidP="008C605D">
      <w:r>
        <w:t>Para empezar, el usuario deberá posicionarse en la pestaña de pacientes y elegir el paciente del que quiere mostrar los datos de movimientos.</w:t>
      </w:r>
    </w:p>
    <w:p w14:paraId="3991552B" w14:textId="77777777" w:rsidR="008C605D" w:rsidRDefault="008C605D" w:rsidP="008C605D"/>
    <w:p w14:paraId="2AE115C3" w14:textId="77777777" w:rsidR="0055352B" w:rsidRPr="008C605D" w:rsidRDefault="008C605D" w:rsidP="008C605D">
      <w:pPr>
        <w:rPr>
          <w:ins w:id="2819" w:author="Borja Gonzalez" w:date="2017-09-28T19:02:00Z"/>
        </w:rPr>
      </w:pPr>
      <w:del w:id="2820" w:author="Borja Gonzalez" w:date="2017-09-28T19:02:00Z">
        <w:r w:rsidDel="0055352B">
          <w:rPr>
            <w:noProof/>
            <w:lang w:val="en-US"/>
          </w:rPr>
          <w:drawing>
            <wp:inline distT="0" distB="0" distL="0" distR="0" wp14:anchorId="16B938F1" wp14:editId="552B89CD">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Change w:id="2821" w:author="Borja Gonzalez" w:date="2017-09-28T19:02:00Z">
          <w:tblPr>
            <w:tblStyle w:val="TableGrid"/>
            <w:tblW w:w="0" w:type="auto"/>
            <w:tblLook w:val="04A0" w:firstRow="1" w:lastRow="0" w:firstColumn="1" w:lastColumn="0" w:noHBand="0" w:noVBand="1"/>
          </w:tblPr>
        </w:tblPrChange>
      </w:tblPr>
      <w:tblGrid>
        <w:gridCol w:w="8856"/>
        <w:tblGridChange w:id="2822">
          <w:tblGrid>
            <w:gridCol w:w="8856"/>
          </w:tblGrid>
        </w:tblGridChange>
      </w:tblGrid>
      <w:tr w:rsidR="0055352B" w14:paraId="53B301FD" w14:textId="77777777" w:rsidTr="0055352B">
        <w:trPr>
          <w:trHeight w:val="874"/>
          <w:ins w:id="2823" w:author="Borja Gonzalez" w:date="2017-09-28T19:02:00Z"/>
        </w:trPr>
        <w:tc>
          <w:tcPr>
            <w:tcW w:w="8856" w:type="dxa"/>
            <w:tcPrChange w:id="2824" w:author="Borja Gonzalez" w:date="2017-09-28T19:02:00Z">
              <w:tcPr>
                <w:tcW w:w="8856" w:type="dxa"/>
              </w:tcPr>
            </w:tcPrChange>
          </w:tcPr>
          <w:p w14:paraId="2758EEF2" w14:textId="77777777" w:rsidR="0055352B" w:rsidRPr="0055352B" w:rsidRDefault="0055352B" w:rsidP="0055352B">
            <w:pPr>
              <w:widowControl w:val="0"/>
              <w:autoSpaceDE w:val="0"/>
              <w:autoSpaceDN w:val="0"/>
              <w:adjustRightInd w:val="0"/>
              <w:rPr>
                <w:ins w:id="2825" w:author="Borja Gonzalez" w:date="2017-09-28T19:02:00Z"/>
                <w:rFonts w:ascii="Monaco" w:hAnsi="Monaco" w:cs="Monaco"/>
                <w:sz w:val="20"/>
                <w:szCs w:val="20"/>
                <w:lang w:val="en-US"/>
                <w:rPrChange w:id="2826" w:author="Borja Gonzalez" w:date="2017-09-28T19:02:00Z">
                  <w:rPr>
                    <w:ins w:id="2827" w:author="Borja Gonzalez" w:date="2017-09-28T19:02:00Z"/>
                    <w:rFonts w:ascii="Monaco" w:hAnsi="Monaco" w:cs="Monaco"/>
                    <w:sz w:val="32"/>
                    <w:szCs w:val="32"/>
                    <w:lang w:val="en-US"/>
                  </w:rPr>
                </w:rPrChange>
              </w:rPr>
            </w:pPr>
            <w:ins w:id="2828" w:author="Borja Gonzalez" w:date="2017-09-28T19:02:00Z">
              <w:r w:rsidRPr="0055352B">
                <w:rPr>
                  <w:rFonts w:ascii="Monaco" w:hAnsi="Monaco" w:cs="Monaco"/>
                  <w:sz w:val="20"/>
                  <w:szCs w:val="20"/>
                  <w:lang w:val="en-US"/>
                  <w:rPrChange w:id="2829" w:author="Borja Gonzalez" w:date="2017-09-28T19:02:00Z">
                    <w:rPr>
                      <w:rFonts w:ascii="Monaco" w:hAnsi="Monaco" w:cs="Monaco"/>
                      <w:sz w:val="32"/>
                      <w:szCs w:val="32"/>
                      <w:lang w:val="en-US"/>
                    </w:rPr>
                  </w:rPrChange>
                </w:rPr>
                <w:t>fila.insertCell(0).innerHTML = '</w:t>
              </w:r>
              <w:r w:rsidRPr="0055352B">
                <w:rPr>
                  <w:rFonts w:ascii="Monaco" w:hAnsi="Monaco" w:cs="Monaco"/>
                  <w:b/>
                  <w:bCs/>
                  <w:color w:val="204A87"/>
                  <w:sz w:val="20"/>
                  <w:szCs w:val="20"/>
                  <w:lang w:val="en-US"/>
                  <w:rPrChange w:id="2830" w:author="Borja Gonzalez" w:date="2017-09-28T19:02:00Z">
                    <w:rPr>
                      <w:rFonts w:ascii="Monaco" w:hAnsi="Monaco" w:cs="Monaco"/>
                      <w:b/>
                      <w:bCs/>
                      <w:color w:val="204A87"/>
                      <w:sz w:val="32"/>
                      <w:szCs w:val="32"/>
                      <w:lang w:val="en-US"/>
                    </w:rPr>
                  </w:rPrChange>
                </w:rPr>
                <w:t>&lt;button</w:t>
              </w:r>
              <w:r w:rsidRPr="0055352B">
                <w:rPr>
                  <w:rFonts w:ascii="Monaco" w:hAnsi="Monaco" w:cs="Monaco"/>
                  <w:sz w:val="20"/>
                  <w:szCs w:val="20"/>
                  <w:lang w:val="en-US"/>
                  <w:rPrChange w:id="2831" w:author="Borja Gonzalez" w:date="2017-09-28T19:02: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832" w:author="Borja Gonzalez" w:date="2017-09-28T19:02:00Z">
                    <w:rPr>
                      <w:rFonts w:ascii="Monaco" w:hAnsi="Monaco" w:cs="Monaco"/>
                      <w:color w:val="C4A000"/>
                      <w:sz w:val="32"/>
                      <w:szCs w:val="32"/>
                      <w:lang w:val="en-US"/>
                    </w:rPr>
                  </w:rPrChange>
                </w:rPr>
                <w:t>class=</w:t>
              </w:r>
              <w:r w:rsidRPr="0055352B">
                <w:rPr>
                  <w:rFonts w:ascii="Monaco" w:hAnsi="Monaco" w:cs="Monaco"/>
                  <w:color w:val="4E9A06"/>
                  <w:sz w:val="20"/>
                  <w:szCs w:val="20"/>
                  <w:lang w:val="en-US"/>
                  <w:rPrChange w:id="2833" w:author="Borja Gonzalez" w:date="2017-09-28T19:02:00Z">
                    <w:rPr>
                      <w:rFonts w:ascii="Monaco" w:hAnsi="Monaco" w:cs="Monaco"/>
                      <w:color w:val="4E9A06"/>
                      <w:sz w:val="32"/>
                      <w:szCs w:val="32"/>
                      <w:lang w:val="en-US"/>
                    </w:rPr>
                  </w:rPrChange>
                </w:rPr>
                <w:t>"btn"</w:t>
              </w:r>
              <w:r w:rsidRPr="0055352B">
                <w:rPr>
                  <w:rFonts w:ascii="Monaco" w:hAnsi="Monaco" w:cs="Monaco"/>
                  <w:sz w:val="20"/>
                  <w:szCs w:val="20"/>
                  <w:lang w:val="en-US"/>
                  <w:rPrChange w:id="2834" w:author="Borja Gonzalez" w:date="2017-09-28T19:02: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835" w:author="Borja Gonzalez" w:date="2017-09-28T19:02: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836" w:author="Borja Gonzalez" w:date="2017-09-28T19:02:00Z">
                    <w:rPr>
                      <w:rFonts w:ascii="Monaco" w:hAnsi="Monaco" w:cs="Monaco"/>
                      <w:color w:val="4E9A06"/>
                      <w:sz w:val="32"/>
                      <w:szCs w:val="32"/>
                      <w:lang w:val="en-US"/>
                    </w:rPr>
                  </w:rPrChange>
                </w:rPr>
                <w:t>"button"</w:t>
              </w:r>
              <w:r w:rsidRPr="0055352B">
                <w:rPr>
                  <w:rFonts w:ascii="Monaco" w:hAnsi="Monaco" w:cs="Monaco"/>
                  <w:sz w:val="20"/>
                  <w:szCs w:val="20"/>
                  <w:lang w:val="en-US"/>
                  <w:rPrChange w:id="2837" w:author="Borja Gonzalez" w:date="2017-09-28T19:02: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838" w:author="Borja Gonzalez" w:date="2017-09-28T19:02:00Z">
                    <w:rPr>
                      <w:rFonts w:ascii="Monaco" w:hAnsi="Monaco" w:cs="Monaco"/>
                      <w:color w:val="C4A000"/>
                      <w:sz w:val="32"/>
                      <w:szCs w:val="32"/>
                      <w:lang w:val="en-US"/>
                    </w:rPr>
                  </w:rPrChange>
                </w:rPr>
                <w:t>onClick=</w:t>
              </w:r>
              <w:r w:rsidRPr="0055352B">
                <w:rPr>
                  <w:rFonts w:ascii="Monaco" w:hAnsi="Monaco" w:cs="Monaco"/>
                  <w:color w:val="4E9A06"/>
                  <w:sz w:val="20"/>
                  <w:szCs w:val="20"/>
                  <w:lang w:val="en-US"/>
                  <w:rPrChange w:id="2839" w:author="Borja Gonzalez" w:date="2017-09-28T19:02:00Z">
                    <w:rPr>
                      <w:rFonts w:ascii="Monaco" w:hAnsi="Monaco" w:cs="Monaco"/>
                      <w:color w:val="4E9A06"/>
                      <w:sz w:val="32"/>
                      <w:szCs w:val="32"/>
                      <w:lang w:val="en-US"/>
                    </w:rPr>
                  </w:rPrChange>
                </w:rPr>
                <w:t>"datos('+paciente[i][0]+',\'' + paciente[i][1] + '\',\'' + paciente[i][2] + '\',\'' + paciente[i][3] + '\')"</w:t>
              </w:r>
              <w:r w:rsidRPr="0055352B">
                <w:rPr>
                  <w:rFonts w:ascii="Monaco" w:hAnsi="Monaco" w:cs="Monaco"/>
                  <w:b/>
                  <w:bCs/>
                  <w:color w:val="204A87"/>
                  <w:sz w:val="20"/>
                  <w:szCs w:val="20"/>
                  <w:lang w:val="en-US"/>
                  <w:rPrChange w:id="2840" w:author="Borja Gonzalez" w:date="2017-09-28T19:02:00Z">
                    <w:rPr>
                      <w:rFonts w:ascii="Monaco" w:hAnsi="Monaco" w:cs="Monaco"/>
                      <w:b/>
                      <w:bCs/>
                      <w:color w:val="204A87"/>
                      <w:sz w:val="32"/>
                      <w:szCs w:val="32"/>
                      <w:lang w:val="en-US"/>
                    </w:rPr>
                  </w:rPrChange>
                </w:rPr>
                <w:t>&gt;&lt;/button&gt;</w:t>
              </w:r>
              <w:r w:rsidRPr="0055352B">
                <w:rPr>
                  <w:rFonts w:ascii="Monaco" w:hAnsi="Monaco" w:cs="Monaco"/>
                  <w:sz w:val="20"/>
                  <w:szCs w:val="20"/>
                  <w:lang w:val="en-US"/>
                  <w:rPrChange w:id="2841" w:author="Borja Gonzalez" w:date="2017-09-28T19:02:00Z">
                    <w:rPr>
                      <w:rFonts w:ascii="Monaco" w:hAnsi="Monaco" w:cs="Monaco"/>
                      <w:sz w:val="32"/>
                      <w:szCs w:val="32"/>
                      <w:lang w:val="en-US"/>
                    </w:rPr>
                  </w:rPrChange>
                </w:rPr>
                <w:t>';</w:t>
              </w:r>
            </w:ins>
          </w:p>
          <w:p w14:paraId="3A36644F" w14:textId="77777777" w:rsidR="0055352B" w:rsidRDefault="0055352B" w:rsidP="008C605D">
            <w:pPr>
              <w:rPr>
                <w:ins w:id="2842" w:author="Borja Gonzalez" w:date="2017-09-28T19:02:00Z"/>
              </w:rPr>
            </w:pPr>
          </w:p>
        </w:tc>
      </w:tr>
    </w:tbl>
    <w:p w14:paraId="3633F2A8" w14:textId="02525059" w:rsidR="008C605D" w:rsidRPr="008C605D" w:rsidRDefault="008C605D" w:rsidP="008C605D"/>
    <w:p w14:paraId="183ADAD8" w14:textId="77777777" w:rsidR="00520C5F" w:rsidRDefault="00520C5F" w:rsidP="00BC4CE1"/>
    <w:p w14:paraId="1DEFEBCE" w14:textId="47E85212" w:rsidR="008C605D" w:rsidRDefault="008C605D" w:rsidP="00BC4CE1">
      <w:r>
        <w:t>Cuando se genera la tabla de pacientes con el bucle for, una de las filas insertadas es un botón que permite el acceso a los datos de movimientos. Cuando el usuario presiona este botón se llama a una función “datos()” a la que se le pasan el id, nombre y apellidos del paciente.</w:t>
      </w:r>
    </w:p>
    <w:p w14:paraId="1C88D1E0" w14:textId="77777777" w:rsidR="008C605D" w:rsidRDefault="008C605D" w:rsidP="00BC4CE1"/>
    <w:p w14:paraId="46EF1478" w14:textId="77777777" w:rsidR="0055352B" w:rsidRDefault="00DC7D84" w:rsidP="00BC4CE1">
      <w:pPr>
        <w:rPr>
          <w:ins w:id="2843" w:author="Borja Gonzalez" w:date="2017-09-28T19:03:00Z"/>
        </w:rPr>
      </w:pPr>
      <w:del w:id="2844" w:author="Borja Gonzalez" w:date="2017-09-28T19:03:00Z">
        <w:r w:rsidDel="0055352B">
          <w:rPr>
            <w:noProof/>
            <w:lang w:val="en-US"/>
          </w:rPr>
          <w:drawing>
            <wp:inline distT="0" distB="0" distL="0" distR="0" wp14:anchorId="40FC48FC" wp14:editId="6131EED0">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55352B" w14:paraId="677653E5" w14:textId="77777777" w:rsidTr="0055352B">
        <w:trPr>
          <w:ins w:id="2845" w:author="Borja Gonzalez" w:date="2017-09-28T19:03:00Z"/>
        </w:trPr>
        <w:tc>
          <w:tcPr>
            <w:tcW w:w="8856" w:type="dxa"/>
          </w:tcPr>
          <w:p w14:paraId="37131914" w14:textId="77777777" w:rsidR="0055352B" w:rsidRPr="0055352B" w:rsidRDefault="0055352B" w:rsidP="0055352B">
            <w:pPr>
              <w:widowControl w:val="0"/>
              <w:autoSpaceDE w:val="0"/>
              <w:autoSpaceDN w:val="0"/>
              <w:adjustRightInd w:val="0"/>
              <w:rPr>
                <w:ins w:id="2846" w:author="Borja Gonzalez" w:date="2017-09-28T19:03:00Z"/>
                <w:rFonts w:ascii="Monaco" w:hAnsi="Monaco" w:cs="Monaco"/>
                <w:sz w:val="20"/>
                <w:szCs w:val="20"/>
                <w:lang w:val="en-US"/>
                <w:rPrChange w:id="2847" w:author="Borja Gonzalez" w:date="2017-09-28T19:03:00Z">
                  <w:rPr>
                    <w:ins w:id="2848" w:author="Borja Gonzalez" w:date="2017-09-28T19:03:00Z"/>
                    <w:rFonts w:ascii="Monaco" w:hAnsi="Monaco" w:cs="Monaco"/>
                    <w:sz w:val="32"/>
                    <w:szCs w:val="32"/>
                    <w:lang w:val="en-US"/>
                  </w:rPr>
                </w:rPrChange>
              </w:rPr>
            </w:pPr>
            <w:ins w:id="2849" w:author="Borja Gonzalez" w:date="2017-09-28T19:03:00Z">
              <w:r w:rsidRPr="0055352B">
                <w:rPr>
                  <w:rFonts w:ascii="Monaco" w:hAnsi="Monaco" w:cs="Monaco"/>
                  <w:b/>
                  <w:bCs/>
                  <w:color w:val="204A87"/>
                  <w:sz w:val="20"/>
                  <w:szCs w:val="20"/>
                  <w:lang w:val="en-US"/>
                  <w:rPrChange w:id="2850" w:author="Borja Gonzalez" w:date="2017-09-28T19:03:00Z">
                    <w:rPr>
                      <w:rFonts w:ascii="Monaco" w:hAnsi="Monaco" w:cs="Monaco"/>
                      <w:b/>
                      <w:bCs/>
                      <w:color w:val="204A87"/>
                      <w:sz w:val="32"/>
                      <w:szCs w:val="32"/>
                      <w:lang w:val="en-US"/>
                    </w:rPr>
                  </w:rPrChange>
                </w:rPr>
                <w:t>function</w:t>
              </w:r>
              <w:r w:rsidRPr="0055352B">
                <w:rPr>
                  <w:rFonts w:ascii="Monaco" w:hAnsi="Monaco" w:cs="Monaco"/>
                  <w:sz w:val="20"/>
                  <w:szCs w:val="20"/>
                  <w:lang w:val="en-US"/>
                  <w:rPrChange w:id="2851" w:author="Borja Gonzalez" w:date="2017-09-28T19:03: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52" w:author="Borja Gonzalez" w:date="2017-09-28T19:03: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853"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54" w:author="Borja Gonzalez" w:date="2017-09-28T19:03:00Z">
                    <w:rPr>
                      <w:rFonts w:ascii="Monaco" w:hAnsi="Monaco" w:cs="Monaco"/>
                      <w:color w:val="000000"/>
                      <w:sz w:val="32"/>
                      <w:szCs w:val="32"/>
                      <w:lang w:val="en-US"/>
                    </w:rPr>
                  </w:rPrChange>
                </w:rPr>
                <w:t>id</w:t>
              </w:r>
              <w:r w:rsidRPr="0055352B">
                <w:rPr>
                  <w:rFonts w:ascii="Monaco" w:hAnsi="Monaco" w:cs="Monaco"/>
                  <w:b/>
                  <w:bCs/>
                  <w:color w:val="000000"/>
                  <w:sz w:val="20"/>
                  <w:szCs w:val="20"/>
                  <w:lang w:val="en-US"/>
                  <w:rPrChange w:id="2855"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56" w:author="Borja Gonzalez" w:date="2017-09-28T19:03:00Z">
                    <w:rPr>
                      <w:rFonts w:ascii="Monaco" w:hAnsi="Monaco" w:cs="Monaco"/>
                      <w:color w:val="000000"/>
                      <w:sz w:val="32"/>
                      <w:szCs w:val="32"/>
                      <w:lang w:val="en-US"/>
                    </w:rPr>
                  </w:rPrChange>
                </w:rPr>
                <w:t>nombre</w:t>
              </w:r>
              <w:r w:rsidRPr="0055352B">
                <w:rPr>
                  <w:rFonts w:ascii="Monaco" w:hAnsi="Monaco" w:cs="Monaco"/>
                  <w:b/>
                  <w:bCs/>
                  <w:color w:val="000000"/>
                  <w:sz w:val="20"/>
                  <w:szCs w:val="20"/>
                  <w:lang w:val="en-US"/>
                  <w:rPrChange w:id="2857"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58" w:author="Borja Gonzalez" w:date="2017-09-28T19:03:00Z">
                    <w:rPr>
                      <w:rFonts w:ascii="Monaco" w:hAnsi="Monaco" w:cs="Monaco"/>
                      <w:color w:val="000000"/>
                      <w:sz w:val="32"/>
                      <w:szCs w:val="32"/>
                      <w:lang w:val="en-US"/>
                    </w:rPr>
                  </w:rPrChange>
                </w:rPr>
                <w:t>apellido</w:t>
              </w:r>
              <w:r w:rsidRPr="0055352B">
                <w:rPr>
                  <w:rFonts w:ascii="Monaco" w:hAnsi="Monaco" w:cs="Monaco"/>
                  <w:b/>
                  <w:bCs/>
                  <w:color w:val="000000"/>
                  <w:sz w:val="20"/>
                  <w:szCs w:val="20"/>
                  <w:lang w:val="en-US"/>
                  <w:rPrChange w:id="2859"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60" w:author="Borja Gonzalez" w:date="2017-09-28T19:03:00Z">
                    <w:rPr>
                      <w:rFonts w:ascii="Monaco" w:hAnsi="Monaco" w:cs="Monaco"/>
                      <w:color w:val="000000"/>
                      <w:sz w:val="32"/>
                      <w:szCs w:val="32"/>
                      <w:lang w:val="en-US"/>
                    </w:rPr>
                  </w:rPrChange>
                </w:rPr>
                <w:t>sexo</w:t>
              </w:r>
              <w:r w:rsidRPr="0055352B">
                <w:rPr>
                  <w:rFonts w:ascii="Monaco" w:hAnsi="Monaco" w:cs="Monaco"/>
                  <w:b/>
                  <w:bCs/>
                  <w:color w:val="000000"/>
                  <w:sz w:val="20"/>
                  <w:szCs w:val="20"/>
                  <w:lang w:val="en-US"/>
                  <w:rPrChange w:id="2861" w:author="Borja Gonzalez" w:date="2017-09-28T19:03:00Z">
                    <w:rPr>
                      <w:rFonts w:ascii="Monaco" w:hAnsi="Monaco" w:cs="Monaco"/>
                      <w:b/>
                      <w:bCs/>
                      <w:color w:val="000000"/>
                      <w:sz w:val="32"/>
                      <w:szCs w:val="32"/>
                      <w:lang w:val="en-US"/>
                    </w:rPr>
                  </w:rPrChange>
                </w:rPr>
                <w:t>){</w:t>
              </w:r>
            </w:ins>
          </w:p>
          <w:p w14:paraId="72B5D500" w14:textId="77777777" w:rsidR="0055352B" w:rsidRPr="0055352B" w:rsidRDefault="0055352B" w:rsidP="0055352B">
            <w:pPr>
              <w:widowControl w:val="0"/>
              <w:autoSpaceDE w:val="0"/>
              <w:autoSpaceDN w:val="0"/>
              <w:adjustRightInd w:val="0"/>
              <w:rPr>
                <w:ins w:id="2862" w:author="Borja Gonzalez" w:date="2017-09-28T19:03:00Z"/>
                <w:rFonts w:ascii="Monaco" w:hAnsi="Monaco" w:cs="Monaco"/>
                <w:sz w:val="20"/>
                <w:szCs w:val="20"/>
                <w:lang w:val="en-US"/>
                <w:rPrChange w:id="2863" w:author="Borja Gonzalez" w:date="2017-09-28T19:03:00Z">
                  <w:rPr>
                    <w:ins w:id="2864" w:author="Borja Gonzalez" w:date="2017-09-28T19:03:00Z"/>
                    <w:rFonts w:ascii="Monaco" w:hAnsi="Monaco" w:cs="Monaco"/>
                    <w:sz w:val="32"/>
                    <w:szCs w:val="32"/>
                    <w:lang w:val="en-US"/>
                  </w:rPr>
                </w:rPrChange>
              </w:rPr>
            </w:pPr>
            <w:ins w:id="2865" w:author="Borja Gonzalez" w:date="2017-09-28T19:03:00Z">
              <w:r w:rsidRPr="0055352B">
                <w:rPr>
                  <w:rFonts w:ascii="Monaco" w:hAnsi="Monaco" w:cs="Monaco"/>
                  <w:sz w:val="20"/>
                  <w:szCs w:val="20"/>
                  <w:lang w:val="en-US"/>
                  <w:rPrChange w:id="2866" w:author="Borja Gonzalez" w:date="2017-09-28T19:03:00Z">
                    <w:rPr>
                      <w:rFonts w:ascii="Monaco" w:hAnsi="Monaco" w:cs="Monaco"/>
                      <w:sz w:val="32"/>
                      <w:szCs w:val="32"/>
                      <w:lang w:val="en-US"/>
                    </w:rPr>
                  </w:rPrChange>
                </w:rPr>
                <w:tab/>
              </w:r>
              <w:r w:rsidRPr="0055352B">
                <w:rPr>
                  <w:rFonts w:ascii="Monaco" w:hAnsi="Monaco" w:cs="Monaco"/>
                  <w:color w:val="204A87"/>
                  <w:sz w:val="20"/>
                  <w:szCs w:val="20"/>
                  <w:lang w:val="en-US"/>
                  <w:rPrChange w:id="2867" w:author="Borja Gonzalez" w:date="2017-09-28T19:03:00Z">
                    <w:rPr>
                      <w:rFonts w:ascii="Monaco" w:hAnsi="Monaco" w:cs="Monaco"/>
                      <w:color w:val="204A87"/>
                      <w:sz w:val="32"/>
                      <w:szCs w:val="32"/>
                      <w:lang w:val="en-US"/>
                    </w:rPr>
                  </w:rPrChange>
                </w:rPr>
                <w:t>window</w:t>
              </w:r>
              <w:r w:rsidRPr="0055352B">
                <w:rPr>
                  <w:rFonts w:ascii="Monaco" w:hAnsi="Monaco" w:cs="Monaco"/>
                  <w:b/>
                  <w:bCs/>
                  <w:color w:val="000000"/>
                  <w:sz w:val="20"/>
                  <w:szCs w:val="20"/>
                  <w:lang w:val="en-US"/>
                  <w:rPrChange w:id="2868"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69" w:author="Borja Gonzalez" w:date="2017-09-28T19:03:00Z">
                    <w:rPr>
                      <w:rFonts w:ascii="Monaco" w:hAnsi="Monaco" w:cs="Monaco"/>
                      <w:color w:val="000000"/>
                      <w:sz w:val="32"/>
                      <w:szCs w:val="32"/>
                      <w:lang w:val="en-US"/>
                    </w:rPr>
                  </w:rPrChange>
                </w:rPr>
                <w:t>location</w:t>
              </w:r>
              <w:r w:rsidRPr="0055352B">
                <w:rPr>
                  <w:rFonts w:ascii="Monaco" w:hAnsi="Monaco" w:cs="Monaco"/>
                  <w:b/>
                  <w:bCs/>
                  <w:color w:val="000000"/>
                  <w:sz w:val="20"/>
                  <w:szCs w:val="20"/>
                  <w:lang w:val="en-US"/>
                  <w:rPrChange w:id="2870"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71" w:author="Borja Gonzalez" w:date="2017-09-28T19:03:00Z">
                    <w:rPr>
                      <w:rFonts w:ascii="Monaco" w:hAnsi="Monaco" w:cs="Monaco"/>
                      <w:color w:val="000000"/>
                      <w:sz w:val="32"/>
                      <w:szCs w:val="32"/>
                      <w:lang w:val="en-US"/>
                    </w:rPr>
                  </w:rPrChange>
                </w:rPr>
                <w:t>href</w:t>
              </w:r>
              <w:r w:rsidRPr="0055352B">
                <w:rPr>
                  <w:rFonts w:ascii="Monaco" w:hAnsi="Monaco" w:cs="Monaco"/>
                  <w:sz w:val="20"/>
                  <w:szCs w:val="20"/>
                  <w:lang w:val="en-US"/>
                  <w:rPrChange w:id="2872" w:author="Borja Gonzalez" w:date="2017-09-28T19:03: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873" w:author="Borja Gonzalez" w:date="2017-09-28T19:03:00Z">
                    <w:rPr>
                      <w:rFonts w:ascii="Monaco" w:hAnsi="Monaco" w:cs="Monaco"/>
                      <w:b/>
                      <w:bCs/>
                      <w:color w:val="CE5C00"/>
                      <w:sz w:val="32"/>
                      <w:szCs w:val="32"/>
                      <w:lang w:val="en-US"/>
                    </w:rPr>
                  </w:rPrChange>
                </w:rPr>
                <w:t>=</w:t>
              </w:r>
              <w:r w:rsidRPr="0055352B">
                <w:rPr>
                  <w:rFonts w:ascii="Monaco" w:hAnsi="Monaco" w:cs="Monaco"/>
                  <w:sz w:val="20"/>
                  <w:szCs w:val="20"/>
                  <w:lang w:val="en-US"/>
                  <w:rPrChange w:id="2874" w:author="Borja Gonzalez" w:date="2017-09-28T19:03:00Z">
                    <w:rPr>
                      <w:rFonts w:ascii="Monaco" w:hAnsi="Monaco" w:cs="Monaco"/>
                      <w:sz w:val="32"/>
                      <w:szCs w:val="32"/>
                      <w:lang w:val="en-US"/>
                    </w:rPr>
                  </w:rPrChange>
                </w:rPr>
                <w:t xml:space="preserve"> </w:t>
              </w:r>
              <w:r w:rsidRPr="0055352B">
                <w:rPr>
                  <w:rFonts w:ascii="Monaco" w:hAnsi="Monaco" w:cs="Monaco"/>
                  <w:color w:val="4E9A06"/>
                  <w:sz w:val="20"/>
                  <w:szCs w:val="20"/>
                  <w:lang w:val="en-US"/>
                  <w:rPrChange w:id="2875" w:author="Borja Gonzalez" w:date="2017-09-28T19:03:00Z">
                    <w:rPr>
                      <w:rFonts w:ascii="Monaco" w:hAnsi="Monaco" w:cs="Monaco"/>
                      <w:color w:val="4E9A06"/>
                      <w:sz w:val="32"/>
                      <w:szCs w:val="32"/>
                      <w:lang w:val="en-US"/>
                    </w:rPr>
                  </w:rPrChange>
                </w:rPr>
                <w:t>"http://172.20.10.5:8124/../evolucion.html?var1="</w:t>
              </w:r>
              <w:r w:rsidRPr="0055352B">
                <w:rPr>
                  <w:rFonts w:ascii="Monaco" w:hAnsi="Monaco" w:cs="Monaco"/>
                  <w:b/>
                  <w:bCs/>
                  <w:color w:val="CE5C00"/>
                  <w:sz w:val="20"/>
                  <w:szCs w:val="20"/>
                  <w:lang w:val="en-US"/>
                  <w:rPrChange w:id="2876"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877" w:author="Borja Gonzalez" w:date="2017-09-28T19:03:00Z">
                    <w:rPr>
                      <w:rFonts w:ascii="Monaco" w:hAnsi="Monaco" w:cs="Monaco"/>
                      <w:color w:val="000000"/>
                      <w:sz w:val="32"/>
                      <w:szCs w:val="32"/>
                      <w:lang w:val="en-US"/>
                    </w:rPr>
                  </w:rPrChange>
                </w:rPr>
                <w:t>id</w:t>
              </w:r>
              <w:r w:rsidRPr="0055352B">
                <w:rPr>
                  <w:rFonts w:ascii="Monaco" w:hAnsi="Monaco" w:cs="Monaco"/>
                  <w:b/>
                  <w:bCs/>
                  <w:color w:val="CE5C00"/>
                  <w:sz w:val="20"/>
                  <w:szCs w:val="20"/>
                  <w:lang w:val="en-US"/>
                  <w:rPrChange w:id="2878" w:author="Borja Gonzalez" w:date="2017-09-28T19:03: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879" w:author="Borja Gonzalez" w:date="2017-09-28T19:03:00Z">
                    <w:rPr>
                      <w:rFonts w:ascii="Monaco" w:hAnsi="Monaco" w:cs="Monaco"/>
                      <w:color w:val="4E9A06"/>
                      <w:sz w:val="32"/>
                      <w:szCs w:val="32"/>
                      <w:lang w:val="en-US"/>
                    </w:rPr>
                  </w:rPrChange>
                </w:rPr>
                <w:t>"&amp;var2="</w:t>
              </w:r>
              <w:r w:rsidRPr="0055352B">
                <w:rPr>
                  <w:rFonts w:ascii="Monaco" w:hAnsi="Monaco" w:cs="Monaco"/>
                  <w:b/>
                  <w:bCs/>
                  <w:color w:val="CE5C00"/>
                  <w:sz w:val="20"/>
                  <w:szCs w:val="20"/>
                  <w:lang w:val="en-US"/>
                  <w:rPrChange w:id="2880"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881" w:author="Borja Gonzalez" w:date="2017-09-28T19:03:00Z">
                    <w:rPr>
                      <w:rFonts w:ascii="Monaco" w:hAnsi="Monaco" w:cs="Monaco"/>
                      <w:color w:val="000000"/>
                      <w:sz w:val="32"/>
                      <w:szCs w:val="32"/>
                      <w:lang w:val="en-US"/>
                    </w:rPr>
                  </w:rPrChange>
                </w:rPr>
                <w:t>nombre</w:t>
              </w:r>
              <w:r w:rsidRPr="0055352B">
                <w:rPr>
                  <w:rFonts w:ascii="Monaco" w:hAnsi="Monaco" w:cs="Monaco"/>
                  <w:b/>
                  <w:bCs/>
                  <w:color w:val="CE5C00"/>
                  <w:sz w:val="20"/>
                  <w:szCs w:val="20"/>
                  <w:lang w:val="en-US"/>
                  <w:rPrChange w:id="2882" w:author="Borja Gonzalez" w:date="2017-09-28T19:03: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883" w:author="Borja Gonzalez" w:date="2017-09-28T19:03:00Z">
                    <w:rPr>
                      <w:rFonts w:ascii="Monaco" w:hAnsi="Monaco" w:cs="Monaco"/>
                      <w:color w:val="4E9A06"/>
                      <w:sz w:val="32"/>
                      <w:szCs w:val="32"/>
                      <w:lang w:val="en-US"/>
                    </w:rPr>
                  </w:rPrChange>
                </w:rPr>
                <w:t>"&amp;var3="</w:t>
              </w:r>
              <w:r w:rsidRPr="0055352B">
                <w:rPr>
                  <w:rFonts w:ascii="Monaco" w:hAnsi="Monaco" w:cs="Monaco"/>
                  <w:b/>
                  <w:bCs/>
                  <w:color w:val="CE5C00"/>
                  <w:sz w:val="20"/>
                  <w:szCs w:val="20"/>
                  <w:lang w:val="en-US"/>
                  <w:rPrChange w:id="2884"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885" w:author="Borja Gonzalez" w:date="2017-09-28T19:03:00Z">
                    <w:rPr>
                      <w:rFonts w:ascii="Monaco" w:hAnsi="Monaco" w:cs="Monaco"/>
                      <w:color w:val="000000"/>
                      <w:sz w:val="32"/>
                      <w:szCs w:val="32"/>
                      <w:lang w:val="en-US"/>
                    </w:rPr>
                  </w:rPrChange>
                </w:rPr>
                <w:t>apellido</w:t>
              </w:r>
              <w:r w:rsidRPr="0055352B">
                <w:rPr>
                  <w:rFonts w:ascii="Monaco" w:hAnsi="Monaco" w:cs="Monaco"/>
                  <w:b/>
                  <w:bCs/>
                  <w:color w:val="CE5C00"/>
                  <w:sz w:val="20"/>
                  <w:szCs w:val="20"/>
                  <w:lang w:val="en-US"/>
                  <w:rPrChange w:id="2886" w:author="Borja Gonzalez" w:date="2017-09-28T19:03: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887" w:author="Borja Gonzalez" w:date="2017-09-28T19:03:00Z">
                    <w:rPr>
                      <w:rFonts w:ascii="Monaco" w:hAnsi="Monaco" w:cs="Monaco"/>
                      <w:color w:val="4E9A06"/>
                      <w:sz w:val="32"/>
                      <w:szCs w:val="32"/>
                      <w:lang w:val="en-US"/>
                    </w:rPr>
                  </w:rPrChange>
                </w:rPr>
                <w:t>"&amp;var4="</w:t>
              </w:r>
              <w:r w:rsidRPr="0055352B">
                <w:rPr>
                  <w:rFonts w:ascii="Monaco" w:hAnsi="Monaco" w:cs="Monaco"/>
                  <w:b/>
                  <w:bCs/>
                  <w:color w:val="CE5C00"/>
                  <w:sz w:val="20"/>
                  <w:szCs w:val="20"/>
                  <w:lang w:val="en-US"/>
                  <w:rPrChange w:id="2888"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889" w:author="Borja Gonzalez" w:date="2017-09-28T19:03:00Z">
                    <w:rPr>
                      <w:rFonts w:ascii="Monaco" w:hAnsi="Monaco" w:cs="Monaco"/>
                      <w:color w:val="000000"/>
                      <w:sz w:val="32"/>
                      <w:szCs w:val="32"/>
                      <w:lang w:val="en-US"/>
                    </w:rPr>
                  </w:rPrChange>
                </w:rPr>
                <w:t>sexo</w:t>
              </w:r>
              <w:r w:rsidRPr="0055352B">
                <w:rPr>
                  <w:rFonts w:ascii="Monaco" w:hAnsi="Monaco" w:cs="Monaco"/>
                  <w:b/>
                  <w:bCs/>
                  <w:color w:val="000000"/>
                  <w:sz w:val="20"/>
                  <w:szCs w:val="20"/>
                  <w:lang w:val="en-US"/>
                  <w:rPrChange w:id="2890" w:author="Borja Gonzalez" w:date="2017-09-28T19:03:00Z">
                    <w:rPr>
                      <w:rFonts w:ascii="Monaco" w:hAnsi="Monaco" w:cs="Monaco"/>
                      <w:b/>
                      <w:bCs/>
                      <w:color w:val="000000"/>
                      <w:sz w:val="32"/>
                      <w:szCs w:val="32"/>
                      <w:lang w:val="en-US"/>
                    </w:rPr>
                  </w:rPrChange>
                </w:rPr>
                <w:t>;</w:t>
              </w:r>
            </w:ins>
          </w:p>
          <w:p w14:paraId="44B95ECE" w14:textId="77777777" w:rsidR="0055352B" w:rsidRPr="0055352B" w:rsidRDefault="0055352B" w:rsidP="0055352B">
            <w:pPr>
              <w:widowControl w:val="0"/>
              <w:autoSpaceDE w:val="0"/>
              <w:autoSpaceDN w:val="0"/>
              <w:adjustRightInd w:val="0"/>
              <w:rPr>
                <w:ins w:id="2891" w:author="Borja Gonzalez" w:date="2017-09-28T19:03:00Z"/>
                <w:rFonts w:ascii="Monaco" w:hAnsi="Monaco" w:cs="Monaco"/>
                <w:sz w:val="20"/>
                <w:szCs w:val="20"/>
                <w:lang w:val="en-US"/>
                <w:rPrChange w:id="2892" w:author="Borja Gonzalez" w:date="2017-09-28T19:03:00Z">
                  <w:rPr>
                    <w:ins w:id="2893" w:author="Borja Gonzalez" w:date="2017-09-28T19:03:00Z"/>
                    <w:rFonts w:ascii="Monaco" w:hAnsi="Monaco" w:cs="Monaco"/>
                    <w:sz w:val="32"/>
                    <w:szCs w:val="32"/>
                    <w:lang w:val="en-US"/>
                  </w:rPr>
                </w:rPrChange>
              </w:rPr>
            </w:pPr>
            <w:ins w:id="2894" w:author="Borja Gonzalez" w:date="2017-09-28T19:03:00Z">
              <w:r w:rsidRPr="0055352B">
                <w:rPr>
                  <w:rFonts w:ascii="Monaco" w:hAnsi="Monaco" w:cs="Monaco"/>
                  <w:b/>
                  <w:bCs/>
                  <w:color w:val="000000"/>
                  <w:sz w:val="20"/>
                  <w:szCs w:val="20"/>
                  <w:lang w:val="en-US"/>
                  <w:rPrChange w:id="2895" w:author="Borja Gonzalez" w:date="2017-09-28T19:03:00Z">
                    <w:rPr>
                      <w:rFonts w:ascii="Monaco" w:hAnsi="Monaco" w:cs="Monaco"/>
                      <w:b/>
                      <w:bCs/>
                      <w:color w:val="000000"/>
                      <w:sz w:val="32"/>
                      <w:szCs w:val="32"/>
                      <w:lang w:val="en-US"/>
                    </w:rPr>
                  </w:rPrChange>
                </w:rPr>
                <w:t>}</w:t>
              </w:r>
            </w:ins>
          </w:p>
          <w:p w14:paraId="2B188A17" w14:textId="77777777" w:rsidR="0055352B" w:rsidRDefault="0055352B" w:rsidP="00BC4CE1">
            <w:pPr>
              <w:rPr>
                <w:ins w:id="2896" w:author="Borja Gonzalez" w:date="2017-09-28T19:03:00Z"/>
              </w:rPr>
            </w:pPr>
          </w:p>
        </w:tc>
      </w:tr>
    </w:tbl>
    <w:p w14:paraId="7B5D7857" w14:textId="53A39DF1" w:rsidR="00DC7D84" w:rsidRDefault="00DC7D84" w:rsidP="00BC4CE1"/>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36788556" w14:textId="77777777" w:rsidR="00A47B4C" w:rsidRDefault="00662D0C" w:rsidP="00BC4CE1">
      <w:pPr>
        <w:rPr>
          <w:ins w:id="2897" w:author="Borja Gonzalez" w:date="2017-09-28T19:09:00Z"/>
        </w:rPr>
      </w:pPr>
      <w:del w:id="2898" w:author="Borja Gonzalez" w:date="2017-09-28T19:09:00Z">
        <w:r w:rsidDel="00A47B4C">
          <w:rPr>
            <w:noProof/>
            <w:lang w:val="en-US"/>
          </w:rPr>
          <w:drawing>
            <wp:inline distT="0" distB="0" distL="0" distR="0" wp14:anchorId="6DFF17E9" wp14:editId="65973007">
              <wp:extent cx="7365339" cy="4076700"/>
              <wp:effectExtent l="0" t="0" r="127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07" cy="407707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25DBFBCD" w14:textId="77777777" w:rsidTr="00A47B4C">
        <w:trPr>
          <w:ins w:id="2899" w:author="Borja Gonzalez" w:date="2017-09-28T19:09:00Z"/>
        </w:trPr>
        <w:tc>
          <w:tcPr>
            <w:tcW w:w="8856" w:type="dxa"/>
          </w:tcPr>
          <w:p w14:paraId="733045D6" w14:textId="77777777" w:rsidR="00A47B4C" w:rsidRPr="00A47B4C" w:rsidRDefault="00A47B4C" w:rsidP="00A47B4C">
            <w:pPr>
              <w:widowControl w:val="0"/>
              <w:autoSpaceDE w:val="0"/>
              <w:autoSpaceDN w:val="0"/>
              <w:adjustRightInd w:val="0"/>
              <w:rPr>
                <w:ins w:id="2900" w:author="Borja Gonzalez" w:date="2017-09-28T19:09:00Z"/>
                <w:rFonts w:ascii="Monaco" w:hAnsi="Monaco" w:cs="Monaco"/>
                <w:sz w:val="20"/>
                <w:szCs w:val="20"/>
                <w:lang w:val="en-US"/>
                <w:rPrChange w:id="2901" w:author="Borja Gonzalez" w:date="2017-09-28T19:09:00Z">
                  <w:rPr>
                    <w:ins w:id="2902" w:author="Borja Gonzalez" w:date="2017-09-28T19:09:00Z"/>
                    <w:rFonts w:ascii="Monaco" w:hAnsi="Monaco" w:cs="Monaco"/>
                    <w:sz w:val="32"/>
                    <w:szCs w:val="32"/>
                    <w:lang w:val="en-US"/>
                  </w:rPr>
                </w:rPrChange>
              </w:rPr>
            </w:pPr>
            <w:ins w:id="2903" w:author="Borja Gonzalez" w:date="2017-09-28T19:09:00Z">
              <w:r w:rsidRPr="00A47B4C">
                <w:rPr>
                  <w:rFonts w:ascii="Monaco" w:hAnsi="Monaco" w:cs="Monaco"/>
                  <w:sz w:val="20"/>
                  <w:szCs w:val="20"/>
                  <w:lang w:val="en-US"/>
                  <w:rPrChange w:id="2904" w:author="Borja Gonzalez" w:date="2017-09-28T19:09:00Z">
                    <w:rPr>
                      <w:rFonts w:ascii="Monaco" w:hAnsi="Monaco" w:cs="Monaco"/>
                      <w:sz w:val="32"/>
                      <w:szCs w:val="32"/>
                      <w:lang w:val="en-US"/>
                    </w:rPr>
                  </w:rPrChange>
                </w:rPr>
                <w:t>document.getElementById("paciente_info").innerHTML = "Paciente: "+nombre+" "+apellido;</w:t>
              </w:r>
            </w:ins>
          </w:p>
          <w:p w14:paraId="1DF42A71" w14:textId="77777777" w:rsidR="00A47B4C" w:rsidRPr="00A47B4C" w:rsidRDefault="00A47B4C" w:rsidP="00A47B4C">
            <w:pPr>
              <w:widowControl w:val="0"/>
              <w:autoSpaceDE w:val="0"/>
              <w:autoSpaceDN w:val="0"/>
              <w:adjustRightInd w:val="0"/>
              <w:rPr>
                <w:ins w:id="2905" w:author="Borja Gonzalez" w:date="2017-09-28T19:09:00Z"/>
                <w:rFonts w:ascii="Monaco" w:hAnsi="Monaco" w:cs="Monaco"/>
                <w:sz w:val="20"/>
                <w:szCs w:val="20"/>
                <w:lang w:val="en-US"/>
                <w:rPrChange w:id="2906" w:author="Borja Gonzalez" w:date="2017-09-28T19:09:00Z">
                  <w:rPr>
                    <w:ins w:id="2907" w:author="Borja Gonzalez" w:date="2017-09-28T19:09:00Z"/>
                    <w:rFonts w:ascii="Monaco" w:hAnsi="Monaco" w:cs="Monaco"/>
                    <w:sz w:val="32"/>
                    <w:szCs w:val="32"/>
                    <w:lang w:val="en-US"/>
                  </w:rPr>
                </w:rPrChange>
              </w:rPr>
            </w:pPr>
            <w:ins w:id="2908" w:author="Borja Gonzalez" w:date="2017-09-28T19:09:00Z">
              <w:r w:rsidRPr="00A47B4C">
                <w:rPr>
                  <w:rFonts w:ascii="Monaco" w:hAnsi="Monaco" w:cs="Monaco"/>
                  <w:sz w:val="20"/>
                  <w:szCs w:val="20"/>
                  <w:lang w:val="en-US"/>
                  <w:rPrChange w:id="2909" w:author="Borja Gonzalez" w:date="2017-09-28T19:09:00Z">
                    <w:rPr>
                      <w:rFonts w:ascii="Monaco" w:hAnsi="Monaco" w:cs="Monaco"/>
                      <w:sz w:val="32"/>
                      <w:szCs w:val="32"/>
                      <w:lang w:val="en-US"/>
                    </w:rPr>
                  </w:rPrChange>
                </w:rPr>
                <w:t>get_datos_node(id, function(datos){</w:t>
              </w:r>
            </w:ins>
          </w:p>
          <w:p w14:paraId="3B0CE2BB" w14:textId="77777777" w:rsidR="00A47B4C" w:rsidRPr="00A47B4C" w:rsidRDefault="00A47B4C" w:rsidP="00A47B4C">
            <w:pPr>
              <w:widowControl w:val="0"/>
              <w:autoSpaceDE w:val="0"/>
              <w:autoSpaceDN w:val="0"/>
              <w:adjustRightInd w:val="0"/>
              <w:rPr>
                <w:ins w:id="2910" w:author="Borja Gonzalez" w:date="2017-09-28T19:09:00Z"/>
                <w:rFonts w:ascii="Monaco" w:hAnsi="Monaco" w:cs="Monaco"/>
                <w:sz w:val="20"/>
                <w:szCs w:val="20"/>
                <w:lang w:val="en-US"/>
                <w:rPrChange w:id="2911" w:author="Borja Gonzalez" w:date="2017-09-28T19:09:00Z">
                  <w:rPr>
                    <w:ins w:id="2912" w:author="Borja Gonzalez" w:date="2017-09-28T19:09:00Z"/>
                    <w:rFonts w:ascii="Monaco" w:hAnsi="Monaco" w:cs="Monaco"/>
                    <w:sz w:val="32"/>
                    <w:szCs w:val="32"/>
                    <w:lang w:val="en-US"/>
                  </w:rPr>
                </w:rPrChange>
              </w:rPr>
            </w:pPr>
            <w:ins w:id="2913" w:author="Borja Gonzalez" w:date="2017-09-28T19:09:00Z">
              <w:r w:rsidRPr="00A47B4C">
                <w:rPr>
                  <w:rFonts w:ascii="Monaco" w:hAnsi="Monaco" w:cs="Monaco"/>
                  <w:sz w:val="20"/>
                  <w:szCs w:val="20"/>
                  <w:lang w:val="en-US"/>
                  <w:rPrChange w:id="2914" w:author="Borja Gonzalez" w:date="2017-09-28T19:09:00Z">
                    <w:rPr>
                      <w:rFonts w:ascii="Monaco" w:hAnsi="Monaco" w:cs="Monaco"/>
                      <w:sz w:val="32"/>
                      <w:szCs w:val="32"/>
                      <w:lang w:val="en-US"/>
                    </w:rPr>
                  </w:rPrChange>
                </w:rPr>
                <w:tab/>
                <w:t>if (datos.length==0){</w:t>
              </w:r>
            </w:ins>
          </w:p>
          <w:p w14:paraId="7862E3D1" w14:textId="77777777" w:rsidR="00A47B4C" w:rsidRPr="00A47B4C" w:rsidRDefault="00A47B4C" w:rsidP="00A47B4C">
            <w:pPr>
              <w:widowControl w:val="0"/>
              <w:autoSpaceDE w:val="0"/>
              <w:autoSpaceDN w:val="0"/>
              <w:adjustRightInd w:val="0"/>
              <w:rPr>
                <w:ins w:id="2915" w:author="Borja Gonzalez" w:date="2017-09-28T19:09:00Z"/>
                <w:rFonts w:ascii="Monaco" w:hAnsi="Monaco" w:cs="Monaco"/>
                <w:sz w:val="20"/>
                <w:szCs w:val="20"/>
                <w:lang w:val="en-US"/>
                <w:rPrChange w:id="2916" w:author="Borja Gonzalez" w:date="2017-09-28T19:09:00Z">
                  <w:rPr>
                    <w:ins w:id="2917" w:author="Borja Gonzalez" w:date="2017-09-28T19:09:00Z"/>
                    <w:rFonts w:ascii="Monaco" w:hAnsi="Monaco" w:cs="Monaco"/>
                    <w:sz w:val="32"/>
                    <w:szCs w:val="32"/>
                    <w:lang w:val="en-US"/>
                  </w:rPr>
                </w:rPrChange>
              </w:rPr>
            </w:pPr>
            <w:ins w:id="2918" w:author="Borja Gonzalez" w:date="2017-09-28T19:09:00Z">
              <w:r w:rsidRPr="00A47B4C">
                <w:rPr>
                  <w:rFonts w:ascii="Monaco" w:hAnsi="Monaco" w:cs="Monaco"/>
                  <w:sz w:val="20"/>
                  <w:szCs w:val="20"/>
                  <w:lang w:val="en-US"/>
                  <w:rPrChange w:id="2919"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20" w:author="Borja Gonzalez" w:date="2017-09-28T19:09:00Z">
                    <w:rPr>
                      <w:rFonts w:ascii="Monaco" w:hAnsi="Monaco" w:cs="Monaco"/>
                      <w:sz w:val="32"/>
                      <w:szCs w:val="32"/>
                      <w:lang w:val="en-US"/>
                    </w:rPr>
                  </w:rPrChange>
                </w:rPr>
                <w:tab/>
                <w:t>document.getElementById("paciente_info_1").innerHTML = "Todavía no hay datos de movimieto disponibles para este paciente";</w:t>
              </w:r>
            </w:ins>
          </w:p>
          <w:p w14:paraId="04CAB87F" w14:textId="77777777" w:rsidR="00A47B4C" w:rsidRPr="00A47B4C" w:rsidRDefault="00A47B4C" w:rsidP="00A47B4C">
            <w:pPr>
              <w:widowControl w:val="0"/>
              <w:autoSpaceDE w:val="0"/>
              <w:autoSpaceDN w:val="0"/>
              <w:adjustRightInd w:val="0"/>
              <w:rPr>
                <w:ins w:id="2921" w:author="Borja Gonzalez" w:date="2017-09-28T19:09:00Z"/>
                <w:rFonts w:ascii="Monaco" w:hAnsi="Monaco" w:cs="Monaco"/>
                <w:sz w:val="20"/>
                <w:szCs w:val="20"/>
                <w:lang w:val="en-US"/>
                <w:rPrChange w:id="2922" w:author="Borja Gonzalez" w:date="2017-09-28T19:09:00Z">
                  <w:rPr>
                    <w:ins w:id="2923" w:author="Borja Gonzalez" w:date="2017-09-28T19:09:00Z"/>
                    <w:rFonts w:ascii="Monaco" w:hAnsi="Monaco" w:cs="Monaco"/>
                    <w:sz w:val="32"/>
                    <w:szCs w:val="32"/>
                    <w:lang w:val="en-US"/>
                  </w:rPr>
                </w:rPrChange>
              </w:rPr>
            </w:pPr>
            <w:ins w:id="2924" w:author="Borja Gonzalez" w:date="2017-09-28T19:09:00Z">
              <w:r w:rsidRPr="00A47B4C">
                <w:rPr>
                  <w:rFonts w:ascii="Monaco" w:hAnsi="Monaco" w:cs="Monaco"/>
                  <w:sz w:val="20"/>
                  <w:szCs w:val="20"/>
                  <w:lang w:val="en-US"/>
                  <w:rPrChange w:id="2925" w:author="Borja Gonzalez" w:date="2017-09-28T19:09:00Z">
                    <w:rPr>
                      <w:rFonts w:ascii="Monaco" w:hAnsi="Monaco" w:cs="Monaco"/>
                      <w:sz w:val="32"/>
                      <w:szCs w:val="32"/>
                      <w:lang w:val="en-US"/>
                    </w:rPr>
                  </w:rPrChange>
                </w:rPr>
                <w:tab/>
                <w:t>}</w:t>
              </w:r>
            </w:ins>
          </w:p>
          <w:p w14:paraId="7014A571" w14:textId="77777777" w:rsidR="00A47B4C" w:rsidRPr="00A47B4C" w:rsidRDefault="00A47B4C" w:rsidP="00A47B4C">
            <w:pPr>
              <w:widowControl w:val="0"/>
              <w:autoSpaceDE w:val="0"/>
              <w:autoSpaceDN w:val="0"/>
              <w:adjustRightInd w:val="0"/>
              <w:rPr>
                <w:ins w:id="2926" w:author="Borja Gonzalez" w:date="2017-09-28T19:09:00Z"/>
                <w:rFonts w:ascii="Monaco" w:hAnsi="Monaco" w:cs="Monaco"/>
                <w:sz w:val="20"/>
                <w:szCs w:val="20"/>
                <w:lang w:val="en-US"/>
                <w:rPrChange w:id="2927" w:author="Borja Gonzalez" w:date="2017-09-28T19:09:00Z">
                  <w:rPr>
                    <w:ins w:id="2928" w:author="Borja Gonzalez" w:date="2017-09-28T19:09:00Z"/>
                    <w:rFonts w:ascii="Monaco" w:hAnsi="Monaco" w:cs="Monaco"/>
                    <w:sz w:val="32"/>
                    <w:szCs w:val="32"/>
                    <w:lang w:val="en-US"/>
                  </w:rPr>
                </w:rPrChange>
              </w:rPr>
            </w:pPr>
            <w:ins w:id="2929" w:author="Borja Gonzalez" w:date="2017-09-28T19:09:00Z">
              <w:r w:rsidRPr="00A47B4C">
                <w:rPr>
                  <w:rFonts w:ascii="Monaco" w:hAnsi="Monaco" w:cs="Monaco"/>
                  <w:sz w:val="20"/>
                  <w:szCs w:val="20"/>
                  <w:lang w:val="en-US"/>
                  <w:rPrChange w:id="2930" w:author="Borja Gonzalez" w:date="2017-09-28T19:09:00Z">
                    <w:rPr>
                      <w:rFonts w:ascii="Monaco" w:hAnsi="Monaco" w:cs="Monaco"/>
                      <w:sz w:val="32"/>
                      <w:szCs w:val="32"/>
                      <w:lang w:val="en-US"/>
                    </w:rPr>
                  </w:rPrChange>
                </w:rPr>
                <w:tab/>
                <w:t>else{</w:t>
              </w:r>
            </w:ins>
          </w:p>
          <w:p w14:paraId="631BE0ED" w14:textId="77777777" w:rsidR="00A47B4C" w:rsidRPr="00A47B4C" w:rsidRDefault="00A47B4C" w:rsidP="00A47B4C">
            <w:pPr>
              <w:widowControl w:val="0"/>
              <w:autoSpaceDE w:val="0"/>
              <w:autoSpaceDN w:val="0"/>
              <w:adjustRightInd w:val="0"/>
              <w:rPr>
                <w:ins w:id="2931" w:author="Borja Gonzalez" w:date="2017-09-28T19:09:00Z"/>
                <w:rFonts w:ascii="Monaco" w:hAnsi="Monaco" w:cs="Monaco"/>
                <w:sz w:val="20"/>
                <w:szCs w:val="20"/>
                <w:lang w:val="en-US"/>
                <w:rPrChange w:id="2932" w:author="Borja Gonzalez" w:date="2017-09-28T19:09:00Z">
                  <w:rPr>
                    <w:ins w:id="2933" w:author="Borja Gonzalez" w:date="2017-09-28T19:09:00Z"/>
                    <w:rFonts w:ascii="Monaco" w:hAnsi="Monaco" w:cs="Monaco"/>
                    <w:sz w:val="32"/>
                    <w:szCs w:val="32"/>
                    <w:lang w:val="en-US"/>
                  </w:rPr>
                </w:rPrChange>
              </w:rPr>
            </w:pPr>
            <w:ins w:id="2934" w:author="Borja Gonzalez" w:date="2017-09-28T19:09:00Z">
              <w:r w:rsidRPr="00A47B4C">
                <w:rPr>
                  <w:rFonts w:ascii="Monaco" w:hAnsi="Monaco" w:cs="Monaco"/>
                  <w:sz w:val="20"/>
                  <w:szCs w:val="20"/>
                  <w:lang w:val="en-US"/>
                  <w:rPrChange w:id="293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36" w:author="Borja Gonzalez" w:date="2017-09-28T19:09:00Z">
                    <w:rPr>
                      <w:rFonts w:ascii="Monaco" w:hAnsi="Monaco" w:cs="Monaco"/>
                      <w:sz w:val="32"/>
                      <w:szCs w:val="32"/>
                      <w:lang w:val="en-US"/>
                    </w:rPr>
                  </w:rPrChange>
                </w:rPr>
                <w:tab/>
                <w:t>var tabla = document.getElementById("miTabla");</w:t>
              </w:r>
            </w:ins>
          </w:p>
          <w:p w14:paraId="3F90CE1F" w14:textId="77777777" w:rsidR="00A47B4C" w:rsidRPr="00A47B4C" w:rsidRDefault="00A47B4C" w:rsidP="00A47B4C">
            <w:pPr>
              <w:widowControl w:val="0"/>
              <w:autoSpaceDE w:val="0"/>
              <w:autoSpaceDN w:val="0"/>
              <w:adjustRightInd w:val="0"/>
              <w:rPr>
                <w:ins w:id="2937" w:author="Borja Gonzalez" w:date="2017-09-28T19:09:00Z"/>
                <w:rFonts w:ascii="Monaco" w:hAnsi="Monaco" w:cs="Monaco"/>
                <w:sz w:val="20"/>
                <w:szCs w:val="20"/>
                <w:lang w:val="en-US"/>
                <w:rPrChange w:id="2938" w:author="Borja Gonzalez" w:date="2017-09-28T19:09:00Z">
                  <w:rPr>
                    <w:ins w:id="2939" w:author="Borja Gonzalez" w:date="2017-09-28T19:09:00Z"/>
                    <w:rFonts w:ascii="Monaco" w:hAnsi="Monaco" w:cs="Monaco"/>
                    <w:sz w:val="32"/>
                    <w:szCs w:val="32"/>
                    <w:lang w:val="en-US"/>
                  </w:rPr>
                </w:rPrChange>
              </w:rPr>
            </w:pPr>
            <w:ins w:id="2940" w:author="Borja Gonzalez" w:date="2017-09-28T19:09:00Z">
              <w:r w:rsidRPr="00A47B4C">
                <w:rPr>
                  <w:rFonts w:ascii="Monaco" w:hAnsi="Monaco" w:cs="Monaco"/>
                  <w:sz w:val="20"/>
                  <w:szCs w:val="20"/>
                  <w:lang w:val="en-US"/>
                  <w:rPrChange w:id="2941"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42" w:author="Borja Gonzalez" w:date="2017-09-28T19:09:00Z">
                    <w:rPr>
                      <w:rFonts w:ascii="Monaco" w:hAnsi="Monaco" w:cs="Monaco"/>
                      <w:sz w:val="32"/>
                      <w:szCs w:val="32"/>
                      <w:lang w:val="en-US"/>
                    </w:rPr>
                  </w:rPrChange>
                </w:rPr>
                <w:tab/>
                <w:t>for(i=0; i</w:t>
              </w:r>
              <w:r w:rsidRPr="00A47B4C">
                <w:rPr>
                  <w:rFonts w:ascii="Monaco" w:hAnsi="Monaco" w:cs="Monaco"/>
                  <w:color w:val="A40000"/>
                  <w:sz w:val="20"/>
                  <w:szCs w:val="20"/>
                  <w:shd w:val="clear" w:color="EF2929" w:fill="auto"/>
                  <w:lang w:val="en-US"/>
                  <w:rPrChange w:id="2943" w:author="Borja Gonzalez" w:date="2017-09-28T19:09:00Z">
                    <w:rPr>
                      <w:rFonts w:ascii="Monaco" w:hAnsi="Monaco" w:cs="Monaco"/>
                      <w:color w:val="A40000"/>
                      <w:sz w:val="32"/>
                      <w:szCs w:val="32"/>
                      <w:shd w:val="clear" w:color="EF2929" w:fill="auto"/>
                      <w:lang w:val="en-US"/>
                    </w:rPr>
                  </w:rPrChange>
                </w:rPr>
                <w:t>&lt;</w:t>
              </w:r>
              <w:r w:rsidRPr="00A47B4C">
                <w:rPr>
                  <w:rFonts w:ascii="Monaco" w:hAnsi="Monaco" w:cs="Monaco"/>
                  <w:sz w:val="20"/>
                  <w:szCs w:val="20"/>
                  <w:lang w:val="en-US"/>
                  <w:rPrChange w:id="2944" w:author="Borja Gonzalez" w:date="2017-09-28T19:09:00Z">
                    <w:rPr>
                      <w:rFonts w:ascii="Monaco" w:hAnsi="Monaco" w:cs="Monaco"/>
                      <w:sz w:val="32"/>
                      <w:szCs w:val="32"/>
                      <w:lang w:val="en-US"/>
                    </w:rPr>
                  </w:rPrChange>
                </w:rPr>
                <w:t>(datos[0].values.length); i++){</w:t>
              </w:r>
            </w:ins>
          </w:p>
          <w:p w14:paraId="314055ED" w14:textId="77777777" w:rsidR="00A47B4C" w:rsidRPr="00A47B4C" w:rsidRDefault="00A47B4C" w:rsidP="00A47B4C">
            <w:pPr>
              <w:widowControl w:val="0"/>
              <w:autoSpaceDE w:val="0"/>
              <w:autoSpaceDN w:val="0"/>
              <w:adjustRightInd w:val="0"/>
              <w:rPr>
                <w:ins w:id="2945" w:author="Borja Gonzalez" w:date="2017-09-28T19:09:00Z"/>
                <w:rFonts w:ascii="Monaco" w:hAnsi="Monaco" w:cs="Monaco"/>
                <w:sz w:val="20"/>
                <w:szCs w:val="20"/>
                <w:lang w:val="en-US"/>
                <w:rPrChange w:id="2946" w:author="Borja Gonzalez" w:date="2017-09-28T19:09:00Z">
                  <w:rPr>
                    <w:ins w:id="2947" w:author="Borja Gonzalez" w:date="2017-09-28T19:09:00Z"/>
                    <w:rFonts w:ascii="Monaco" w:hAnsi="Monaco" w:cs="Monaco"/>
                    <w:sz w:val="32"/>
                    <w:szCs w:val="32"/>
                    <w:lang w:val="en-US"/>
                  </w:rPr>
                </w:rPrChange>
              </w:rPr>
            </w:pPr>
            <w:ins w:id="2948" w:author="Borja Gonzalez" w:date="2017-09-28T19:09:00Z">
              <w:r w:rsidRPr="00A47B4C">
                <w:rPr>
                  <w:rFonts w:ascii="Monaco" w:hAnsi="Monaco" w:cs="Monaco"/>
                  <w:sz w:val="20"/>
                  <w:szCs w:val="20"/>
                  <w:lang w:val="en-US"/>
                  <w:rPrChange w:id="2949"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50"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51"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52"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53" w:author="Borja Gonzalez" w:date="2017-09-28T19:09:00Z">
                    <w:rPr>
                      <w:rFonts w:ascii="Monaco" w:hAnsi="Monaco" w:cs="Monaco"/>
                      <w:sz w:val="32"/>
                      <w:szCs w:val="32"/>
                      <w:lang w:val="en-US"/>
                    </w:rPr>
                  </w:rPrChange>
                </w:rPr>
                <w:tab/>
                <w:t>var filas = tabla.rows.length;</w:t>
              </w:r>
            </w:ins>
          </w:p>
          <w:p w14:paraId="0C2D36B3" w14:textId="77777777" w:rsidR="00A47B4C" w:rsidRPr="00A47B4C" w:rsidRDefault="00A47B4C" w:rsidP="00A47B4C">
            <w:pPr>
              <w:widowControl w:val="0"/>
              <w:autoSpaceDE w:val="0"/>
              <w:autoSpaceDN w:val="0"/>
              <w:adjustRightInd w:val="0"/>
              <w:rPr>
                <w:ins w:id="2954" w:author="Borja Gonzalez" w:date="2017-09-28T19:09:00Z"/>
                <w:rFonts w:ascii="Monaco" w:hAnsi="Monaco" w:cs="Monaco"/>
                <w:sz w:val="20"/>
                <w:szCs w:val="20"/>
                <w:lang w:val="en-US"/>
                <w:rPrChange w:id="2955" w:author="Borja Gonzalez" w:date="2017-09-28T19:09:00Z">
                  <w:rPr>
                    <w:ins w:id="2956" w:author="Borja Gonzalez" w:date="2017-09-28T19:09:00Z"/>
                    <w:rFonts w:ascii="Monaco" w:hAnsi="Monaco" w:cs="Monaco"/>
                    <w:sz w:val="32"/>
                    <w:szCs w:val="32"/>
                    <w:lang w:val="en-US"/>
                  </w:rPr>
                </w:rPrChange>
              </w:rPr>
            </w:pPr>
            <w:ins w:id="2957" w:author="Borja Gonzalez" w:date="2017-09-28T19:09:00Z">
              <w:r w:rsidRPr="00A47B4C">
                <w:rPr>
                  <w:rFonts w:ascii="Monaco" w:hAnsi="Monaco" w:cs="Monaco"/>
                  <w:sz w:val="20"/>
                  <w:szCs w:val="20"/>
                  <w:lang w:val="en-US"/>
                  <w:rPrChange w:id="2958"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59"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60"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61"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62" w:author="Borja Gonzalez" w:date="2017-09-28T19:09:00Z">
                    <w:rPr>
                      <w:rFonts w:ascii="Monaco" w:hAnsi="Monaco" w:cs="Monaco"/>
                      <w:sz w:val="32"/>
                      <w:szCs w:val="32"/>
                      <w:lang w:val="en-US"/>
                    </w:rPr>
                  </w:rPrChange>
                </w:rPr>
                <w:tab/>
                <w:t>var fila = tabla.insertRow(filas);</w:t>
              </w:r>
            </w:ins>
          </w:p>
          <w:p w14:paraId="3D981D16" w14:textId="77777777" w:rsidR="00A47B4C" w:rsidRPr="00A47B4C" w:rsidRDefault="00A47B4C" w:rsidP="00A47B4C">
            <w:pPr>
              <w:widowControl w:val="0"/>
              <w:autoSpaceDE w:val="0"/>
              <w:autoSpaceDN w:val="0"/>
              <w:adjustRightInd w:val="0"/>
              <w:rPr>
                <w:ins w:id="2963" w:author="Borja Gonzalez" w:date="2017-09-28T19:09:00Z"/>
                <w:rFonts w:ascii="Monaco" w:hAnsi="Monaco" w:cs="Monaco"/>
                <w:sz w:val="20"/>
                <w:szCs w:val="20"/>
                <w:lang w:val="en-US"/>
                <w:rPrChange w:id="2964" w:author="Borja Gonzalez" w:date="2017-09-28T19:09:00Z">
                  <w:rPr>
                    <w:ins w:id="2965" w:author="Borja Gonzalez" w:date="2017-09-28T19:09:00Z"/>
                    <w:rFonts w:ascii="Monaco" w:hAnsi="Monaco" w:cs="Monaco"/>
                    <w:sz w:val="32"/>
                    <w:szCs w:val="32"/>
                    <w:lang w:val="en-US"/>
                  </w:rPr>
                </w:rPrChange>
              </w:rPr>
            </w:pPr>
            <w:ins w:id="2966" w:author="Borja Gonzalez" w:date="2017-09-28T19:09:00Z">
              <w:r w:rsidRPr="00A47B4C">
                <w:rPr>
                  <w:rFonts w:ascii="Monaco" w:hAnsi="Monaco" w:cs="Monaco"/>
                  <w:sz w:val="20"/>
                  <w:szCs w:val="20"/>
                  <w:lang w:val="en-US"/>
                  <w:rPrChange w:id="2967" w:author="Borja Gonzalez" w:date="2017-09-28T19:09:00Z">
                    <w:rPr>
                      <w:rFonts w:ascii="Monaco" w:hAnsi="Monaco" w:cs="Monaco"/>
                      <w:sz w:val="32"/>
                      <w:szCs w:val="32"/>
                      <w:lang w:val="en-US"/>
                    </w:rPr>
                  </w:rPrChange>
                </w:rPr>
                <w:t xml:space="preserve">          fila.insertCell(0).innerHTML = '</w:t>
              </w:r>
              <w:r w:rsidRPr="00A47B4C">
                <w:rPr>
                  <w:rFonts w:ascii="Monaco" w:hAnsi="Monaco" w:cs="Monaco"/>
                  <w:b/>
                  <w:bCs/>
                  <w:color w:val="204A87"/>
                  <w:sz w:val="20"/>
                  <w:szCs w:val="20"/>
                  <w:lang w:val="en-US"/>
                  <w:rPrChange w:id="2968"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2969"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2970"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2971" w:author="Borja Gonzalez" w:date="2017-09-28T19:09:00Z">
                    <w:rPr>
                      <w:rFonts w:ascii="Monaco" w:hAnsi="Monaco" w:cs="Monaco"/>
                      <w:color w:val="4E9A06"/>
                      <w:sz w:val="32"/>
                      <w:szCs w:val="32"/>
                      <w:lang w:val="en-US"/>
                    </w:rPr>
                  </w:rPrChange>
                </w:rPr>
                <w:t>"btn_borrar"</w:t>
              </w:r>
              <w:r w:rsidRPr="00A47B4C">
                <w:rPr>
                  <w:rFonts w:ascii="Monaco" w:hAnsi="Monaco" w:cs="Monaco"/>
                  <w:sz w:val="20"/>
                  <w:szCs w:val="20"/>
                  <w:lang w:val="en-US"/>
                  <w:rPrChange w:id="2972"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2973"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2974"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2975"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2976"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2977" w:author="Borja Gonzalez" w:date="2017-09-28T19:09:00Z">
                    <w:rPr>
                      <w:rFonts w:ascii="Monaco" w:hAnsi="Monaco" w:cs="Monaco"/>
                      <w:color w:val="4E9A06"/>
                      <w:sz w:val="32"/>
                      <w:szCs w:val="32"/>
                      <w:lang w:val="en-US"/>
                    </w:rPr>
                  </w:rPrChange>
                </w:rPr>
                <w:t>"borrar_datos('+datos[0].values[i][0]+',\''+nombre+'\')"</w:t>
              </w:r>
              <w:r w:rsidRPr="00A47B4C">
                <w:rPr>
                  <w:rFonts w:ascii="Monaco" w:hAnsi="Monaco" w:cs="Monaco"/>
                  <w:b/>
                  <w:bCs/>
                  <w:color w:val="204A87"/>
                  <w:sz w:val="20"/>
                  <w:szCs w:val="20"/>
                  <w:lang w:val="en-US"/>
                  <w:rPrChange w:id="2978" w:author="Borja Gonzalez" w:date="2017-09-28T19:09:00Z">
                    <w:rPr>
                      <w:rFonts w:ascii="Monaco" w:hAnsi="Monaco" w:cs="Monaco"/>
                      <w:b/>
                      <w:bCs/>
                      <w:color w:val="204A87"/>
                      <w:sz w:val="32"/>
                      <w:szCs w:val="32"/>
                      <w:lang w:val="en-US"/>
                    </w:rPr>
                  </w:rPrChange>
                </w:rPr>
                <w:t>&gt;&lt;/button&gt;</w:t>
              </w:r>
              <w:r w:rsidRPr="00A47B4C">
                <w:rPr>
                  <w:rFonts w:ascii="Monaco" w:hAnsi="Monaco" w:cs="Monaco"/>
                  <w:sz w:val="20"/>
                  <w:szCs w:val="20"/>
                  <w:lang w:val="en-US"/>
                  <w:rPrChange w:id="2979" w:author="Borja Gonzalez" w:date="2017-09-28T19:09:00Z">
                    <w:rPr>
                      <w:rFonts w:ascii="Monaco" w:hAnsi="Monaco" w:cs="Monaco"/>
                      <w:sz w:val="32"/>
                      <w:szCs w:val="32"/>
                      <w:lang w:val="en-US"/>
                    </w:rPr>
                  </w:rPrChange>
                </w:rPr>
                <w:t>';</w:t>
              </w:r>
            </w:ins>
          </w:p>
          <w:p w14:paraId="0FA0A757" w14:textId="77777777" w:rsidR="00A47B4C" w:rsidRPr="00A47B4C" w:rsidRDefault="00A47B4C" w:rsidP="00A47B4C">
            <w:pPr>
              <w:widowControl w:val="0"/>
              <w:autoSpaceDE w:val="0"/>
              <w:autoSpaceDN w:val="0"/>
              <w:adjustRightInd w:val="0"/>
              <w:rPr>
                <w:ins w:id="2980" w:author="Borja Gonzalez" w:date="2017-09-28T19:09:00Z"/>
                <w:rFonts w:ascii="Monaco" w:hAnsi="Monaco" w:cs="Monaco"/>
                <w:sz w:val="20"/>
                <w:szCs w:val="20"/>
                <w:lang w:val="en-US"/>
                <w:rPrChange w:id="2981" w:author="Borja Gonzalez" w:date="2017-09-28T19:09:00Z">
                  <w:rPr>
                    <w:ins w:id="2982" w:author="Borja Gonzalez" w:date="2017-09-28T19:09:00Z"/>
                    <w:rFonts w:ascii="Monaco" w:hAnsi="Monaco" w:cs="Monaco"/>
                    <w:sz w:val="32"/>
                    <w:szCs w:val="32"/>
                    <w:lang w:val="en-US"/>
                  </w:rPr>
                </w:rPrChange>
              </w:rPr>
            </w:pPr>
            <w:ins w:id="2983" w:author="Borja Gonzalez" w:date="2017-09-28T19:09:00Z">
              <w:r w:rsidRPr="00A47B4C">
                <w:rPr>
                  <w:rFonts w:ascii="Monaco" w:hAnsi="Monaco" w:cs="Monaco"/>
                  <w:sz w:val="20"/>
                  <w:szCs w:val="20"/>
                  <w:lang w:val="en-US"/>
                  <w:rPrChange w:id="298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8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8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8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88" w:author="Borja Gonzalez" w:date="2017-09-28T19:09:00Z">
                    <w:rPr>
                      <w:rFonts w:ascii="Monaco" w:hAnsi="Monaco" w:cs="Monaco"/>
                      <w:sz w:val="32"/>
                      <w:szCs w:val="32"/>
                      <w:lang w:val="en-US"/>
                    </w:rPr>
                  </w:rPrChange>
                </w:rPr>
                <w:tab/>
                <w:t>fila.insertCell(0).innerHTML = datos[0].values[i][6].substring(0,10)+" "+datos[0].values[i][6].substring(11,16);</w:t>
              </w:r>
            </w:ins>
          </w:p>
          <w:p w14:paraId="21407FFC" w14:textId="77777777" w:rsidR="00A47B4C" w:rsidRPr="00A47B4C" w:rsidRDefault="00A47B4C" w:rsidP="00A47B4C">
            <w:pPr>
              <w:widowControl w:val="0"/>
              <w:autoSpaceDE w:val="0"/>
              <w:autoSpaceDN w:val="0"/>
              <w:adjustRightInd w:val="0"/>
              <w:rPr>
                <w:ins w:id="2989" w:author="Borja Gonzalez" w:date="2017-09-28T19:09:00Z"/>
                <w:rFonts w:ascii="Monaco" w:hAnsi="Monaco" w:cs="Monaco"/>
                <w:sz w:val="20"/>
                <w:szCs w:val="20"/>
                <w:lang w:val="en-US"/>
                <w:rPrChange w:id="2990" w:author="Borja Gonzalez" w:date="2017-09-28T19:09:00Z">
                  <w:rPr>
                    <w:ins w:id="2991" w:author="Borja Gonzalez" w:date="2017-09-28T19:09:00Z"/>
                    <w:rFonts w:ascii="Monaco" w:hAnsi="Monaco" w:cs="Monaco"/>
                    <w:sz w:val="32"/>
                    <w:szCs w:val="32"/>
                    <w:lang w:val="en-US"/>
                  </w:rPr>
                </w:rPrChange>
              </w:rPr>
            </w:pPr>
            <w:ins w:id="2992" w:author="Borja Gonzalez" w:date="2017-09-28T19:09:00Z">
              <w:r w:rsidRPr="00A47B4C">
                <w:rPr>
                  <w:rFonts w:ascii="Monaco" w:hAnsi="Monaco" w:cs="Monaco"/>
                  <w:sz w:val="20"/>
                  <w:szCs w:val="20"/>
                  <w:lang w:val="en-US"/>
                  <w:rPrChange w:id="2993"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9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9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9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2997" w:author="Borja Gonzalez" w:date="2017-09-28T19:09:00Z">
                    <w:rPr>
                      <w:rFonts w:ascii="Monaco" w:hAnsi="Monaco" w:cs="Monaco"/>
                      <w:sz w:val="32"/>
                      <w:szCs w:val="32"/>
                      <w:lang w:val="en-US"/>
                    </w:rPr>
                  </w:rPrChange>
                </w:rPr>
                <w:tab/>
                <w:t>fila.insertCell(0).innerHTML = '</w:t>
              </w:r>
              <w:r w:rsidRPr="00A47B4C">
                <w:rPr>
                  <w:rFonts w:ascii="Monaco" w:hAnsi="Monaco" w:cs="Monaco"/>
                  <w:b/>
                  <w:bCs/>
                  <w:color w:val="204A87"/>
                  <w:sz w:val="20"/>
                  <w:szCs w:val="20"/>
                  <w:lang w:val="en-US"/>
                  <w:rPrChange w:id="2998"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2999"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00"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001" w:author="Borja Gonzalez" w:date="2017-09-28T19:09:00Z">
                    <w:rPr>
                      <w:rFonts w:ascii="Monaco" w:hAnsi="Monaco" w:cs="Monaco"/>
                      <w:color w:val="4E9A06"/>
                      <w:sz w:val="32"/>
                      <w:szCs w:val="32"/>
                      <w:lang w:val="en-US"/>
                    </w:rPr>
                  </w:rPrChange>
                </w:rPr>
                <w:t>"btn"</w:t>
              </w:r>
              <w:r w:rsidRPr="00A47B4C">
                <w:rPr>
                  <w:rFonts w:ascii="Monaco" w:hAnsi="Monaco" w:cs="Monaco"/>
                  <w:sz w:val="20"/>
                  <w:szCs w:val="20"/>
                  <w:lang w:val="en-US"/>
                  <w:rPrChange w:id="3002"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03"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004"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005"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06"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007" w:author="Borja Gonzalez" w:date="2017-09-28T19:09:00Z">
                    <w:rPr>
                      <w:rFonts w:ascii="Monaco" w:hAnsi="Monaco" w:cs="Monaco"/>
                      <w:color w:val="4E9A06"/>
                      <w:sz w:val="32"/>
                      <w:szCs w:val="32"/>
                      <w:lang w:val="en-US"/>
                    </w:rPr>
                  </w:rPrChange>
                </w:rPr>
                <w:t>"crearGrafico(\''+datos[0].values[i][1]+'\', \'' + datos[0].values[i][4] + '\',1)"</w:t>
              </w:r>
              <w:r w:rsidRPr="00A47B4C">
                <w:rPr>
                  <w:rFonts w:ascii="Monaco" w:hAnsi="Monaco" w:cs="Monaco"/>
                  <w:b/>
                  <w:bCs/>
                  <w:color w:val="204A87"/>
                  <w:sz w:val="20"/>
                  <w:szCs w:val="20"/>
                  <w:lang w:val="en-US"/>
                  <w:rPrChange w:id="3008" w:author="Borja Gonzalez" w:date="2017-09-28T19:09:00Z">
                    <w:rPr>
                      <w:rFonts w:ascii="Monaco" w:hAnsi="Monaco" w:cs="Monaco"/>
                      <w:b/>
                      <w:bCs/>
                      <w:color w:val="204A87"/>
                      <w:sz w:val="32"/>
                      <w:szCs w:val="32"/>
                      <w:lang w:val="en-US"/>
                    </w:rPr>
                  </w:rPrChange>
                </w:rPr>
                <w:t>&gt;&lt;/button&gt;</w:t>
              </w:r>
              <w:r w:rsidRPr="00A47B4C">
                <w:rPr>
                  <w:rFonts w:ascii="Monaco" w:hAnsi="Monaco" w:cs="Monaco"/>
                  <w:sz w:val="20"/>
                  <w:szCs w:val="20"/>
                  <w:lang w:val="en-US"/>
                  <w:rPrChange w:id="3009" w:author="Borja Gonzalez" w:date="2017-09-28T19:09:00Z">
                    <w:rPr>
                      <w:rFonts w:ascii="Monaco" w:hAnsi="Monaco" w:cs="Monaco"/>
                      <w:sz w:val="32"/>
                      <w:szCs w:val="32"/>
                      <w:lang w:val="en-US"/>
                    </w:rPr>
                  </w:rPrChange>
                </w:rPr>
                <w:t>';</w:t>
              </w:r>
            </w:ins>
          </w:p>
          <w:p w14:paraId="427AB60C" w14:textId="77777777" w:rsidR="00A47B4C" w:rsidRPr="00A47B4C" w:rsidRDefault="00A47B4C" w:rsidP="00A47B4C">
            <w:pPr>
              <w:widowControl w:val="0"/>
              <w:autoSpaceDE w:val="0"/>
              <w:autoSpaceDN w:val="0"/>
              <w:adjustRightInd w:val="0"/>
              <w:rPr>
                <w:ins w:id="3010" w:author="Borja Gonzalez" w:date="2017-09-28T19:09:00Z"/>
                <w:rFonts w:ascii="Monaco" w:hAnsi="Monaco" w:cs="Monaco"/>
                <w:sz w:val="20"/>
                <w:szCs w:val="20"/>
                <w:lang w:val="en-US"/>
                <w:rPrChange w:id="3011" w:author="Borja Gonzalez" w:date="2017-09-28T19:09:00Z">
                  <w:rPr>
                    <w:ins w:id="3012" w:author="Borja Gonzalez" w:date="2017-09-28T19:09:00Z"/>
                    <w:rFonts w:ascii="Monaco" w:hAnsi="Monaco" w:cs="Monaco"/>
                    <w:sz w:val="32"/>
                    <w:szCs w:val="32"/>
                    <w:lang w:val="en-US"/>
                  </w:rPr>
                </w:rPrChange>
              </w:rPr>
            </w:pPr>
            <w:ins w:id="3013" w:author="Borja Gonzalez" w:date="2017-09-28T19:09:00Z">
              <w:r w:rsidRPr="00A47B4C">
                <w:rPr>
                  <w:rFonts w:ascii="Monaco" w:hAnsi="Monaco" w:cs="Monaco"/>
                  <w:sz w:val="20"/>
                  <w:szCs w:val="20"/>
                  <w:lang w:val="en-US"/>
                  <w:rPrChange w:id="301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1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1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1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18" w:author="Borja Gonzalez" w:date="2017-09-28T19:09:00Z">
                    <w:rPr>
                      <w:rFonts w:ascii="Monaco" w:hAnsi="Monaco" w:cs="Monaco"/>
                      <w:sz w:val="32"/>
                      <w:szCs w:val="32"/>
                      <w:lang w:val="en-US"/>
                    </w:rPr>
                  </w:rPrChange>
                </w:rPr>
                <w:tab/>
                <w:t>fila.insertCell(0).innerHTML = '</w:t>
              </w:r>
              <w:r w:rsidRPr="00A47B4C">
                <w:rPr>
                  <w:rFonts w:ascii="Monaco" w:hAnsi="Monaco" w:cs="Monaco"/>
                  <w:b/>
                  <w:bCs/>
                  <w:color w:val="204A87"/>
                  <w:sz w:val="20"/>
                  <w:szCs w:val="20"/>
                  <w:lang w:val="en-US"/>
                  <w:rPrChange w:id="3019"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020"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21"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022" w:author="Borja Gonzalez" w:date="2017-09-28T19:09:00Z">
                    <w:rPr>
                      <w:rFonts w:ascii="Monaco" w:hAnsi="Monaco" w:cs="Monaco"/>
                      <w:color w:val="4E9A06"/>
                      <w:sz w:val="32"/>
                      <w:szCs w:val="32"/>
                      <w:lang w:val="en-US"/>
                    </w:rPr>
                  </w:rPrChange>
                </w:rPr>
                <w:t>"btn"</w:t>
              </w:r>
              <w:r w:rsidRPr="00A47B4C">
                <w:rPr>
                  <w:rFonts w:ascii="Monaco" w:hAnsi="Monaco" w:cs="Monaco"/>
                  <w:sz w:val="20"/>
                  <w:szCs w:val="20"/>
                  <w:lang w:val="en-US"/>
                  <w:rPrChange w:id="3023"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24"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025"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026"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27"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028" w:author="Borja Gonzalez" w:date="2017-09-28T19:09:00Z">
                    <w:rPr>
                      <w:rFonts w:ascii="Monaco" w:hAnsi="Monaco" w:cs="Monaco"/>
                      <w:color w:val="4E9A06"/>
                      <w:sz w:val="32"/>
                      <w:szCs w:val="32"/>
                      <w:lang w:val="en-US"/>
                    </w:rPr>
                  </w:rPrChange>
                </w:rPr>
                <w:t>"crearGrafico(\''+datos[0].values[i][1]+'\', \'' + datos[0].values[i][3] + '\',2)"</w:t>
              </w:r>
              <w:r w:rsidRPr="00A47B4C">
                <w:rPr>
                  <w:rFonts w:ascii="Monaco" w:hAnsi="Monaco" w:cs="Monaco"/>
                  <w:b/>
                  <w:bCs/>
                  <w:color w:val="204A87"/>
                  <w:sz w:val="20"/>
                  <w:szCs w:val="20"/>
                  <w:lang w:val="en-US"/>
                  <w:rPrChange w:id="3029" w:author="Borja Gonzalez" w:date="2017-09-28T19:09:00Z">
                    <w:rPr>
                      <w:rFonts w:ascii="Monaco" w:hAnsi="Monaco" w:cs="Monaco"/>
                      <w:b/>
                      <w:bCs/>
                      <w:color w:val="204A87"/>
                      <w:sz w:val="32"/>
                      <w:szCs w:val="32"/>
                      <w:lang w:val="en-US"/>
                    </w:rPr>
                  </w:rPrChange>
                </w:rPr>
                <w:t>&gt;&lt;/button&gt;</w:t>
              </w:r>
              <w:r w:rsidRPr="00A47B4C">
                <w:rPr>
                  <w:rFonts w:ascii="Monaco" w:hAnsi="Monaco" w:cs="Monaco"/>
                  <w:sz w:val="20"/>
                  <w:szCs w:val="20"/>
                  <w:lang w:val="en-US"/>
                  <w:rPrChange w:id="3030" w:author="Borja Gonzalez" w:date="2017-09-28T19:09:00Z">
                    <w:rPr>
                      <w:rFonts w:ascii="Monaco" w:hAnsi="Monaco" w:cs="Monaco"/>
                      <w:sz w:val="32"/>
                      <w:szCs w:val="32"/>
                      <w:lang w:val="en-US"/>
                    </w:rPr>
                  </w:rPrChange>
                </w:rPr>
                <w:t>';</w:t>
              </w:r>
            </w:ins>
          </w:p>
          <w:p w14:paraId="78A6B97B" w14:textId="77777777" w:rsidR="00A47B4C" w:rsidRPr="00A47B4C" w:rsidRDefault="00A47B4C" w:rsidP="00A47B4C">
            <w:pPr>
              <w:widowControl w:val="0"/>
              <w:autoSpaceDE w:val="0"/>
              <w:autoSpaceDN w:val="0"/>
              <w:adjustRightInd w:val="0"/>
              <w:rPr>
                <w:ins w:id="3031" w:author="Borja Gonzalez" w:date="2017-09-28T19:09:00Z"/>
                <w:rFonts w:ascii="Monaco" w:hAnsi="Monaco" w:cs="Monaco"/>
                <w:sz w:val="20"/>
                <w:szCs w:val="20"/>
                <w:lang w:val="en-US"/>
                <w:rPrChange w:id="3032" w:author="Borja Gonzalez" w:date="2017-09-28T19:09:00Z">
                  <w:rPr>
                    <w:ins w:id="3033" w:author="Borja Gonzalez" w:date="2017-09-28T19:09:00Z"/>
                    <w:rFonts w:ascii="Monaco" w:hAnsi="Monaco" w:cs="Monaco"/>
                    <w:sz w:val="32"/>
                    <w:szCs w:val="32"/>
                    <w:lang w:val="en-US"/>
                  </w:rPr>
                </w:rPrChange>
              </w:rPr>
            </w:pPr>
            <w:ins w:id="3034" w:author="Borja Gonzalez" w:date="2017-09-28T19:09:00Z">
              <w:r w:rsidRPr="00A47B4C">
                <w:rPr>
                  <w:rFonts w:ascii="Monaco" w:hAnsi="Monaco" w:cs="Monaco"/>
                  <w:sz w:val="20"/>
                  <w:szCs w:val="20"/>
                  <w:lang w:val="en-US"/>
                  <w:rPrChange w:id="303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3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3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38"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39" w:author="Borja Gonzalez" w:date="2017-09-28T19:09:00Z">
                    <w:rPr>
                      <w:rFonts w:ascii="Monaco" w:hAnsi="Monaco" w:cs="Monaco"/>
                      <w:sz w:val="32"/>
                      <w:szCs w:val="32"/>
                      <w:lang w:val="en-US"/>
                    </w:rPr>
                  </w:rPrChange>
                </w:rPr>
                <w:tab/>
                <w:t>fila.insertCell(0).innerHTML = '</w:t>
              </w:r>
              <w:r w:rsidRPr="00A47B4C">
                <w:rPr>
                  <w:rFonts w:ascii="Monaco" w:hAnsi="Monaco" w:cs="Monaco"/>
                  <w:b/>
                  <w:bCs/>
                  <w:color w:val="204A87"/>
                  <w:sz w:val="20"/>
                  <w:szCs w:val="20"/>
                  <w:lang w:val="en-US"/>
                  <w:rPrChange w:id="3040"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041"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42"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043" w:author="Borja Gonzalez" w:date="2017-09-28T19:09:00Z">
                    <w:rPr>
                      <w:rFonts w:ascii="Monaco" w:hAnsi="Monaco" w:cs="Monaco"/>
                      <w:color w:val="4E9A06"/>
                      <w:sz w:val="32"/>
                      <w:szCs w:val="32"/>
                      <w:lang w:val="en-US"/>
                    </w:rPr>
                  </w:rPrChange>
                </w:rPr>
                <w:t>"btn"</w:t>
              </w:r>
              <w:r w:rsidRPr="00A47B4C">
                <w:rPr>
                  <w:rFonts w:ascii="Monaco" w:hAnsi="Monaco" w:cs="Monaco"/>
                  <w:sz w:val="20"/>
                  <w:szCs w:val="20"/>
                  <w:lang w:val="en-US"/>
                  <w:rPrChange w:id="3044"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45"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046"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047"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48"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049" w:author="Borja Gonzalez" w:date="2017-09-28T19:09:00Z">
                    <w:rPr>
                      <w:rFonts w:ascii="Monaco" w:hAnsi="Monaco" w:cs="Monaco"/>
                      <w:color w:val="4E9A06"/>
                      <w:sz w:val="32"/>
                      <w:szCs w:val="32"/>
                      <w:lang w:val="en-US"/>
                    </w:rPr>
                  </w:rPrChange>
                </w:rPr>
                <w:t>"crearGrafico(\''+datos[0].values[i][1]+'\', \'' + datos[0].values[i][2] + '\',3)"</w:t>
              </w:r>
              <w:r w:rsidRPr="00A47B4C">
                <w:rPr>
                  <w:rFonts w:ascii="Monaco" w:hAnsi="Monaco" w:cs="Monaco"/>
                  <w:b/>
                  <w:bCs/>
                  <w:color w:val="204A87"/>
                  <w:sz w:val="20"/>
                  <w:szCs w:val="20"/>
                  <w:lang w:val="en-US"/>
                  <w:rPrChange w:id="3050" w:author="Borja Gonzalez" w:date="2017-09-28T19:09:00Z">
                    <w:rPr>
                      <w:rFonts w:ascii="Monaco" w:hAnsi="Monaco" w:cs="Monaco"/>
                      <w:b/>
                      <w:bCs/>
                      <w:color w:val="204A87"/>
                      <w:sz w:val="32"/>
                      <w:szCs w:val="32"/>
                      <w:lang w:val="en-US"/>
                    </w:rPr>
                  </w:rPrChange>
                </w:rPr>
                <w:t>&gt;&lt;/button&gt;</w:t>
              </w:r>
              <w:r w:rsidRPr="00A47B4C">
                <w:rPr>
                  <w:rFonts w:ascii="Monaco" w:hAnsi="Monaco" w:cs="Monaco"/>
                  <w:sz w:val="20"/>
                  <w:szCs w:val="20"/>
                  <w:lang w:val="en-US"/>
                  <w:rPrChange w:id="3051" w:author="Borja Gonzalez" w:date="2017-09-28T19:09:00Z">
                    <w:rPr>
                      <w:rFonts w:ascii="Monaco" w:hAnsi="Monaco" w:cs="Monaco"/>
                      <w:sz w:val="32"/>
                      <w:szCs w:val="32"/>
                      <w:lang w:val="en-US"/>
                    </w:rPr>
                  </w:rPrChange>
                </w:rPr>
                <w:t>';</w:t>
              </w:r>
            </w:ins>
          </w:p>
          <w:p w14:paraId="2F269CB2" w14:textId="77777777" w:rsidR="00A47B4C" w:rsidRPr="00A47B4C" w:rsidRDefault="00A47B4C" w:rsidP="00A47B4C">
            <w:pPr>
              <w:widowControl w:val="0"/>
              <w:autoSpaceDE w:val="0"/>
              <w:autoSpaceDN w:val="0"/>
              <w:adjustRightInd w:val="0"/>
              <w:rPr>
                <w:ins w:id="3052" w:author="Borja Gonzalez" w:date="2017-09-28T19:09:00Z"/>
                <w:rFonts w:ascii="Monaco" w:hAnsi="Monaco" w:cs="Monaco"/>
                <w:sz w:val="20"/>
                <w:szCs w:val="20"/>
                <w:lang w:val="en-US"/>
                <w:rPrChange w:id="3053" w:author="Borja Gonzalez" w:date="2017-09-28T19:09:00Z">
                  <w:rPr>
                    <w:ins w:id="3054" w:author="Borja Gonzalez" w:date="2017-09-28T19:09:00Z"/>
                    <w:rFonts w:ascii="Monaco" w:hAnsi="Monaco" w:cs="Monaco"/>
                    <w:sz w:val="32"/>
                    <w:szCs w:val="32"/>
                    <w:lang w:val="en-US"/>
                  </w:rPr>
                </w:rPrChange>
              </w:rPr>
            </w:pPr>
            <w:ins w:id="3055" w:author="Borja Gonzalez" w:date="2017-09-28T19:09:00Z">
              <w:r w:rsidRPr="00A47B4C">
                <w:rPr>
                  <w:rFonts w:ascii="Monaco" w:hAnsi="Monaco" w:cs="Monaco"/>
                  <w:sz w:val="20"/>
                  <w:szCs w:val="20"/>
                  <w:lang w:val="en-US"/>
                  <w:rPrChange w:id="305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5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58"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59"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60" w:author="Borja Gonzalez" w:date="2017-09-28T19:09:00Z">
                    <w:rPr>
                      <w:rFonts w:ascii="Monaco" w:hAnsi="Monaco" w:cs="Monaco"/>
                      <w:sz w:val="32"/>
                      <w:szCs w:val="32"/>
                      <w:lang w:val="en-US"/>
                    </w:rPr>
                  </w:rPrChange>
                </w:rPr>
                <w:tab/>
                <w:t>}</w:t>
              </w:r>
            </w:ins>
          </w:p>
          <w:p w14:paraId="775619A0" w14:textId="77777777" w:rsidR="00A47B4C" w:rsidRPr="00A47B4C" w:rsidRDefault="00A47B4C" w:rsidP="00A47B4C">
            <w:pPr>
              <w:widowControl w:val="0"/>
              <w:autoSpaceDE w:val="0"/>
              <w:autoSpaceDN w:val="0"/>
              <w:adjustRightInd w:val="0"/>
              <w:rPr>
                <w:ins w:id="3061" w:author="Borja Gonzalez" w:date="2017-09-28T19:09:00Z"/>
                <w:rFonts w:ascii="Monaco" w:hAnsi="Monaco" w:cs="Monaco"/>
                <w:sz w:val="20"/>
                <w:szCs w:val="20"/>
                <w:lang w:val="en-US"/>
                <w:rPrChange w:id="3062" w:author="Borja Gonzalez" w:date="2017-09-28T19:09:00Z">
                  <w:rPr>
                    <w:ins w:id="3063" w:author="Borja Gonzalez" w:date="2017-09-28T19:09:00Z"/>
                    <w:rFonts w:ascii="Monaco" w:hAnsi="Monaco" w:cs="Monaco"/>
                    <w:sz w:val="32"/>
                    <w:szCs w:val="32"/>
                    <w:lang w:val="en-US"/>
                  </w:rPr>
                </w:rPrChange>
              </w:rPr>
            </w:pPr>
            <w:ins w:id="3064" w:author="Borja Gonzalez" w:date="2017-09-28T19:09:00Z">
              <w:r w:rsidRPr="00A47B4C">
                <w:rPr>
                  <w:rFonts w:ascii="Monaco" w:hAnsi="Monaco" w:cs="Monaco"/>
                  <w:sz w:val="20"/>
                  <w:szCs w:val="20"/>
                  <w:lang w:val="en-US"/>
                  <w:rPrChange w:id="306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6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6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68" w:author="Borja Gonzalez" w:date="2017-09-28T19:09:00Z">
                    <w:rPr>
                      <w:rFonts w:ascii="Monaco" w:hAnsi="Monaco" w:cs="Monaco"/>
                      <w:sz w:val="32"/>
                      <w:szCs w:val="32"/>
                      <w:lang w:val="en-US"/>
                    </w:rPr>
                  </w:rPrChange>
                </w:rPr>
                <w:tab/>
                <w:t>var fila1 = tabla.insertRow(tabla.length);</w:t>
              </w:r>
            </w:ins>
          </w:p>
          <w:p w14:paraId="3D21FB79" w14:textId="77777777" w:rsidR="00A47B4C" w:rsidRPr="00A47B4C" w:rsidRDefault="00A47B4C" w:rsidP="00A47B4C">
            <w:pPr>
              <w:widowControl w:val="0"/>
              <w:autoSpaceDE w:val="0"/>
              <w:autoSpaceDN w:val="0"/>
              <w:adjustRightInd w:val="0"/>
              <w:rPr>
                <w:ins w:id="3069" w:author="Borja Gonzalez" w:date="2017-09-28T19:09:00Z"/>
                <w:rFonts w:ascii="Monaco" w:hAnsi="Monaco" w:cs="Monaco"/>
                <w:sz w:val="20"/>
                <w:szCs w:val="20"/>
                <w:lang w:val="en-US"/>
                <w:rPrChange w:id="3070" w:author="Borja Gonzalez" w:date="2017-09-28T19:09:00Z">
                  <w:rPr>
                    <w:ins w:id="3071" w:author="Borja Gonzalez" w:date="2017-09-28T19:09:00Z"/>
                    <w:rFonts w:ascii="Monaco" w:hAnsi="Monaco" w:cs="Monaco"/>
                    <w:sz w:val="32"/>
                    <w:szCs w:val="32"/>
                    <w:lang w:val="en-US"/>
                  </w:rPr>
                </w:rPrChange>
              </w:rPr>
            </w:pPr>
            <w:ins w:id="3072" w:author="Borja Gonzalez" w:date="2017-09-28T19:09:00Z">
              <w:r w:rsidRPr="00A47B4C">
                <w:rPr>
                  <w:rFonts w:ascii="Monaco" w:hAnsi="Monaco" w:cs="Monaco"/>
                  <w:sz w:val="20"/>
                  <w:szCs w:val="20"/>
                  <w:lang w:val="en-US"/>
                  <w:rPrChange w:id="3073"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7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7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76" w:author="Borja Gonzalez" w:date="2017-09-28T19:09:00Z">
                    <w:rPr>
                      <w:rFonts w:ascii="Monaco" w:hAnsi="Monaco" w:cs="Monaco"/>
                      <w:sz w:val="32"/>
                      <w:szCs w:val="32"/>
                      <w:lang w:val="en-US"/>
                    </w:rPr>
                  </w:rPrChange>
                </w:rPr>
                <w:tab/>
                <w:t>fila1.insertCell(0).innerHTML = '</w:t>
              </w:r>
              <w:r w:rsidRPr="00A47B4C">
                <w:rPr>
                  <w:rFonts w:ascii="Monaco" w:hAnsi="Monaco" w:cs="Monaco"/>
                  <w:b/>
                  <w:bCs/>
                  <w:color w:val="204A87"/>
                  <w:sz w:val="20"/>
                  <w:szCs w:val="20"/>
                  <w:lang w:val="en-US"/>
                  <w:rPrChange w:id="3077"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078"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79"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080" w:author="Borja Gonzalez" w:date="2017-09-28T19:09:00Z">
                    <w:rPr>
                      <w:rFonts w:ascii="Monaco" w:hAnsi="Monaco" w:cs="Monaco"/>
                      <w:color w:val="4E9A06"/>
                      <w:sz w:val="32"/>
                      <w:szCs w:val="32"/>
                      <w:lang w:val="en-US"/>
                    </w:rPr>
                  </w:rPrChange>
                </w:rPr>
                <w:t>"bt"</w:t>
              </w:r>
              <w:r w:rsidRPr="00A47B4C">
                <w:rPr>
                  <w:rFonts w:ascii="Monaco" w:hAnsi="Monaco" w:cs="Monaco"/>
                  <w:sz w:val="20"/>
                  <w:szCs w:val="20"/>
                  <w:lang w:val="en-US"/>
                  <w:rPrChange w:id="3081"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82"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083"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084"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085"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086" w:author="Borja Gonzalez" w:date="2017-09-28T19:09:00Z">
                    <w:rPr>
                      <w:rFonts w:ascii="Monaco" w:hAnsi="Monaco" w:cs="Monaco"/>
                      <w:color w:val="4E9A06"/>
                      <w:sz w:val="32"/>
                      <w:szCs w:val="32"/>
                      <w:lang w:val="en-US"/>
                    </w:rPr>
                  </w:rPrChange>
                </w:rPr>
                <w:t>"Evolucion(1)"</w:t>
              </w:r>
              <w:r w:rsidRPr="00A47B4C">
                <w:rPr>
                  <w:rFonts w:ascii="Monaco" w:hAnsi="Monaco" w:cs="Monaco"/>
                  <w:b/>
                  <w:bCs/>
                  <w:color w:val="204A87"/>
                  <w:sz w:val="20"/>
                  <w:szCs w:val="20"/>
                  <w:lang w:val="en-US"/>
                  <w:rPrChange w:id="3087" w:author="Borja Gonzalez" w:date="2017-09-28T19:09:00Z">
                    <w:rPr>
                      <w:rFonts w:ascii="Monaco" w:hAnsi="Monaco" w:cs="Monaco"/>
                      <w:b/>
                      <w:bCs/>
                      <w:color w:val="204A87"/>
                      <w:sz w:val="32"/>
                      <w:szCs w:val="32"/>
                      <w:lang w:val="en-US"/>
                    </w:rPr>
                  </w:rPrChange>
                </w:rPr>
                <w:t>&gt;</w:t>
              </w:r>
              <w:r w:rsidRPr="00A47B4C">
                <w:rPr>
                  <w:rFonts w:ascii="Monaco" w:hAnsi="Monaco" w:cs="Monaco"/>
                  <w:sz w:val="20"/>
                  <w:szCs w:val="20"/>
                  <w:lang w:val="en-US"/>
                  <w:rPrChange w:id="3088" w:author="Borja Gonzalez" w:date="2017-09-28T19:09:00Z">
                    <w:rPr>
                      <w:rFonts w:ascii="Monaco" w:hAnsi="Monaco" w:cs="Monaco"/>
                      <w:sz w:val="32"/>
                      <w:szCs w:val="32"/>
                      <w:lang w:val="en-US"/>
                    </w:rPr>
                  </w:rPrChange>
                </w:rPr>
                <w:t>Evolución del movimieto</w:t>
              </w:r>
              <w:r w:rsidRPr="00A47B4C">
                <w:rPr>
                  <w:rFonts w:ascii="Monaco" w:hAnsi="Monaco" w:cs="Monaco"/>
                  <w:b/>
                  <w:bCs/>
                  <w:color w:val="204A87"/>
                  <w:sz w:val="20"/>
                  <w:szCs w:val="20"/>
                  <w:lang w:val="en-US"/>
                  <w:rPrChange w:id="3089" w:author="Borja Gonzalez" w:date="2017-09-28T19:09:00Z">
                    <w:rPr>
                      <w:rFonts w:ascii="Monaco" w:hAnsi="Monaco" w:cs="Monaco"/>
                      <w:b/>
                      <w:bCs/>
                      <w:color w:val="204A87"/>
                      <w:sz w:val="32"/>
                      <w:szCs w:val="32"/>
                      <w:lang w:val="en-US"/>
                    </w:rPr>
                  </w:rPrChange>
                </w:rPr>
                <w:t>&lt;/button&gt;</w:t>
              </w:r>
              <w:r w:rsidRPr="00A47B4C">
                <w:rPr>
                  <w:rFonts w:ascii="Monaco" w:hAnsi="Monaco" w:cs="Monaco"/>
                  <w:sz w:val="20"/>
                  <w:szCs w:val="20"/>
                  <w:lang w:val="en-US"/>
                  <w:rPrChange w:id="3090" w:author="Borja Gonzalez" w:date="2017-09-28T19:09:00Z">
                    <w:rPr>
                      <w:rFonts w:ascii="Monaco" w:hAnsi="Monaco" w:cs="Monaco"/>
                      <w:sz w:val="32"/>
                      <w:szCs w:val="32"/>
                      <w:lang w:val="en-US"/>
                    </w:rPr>
                  </w:rPrChange>
                </w:rPr>
                <w:t>';</w:t>
              </w:r>
            </w:ins>
          </w:p>
          <w:p w14:paraId="5BB91D9B" w14:textId="77777777" w:rsidR="00A47B4C" w:rsidRPr="00A47B4C" w:rsidRDefault="00A47B4C" w:rsidP="00A47B4C">
            <w:pPr>
              <w:widowControl w:val="0"/>
              <w:autoSpaceDE w:val="0"/>
              <w:autoSpaceDN w:val="0"/>
              <w:adjustRightInd w:val="0"/>
              <w:rPr>
                <w:ins w:id="3091" w:author="Borja Gonzalez" w:date="2017-09-28T19:09:00Z"/>
                <w:rFonts w:ascii="Monaco" w:hAnsi="Monaco" w:cs="Monaco"/>
                <w:sz w:val="20"/>
                <w:szCs w:val="20"/>
                <w:lang w:val="en-US"/>
                <w:rPrChange w:id="3092" w:author="Borja Gonzalez" w:date="2017-09-28T19:09:00Z">
                  <w:rPr>
                    <w:ins w:id="3093" w:author="Borja Gonzalez" w:date="2017-09-28T19:09:00Z"/>
                    <w:rFonts w:ascii="Monaco" w:hAnsi="Monaco" w:cs="Monaco"/>
                    <w:sz w:val="32"/>
                    <w:szCs w:val="32"/>
                    <w:lang w:val="en-US"/>
                  </w:rPr>
                </w:rPrChange>
              </w:rPr>
            </w:pPr>
            <w:ins w:id="3094" w:author="Borja Gonzalez" w:date="2017-09-28T19:09:00Z">
              <w:r w:rsidRPr="00A47B4C">
                <w:rPr>
                  <w:rFonts w:ascii="Monaco" w:hAnsi="Monaco" w:cs="Monaco"/>
                  <w:sz w:val="20"/>
                  <w:szCs w:val="20"/>
                  <w:lang w:val="en-US"/>
                  <w:rPrChange w:id="309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9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9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98" w:author="Borja Gonzalez" w:date="2017-09-28T19:09:00Z">
                    <w:rPr>
                      <w:rFonts w:ascii="Monaco" w:hAnsi="Monaco" w:cs="Monaco"/>
                      <w:sz w:val="32"/>
                      <w:szCs w:val="32"/>
                      <w:lang w:val="en-US"/>
                    </w:rPr>
                  </w:rPrChange>
                </w:rPr>
                <w:tab/>
                <w:t>fila1.insertCell(0).innerHTML = '</w:t>
              </w:r>
              <w:r w:rsidRPr="00A47B4C">
                <w:rPr>
                  <w:rFonts w:ascii="Monaco" w:hAnsi="Monaco" w:cs="Monaco"/>
                  <w:b/>
                  <w:bCs/>
                  <w:color w:val="204A87"/>
                  <w:sz w:val="20"/>
                  <w:szCs w:val="20"/>
                  <w:lang w:val="en-US"/>
                  <w:rPrChange w:id="3099"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100"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01"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102" w:author="Borja Gonzalez" w:date="2017-09-28T19:09:00Z">
                    <w:rPr>
                      <w:rFonts w:ascii="Monaco" w:hAnsi="Monaco" w:cs="Monaco"/>
                      <w:color w:val="4E9A06"/>
                      <w:sz w:val="32"/>
                      <w:szCs w:val="32"/>
                      <w:lang w:val="en-US"/>
                    </w:rPr>
                  </w:rPrChange>
                </w:rPr>
                <w:t>"bt"</w:t>
              </w:r>
              <w:r w:rsidRPr="00A47B4C">
                <w:rPr>
                  <w:rFonts w:ascii="Monaco" w:hAnsi="Monaco" w:cs="Monaco"/>
                  <w:sz w:val="20"/>
                  <w:szCs w:val="20"/>
                  <w:lang w:val="en-US"/>
                  <w:rPrChange w:id="3103"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04"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105"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106"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07"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108" w:author="Borja Gonzalez" w:date="2017-09-28T19:09:00Z">
                    <w:rPr>
                      <w:rFonts w:ascii="Monaco" w:hAnsi="Monaco" w:cs="Monaco"/>
                      <w:color w:val="4E9A06"/>
                      <w:sz w:val="32"/>
                      <w:szCs w:val="32"/>
                      <w:lang w:val="en-US"/>
                    </w:rPr>
                  </w:rPrChange>
                </w:rPr>
                <w:t>"Evolucion(2)"</w:t>
              </w:r>
              <w:r w:rsidRPr="00A47B4C">
                <w:rPr>
                  <w:rFonts w:ascii="Monaco" w:hAnsi="Monaco" w:cs="Monaco"/>
                  <w:b/>
                  <w:bCs/>
                  <w:color w:val="204A87"/>
                  <w:sz w:val="20"/>
                  <w:szCs w:val="20"/>
                  <w:lang w:val="en-US"/>
                  <w:rPrChange w:id="3109" w:author="Borja Gonzalez" w:date="2017-09-28T19:09:00Z">
                    <w:rPr>
                      <w:rFonts w:ascii="Monaco" w:hAnsi="Monaco" w:cs="Monaco"/>
                      <w:b/>
                      <w:bCs/>
                      <w:color w:val="204A87"/>
                      <w:sz w:val="32"/>
                      <w:szCs w:val="32"/>
                      <w:lang w:val="en-US"/>
                    </w:rPr>
                  </w:rPrChange>
                </w:rPr>
                <w:t>&gt;</w:t>
              </w:r>
              <w:r w:rsidRPr="00A47B4C">
                <w:rPr>
                  <w:rFonts w:ascii="Monaco" w:hAnsi="Monaco" w:cs="Monaco"/>
                  <w:sz w:val="20"/>
                  <w:szCs w:val="20"/>
                  <w:lang w:val="en-US"/>
                  <w:rPrChange w:id="3110" w:author="Borja Gonzalez" w:date="2017-09-28T19:09:00Z">
                    <w:rPr>
                      <w:rFonts w:ascii="Monaco" w:hAnsi="Monaco" w:cs="Monaco"/>
                      <w:sz w:val="32"/>
                      <w:szCs w:val="32"/>
                      <w:lang w:val="en-US"/>
                    </w:rPr>
                  </w:rPrChange>
                </w:rPr>
                <w:t>Evolución del movimieto</w:t>
              </w:r>
              <w:r w:rsidRPr="00A47B4C">
                <w:rPr>
                  <w:rFonts w:ascii="Monaco" w:hAnsi="Monaco" w:cs="Monaco"/>
                  <w:b/>
                  <w:bCs/>
                  <w:color w:val="204A87"/>
                  <w:sz w:val="20"/>
                  <w:szCs w:val="20"/>
                  <w:lang w:val="en-US"/>
                  <w:rPrChange w:id="3111" w:author="Borja Gonzalez" w:date="2017-09-28T19:09:00Z">
                    <w:rPr>
                      <w:rFonts w:ascii="Monaco" w:hAnsi="Monaco" w:cs="Monaco"/>
                      <w:b/>
                      <w:bCs/>
                      <w:color w:val="204A87"/>
                      <w:sz w:val="32"/>
                      <w:szCs w:val="32"/>
                      <w:lang w:val="en-US"/>
                    </w:rPr>
                  </w:rPrChange>
                </w:rPr>
                <w:t>&lt;/button&gt;</w:t>
              </w:r>
              <w:r w:rsidRPr="00A47B4C">
                <w:rPr>
                  <w:rFonts w:ascii="Monaco" w:hAnsi="Monaco" w:cs="Monaco"/>
                  <w:sz w:val="20"/>
                  <w:szCs w:val="20"/>
                  <w:lang w:val="en-US"/>
                  <w:rPrChange w:id="3112" w:author="Borja Gonzalez" w:date="2017-09-28T19:09:00Z">
                    <w:rPr>
                      <w:rFonts w:ascii="Monaco" w:hAnsi="Monaco" w:cs="Monaco"/>
                      <w:sz w:val="32"/>
                      <w:szCs w:val="32"/>
                      <w:lang w:val="en-US"/>
                    </w:rPr>
                  </w:rPrChange>
                </w:rPr>
                <w:t>';</w:t>
              </w:r>
            </w:ins>
          </w:p>
          <w:p w14:paraId="67B1BC8A" w14:textId="77777777" w:rsidR="00A47B4C" w:rsidRPr="00A47B4C" w:rsidRDefault="00A47B4C" w:rsidP="00A47B4C">
            <w:pPr>
              <w:widowControl w:val="0"/>
              <w:autoSpaceDE w:val="0"/>
              <w:autoSpaceDN w:val="0"/>
              <w:adjustRightInd w:val="0"/>
              <w:rPr>
                <w:ins w:id="3113" w:author="Borja Gonzalez" w:date="2017-09-28T19:09:00Z"/>
                <w:rFonts w:ascii="Monaco" w:hAnsi="Monaco" w:cs="Monaco"/>
                <w:sz w:val="20"/>
                <w:szCs w:val="20"/>
                <w:lang w:val="en-US"/>
                <w:rPrChange w:id="3114" w:author="Borja Gonzalez" w:date="2017-09-28T19:09:00Z">
                  <w:rPr>
                    <w:ins w:id="3115" w:author="Borja Gonzalez" w:date="2017-09-28T19:09:00Z"/>
                    <w:rFonts w:ascii="Monaco" w:hAnsi="Monaco" w:cs="Monaco"/>
                    <w:sz w:val="32"/>
                    <w:szCs w:val="32"/>
                    <w:lang w:val="en-US"/>
                  </w:rPr>
                </w:rPrChange>
              </w:rPr>
            </w:pPr>
            <w:ins w:id="3116" w:author="Borja Gonzalez" w:date="2017-09-28T19:09:00Z">
              <w:r w:rsidRPr="00A47B4C">
                <w:rPr>
                  <w:rFonts w:ascii="Monaco" w:hAnsi="Monaco" w:cs="Monaco"/>
                  <w:sz w:val="20"/>
                  <w:szCs w:val="20"/>
                  <w:lang w:val="en-US"/>
                  <w:rPrChange w:id="311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18"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19"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20" w:author="Borja Gonzalez" w:date="2017-09-28T19:09:00Z">
                    <w:rPr>
                      <w:rFonts w:ascii="Monaco" w:hAnsi="Monaco" w:cs="Monaco"/>
                      <w:sz w:val="32"/>
                      <w:szCs w:val="32"/>
                      <w:lang w:val="en-US"/>
                    </w:rPr>
                  </w:rPrChange>
                </w:rPr>
                <w:tab/>
                <w:t>fila1.insertCell(0).innerHTML = '</w:t>
              </w:r>
              <w:r w:rsidRPr="00A47B4C">
                <w:rPr>
                  <w:rFonts w:ascii="Monaco" w:hAnsi="Monaco" w:cs="Monaco"/>
                  <w:b/>
                  <w:bCs/>
                  <w:color w:val="204A87"/>
                  <w:sz w:val="20"/>
                  <w:szCs w:val="20"/>
                  <w:lang w:val="en-US"/>
                  <w:rPrChange w:id="3121"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122"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23"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124" w:author="Borja Gonzalez" w:date="2017-09-28T19:09:00Z">
                    <w:rPr>
                      <w:rFonts w:ascii="Monaco" w:hAnsi="Monaco" w:cs="Monaco"/>
                      <w:color w:val="4E9A06"/>
                      <w:sz w:val="32"/>
                      <w:szCs w:val="32"/>
                      <w:lang w:val="en-US"/>
                    </w:rPr>
                  </w:rPrChange>
                </w:rPr>
                <w:t>"bt"</w:t>
              </w:r>
              <w:r w:rsidRPr="00A47B4C">
                <w:rPr>
                  <w:rFonts w:ascii="Monaco" w:hAnsi="Monaco" w:cs="Monaco"/>
                  <w:sz w:val="20"/>
                  <w:szCs w:val="20"/>
                  <w:lang w:val="en-US"/>
                  <w:rPrChange w:id="3125"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26"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127"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128"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29"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130" w:author="Borja Gonzalez" w:date="2017-09-28T19:09:00Z">
                    <w:rPr>
                      <w:rFonts w:ascii="Monaco" w:hAnsi="Monaco" w:cs="Monaco"/>
                      <w:color w:val="4E9A06"/>
                      <w:sz w:val="32"/>
                      <w:szCs w:val="32"/>
                      <w:lang w:val="en-US"/>
                    </w:rPr>
                  </w:rPrChange>
                </w:rPr>
                <w:t>"Evolucion(3)"</w:t>
              </w:r>
              <w:r w:rsidRPr="00A47B4C">
                <w:rPr>
                  <w:rFonts w:ascii="Monaco" w:hAnsi="Monaco" w:cs="Monaco"/>
                  <w:b/>
                  <w:bCs/>
                  <w:color w:val="204A87"/>
                  <w:sz w:val="20"/>
                  <w:szCs w:val="20"/>
                  <w:lang w:val="en-US"/>
                  <w:rPrChange w:id="3131" w:author="Borja Gonzalez" w:date="2017-09-28T19:09:00Z">
                    <w:rPr>
                      <w:rFonts w:ascii="Monaco" w:hAnsi="Monaco" w:cs="Monaco"/>
                      <w:b/>
                      <w:bCs/>
                      <w:color w:val="204A87"/>
                      <w:sz w:val="32"/>
                      <w:szCs w:val="32"/>
                      <w:lang w:val="en-US"/>
                    </w:rPr>
                  </w:rPrChange>
                </w:rPr>
                <w:t>&gt;</w:t>
              </w:r>
              <w:r w:rsidRPr="00A47B4C">
                <w:rPr>
                  <w:rFonts w:ascii="Monaco" w:hAnsi="Monaco" w:cs="Monaco"/>
                  <w:sz w:val="20"/>
                  <w:szCs w:val="20"/>
                  <w:lang w:val="en-US"/>
                  <w:rPrChange w:id="3132" w:author="Borja Gonzalez" w:date="2017-09-28T19:09:00Z">
                    <w:rPr>
                      <w:rFonts w:ascii="Monaco" w:hAnsi="Monaco" w:cs="Monaco"/>
                      <w:sz w:val="32"/>
                      <w:szCs w:val="32"/>
                      <w:lang w:val="en-US"/>
                    </w:rPr>
                  </w:rPrChange>
                </w:rPr>
                <w:t>Evolución del movimieto</w:t>
              </w:r>
              <w:r w:rsidRPr="00A47B4C">
                <w:rPr>
                  <w:rFonts w:ascii="Monaco" w:hAnsi="Monaco" w:cs="Monaco"/>
                  <w:b/>
                  <w:bCs/>
                  <w:color w:val="204A87"/>
                  <w:sz w:val="20"/>
                  <w:szCs w:val="20"/>
                  <w:lang w:val="en-US"/>
                  <w:rPrChange w:id="3133" w:author="Borja Gonzalez" w:date="2017-09-28T19:09:00Z">
                    <w:rPr>
                      <w:rFonts w:ascii="Monaco" w:hAnsi="Monaco" w:cs="Monaco"/>
                      <w:b/>
                      <w:bCs/>
                      <w:color w:val="204A87"/>
                      <w:sz w:val="32"/>
                      <w:szCs w:val="32"/>
                      <w:lang w:val="en-US"/>
                    </w:rPr>
                  </w:rPrChange>
                </w:rPr>
                <w:t>&lt;/button&gt;</w:t>
              </w:r>
              <w:r w:rsidRPr="00A47B4C">
                <w:rPr>
                  <w:rFonts w:ascii="Monaco" w:hAnsi="Monaco" w:cs="Monaco"/>
                  <w:sz w:val="20"/>
                  <w:szCs w:val="20"/>
                  <w:lang w:val="en-US"/>
                  <w:rPrChange w:id="3134" w:author="Borja Gonzalez" w:date="2017-09-28T19:09:00Z">
                    <w:rPr>
                      <w:rFonts w:ascii="Monaco" w:hAnsi="Monaco" w:cs="Monaco"/>
                      <w:sz w:val="32"/>
                      <w:szCs w:val="32"/>
                      <w:lang w:val="en-US"/>
                    </w:rPr>
                  </w:rPrChange>
                </w:rPr>
                <w:t>';</w:t>
              </w:r>
            </w:ins>
          </w:p>
          <w:p w14:paraId="289AF64A" w14:textId="77777777" w:rsidR="00A47B4C" w:rsidRPr="00A47B4C" w:rsidRDefault="00A47B4C" w:rsidP="00A47B4C">
            <w:pPr>
              <w:widowControl w:val="0"/>
              <w:autoSpaceDE w:val="0"/>
              <w:autoSpaceDN w:val="0"/>
              <w:adjustRightInd w:val="0"/>
              <w:rPr>
                <w:ins w:id="3135" w:author="Borja Gonzalez" w:date="2017-09-28T19:09:00Z"/>
                <w:rFonts w:ascii="Monaco" w:hAnsi="Monaco" w:cs="Monaco"/>
                <w:sz w:val="20"/>
                <w:szCs w:val="20"/>
                <w:lang w:val="en-US"/>
                <w:rPrChange w:id="3136" w:author="Borja Gonzalez" w:date="2017-09-28T19:09:00Z">
                  <w:rPr>
                    <w:ins w:id="3137" w:author="Borja Gonzalez" w:date="2017-09-28T19:09:00Z"/>
                    <w:rFonts w:ascii="Monaco" w:hAnsi="Monaco" w:cs="Monaco"/>
                    <w:sz w:val="32"/>
                    <w:szCs w:val="32"/>
                    <w:lang w:val="en-US"/>
                  </w:rPr>
                </w:rPrChange>
              </w:rPr>
            </w:pPr>
            <w:ins w:id="3138" w:author="Borja Gonzalez" w:date="2017-09-28T19:09:00Z">
              <w:r w:rsidRPr="00A47B4C">
                <w:rPr>
                  <w:rFonts w:ascii="Monaco" w:hAnsi="Monaco" w:cs="Monaco"/>
                  <w:sz w:val="20"/>
                  <w:szCs w:val="20"/>
                  <w:lang w:val="en-US"/>
                  <w:rPrChange w:id="3139" w:author="Borja Gonzalez" w:date="2017-09-28T19:09:00Z">
                    <w:rPr>
                      <w:rFonts w:ascii="Monaco" w:hAnsi="Monaco" w:cs="Monaco"/>
                      <w:sz w:val="32"/>
                      <w:szCs w:val="32"/>
                      <w:lang w:val="en-US"/>
                    </w:rPr>
                  </w:rPrChange>
                </w:rPr>
                <w:tab/>
                <w:t>}</w:t>
              </w:r>
            </w:ins>
          </w:p>
          <w:p w14:paraId="5BE74DE5" w14:textId="77777777" w:rsidR="00A47B4C" w:rsidRDefault="00A47B4C" w:rsidP="00A47B4C">
            <w:pPr>
              <w:widowControl w:val="0"/>
              <w:autoSpaceDE w:val="0"/>
              <w:autoSpaceDN w:val="0"/>
              <w:adjustRightInd w:val="0"/>
              <w:rPr>
                <w:ins w:id="3140" w:author="Borja Gonzalez" w:date="2017-09-28T19:09:00Z"/>
                <w:rFonts w:ascii="Monaco" w:hAnsi="Monaco" w:cs="Monaco"/>
                <w:sz w:val="32"/>
                <w:szCs w:val="32"/>
                <w:lang w:val="en-US"/>
              </w:rPr>
            </w:pPr>
            <w:ins w:id="3141" w:author="Borja Gonzalez" w:date="2017-09-28T19:09:00Z">
              <w:r w:rsidRPr="00A47B4C">
                <w:rPr>
                  <w:rFonts w:ascii="Monaco" w:hAnsi="Monaco" w:cs="Monaco"/>
                  <w:sz w:val="20"/>
                  <w:szCs w:val="20"/>
                  <w:lang w:val="en-US"/>
                  <w:rPrChange w:id="3142" w:author="Borja Gonzalez" w:date="2017-09-28T19:09:00Z">
                    <w:rPr>
                      <w:rFonts w:ascii="Monaco" w:hAnsi="Monaco" w:cs="Monaco"/>
                      <w:sz w:val="32"/>
                      <w:szCs w:val="32"/>
                      <w:lang w:val="en-US"/>
                    </w:rPr>
                  </w:rPrChange>
                </w:rPr>
                <w:t>});</w:t>
              </w:r>
            </w:ins>
          </w:p>
          <w:p w14:paraId="3E859618" w14:textId="77777777" w:rsidR="00A47B4C" w:rsidRDefault="00A47B4C" w:rsidP="00BC4CE1">
            <w:pPr>
              <w:rPr>
                <w:ins w:id="3143" w:author="Borja Gonzalez" w:date="2017-09-28T19:09:00Z"/>
              </w:rPr>
            </w:pPr>
          </w:p>
        </w:tc>
      </w:tr>
    </w:tbl>
    <w:p w14:paraId="1F0860DE" w14:textId="741A77F2" w:rsidR="00DC7D84" w:rsidRDefault="00DC7D84" w:rsidP="00BC4CE1"/>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t>Los únicos datos que necesitaremos para la tabla de datos de movimientos serán las fechas para cada sesión de movimientos. Para obtener estos datos llamamos a la función “get_datos_node()” pasándole el id del paciente, que hemos obtenido del URL</w:t>
      </w:r>
      <w:r w:rsidR="007A4192">
        <w:t>.</w:t>
      </w:r>
    </w:p>
    <w:p w14:paraId="47134192" w14:textId="77777777" w:rsidR="007A4192" w:rsidRDefault="007A4192" w:rsidP="00BC4CE1"/>
    <w:p w14:paraId="7B8EC1AC" w14:textId="77777777" w:rsidR="00A47B4C" w:rsidRDefault="007A4192" w:rsidP="00BC4CE1">
      <w:pPr>
        <w:rPr>
          <w:ins w:id="3144" w:author="Borja Gonzalez" w:date="2017-09-28T19:10:00Z"/>
        </w:rPr>
      </w:pPr>
      <w:del w:id="3145" w:author="Borja Gonzalez" w:date="2017-09-28T19:10:00Z">
        <w:r w:rsidDel="00A47B4C">
          <w:rPr>
            <w:noProof/>
            <w:lang w:val="en-US"/>
          </w:rPr>
          <w:drawing>
            <wp:inline distT="0" distB="0" distL="0" distR="0" wp14:anchorId="658E1270" wp14:editId="5F906454">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090B2B4D" w14:textId="77777777" w:rsidTr="00A47B4C">
        <w:trPr>
          <w:ins w:id="3146" w:author="Borja Gonzalez" w:date="2017-09-28T19:10:00Z"/>
        </w:trPr>
        <w:tc>
          <w:tcPr>
            <w:tcW w:w="8856" w:type="dxa"/>
          </w:tcPr>
          <w:p w14:paraId="742F1169" w14:textId="77777777" w:rsidR="00A47B4C" w:rsidRPr="00A47B4C" w:rsidRDefault="00A47B4C" w:rsidP="00A47B4C">
            <w:pPr>
              <w:widowControl w:val="0"/>
              <w:autoSpaceDE w:val="0"/>
              <w:autoSpaceDN w:val="0"/>
              <w:adjustRightInd w:val="0"/>
              <w:rPr>
                <w:ins w:id="3147" w:author="Borja Gonzalez" w:date="2017-09-28T19:10:00Z"/>
                <w:rFonts w:ascii="Monaco" w:hAnsi="Monaco" w:cs="Monaco"/>
                <w:sz w:val="20"/>
                <w:szCs w:val="20"/>
                <w:lang w:val="en-US"/>
                <w:rPrChange w:id="3148" w:author="Borja Gonzalez" w:date="2017-09-28T19:10:00Z">
                  <w:rPr>
                    <w:ins w:id="3149" w:author="Borja Gonzalez" w:date="2017-09-28T19:10:00Z"/>
                    <w:rFonts w:ascii="Monaco" w:hAnsi="Monaco" w:cs="Monaco"/>
                    <w:sz w:val="32"/>
                    <w:szCs w:val="32"/>
                    <w:lang w:val="en-US"/>
                  </w:rPr>
                </w:rPrChange>
              </w:rPr>
            </w:pPr>
            <w:ins w:id="3150" w:author="Borja Gonzalez" w:date="2017-09-28T19:10:00Z">
              <w:r w:rsidRPr="00A47B4C">
                <w:rPr>
                  <w:rFonts w:ascii="Monaco" w:hAnsi="Monaco" w:cs="Monaco"/>
                  <w:b/>
                  <w:bCs/>
                  <w:color w:val="204A87"/>
                  <w:sz w:val="20"/>
                  <w:szCs w:val="20"/>
                  <w:lang w:val="en-US"/>
                  <w:rPrChange w:id="3151" w:author="Borja Gonzalez" w:date="2017-09-28T19:10:00Z">
                    <w:rPr>
                      <w:rFonts w:ascii="Monaco" w:hAnsi="Monaco" w:cs="Monaco"/>
                      <w:b/>
                      <w:bCs/>
                      <w:color w:val="204A87"/>
                      <w:sz w:val="32"/>
                      <w:szCs w:val="32"/>
                      <w:lang w:val="en-US"/>
                    </w:rPr>
                  </w:rPrChange>
                </w:rPr>
                <w:t>function</w:t>
              </w:r>
              <w:r w:rsidRPr="00A47B4C">
                <w:rPr>
                  <w:rFonts w:ascii="Monaco" w:hAnsi="Monaco" w:cs="Monaco"/>
                  <w:sz w:val="20"/>
                  <w:szCs w:val="20"/>
                  <w:lang w:val="en-US"/>
                  <w:rPrChange w:id="3152"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153" w:author="Borja Gonzalez" w:date="2017-09-28T19:10:00Z">
                    <w:rPr>
                      <w:rFonts w:ascii="Monaco" w:hAnsi="Monaco" w:cs="Monaco"/>
                      <w:color w:val="000000"/>
                      <w:sz w:val="32"/>
                      <w:szCs w:val="32"/>
                      <w:lang w:val="en-US"/>
                    </w:rPr>
                  </w:rPrChange>
                </w:rPr>
                <w:t>get_datos_node</w:t>
              </w:r>
              <w:r w:rsidRPr="00A47B4C">
                <w:rPr>
                  <w:rFonts w:ascii="Monaco" w:hAnsi="Monaco" w:cs="Monaco"/>
                  <w:b/>
                  <w:bCs/>
                  <w:color w:val="000000"/>
                  <w:sz w:val="20"/>
                  <w:szCs w:val="20"/>
                  <w:lang w:val="en-US"/>
                  <w:rPrChange w:id="3154"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155" w:author="Borja Gonzalez" w:date="2017-09-28T19:10:00Z">
                    <w:rPr>
                      <w:rFonts w:ascii="Monaco" w:hAnsi="Monaco" w:cs="Monaco"/>
                      <w:color w:val="000000"/>
                      <w:sz w:val="32"/>
                      <w:szCs w:val="32"/>
                      <w:lang w:val="en-US"/>
                    </w:rPr>
                  </w:rPrChange>
                </w:rPr>
                <w:t>id_p</w:t>
              </w:r>
              <w:r w:rsidRPr="00A47B4C">
                <w:rPr>
                  <w:rFonts w:ascii="Monaco" w:hAnsi="Monaco" w:cs="Monaco"/>
                  <w:b/>
                  <w:bCs/>
                  <w:color w:val="000000"/>
                  <w:sz w:val="20"/>
                  <w:szCs w:val="20"/>
                  <w:lang w:val="en-US"/>
                  <w:rPrChange w:id="3156"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157"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158" w:author="Borja Gonzalez" w:date="2017-09-28T19:10:00Z">
                    <w:rPr>
                      <w:rFonts w:ascii="Monaco" w:hAnsi="Monaco" w:cs="Monaco"/>
                      <w:color w:val="000000"/>
                      <w:sz w:val="32"/>
                      <w:szCs w:val="32"/>
                      <w:lang w:val="en-US"/>
                    </w:rPr>
                  </w:rPrChange>
                </w:rPr>
                <w:t>callback</w:t>
              </w:r>
              <w:r w:rsidRPr="00A47B4C">
                <w:rPr>
                  <w:rFonts w:ascii="Monaco" w:hAnsi="Monaco" w:cs="Monaco"/>
                  <w:b/>
                  <w:bCs/>
                  <w:color w:val="000000"/>
                  <w:sz w:val="20"/>
                  <w:szCs w:val="20"/>
                  <w:lang w:val="en-US"/>
                  <w:rPrChange w:id="3159" w:author="Borja Gonzalez" w:date="2017-09-28T19:10:00Z">
                    <w:rPr>
                      <w:rFonts w:ascii="Monaco" w:hAnsi="Monaco" w:cs="Monaco"/>
                      <w:b/>
                      <w:bCs/>
                      <w:color w:val="000000"/>
                      <w:sz w:val="32"/>
                      <w:szCs w:val="32"/>
                      <w:lang w:val="en-US"/>
                    </w:rPr>
                  </w:rPrChange>
                </w:rPr>
                <w:t>){</w:t>
              </w:r>
            </w:ins>
          </w:p>
          <w:p w14:paraId="4CBBD198" w14:textId="77777777" w:rsidR="00A47B4C" w:rsidRPr="00A47B4C" w:rsidRDefault="00A47B4C" w:rsidP="00A47B4C">
            <w:pPr>
              <w:widowControl w:val="0"/>
              <w:autoSpaceDE w:val="0"/>
              <w:autoSpaceDN w:val="0"/>
              <w:adjustRightInd w:val="0"/>
              <w:rPr>
                <w:ins w:id="3160" w:author="Borja Gonzalez" w:date="2017-09-28T19:10:00Z"/>
                <w:rFonts w:ascii="Monaco" w:hAnsi="Monaco" w:cs="Monaco"/>
                <w:sz w:val="20"/>
                <w:szCs w:val="20"/>
                <w:lang w:val="en-US"/>
                <w:rPrChange w:id="3161" w:author="Borja Gonzalez" w:date="2017-09-28T19:10:00Z">
                  <w:rPr>
                    <w:ins w:id="3162" w:author="Borja Gonzalez" w:date="2017-09-28T19:10:00Z"/>
                    <w:rFonts w:ascii="Monaco" w:hAnsi="Monaco" w:cs="Monaco"/>
                    <w:sz w:val="32"/>
                    <w:szCs w:val="32"/>
                    <w:lang w:val="en-US"/>
                  </w:rPr>
                </w:rPrChange>
              </w:rPr>
            </w:pPr>
            <w:ins w:id="3163" w:author="Borja Gonzalez" w:date="2017-09-28T19:10:00Z">
              <w:r w:rsidRPr="00A47B4C">
                <w:rPr>
                  <w:rFonts w:ascii="Monaco" w:hAnsi="Monaco" w:cs="Monaco"/>
                  <w:sz w:val="20"/>
                  <w:szCs w:val="20"/>
                  <w:lang w:val="en-US"/>
                  <w:rPrChange w:id="3164" w:author="Borja Gonzalez" w:date="2017-09-28T19:10: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165" w:author="Borja Gonzalez" w:date="2017-09-28T19:10:00Z">
                    <w:rPr>
                      <w:rFonts w:ascii="Monaco" w:hAnsi="Monaco" w:cs="Monaco"/>
                      <w:b/>
                      <w:bCs/>
                      <w:color w:val="204A87"/>
                      <w:sz w:val="32"/>
                      <w:szCs w:val="32"/>
                      <w:lang w:val="en-US"/>
                    </w:rPr>
                  </w:rPrChange>
                </w:rPr>
                <w:t>var</w:t>
              </w:r>
              <w:r w:rsidRPr="00A47B4C">
                <w:rPr>
                  <w:rFonts w:ascii="Monaco" w:hAnsi="Monaco" w:cs="Monaco"/>
                  <w:sz w:val="20"/>
                  <w:szCs w:val="20"/>
                  <w:lang w:val="en-US"/>
                  <w:rPrChange w:id="3166"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167" w:author="Borja Gonzalez" w:date="2017-09-28T19:10:00Z">
                    <w:rPr>
                      <w:rFonts w:ascii="Monaco" w:hAnsi="Monaco" w:cs="Monaco"/>
                      <w:color w:val="000000"/>
                      <w:sz w:val="32"/>
                      <w:szCs w:val="32"/>
                      <w:lang w:val="en-US"/>
                    </w:rPr>
                  </w:rPrChange>
                </w:rPr>
                <w:t>socket</w:t>
              </w:r>
              <w:r w:rsidRPr="00A47B4C">
                <w:rPr>
                  <w:rFonts w:ascii="Monaco" w:hAnsi="Monaco" w:cs="Monaco"/>
                  <w:sz w:val="20"/>
                  <w:szCs w:val="20"/>
                  <w:lang w:val="en-US"/>
                  <w:rPrChange w:id="3168" w:author="Borja Gonzalez" w:date="2017-09-28T19:10: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169" w:author="Borja Gonzalez" w:date="2017-09-28T19:10:00Z">
                    <w:rPr>
                      <w:rFonts w:ascii="Monaco" w:hAnsi="Monaco" w:cs="Monaco"/>
                      <w:b/>
                      <w:bCs/>
                      <w:color w:val="CE5C00"/>
                      <w:sz w:val="32"/>
                      <w:szCs w:val="32"/>
                      <w:lang w:val="en-US"/>
                    </w:rPr>
                  </w:rPrChange>
                </w:rPr>
                <w:t>=</w:t>
              </w:r>
              <w:r w:rsidRPr="00A47B4C">
                <w:rPr>
                  <w:rFonts w:ascii="Monaco" w:hAnsi="Monaco" w:cs="Monaco"/>
                  <w:sz w:val="20"/>
                  <w:szCs w:val="20"/>
                  <w:lang w:val="en-US"/>
                  <w:rPrChange w:id="3170"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171" w:author="Borja Gonzalez" w:date="2017-09-28T19:10:00Z">
                    <w:rPr>
                      <w:rFonts w:ascii="Monaco" w:hAnsi="Monaco" w:cs="Monaco"/>
                      <w:color w:val="000000"/>
                      <w:sz w:val="32"/>
                      <w:szCs w:val="32"/>
                      <w:lang w:val="en-US"/>
                    </w:rPr>
                  </w:rPrChange>
                </w:rPr>
                <w:t>io</w:t>
              </w:r>
              <w:r w:rsidRPr="00A47B4C">
                <w:rPr>
                  <w:rFonts w:ascii="Monaco" w:hAnsi="Monaco" w:cs="Monaco"/>
                  <w:b/>
                  <w:bCs/>
                  <w:color w:val="000000"/>
                  <w:sz w:val="20"/>
                  <w:szCs w:val="20"/>
                  <w:lang w:val="en-US"/>
                  <w:rPrChange w:id="3172"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173" w:author="Borja Gonzalez" w:date="2017-09-28T19:10:00Z">
                    <w:rPr>
                      <w:rFonts w:ascii="Monaco" w:hAnsi="Monaco" w:cs="Monaco"/>
                      <w:color w:val="000000"/>
                      <w:sz w:val="32"/>
                      <w:szCs w:val="32"/>
                      <w:lang w:val="en-US"/>
                    </w:rPr>
                  </w:rPrChange>
                </w:rPr>
                <w:t>connect</w:t>
              </w:r>
              <w:r w:rsidRPr="00A47B4C">
                <w:rPr>
                  <w:rFonts w:ascii="Monaco" w:hAnsi="Monaco" w:cs="Monaco"/>
                  <w:b/>
                  <w:bCs/>
                  <w:color w:val="000000"/>
                  <w:sz w:val="20"/>
                  <w:szCs w:val="20"/>
                  <w:lang w:val="en-US"/>
                  <w:rPrChange w:id="3174" w:author="Borja Gonzalez" w:date="2017-09-28T19:10: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175" w:author="Borja Gonzalez" w:date="2017-09-28T19:10:00Z">
                    <w:rPr>
                      <w:rFonts w:ascii="Monaco" w:hAnsi="Monaco" w:cs="Monaco"/>
                      <w:color w:val="4E9A06"/>
                      <w:sz w:val="32"/>
                      <w:szCs w:val="32"/>
                      <w:lang w:val="en-US"/>
                    </w:rPr>
                  </w:rPrChange>
                </w:rPr>
                <w:t>"http://172.20.10.5:8124"</w:t>
              </w:r>
              <w:r w:rsidRPr="00A47B4C">
                <w:rPr>
                  <w:rFonts w:ascii="Monaco" w:hAnsi="Monaco" w:cs="Monaco"/>
                  <w:b/>
                  <w:bCs/>
                  <w:color w:val="000000"/>
                  <w:sz w:val="20"/>
                  <w:szCs w:val="20"/>
                  <w:lang w:val="en-US"/>
                  <w:rPrChange w:id="3176"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177" w:author="Borja Gonzalez" w:date="2017-09-28T19:10:00Z">
                    <w:rPr>
                      <w:rFonts w:ascii="Monaco" w:hAnsi="Monaco" w:cs="Monaco"/>
                      <w:sz w:val="32"/>
                      <w:szCs w:val="32"/>
                      <w:lang w:val="en-US"/>
                    </w:rPr>
                  </w:rPrChange>
                </w:rPr>
                <w:t xml:space="preserve">  </w:t>
              </w:r>
            </w:ins>
          </w:p>
          <w:p w14:paraId="5C649626" w14:textId="77777777" w:rsidR="00A47B4C" w:rsidRPr="00A47B4C" w:rsidRDefault="00A47B4C" w:rsidP="00A47B4C">
            <w:pPr>
              <w:widowControl w:val="0"/>
              <w:autoSpaceDE w:val="0"/>
              <w:autoSpaceDN w:val="0"/>
              <w:adjustRightInd w:val="0"/>
              <w:rPr>
                <w:ins w:id="3178" w:author="Borja Gonzalez" w:date="2017-09-28T19:10:00Z"/>
                <w:rFonts w:ascii="Monaco" w:hAnsi="Monaco" w:cs="Monaco"/>
                <w:sz w:val="20"/>
                <w:szCs w:val="20"/>
                <w:lang w:val="en-US"/>
                <w:rPrChange w:id="3179" w:author="Borja Gonzalez" w:date="2017-09-28T19:10:00Z">
                  <w:rPr>
                    <w:ins w:id="3180" w:author="Borja Gonzalez" w:date="2017-09-28T19:10:00Z"/>
                    <w:rFonts w:ascii="Monaco" w:hAnsi="Monaco" w:cs="Monaco"/>
                    <w:sz w:val="32"/>
                    <w:szCs w:val="32"/>
                    <w:lang w:val="en-US"/>
                  </w:rPr>
                </w:rPrChange>
              </w:rPr>
            </w:pPr>
          </w:p>
          <w:p w14:paraId="19E11928" w14:textId="77777777" w:rsidR="00A47B4C" w:rsidRPr="00A47B4C" w:rsidRDefault="00A47B4C" w:rsidP="00A47B4C">
            <w:pPr>
              <w:widowControl w:val="0"/>
              <w:autoSpaceDE w:val="0"/>
              <w:autoSpaceDN w:val="0"/>
              <w:adjustRightInd w:val="0"/>
              <w:rPr>
                <w:ins w:id="3181" w:author="Borja Gonzalez" w:date="2017-09-28T19:10:00Z"/>
                <w:rFonts w:ascii="Monaco" w:hAnsi="Monaco" w:cs="Monaco"/>
                <w:sz w:val="20"/>
                <w:szCs w:val="20"/>
                <w:lang w:val="en-US"/>
                <w:rPrChange w:id="3182" w:author="Borja Gonzalez" w:date="2017-09-28T19:10:00Z">
                  <w:rPr>
                    <w:ins w:id="3183" w:author="Borja Gonzalez" w:date="2017-09-28T19:10:00Z"/>
                    <w:rFonts w:ascii="Monaco" w:hAnsi="Monaco" w:cs="Monaco"/>
                    <w:sz w:val="32"/>
                    <w:szCs w:val="32"/>
                    <w:lang w:val="en-US"/>
                  </w:rPr>
                </w:rPrChange>
              </w:rPr>
            </w:pPr>
            <w:ins w:id="3184" w:author="Borja Gonzalez" w:date="2017-09-28T19:10:00Z">
              <w:r w:rsidRPr="00A47B4C">
                <w:rPr>
                  <w:rFonts w:ascii="Monaco" w:hAnsi="Monaco" w:cs="Monaco"/>
                  <w:sz w:val="20"/>
                  <w:szCs w:val="20"/>
                  <w:lang w:val="en-US"/>
                  <w:rPrChange w:id="3185"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186" w:author="Borja Gonzalez" w:date="2017-09-28T19:10: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3187"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188" w:author="Borja Gonzalez" w:date="2017-09-28T19:10:00Z">
                    <w:rPr>
                      <w:rFonts w:ascii="Monaco" w:hAnsi="Monaco" w:cs="Monaco"/>
                      <w:color w:val="000000"/>
                      <w:sz w:val="32"/>
                      <w:szCs w:val="32"/>
                      <w:lang w:val="en-US"/>
                    </w:rPr>
                  </w:rPrChange>
                </w:rPr>
                <w:t>on</w:t>
              </w:r>
              <w:r w:rsidRPr="00A47B4C">
                <w:rPr>
                  <w:rFonts w:ascii="Monaco" w:hAnsi="Monaco" w:cs="Monaco"/>
                  <w:b/>
                  <w:bCs/>
                  <w:color w:val="000000"/>
                  <w:sz w:val="20"/>
                  <w:szCs w:val="20"/>
                  <w:lang w:val="en-US"/>
                  <w:rPrChange w:id="3189" w:author="Borja Gonzalez" w:date="2017-09-28T19:10: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190" w:author="Borja Gonzalez" w:date="2017-09-28T19:10:00Z">
                    <w:rPr>
                      <w:rFonts w:ascii="Monaco" w:hAnsi="Monaco" w:cs="Monaco"/>
                      <w:color w:val="4E9A06"/>
                      <w:sz w:val="32"/>
                      <w:szCs w:val="32"/>
                      <w:lang w:val="en-US"/>
                    </w:rPr>
                  </w:rPrChange>
                </w:rPr>
                <w:t>"message"</w:t>
              </w:r>
              <w:r w:rsidRPr="00A47B4C">
                <w:rPr>
                  <w:rFonts w:ascii="Monaco" w:hAnsi="Monaco" w:cs="Monaco"/>
                  <w:b/>
                  <w:bCs/>
                  <w:color w:val="000000"/>
                  <w:sz w:val="20"/>
                  <w:szCs w:val="20"/>
                  <w:lang w:val="en-US"/>
                  <w:rPrChange w:id="3191" w:author="Borja Gonzalez" w:date="2017-09-28T19:10: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3192" w:author="Borja Gonzalez" w:date="2017-09-28T19:10:00Z">
                    <w:rPr>
                      <w:rFonts w:ascii="Monaco" w:hAnsi="Monaco" w:cs="Monaco"/>
                      <w:b/>
                      <w:bCs/>
                      <w:color w:val="204A87"/>
                      <w:sz w:val="32"/>
                      <w:szCs w:val="32"/>
                      <w:lang w:val="en-US"/>
                    </w:rPr>
                  </w:rPrChange>
                </w:rPr>
                <w:t>function</w:t>
              </w:r>
              <w:r w:rsidRPr="00A47B4C">
                <w:rPr>
                  <w:rFonts w:ascii="Monaco" w:hAnsi="Monaco" w:cs="Monaco"/>
                  <w:b/>
                  <w:bCs/>
                  <w:color w:val="000000"/>
                  <w:sz w:val="20"/>
                  <w:szCs w:val="20"/>
                  <w:lang w:val="en-US"/>
                  <w:rPrChange w:id="3193"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194" w:author="Borja Gonzalez" w:date="2017-09-28T19:10: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3195"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196" w:author="Borja Gonzalez" w:date="2017-09-28T19:10:00Z">
                    <w:rPr>
                      <w:rFonts w:ascii="Monaco" w:hAnsi="Monaco" w:cs="Monaco"/>
                      <w:sz w:val="32"/>
                      <w:szCs w:val="32"/>
                      <w:lang w:val="en-US"/>
                    </w:rPr>
                  </w:rPrChange>
                </w:rPr>
                <w:t xml:space="preserve">  </w:t>
              </w:r>
            </w:ins>
          </w:p>
          <w:p w14:paraId="6B8ED5D7" w14:textId="77777777" w:rsidR="00A47B4C" w:rsidRPr="00A47B4C" w:rsidRDefault="00A47B4C" w:rsidP="00A47B4C">
            <w:pPr>
              <w:widowControl w:val="0"/>
              <w:autoSpaceDE w:val="0"/>
              <w:autoSpaceDN w:val="0"/>
              <w:adjustRightInd w:val="0"/>
              <w:rPr>
                <w:ins w:id="3197" w:author="Borja Gonzalez" w:date="2017-09-28T19:10:00Z"/>
                <w:rFonts w:ascii="Monaco" w:hAnsi="Monaco" w:cs="Monaco"/>
                <w:sz w:val="20"/>
                <w:szCs w:val="20"/>
                <w:lang w:val="en-US"/>
                <w:rPrChange w:id="3198" w:author="Borja Gonzalez" w:date="2017-09-28T19:10:00Z">
                  <w:rPr>
                    <w:ins w:id="3199" w:author="Borja Gonzalez" w:date="2017-09-28T19:10:00Z"/>
                    <w:rFonts w:ascii="Monaco" w:hAnsi="Monaco" w:cs="Monaco"/>
                    <w:sz w:val="32"/>
                    <w:szCs w:val="32"/>
                    <w:lang w:val="en-US"/>
                  </w:rPr>
                </w:rPrChange>
              </w:rPr>
            </w:pPr>
            <w:ins w:id="3200" w:author="Borja Gonzalez" w:date="2017-09-28T19:10:00Z">
              <w:r w:rsidRPr="00A47B4C">
                <w:rPr>
                  <w:rFonts w:ascii="Monaco" w:hAnsi="Monaco" w:cs="Monaco"/>
                  <w:sz w:val="20"/>
                  <w:szCs w:val="20"/>
                  <w:lang w:val="en-US"/>
                  <w:rPrChange w:id="3201"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202" w:author="Borja Gonzalez" w:date="2017-09-28T19:10: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3203"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204" w:author="Borja Gonzalez" w:date="2017-09-28T19:10: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3205" w:author="Borja Gonzalez" w:date="2017-09-28T19:10: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206" w:author="Borja Gonzalez" w:date="2017-09-28T19:10:00Z">
                    <w:rPr>
                      <w:rFonts w:ascii="Monaco" w:hAnsi="Monaco" w:cs="Monaco"/>
                      <w:color w:val="4E9A06"/>
                      <w:sz w:val="32"/>
                      <w:szCs w:val="32"/>
                      <w:lang w:val="en-US"/>
                    </w:rPr>
                  </w:rPrChange>
                </w:rPr>
                <w:t>"El servidor ha enviado un mensaje:"</w:t>
              </w:r>
              <w:r w:rsidRPr="00A47B4C">
                <w:rPr>
                  <w:rFonts w:ascii="Monaco" w:hAnsi="Monaco" w:cs="Monaco"/>
                  <w:b/>
                  <w:bCs/>
                  <w:color w:val="000000"/>
                  <w:sz w:val="20"/>
                  <w:szCs w:val="20"/>
                  <w:lang w:val="en-US"/>
                  <w:rPrChange w:id="3207" w:author="Borja Gonzalez" w:date="2017-09-28T19:10:00Z">
                    <w:rPr>
                      <w:rFonts w:ascii="Monaco" w:hAnsi="Monaco" w:cs="Monaco"/>
                      <w:b/>
                      <w:bCs/>
                      <w:color w:val="000000"/>
                      <w:sz w:val="32"/>
                      <w:szCs w:val="32"/>
                      <w:lang w:val="en-US"/>
                    </w:rPr>
                  </w:rPrChange>
                </w:rPr>
                <w:t>);</w:t>
              </w:r>
            </w:ins>
          </w:p>
          <w:p w14:paraId="61AE8FCA" w14:textId="77777777" w:rsidR="00A47B4C" w:rsidRPr="00A47B4C" w:rsidRDefault="00A47B4C" w:rsidP="00A47B4C">
            <w:pPr>
              <w:widowControl w:val="0"/>
              <w:autoSpaceDE w:val="0"/>
              <w:autoSpaceDN w:val="0"/>
              <w:adjustRightInd w:val="0"/>
              <w:rPr>
                <w:ins w:id="3208" w:author="Borja Gonzalez" w:date="2017-09-28T19:10:00Z"/>
                <w:rFonts w:ascii="Monaco" w:hAnsi="Monaco" w:cs="Monaco"/>
                <w:sz w:val="20"/>
                <w:szCs w:val="20"/>
                <w:lang w:val="en-US"/>
                <w:rPrChange w:id="3209" w:author="Borja Gonzalez" w:date="2017-09-28T19:10:00Z">
                  <w:rPr>
                    <w:ins w:id="3210" w:author="Borja Gonzalez" w:date="2017-09-28T19:10:00Z"/>
                    <w:rFonts w:ascii="Monaco" w:hAnsi="Monaco" w:cs="Monaco"/>
                    <w:sz w:val="32"/>
                    <w:szCs w:val="32"/>
                    <w:lang w:val="en-US"/>
                  </w:rPr>
                </w:rPrChange>
              </w:rPr>
            </w:pPr>
            <w:ins w:id="3211" w:author="Borja Gonzalez" w:date="2017-09-28T19:10:00Z">
              <w:r w:rsidRPr="00A47B4C">
                <w:rPr>
                  <w:rFonts w:ascii="Monaco" w:hAnsi="Monaco" w:cs="Monaco"/>
                  <w:sz w:val="20"/>
                  <w:szCs w:val="20"/>
                  <w:lang w:val="en-US"/>
                  <w:rPrChange w:id="3212"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213" w:author="Borja Gonzalez" w:date="2017-09-28T19:10:00Z">
                    <w:rPr>
                      <w:rFonts w:ascii="Monaco" w:hAnsi="Monaco" w:cs="Monaco"/>
                      <w:color w:val="000000"/>
                      <w:sz w:val="32"/>
                      <w:szCs w:val="32"/>
                      <w:lang w:val="en-US"/>
                    </w:rPr>
                  </w:rPrChange>
                </w:rPr>
                <w:t>message</w:t>
              </w:r>
              <w:r w:rsidRPr="00A47B4C">
                <w:rPr>
                  <w:rFonts w:ascii="Monaco" w:hAnsi="Monaco" w:cs="Monaco"/>
                  <w:sz w:val="20"/>
                  <w:szCs w:val="20"/>
                  <w:lang w:val="en-US"/>
                  <w:rPrChange w:id="3214" w:author="Borja Gonzalez" w:date="2017-09-28T19:10: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215" w:author="Borja Gonzalez" w:date="2017-09-28T19:10:00Z">
                    <w:rPr>
                      <w:rFonts w:ascii="Monaco" w:hAnsi="Monaco" w:cs="Monaco"/>
                      <w:b/>
                      <w:bCs/>
                      <w:color w:val="CE5C00"/>
                      <w:sz w:val="32"/>
                      <w:szCs w:val="32"/>
                      <w:lang w:val="en-US"/>
                    </w:rPr>
                  </w:rPrChange>
                </w:rPr>
                <w:t>=</w:t>
              </w:r>
              <w:r w:rsidRPr="00A47B4C">
                <w:rPr>
                  <w:rFonts w:ascii="Monaco" w:hAnsi="Monaco" w:cs="Monaco"/>
                  <w:sz w:val="20"/>
                  <w:szCs w:val="20"/>
                  <w:lang w:val="en-US"/>
                  <w:rPrChange w:id="3216"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217" w:author="Borja Gonzalez" w:date="2017-09-28T19:10: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3218"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219" w:author="Borja Gonzalez" w:date="2017-09-28T19:10:00Z">
                    <w:rPr>
                      <w:rFonts w:ascii="Monaco" w:hAnsi="Monaco" w:cs="Monaco"/>
                      <w:color w:val="000000"/>
                      <w:sz w:val="32"/>
                      <w:szCs w:val="32"/>
                      <w:lang w:val="en-US"/>
                    </w:rPr>
                  </w:rPrChange>
                </w:rPr>
                <w:t>parse</w:t>
              </w:r>
              <w:r w:rsidRPr="00A47B4C">
                <w:rPr>
                  <w:rFonts w:ascii="Monaco" w:hAnsi="Monaco" w:cs="Monaco"/>
                  <w:b/>
                  <w:bCs/>
                  <w:color w:val="000000"/>
                  <w:sz w:val="20"/>
                  <w:szCs w:val="20"/>
                  <w:lang w:val="en-US"/>
                  <w:rPrChange w:id="3220"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221" w:author="Borja Gonzalez" w:date="2017-09-28T19:10: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3222" w:author="Borja Gonzalez" w:date="2017-09-28T19:10:00Z">
                    <w:rPr>
                      <w:rFonts w:ascii="Monaco" w:hAnsi="Monaco" w:cs="Monaco"/>
                      <w:b/>
                      <w:bCs/>
                      <w:color w:val="000000"/>
                      <w:sz w:val="32"/>
                      <w:szCs w:val="32"/>
                      <w:lang w:val="en-US"/>
                    </w:rPr>
                  </w:rPrChange>
                </w:rPr>
                <w:t>);</w:t>
              </w:r>
            </w:ins>
          </w:p>
          <w:p w14:paraId="00CF2DCD" w14:textId="77777777" w:rsidR="00A47B4C" w:rsidRPr="00A47B4C" w:rsidRDefault="00A47B4C" w:rsidP="00A47B4C">
            <w:pPr>
              <w:widowControl w:val="0"/>
              <w:autoSpaceDE w:val="0"/>
              <w:autoSpaceDN w:val="0"/>
              <w:adjustRightInd w:val="0"/>
              <w:rPr>
                <w:ins w:id="3223" w:author="Borja Gonzalez" w:date="2017-09-28T19:10:00Z"/>
                <w:rFonts w:ascii="Monaco" w:hAnsi="Monaco" w:cs="Monaco"/>
                <w:sz w:val="20"/>
                <w:szCs w:val="20"/>
                <w:lang w:val="en-US"/>
                <w:rPrChange w:id="3224" w:author="Borja Gonzalez" w:date="2017-09-28T19:10:00Z">
                  <w:rPr>
                    <w:ins w:id="3225" w:author="Borja Gonzalez" w:date="2017-09-28T19:10:00Z"/>
                    <w:rFonts w:ascii="Monaco" w:hAnsi="Monaco" w:cs="Monaco"/>
                    <w:sz w:val="32"/>
                    <w:szCs w:val="32"/>
                    <w:lang w:val="en-US"/>
                  </w:rPr>
                </w:rPrChange>
              </w:rPr>
            </w:pPr>
            <w:ins w:id="3226" w:author="Borja Gonzalez" w:date="2017-09-28T19:10:00Z">
              <w:r w:rsidRPr="00A47B4C">
                <w:rPr>
                  <w:rFonts w:ascii="Monaco" w:hAnsi="Monaco" w:cs="Monaco"/>
                  <w:sz w:val="20"/>
                  <w:szCs w:val="20"/>
                  <w:lang w:val="en-US"/>
                  <w:rPrChange w:id="3227"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228" w:author="Borja Gonzalez" w:date="2017-09-28T19:10: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3229"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230" w:author="Borja Gonzalez" w:date="2017-09-28T19:10: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3231"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232" w:author="Borja Gonzalez" w:date="2017-09-28T19:10: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3233"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234" w:author="Borja Gonzalez" w:date="2017-09-28T19:10:00Z">
                    <w:rPr>
                      <w:rFonts w:ascii="Monaco" w:hAnsi="Monaco" w:cs="Monaco"/>
                      <w:sz w:val="32"/>
                      <w:szCs w:val="32"/>
                      <w:lang w:val="en-US"/>
                    </w:rPr>
                  </w:rPrChange>
                </w:rPr>
                <w:t xml:space="preserve"> </w:t>
              </w:r>
            </w:ins>
          </w:p>
          <w:p w14:paraId="271CB6CA" w14:textId="77777777" w:rsidR="00A47B4C" w:rsidRPr="00A47B4C" w:rsidRDefault="00A47B4C" w:rsidP="00A47B4C">
            <w:pPr>
              <w:widowControl w:val="0"/>
              <w:autoSpaceDE w:val="0"/>
              <w:autoSpaceDN w:val="0"/>
              <w:adjustRightInd w:val="0"/>
              <w:rPr>
                <w:ins w:id="3235" w:author="Borja Gonzalez" w:date="2017-09-28T19:10:00Z"/>
                <w:rFonts w:ascii="Monaco" w:hAnsi="Monaco" w:cs="Monaco"/>
                <w:sz w:val="20"/>
                <w:szCs w:val="20"/>
                <w:lang w:val="en-US"/>
                <w:rPrChange w:id="3236" w:author="Borja Gonzalez" w:date="2017-09-28T19:10:00Z">
                  <w:rPr>
                    <w:ins w:id="3237" w:author="Borja Gonzalez" w:date="2017-09-28T19:10:00Z"/>
                    <w:rFonts w:ascii="Monaco" w:hAnsi="Monaco" w:cs="Monaco"/>
                    <w:sz w:val="32"/>
                    <w:szCs w:val="32"/>
                    <w:lang w:val="en-US"/>
                  </w:rPr>
                </w:rPrChange>
              </w:rPr>
            </w:pPr>
            <w:ins w:id="3238" w:author="Borja Gonzalez" w:date="2017-09-28T19:10:00Z">
              <w:r w:rsidRPr="00A47B4C">
                <w:rPr>
                  <w:rFonts w:ascii="Monaco" w:hAnsi="Monaco" w:cs="Monaco"/>
                  <w:sz w:val="20"/>
                  <w:szCs w:val="20"/>
                  <w:lang w:val="en-US"/>
                  <w:rPrChange w:id="3239"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240" w:author="Borja Gonzalez" w:date="2017-09-28T19:10:00Z">
                    <w:rPr>
                      <w:rFonts w:ascii="Monaco" w:hAnsi="Monaco" w:cs="Monaco"/>
                      <w:b/>
                      <w:bCs/>
                      <w:color w:val="000000"/>
                      <w:sz w:val="32"/>
                      <w:szCs w:val="32"/>
                      <w:lang w:val="en-US"/>
                    </w:rPr>
                  </w:rPrChange>
                </w:rPr>
                <w:t>});</w:t>
              </w:r>
            </w:ins>
          </w:p>
          <w:p w14:paraId="139D2865" w14:textId="77777777" w:rsidR="00A47B4C" w:rsidRPr="00A47B4C" w:rsidRDefault="00A47B4C" w:rsidP="00A47B4C">
            <w:pPr>
              <w:widowControl w:val="0"/>
              <w:autoSpaceDE w:val="0"/>
              <w:autoSpaceDN w:val="0"/>
              <w:adjustRightInd w:val="0"/>
              <w:rPr>
                <w:ins w:id="3241" w:author="Borja Gonzalez" w:date="2017-09-28T19:10:00Z"/>
                <w:rFonts w:ascii="Monaco" w:hAnsi="Monaco" w:cs="Monaco"/>
                <w:sz w:val="20"/>
                <w:szCs w:val="20"/>
                <w:lang w:val="en-US"/>
                <w:rPrChange w:id="3242" w:author="Borja Gonzalez" w:date="2017-09-28T19:10:00Z">
                  <w:rPr>
                    <w:ins w:id="3243" w:author="Borja Gonzalez" w:date="2017-09-28T19:10:00Z"/>
                    <w:rFonts w:ascii="Monaco" w:hAnsi="Monaco" w:cs="Monaco"/>
                    <w:sz w:val="32"/>
                    <w:szCs w:val="32"/>
                    <w:lang w:val="en-US"/>
                  </w:rPr>
                </w:rPrChange>
              </w:rPr>
            </w:pPr>
          </w:p>
          <w:p w14:paraId="0F2374D6" w14:textId="77777777" w:rsidR="00A47B4C" w:rsidRPr="00A47B4C" w:rsidRDefault="00A47B4C" w:rsidP="00A47B4C">
            <w:pPr>
              <w:widowControl w:val="0"/>
              <w:autoSpaceDE w:val="0"/>
              <w:autoSpaceDN w:val="0"/>
              <w:adjustRightInd w:val="0"/>
              <w:rPr>
                <w:ins w:id="3244" w:author="Borja Gonzalez" w:date="2017-09-28T19:10:00Z"/>
                <w:rFonts w:ascii="Monaco" w:hAnsi="Monaco" w:cs="Monaco"/>
                <w:sz w:val="20"/>
                <w:szCs w:val="20"/>
                <w:lang w:val="en-US"/>
                <w:rPrChange w:id="3245" w:author="Borja Gonzalez" w:date="2017-09-28T19:10:00Z">
                  <w:rPr>
                    <w:ins w:id="3246" w:author="Borja Gonzalez" w:date="2017-09-28T19:10:00Z"/>
                    <w:rFonts w:ascii="Monaco" w:hAnsi="Monaco" w:cs="Monaco"/>
                    <w:sz w:val="32"/>
                    <w:szCs w:val="32"/>
                    <w:lang w:val="en-US"/>
                  </w:rPr>
                </w:rPrChange>
              </w:rPr>
            </w:pPr>
            <w:ins w:id="3247" w:author="Borja Gonzalez" w:date="2017-09-28T19:10:00Z">
              <w:r w:rsidRPr="00A47B4C">
                <w:rPr>
                  <w:rFonts w:ascii="Monaco" w:hAnsi="Monaco" w:cs="Monaco"/>
                  <w:sz w:val="20"/>
                  <w:szCs w:val="20"/>
                  <w:lang w:val="en-US"/>
                  <w:rPrChange w:id="3248" w:author="Borja Gonzalez" w:date="2017-09-28T19:10: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249" w:author="Borja Gonzalez" w:date="2017-09-28T19:10:00Z">
                    <w:rPr>
                      <w:rFonts w:ascii="Monaco" w:hAnsi="Monaco" w:cs="Monaco"/>
                      <w:b/>
                      <w:bCs/>
                      <w:color w:val="204A87"/>
                      <w:sz w:val="32"/>
                      <w:szCs w:val="32"/>
                      <w:lang w:val="en-US"/>
                    </w:rPr>
                  </w:rPrChange>
                </w:rPr>
                <w:t>var</w:t>
              </w:r>
              <w:r w:rsidRPr="00A47B4C">
                <w:rPr>
                  <w:rFonts w:ascii="Monaco" w:hAnsi="Monaco" w:cs="Monaco"/>
                  <w:sz w:val="20"/>
                  <w:szCs w:val="20"/>
                  <w:lang w:val="en-US"/>
                  <w:rPrChange w:id="3250"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251" w:author="Borja Gonzalez" w:date="2017-09-28T19:10:00Z">
                    <w:rPr>
                      <w:rFonts w:ascii="Monaco" w:hAnsi="Monaco" w:cs="Monaco"/>
                      <w:color w:val="000000"/>
                      <w:sz w:val="32"/>
                      <w:szCs w:val="32"/>
                      <w:lang w:val="en-US"/>
                    </w:rPr>
                  </w:rPrChange>
                </w:rPr>
                <w:t>datos1</w:t>
              </w:r>
              <w:r w:rsidRPr="00A47B4C">
                <w:rPr>
                  <w:rFonts w:ascii="Monaco" w:hAnsi="Monaco" w:cs="Monaco"/>
                  <w:sz w:val="20"/>
                  <w:szCs w:val="20"/>
                  <w:lang w:val="en-US"/>
                  <w:rPrChange w:id="3252" w:author="Borja Gonzalez" w:date="2017-09-28T19:10: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253" w:author="Borja Gonzalez" w:date="2017-09-28T19:10:00Z">
                    <w:rPr>
                      <w:rFonts w:ascii="Monaco" w:hAnsi="Monaco" w:cs="Monaco"/>
                      <w:b/>
                      <w:bCs/>
                      <w:color w:val="CE5C00"/>
                      <w:sz w:val="32"/>
                      <w:szCs w:val="32"/>
                      <w:lang w:val="en-US"/>
                    </w:rPr>
                  </w:rPrChange>
                </w:rPr>
                <w:t>=</w:t>
              </w:r>
              <w:r w:rsidRPr="00A47B4C">
                <w:rPr>
                  <w:rFonts w:ascii="Monaco" w:hAnsi="Monaco" w:cs="Monaco"/>
                  <w:sz w:val="20"/>
                  <w:szCs w:val="20"/>
                  <w:lang w:val="en-US"/>
                  <w:rPrChange w:id="3254"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255" w:author="Borja Gonzalez" w:date="2017-09-28T19:10:00Z">
                    <w:rPr>
                      <w:rFonts w:ascii="Monaco" w:hAnsi="Monaco" w:cs="Monaco"/>
                      <w:b/>
                      <w:bCs/>
                      <w:color w:val="000000"/>
                      <w:sz w:val="32"/>
                      <w:szCs w:val="32"/>
                      <w:lang w:val="en-US"/>
                    </w:rPr>
                  </w:rPrChange>
                </w:rPr>
                <w:t>{</w:t>
              </w:r>
            </w:ins>
          </w:p>
          <w:p w14:paraId="5E45F22C" w14:textId="77777777" w:rsidR="00A47B4C" w:rsidRPr="00A47B4C" w:rsidRDefault="00A47B4C" w:rsidP="00A47B4C">
            <w:pPr>
              <w:widowControl w:val="0"/>
              <w:autoSpaceDE w:val="0"/>
              <w:autoSpaceDN w:val="0"/>
              <w:adjustRightInd w:val="0"/>
              <w:rPr>
                <w:ins w:id="3256" w:author="Borja Gonzalez" w:date="2017-09-28T19:10:00Z"/>
                <w:rFonts w:ascii="Monaco" w:hAnsi="Monaco" w:cs="Monaco"/>
                <w:sz w:val="20"/>
                <w:szCs w:val="20"/>
                <w:lang w:val="en-US"/>
                <w:rPrChange w:id="3257" w:author="Borja Gonzalez" w:date="2017-09-28T19:10:00Z">
                  <w:rPr>
                    <w:ins w:id="3258" w:author="Borja Gonzalez" w:date="2017-09-28T19:10:00Z"/>
                    <w:rFonts w:ascii="Monaco" w:hAnsi="Monaco" w:cs="Monaco"/>
                    <w:sz w:val="32"/>
                    <w:szCs w:val="32"/>
                    <w:lang w:val="en-US"/>
                  </w:rPr>
                </w:rPrChange>
              </w:rPr>
            </w:pPr>
            <w:ins w:id="3259" w:author="Borja Gonzalez" w:date="2017-09-28T19:10:00Z">
              <w:r w:rsidRPr="00A47B4C">
                <w:rPr>
                  <w:rFonts w:ascii="Monaco" w:hAnsi="Monaco" w:cs="Monaco"/>
                  <w:sz w:val="20"/>
                  <w:szCs w:val="20"/>
                  <w:lang w:val="en-US"/>
                  <w:rPrChange w:id="3260"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261" w:author="Borja Gonzalez" w:date="2017-09-28T19:10:00Z">
                    <w:rPr>
                      <w:rFonts w:ascii="Monaco" w:hAnsi="Monaco" w:cs="Monaco"/>
                      <w:color w:val="000000"/>
                      <w:sz w:val="32"/>
                      <w:szCs w:val="32"/>
                      <w:lang w:val="en-US"/>
                    </w:rPr>
                  </w:rPrChange>
                </w:rPr>
                <w:t>operacion</w:t>
              </w:r>
              <w:r w:rsidRPr="00A47B4C">
                <w:rPr>
                  <w:rFonts w:ascii="Monaco" w:hAnsi="Monaco" w:cs="Monaco"/>
                  <w:b/>
                  <w:bCs/>
                  <w:color w:val="CE5C00"/>
                  <w:sz w:val="20"/>
                  <w:szCs w:val="20"/>
                  <w:lang w:val="en-US"/>
                  <w:rPrChange w:id="3262" w:author="Borja Gonzalez" w:date="2017-09-28T19:10:00Z">
                    <w:rPr>
                      <w:rFonts w:ascii="Monaco" w:hAnsi="Monaco" w:cs="Monaco"/>
                      <w:b/>
                      <w:bCs/>
                      <w:color w:val="CE5C00"/>
                      <w:sz w:val="32"/>
                      <w:szCs w:val="32"/>
                      <w:lang w:val="en-US"/>
                    </w:rPr>
                  </w:rPrChange>
                </w:rPr>
                <w:t>:</w:t>
              </w:r>
              <w:r w:rsidRPr="00A47B4C">
                <w:rPr>
                  <w:rFonts w:ascii="Monaco" w:hAnsi="Monaco" w:cs="Monaco"/>
                  <w:sz w:val="20"/>
                  <w:szCs w:val="20"/>
                  <w:lang w:val="en-US"/>
                  <w:rPrChange w:id="3263" w:author="Borja Gonzalez" w:date="2017-09-28T19:10:00Z">
                    <w:rPr>
                      <w:rFonts w:ascii="Monaco" w:hAnsi="Monaco" w:cs="Monaco"/>
                      <w:sz w:val="32"/>
                      <w:szCs w:val="32"/>
                      <w:lang w:val="en-US"/>
                    </w:rPr>
                  </w:rPrChange>
                </w:rPr>
                <w:t xml:space="preserve"> </w:t>
              </w:r>
              <w:r w:rsidRPr="00A47B4C">
                <w:rPr>
                  <w:rFonts w:ascii="Monaco" w:hAnsi="Monaco" w:cs="Monaco"/>
                  <w:color w:val="4E9A06"/>
                  <w:sz w:val="20"/>
                  <w:szCs w:val="20"/>
                  <w:lang w:val="en-US"/>
                  <w:rPrChange w:id="3264" w:author="Borja Gonzalez" w:date="2017-09-28T19:10:00Z">
                    <w:rPr>
                      <w:rFonts w:ascii="Monaco" w:hAnsi="Monaco" w:cs="Monaco"/>
                      <w:color w:val="4E9A06"/>
                      <w:sz w:val="32"/>
                      <w:szCs w:val="32"/>
                      <w:lang w:val="en-US"/>
                    </w:rPr>
                  </w:rPrChange>
                </w:rPr>
                <w:t>"Datos paciente"</w:t>
              </w:r>
              <w:r w:rsidRPr="00A47B4C">
                <w:rPr>
                  <w:rFonts w:ascii="Monaco" w:hAnsi="Monaco" w:cs="Monaco"/>
                  <w:b/>
                  <w:bCs/>
                  <w:color w:val="000000"/>
                  <w:sz w:val="20"/>
                  <w:szCs w:val="20"/>
                  <w:lang w:val="en-US"/>
                  <w:rPrChange w:id="3265"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266" w:author="Borja Gonzalez" w:date="2017-09-28T19:10:00Z">
                    <w:rPr>
                      <w:rFonts w:ascii="Monaco" w:hAnsi="Monaco" w:cs="Monaco"/>
                      <w:sz w:val="32"/>
                      <w:szCs w:val="32"/>
                      <w:lang w:val="en-US"/>
                    </w:rPr>
                  </w:rPrChange>
                </w:rPr>
                <w:t xml:space="preserve">  </w:t>
              </w:r>
            </w:ins>
          </w:p>
          <w:p w14:paraId="3C685B90" w14:textId="77777777" w:rsidR="00A47B4C" w:rsidRPr="00A47B4C" w:rsidRDefault="00A47B4C" w:rsidP="00A47B4C">
            <w:pPr>
              <w:widowControl w:val="0"/>
              <w:autoSpaceDE w:val="0"/>
              <w:autoSpaceDN w:val="0"/>
              <w:adjustRightInd w:val="0"/>
              <w:rPr>
                <w:ins w:id="3267" w:author="Borja Gonzalez" w:date="2017-09-28T19:10:00Z"/>
                <w:rFonts w:ascii="Monaco" w:hAnsi="Monaco" w:cs="Monaco"/>
                <w:sz w:val="20"/>
                <w:szCs w:val="20"/>
                <w:lang w:val="en-US"/>
                <w:rPrChange w:id="3268" w:author="Borja Gonzalez" w:date="2017-09-28T19:10:00Z">
                  <w:rPr>
                    <w:ins w:id="3269" w:author="Borja Gonzalez" w:date="2017-09-28T19:10:00Z"/>
                    <w:rFonts w:ascii="Monaco" w:hAnsi="Monaco" w:cs="Monaco"/>
                    <w:sz w:val="32"/>
                    <w:szCs w:val="32"/>
                    <w:lang w:val="en-US"/>
                  </w:rPr>
                </w:rPrChange>
              </w:rPr>
            </w:pPr>
            <w:ins w:id="3270" w:author="Borja Gonzalez" w:date="2017-09-28T19:10:00Z">
              <w:r w:rsidRPr="00A47B4C">
                <w:rPr>
                  <w:rFonts w:ascii="Monaco" w:hAnsi="Monaco" w:cs="Monaco"/>
                  <w:sz w:val="20"/>
                  <w:szCs w:val="20"/>
                  <w:lang w:val="en-US"/>
                  <w:rPrChange w:id="3271"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272" w:author="Borja Gonzalez" w:date="2017-09-28T19:10:00Z">
                    <w:rPr>
                      <w:rFonts w:ascii="Monaco" w:hAnsi="Monaco" w:cs="Monaco"/>
                      <w:color w:val="000000"/>
                      <w:sz w:val="32"/>
                      <w:szCs w:val="32"/>
                      <w:lang w:val="en-US"/>
                    </w:rPr>
                  </w:rPrChange>
                </w:rPr>
                <w:t>id</w:t>
              </w:r>
              <w:r w:rsidRPr="00A47B4C">
                <w:rPr>
                  <w:rFonts w:ascii="Monaco" w:hAnsi="Monaco" w:cs="Monaco"/>
                  <w:b/>
                  <w:bCs/>
                  <w:color w:val="CE5C00"/>
                  <w:sz w:val="20"/>
                  <w:szCs w:val="20"/>
                  <w:lang w:val="en-US"/>
                  <w:rPrChange w:id="3273" w:author="Borja Gonzalez" w:date="2017-09-28T19:10:00Z">
                    <w:rPr>
                      <w:rFonts w:ascii="Monaco" w:hAnsi="Monaco" w:cs="Monaco"/>
                      <w:b/>
                      <w:bCs/>
                      <w:color w:val="CE5C00"/>
                      <w:sz w:val="32"/>
                      <w:szCs w:val="32"/>
                      <w:lang w:val="en-US"/>
                    </w:rPr>
                  </w:rPrChange>
                </w:rPr>
                <w:t>:</w:t>
              </w:r>
              <w:r w:rsidRPr="00A47B4C">
                <w:rPr>
                  <w:rFonts w:ascii="Monaco" w:hAnsi="Monaco" w:cs="Monaco"/>
                  <w:sz w:val="20"/>
                  <w:szCs w:val="20"/>
                  <w:lang w:val="en-US"/>
                  <w:rPrChange w:id="3274"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275" w:author="Borja Gonzalez" w:date="2017-09-28T19:10:00Z">
                    <w:rPr>
                      <w:rFonts w:ascii="Monaco" w:hAnsi="Monaco" w:cs="Monaco"/>
                      <w:color w:val="000000"/>
                      <w:sz w:val="32"/>
                      <w:szCs w:val="32"/>
                      <w:lang w:val="en-US"/>
                    </w:rPr>
                  </w:rPrChange>
                </w:rPr>
                <w:t>id_p</w:t>
              </w:r>
              <w:r w:rsidRPr="00A47B4C">
                <w:rPr>
                  <w:rFonts w:ascii="Monaco" w:hAnsi="Monaco" w:cs="Monaco"/>
                  <w:b/>
                  <w:bCs/>
                  <w:color w:val="000000"/>
                  <w:sz w:val="20"/>
                  <w:szCs w:val="20"/>
                  <w:lang w:val="en-US"/>
                  <w:rPrChange w:id="3276"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277" w:author="Borja Gonzalez" w:date="2017-09-28T19:10:00Z">
                    <w:rPr>
                      <w:rFonts w:ascii="Monaco" w:hAnsi="Monaco" w:cs="Monaco"/>
                      <w:sz w:val="32"/>
                      <w:szCs w:val="32"/>
                      <w:lang w:val="en-US"/>
                    </w:rPr>
                  </w:rPrChange>
                </w:rPr>
                <w:t xml:space="preserve"> </w:t>
              </w:r>
            </w:ins>
          </w:p>
          <w:p w14:paraId="0A8D6FBE" w14:textId="77777777" w:rsidR="00A47B4C" w:rsidRPr="00A47B4C" w:rsidRDefault="00A47B4C" w:rsidP="00A47B4C">
            <w:pPr>
              <w:widowControl w:val="0"/>
              <w:autoSpaceDE w:val="0"/>
              <w:autoSpaceDN w:val="0"/>
              <w:adjustRightInd w:val="0"/>
              <w:rPr>
                <w:ins w:id="3278" w:author="Borja Gonzalez" w:date="2017-09-28T19:10:00Z"/>
                <w:rFonts w:ascii="Monaco" w:hAnsi="Monaco" w:cs="Monaco"/>
                <w:sz w:val="20"/>
                <w:szCs w:val="20"/>
                <w:lang w:val="en-US"/>
                <w:rPrChange w:id="3279" w:author="Borja Gonzalez" w:date="2017-09-28T19:10:00Z">
                  <w:rPr>
                    <w:ins w:id="3280" w:author="Borja Gonzalez" w:date="2017-09-28T19:10:00Z"/>
                    <w:rFonts w:ascii="Monaco" w:hAnsi="Monaco" w:cs="Monaco"/>
                    <w:sz w:val="32"/>
                    <w:szCs w:val="32"/>
                    <w:lang w:val="en-US"/>
                  </w:rPr>
                </w:rPrChange>
              </w:rPr>
            </w:pPr>
            <w:ins w:id="3281" w:author="Borja Gonzalez" w:date="2017-09-28T19:10:00Z">
              <w:r w:rsidRPr="00A47B4C">
                <w:rPr>
                  <w:rFonts w:ascii="Monaco" w:hAnsi="Monaco" w:cs="Monaco"/>
                  <w:sz w:val="20"/>
                  <w:szCs w:val="20"/>
                  <w:lang w:val="en-US"/>
                  <w:rPrChange w:id="3282"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283" w:author="Borja Gonzalez" w:date="2017-09-28T19:10:00Z">
                    <w:rPr>
                      <w:rFonts w:ascii="Monaco" w:hAnsi="Monaco" w:cs="Monaco"/>
                      <w:color w:val="000000"/>
                      <w:sz w:val="32"/>
                      <w:szCs w:val="32"/>
                      <w:lang w:val="en-US"/>
                    </w:rPr>
                  </w:rPrChange>
                </w:rPr>
                <w:t>n</w:t>
              </w:r>
              <w:r w:rsidRPr="00A47B4C">
                <w:rPr>
                  <w:rFonts w:ascii="Monaco" w:hAnsi="Monaco" w:cs="Monaco"/>
                  <w:b/>
                  <w:bCs/>
                  <w:color w:val="CE5C00"/>
                  <w:sz w:val="20"/>
                  <w:szCs w:val="20"/>
                  <w:lang w:val="en-US"/>
                  <w:rPrChange w:id="3284" w:author="Borja Gonzalez" w:date="2017-09-28T19:10:00Z">
                    <w:rPr>
                      <w:rFonts w:ascii="Monaco" w:hAnsi="Monaco" w:cs="Monaco"/>
                      <w:b/>
                      <w:bCs/>
                      <w:color w:val="CE5C00"/>
                      <w:sz w:val="32"/>
                      <w:szCs w:val="32"/>
                      <w:lang w:val="en-US"/>
                    </w:rPr>
                  </w:rPrChange>
                </w:rPr>
                <w:t>:</w:t>
              </w:r>
              <w:r w:rsidRPr="00A47B4C">
                <w:rPr>
                  <w:rFonts w:ascii="Monaco" w:hAnsi="Monaco" w:cs="Monaco"/>
                  <w:sz w:val="20"/>
                  <w:szCs w:val="20"/>
                  <w:lang w:val="en-US"/>
                  <w:rPrChange w:id="3285"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286" w:author="Borja Gonzalez" w:date="2017-09-28T19:10:00Z">
                    <w:rPr>
                      <w:rFonts w:ascii="Monaco" w:hAnsi="Monaco" w:cs="Monaco"/>
                      <w:color w:val="000000"/>
                      <w:sz w:val="32"/>
                      <w:szCs w:val="32"/>
                      <w:lang w:val="en-US"/>
                    </w:rPr>
                  </w:rPrChange>
                </w:rPr>
                <w:t>nombre</w:t>
              </w:r>
              <w:r w:rsidRPr="00A47B4C">
                <w:rPr>
                  <w:rFonts w:ascii="Monaco" w:hAnsi="Monaco" w:cs="Monaco"/>
                  <w:sz w:val="20"/>
                  <w:szCs w:val="20"/>
                  <w:lang w:val="en-US"/>
                  <w:rPrChange w:id="3287" w:author="Borja Gonzalez" w:date="2017-09-28T19:10:00Z">
                    <w:rPr>
                      <w:rFonts w:ascii="Monaco" w:hAnsi="Monaco" w:cs="Monaco"/>
                      <w:sz w:val="32"/>
                      <w:szCs w:val="32"/>
                      <w:lang w:val="en-US"/>
                    </w:rPr>
                  </w:rPrChange>
                </w:rPr>
                <w:t xml:space="preserve">            </w:t>
              </w:r>
            </w:ins>
          </w:p>
          <w:p w14:paraId="6F0489FD" w14:textId="77777777" w:rsidR="00A47B4C" w:rsidRPr="00A47B4C" w:rsidRDefault="00A47B4C" w:rsidP="00A47B4C">
            <w:pPr>
              <w:widowControl w:val="0"/>
              <w:autoSpaceDE w:val="0"/>
              <w:autoSpaceDN w:val="0"/>
              <w:adjustRightInd w:val="0"/>
              <w:rPr>
                <w:ins w:id="3288" w:author="Borja Gonzalez" w:date="2017-09-28T19:10:00Z"/>
                <w:rFonts w:ascii="Monaco" w:hAnsi="Monaco" w:cs="Monaco"/>
                <w:sz w:val="20"/>
                <w:szCs w:val="20"/>
                <w:lang w:val="en-US"/>
                <w:rPrChange w:id="3289" w:author="Borja Gonzalez" w:date="2017-09-28T19:10:00Z">
                  <w:rPr>
                    <w:ins w:id="3290" w:author="Borja Gonzalez" w:date="2017-09-28T19:10:00Z"/>
                    <w:rFonts w:ascii="Monaco" w:hAnsi="Monaco" w:cs="Monaco"/>
                    <w:sz w:val="32"/>
                    <w:szCs w:val="32"/>
                    <w:lang w:val="en-US"/>
                  </w:rPr>
                </w:rPrChange>
              </w:rPr>
            </w:pPr>
            <w:ins w:id="3291" w:author="Borja Gonzalez" w:date="2017-09-28T19:10:00Z">
              <w:r w:rsidRPr="00A47B4C">
                <w:rPr>
                  <w:rFonts w:ascii="Monaco" w:hAnsi="Monaco" w:cs="Monaco"/>
                  <w:sz w:val="20"/>
                  <w:szCs w:val="20"/>
                  <w:lang w:val="en-US"/>
                  <w:rPrChange w:id="3292"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293" w:author="Borja Gonzalez" w:date="2017-09-28T19:10:00Z">
                    <w:rPr>
                      <w:rFonts w:ascii="Monaco" w:hAnsi="Monaco" w:cs="Monaco"/>
                      <w:b/>
                      <w:bCs/>
                      <w:color w:val="000000"/>
                      <w:sz w:val="32"/>
                      <w:szCs w:val="32"/>
                      <w:lang w:val="en-US"/>
                    </w:rPr>
                  </w:rPrChange>
                </w:rPr>
                <w:t>}</w:t>
              </w:r>
            </w:ins>
          </w:p>
          <w:p w14:paraId="1C2E9112" w14:textId="77777777" w:rsidR="00A47B4C" w:rsidRPr="00A47B4C" w:rsidRDefault="00A47B4C" w:rsidP="00A47B4C">
            <w:pPr>
              <w:widowControl w:val="0"/>
              <w:autoSpaceDE w:val="0"/>
              <w:autoSpaceDN w:val="0"/>
              <w:adjustRightInd w:val="0"/>
              <w:rPr>
                <w:ins w:id="3294" w:author="Borja Gonzalez" w:date="2017-09-28T19:10:00Z"/>
                <w:rFonts w:ascii="Monaco" w:hAnsi="Monaco" w:cs="Monaco"/>
                <w:sz w:val="20"/>
                <w:szCs w:val="20"/>
                <w:lang w:val="en-US"/>
                <w:rPrChange w:id="3295" w:author="Borja Gonzalez" w:date="2017-09-28T19:10:00Z">
                  <w:rPr>
                    <w:ins w:id="3296" w:author="Borja Gonzalez" w:date="2017-09-28T19:10:00Z"/>
                    <w:rFonts w:ascii="Monaco" w:hAnsi="Monaco" w:cs="Monaco"/>
                    <w:sz w:val="32"/>
                    <w:szCs w:val="32"/>
                    <w:lang w:val="en-US"/>
                  </w:rPr>
                </w:rPrChange>
              </w:rPr>
            </w:pPr>
            <w:ins w:id="3297" w:author="Borja Gonzalez" w:date="2017-09-28T19:10:00Z">
              <w:r w:rsidRPr="00A47B4C">
                <w:rPr>
                  <w:rFonts w:ascii="Monaco" w:hAnsi="Monaco" w:cs="Monaco"/>
                  <w:sz w:val="20"/>
                  <w:szCs w:val="20"/>
                  <w:lang w:val="en-US"/>
                  <w:rPrChange w:id="3298"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299" w:author="Borja Gonzalez" w:date="2017-09-28T19:10: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3300"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01" w:author="Borja Gonzalez" w:date="2017-09-28T19:10:00Z">
                    <w:rPr>
                      <w:rFonts w:ascii="Monaco" w:hAnsi="Monaco" w:cs="Monaco"/>
                      <w:color w:val="000000"/>
                      <w:sz w:val="32"/>
                      <w:szCs w:val="32"/>
                      <w:lang w:val="en-US"/>
                    </w:rPr>
                  </w:rPrChange>
                </w:rPr>
                <w:t>send</w:t>
              </w:r>
              <w:r w:rsidRPr="00A47B4C">
                <w:rPr>
                  <w:rFonts w:ascii="Monaco" w:hAnsi="Monaco" w:cs="Monaco"/>
                  <w:b/>
                  <w:bCs/>
                  <w:color w:val="000000"/>
                  <w:sz w:val="20"/>
                  <w:szCs w:val="20"/>
                  <w:lang w:val="en-US"/>
                  <w:rPrChange w:id="3302"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03" w:author="Borja Gonzalez" w:date="2017-09-28T19:10: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3304"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05" w:author="Borja Gonzalez" w:date="2017-09-28T19:10:00Z">
                    <w:rPr>
                      <w:rFonts w:ascii="Monaco" w:hAnsi="Monaco" w:cs="Monaco"/>
                      <w:color w:val="000000"/>
                      <w:sz w:val="32"/>
                      <w:szCs w:val="32"/>
                      <w:lang w:val="en-US"/>
                    </w:rPr>
                  </w:rPrChange>
                </w:rPr>
                <w:t>stringify</w:t>
              </w:r>
              <w:r w:rsidRPr="00A47B4C">
                <w:rPr>
                  <w:rFonts w:ascii="Monaco" w:hAnsi="Monaco" w:cs="Monaco"/>
                  <w:b/>
                  <w:bCs/>
                  <w:color w:val="000000"/>
                  <w:sz w:val="20"/>
                  <w:szCs w:val="20"/>
                  <w:lang w:val="en-US"/>
                  <w:rPrChange w:id="3306"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07" w:author="Borja Gonzalez" w:date="2017-09-28T19:10:00Z">
                    <w:rPr>
                      <w:rFonts w:ascii="Monaco" w:hAnsi="Monaco" w:cs="Monaco"/>
                      <w:color w:val="000000"/>
                      <w:sz w:val="32"/>
                      <w:szCs w:val="32"/>
                      <w:lang w:val="en-US"/>
                    </w:rPr>
                  </w:rPrChange>
                </w:rPr>
                <w:t>datos1</w:t>
              </w:r>
              <w:r w:rsidRPr="00A47B4C">
                <w:rPr>
                  <w:rFonts w:ascii="Monaco" w:hAnsi="Monaco" w:cs="Monaco"/>
                  <w:b/>
                  <w:bCs/>
                  <w:color w:val="000000"/>
                  <w:sz w:val="20"/>
                  <w:szCs w:val="20"/>
                  <w:lang w:val="en-US"/>
                  <w:rPrChange w:id="3308" w:author="Borja Gonzalez" w:date="2017-09-28T19:10:00Z">
                    <w:rPr>
                      <w:rFonts w:ascii="Monaco" w:hAnsi="Monaco" w:cs="Monaco"/>
                      <w:b/>
                      <w:bCs/>
                      <w:color w:val="000000"/>
                      <w:sz w:val="32"/>
                      <w:szCs w:val="32"/>
                      <w:lang w:val="en-US"/>
                    </w:rPr>
                  </w:rPrChange>
                </w:rPr>
                <w:t>));</w:t>
              </w:r>
            </w:ins>
          </w:p>
          <w:p w14:paraId="41801137" w14:textId="77777777" w:rsidR="00A47B4C" w:rsidRPr="00A47B4C" w:rsidRDefault="00A47B4C" w:rsidP="00A47B4C">
            <w:pPr>
              <w:widowControl w:val="0"/>
              <w:autoSpaceDE w:val="0"/>
              <w:autoSpaceDN w:val="0"/>
              <w:adjustRightInd w:val="0"/>
              <w:rPr>
                <w:ins w:id="3309" w:author="Borja Gonzalez" w:date="2017-09-28T19:10:00Z"/>
                <w:rFonts w:ascii="Monaco" w:hAnsi="Monaco" w:cs="Monaco"/>
                <w:sz w:val="20"/>
                <w:szCs w:val="20"/>
                <w:lang w:val="en-US"/>
                <w:rPrChange w:id="3310" w:author="Borja Gonzalez" w:date="2017-09-28T19:10:00Z">
                  <w:rPr>
                    <w:ins w:id="3311" w:author="Borja Gonzalez" w:date="2017-09-28T19:10:00Z"/>
                    <w:rFonts w:ascii="Monaco" w:hAnsi="Monaco" w:cs="Monaco"/>
                    <w:sz w:val="32"/>
                    <w:szCs w:val="32"/>
                    <w:lang w:val="en-US"/>
                  </w:rPr>
                </w:rPrChange>
              </w:rPr>
            </w:pPr>
            <w:ins w:id="3312" w:author="Borja Gonzalez" w:date="2017-09-28T19:10:00Z">
              <w:r w:rsidRPr="00A47B4C">
                <w:rPr>
                  <w:rFonts w:ascii="Monaco" w:hAnsi="Monaco" w:cs="Monaco"/>
                  <w:sz w:val="20"/>
                  <w:szCs w:val="20"/>
                  <w:lang w:val="en-US"/>
                  <w:rPrChange w:id="3313"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314" w:author="Borja Gonzalez" w:date="2017-09-28T19:10: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3315"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16" w:author="Borja Gonzalez" w:date="2017-09-28T19:10:00Z">
                    <w:rPr>
                      <w:rFonts w:ascii="Monaco" w:hAnsi="Monaco" w:cs="Monaco"/>
                      <w:color w:val="000000"/>
                      <w:sz w:val="32"/>
                      <w:szCs w:val="32"/>
                      <w:lang w:val="en-US"/>
                    </w:rPr>
                  </w:rPrChange>
                </w:rPr>
                <w:t>on</w:t>
              </w:r>
              <w:r w:rsidRPr="00A47B4C">
                <w:rPr>
                  <w:rFonts w:ascii="Monaco" w:hAnsi="Monaco" w:cs="Monaco"/>
                  <w:b/>
                  <w:bCs/>
                  <w:color w:val="000000"/>
                  <w:sz w:val="20"/>
                  <w:szCs w:val="20"/>
                  <w:lang w:val="en-US"/>
                  <w:rPrChange w:id="3317" w:author="Borja Gonzalez" w:date="2017-09-28T19:10: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318" w:author="Borja Gonzalez" w:date="2017-09-28T19:10:00Z">
                    <w:rPr>
                      <w:rFonts w:ascii="Monaco" w:hAnsi="Monaco" w:cs="Monaco"/>
                      <w:color w:val="4E9A06"/>
                      <w:sz w:val="32"/>
                      <w:szCs w:val="32"/>
                      <w:lang w:val="en-US"/>
                    </w:rPr>
                  </w:rPrChange>
                </w:rPr>
                <w:t>"datos_paciente"</w:t>
              </w:r>
              <w:r w:rsidRPr="00A47B4C">
                <w:rPr>
                  <w:rFonts w:ascii="Monaco" w:hAnsi="Monaco" w:cs="Monaco"/>
                  <w:b/>
                  <w:bCs/>
                  <w:color w:val="000000"/>
                  <w:sz w:val="20"/>
                  <w:szCs w:val="20"/>
                  <w:lang w:val="en-US"/>
                  <w:rPrChange w:id="3319"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320" w:author="Borja Gonzalez" w:date="2017-09-28T19:10: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321" w:author="Borja Gonzalez" w:date="2017-09-28T19:10:00Z">
                    <w:rPr>
                      <w:rFonts w:ascii="Monaco" w:hAnsi="Monaco" w:cs="Monaco"/>
                      <w:b/>
                      <w:bCs/>
                      <w:color w:val="204A87"/>
                      <w:sz w:val="32"/>
                      <w:szCs w:val="32"/>
                      <w:lang w:val="en-US"/>
                    </w:rPr>
                  </w:rPrChange>
                </w:rPr>
                <w:t>function</w:t>
              </w:r>
              <w:r w:rsidRPr="00A47B4C">
                <w:rPr>
                  <w:rFonts w:ascii="Monaco" w:hAnsi="Monaco" w:cs="Monaco"/>
                  <w:sz w:val="20"/>
                  <w:szCs w:val="20"/>
                  <w:lang w:val="en-US"/>
                  <w:rPrChange w:id="3322"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323"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24" w:author="Borja Gonzalez" w:date="2017-09-28T19:10:00Z">
                    <w:rPr>
                      <w:rFonts w:ascii="Monaco" w:hAnsi="Monaco" w:cs="Monaco"/>
                      <w:color w:val="000000"/>
                      <w:sz w:val="32"/>
                      <w:szCs w:val="32"/>
                      <w:lang w:val="en-US"/>
                    </w:rPr>
                  </w:rPrChange>
                </w:rPr>
                <w:t>data</w:t>
              </w:r>
              <w:r w:rsidRPr="00A47B4C">
                <w:rPr>
                  <w:rFonts w:ascii="Monaco" w:hAnsi="Monaco" w:cs="Monaco"/>
                  <w:b/>
                  <w:bCs/>
                  <w:color w:val="000000"/>
                  <w:sz w:val="20"/>
                  <w:szCs w:val="20"/>
                  <w:lang w:val="en-US"/>
                  <w:rPrChange w:id="3325"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326"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327" w:author="Borja Gonzalez" w:date="2017-09-28T19:10:00Z">
                    <w:rPr>
                      <w:rFonts w:ascii="Monaco" w:hAnsi="Monaco" w:cs="Monaco"/>
                      <w:b/>
                      <w:bCs/>
                      <w:color w:val="000000"/>
                      <w:sz w:val="32"/>
                      <w:szCs w:val="32"/>
                      <w:lang w:val="en-US"/>
                    </w:rPr>
                  </w:rPrChange>
                </w:rPr>
                <w:t>{</w:t>
              </w:r>
            </w:ins>
          </w:p>
          <w:p w14:paraId="6921553A" w14:textId="77777777" w:rsidR="00A47B4C" w:rsidRPr="00A47B4C" w:rsidRDefault="00A47B4C" w:rsidP="00A47B4C">
            <w:pPr>
              <w:widowControl w:val="0"/>
              <w:autoSpaceDE w:val="0"/>
              <w:autoSpaceDN w:val="0"/>
              <w:adjustRightInd w:val="0"/>
              <w:rPr>
                <w:ins w:id="3328" w:author="Borja Gonzalez" w:date="2017-09-28T19:10:00Z"/>
                <w:rFonts w:ascii="Monaco" w:hAnsi="Monaco" w:cs="Monaco"/>
                <w:sz w:val="20"/>
                <w:szCs w:val="20"/>
                <w:lang w:val="en-US"/>
                <w:rPrChange w:id="3329" w:author="Borja Gonzalez" w:date="2017-09-28T19:10:00Z">
                  <w:rPr>
                    <w:ins w:id="3330" w:author="Borja Gonzalez" w:date="2017-09-28T19:10:00Z"/>
                    <w:rFonts w:ascii="Monaco" w:hAnsi="Monaco" w:cs="Monaco"/>
                    <w:sz w:val="32"/>
                    <w:szCs w:val="32"/>
                    <w:lang w:val="en-US"/>
                  </w:rPr>
                </w:rPrChange>
              </w:rPr>
            </w:pPr>
            <w:ins w:id="3331" w:author="Borja Gonzalez" w:date="2017-09-28T19:10:00Z">
              <w:r w:rsidRPr="00A47B4C">
                <w:rPr>
                  <w:rFonts w:ascii="Monaco" w:hAnsi="Monaco" w:cs="Monaco"/>
                  <w:sz w:val="20"/>
                  <w:szCs w:val="20"/>
                  <w:lang w:val="en-US"/>
                  <w:rPrChange w:id="3332"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333" w:author="Borja Gonzalez" w:date="2017-09-28T19:10:00Z">
                    <w:rPr>
                      <w:rFonts w:ascii="Monaco" w:hAnsi="Monaco" w:cs="Monaco"/>
                      <w:color w:val="000000"/>
                      <w:sz w:val="32"/>
                      <w:szCs w:val="32"/>
                      <w:lang w:val="en-US"/>
                    </w:rPr>
                  </w:rPrChange>
                </w:rPr>
                <w:t>callback</w:t>
              </w:r>
              <w:r w:rsidRPr="00A47B4C">
                <w:rPr>
                  <w:rFonts w:ascii="Monaco" w:hAnsi="Monaco" w:cs="Monaco"/>
                  <w:b/>
                  <w:bCs/>
                  <w:color w:val="000000"/>
                  <w:sz w:val="20"/>
                  <w:szCs w:val="20"/>
                  <w:lang w:val="en-US"/>
                  <w:rPrChange w:id="3334"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35" w:author="Borja Gonzalez" w:date="2017-09-28T19:10:00Z">
                    <w:rPr>
                      <w:rFonts w:ascii="Monaco" w:hAnsi="Monaco" w:cs="Monaco"/>
                      <w:color w:val="000000"/>
                      <w:sz w:val="32"/>
                      <w:szCs w:val="32"/>
                      <w:lang w:val="en-US"/>
                    </w:rPr>
                  </w:rPrChange>
                </w:rPr>
                <w:t>data</w:t>
              </w:r>
              <w:r w:rsidRPr="00A47B4C">
                <w:rPr>
                  <w:rFonts w:ascii="Monaco" w:hAnsi="Monaco" w:cs="Monaco"/>
                  <w:b/>
                  <w:bCs/>
                  <w:color w:val="000000"/>
                  <w:sz w:val="20"/>
                  <w:szCs w:val="20"/>
                  <w:lang w:val="en-US"/>
                  <w:rPrChange w:id="3336" w:author="Borja Gonzalez" w:date="2017-09-28T19:10:00Z">
                    <w:rPr>
                      <w:rFonts w:ascii="Monaco" w:hAnsi="Monaco" w:cs="Monaco"/>
                      <w:b/>
                      <w:bCs/>
                      <w:color w:val="000000"/>
                      <w:sz w:val="32"/>
                      <w:szCs w:val="32"/>
                      <w:lang w:val="en-US"/>
                    </w:rPr>
                  </w:rPrChange>
                </w:rPr>
                <w:t>);</w:t>
              </w:r>
            </w:ins>
          </w:p>
          <w:p w14:paraId="3ECF81A4" w14:textId="77777777" w:rsidR="00A47B4C" w:rsidRPr="00A47B4C" w:rsidRDefault="00A47B4C" w:rsidP="00A47B4C">
            <w:pPr>
              <w:widowControl w:val="0"/>
              <w:autoSpaceDE w:val="0"/>
              <w:autoSpaceDN w:val="0"/>
              <w:adjustRightInd w:val="0"/>
              <w:rPr>
                <w:ins w:id="3337" w:author="Borja Gonzalez" w:date="2017-09-28T19:10:00Z"/>
                <w:rFonts w:ascii="Monaco" w:hAnsi="Monaco" w:cs="Monaco"/>
                <w:sz w:val="20"/>
                <w:szCs w:val="20"/>
                <w:lang w:val="en-US"/>
                <w:rPrChange w:id="3338" w:author="Borja Gonzalez" w:date="2017-09-28T19:10:00Z">
                  <w:rPr>
                    <w:ins w:id="3339" w:author="Borja Gonzalez" w:date="2017-09-28T19:10:00Z"/>
                    <w:rFonts w:ascii="Monaco" w:hAnsi="Monaco" w:cs="Monaco"/>
                    <w:sz w:val="32"/>
                    <w:szCs w:val="32"/>
                    <w:lang w:val="en-US"/>
                  </w:rPr>
                </w:rPrChange>
              </w:rPr>
            </w:pPr>
            <w:ins w:id="3340" w:author="Borja Gonzalez" w:date="2017-09-28T19:10:00Z">
              <w:r w:rsidRPr="00A47B4C">
                <w:rPr>
                  <w:rFonts w:ascii="Monaco" w:hAnsi="Monaco" w:cs="Monaco"/>
                  <w:sz w:val="20"/>
                  <w:szCs w:val="20"/>
                  <w:lang w:val="en-US"/>
                  <w:rPrChange w:id="3341"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342" w:author="Borja Gonzalez" w:date="2017-09-28T19:10:00Z">
                    <w:rPr>
                      <w:rFonts w:ascii="Monaco" w:hAnsi="Monaco" w:cs="Monaco"/>
                      <w:b/>
                      <w:bCs/>
                      <w:color w:val="000000"/>
                      <w:sz w:val="32"/>
                      <w:szCs w:val="32"/>
                      <w:lang w:val="en-US"/>
                    </w:rPr>
                  </w:rPrChange>
                </w:rPr>
                <w:t>});</w:t>
              </w:r>
            </w:ins>
          </w:p>
          <w:p w14:paraId="39AD35D0" w14:textId="77777777" w:rsidR="00A47B4C" w:rsidRPr="00A47B4C" w:rsidRDefault="00A47B4C" w:rsidP="00A47B4C">
            <w:pPr>
              <w:widowControl w:val="0"/>
              <w:autoSpaceDE w:val="0"/>
              <w:autoSpaceDN w:val="0"/>
              <w:adjustRightInd w:val="0"/>
              <w:rPr>
                <w:ins w:id="3343" w:author="Borja Gonzalez" w:date="2017-09-28T19:10:00Z"/>
                <w:rFonts w:ascii="Monaco" w:hAnsi="Monaco" w:cs="Monaco"/>
                <w:sz w:val="20"/>
                <w:szCs w:val="20"/>
                <w:lang w:val="en-US"/>
                <w:rPrChange w:id="3344" w:author="Borja Gonzalez" w:date="2017-09-28T19:10:00Z">
                  <w:rPr>
                    <w:ins w:id="3345" w:author="Borja Gonzalez" w:date="2017-09-28T19:10:00Z"/>
                    <w:rFonts w:ascii="Monaco" w:hAnsi="Monaco" w:cs="Monaco"/>
                    <w:sz w:val="32"/>
                    <w:szCs w:val="32"/>
                    <w:lang w:val="en-US"/>
                  </w:rPr>
                </w:rPrChange>
              </w:rPr>
            </w:pPr>
            <w:ins w:id="3346" w:author="Borja Gonzalez" w:date="2017-09-28T19:10:00Z">
              <w:r w:rsidRPr="00A47B4C">
                <w:rPr>
                  <w:rFonts w:ascii="Monaco" w:hAnsi="Monaco" w:cs="Monaco"/>
                  <w:b/>
                  <w:bCs/>
                  <w:color w:val="000000"/>
                  <w:sz w:val="20"/>
                  <w:szCs w:val="20"/>
                  <w:lang w:val="en-US"/>
                  <w:rPrChange w:id="3347" w:author="Borja Gonzalez" w:date="2017-09-28T19:10:00Z">
                    <w:rPr>
                      <w:rFonts w:ascii="Monaco" w:hAnsi="Monaco" w:cs="Monaco"/>
                      <w:b/>
                      <w:bCs/>
                      <w:color w:val="000000"/>
                      <w:sz w:val="32"/>
                      <w:szCs w:val="32"/>
                      <w:lang w:val="en-US"/>
                    </w:rPr>
                  </w:rPrChange>
                </w:rPr>
                <w:t>}</w:t>
              </w:r>
            </w:ins>
          </w:p>
          <w:p w14:paraId="1D98C6B1" w14:textId="77777777" w:rsidR="00A47B4C" w:rsidRDefault="00A47B4C" w:rsidP="00BC4CE1">
            <w:pPr>
              <w:rPr>
                <w:ins w:id="3348" w:author="Borja Gonzalez" w:date="2017-09-28T19:10:00Z"/>
              </w:rPr>
            </w:pPr>
          </w:p>
        </w:tc>
      </w:tr>
    </w:tbl>
    <w:p w14:paraId="48C748E4" w14:textId="4165DAFC" w:rsidR="007A4192" w:rsidRDefault="007A4192" w:rsidP="00BC4CE1"/>
    <w:p w14:paraId="496018F6" w14:textId="77777777" w:rsidR="007A4192" w:rsidRDefault="007A4192" w:rsidP="00BC4CE1"/>
    <w:p w14:paraId="0A200708" w14:textId="099CAA86" w:rsidR="007A4192" w:rsidRDefault="007A4192" w:rsidP="00BC4CE1">
      <w:r>
        <w:t>Observamos que se repite el proceso en el que se establece un websocket con el servidor, escuchando un mensaje de este y enviándole un objeto JSON con la cabecera “Datos paciente”. Se vuelve a escuchar al servidor mediante socket.on(), y se reciben los datos requeridos.</w:t>
      </w:r>
    </w:p>
    <w:p w14:paraId="4F68FC1C" w14:textId="77777777" w:rsidR="007A4192" w:rsidRDefault="007A4192" w:rsidP="00BC4CE1"/>
    <w:p w14:paraId="5A467CD1" w14:textId="7A18EDBD" w:rsidR="007A4192" w:rsidDel="00A47B4C" w:rsidRDefault="007A4192" w:rsidP="007A4192">
      <w:pPr>
        <w:pStyle w:val="Heading4"/>
        <w:rPr>
          <w:del w:id="3349" w:author="Borja Gonzalez" w:date="2017-09-28T19:12:00Z"/>
        </w:rPr>
      </w:pPr>
      <w:r>
        <w:t>4.3.4.2.  Funcionalidad en el lado del servidor</w:t>
      </w:r>
    </w:p>
    <w:p w14:paraId="10157BE5" w14:textId="77777777" w:rsidR="00AF4608" w:rsidRDefault="00AF4608" w:rsidP="00A47B4C">
      <w:pPr>
        <w:pStyle w:val="Heading4"/>
        <w:pPrChange w:id="3350" w:author="Borja Gonzalez" w:date="2017-09-28T19:12:00Z">
          <w:pPr/>
        </w:pPrChange>
      </w:pPr>
    </w:p>
    <w:p w14:paraId="5D4AE69E" w14:textId="44F6401C" w:rsidR="00522970" w:rsidRDefault="006532AB" w:rsidP="00BC4CE1">
      <w:del w:id="3351" w:author="Borja Gonzalez" w:date="2017-09-28T19:11:00Z">
        <w:r w:rsidDel="00A47B4C">
          <w:rPr>
            <w:noProof/>
            <w:lang w:val="en-US"/>
          </w:rPr>
          <w:drawing>
            <wp:inline distT="0" distB="0" distL="0" distR="0" wp14:anchorId="3037DAAA" wp14:editId="360639F4">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del>
    </w:p>
    <w:p w14:paraId="5082D238" w14:textId="77777777" w:rsidR="00A47B4C" w:rsidRDefault="006532AB" w:rsidP="00BC4CE1">
      <w:pPr>
        <w:rPr>
          <w:ins w:id="3352" w:author="Borja Gonzalez" w:date="2017-09-28T19:11:00Z"/>
        </w:rPr>
      </w:pPr>
      <w:del w:id="3353" w:author="Borja Gonzalez" w:date="2017-09-28T19:11:00Z">
        <w:r w:rsidDel="00A47B4C">
          <w:rPr>
            <w:noProof/>
            <w:lang w:val="en-US"/>
          </w:rPr>
          <w:drawing>
            <wp:inline distT="0" distB="0" distL="0" distR="0" wp14:anchorId="4B50C073" wp14:editId="5BD7C294">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69345FF7" w14:textId="77777777" w:rsidTr="00A47B4C">
        <w:trPr>
          <w:ins w:id="3354" w:author="Borja Gonzalez" w:date="2017-09-28T19:11:00Z"/>
        </w:trPr>
        <w:tc>
          <w:tcPr>
            <w:tcW w:w="8856" w:type="dxa"/>
          </w:tcPr>
          <w:p w14:paraId="2FE8789D" w14:textId="77777777" w:rsidR="00A47B4C" w:rsidRPr="00557475" w:rsidRDefault="00A47B4C" w:rsidP="00A47B4C">
            <w:pPr>
              <w:widowControl w:val="0"/>
              <w:autoSpaceDE w:val="0"/>
              <w:autoSpaceDN w:val="0"/>
              <w:adjustRightInd w:val="0"/>
              <w:rPr>
                <w:ins w:id="3355" w:author="Borja Gonzalez" w:date="2017-09-28T19:12:00Z"/>
                <w:rFonts w:ascii="Monaco" w:hAnsi="Monaco" w:cs="Monaco"/>
                <w:noProof/>
                <w:sz w:val="20"/>
                <w:szCs w:val="20"/>
                <w:lang w:val="en-US"/>
              </w:rPr>
            </w:pPr>
            <w:ins w:id="3356" w:author="Borja Gonzalez" w:date="2017-09-28T19:12: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0467DA62" w14:textId="77777777" w:rsidR="00A47B4C" w:rsidRDefault="00A47B4C" w:rsidP="00A47B4C">
            <w:pPr>
              <w:widowControl w:val="0"/>
              <w:autoSpaceDE w:val="0"/>
              <w:autoSpaceDN w:val="0"/>
              <w:adjustRightInd w:val="0"/>
              <w:rPr>
                <w:ins w:id="3357" w:author="Borja Gonzalez" w:date="2017-09-28T19:12:00Z"/>
                <w:rFonts w:ascii="Monaco" w:hAnsi="Monaco" w:cs="Monaco"/>
                <w:b/>
                <w:bCs/>
                <w:noProof/>
                <w:color w:val="000000"/>
                <w:sz w:val="20"/>
                <w:szCs w:val="20"/>
                <w:lang w:val="en-US"/>
              </w:rPr>
            </w:pPr>
            <w:ins w:id="3358" w:author="Borja Gonzalez" w:date="2017-09-28T19:12:00Z">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datos</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JSON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parse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5D736B4E" w14:textId="77777777" w:rsidR="00A47B4C" w:rsidRDefault="00A47B4C" w:rsidP="00A47B4C">
            <w:pPr>
              <w:widowControl w:val="0"/>
              <w:autoSpaceDE w:val="0"/>
              <w:autoSpaceDN w:val="0"/>
              <w:adjustRightInd w:val="0"/>
              <w:rPr>
                <w:ins w:id="3359" w:author="Borja Gonzalez" w:date="2017-09-28T19:11:00Z"/>
                <w:rFonts w:ascii="Monaco" w:hAnsi="Monaco" w:cs="Monaco"/>
                <w:b/>
                <w:bCs/>
                <w:color w:val="204A87"/>
                <w:sz w:val="20"/>
                <w:szCs w:val="20"/>
                <w:lang w:val="en-US"/>
              </w:rPr>
            </w:pPr>
          </w:p>
          <w:p w14:paraId="306D8315" w14:textId="77777777" w:rsidR="00A47B4C" w:rsidRPr="00A47B4C" w:rsidRDefault="00A47B4C" w:rsidP="00A47B4C">
            <w:pPr>
              <w:widowControl w:val="0"/>
              <w:autoSpaceDE w:val="0"/>
              <w:autoSpaceDN w:val="0"/>
              <w:adjustRightInd w:val="0"/>
              <w:rPr>
                <w:ins w:id="3360" w:author="Borja Gonzalez" w:date="2017-09-28T19:11:00Z"/>
                <w:rFonts w:ascii="Monaco" w:hAnsi="Monaco" w:cs="Monaco"/>
                <w:sz w:val="20"/>
                <w:szCs w:val="20"/>
                <w:lang w:val="en-US"/>
                <w:rPrChange w:id="3361" w:author="Borja Gonzalez" w:date="2017-09-28T19:11:00Z">
                  <w:rPr>
                    <w:ins w:id="3362" w:author="Borja Gonzalez" w:date="2017-09-28T19:11:00Z"/>
                    <w:rFonts w:ascii="Monaco" w:hAnsi="Monaco" w:cs="Monaco"/>
                    <w:sz w:val="32"/>
                    <w:szCs w:val="32"/>
                    <w:lang w:val="en-US"/>
                  </w:rPr>
                </w:rPrChange>
              </w:rPr>
            </w:pPr>
            <w:ins w:id="3363" w:author="Borja Gonzalez" w:date="2017-09-28T19:11:00Z">
              <w:r w:rsidRPr="00A47B4C">
                <w:rPr>
                  <w:rFonts w:ascii="Monaco" w:hAnsi="Monaco" w:cs="Monaco"/>
                  <w:b/>
                  <w:bCs/>
                  <w:color w:val="204A87"/>
                  <w:sz w:val="20"/>
                  <w:szCs w:val="20"/>
                  <w:lang w:val="en-US"/>
                  <w:rPrChange w:id="3364" w:author="Borja Gonzalez" w:date="2017-09-28T19:11:00Z">
                    <w:rPr>
                      <w:rFonts w:ascii="Monaco" w:hAnsi="Monaco" w:cs="Monaco"/>
                      <w:b/>
                      <w:bCs/>
                      <w:color w:val="204A87"/>
                      <w:sz w:val="32"/>
                      <w:szCs w:val="32"/>
                      <w:lang w:val="en-US"/>
                    </w:rPr>
                  </w:rPrChange>
                </w:rPr>
                <w:t>if</w:t>
              </w:r>
              <w:r w:rsidRPr="00A47B4C">
                <w:rPr>
                  <w:rFonts w:ascii="Monaco" w:hAnsi="Monaco" w:cs="Monaco"/>
                  <w:b/>
                  <w:bCs/>
                  <w:color w:val="000000"/>
                  <w:sz w:val="20"/>
                  <w:szCs w:val="20"/>
                  <w:lang w:val="en-US"/>
                  <w:rPrChange w:id="3365"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66" w:author="Borja Gonzalez" w:date="2017-09-28T19:11: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3367"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68" w:author="Borja Gonzalez" w:date="2017-09-28T19:11:00Z">
                    <w:rPr>
                      <w:rFonts w:ascii="Monaco" w:hAnsi="Monaco" w:cs="Monaco"/>
                      <w:color w:val="000000"/>
                      <w:sz w:val="32"/>
                      <w:szCs w:val="32"/>
                      <w:lang w:val="en-US"/>
                    </w:rPr>
                  </w:rPrChange>
                </w:rPr>
                <w:t>operacion</w:t>
              </w:r>
              <w:r w:rsidRPr="00A47B4C">
                <w:rPr>
                  <w:rFonts w:ascii="Monaco" w:hAnsi="Monaco" w:cs="Monaco"/>
                  <w:b/>
                  <w:bCs/>
                  <w:color w:val="CE5C00"/>
                  <w:sz w:val="20"/>
                  <w:szCs w:val="20"/>
                  <w:lang w:val="en-US"/>
                  <w:rPrChange w:id="3369" w:author="Borja Gonzalez" w:date="2017-09-28T19:11: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3370" w:author="Borja Gonzalez" w:date="2017-09-28T19:11:00Z">
                    <w:rPr>
                      <w:rFonts w:ascii="Monaco" w:hAnsi="Monaco" w:cs="Monaco"/>
                      <w:color w:val="4E9A06"/>
                      <w:sz w:val="32"/>
                      <w:szCs w:val="32"/>
                      <w:lang w:val="en-US"/>
                    </w:rPr>
                  </w:rPrChange>
                </w:rPr>
                <w:t>"Datos paciente"</w:t>
              </w:r>
              <w:r w:rsidRPr="00A47B4C">
                <w:rPr>
                  <w:rFonts w:ascii="Monaco" w:hAnsi="Monaco" w:cs="Monaco"/>
                  <w:b/>
                  <w:bCs/>
                  <w:color w:val="000000"/>
                  <w:sz w:val="20"/>
                  <w:szCs w:val="20"/>
                  <w:lang w:val="en-US"/>
                  <w:rPrChange w:id="3371" w:author="Borja Gonzalez" w:date="2017-09-28T19:11:00Z">
                    <w:rPr>
                      <w:rFonts w:ascii="Monaco" w:hAnsi="Monaco" w:cs="Monaco"/>
                      <w:b/>
                      <w:bCs/>
                      <w:color w:val="000000"/>
                      <w:sz w:val="32"/>
                      <w:szCs w:val="32"/>
                      <w:lang w:val="en-US"/>
                    </w:rPr>
                  </w:rPrChange>
                </w:rPr>
                <w:t>){</w:t>
              </w:r>
            </w:ins>
          </w:p>
          <w:p w14:paraId="744A7EF0" w14:textId="77777777" w:rsidR="00A47B4C" w:rsidRPr="00A47B4C" w:rsidRDefault="00A47B4C" w:rsidP="00A47B4C">
            <w:pPr>
              <w:widowControl w:val="0"/>
              <w:autoSpaceDE w:val="0"/>
              <w:autoSpaceDN w:val="0"/>
              <w:adjustRightInd w:val="0"/>
              <w:rPr>
                <w:ins w:id="3372" w:author="Borja Gonzalez" w:date="2017-09-28T19:11:00Z"/>
                <w:rFonts w:ascii="Monaco" w:hAnsi="Monaco" w:cs="Monaco"/>
                <w:sz w:val="20"/>
                <w:szCs w:val="20"/>
                <w:lang w:val="en-US"/>
                <w:rPrChange w:id="3373" w:author="Borja Gonzalez" w:date="2017-09-28T19:11:00Z">
                  <w:rPr>
                    <w:ins w:id="3374" w:author="Borja Gonzalez" w:date="2017-09-28T19:11:00Z"/>
                    <w:rFonts w:ascii="Monaco" w:hAnsi="Monaco" w:cs="Monaco"/>
                    <w:sz w:val="32"/>
                    <w:szCs w:val="32"/>
                    <w:lang w:val="en-US"/>
                  </w:rPr>
                </w:rPrChange>
              </w:rPr>
            </w:pPr>
            <w:ins w:id="3375" w:author="Borja Gonzalez" w:date="2017-09-28T19:11:00Z">
              <w:r w:rsidRPr="00A47B4C">
                <w:rPr>
                  <w:rFonts w:ascii="Monaco" w:hAnsi="Monaco" w:cs="Monaco"/>
                  <w:sz w:val="20"/>
                  <w:szCs w:val="20"/>
                  <w:lang w:val="en-US"/>
                  <w:rPrChange w:id="3376"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377" w:author="Borja Gonzalez" w:date="2017-09-28T19:11: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3378"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79" w:author="Borja Gonzalez" w:date="2017-09-28T19:11: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3380" w:author="Borja Gonzalez" w:date="2017-09-28T19:11: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381" w:author="Borja Gonzalez" w:date="2017-09-28T19:11:00Z">
                    <w:rPr>
                      <w:rFonts w:ascii="Monaco" w:hAnsi="Monaco" w:cs="Monaco"/>
                      <w:color w:val="4E9A06"/>
                      <w:sz w:val="32"/>
                      <w:szCs w:val="32"/>
                      <w:lang w:val="en-US"/>
                    </w:rPr>
                  </w:rPrChange>
                </w:rPr>
                <w:t>"Mostrar datos de: "</w:t>
              </w:r>
              <w:r w:rsidRPr="00A47B4C">
                <w:rPr>
                  <w:rFonts w:ascii="Monaco" w:hAnsi="Monaco" w:cs="Monaco"/>
                  <w:b/>
                  <w:bCs/>
                  <w:color w:val="CE5C00"/>
                  <w:sz w:val="20"/>
                  <w:szCs w:val="20"/>
                  <w:lang w:val="en-US"/>
                  <w:rPrChange w:id="3382" w:author="Borja Gonzalez" w:date="2017-09-28T19:11: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3383" w:author="Borja Gonzalez" w:date="2017-09-28T19:11: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3384"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85" w:author="Borja Gonzalez" w:date="2017-09-28T19:11:00Z">
                    <w:rPr>
                      <w:rFonts w:ascii="Monaco" w:hAnsi="Monaco" w:cs="Monaco"/>
                      <w:color w:val="000000"/>
                      <w:sz w:val="32"/>
                      <w:szCs w:val="32"/>
                      <w:lang w:val="en-US"/>
                    </w:rPr>
                  </w:rPrChange>
                </w:rPr>
                <w:t>n</w:t>
              </w:r>
              <w:r w:rsidRPr="00A47B4C">
                <w:rPr>
                  <w:rFonts w:ascii="Monaco" w:hAnsi="Monaco" w:cs="Monaco"/>
                  <w:b/>
                  <w:bCs/>
                  <w:color w:val="000000"/>
                  <w:sz w:val="20"/>
                  <w:szCs w:val="20"/>
                  <w:lang w:val="en-US"/>
                  <w:rPrChange w:id="3386" w:author="Borja Gonzalez" w:date="2017-09-28T19:11:00Z">
                    <w:rPr>
                      <w:rFonts w:ascii="Monaco" w:hAnsi="Monaco" w:cs="Monaco"/>
                      <w:b/>
                      <w:bCs/>
                      <w:color w:val="000000"/>
                      <w:sz w:val="32"/>
                      <w:szCs w:val="32"/>
                      <w:lang w:val="en-US"/>
                    </w:rPr>
                  </w:rPrChange>
                </w:rPr>
                <w:t>);</w:t>
              </w:r>
            </w:ins>
          </w:p>
          <w:p w14:paraId="68F4B3DF" w14:textId="77777777" w:rsidR="00A47B4C" w:rsidRPr="00A47B4C" w:rsidRDefault="00A47B4C" w:rsidP="00A47B4C">
            <w:pPr>
              <w:widowControl w:val="0"/>
              <w:autoSpaceDE w:val="0"/>
              <w:autoSpaceDN w:val="0"/>
              <w:adjustRightInd w:val="0"/>
              <w:rPr>
                <w:ins w:id="3387" w:author="Borja Gonzalez" w:date="2017-09-28T19:11:00Z"/>
                <w:rFonts w:ascii="Monaco" w:hAnsi="Monaco" w:cs="Monaco"/>
                <w:sz w:val="20"/>
                <w:szCs w:val="20"/>
                <w:lang w:val="en-US"/>
                <w:rPrChange w:id="3388" w:author="Borja Gonzalez" w:date="2017-09-28T19:11:00Z">
                  <w:rPr>
                    <w:ins w:id="3389" w:author="Borja Gonzalez" w:date="2017-09-28T19:11:00Z"/>
                    <w:rFonts w:ascii="Monaco" w:hAnsi="Monaco" w:cs="Monaco"/>
                    <w:sz w:val="32"/>
                    <w:szCs w:val="32"/>
                    <w:lang w:val="en-US"/>
                  </w:rPr>
                </w:rPrChange>
              </w:rPr>
            </w:pPr>
            <w:ins w:id="3390" w:author="Borja Gonzalez" w:date="2017-09-28T19:11:00Z">
              <w:r w:rsidRPr="00A47B4C">
                <w:rPr>
                  <w:rFonts w:ascii="Monaco" w:hAnsi="Monaco" w:cs="Monaco"/>
                  <w:sz w:val="20"/>
                  <w:szCs w:val="20"/>
                  <w:lang w:val="en-US"/>
                  <w:rPrChange w:id="3391" w:author="Borja Gonzalez" w:date="2017-09-28T19:11: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392" w:author="Borja Gonzalez" w:date="2017-09-28T19:11:00Z">
                    <w:rPr>
                      <w:rFonts w:ascii="Monaco" w:hAnsi="Monaco" w:cs="Monaco"/>
                      <w:b/>
                      <w:bCs/>
                      <w:color w:val="204A87"/>
                      <w:sz w:val="32"/>
                      <w:szCs w:val="32"/>
                      <w:lang w:val="en-US"/>
                    </w:rPr>
                  </w:rPrChange>
                </w:rPr>
                <w:t>var</w:t>
              </w:r>
              <w:r w:rsidRPr="00A47B4C">
                <w:rPr>
                  <w:rFonts w:ascii="Monaco" w:hAnsi="Monaco" w:cs="Monaco"/>
                  <w:sz w:val="20"/>
                  <w:szCs w:val="20"/>
                  <w:lang w:val="en-US"/>
                  <w:rPrChange w:id="3393"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394" w:author="Borja Gonzalez" w:date="2017-09-28T19:11:00Z">
                    <w:rPr>
                      <w:rFonts w:ascii="Monaco" w:hAnsi="Monaco" w:cs="Monaco"/>
                      <w:color w:val="000000"/>
                      <w:sz w:val="32"/>
                      <w:szCs w:val="32"/>
                      <w:lang w:val="en-US"/>
                    </w:rPr>
                  </w:rPrChange>
                </w:rPr>
                <w:t>filebuffer</w:t>
              </w:r>
              <w:r w:rsidRPr="00A47B4C">
                <w:rPr>
                  <w:rFonts w:ascii="Monaco" w:hAnsi="Monaco" w:cs="Monaco"/>
                  <w:sz w:val="20"/>
                  <w:szCs w:val="20"/>
                  <w:lang w:val="en-US"/>
                  <w:rPrChange w:id="3395" w:author="Borja Gonzalez" w:date="2017-09-28T19:11: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396" w:author="Borja Gonzalez" w:date="2017-09-28T19:11:00Z">
                    <w:rPr>
                      <w:rFonts w:ascii="Monaco" w:hAnsi="Monaco" w:cs="Monaco"/>
                      <w:b/>
                      <w:bCs/>
                      <w:color w:val="CE5C00"/>
                      <w:sz w:val="32"/>
                      <w:szCs w:val="32"/>
                      <w:lang w:val="en-US"/>
                    </w:rPr>
                  </w:rPrChange>
                </w:rPr>
                <w:t>=</w:t>
              </w:r>
              <w:r w:rsidRPr="00A47B4C">
                <w:rPr>
                  <w:rFonts w:ascii="Monaco" w:hAnsi="Monaco" w:cs="Monaco"/>
                  <w:sz w:val="20"/>
                  <w:szCs w:val="20"/>
                  <w:lang w:val="en-US"/>
                  <w:rPrChange w:id="3397"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398" w:author="Borja Gonzalez" w:date="2017-09-28T19:11:00Z">
                    <w:rPr>
                      <w:rFonts w:ascii="Monaco" w:hAnsi="Monaco" w:cs="Monaco"/>
                      <w:color w:val="000000"/>
                      <w:sz w:val="32"/>
                      <w:szCs w:val="32"/>
                      <w:lang w:val="en-US"/>
                    </w:rPr>
                  </w:rPrChange>
                </w:rPr>
                <w:t>fs</w:t>
              </w:r>
              <w:r w:rsidRPr="00A47B4C">
                <w:rPr>
                  <w:rFonts w:ascii="Monaco" w:hAnsi="Monaco" w:cs="Monaco"/>
                  <w:b/>
                  <w:bCs/>
                  <w:color w:val="000000"/>
                  <w:sz w:val="20"/>
                  <w:szCs w:val="20"/>
                  <w:lang w:val="en-US"/>
                  <w:rPrChange w:id="3399"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00" w:author="Borja Gonzalez" w:date="2017-09-28T19:11:00Z">
                    <w:rPr>
                      <w:rFonts w:ascii="Monaco" w:hAnsi="Monaco" w:cs="Monaco"/>
                      <w:color w:val="000000"/>
                      <w:sz w:val="32"/>
                      <w:szCs w:val="32"/>
                      <w:lang w:val="en-US"/>
                    </w:rPr>
                  </w:rPrChange>
                </w:rPr>
                <w:t>readFileSync</w:t>
              </w:r>
              <w:r w:rsidRPr="00A47B4C">
                <w:rPr>
                  <w:rFonts w:ascii="Monaco" w:hAnsi="Monaco" w:cs="Monaco"/>
                  <w:b/>
                  <w:bCs/>
                  <w:color w:val="000000"/>
                  <w:sz w:val="20"/>
                  <w:szCs w:val="20"/>
                  <w:lang w:val="en-US"/>
                  <w:rPrChange w:id="3401" w:author="Borja Gonzalez" w:date="2017-09-28T19:11: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402" w:author="Borja Gonzalez" w:date="2017-09-28T19:11:00Z">
                    <w:rPr>
                      <w:rFonts w:ascii="Monaco" w:hAnsi="Monaco" w:cs="Monaco"/>
                      <w:color w:val="4E9A06"/>
                      <w:sz w:val="32"/>
                      <w:szCs w:val="32"/>
                      <w:lang w:val="en-US"/>
                    </w:rPr>
                  </w:rPrChange>
                </w:rPr>
                <w:t>'./Pacientes_DB.db'</w:t>
              </w:r>
              <w:r w:rsidRPr="00A47B4C">
                <w:rPr>
                  <w:rFonts w:ascii="Monaco" w:hAnsi="Monaco" w:cs="Monaco"/>
                  <w:b/>
                  <w:bCs/>
                  <w:color w:val="000000"/>
                  <w:sz w:val="20"/>
                  <w:szCs w:val="20"/>
                  <w:lang w:val="en-US"/>
                  <w:rPrChange w:id="3403" w:author="Borja Gonzalez" w:date="2017-09-28T19:11:00Z">
                    <w:rPr>
                      <w:rFonts w:ascii="Monaco" w:hAnsi="Monaco" w:cs="Monaco"/>
                      <w:b/>
                      <w:bCs/>
                      <w:color w:val="000000"/>
                      <w:sz w:val="32"/>
                      <w:szCs w:val="32"/>
                      <w:lang w:val="en-US"/>
                    </w:rPr>
                  </w:rPrChange>
                </w:rPr>
                <w:t>);</w:t>
              </w:r>
            </w:ins>
          </w:p>
          <w:p w14:paraId="0EA5676D" w14:textId="77777777" w:rsidR="00A47B4C" w:rsidRPr="00A47B4C" w:rsidRDefault="00A47B4C" w:rsidP="00A47B4C">
            <w:pPr>
              <w:widowControl w:val="0"/>
              <w:autoSpaceDE w:val="0"/>
              <w:autoSpaceDN w:val="0"/>
              <w:adjustRightInd w:val="0"/>
              <w:rPr>
                <w:ins w:id="3404" w:author="Borja Gonzalez" w:date="2017-09-28T19:11:00Z"/>
                <w:rFonts w:ascii="Monaco" w:hAnsi="Monaco" w:cs="Monaco"/>
                <w:sz w:val="20"/>
                <w:szCs w:val="20"/>
                <w:lang w:val="en-US"/>
                <w:rPrChange w:id="3405" w:author="Borja Gonzalez" w:date="2017-09-28T19:11:00Z">
                  <w:rPr>
                    <w:ins w:id="3406" w:author="Borja Gonzalez" w:date="2017-09-28T19:11:00Z"/>
                    <w:rFonts w:ascii="Monaco" w:hAnsi="Monaco" w:cs="Monaco"/>
                    <w:sz w:val="32"/>
                    <w:szCs w:val="32"/>
                    <w:lang w:val="en-US"/>
                  </w:rPr>
                </w:rPrChange>
              </w:rPr>
            </w:pPr>
          </w:p>
          <w:p w14:paraId="7A7D8C46" w14:textId="77777777" w:rsidR="00A47B4C" w:rsidRPr="00A47B4C" w:rsidRDefault="00A47B4C" w:rsidP="00A47B4C">
            <w:pPr>
              <w:widowControl w:val="0"/>
              <w:autoSpaceDE w:val="0"/>
              <w:autoSpaceDN w:val="0"/>
              <w:adjustRightInd w:val="0"/>
              <w:rPr>
                <w:ins w:id="3407" w:author="Borja Gonzalez" w:date="2017-09-28T19:11:00Z"/>
                <w:rFonts w:ascii="Monaco" w:hAnsi="Monaco" w:cs="Monaco"/>
                <w:sz w:val="20"/>
                <w:szCs w:val="20"/>
                <w:lang w:val="en-US"/>
                <w:rPrChange w:id="3408" w:author="Borja Gonzalez" w:date="2017-09-28T19:11:00Z">
                  <w:rPr>
                    <w:ins w:id="3409" w:author="Borja Gonzalez" w:date="2017-09-28T19:11:00Z"/>
                    <w:rFonts w:ascii="Monaco" w:hAnsi="Monaco" w:cs="Monaco"/>
                    <w:sz w:val="32"/>
                    <w:szCs w:val="32"/>
                    <w:lang w:val="en-US"/>
                  </w:rPr>
                </w:rPrChange>
              </w:rPr>
            </w:pPr>
            <w:ins w:id="3410" w:author="Borja Gonzalez" w:date="2017-09-28T19:11:00Z">
              <w:r w:rsidRPr="00A47B4C">
                <w:rPr>
                  <w:rFonts w:ascii="Monaco" w:hAnsi="Monaco" w:cs="Monaco"/>
                  <w:sz w:val="20"/>
                  <w:szCs w:val="20"/>
                  <w:lang w:val="en-US"/>
                  <w:rPrChange w:id="3411" w:author="Borja Gonzalez" w:date="2017-09-28T19:11: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412" w:author="Borja Gonzalez" w:date="2017-09-28T19:11:00Z">
                    <w:rPr>
                      <w:rFonts w:ascii="Monaco" w:hAnsi="Monaco" w:cs="Monaco"/>
                      <w:b/>
                      <w:bCs/>
                      <w:color w:val="204A87"/>
                      <w:sz w:val="32"/>
                      <w:szCs w:val="32"/>
                      <w:lang w:val="en-US"/>
                    </w:rPr>
                  </w:rPrChange>
                </w:rPr>
                <w:t>var</w:t>
              </w:r>
              <w:r w:rsidRPr="00A47B4C">
                <w:rPr>
                  <w:rFonts w:ascii="Monaco" w:hAnsi="Monaco" w:cs="Monaco"/>
                  <w:sz w:val="20"/>
                  <w:szCs w:val="20"/>
                  <w:lang w:val="en-US"/>
                  <w:rPrChange w:id="3413"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14" w:author="Borja Gonzalez" w:date="2017-09-28T19:11:00Z">
                    <w:rPr>
                      <w:rFonts w:ascii="Monaco" w:hAnsi="Monaco" w:cs="Monaco"/>
                      <w:color w:val="000000"/>
                      <w:sz w:val="32"/>
                      <w:szCs w:val="32"/>
                      <w:lang w:val="en-US"/>
                    </w:rPr>
                  </w:rPrChange>
                </w:rPr>
                <w:t>db</w:t>
              </w:r>
              <w:r w:rsidRPr="00A47B4C">
                <w:rPr>
                  <w:rFonts w:ascii="Monaco" w:hAnsi="Monaco" w:cs="Monaco"/>
                  <w:sz w:val="20"/>
                  <w:szCs w:val="20"/>
                  <w:lang w:val="en-US"/>
                  <w:rPrChange w:id="3415" w:author="Borja Gonzalez" w:date="2017-09-28T19:11: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416" w:author="Borja Gonzalez" w:date="2017-09-28T19:11:00Z">
                    <w:rPr>
                      <w:rFonts w:ascii="Monaco" w:hAnsi="Monaco" w:cs="Monaco"/>
                      <w:b/>
                      <w:bCs/>
                      <w:color w:val="CE5C00"/>
                      <w:sz w:val="32"/>
                      <w:szCs w:val="32"/>
                      <w:lang w:val="en-US"/>
                    </w:rPr>
                  </w:rPrChange>
                </w:rPr>
                <w:t>=</w:t>
              </w:r>
              <w:r w:rsidRPr="00A47B4C">
                <w:rPr>
                  <w:rFonts w:ascii="Monaco" w:hAnsi="Monaco" w:cs="Monaco"/>
                  <w:sz w:val="20"/>
                  <w:szCs w:val="20"/>
                  <w:lang w:val="en-US"/>
                  <w:rPrChange w:id="3417" w:author="Borja Gonzalez" w:date="2017-09-28T19:11: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418" w:author="Borja Gonzalez" w:date="2017-09-28T19:11:00Z">
                    <w:rPr>
                      <w:rFonts w:ascii="Monaco" w:hAnsi="Monaco" w:cs="Monaco"/>
                      <w:b/>
                      <w:bCs/>
                      <w:color w:val="204A87"/>
                      <w:sz w:val="32"/>
                      <w:szCs w:val="32"/>
                      <w:lang w:val="en-US"/>
                    </w:rPr>
                  </w:rPrChange>
                </w:rPr>
                <w:t>new</w:t>
              </w:r>
              <w:r w:rsidRPr="00A47B4C">
                <w:rPr>
                  <w:rFonts w:ascii="Monaco" w:hAnsi="Monaco" w:cs="Monaco"/>
                  <w:sz w:val="20"/>
                  <w:szCs w:val="20"/>
                  <w:lang w:val="en-US"/>
                  <w:rPrChange w:id="3419"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20" w:author="Borja Gonzalez" w:date="2017-09-28T19:11:00Z">
                    <w:rPr>
                      <w:rFonts w:ascii="Monaco" w:hAnsi="Monaco" w:cs="Monaco"/>
                      <w:color w:val="000000"/>
                      <w:sz w:val="32"/>
                      <w:szCs w:val="32"/>
                      <w:lang w:val="en-US"/>
                    </w:rPr>
                  </w:rPrChange>
                </w:rPr>
                <w:t>SQL</w:t>
              </w:r>
              <w:r w:rsidRPr="00A47B4C">
                <w:rPr>
                  <w:rFonts w:ascii="Monaco" w:hAnsi="Monaco" w:cs="Monaco"/>
                  <w:b/>
                  <w:bCs/>
                  <w:color w:val="000000"/>
                  <w:sz w:val="20"/>
                  <w:szCs w:val="20"/>
                  <w:lang w:val="en-US"/>
                  <w:rPrChange w:id="3421"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22" w:author="Borja Gonzalez" w:date="2017-09-28T19:11:00Z">
                    <w:rPr>
                      <w:rFonts w:ascii="Monaco" w:hAnsi="Monaco" w:cs="Monaco"/>
                      <w:color w:val="000000"/>
                      <w:sz w:val="32"/>
                      <w:szCs w:val="32"/>
                      <w:lang w:val="en-US"/>
                    </w:rPr>
                  </w:rPrChange>
                </w:rPr>
                <w:t>Database</w:t>
              </w:r>
              <w:r w:rsidRPr="00A47B4C">
                <w:rPr>
                  <w:rFonts w:ascii="Monaco" w:hAnsi="Monaco" w:cs="Monaco"/>
                  <w:b/>
                  <w:bCs/>
                  <w:color w:val="000000"/>
                  <w:sz w:val="20"/>
                  <w:szCs w:val="20"/>
                  <w:lang w:val="en-US"/>
                  <w:rPrChange w:id="3423"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24" w:author="Borja Gonzalez" w:date="2017-09-28T19:11:00Z">
                    <w:rPr>
                      <w:rFonts w:ascii="Monaco" w:hAnsi="Monaco" w:cs="Monaco"/>
                      <w:color w:val="000000"/>
                      <w:sz w:val="32"/>
                      <w:szCs w:val="32"/>
                      <w:lang w:val="en-US"/>
                    </w:rPr>
                  </w:rPrChange>
                </w:rPr>
                <w:t>filebuffer</w:t>
              </w:r>
              <w:r w:rsidRPr="00A47B4C">
                <w:rPr>
                  <w:rFonts w:ascii="Monaco" w:hAnsi="Monaco" w:cs="Monaco"/>
                  <w:b/>
                  <w:bCs/>
                  <w:color w:val="000000"/>
                  <w:sz w:val="20"/>
                  <w:szCs w:val="20"/>
                  <w:lang w:val="en-US"/>
                  <w:rPrChange w:id="3425" w:author="Borja Gonzalez" w:date="2017-09-28T19:11:00Z">
                    <w:rPr>
                      <w:rFonts w:ascii="Monaco" w:hAnsi="Monaco" w:cs="Monaco"/>
                      <w:b/>
                      <w:bCs/>
                      <w:color w:val="000000"/>
                      <w:sz w:val="32"/>
                      <w:szCs w:val="32"/>
                      <w:lang w:val="en-US"/>
                    </w:rPr>
                  </w:rPrChange>
                </w:rPr>
                <w:t>);</w:t>
              </w:r>
            </w:ins>
          </w:p>
          <w:p w14:paraId="3D7B44CD" w14:textId="77777777" w:rsidR="00A47B4C" w:rsidRPr="00A47B4C" w:rsidRDefault="00A47B4C" w:rsidP="00A47B4C">
            <w:pPr>
              <w:widowControl w:val="0"/>
              <w:autoSpaceDE w:val="0"/>
              <w:autoSpaceDN w:val="0"/>
              <w:adjustRightInd w:val="0"/>
              <w:rPr>
                <w:ins w:id="3426" w:author="Borja Gonzalez" w:date="2017-09-28T19:11:00Z"/>
                <w:rFonts w:ascii="Monaco" w:hAnsi="Monaco" w:cs="Monaco"/>
                <w:sz w:val="20"/>
                <w:szCs w:val="20"/>
                <w:lang w:val="en-US"/>
                <w:rPrChange w:id="3427" w:author="Borja Gonzalez" w:date="2017-09-28T19:11:00Z">
                  <w:rPr>
                    <w:ins w:id="3428" w:author="Borja Gonzalez" w:date="2017-09-28T19:11:00Z"/>
                    <w:rFonts w:ascii="Monaco" w:hAnsi="Monaco" w:cs="Monaco"/>
                    <w:sz w:val="32"/>
                    <w:szCs w:val="32"/>
                    <w:lang w:val="en-US"/>
                  </w:rPr>
                </w:rPrChange>
              </w:rPr>
            </w:pPr>
            <w:ins w:id="3429" w:author="Borja Gonzalez" w:date="2017-09-28T19:11:00Z">
              <w:r w:rsidRPr="00A47B4C">
                <w:rPr>
                  <w:rFonts w:ascii="Monaco" w:hAnsi="Monaco" w:cs="Monaco"/>
                  <w:sz w:val="20"/>
                  <w:szCs w:val="20"/>
                  <w:lang w:val="en-US"/>
                  <w:rPrChange w:id="3430"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31" w:author="Borja Gonzalez" w:date="2017-09-28T19:11: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3432"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33" w:author="Borja Gonzalez" w:date="2017-09-28T19:11: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3434"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35" w:author="Borja Gonzalez" w:date="2017-09-28T19:11:00Z">
                    <w:rPr>
                      <w:rFonts w:ascii="Monaco" w:hAnsi="Monaco" w:cs="Monaco"/>
                      <w:color w:val="000000"/>
                      <w:sz w:val="32"/>
                      <w:szCs w:val="32"/>
                      <w:lang w:val="en-US"/>
                    </w:rPr>
                  </w:rPrChange>
                </w:rPr>
                <w:t>timestamp</w:t>
              </w:r>
              <w:r w:rsidRPr="00A47B4C">
                <w:rPr>
                  <w:rFonts w:ascii="Monaco" w:hAnsi="Monaco" w:cs="Monaco"/>
                  <w:b/>
                  <w:bCs/>
                  <w:color w:val="000000"/>
                  <w:sz w:val="20"/>
                  <w:szCs w:val="20"/>
                  <w:lang w:val="en-US"/>
                  <w:rPrChange w:id="3436" w:author="Borja Gonzalez" w:date="2017-09-28T19:11: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437" w:author="Borja Gonzalez" w:date="2017-09-28T19:11:00Z">
                    <w:rPr>
                      <w:rFonts w:ascii="Monaco" w:hAnsi="Monaco" w:cs="Monaco"/>
                      <w:color w:val="4E9A06"/>
                      <w:sz w:val="32"/>
                      <w:szCs w:val="32"/>
                      <w:lang w:val="en-US"/>
                    </w:rPr>
                  </w:rPrChange>
                </w:rPr>
                <w:t>'hh:mm:ss:iii'</w:t>
              </w:r>
              <w:r w:rsidRPr="00A47B4C">
                <w:rPr>
                  <w:rFonts w:ascii="Monaco" w:hAnsi="Monaco" w:cs="Monaco"/>
                  <w:b/>
                  <w:bCs/>
                  <w:color w:val="000000"/>
                  <w:sz w:val="20"/>
                  <w:szCs w:val="20"/>
                  <w:lang w:val="en-US"/>
                  <w:rPrChange w:id="3438" w:author="Borja Gonzalez" w:date="2017-09-28T19:11:00Z">
                    <w:rPr>
                      <w:rFonts w:ascii="Monaco" w:hAnsi="Monaco" w:cs="Monaco"/>
                      <w:b/>
                      <w:bCs/>
                      <w:color w:val="000000"/>
                      <w:sz w:val="32"/>
                      <w:szCs w:val="32"/>
                      <w:lang w:val="en-US"/>
                    </w:rPr>
                  </w:rPrChange>
                </w:rPr>
                <w:t>)</w:t>
              </w:r>
              <w:r w:rsidRPr="00A47B4C">
                <w:rPr>
                  <w:rFonts w:ascii="Monaco" w:hAnsi="Monaco" w:cs="Monaco"/>
                  <w:b/>
                  <w:bCs/>
                  <w:color w:val="CE5C00"/>
                  <w:sz w:val="20"/>
                  <w:szCs w:val="20"/>
                  <w:lang w:val="en-US"/>
                  <w:rPrChange w:id="3439" w:author="Borja Gonzalez" w:date="2017-09-28T19:11: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3440" w:author="Borja Gonzalez" w:date="2017-09-28T19:11:00Z">
                    <w:rPr>
                      <w:rFonts w:ascii="Monaco" w:hAnsi="Monaco" w:cs="Monaco"/>
                      <w:color w:val="4E9A06"/>
                      <w:sz w:val="32"/>
                      <w:szCs w:val="32"/>
                      <w:lang w:val="en-US"/>
                    </w:rPr>
                  </w:rPrChange>
                </w:rPr>
                <w:t>" Base de datos abierta"</w:t>
              </w:r>
              <w:r w:rsidRPr="00A47B4C">
                <w:rPr>
                  <w:rFonts w:ascii="Monaco" w:hAnsi="Monaco" w:cs="Monaco"/>
                  <w:b/>
                  <w:bCs/>
                  <w:color w:val="000000"/>
                  <w:sz w:val="20"/>
                  <w:szCs w:val="20"/>
                  <w:lang w:val="en-US"/>
                  <w:rPrChange w:id="3441" w:author="Borja Gonzalez" w:date="2017-09-28T19:11:00Z">
                    <w:rPr>
                      <w:rFonts w:ascii="Monaco" w:hAnsi="Monaco" w:cs="Monaco"/>
                      <w:b/>
                      <w:bCs/>
                      <w:color w:val="000000"/>
                      <w:sz w:val="32"/>
                      <w:szCs w:val="32"/>
                      <w:lang w:val="en-US"/>
                    </w:rPr>
                  </w:rPrChange>
                </w:rPr>
                <w:t>);</w:t>
              </w:r>
            </w:ins>
          </w:p>
          <w:p w14:paraId="3D0B518D" w14:textId="77777777" w:rsidR="00A47B4C" w:rsidRPr="00A47B4C" w:rsidRDefault="00A47B4C" w:rsidP="00A47B4C">
            <w:pPr>
              <w:widowControl w:val="0"/>
              <w:autoSpaceDE w:val="0"/>
              <w:autoSpaceDN w:val="0"/>
              <w:adjustRightInd w:val="0"/>
              <w:rPr>
                <w:ins w:id="3442" w:author="Borja Gonzalez" w:date="2017-09-28T19:11:00Z"/>
                <w:rFonts w:ascii="Monaco" w:hAnsi="Monaco" w:cs="Monaco"/>
                <w:sz w:val="20"/>
                <w:szCs w:val="20"/>
                <w:lang w:val="en-US"/>
                <w:rPrChange w:id="3443" w:author="Borja Gonzalez" w:date="2017-09-28T19:11:00Z">
                  <w:rPr>
                    <w:ins w:id="3444" w:author="Borja Gonzalez" w:date="2017-09-28T19:11:00Z"/>
                    <w:rFonts w:ascii="Monaco" w:hAnsi="Monaco" w:cs="Monaco"/>
                    <w:sz w:val="32"/>
                    <w:szCs w:val="32"/>
                    <w:lang w:val="en-US"/>
                  </w:rPr>
                </w:rPrChange>
              </w:rPr>
            </w:pPr>
            <w:ins w:id="3445" w:author="Borja Gonzalez" w:date="2017-09-28T19:11:00Z">
              <w:r w:rsidRPr="00A47B4C">
                <w:rPr>
                  <w:rFonts w:ascii="Monaco" w:hAnsi="Monaco" w:cs="Monaco"/>
                  <w:sz w:val="20"/>
                  <w:szCs w:val="20"/>
                  <w:lang w:val="en-US"/>
                  <w:rPrChange w:id="3446" w:author="Borja Gonzalez" w:date="2017-09-28T19:11: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447" w:author="Borja Gonzalez" w:date="2017-09-28T19:11:00Z">
                    <w:rPr>
                      <w:rFonts w:ascii="Monaco" w:hAnsi="Monaco" w:cs="Monaco"/>
                      <w:b/>
                      <w:bCs/>
                      <w:color w:val="204A87"/>
                      <w:sz w:val="32"/>
                      <w:szCs w:val="32"/>
                      <w:lang w:val="en-US"/>
                    </w:rPr>
                  </w:rPrChange>
                </w:rPr>
                <w:t>var</w:t>
              </w:r>
              <w:r w:rsidRPr="00A47B4C">
                <w:rPr>
                  <w:rFonts w:ascii="Monaco" w:hAnsi="Monaco" w:cs="Monaco"/>
                  <w:sz w:val="20"/>
                  <w:szCs w:val="20"/>
                  <w:lang w:val="en-US"/>
                  <w:rPrChange w:id="3448"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49" w:author="Borja Gonzalez" w:date="2017-09-28T19:11:00Z">
                    <w:rPr>
                      <w:rFonts w:ascii="Monaco" w:hAnsi="Monaco" w:cs="Monaco"/>
                      <w:color w:val="000000"/>
                      <w:sz w:val="32"/>
                      <w:szCs w:val="32"/>
                      <w:lang w:val="en-US"/>
                    </w:rPr>
                  </w:rPrChange>
                </w:rPr>
                <w:t>datos_paciente</w:t>
              </w:r>
              <w:r w:rsidRPr="00A47B4C">
                <w:rPr>
                  <w:rFonts w:ascii="Monaco" w:hAnsi="Monaco" w:cs="Monaco"/>
                  <w:sz w:val="20"/>
                  <w:szCs w:val="20"/>
                  <w:lang w:val="en-US"/>
                  <w:rPrChange w:id="3450" w:author="Borja Gonzalez" w:date="2017-09-28T19:11: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451" w:author="Borja Gonzalez" w:date="2017-09-28T19:11:00Z">
                    <w:rPr>
                      <w:rFonts w:ascii="Monaco" w:hAnsi="Monaco" w:cs="Monaco"/>
                      <w:b/>
                      <w:bCs/>
                      <w:color w:val="CE5C00"/>
                      <w:sz w:val="32"/>
                      <w:szCs w:val="32"/>
                      <w:lang w:val="en-US"/>
                    </w:rPr>
                  </w:rPrChange>
                </w:rPr>
                <w:t>=</w:t>
              </w:r>
              <w:r w:rsidRPr="00A47B4C">
                <w:rPr>
                  <w:rFonts w:ascii="Monaco" w:hAnsi="Monaco" w:cs="Monaco"/>
                  <w:sz w:val="20"/>
                  <w:szCs w:val="20"/>
                  <w:lang w:val="en-US"/>
                  <w:rPrChange w:id="3452"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53" w:author="Borja Gonzalez" w:date="2017-09-28T19:11:00Z">
                    <w:rPr>
                      <w:rFonts w:ascii="Monaco" w:hAnsi="Monaco" w:cs="Monaco"/>
                      <w:color w:val="000000"/>
                      <w:sz w:val="32"/>
                      <w:szCs w:val="32"/>
                      <w:lang w:val="en-US"/>
                    </w:rPr>
                  </w:rPrChange>
                </w:rPr>
                <w:t>db</w:t>
              </w:r>
              <w:r w:rsidRPr="00A47B4C">
                <w:rPr>
                  <w:rFonts w:ascii="Monaco" w:hAnsi="Monaco" w:cs="Monaco"/>
                  <w:b/>
                  <w:bCs/>
                  <w:color w:val="000000"/>
                  <w:sz w:val="20"/>
                  <w:szCs w:val="20"/>
                  <w:lang w:val="en-US"/>
                  <w:rPrChange w:id="3454"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55" w:author="Borja Gonzalez" w:date="2017-09-28T19:11:00Z">
                    <w:rPr>
                      <w:rFonts w:ascii="Monaco" w:hAnsi="Monaco" w:cs="Monaco"/>
                      <w:color w:val="000000"/>
                      <w:sz w:val="32"/>
                      <w:szCs w:val="32"/>
                      <w:lang w:val="en-US"/>
                    </w:rPr>
                  </w:rPrChange>
                </w:rPr>
                <w:t>exec</w:t>
              </w:r>
              <w:r w:rsidRPr="00A47B4C">
                <w:rPr>
                  <w:rFonts w:ascii="Monaco" w:hAnsi="Monaco" w:cs="Monaco"/>
                  <w:b/>
                  <w:bCs/>
                  <w:color w:val="000000"/>
                  <w:sz w:val="20"/>
                  <w:szCs w:val="20"/>
                  <w:lang w:val="en-US"/>
                  <w:rPrChange w:id="3456" w:author="Borja Gonzalez" w:date="2017-09-28T19:11: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457" w:author="Borja Gonzalez" w:date="2017-09-28T19:11:00Z">
                    <w:rPr>
                      <w:rFonts w:ascii="Monaco" w:hAnsi="Monaco" w:cs="Monaco"/>
                      <w:color w:val="4E9A06"/>
                      <w:sz w:val="32"/>
                      <w:szCs w:val="32"/>
                      <w:lang w:val="en-US"/>
                    </w:rPr>
                  </w:rPrChange>
                </w:rPr>
                <w:t>"SELECT * FROM datos_pacientes WHERE N_Paciente = "</w:t>
              </w:r>
              <w:r w:rsidRPr="00A47B4C">
                <w:rPr>
                  <w:rFonts w:ascii="Monaco" w:hAnsi="Monaco" w:cs="Monaco"/>
                  <w:b/>
                  <w:bCs/>
                  <w:color w:val="CE5C00"/>
                  <w:sz w:val="20"/>
                  <w:szCs w:val="20"/>
                  <w:lang w:val="en-US"/>
                  <w:rPrChange w:id="3458" w:author="Borja Gonzalez" w:date="2017-09-28T19:11: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3459" w:author="Borja Gonzalez" w:date="2017-09-28T19:11: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3460"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61" w:author="Borja Gonzalez" w:date="2017-09-28T19:11:00Z">
                    <w:rPr>
                      <w:rFonts w:ascii="Monaco" w:hAnsi="Monaco" w:cs="Monaco"/>
                      <w:color w:val="000000"/>
                      <w:sz w:val="32"/>
                      <w:szCs w:val="32"/>
                      <w:lang w:val="en-US"/>
                    </w:rPr>
                  </w:rPrChange>
                </w:rPr>
                <w:t>id</w:t>
              </w:r>
              <w:r w:rsidRPr="00A47B4C">
                <w:rPr>
                  <w:rFonts w:ascii="Monaco" w:hAnsi="Monaco" w:cs="Monaco"/>
                  <w:b/>
                  <w:bCs/>
                  <w:color w:val="CE5C00"/>
                  <w:sz w:val="20"/>
                  <w:szCs w:val="20"/>
                  <w:lang w:val="en-US"/>
                  <w:rPrChange w:id="3462" w:author="Borja Gonzalez" w:date="2017-09-28T19:11: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3463" w:author="Borja Gonzalez" w:date="2017-09-28T19:11:00Z">
                    <w:rPr>
                      <w:rFonts w:ascii="Monaco" w:hAnsi="Monaco" w:cs="Monaco"/>
                      <w:color w:val="4E9A06"/>
                      <w:sz w:val="32"/>
                      <w:szCs w:val="32"/>
                      <w:lang w:val="en-US"/>
                    </w:rPr>
                  </w:rPrChange>
                </w:rPr>
                <w:t>" ORDER BY datetime(FECHA) asc LIMIT (select count() from datos_pacientes)"</w:t>
              </w:r>
              <w:r w:rsidRPr="00A47B4C">
                <w:rPr>
                  <w:rFonts w:ascii="Monaco" w:hAnsi="Monaco" w:cs="Monaco"/>
                  <w:b/>
                  <w:bCs/>
                  <w:color w:val="000000"/>
                  <w:sz w:val="20"/>
                  <w:szCs w:val="20"/>
                  <w:lang w:val="en-US"/>
                  <w:rPrChange w:id="3464" w:author="Borja Gonzalez" w:date="2017-09-28T19:11:00Z">
                    <w:rPr>
                      <w:rFonts w:ascii="Monaco" w:hAnsi="Monaco" w:cs="Monaco"/>
                      <w:b/>
                      <w:bCs/>
                      <w:color w:val="000000"/>
                      <w:sz w:val="32"/>
                      <w:szCs w:val="32"/>
                      <w:lang w:val="en-US"/>
                    </w:rPr>
                  </w:rPrChange>
                </w:rPr>
                <w:t>);</w:t>
              </w:r>
            </w:ins>
          </w:p>
          <w:p w14:paraId="76446955" w14:textId="77777777" w:rsidR="00A47B4C" w:rsidRPr="00A47B4C" w:rsidRDefault="00A47B4C" w:rsidP="00A47B4C">
            <w:pPr>
              <w:widowControl w:val="0"/>
              <w:autoSpaceDE w:val="0"/>
              <w:autoSpaceDN w:val="0"/>
              <w:adjustRightInd w:val="0"/>
              <w:rPr>
                <w:ins w:id="3465" w:author="Borja Gonzalez" w:date="2017-09-28T19:11:00Z"/>
                <w:rFonts w:ascii="Monaco" w:hAnsi="Monaco" w:cs="Monaco"/>
                <w:sz w:val="20"/>
                <w:szCs w:val="20"/>
                <w:lang w:val="en-US"/>
                <w:rPrChange w:id="3466" w:author="Borja Gonzalez" w:date="2017-09-28T19:11:00Z">
                  <w:rPr>
                    <w:ins w:id="3467" w:author="Borja Gonzalez" w:date="2017-09-28T19:11:00Z"/>
                    <w:rFonts w:ascii="Monaco" w:hAnsi="Monaco" w:cs="Monaco"/>
                    <w:sz w:val="32"/>
                    <w:szCs w:val="32"/>
                    <w:lang w:val="en-US"/>
                  </w:rPr>
                </w:rPrChange>
              </w:rPr>
            </w:pPr>
          </w:p>
          <w:p w14:paraId="3989DD49" w14:textId="77777777" w:rsidR="00A47B4C" w:rsidRPr="00A47B4C" w:rsidRDefault="00A47B4C" w:rsidP="00A47B4C">
            <w:pPr>
              <w:widowControl w:val="0"/>
              <w:autoSpaceDE w:val="0"/>
              <w:autoSpaceDN w:val="0"/>
              <w:adjustRightInd w:val="0"/>
              <w:rPr>
                <w:ins w:id="3468" w:author="Borja Gonzalez" w:date="2017-09-28T19:11:00Z"/>
                <w:rFonts w:ascii="Monaco" w:hAnsi="Monaco" w:cs="Monaco"/>
                <w:sz w:val="20"/>
                <w:szCs w:val="20"/>
                <w:lang w:val="en-US"/>
                <w:rPrChange w:id="3469" w:author="Borja Gonzalez" w:date="2017-09-28T19:11:00Z">
                  <w:rPr>
                    <w:ins w:id="3470" w:author="Borja Gonzalez" w:date="2017-09-28T19:11:00Z"/>
                    <w:rFonts w:ascii="Monaco" w:hAnsi="Monaco" w:cs="Monaco"/>
                    <w:sz w:val="32"/>
                    <w:szCs w:val="32"/>
                    <w:lang w:val="en-US"/>
                  </w:rPr>
                </w:rPrChange>
              </w:rPr>
            </w:pPr>
            <w:ins w:id="3471" w:author="Borja Gonzalez" w:date="2017-09-28T19:11:00Z">
              <w:r w:rsidRPr="00A47B4C">
                <w:rPr>
                  <w:rFonts w:ascii="Monaco" w:hAnsi="Monaco" w:cs="Monaco"/>
                  <w:sz w:val="20"/>
                  <w:szCs w:val="20"/>
                  <w:lang w:val="en-US"/>
                  <w:rPrChange w:id="3472"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73" w:author="Borja Gonzalez" w:date="2017-09-28T19:11: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3474"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75" w:author="Borja Gonzalez" w:date="2017-09-28T19:11:00Z">
                    <w:rPr>
                      <w:rFonts w:ascii="Monaco" w:hAnsi="Monaco" w:cs="Monaco"/>
                      <w:color w:val="000000"/>
                      <w:sz w:val="32"/>
                      <w:szCs w:val="32"/>
                      <w:lang w:val="en-US"/>
                    </w:rPr>
                  </w:rPrChange>
                </w:rPr>
                <w:t>emit</w:t>
              </w:r>
              <w:r w:rsidRPr="00A47B4C">
                <w:rPr>
                  <w:rFonts w:ascii="Monaco" w:hAnsi="Monaco" w:cs="Monaco"/>
                  <w:b/>
                  <w:bCs/>
                  <w:color w:val="000000"/>
                  <w:sz w:val="20"/>
                  <w:szCs w:val="20"/>
                  <w:lang w:val="en-US"/>
                  <w:rPrChange w:id="3476" w:author="Borja Gonzalez" w:date="2017-09-28T19:11: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477" w:author="Borja Gonzalez" w:date="2017-09-28T19:11:00Z">
                    <w:rPr>
                      <w:rFonts w:ascii="Monaco" w:hAnsi="Monaco" w:cs="Monaco"/>
                      <w:color w:val="4E9A06"/>
                      <w:sz w:val="32"/>
                      <w:szCs w:val="32"/>
                      <w:lang w:val="en-US"/>
                    </w:rPr>
                  </w:rPrChange>
                </w:rPr>
                <w:t>"datos_paciente"</w:t>
              </w:r>
              <w:r w:rsidRPr="00A47B4C">
                <w:rPr>
                  <w:rFonts w:ascii="Monaco" w:hAnsi="Monaco" w:cs="Monaco"/>
                  <w:b/>
                  <w:bCs/>
                  <w:color w:val="000000"/>
                  <w:sz w:val="20"/>
                  <w:szCs w:val="20"/>
                  <w:lang w:val="en-US"/>
                  <w:rPrChange w:id="3478"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79" w:author="Borja Gonzalez" w:date="2017-09-28T19:11:00Z">
                    <w:rPr>
                      <w:rFonts w:ascii="Monaco" w:hAnsi="Monaco" w:cs="Monaco"/>
                      <w:color w:val="000000"/>
                      <w:sz w:val="32"/>
                      <w:szCs w:val="32"/>
                      <w:lang w:val="en-US"/>
                    </w:rPr>
                  </w:rPrChange>
                </w:rPr>
                <w:t>datos_paciente</w:t>
              </w:r>
              <w:r w:rsidRPr="00A47B4C">
                <w:rPr>
                  <w:rFonts w:ascii="Monaco" w:hAnsi="Monaco" w:cs="Monaco"/>
                  <w:b/>
                  <w:bCs/>
                  <w:color w:val="000000"/>
                  <w:sz w:val="20"/>
                  <w:szCs w:val="20"/>
                  <w:lang w:val="en-US"/>
                  <w:rPrChange w:id="3480" w:author="Borja Gonzalez" w:date="2017-09-28T19:11:00Z">
                    <w:rPr>
                      <w:rFonts w:ascii="Monaco" w:hAnsi="Monaco" w:cs="Monaco"/>
                      <w:b/>
                      <w:bCs/>
                      <w:color w:val="000000"/>
                      <w:sz w:val="32"/>
                      <w:szCs w:val="32"/>
                      <w:lang w:val="en-US"/>
                    </w:rPr>
                  </w:rPrChange>
                </w:rPr>
                <w:t>);</w:t>
              </w:r>
            </w:ins>
          </w:p>
          <w:p w14:paraId="78FB19A6" w14:textId="77777777" w:rsidR="00A47B4C" w:rsidRPr="00A47B4C" w:rsidRDefault="00A47B4C" w:rsidP="00A47B4C">
            <w:pPr>
              <w:widowControl w:val="0"/>
              <w:autoSpaceDE w:val="0"/>
              <w:autoSpaceDN w:val="0"/>
              <w:adjustRightInd w:val="0"/>
              <w:rPr>
                <w:ins w:id="3481" w:author="Borja Gonzalez" w:date="2017-09-28T19:11:00Z"/>
                <w:rFonts w:ascii="Monaco" w:hAnsi="Monaco" w:cs="Monaco"/>
                <w:sz w:val="20"/>
                <w:szCs w:val="20"/>
                <w:lang w:val="en-US"/>
                <w:rPrChange w:id="3482" w:author="Borja Gonzalez" w:date="2017-09-28T19:11:00Z">
                  <w:rPr>
                    <w:ins w:id="3483" w:author="Borja Gonzalez" w:date="2017-09-28T19:11:00Z"/>
                    <w:rFonts w:ascii="Monaco" w:hAnsi="Monaco" w:cs="Monaco"/>
                    <w:sz w:val="32"/>
                    <w:szCs w:val="32"/>
                    <w:lang w:val="en-US"/>
                  </w:rPr>
                </w:rPrChange>
              </w:rPr>
            </w:pPr>
          </w:p>
          <w:p w14:paraId="5413F73B" w14:textId="77777777" w:rsidR="00A47B4C" w:rsidRPr="00A47B4C" w:rsidRDefault="00A47B4C" w:rsidP="00A47B4C">
            <w:pPr>
              <w:widowControl w:val="0"/>
              <w:autoSpaceDE w:val="0"/>
              <w:autoSpaceDN w:val="0"/>
              <w:adjustRightInd w:val="0"/>
              <w:rPr>
                <w:ins w:id="3484" w:author="Borja Gonzalez" w:date="2017-09-28T19:11:00Z"/>
                <w:rFonts w:ascii="Monaco" w:hAnsi="Monaco" w:cs="Monaco"/>
                <w:sz w:val="20"/>
                <w:szCs w:val="20"/>
                <w:lang w:val="en-US"/>
                <w:rPrChange w:id="3485" w:author="Borja Gonzalez" w:date="2017-09-28T19:11:00Z">
                  <w:rPr>
                    <w:ins w:id="3486" w:author="Borja Gonzalez" w:date="2017-09-28T19:11:00Z"/>
                    <w:rFonts w:ascii="Monaco" w:hAnsi="Monaco" w:cs="Monaco"/>
                    <w:sz w:val="32"/>
                    <w:szCs w:val="32"/>
                    <w:lang w:val="en-US"/>
                  </w:rPr>
                </w:rPrChange>
              </w:rPr>
            </w:pPr>
            <w:ins w:id="3487" w:author="Borja Gonzalez" w:date="2017-09-28T19:11:00Z">
              <w:r w:rsidRPr="00A47B4C">
                <w:rPr>
                  <w:rFonts w:ascii="Monaco" w:hAnsi="Monaco" w:cs="Monaco"/>
                  <w:sz w:val="20"/>
                  <w:szCs w:val="20"/>
                  <w:lang w:val="en-US"/>
                  <w:rPrChange w:id="3488"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89" w:author="Borja Gonzalez" w:date="2017-09-28T19:11:00Z">
                    <w:rPr>
                      <w:rFonts w:ascii="Monaco" w:hAnsi="Monaco" w:cs="Monaco"/>
                      <w:color w:val="000000"/>
                      <w:sz w:val="32"/>
                      <w:szCs w:val="32"/>
                      <w:lang w:val="en-US"/>
                    </w:rPr>
                  </w:rPrChange>
                </w:rPr>
                <w:t>db</w:t>
              </w:r>
              <w:r w:rsidRPr="00A47B4C">
                <w:rPr>
                  <w:rFonts w:ascii="Monaco" w:hAnsi="Monaco" w:cs="Monaco"/>
                  <w:b/>
                  <w:bCs/>
                  <w:color w:val="000000"/>
                  <w:sz w:val="20"/>
                  <w:szCs w:val="20"/>
                  <w:lang w:val="en-US"/>
                  <w:rPrChange w:id="3490"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91" w:author="Borja Gonzalez" w:date="2017-09-28T19:11:00Z">
                    <w:rPr>
                      <w:rFonts w:ascii="Monaco" w:hAnsi="Monaco" w:cs="Monaco"/>
                      <w:color w:val="000000"/>
                      <w:sz w:val="32"/>
                      <w:szCs w:val="32"/>
                      <w:lang w:val="en-US"/>
                    </w:rPr>
                  </w:rPrChange>
                </w:rPr>
                <w:t>close</w:t>
              </w:r>
              <w:r w:rsidRPr="00A47B4C">
                <w:rPr>
                  <w:rFonts w:ascii="Monaco" w:hAnsi="Monaco" w:cs="Monaco"/>
                  <w:b/>
                  <w:bCs/>
                  <w:color w:val="000000"/>
                  <w:sz w:val="20"/>
                  <w:szCs w:val="20"/>
                  <w:lang w:val="en-US"/>
                  <w:rPrChange w:id="3492" w:author="Borja Gonzalez" w:date="2017-09-28T19:11:00Z">
                    <w:rPr>
                      <w:rFonts w:ascii="Monaco" w:hAnsi="Monaco" w:cs="Monaco"/>
                      <w:b/>
                      <w:bCs/>
                      <w:color w:val="000000"/>
                      <w:sz w:val="32"/>
                      <w:szCs w:val="32"/>
                      <w:lang w:val="en-US"/>
                    </w:rPr>
                  </w:rPrChange>
                </w:rPr>
                <w:t>();</w:t>
              </w:r>
            </w:ins>
          </w:p>
          <w:p w14:paraId="1D006B14" w14:textId="77777777" w:rsidR="00A47B4C" w:rsidRPr="00A47B4C" w:rsidRDefault="00A47B4C" w:rsidP="00A47B4C">
            <w:pPr>
              <w:widowControl w:val="0"/>
              <w:autoSpaceDE w:val="0"/>
              <w:autoSpaceDN w:val="0"/>
              <w:adjustRightInd w:val="0"/>
              <w:rPr>
                <w:ins w:id="3493" w:author="Borja Gonzalez" w:date="2017-09-28T19:11:00Z"/>
                <w:rFonts w:ascii="Monaco" w:hAnsi="Monaco" w:cs="Monaco"/>
                <w:sz w:val="20"/>
                <w:szCs w:val="20"/>
                <w:lang w:val="en-US"/>
                <w:rPrChange w:id="3494" w:author="Borja Gonzalez" w:date="2017-09-28T19:11:00Z">
                  <w:rPr>
                    <w:ins w:id="3495" w:author="Borja Gonzalez" w:date="2017-09-28T19:11:00Z"/>
                    <w:rFonts w:ascii="Monaco" w:hAnsi="Monaco" w:cs="Monaco"/>
                    <w:sz w:val="32"/>
                    <w:szCs w:val="32"/>
                    <w:lang w:val="en-US"/>
                  </w:rPr>
                </w:rPrChange>
              </w:rPr>
            </w:pPr>
            <w:ins w:id="3496" w:author="Borja Gonzalez" w:date="2017-09-28T19:11:00Z">
              <w:r w:rsidRPr="00A47B4C">
                <w:rPr>
                  <w:rFonts w:ascii="Monaco" w:hAnsi="Monaco" w:cs="Monaco"/>
                  <w:sz w:val="20"/>
                  <w:szCs w:val="20"/>
                  <w:lang w:val="en-US"/>
                  <w:rPrChange w:id="3497"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98" w:author="Borja Gonzalez" w:date="2017-09-28T19:11: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3499"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500" w:author="Borja Gonzalez" w:date="2017-09-28T19:11: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3501"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502" w:author="Borja Gonzalez" w:date="2017-09-28T19:11:00Z">
                    <w:rPr>
                      <w:rFonts w:ascii="Monaco" w:hAnsi="Monaco" w:cs="Monaco"/>
                      <w:color w:val="000000"/>
                      <w:sz w:val="32"/>
                      <w:szCs w:val="32"/>
                      <w:lang w:val="en-US"/>
                    </w:rPr>
                  </w:rPrChange>
                </w:rPr>
                <w:t>timestamp</w:t>
              </w:r>
              <w:r w:rsidRPr="00A47B4C">
                <w:rPr>
                  <w:rFonts w:ascii="Monaco" w:hAnsi="Monaco" w:cs="Monaco"/>
                  <w:b/>
                  <w:bCs/>
                  <w:color w:val="000000"/>
                  <w:sz w:val="20"/>
                  <w:szCs w:val="20"/>
                  <w:lang w:val="en-US"/>
                  <w:rPrChange w:id="3503" w:author="Borja Gonzalez" w:date="2017-09-28T19:11: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504" w:author="Borja Gonzalez" w:date="2017-09-28T19:11:00Z">
                    <w:rPr>
                      <w:rFonts w:ascii="Monaco" w:hAnsi="Monaco" w:cs="Monaco"/>
                      <w:color w:val="4E9A06"/>
                      <w:sz w:val="32"/>
                      <w:szCs w:val="32"/>
                      <w:lang w:val="en-US"/>
                    </w:rPr>
                  </w:rPrChange>
                </w:rPr>
                <w:t>'hh:mm:ss:iii'</w:t>
              </w:r>
              <w:r w:rsidRPr="00A47B4C">
                <w:rPr>
                  <w:rFonts w:ascii="Monaco" w:hAnsi="Monaco" w:cs="Monaco"/>
                  <w:b/>
                  <w:bCs/>
                  <w:color w:val="000000"/>
                  <w:sz w:val="20"/>
                  <w:szCs w:val="20"/>
                  <w:lang w:val="en-US"/>
                  <w:rPrChange w:id="3505" w:author="Borja Gonzalez" w:date="2017-09-28T19:11:00Z">
                    <w:rPr>
                      <w:rFonts w:ascii="Monaco" w:hAnsi="Monaco" w:cs="Monaco"/>
                      <w:b/>
                      <w:bCs/>
                      <w:color w:val="000000"/>
                      <w:sz w:val="32"/>
                      <w:szCs w:val="32"/>
                      <w:lang w:val="en-US"/>
                    </w:rPr>
                  </w:rPrChange>
                </w:rPr>
                <w:t>)</w:t>
              </w:r>
              <w:r w:rsidRPr="00A47B4C">
                <w:rPr>
                  <w:rFonts w:ascii="Monaco" w:hAnsi="Monaco" w:cs="Monaco"/>
                  <w:b/>
                  <w:bCs/>
                  <w:color w:val="CE5C00"/>
                  <w:sz w:val="20"/>
                  <w:szCs w:val="20"/>
                  <w:lang w:val="en-US"/>
                  <w:rPrChange w:id="3506" w:author="Borja Gonzalez" w:date="2017-09-28T19:11: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3507" w:author="Borja Gonzalez" w:date="2017-09-28T19:11:00Z">
                    <w:rPr>
                      <w:rFonts w:ascii="Monaco" w:hAnsi="Monaco" w:cs="Monaco"/>
                      <w:color w:val="4E9A06"/>
                      <w:sz w:val="32"/>
                      <w:szCs w:val="32"/>
                      <w:lang w:val="en-US"/>
                    </w:rPr>
                  </w:rPrChange>
                </w:rPr>
                <w:t>" Base de datos cerrada"</w:t>
              </w:r>
              <w:r w:rsidRPr="00A47B4C">
                <w:rPr>
                  <w:rFonts w:ascii="Monaco" w:hAnsi="Monaco" w:cs="Monaco"/>
                  <w:b/>
                  <w:bCs/>
                  <w:color w:val="000000"/>
                  <w:sz w:val="20"/>
                  <w:szCs w:val="20"/>
                  <w:lang w:val="en-US"/>
                  <w:rPrChange w:id="3508" w:author="Borja Gonzalez" w:date="2017-09-28T19:11:00Z">
                    <w:rPr>
                      <w:rFonts w:ascii="Monaco" w:hAnsi="Monaco" w:cs="Monaco"/>
                      <w:b/>
                      <w:bCs/>
                      <w:color w:val="000000"/>
                      <w:sz w:val="32"/>
                      <w:szCs w:val="32"/>
                      <w:lang w:val="en-US"/>
                    </w:rPr>
                  </w:rPrChange>
                </w:rPr>
                <w:t>);</w:t>
              </w:r>
            </w:ins>
          </w:p>
          <w:p w14:paraId="34188D2C" w14:textId="77777777" w:rsidR="00A47B4C" w:rsidRPr="00A47B4C" w:rsidRDefault="00A47B4C" w:rsidP="00A47B4C">
            <w:pPr>
              <w:widowControl w:val="0"/>
              <w:autoSpaceDE w:val="0"/>
              <w:autoSpaceDN w:val="0"/>
              <w:adjustRightInd w:val="0"/>
              <w:rPr>
                <w:ins w:id="3509" w:author="Borja Gonzalez" w:date="2017-09-28T19:11:00Z"/>
                <w:rFonts w:ascii="Monaco" w:hAnsi="Monaco" w:cs="Monaco"/>
                <w:sz w:val="20"/>
                <w:szCs w:val="20"/>
                <w:lang w:val="en-US"/>
                <w:rPrChange w:id="3510" w:author="Borja Gonzalez" w:date="2017-09-28T19:11:00Z">
                  <w:rPr>
                    <w:ins w:id="3511" w:author="Borja Gonzalez" w:date="2017-09-28T19:11:00Z"/>
                    <w:rFonts w:ascii="Monaco" w:hAnsi="Monaco" w:cs="Monaco"/>
                    <w:sz w:val="32"/>
                    <w:szCs w:val="32"/>
                    <w:lang w:val="en-US"/>
                  </w:rPr>
                </w:rPrChange>
              </w:rPr>
            </w:pPr>
            <w:ins w:id="3512" w:author="Borja Gonzalez" w:date="2017-09-28T19:11:00Z">
              <w:r w:rsidRPr="00A47B4C">
                <w:rPr>
                  <w:rFonts w:ascii="Monaco" w:hAnsi="Monaco" w:cs="Monaco"/>
                  <w:b/>
                  <w:bCs/>
                  <w:color w:val="000000"/>
                  <w:sz w:val="20"/>
                  <w:szCs w:val="20"/>
                  <w:lang w:val="en-US"/>
                  <w:rPrChange w:id="3513" w:author="Borja Gonzalez" w:date="2017-09-28T19:11:00Z">
                    <w:rPr>
                      <w:rFonts w:ascii="Monaco" w:hAnsi="Monaco" w:cs="Monaco"/>
                      <w:b/>
                      <w:bCs/>
                      <w:color w:val="000000"/>
                      <w:sz w:val="32"/>
                      <w:szCs w:val="32"/>
                      <w:lang w:val="en-US"/>
                    </w:rPr>
                  </w:rPrChange>
                </w:rPr>
                <w:t>}</w:t>
              </w:r>
            </w:ins>
          </w:p>
          <w:p w14:paraId="133EBF0F" w14:textId="77777777" w:rsidR="00A47B4C" w:rsidRDefault="00A47B4C" w:rsidP="00BC4CE1">
            <w:pPr>
              <w:rPr>
                <w:ins w:id="3514" w:author="Borja Gonzalez" w:date="2017-09-28T19:11:00Z"/>
              </w:rPr>
            </w:pPr>
          </w:p>
        </w:tc>
      </w:tr>
    </w:tbl>
    <w:p w14:paraId="05014C45" w14:textId="7F508ECA" w:rsidR="006532AB" w:rsidRDefault="006532AB" w:rsidP="00BC4CE1"/>
    <w:p w14:paraId="02851C48" w14:textId="77777777" w:rsidR="006532AB" w:rsidRDefault="006532AB" w:rsidP="00BC4CE1"/>
    <w:p w14:paraId="479AA643" w14:textId="3BEF7C2E" w:rsidR="006532AB" w:rsidRDefault="006532AB" w:rsidP="00BC4CE1">
      <w:r>
        <w:t>Volvemos a observar el mismo comportamiento que en los aparados anteriores donde el servidor distingue la cabecera enviada por el cliente y opera en consecuencia. En este caso el comando SQL pide los datos de la base de datos ordenados por fecha ya que a la hora de mostrar los datos de movimiento es conveniente mostrarlos ordenados por fecha, pero sobretodo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Heading3"/>
      </w:pPr>
      <w:bookmarkStart w:id="3515" w:name="_Toc368246723"/>
      <w:r>
        <w:t>4.3.5.  Añadir datos de movimiento</w:t>
      </w:r>
      <w:bookmarkEnd w:id="3515"/>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Heading4"/>
      </w:pPr>
      <w:r>
        <w:t>4.3.5.1.  Funcionalidad en el lado del cliente</w:t>
      </w:r>
    </w:p>
    <w:p w14:paraId="365D7F04" w14:textId="77777777" w:rsidR="00822079" w:rsidRDefault="00822079" w:rsidP="009A5E2B"/>
    <w:p w14:paraId="10A23665" w14:textId="77777777" w:rsidR="00A47B4C" w:rsidRDefault="007A3CE4" w:rsidP="009A5E2B">
      <w:pPr>
        <w:rPr>
          <w:ins w:id="3516" w:author="Borja Gonzalez" w:date="2017-09-28T19:13:00Z"/>
        </w:rPr>
      </w:pPr>
      <w:del w:id="3517" w:author="Borja Gonzalez" w:date="2017-09-28T19:13:00Z">
        <w:r w:rsidDel="00A47B4C">
          <w:rPr>
            <w:noProof/>
            <w:lang w:val="en-US"/>
          </w:rPr>
          <w:drawing>
            <wp:inline distT="0" distB="0" distL="0" distR="0" wp14:anchorId="31D839E9" wp14:editId="4B61FB40">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4658CC14" w14:textId="77777777" w:rsidTr="00A47B4C">
        <w:trPr>
          <w:ins w:id="3518" w:author="Borja Gonzalez" w:date="2017-09-28T19:13:00Z"/>
        </w:trPr>
        <w:tc>
          <w:tcPr>
            <w:tcW w:w="8856" w:type="dxa"/>
          </w:tcPr>
          <w:p w14:paraId="1A6F4BE9" w14:textId="77777777" w:rsidR="00A47B4C" w:rsidRPr="00A47B4C" w:rsidRDefault="00A47B4C" w:rsidP="00A47B4C">
            <w:pPr>
              <w:widowControl w:val="0"/>
              <w:autoSpaceDE w:val="0"/>
              <w:autoSpaceDN w:val="0"/>
              <w:adjustRightInd w:val="0"/>
              <w:rPr>
                <w:ins w:id="3519" w:author="Borja Gonzalez" w:date="2017-09-28T19:13:00Z"/>
                <w:rFonts w:ascii="Monaco" w:hAnsi="Monaco" w:cs="Monaco"/>
                <w:sz w:val="20"/>
                <w:szCs w:val="20"/>
                <w:lang w:val="en-US"/>
                <w:rPrChange w:id="3520" w:author="Borja Gonzalez" w:date="2017-09-28T19:13:00Z">
                  <w:rPr>
                    <w:ins w:id="3521" w:author="Borja Gonzalez" w:date="2017-09-28T19:13:00Z"/>
                    <w:rFonts w:ascii="Monaco" w:hAnsi="Monaco" w:cs="Monaco"/>
                    <w:sz w:val="32"/>
                    <w:szCs w:val="32"/>
                    <w:lang w:val="en-US"/>
                  </w:rPr>
                </w:rPrChange>
              </w:rPr>
            </w:pPr>
            <w:ins w:id="3522" w:author="Borja Gonzalez" w:date="2017-09-28T19:13:00Z">
              <w:r w:rsidRPr="00A47B4C">
                <w:rPr>
                  <w:rFonts w:ascii="Monaco" w:hAnsi="Monaco" w:cs="Monaco"/>
                  <w:b/>
                  <w:bCs/>
                  <w:color w:val="204A87"/>
                  <w:sz w:val="20"/>
                  <w:szCs w:val="20"/>
                  <w:lang w:val="en-US"/>
                  <w:rPrChange w:id="3523" w:author="Borja Gonzalez" w:date="2017-09-28T19:13:00Z">
                    <w:rPr>
                      <w:rFonts w:ascii="Monaco" w:hAnsi="Monaco" w:cs="Monaco"/>
                      <w:b/>
                      <w:bCs/>
                      <w:color w:val="204A87"/>
                      <w:sz w:val="32"/>
                      <w:szCs w:val="32"/>
                      <w:lang w:val="en-US"/>
                    </w:rPr>
                  </w:rPrChange>
                </w:rPr>
                <w:t>&lt;button</w:t>
              </w:r>
              <w:r w:rsidRPr="00A47B4C">
                <w:rPr>
                  <w:rFonts w:ascii="Monaco" w:hAnsi="Monaco" w:cs="Monaco"/>
                  <w:sz w:val="20"/>
                  <w:szCs w:val="20"/>
                  <w:lang w:val="en-US"/>
                  <w:rPrChange w:id="3524" w:author="Borja Gonzalez" w:date="2017-09-28T19:13: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525" w:author="Borja Gonzalez" w:date="2017-09-28T19:13:00Z">
                    <w:rPr>
                      <w:rFonts w:ascii="Monaco" w:hAnsi="Monaco" w:cs="Monaco"/>
                      <w:color w:val="C4A000"/>
                      <w:sz w:val="32"/>
                      <w:szCs w:val="32"/>
                      <w:lang w:val="en-US"/>
                    </w:rPr>
                  </w:rPrChange>
                </w:rPr>
                <w:t>id=</w:t>
              </w:r>
              <w:r w:rsidRPr="00A47B4C">
                <w:rPr>
                  <w:rFonts w:ascii="Monaco" w:hAnsi="Monaco" w:cs="Monaco"/>
                  <w:color w:val="4E9A06"/>
                  <w:sz w:val="20"/>
                  <w:szCs w:val="20"/>
                  <w:lang w:val="en-US"/>
                  <w:rPrChange w:id="3526" w:author="Borja Gonzalez" w:date="2017-09-28T19:13:00Z">
                    <w:rPr>
                      <w:rFonts w:ascii="Monaco" w:hAnsi="Monaco" w:cs="Monaco"/>
                      <w:color w:val="4E9A06"/>
                      <w:sz w:val="32"/>
                      <w:szCs w:val="32"/>
                      <w:lang w:val="en-US"/>
                    </w:rPr>
                  </w:rPrChange>
                </w:rPr>
                <w:t>"boton_x"</w:t>
              </w:r>
              <w:r w:rsidRPr="00A47B4C">
                <w:rPr>
                  <w:rFonts w:ascii="Monaco" w:hAnsi="Monaco" w:cs="Monaco"/>
                  <w:sz w:val="20"/>
                  <w:szCs w:val="20"/>
                  <w:lang w:val="en-US"/>
                  <w:rPrChange w:id="3527" w:author="Borja Gonzalez" w:date="2017-09-28T19:13: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528" w:author="Borja Gonzalez" w:date="2017-09-28T19:13: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529" w:author="Borja Gonzalez" w:date="2017-09-28T19:13:00Z">
                    <w:rPr>
                      <w:rFonts w:ascii="Monaco" w:hAnsi="Monaco" w:cs="Monaco"/>
                      <w:color w:val="4E9A06"/>
                      <w:sz w:val="32"/>
                      <w:szCs w:val="32"/>
                      <w:lang w:val="en-US"/>
                    </w:rPr>
                  </w:rPrChange>
                </w:rPr>
                <w:t>"button"</w:t>
              </w:r>
              <w:r w:rsidRPr="00A47B4C">
                <w:rPr>
                  <w:rFonts w:ascii="Monaco" w:hAnsi="Monaco" w:cs="Monaco"/>
                  <w:b/>
                  <w:bCs/>
                  <w:color w:val="204A87"/>
                  <w:sz w:val="20"/>
                  <w:szCs w:val="20"/>
                  <w:lang w:val="en-US"/>
                  <w:rPrChange w:id="3530" w:author="Borja Gonzalez" w:date="2017-09-28T19:13:00Z">
                    <w:rPr>
                      <w:rFonts w:ascii="Monaco" w:hAnsi="Monaco" w:cs="Monaco"/>
                      <w:b/>
                      <w:bCs/>
                      <w:color w:val="204A87"/>
                      <w:sz w:val="32"/>
                      <w:szCs w:val="32"/>
                      <w:lang w:val="en-US"/>
                    </w:rPr>
                  </w:rPrChange>
                </w:rPr>
                <w:t>&gt;</w:t>
              </w:r>
              <w:r w:rsidRPr="00A47B4C">
                <w:rPr>
                  <w:rFonts w:ascii="Monaco" w:hAnsi="Monaco" w:cs="Monaco"/>
                  <w:sz w:val="20"/>
                  <w:szCs w:val="20"/>
                  <w:lang w:val="en-US"/>
                  <w:rPrChange w:id="3531" w:author="Borja Gonzalez" w:date="2017-09-28T19:13:00Z">
                    <w:rPr>
                      <w:rFonts w:ascii="Monaco" w:hAnsi="Monaco" w:cs="Monaco"/>
                      <w:sz w:val="32"/>
                      <w:szCs w:val="32"/>
                      <w:lang w:val="en-US"/>
                    </w:rPr>
                  </w:rPrChange>
                </w:rPr>
                <w:t>Añadir datos</w:t>
              </w:r>
              <w:r w:rsidRPr="00A47B4C">
                <w:rPr>
                  <w:rFonts w:ascii="Monaco" w:hAnsi="Monaco" w:cs="Monaco"/>
                  <w:b/>
                  <w:bCs/>
                  <w:color w:val="204A87"/>
                  <w:sz w:val="20"/>
                  <w:szCs w:val="20"/>
                  <w:lang w:val="en-US"/>
                  <w:rPrChange w:id="3532" w:author="Borja Gonzalez" w:date="2017-09-28T19:13:00Z">
                    <w:rPr>
                      <w:rFonts w:ascii="Monaco" w:hAnsi="Monaco" w:cs="Monaco"/>
                      <w:b/>
                      <w:bCs/>
                      <w:color w:val="204A87"/>
                      <w:sz w:val="32"/>
                      <w:szCs w:val="32"/>
                      <w:lang w:val="en-US"/>
                    </w:rPr>
                  </w:rPrChange>
                </w:rPr>
                <w:t>&lt;/button&gt;</w:t>
              </w:r>
            </w:ins>
          </w:p>
          <w:p w14:paraId="3ABFDB79" w14:textId="77777777" w:rsidR="00A47B4C" w:rsidRPr="00A47B4C" w:rsidRDefault="00A47B4C" w:rsidP="00A47B4C">
            <w:pPr>
              <w:widowControl w:val="0"/>
              <w:autoSpaceDE w:val="0"/>
              <w:autoSpaceDN w:val="0"/>
              <w:adjustRightInd w:val="0"/>
              <w:rPr>
                <w:ins w:id="3533" w:author="Borja Gonzalez" w:date="2017-09-28T19:13:00Z"/>
                <w:rFonts w:ascii="Monaco" w:hAnsi="Monaco" w:cs="Monaco"/>
                <w:sz w:val="20"/>
                <w:szCs w:val="20"/>
                <w:lang w:val="en-US"/>
                <w:rPrChange w:id="3534" w:author="Borja Gonzalez" w:date="2017-09-28T19:13:00Z">
                  <w:rPr>
                    <w:ins w:id="3535" w:author="Borja Gonzalez" w:date="2017-09-28T19:13:00Z"/>
                    <w:rFonts w:ascii="Monaco" w:hAnsi="Monaco" w:cs="Monaco"/>
                    <w:sz w:val="32"/>
                    <w:szCs w:val="32"/>
                    <w:lang w:val="en-US"/>
                  </w:rPr>
                </w:rPrChange>
              </w:rPr>
            </w:pPr>
            <w:ins w:id="3536" w:author="Borja Gonzalez" w:date="2017-09-28T19:13:00Z">
              <w:r w:rsidRPr="00A47B4C">
                <w:rPr>
                  <w:rFonts w:ascii="Monaco" w:hAnsi="Monaco" w:cs="Monaco"/>
                  <w:b/>
                  <w:bCs/>
                  <w:color w:val="204A87"/>
                  <w:sz w:val="20"/>
                  <w:szCs w:val="20"/>
                  <w:lang w:val="en-US"/>
                  <w:rPrChange w:id="3537" w:author="Borja Gonzalez" w:date="2017-09-28T19:13:00Z">
                    <w:rPr>
                      <w:rFonts w:ascii="Monaco" w:hAnsi="Monaco" w:cs="Monaco"/>
                      <w:b/>
                      <w:bCs/>
                      <w:color w:val="204A87"/>
                      <w:sz w:val="32"/>
                      <w:szCs w:val="32"/>
                      <w:lang w:val="en-US"/>
                    </w:rPr>
                  </w:rPrChange>
                </w:rPr>
                <w:t xml:space="preserve">&lt;script </w:t>
              </w:r>
              <w:r w:rsidRPr="00A47B4C">
                <w:rPr>
                  <w:rFonts w:ascii="Monaco" w:hAnsi="Monaco" w:cs="Monaco"/>
                  <w:color w:val="C4A000"/>
                  <w:sz w:val="20"/>
                  <w:szCs w:val="20"/>
                  <w:lang w:val="en-US"/>
                  <w:rPrChange w:id="3538" w:author="Borja Gonzalez" w:date="2017-09-28T19:13: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539" w:author="Borja Gonzalez" w:date="2017-09-28T19:13:00Z">
                    <w:rPr>
                      <w:rFonts w:ascii="Monaco" w:hAnsi="Monaco" w:cs="Monaco"/>
                      <w:color w:val="4E9A06"/>
                      <w:sz w:val="32"/>
                      <w:szCs w:val="32"/>
                      <w:lang w:val="en-US"/>
                    </w:rPr>
                  </w:rPrChange>
                </w:rPr>
                <w:t>"text/javascript"</w:t>
              </w:r>
              <w:r w:rsidRPr="00A47B4C">
                <w:rPr>
                  <w:rFonts w:ascii="Monaco" w:hAnsi="Monaco" w:cs="Monaco"/>
                  <w:b/>
                  <w:bCs/>
                  <w:color w:val="204A87"/>
                  <w:sz w:val="20"/>
                  <w:szCs w:val="20"/>
                  <w:lang w:val="en-US"/>
                  <w:rPrChange w:id="3540" w:author="Borja Gonzalez" w:date="2017-09-28T19:13:00Z">
                    <w:rPr>
                      <w:rFonts w:ascii="Monaco" w:hAnsi="Monaco" w:cs="Monaco"/>
                      <w:b/>
                      <w:bCs/>
                      <w:color w:val="204A87"/>
                      <w:sz w:val="32"/>
                      <w:szCs w:val="32"/>
                      <w:lang w:val="en-US"/>
                    </w:rPr>
                  </w:rPrChange>
                </w:rPr>
                <w:t>&gt;</w:t>
              </w:r>
            </w:ins>
          </w:p>
          <w:p w14:paraId="6D5382C7" w14:textId="77777777" w:rsidR="00A47B4C" w:rsidRPr="00A47B4C" w:rsidRDefault="00A47B4C" w:rsidP="00A47B4C">
            <w:pPr>
              <w:widowControl w:val="0"/>
              <w:autoSpaceDE w:val="0"/>
              <w:autoSpaceDN w:val="0"/>
              <w:adjustRightInd w:val="0"/>
              <w:rPr>
                <w:ins w:id="3541" w:author="Borja Gonzalez" w:date="2017-09-28T19:13:00Z"/>
                <w:rFonts w:ascii="Monaco" w:hAnsi="Monaco" w:cs="Monaco"/>
                <w:sz w:val="20"/>
                <w:szCs w:val="20"/>
                <w:lang w:val="en-US"/>
                <w:rPrChange w:id="3542" w:author="Borja Gonzalez" w:date="2017-09-28T19:13:00Z">
                  <w:rPr>
                    <w:ins w:id="3543" w:author="Borja Gonzalez" w:date="2017-09-28T19:13:00Z"/>
                    <w:rFonts w:ascii="Monaco" w:hAnsi="Monaco" w:cs="Monaco"/>
                    <w:sz w:val="32"/>
                    <w:szCs w:val="32"/>
                    <w:lang w:val="en-US"/>
                  </w:rPr>
                </w:rPrChange>
              </w:rPr>
            </w:pPr>
            <w:ins w:id="3544" w:author="Borja Gonzalez" w:date="2017-09-28T19:13:00Z">
              <w:r w:rsidRPr="00A47B4C">
                <w:rPr>
                  <w:rFonts w:ascii="Monaco" w:hAnsi="Monaco" w:cs="Monaco"/>
                  <w:sz w:val="20"/>
                  <w:szCs w:val="20"/>
                  <w:lang w:val="en-US"/>
                  <w:rPrChange w:id="3545"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546" w:author="Borja Gonzalez" w:date="2017-09-28T19:13:00Z">
                    <w:rPr>
                      <w:rFonts w:ascii="Monaco" w:hAnsi="Monaco" w:cs="Monaco"/>
                      <w:b/>
                      <w:bCs/>
                      <w:color w:val="204A87"/>
                      <w:sz w:val="32"/>
                      <w:szCs w:val="32"/>
                      <w:lang w:val="en-US"/>
                    </w:rPr>
                  </w:rPrChange>
                </w:rPr>
                <w:t>var</w:t>
              </w:r>
              <w:r w:rsidRPr="00A47B4C">
                <w:rPr>
                  <w:rFonts w:ascii="Monaco" w:hAnsi="Monaco" w:cs="Monaco"/>
                  <w:sz w:val="20"/>
                  <w:szCs w:val="20"/>
                  <w:lang w:val="en-US"/>
                  <w:rPrChange w:id="3547"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548" w:author="Borja Gonzalez" w:date="2017-09-28T19:13:00Z">
                    <w:rPr>
                      <w:rFonts w:ascii="Monaco" w:hAnsi="Monaco" w:cs="Monaco"/>
                      <w:color w:val="000000"/>
                      <w:sz w:val="32"/>
                      <w:szCs w:val="32"/>
                      <w:lang w:val="en-US"/>
                    </w:rPr>
                  </w:rPrChange>
                </w:rPr>
                <w:t>Boton_pres</w:t>
              </w:r>
              <w:r w:rsidRPr="00A47B4C">
                <w:rPr>
                  <w:rFonts w:ascii="Monaco" w:hAnsi="Monaco" w:cs="Monaco"/>
                  <w:sz w:val="20"/>
                  <w:szCs w:val="20"/>
                  <w:lang w:val="en-US"/>
                  <w:rPrChange w:id="3549"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550"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3551" w:author="Borja Gonzalez" w:date="2017-09-28T19:13:00Z">
                    <w:rPr>
                      <w:rFonts w:ascii="Monaco" w:hAnsi="Monaco" w:cs="Monaco"/>
                      <w:sz w:val="32"/>
                      <w:szCs w:val="32"/>
                      <w:lang w:val="en-US"/>
                    </w:rPr>
                  </w:rPrChange>
                </w:rPr>
                <w:t xml:space="preserve"> </w:t>
              </w:r>
              <w:r w:rsidRPr="00A47B4C">
                <w:rPr>
                  <w:rFonts w:ascii="Monaco" w:hAnsi="Monaco" w:cs="Monaco"/>
                  <w:color w:val="204A87"/>
                  <w:sz w:val="20"/>
                  <w:szCs w:val="20"/>
                  <w:lang w:val="en-US"/>
                  <w:rPrChange w:id="3552" w:author="Borja Gonzalez" w:date="2017-09-28T19:13:00Z">
                    <w:rPr>
                      <w:rFonts w:ascii="Monaco" w:hAnsi="Monaco" w:cs="Monaco"/>
                      <w:color w:val="204A87"/>
                      <w:sz w:val="32"/>
                      <w:szCs w:val="32"/>
                      <w:lang w:val="en-US"/>
                    </w:rPr>
                  </w:rPrChange>
                </w:rPr>
                <w:t>document</w:t>
              </w:r>
              <w:r w:rsidRPr="00A47B4C">
                <w:rPr>
                  <w:rFonts w:ascii="Monaco" w:hAnsi="Monaco" w:cs="Monaco"/>
                  <w:b/>
                  <w:bCs/>
                  <w:color w:val="000000"/>
                  <w:sz w:val="20"/>
                  <w:szCs w:val="20"/>
                  <w:lang w:val="en-US"/>
                  <w:rPrChange w:id="3553"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554" w:author="Borja Gonzalez" w:date="2017-09-28T19:13:00Z">
                    <w:rPr>
                      <w:rFonts w:ascii="Monaco" w:hAnsi="Monaco" w:cs="Monaco"/>
                      <w:color w:val="000000"/>
                      <w:sz w:val="32"/>
                      <w:szCs w:val="32"/>
                      <w:lang w:val="en-US"/>
                    </w:rPr>
                  </w:rPrChange>
                </w:rPr>
                <w:t>getElementById</w:t>
              </w:r>
              <w:r w:rsidRPr="00A47B4C">
                <w:rPr>
                  <w:rFonts w:ascii="Monaco" w:hAnsi="Monaco" w:cs="Monaco"/>
                  <w:b/>
                  <w:bCs/>
                  <w:color w:val="000000"/>
                  <w:sz w:val="20"/>
                  <w:szCs w:val="20"/>
                  <w:lang w:val="en-US"/>
                  <w:rPrChange w:id="3555"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556" w:author="Borja Gonzalez" w:date="2017-09-28T19:13:00Z">
                    <w:rPr>
                      <w:rFonts w:ascii="Monaco" w:hAnsi="Monaco" w:cs="Monaco"/>
                      <w:color w:val="4E9A06"/>
                      <w:sz w:val="32"/>
                      <w:szCs w:val="32"/>
                      <w:lang w:val="en-US"/>
                    </w:rPr>
                  </w:rPrChange>
                </w:rPr>
                <w:t>"boton_x"</w:t>
              </w:r>
              <w:r w:rsidRPr="00A47B4C">
                <w:rPr>
                  <w:rFonts w:ascii="Monaco" w:hAnsi="Monaco" w:cs="Monaco"/>
                  <w:b/>
                  <w:bCs/>
                  <w:color w:val="000000"/>
                  <w:sz w:val="20"/>
                  <w:szCs w:val="20"/>
                  <w:lang w:val="en-US"/>
                  <w:rPrChange w:id="3557" w:author="Borja Gonzalez" w:date="2017-09-28T19:13:00Z">
                    <w:rPr>
                      <w:rFonts w:ascii="Monaco" w:hAnsi="Monaco" w:cs="Monaco"/>
                      <w:b/>
                      <w:bCs/>
                      <w:color w:val="000000"/>
                      <w:sz w:val="32"/>
                      <w:szCs w:val="32"/>
                      <w:lang w:val="en-US"/>
                    </w:rPr>
                  </w:rPrChange>
                </w:rPr>
                <w:t>);</w:t>
              </w:r>
            </w:ins>
          </w:p>
          <w:p w14:paraId="37CCF39F" w14:textId="77777777" w:rsidR="00A47B4C" w:rsidRPr="00A47B4C" w:rsidRDefault="00A47B4C" w:rsidP="00A47B4C">
            <w:pPr>
              <w:widowControl w:val="0"/>
              <w:autoSpaceDE w:val="0"/>
              <w:autoSpaceDN w:val="0"/>
              <w:adjustRightInd w:val="0"/>
              <w:rPr>
                <w:ins w:id="3558" w:author="Borja Gonzalez" w:date="2017-09-28T19:13:00Z"/>
                <w:rFonts w:ascii="Monaco" w:hAnsi="Monaco" w:cs="Monaco"/>
                <w:sz w:val="20"/>
                <w:szCs w:val="20"/>
                <w:lang w:val="en-US"/>
                <w:rPrChange w:id="3559" w:author="Borja Gonzalez" w:date="2017-09-28T19:13:00Z">
                  <w:rPr>
                    <w:ins w:id="3560" w:author="Borja Gonzalez" w:date="2017-09-28T19:13:00Z"/>
                    <w:rFonts w:ascii="Monaco" w:hAnsi="Monaco" w:cs="Monaco"/>
                    <w:sz w:val="32"/>
                    <w:szCs w:val="32"/>
                    <w:lang w:val="en-US"/>
                  </w:rPr>
                </w:rPrChange>
              </w:rPr>
            </w:pPr>
            <w:ins w:id="3561" w:author="Borja Gonzalez" w:date="2017-09-28T19:13:00Z">
              <w:r w:rsidRPr="00A47B4C">
                <w:rPr>
                  <w:rFonts w:ascii="Monaco" w:hAnsi="Monaco" w:cs="Monaco"/>
                  <w:sz w:val="20"/>
                  <w:szCs w:val="20"/>
                  <w:lang w:val="en-US"/>
                  <w:rPrChange w:id="3562"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563" w:author="Borja Gonzalez" w:date="2017-09-28T19:13:00Z">
                    <w:rPr>
                      <w:rFonts w:ascii="Monaco" w:hAnsi="Monaco" w:cs="Monaco"/>
                      <w:b/>
                      <w:bCs/>
                      <w:color w:val="204A87"/>
                      <w:sz w:val="32"/>
                      <w:szCs w:val="32"/>
                      <w:lang w:val="en-US"/>
                    </w:rPr>
                  </w:rPrChange>
                </w:rPr>
                <w:t>var</w:t>
              </w:r>
              <w:r w:rsidRPr="00A47B4C">
                <w:rPr>
                  <w:rFonts w:ascii="Monaco" w:hAnsi="Monaco" w:cs="Monaco"/>
                  <w:sz w:val="20"/>
                  <w:szCs w:val="20"/>
                  <w:lang w:val="en-US"/>
                  <w:rPrChange w:id="3564"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565" w:author="Borja Gonzalez" w:date="2017-09-28T19:13:00Z">
                    <w:rPr>
                      <w:rFonts w:ascii="Monaco" w:hAnsi="Monaco" w:cs="Monaco"/>
                      <w:color w:val="000000"/>
                      <w:sz w:val="32"/>
                      <w:szCs w:val="32"/>
                      <w:lang w:val="en-US"/>
                    </w:rPr>
                  </w:rPrChange>
                </w:rPr>
                <w:t>fileInput</w:t>
              </w:r>
              <w:r w:rsidRPr="00A47B4C">
                <w:rPr>
                  <w:rFonts w:ascii="Monaco" w:hAnsi="Monaco" w:cs="Monaco"/>
                  <w:sz w:val="20"/>
                  <w:szCs w:val="20"/>
                  <w:lang w:val="en-US"/>
                  <w:rPrChange w:id="3566"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567"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3568" w:author="Borja Gonzalez" w:date="2017-09-28T19:13:00Z">
                    <w:rPr>
                      <w:rFonts w:ascii="Monaco" w:hAnsi="Monaco" w:cs="Monaco"/>
                      <w:sz w:val="32"/>
                      <w:szCs w:val="32"/>
                      <w:lang w:val="en-US"/>
                    </w:rPr>
                  </w:rPrChange>
                </w:rPr>
                <w:t xml:space="preserve"> </w:t>
              </w:r>
              <w:r w:rsidRPr="00A47B4C">
                <w:rPr>
                  <w:rFonts w:ascii="Monaco" w:hAnsi="Monaco" w:cs="Monaco"/>
                  <w:color w:val="204A87"/>
                  <w:sz w:val="20"/>
                  <w:szCs w:val="20"/>
                  <w:lang w:val="en-US"/>
                  <w:rPrChange w:id="3569" w:author="Borja Gonzalez" w:date="2017-09-28T19:13:00Z">
                    <w:rPr>
                      <w:rFonts w:ascii="Monaco" w:hAnsi="Monaco" w:cs="Monaco"/>
                      <w:color w:val="204A87"/>
                      <w:sz w:val="32"/>
                      <w:szCs w:val="32"/>
                      <w:lang w:val="en-US"/>
                    </w:rPr>
                  </w:rPrChange>
                </w:rPr>
                <w:t>document</w:t>
              </w:r>
              <w:r w:rsidRPr="00A47B4C">
                <w:rPr>
                  <w:rFonts w:ascii="Monaco" w:hAnsi="Monaco" w:cs="Monaco"/>
                  <w:b/>
                  <w:bCs/>
                  <w:color w:val="000000"/>
                  <w:sz w:val="20"/>
                  <w:szCs w:val="20"/>
                  <w:lang w:val="en-US"/>
                  <w:rPrChange w:id="3570"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571" w:author="Borja Gonzalez" w:date="2017-09-28T19:13:00Z">
                    <w:rPr>
                      <w:rFonts w:ascii="Monaco" w:hAnsi="Monaco" w:cs="Monaco"/>
                      <w:color w:val="000000"/>
                      <w:sz w:val="32"/>
                      <w:szCs w:val="32"/>
                      <w:lang w:val="en-US"/>
                    </w:rPr>
                  </w:rPrChange>
                </w:rPr>
                <w:t>getElementById</w:t>
              </w:r>
              <w:r w:rsidRPr="00A47B4C">
                <w:rPr>
                  <w:rFonts w:ascii="Monaco" w:hAnsi="Monaco" w:cs="Monaco"/>
                  <w:b/>
                  <w:bCs/>
                  <w:color w:val="000000"/>
                  <w:sz w:val="20"/>
                  <w:szCs w:val="20"/>
                  <w:lang w:val="en-US"/>
                  <w:rPrChange w:id="3572"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573" w:author="Borja Gonzalez" w:date="2017-09-28T19:13:00Z">
                    <w:rPr>
                      <w:rFonts w:ascii="Monaco" w:hAnsi="Monaco" w:cs="Monaco"/>
                      <w:color w:val="4E9A06"/>
                      <w:sz w:val="32"/>
                      <w:szCs w:val="32"/>
                      <w:lang w:val="en-US"/>
                    </w:rPr>
                  </w:rPrChange>
                </w:rPr>
                <w:t>"csv"</w:t>
              </w:r>
              <w:r w:rsidRPr="00A47B4C">
                <w:rPr>
                  <w:rFonts w:ascii="Monaco" w:hAnsi="Monaco" w:cs="Monaco"/>
                  <w:b/>
                  <w:bCs/>
                  <w:color w:val="000000"/>
                  <w:sz w:val="20"/>
                  <w:szCs w:val="20"/>
                  <w:lang w:val="en-US"/>
                  <w:rPrChange w:id="3574" w:author="Borja Gonzalez" w:date="2017-09-28T19:13:00Z">
                    <w:rPr>
                      <w:rFonts w:ascii="Monaco" w:hAnsi="Monaco" w:cs="Monaco"/>
                      <w:b/>
                      <w:bCs/>
                      <w:color w:val="000000"/>
                      <w:sz w:val="32"/>
                      <w:szCs w:val="32"/>
                      <w:lang w:val="en-US"/>
                    </w:rPr>
                  </w:rPrChange>
                </w:rPr>
                <w:t>);</w:t>
              </w:r>
            </w:ins>
          </w:p>
          <w:p w14:paraId="4CAAE0D2" w14:textId="77777777" w:rsidR="00A47B4C" w:rsidRPr="00A47B4C" w:rsidRDefault="00A47B4C" w:rsidP="00A47B4C">
            <w:pPr>
              <w:widowControl w:val="0"/>
              <w:autoSpaceDE w:val="0"/>
              <w:autoSpaceDN w:val="0"/>
              <w:adjustRightInd w:val="0"/>
              <w:rPr>
                <w:ins w:id="3575" w:author="Borja Gonzalez" w:date="2017-09-28T19:13:00Z"/>
                <w:rFonts w:ascii="Monaco" w:hAnsi="Monaco" w:cs="Monaco"/>
                <w:sz w:val="20"/>
                <w:szCs w:val="20"/>
                <w:lang w:val="en-US"/>
                <w:rPrChange w:id="3576" w:author="Borja Gonzalez" w:date="2017-09-28T19:13:00Z">
                  <w:rPr>
                    <w:ins w:id="3577" w:author="Borja Gonzalez" w:date="2017-09-28T19:13:00Z"/>
                    <w:rFonts w:ascii="Monaco" w:hAnsi="Monaco" w:cs="Monaco"/>
                    <w:sz w:val="32"/>
                    <w:szCs w:val="32"/>
                    <w:lang w:val="en-US"/>
                  </w:rPr>
                </w:rPrChange>
              </w:rPr>
            </w:pPr>
            <w:ins w:id="3578" w:author="Borja Gonzalez" w:date="2017-09-28T19:13:00Z">
              <w:r w:rsidRPr="00A47B4C">
                <w:rPr>
                  <w:rFonts w:ascii="Monaco" w:hAnsi="Monaco" w:cs="Monaco"/>
                  <w:sz w:val="20"/>
                  <w:szCs w:val="20"/>
                  <w:lang w:val="en-US"/>
                  <w:rPrChange w:id="3579"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580" w:author="Borja Gonzalez" w:date="2017-09-28T19:13:00Z">
                    <w:rPr>
                      <w:rFonts w:ascii="Monaco" w:hAnsi="Monaco" w:cs="Monaco"/>
                      <w:color w:val="000000"/>
                      <w:sz w:val="32"/>
                      <w:szCs w:val="32"/>
                      <w:lang w:val="en-US"/>
                    </w:rPr>
                  </w:rPrChange>
                </w:rPr>
                <w:t>readFile</w:t>
              </w:r>
              <w:r w:rsidRPr="00A47B4C">
                <w:rPr>
                  <w:rFonts w:ascii="Monaco" w:hAnsi="Monaco" w:cs="Monaco"/>
                  <w:sz w:val="20"/>
                  <w:szCs w:val="20"/>
                  <w:lang w:val="en-US"/>
                  <w:rPrChange w:id="3581"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582"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3583"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584" w:author="Borja Gonzalez" w:date="2017-09-28T19:13:00Z">
                    <w:rPr>
                      <w:rFonts w:ascii="Monaco" w:hAnsi="Monaco" w:cs="Monaco"/>
                      <w:b/>
                      <w:bCs/>
                      <w:color w:val="204A87"/>
                      <w:sz w:val="32"/>
                      <w:szCs w:val="32"/>
                      <w:lang w:val="en-US"/>
                    </w:rPr>
                  </w:rPrChange>
                </w:rPr>
                <w:t>function</w:t>
              </w:r>
              <w:r w:rsidRPr="00A47B4C">
                <w:rPr>
                  <w:rFonts w:ascii="Monaco" w:hAnsi="Monaco" w:cs="Monaco"/>
                  <w:sz w:val="20"/>
                  <w:szCs w:val="20"/>
                  <w:lang w:val="en-US"/>
                  <w:rPrChange w:id="3585"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586"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3587"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588" w:author="Borja Gonzalez" w:date="2017-09-28T19:13:00Z">
                    <w:rPr>
                      <w:rFonts w:ascii="Monaco" w:hAnsi="Monaco" w:cs="Monaco"/>
                      <w:b/>
                      <w:bCs/>
                      <w:color w:val="000000"/>
                      <w:sz w:val="32"/>
                      <w:szCs w:val="32"/>
                      <w:lang w:val="en-US"/>
                    </w:rPr>
                  </w:rPrChange>
                </w:rPr>
                <w:t>{</w:t>
              </w:r>
            </w:ins>
          </w:p>
          <w:p w14:paraId="527FABC2" w14:textId="77777777" w:rsidR="00A47B4C" w:rsidRPr="00A47B4C" w:rsidRDefault="00A47B4C" w:rsidP="00A47B4C">
            <w:pPr>
              <w:widowControl w:val="0"/>
              <w:autoSpaceDE w:val="0"/>
              <w:autoSpaceDN w:val="0"/>
              <w:adjustRightInd w:val="0"/>
              <w:rPr>
                <w:ins w:id="3589" w:author="Borja Gonzalez" w:date="2017-09-28T19:13:00Z"/>
                <w:rFonts w:ascii="Monaco" w:hAnsi="Monaco" w:cs="Monaco"/>
                <w:sz w:val="20"/>
                <w:szCs w:val="20"/>
                <w:lang w:val="en-US"/>
                <w:rPrChange w:id="3590" w:author="Borja Gonzalez" w:date="2017-09-28T19:13:00Z">
                  <w:rPr>
                    <w:ins w:id="3591" w:author="Borja Gonzalez" w:date="2017-09-28T19:13:00Z"/>
                    <w:rFonts w:ascii="Monaco" w:hAnsi="Monaco" w:cs="Monaco"/>
                    <w:sz w:val="32"/>
                    <w:szCs w:val="32"/>
                    <w:lang w:val="en-US"/>
                  </w:rPr>
                </w:rPrChange>
              </w:rPr>
            </w:pPr>
            <w:ins w:id="3592" w:author="Borja Gonzalez" w:date="2017-09-28T19:13:00Z">
              <w:r w:rsidRPr="00A47B4C">
                <w:rPr>
                  <w:rFonts w:ascii="Monaco" w:hAnsi="Monaco" w:cs="Monaco"/>
                  <w:sz w:val="20"/>
                  <w:szCs w:val="20"/>
                  <w:lang w:val="en-US"/>
                  <w:rPrChange w:id="3593"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594"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595"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596" w:author="Borja Gonzalez" w:date="2017-09-28T19:13:00Z">
                    <w:rPr>
                      <w:rFonts w:ascii="Monaco" w:hAnsi="Monaco" w:cs="Monaco"/>
                      <w:b/>
                      <w:bCs/>
                      <w:color w:val="204A87"/>
                      <w:sz w:val="32"/>
                      <w:szCs w:val="32"/>
                      <w:lang w:val="en-US"/>
                    </w:rPr>
                  </w:rPrChange>
                </w:rPr>
                <w:t>var</w:t>
              </w:r>
              <w:r w:rsidRPr="00A47B4C">
                <w:rPr>
                  <w:rFonts w:ascii="Monaco" w:hAnsi="Monaco" w:cs="Monaco"/>
                  <w:sz w:val="20"/>
                  <w:szCs w:val="20"/>
                  <w:lang w:val="en-US"/>
                  <w:rPrChange w:id="3597"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598" w:author="Borja Gonzalez" w:date="2017-09-28T19:13:00Z">
                    <w:rPr>
                      <w:rFonts w:ascii="Monaco" w:hAnsi="Monaco" w:cs="Monaco"/>
                      <w:color w:val="000000"/>
                      <w:sz w:val="32"/>
                      <w:szCs w:val="32"/>
                      <w:lang w:val="en-US"/>
                    </w:rPr>
                  </w:rPrChange>
                </w:rPr>
                <w:t>reader</w:t>
              </w:r>
              <w:r w:rsidRPr="00A47B4C">
                <w:rPr>
                  <w:rFonts w:ascii="Monaco" w:hAnsi="Monaco" w:cs="Monaco"/>
                  <w:sz w:val="20"/>
                  <w:szCs w:val="20"/>
                  <w:lang w:val="en-US"/>
                  <w:rPrChange w:id="3599"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600"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3601"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602" w:author="Borja Gonzalez" w:date="2017-09-28T19:13:00Z">
                    <w:rPr>
                      <w:rFonts w:ascii="Monaco" w:hAnsi="Monaco" w:cs="Monaco"/>
                      <w:b/>
                      <w:bCs/>
                      <w:color w:val="204A87"/>
                      <w:sz w:val="32"/>
                      <w:szCs w:val="32"/>
                      <w:lang w:val="en-US"/>
                    </w:rPr>
                  </w:rPrChange>
                </w:rPr>
                <w:t>new</w:t>
              </w:r>
              <w:r w:rsidRPr="00A47B4C">
                <w:rPr>
                  <w:rFonts w:ascii="Monaco" w:hAnsi="Monaco" w:cs="Monaco"/>
                  <w:sz w:val="20"/>
                  <w:szCs w:val="20"/>
                  <w:lang w:val="en-US"/>
                  <w:rPrChange w:id="3603"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604" w:author="Borja Gonzalez" w:date="2017-09-28T19:13:00Z">
                    <w:rPr>
                      <w:rFonts w:ascii="Monaco" w:hAnsi="Monaco" w:cs="Monaco"/>
                      <w:color w:val="000000"/>
                      <w:sz w:val="32"/>
                      <w:szCs w:val="32"/>
                      <w:lang w:val="en-US"/>
                    </w:rPr>
                  </w:rPrChange>
                </w:rPr>
                <w:t>FileReader</w:t>
              </w:r>
              <w:r w:rsidRPr="00A47B4C">
                <w:rPr>
                  <w:rFonts w:ascii="Monaco" w:hAnsi="Monaco" w:cs="Monaco"/>
                  <w:b/>
                  <w:bCs/>
                  <w:color w:val="000000"/>
                  <w:sz w:val="20"/>
                  <w:szCs w:val="20"/>
                  <w:lang w:val="en-US"/>
                  <w:rPrChange w:id="3605" w:author="Borja Gonzalez" w:date="2017-09-28T19:13:00Z">
                    <w:rPr>
                      <w:rFonts w:ascii="Monaco" w:hAnsi="Monaco" w:cs="Monaco"/>
                      <w:b/>
                      <w:bCs/>
                      <w:color w:val="000000"/>
                      <w:sz w:val="32"/>
                      <w:szCs w:val="32"/>
                      <w:lang w:val="en-US"/>
                    </w:rPr>
                  </w:rPrChange>
                </w:rPr>
                <w:t>();</w:t>
              </w:r>
            </w:ins>
          </w:p>
          <w:p w14:paraId="06ED18A8" w14:textId="77777777" w:rsidR="00A47B4C" w:rsidRPr="00A47B4C" w:rsidRDefault="00A47B4C" w:rsidP="00A47B4C">
            <w:pPr>
              <w:widowControl w:val="0"/>
              <w:autoSpaceDE w:val="0"/>
              <w:autoSpaceDN w:val="0"/>
              <w:adjustRightInd w:val="0"/>
              <w:rPr>
                <w:ins w:id="3606" w:author="Borja Gonzalez" w:date="2017-09-28T19:13:00Z"/>
                <w:rFonts w:ascii="Monaco" w:hAnsi="Monaco" w:cs="Monaco"/>
                <w:sz w:val="20"/>
                <w:szCs w:val="20"/>
                <w:lang w:val="en-US"/>
                <w:rPrChange w:id="3607" w:author="Borja Gonzalez" w:date="2017-09-28T19:13:00Z">
                  <w:rPr>
                    <w:ins w:id="3608" w:author="Borja Gonzalez" w:date="2017-09-28T19:13:00Z"/>
                    <w:rFonts w:ascii="Monaco" w:hAnsi="Monaco" w:cs="Monaco"/>
                    <w:sz w:val="32"/>
                    <w:szCs w:val="32"/>
                    <w:lang w:val="en-US"/>
                  </w:rPr>
                </w:rPrChange>
              </w:rPr>
            </w:pPr>
            <w:ins w:id="3609" w:author="Borja Gonzalez" w:date="2017-09-28T19:13:00Z">
              <w:r w:rsidRPr="00A47B4C">
                <w:rPr>
                  <w:rFonts w:ascii="Monaco" w:hAnsi="Monaco" w:cs="Monaco"/>
                  <w:sz w:val="20"/>
                  <w:szCs w:val="20"/>
                  <w:lang w:val="en-US"/>
                  <w:rPrChange w:id="3610"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611"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612"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613" w:author="Borja Gonzalez" w:date="2017-09-28T19:13:00Z">
                    <w:rPr>
                      <w:rFonts w:ascii="Monaco" w:hAnsi="Monaco" w:cs="Monaco"/>
                      <w:color w:val="000000"/>
                      <w:sz w:val="32"/>
                      <w:szCs w:val="32"/>
                      <w:lang w:val="en-US"/>
                    </w:rPr>
                  </w:rPrChange>
                </w:rPr>
                <w:t>reader</w:t>
              </w:r>
              <w:r w:rsidRPr="00A47B4C">
                <w:rPr>
                  <w:rFonts w:ascii="Monaco" w:hAnsi="Monaco" w:cs="Monaco"/>
                  <w:b/>
                  <w:bCs/>
                  <w:color w:val="000000"/>
                  <w:sz w:val="20"/>
                  <w:szCs w:val="20"/>
                  <w:lang w:val="en-US"/>
                  <w:rPrChange w:id="3614"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15" w:author="Borja Gonzalez" w:date="2017-09-28T19:13:00Z">
                    <w:rPr>
                      <w:rFonts w:ascii="Monaco" w:hAnsi="Monaco" w:cs="Monaco"/>
                      <w:color w:val="000000"/>
                      <w:sz w:val="32"/>
                      <w:szCs w:val="32"/>
                      <w:lang w:val="en-US"/>
                    </w:rPr>
                  </w:rPrChange>
                </w:rPr>
                <w:t>onload</w:t>
              </w:r>
              <w:r w:rsidRPr="00A47B4C">
                <w:rPr>
                  <w:rFonts w:ascii="Monaco" w:hAnsi="Monaco" w:cs="Monaco"/>
                  <w:sz w:val="20"/>
                  <w:szCs w:val="20"/>
                  <w:lang w:val="en-US"/>
                  <w:rPrChange w:id="3616"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617"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3618"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619" w:author="Borja Gonzalez" w:date="2017-09-28T19:13:00Z">
                    <w:rPr>
                      <w:rFonts w:ascii="Monaco" w:hAnsi="Monaco" w:cs="Monaco"/>
                      <w:b/>
                      <w:bCs/>
                      <w:color w:val="204A87"/>
                      <w:sz w:val="32"/>
                      <w:szCs w:val="32"/>
                      <w:lang w:val="en-US"/>
                    </w:rPr>
                  </w:rPrChange>
                </w:rPr>
                <w:t>function</w:t>
              </w:r>
              <w:r w:rsidRPr="00A47B4C">
                <w:rPr>
                  <w:rFonts w:ascii="Monaco" w:hAnsi="Monaco" w:cs="Monaco"/>
                  <w:sz w:val="20"/>
                  <w:szCs w:val="20"/>
                  <w:lang w:val="en-US"/>
                  <w:rPrChange w:id="3620"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621"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3622"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623" w:author="Borja Gonzalez" w:date="2017-09-28T19:13:00Z">
                    <w:rPr>
                      <w:rFonts w:ascii="Monaco" w:hAnsi="Monaco" w:cs="Monaco"/>
                      <w:b/>
                      <w:bCs/>
                      <w:color w:val="000000"/>
                      <w:sz w:val="32"/>
                      <w:szCs w:val="32"/>
                      <w:lang w:val="en-US"/>
                    </w:rPr>
                  </w:rPrChange>
                </w:rPr>
                <w:t>{</w:t>
              </w:r>
            </w:ins>
          </w:p>
          <w:p w14:paraId="50D79D14" w14:textId="77777777" w:rsidR="00A47B4C" w:rsidRPr="00A47B4C" w:rsidRDefault="00A47B4C" w:rsidP="00A47B4C">
            <w:pPr>
              <w:widowControl w:val="0"/>
              <w:autoSpaceDE w:val="0"/>
              <w:autoSpaceDN w:val="0"/>
              <w:adjustRightInd w:val="0"/>
              <w:rPr>
                <w:ins w:id="3624" w:author="Borja Gonzalez" w:date="2017-09-28T19:13:00Z"/>
                <w:rFonts w:ascii="Monaco" w:hAnsi="Monaco" w:cs="Monaco"/>
                <w:sz w:val="20"/>
                <w:szCs w:val="20"/>
                <w:lang w:val="en-US"/>
                <w:rPrChange w:id="3625" w:author="Borja Gonzalez" w:date="2017-09-28T19:13:00Z">
                  <w:rPr>
                    <w:ins w:id="3626" w:author="Borja Gonzalez" w:date="2017-09-28T19:13:00Z"/>
                    <w:rFonts w:ascii="Monaco" w:hAnsi="Monaco" w:cs="Monaco"/>
                    <w:sz w:val="32"/>
                    <w:szCs w:val="32"/>
                    <w:lang w:val="en-US"/>
                  </w:rPr>
                </w:rPrChange>
              </w:rPr>
            </w:pPr>
            <w:ins w:id="3627" w:author="Borja Gonzalez" w:date="2017-09-28T19:13:00Z">
              <w:r w:rsidRPr="00A47B4C">
                <w:rPr>
                  <w:rFonts w:ascii="Monaco" w:hAnsi="Monaco" w:cs="Monaco"/>
                  <w:sz w:val="20"/>
                  <w:szCs w:val="20"/>
                  <w:lang w:val="en-US"/>
                  <w:rPrChange w:id="3628"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629"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630"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631"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632" w:author="Borja Gonzalez" w:date="2017-09-28T19:13:00Z">
                    <w:rPr>
                      <w:rFonts w:ascii="Monaco" w:hAnsi="Monaco" w:cs="Monaco"/>
                      <w:color w:val="000000"/>
                      <w:sz w:val="32"/>
                      <w:szCs w:val="32"/>
                      <w:lang w:val="en-US"/>
                    </w:rPr>
                  </w:rPrChange>
                </w:rPr>
                <w:t>Papa</w:t>
              </w:r>
              <w:r w:rsidRPr="00A47B4C">
                <w:rPr>
                  <w:rFonts w:ascii="Monaco" w:hAnsi="Monaco" w:cs="Monaco"/>
                  <w:b/>
                  <w:bCs/>
                  <w:color w:val="000000"/>
                  <w:sz w:val="20"/>
                  <w:szCs w:val="20"/>
                  <w:lang w:val="en-US"/>
                  <w:rPrChange w:id="3633"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34" w:author="Borja Gonzalez" w:date="2017-09-28T19:13:00Z">
                    <w:rPr>
                      <w:rFonts w:ascii="Monaco" w:hAnsi="Monaco" w:cs="Monaco"/>
                      <w:color w:val="000000"/>
                      <w:sz w:val="32"/>
                      <w:szCs w:val="32"/>
                      <w:lang w:val="en-US"/>
                    </w:rPr>
                  </w:rPrChange>
                </w:rPr>
                <w:t>parse</w:t>
              </w:r>
              <w:r w:rsidRPr="00A47B4C">
                <w:rPr>
                  <w:rFonts w:ascii="Monaco" w:hAnsi="Monaco" w:cs="Monaco"/>
                  <w:b/>
                  <w:bCs/>
                  <w:color w:val="000000"/>
                  <w:sz w:val="20"/>
                  <w:szCs w:val="20"/>
                  <w:lang w:val="en-US"/>
                  <w:rPrChange w:id="3635"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36" w:author="Borja Gonzalez" w:date="2017-09-28T19:13:00Z">
                    <w:rPr>
                      <w:rFonts w:ascii="Monaco" w:hAnsi="Monaco" w:cs="Monaco"/>
                      <w:color w:val="000000"/>
                      <w:sz w:val="32"/>
                      <w:szCs w:val="32"/>
                      <w:lang w:val="en-US"/>
                    </w:rPr>
                  </w:rPrChange>
                </w:rPr>
                <w:t>reader</w:t>
              </w:r>
              <w:r w:rsidRPr="00A47B4C">
                <w:rPr>
                  <w:rFonts w:ascii="Monaco" w:hAnsi="Monaco" w:cs="Monaco"/>
                  <w:b/>
                  <w:bCs/>
                  <w:color w:val="000000"/>
                  <w:sz w:val="20"/>
                  <w:szCs w:val="20"/>
                  <w:lang w:val="en-US"/>
                  <w:rPrChange w:id="3637"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38" w:author="Borja Gonzalez" w:date="2017-09-28T19:13:00Z">
                    <w:rPr>
                      <w:rFonts w:ascii="Monaco" w:hAnsi="Monaco" w:cs="Monaco"/>
                      <w:color w:val="000000"/>
                      <w:sz w:val="32"/>
                      <w:szCs w:val="32"/>
                      <w:lang w:val="en-US"/>
                    </w:rPr>
                  </w:rPrChange>
                </w:rPr>
                <w:t>result</w:t>
              </w:r>
              <w:r w:rsidRPr="00A47B4C">
                <w:rPr>
                  <w:rFonts w:ascii="Monaco" w:hAnsi="Monaco" w:cs="Monaco"/>
                  <w:b/>
                  <w:bCs/>
                  <w:color w:val="000000"/>
                  <w:sz w:val="20"/>
                  <w:szCs w:val="20"/>
                  <w:lang w:val="en-US"/>
                  <w:rPrChange w:id="3639"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3640"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641" w:author="Borja Gonzalez" w:date="2017-09-28T19:13:00Z">
                    <w:rPr>
                      <w:rFonts w:ascii="Monaco" w:hAnsi="Monaco" w:cs="Monaco"/>
                      <w:b/>
                      <w:bCs/>
                      <w:color w:val="000000"/>
                      <w:sz w:val="32"/>
                      <w:szCs w:val="32"/>
                      <w:lang w:val="en-US"/>
                    </w:rPr>
                  </w:rPrChange>
                </w:rPr>
                <w:t>{</w:t>
              </w:r>
            </w:ins>
          </w:p>
          <w:p w14:paraId="7AB1DD02" w14:textId="77777777" w:rsidR="00A47B4C" w:rsidRPr="00A47B4C" w:rsidRDefault="00A47B4C" w:rsidP="00A47B4C">
            <w:pPr>
              <w:widowControl w:val="0"/>
              <w:autoSpaceDE w:val="0"/>
              <w:autoSpaceDN w:val="0"/>
              <w:adjustRightInd w:val="0"/>
              <w:rPr>
                <w:ins w:id="3642" w:author="Borja Gonzalez" w:date="2017-09-28T19:13:00Z"/>
                <w:rFonts w:ascii="Monaco" w:hAnsi="Monaco" w:cs="Monaco"/>
                <w:sz w:val="20"/>
                <w:szCs w:val="20"/>
                <w:lang w:val="en-US"/>
                <w:rPrChange w:id="3643" w:author="Borja Gonzalez" w:date="2017-09-28T19:13:00Z">
                  <w:rPr>
                    <w:ins w:id="3644" w:author="Borja Gonzalez" w:date="2017-09-28T19:13:00Z"/>
                    <w:rFonts w:ascii="Monaco" w:hAnsi="Monaco" w:cs="Monaco"/>
                    <w:sz w:val="32"/>
                    <w:szCs w:val="32"/>
                    <w:lang w:val="en-US"/>
                  </w:rPr>
                </w:rPrChange>
              </w:rPr>
            </w:pPr>
            <w:ins w:id="3645" w:author="Borja Gonzalez" w:date="2017-09-28T19:13:00Z">
              <w:r w:rsidRPr="00A47B4C">
                <w:rPr>
                  <w:rFonts w:ascii="Monaco" w:hAnsi="Monaco" w:cs="Monaco"/>
                  <w:sz w:val="20"/>
                  <w:szCs w:val="20"/>
                  <w:lang w:val="en-US"/>
                  <w:rPrChange w:id="3646"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647"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648"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649"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650" w:author="Borja Gonzalez" w:date="2017-09-28T19:13:00Z">
                    <w:rPr>
                      <w:rFonts w:ascii="Monaco" w:hAnsi="Monaco" w:cs="Monaco"/>
                      <w:color w:val="000000"/>
                      <w:sz w:val="32"/>
                      <w:szCs w:val="32"/>
                      <w:lang w:val="en-US"/>
                    </w:rPr>
                  </w:rPrChange>
                </w:rPr>
                <w:t>complete</w:t>
              </w:r>
              <w:r w:rsidRPr="00A47B4C">
                <w:rPr>
                  <w:rFonts w:ascii="Monaco" w:hAnsi="Monaco" w:cs="Monaco"/>
                  <w:b/>
                  <w:bCs/>
                  <w:color w:val="CE5C00"/>
                  <w:sz w:val="20"/>
                  <w:szCs w:val="20"/>
                  <w:lang w:val="en-US"/>
                  <w:rPrChange w:id="3651"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3652"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653" w:author="Borja Gonzalez" w:date="2017-09-28T19:13:00Z">
                    <w:rPr>
                      <w:rFonts w:ascii="Monaco" w:hAnsi="Monaco" w:cs="Monaco"/>
                      <w:b/>
                      <w:bCs/>
                      <w:color w:val="204A87"/>
                      <w:sz w:val="32"/>
                      <w:szCs w:val="32"/>
                      <w:lang w:val="en-US"/>
                    </w:rPr>
                  </w:rPrChange>
                </w:rPr>
                <w:t>function</w:t>
              </w:r>
              <w:r w:rsidRPr="00A47B4C">
                <w:rPr>
                  <w:rFonts w:ascii="Monaco" w:hAnsi="Monaco" w:cs="Monaco"/>
                  <w:b/>
                  <w:bCs/>
                  <w:color w:val="000000"/>
                  <w:sz w:val="20"/>
                  <w:szCs w:val="20"/>
                  <w:lang w:val="en-US"/>
                  <w:rPrChange w:id="3654"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55" w:author="Borja Gonzalez" w:date="2017-09-28T19:13:00Z">
                    <w:rPr>
                      <w:rFonts w:ascii="Monaco" w:hAnsi="Monaco" w:cs="Monaco"/>
                      <w:color w:val="000000"/>
                      <w:sz w:val="32"/>
                      <w:szCs w:val="32"/>
                      <w:lang w:val="en-US"/>
                    </w:rPr>
                  </w:rPrChange>
                </w:rPr>
                <w:t>results</w:t>
              </w:r>
              <w:r w:rsidRPr="00A47B4C">
                <w:rPr>
                  <w:rFonts w:ascii="Monaco" w:hAnsi="Monaco" w:cs="Monaco"/>
                  <w:b/>
                  <w:bCs/>
                  <w:color w:val="000000"/>
                  <w:sz w:val="20"/>
                  <w:szCs w:val="20"/>
                  <w:lang w:val="en-US"/>
                  <w:rPrChange w:id="3656"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3657"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658" w:author="Borja Gonzalez" w:date="2017-09-28T19:13:00Z">
                    <w:rPr>
                      <w:rFonts w:ascii="Monaco" w:hAnsi="Monaco" w:cs="Monaco"/>
                      <w:b/>
                      <w:bCs/>
                      <w:color w:val="000000"/>
                      <w:sz w:val="32"/>
                      <w:szCs w:val="32"/>
                      <w:lang w:val="en-US"/>
                    </w:rPr>
                  </w:rPrChange>
                </w:rPr>
                <w:t>{</w:t>
              </w:r>
            </w:ins>
          </w:p>
          <w:p w14:paraId="14788047" w14:textId="77777777" w:rsidR="00A47B4C" w:rsidRPr="00A47B4C" w:rsidRDefault="00A47B4C" w:rsidP="00A47B4C">
            <w:pPr>
              <w:widowControl w:val="0"/>
              <w:autoSpaceDE w:val="0"/>
              <w:autoSpaceDN w:val="0"/>
              <w:adjustRightInd w:val="0"/>
              <w:rPr>
                <w:ins w:id="3659" w:author="Borja Gonzalez" w:date="2017-09-28T19:13:00Z"/>
                <w:rFonts w:ascii="Monaco" w:hAnsi="Monaco" w:cs="Monaco"/>
                <w:sz w:val="20"/>
                <w:szCs w:val="20"/>
                <w:lang w:val="en-US"/>
                <w:rPrChange w:id="3660" w:author="Borja Gonzalez" w:date="2017-09-28T19:13:00Z">
                  <w:rPr>
                    <w:ins w:id="3661" w:author="Borja Gonzalez" w:date="2017-09-28T19:13:00Z"/>
                    <w:rFonts w:ascii="Monaco" w:hAnsi="Monaco" w:cs="Monaco"/>
                    <w:sz w:val="32"/>
                    <w:szCs w:val="32"/>
                    <w:lang w:val="en-US"/>
                  </w:rPr>
                </w:rPrChange>
              </w:rPr>
            </w:pPr>
            <w:ins w:id="3662" w:author="Borja Gonzalez" w:date="2017-09-28T19:13:00Z">
              <w:r w:rsidRPr="00A47B4C">
                <w:rPr>
                  <w:rFonts w:ascii="Monaco" w:hAnsi="Monaco" w:cs="Monaco"/>
                  <w:sz w:val="20"/>
                  <w:szCs w:val="20"/>
                  <w:lang w:val="en-US"/>
                  <w:rPrChange w:id="3663"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664"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665" w:author="Borja Gonzalez" w:date="2017-09-28T19:13:00Z">
                    <w:rPr>
                      <w:rFonts w:ascii="Monaco" w:hAnsi="Monaco" w:cs="Monaco"/>
                      <w:b/>
                      <w:bCs/>
                      <w:color w:val="204A87"/>
                      <w:sz w:val="32"/>
                      <w:szCs w:val="32"/>
                      <w:lang w:val="en-US"/>
                    </w:rPr>
                  </w:rPrChange>
                </w:rPr>
                <w:t>if</w:t>
              </w:r>
              <w:r w:rsidRPr="00A47B4C">
                <w:rPr>
                  <w:rFonts w:ascii="Monaco" w:hAnsi="Monaco" w:cs="Monaco"/>
                  <w:b/>
                  <w:bCs/>
                  <w:color w:val="000000"/>
                  <w:sz w:val="20"/>
                  <w:szCs w:val="20"/>
                  <w:lang w:val="en-US"/>
                  <w:rPrChange w:id="3666" w:author="Borja Gonzalez" w:date="2017-09-28T19:13:00Z">
                    <w:rPr>
                      <w:rFonts w:ascii="Monaco" w:hAnsi="Monaco" w:cs="Monaco"/>
                      <w:b/>
                      <w:bCs/>
                      <w:color w:val="000000"/>
                      <w:sz w:val="32"/>
                      <w:szCs w:val="32"/>
                      <w:lang w:val="en-US"/>
                    </w:rPr>
                  </w:rPrChange>
                </w:rPr>
                <w:t>(</w:t>
              </w:r>
              <w:r w:rsidRPr="00A47B4C">
                <w:rPr>
                  <w:rFonts w:ascii="Monaco" w:hAnsi="Monaco" w:cs="Monaco"/>
                  <w:b/>
                  <w:bCs/>
                  <w:color w:val="CE5C00"/>
                  <w:sz w:val="20"/>
                  <w:szCs w:val="20"/>
                  <w:lang w:val="en-US"/>
                  <w:rPrChange w:id="3667" w:author="Borja Gonzalez" w:date="2017-09-28T19:13:00Z">
                    <w:rPr>
                      <w:rFonts w:ascii="Monaco" w:hAnsi="Monaco" w:cs="Monaco"/>
                      <w:b/>
                      <w:bCs/>
                      <w:color w:val="CE5C00"/>
                      <w:sz w:val="32"/>
                      <w:szCs w:val="32"/>
                      <w:lang w:val="en-US"/>
                    </w:rPr>
                  </w:rPrChange>
                </w:rPr>
                <w:t>!</w:t>
              </w:r>
              <w:r w:rsidRPr="00A47B4C">
                <w:rPr>
                  <w:rFonts w:ascii="Monaco" w:hAnsi="Monaco" w:cs="Monaco"/>
                  <w:color w:val="204A87"/>
                  <w:sz w:val="20"/>
                  <w:szCs w:val="20"/>
                  <w:lang w:val="en-US"/>
                  <w:rPrChange w:id="3668" w:author="Borja Gonzalez" w:date="2017-09-28T19:13:00Z">
                    <w:rPr>
                      <w:rFonts w:ascii="Monaco" w:hAnsi="Monaco" w:cs="Monaco"/>
                      <w:color w:val="204A87"/>
                      <w:sz w:val="32"/>
                      <w:szCs w:val="32"/>
                      <w:lang w:val="en-US"/>
                    </w:rPr>
                  </w:rPrChange>
                </w:rPr>
                <w:t>document</w:t>
              </w:r>
              <w:r w:rsidRPr="00A47B4C">
                <w:rPr>
                  <w:rFonts w:ascii="Monaco" w:hAnsi="Monaco" w:cs="Monaco"/>
                  <w:b/>
                  <w:bCs/>
                  <w:color w:val="000000"/>
                  <w:sz w:val="20"/>
                  <w:szCs w:val="20"/>
                  <w:lang w:val="en-US"/>
                  <w:rPrChange w:id="3669"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70" w:author="Borja Gonzalez" w:date="2017-09-28T19:13:00Z">
                    <w:rPr>
                      <w:rFonts w:ascii="Monaco" w:hAnsi="Monaco" w:cs="Monaco"/>
                      <w:color w:val="000000"/>
                      <w:sz w:val="32"/>
                      <w:szCs w:val="32"/>
                      <w:lang w:val="en-US"/>
                    </w:rPr>
                  </w:rPrChange>
                </w:rPr>
                <w:t>getElementById</w:t>
              </w:r>
              <w:r w:rsidRPr="00A47B4C">
                <w:rPr>
                  <w:rFonts w:ascii="Monaco" w:hAnsi="Monaco" w:cs="Monaco"/>
                  <w:b/>
                  <w:bCs/>
                  <w:color w:val="000000"/>
                  <w:sz w:val="20"/>
                  <w:szCs w:val="20"/>
                  <w:lang w:val="en-US"/>
                  <w:rPrChange w:id="3671"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672" w:author="Borja Gonzalez" w:date="2017-09-28T19:13:00Z">
                    <w:rPr>
                      <w:rFonts w:ascii="Monaco" w:hAnsi="Monaco" w:cs="Monaco"/>
                      <w:color w:val="4E9A06"/>
                      <w:sz w:val="32"/>
                      <w:szCs w:val="32"/>
                      <w:lang w:val="en-US"/>
                    </w:rPr>
                  </w:rPrChange>
                </w:rPr>
                <w:t>"miFecha"</w:t>
              </w:r>
              <w:r w:rsidRPr="00A47B4C">
                <w:rPr>
                  <w:rFonts w:ascii="Monaco" w:hAnsi="Monaco" w:cs="Monaco"/>
                  <w:b/>
                  <w:bCs/>
                  <w:color w:val="000000"/>
                  <w:sz w:val="20"/>
                  <w:szCs w:val="20"/>
                  <w:lang w:val="en-US"/>
                  <w:rPrChange w:id="3673"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74" w:author="Borja Gonzalez" w:date="2017-09-28T19:13:00Z">
                    <w:rPr>
                      <w:rFonts w:ascii="Monaco" w:hAnsi="Monaco" w:cs="Monaco"/>
                      <w:color w:val="000000"/>
                      <w:sz w:val="32"/>
                      <w:szCs w:val="32"/>
                      <w:lang w:val="en-US"/>
                    </w:rPr>
                  </w:rPrChange>
                </w:rPr>
                <w:t>value</w:t>
              </w:r>
              <w:r w:rsidRPr="00A47B4C">
                <w:rPr>
                  <w:rFonts w:ascii="Monaco" w:hAnsi="Monaco" w:cs="Monaco"/>
                  <w:b/>
                  <w:bCs/>
                  <w:color w:val="000000"/>
                  <w:sz w:val="20"/>
                  <w:szCs w:val="20"/>
                  <w:lang w:val="en-US"/>
                  <w:rPrChange w:id="3675" w:author="Borja Gonzalez" w:date="2017-09-28T19:13:00Z">
                    <w:rPr>
                      <w:rFonts w:ascii="Monaco" w:hAnsi="Monaco" w:cs="Monaco"/>
                      <w:b/>
                      <w:bCs/>
                      <w:color w:val="000000"/>
                      <w:sz w:val="32"/>
                      <w:szCs w:val="32"/>
                      <w:lang w:val="en-US"/>
                    </w:rPr>
                  </w:rPrChange>
                </w:rPr>
                <w:t>){</w:t>
              </w:r>
            </w:ins>
          </w:p>
          <w:p w14:paraId="6DDDE2A8" w14:textId="77777777" w:rsidR="00A47B4C" w:rsidRPr="00A47B4C" w:rsidRDefault="00A47B4C" w:rsidP="00A47B4C">
            <w:pPr>
              <w:widowControl w:val="0"/>
              <w:autoSpaceDE w:val="0"/>
              <w:autoSpaceDN w:val="0"/>
              <w:adjustRightInd w:val="0"/>
              <w:rPr>
                <w:ins w:id="3676" w:author="Borja Gonzalez" w:date="2017-09-28T19:13:00Z"/>
                <w:rFonts w:ascii="Monaco" w:hAnsi="Monaco" w:cs="Monaco"/>
                <w:sz w:val="20"/>
                <w:szCs w:val="20"/>
                <w:lang w:val="en-US"/>
                <w:rPrChange w:id="3677" w:author="Borja Gonzalez" w:date="2017-09-28T19:13:00Z">
                  <w:rPr>
                    <w:ins w:id="3678" w:author="Borja Gonzalez" w:date="2017-09-28T19:13:00Z"/>
                    <w:rFonts w:ascii="Monaco" w:hAnsi="Monaco" w:cs="Monaco"/>
                    <w:sz w:val="32"/>
                    <w:szCs w:val="32"/>
                    <w:lang w:val="en-US"/>
                  </w:rPr>
                </w:rPrChange>
              </w:rPr>
            </w:pPr>
            <w:ins w:id="3679" w:author="Borja Gonzalez" w:date="2017-09-28T19:13:00Z">
              <w:r w:rsidRPr="00A47B4C">
                <w:rPr>
                  <w:rFonts w:ascii="Monaco" w:hAnsi="Monaco" w:cs="Monaco"/>
                  <w:sz w:val="20"/>
                  <w:szCs w:val="20"/>
                  <w:lang w:val="en-US"/>
                  <w:rPrChange w:id="3680"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681"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682"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683" w:author="Borja Gonzalez" w:date="2017-09-28T19:13:00Z">
                    <w:rPr>
                      <w:rFonts w:ascii="Monaco" w:hAnsi="Monaco" w:cs="Monaco"/>
                      <w:color w:val="000000"/>
                      <w:sz w:val="32"/>
                      <w:szCs w:val="32"/>
                      <w:lang w:val="en-US"/>
                    </w:rPr>
                  </w:rPrChange>
                </w:rPr>
                <w:t>alert</w:t>
              </w:r>
              <w:r w:rsidRPr="00A47B4C">
                <w:rPr>
                  <w:rFonts w:ascii="Monaco" w:hAnsi="Monaco" w:cs="Monaco"/>
                  <w:b/>
                  <w:bCs/>
                  <w:color w:val="000000"/>
                  <w:sz w:val="20"/>
                  <w:szCs w:val="20"/>
                  <w:lang w:val="en-US"/>
                  <w:rPrChange w:id="3684"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685" w:author="Borja Gonzalez" w:date="2017-09-28T19:13:00Z">
                    <w:rPr>
                      <w:rFonts w:ascii="Monaco" w:hAnsi="Monaco" w:cs="Monaco"/>
                      <w:color w:val="4E9A06"/>
                      <w:sz w:val="32"/>
                      <w:szCs w:val="32"/>
                      <w:lang w:val="en-US"/>
                    </w:rPr>
                  </w:rPrChange>
                </w:rPr>
                <w:t>"Introduzca la fecha"</w:t>
              </w:r>
              <w:r w:rsidRPr="00A47B4C">
                <w:rPr>
                  <w:rFonts w:ascii="Monaco" w:hAnsi="Monaco" w:cs="Monaco"/>
                  <w:b/>
                  <w:bCs/>
                  <w:color w:val="000000"/>
                  <w:sz w:val="20"/>
                  <w:szCs w:val="20"/>
                  <w:lang w:val="en-US"/>
                  <w:rPrChange w:id="3686" w:author="Borja Gonzalez" w:date="2017-09-28T19:13:00Z">
                    <w:rPr>
                      <w:rFonts w:ascii="Monaco" w:hAnsi="Monaco" w:cs="Monaco"/>
                      <w:b/>
                      <w:bCs/>
                      <w:color w:val="000000"/>
                      <w:sz w:val="32"/>
                      <w:szCs w:val="32"/>
                      <w:lang w:val="en-US"/>
                    </w:rPr>
                  </w:rPrChange>
                </w:rPr>
                <w:t>);</w:t>
              </w:r>
            </w:ins>
          </w:p>
          <w:p w14:paraId="744D3014" w14:textId="77777777" w:rsidR="00A47B4C" w:rsidRPr="00A47B4C" w:rsidRDefault="00A47B4C" w:rsidP="00A47B4C">
            <w:pPr>
              <w:widowControl w:val="0"/>
              <w:autoSpaceDE w:val="0"/>
              <w:autoSpaceDN w:val="0"/>
              <w:adjustRightInd w:val="0"/>
              <w:rPr>
                <w:ins w:id="3687" w:author="Borja Gonzalez" w:date="2017-09-28T19:13:00Z"/>
                <w:rFonts w:ascii="Monaco" w:hAnsi="Monaco" w:cs="Monaco"/>
                <w:sz w:val="20"/>
                <w:szCs w:val="20"/>
                <w:lang w:val="en-US"/>
                <w:rPrChange w:id="3688" w:author="Borja Gonzalez" w:date="2017-09-28T19:13:00Z">
                  <w:rPr>
                    <w:ins w:id="3689" w:author="Borja Gonzalez" w:date="2017-09-28T19:13:00Z"/>
                    <w:rFonts w:ascii="Monaco" w:hAnsi="Monaco" w:cs="Monaco"/>
                    <w:sz w:val="32"/>
                    <w:szCs w:val="32"/>
                    <w:lang w:val="en-US"/>
                  </w:rPr>
                </w:rPrChange>
              </w:rPr>
            </w:pPr>
            <w:ins w:id="3690" w:author="Borja Gonzalez" w:date="2017-09-28T19:13:00Z">
              <w:r w:rsidRPr="00A47B4C">
                <w:rPr>
                  <w:rFonts w:ascii="Monaco" w:hAnsi="Monaco" w:cs="Monaco"/>
                  <w:sz w:val="20"/>
                  <w:szCs w:val="20"/>
                  <w:lang w:val="en-US"/>
                  <w:rPrChange w:id="3691"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692"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3693" w:author="Borja Gonzalez" w:date="2017-09-28T19:13:00Z">
                    <w:rPr>
                      <w:rFonts w:ascii="Monaco" w:hAnsi="Monaco" w:cs="Monaco"/>
                      <w:b/>
                      <w:bCs/>
                      <w:color w:val="000000"/>
                      <w:sz w:val="32"/>
                      <w:szCs w:val="32"/>
                      <w:lang w:val="en-US"/>
                    </w:rPr>
                  </w:rPrChange>
                </w:rPr>
                <w:t>}</w:t>
              </w:r>
            </w:ins>
          </w:p>
          <w:p w14:paraId="503A6294" w14:textId="77777777" w:rsidR="00A47B4C" w:rsidRPr="00A47B4C" w:rsidRDefault="00A47B4C" w:rsidP="00A47B4C">
            <w:pPr>
              <w:widowControl w:val="0"/>
              <w:autoSpaceDE w:val="0"/>
              <w:autoSpaceDN w:val="0"/>
              <w:adjustRightInd w:val="0"/>
              <w:rPr>
                <w:ins w:id="3694" w:author="Borja Gonzalez" w:date="2017-09-28T19:13:00Z"/>
                <w:rFonts w:ascii="Monaco" w:hAnsi="Monaco" w:cs="Monaco"/>
                <w:sz w:val="20"/>
                <w:szCs w:val="20"/>
                <w:lang w:val="en-US"/>
                <w:rPrChange w:id="3695" w:author="Borja Gonzalez" w:date="2017-09-28T19:13:00Z">
                  <w:rPr>
                    <w:ins w:id="3696" w:author="Borja Gonzalez" w:date="2017-09-28T19:13:00Z"/>
                    <w:rFonts w:ascii="Monaco" w:hAnsi="Monaco" w:cs="Monaco"/>
                    <w:sz w:val="32"/>
                    <w:szCs w:val="32"/>
                    <w:lang w:val="en-US"/>
                  </w:rPr>
                </w:rPrChange>
              </w:rPr>
            </w:pPr>
            <w:ins w:id="3697" w:author="Borja Gonzalez" w:date="2017-09-28T19:13:00Z">
              <w:r w:rsidRPr="00A47B4C">
                <w:rPr>
                  <w:rFonts w:ascii="Monaco" w:hAnsi="Monaco" w:cs="Monaco"/>
                  <w:sz w:val="20"/>
                  <w:szCs w:val="20"/>
                  <w:lang w:val="en-US"/>
                  <w:rPrChange w:id="3698"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699"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700" w:author="Borja Gonzalez" w:date="2017-09-28T19:13:00Z">
                    <w:rPr>
                      <w:rFonts w:ascii="Monaco" w:hAnsi="Monaco" w:cs="Monaco"/>
                      <w:b/>
                      <w:bCs/>
                      <w:color w:val="204A87"/>
                      <w:sz w:val="32"/>
                      <w:szCs w:val="32"/>
                      <w:lang w:val="en-US"/>
                    </w:rPr>
                  </w:rPrChange>
                </w:rPr>
                <w:t>else</w:t>
              </w:r>
              <w:r w:rsidRPr="00A47B4C">
                <w:rPr>
                  <w:rFonts w:ascii="Monaco" w:hAnsi="Monaco" w:cs="Monaco"/>
                  <w:b/>
                  <w:bCs/>
                  <w:color w:val="000000"/>
                  <w:sz w:val="20"/>
                  <w:szCs w:val="20"/>
                  <w:lang w:val="en-US"/>
                  <w:rPrChange w:id="3701" w:author="Borja Gonzalez" w:date="2017-09-28T19:13:00Z">
                    <w:rPr>
                      <w:rFonts w:ascii="Monaco" w:hAnsi="Monaco" w:cs="Monaco"/>
                      <w:b/>
                      <w:bCs/>
                      <w:color w:val="000000"/>
                      <w:sz w:val="32"/>
                      <w:szCs w:val="32"/>
                      <w:lang w:val="en-US"/>
                    </w:rPr>
                  </w:rPrChange>
                </w:rPr>
                <w:t>{</w:t>
              </w:r>
            </w:ins>
          </w:p>
          <w:p w14:paraId="6AE4B695" w14:textId="77777777" w:rsidR="00A47B4C" w:rsidRPr="00A47B4C" w:rsidRDefault="00A47B4C" w:rsidP="00A47B4C">
            <w:pPr>
              <w:widowControl w:val="0"/>
              <w:autoSpaceDE w:val="0"/>
              <w:autoSpaceDN w:val="0"/>
              <w:adjustRightInd w:val="0"/>
              <w:rPr>
                <w:ins w:id="3702" w:author="Borja Gonzalez" w:date="2017-09-28T19:13:00Z"/>
                <w:rFonts w:ascii="Monaco" w:hAnsi="Monaco" w:cs="Monaco"/>
                <w:sz w:val="20"/>
                <w:szCs w:val="20"/>
                <w:lang w:val="en-US"/>
                <w:rPrChange w:id="3703" w:author="Borja Gonzalez" w:date="2017-09-28T19:13:00Z">
                  <w:rPr>
                    <w:ins w:id="3704" w:author="Borja Gonzalez" w:date="2017-09-28T19:13:00Z"/>
                    <w:rFonts w:ascii="Monaco" w:hAnsi="Monaco" w:cs="Monaco"/>
                    <w:sz w:val="32"/>
                    <w:szCs w:val="32"/>
                    <w:lang w:val="en-US"/>
                  </w:rPr>
                </w:rPrChange>
              </w:rPr>
            </w:pPr>
            <w:ins w:id="3705" w:author="Borja Gonzalez" w:date="2017-09-28T19:13:00Z">
              <w:r w:rsidRPr="00A47B4C">
                <w:rPr>
                  <w:rFonts w:ascii="Monaco" w:hAnsi="Monaco" w:cs="Monaco"/>
                  <w:sz w:val="20"/>
                  <w:szCs w:val="20"/>
                  <w:lang w:val="en-US"/>
                  <w:rPrChange w:id="3706"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707"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708"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709" w:author="Borja Gonzalez" w:date="2017-09-28T19:13:00Z">
                    <w:rPr>
                      <w:rFonts w:ascii="Monaco" w:hAnsi="Monaco" w:cs="Monaco"/>
                      <w:b/>
                      <w:bCs/>
                      <w:color w:val="204A87"/>
                      <w:sz w:val="32"/>
                      <w:szCs w:val="32"/>
                      <w:lang w:val="en-US"/>
                    </w:rPr>
                  </w:rPrChange>
                </w:rPr>
                <w:t>var</w:t>
              </w:r>
              <w:r w:rsidRPr="00A47B4C">
                <w:rPr>
                  <w:rFonts w:ascii="Monaco" w:hAnsi="Monaco" w:cs="Monaco"/>
                  <w:sz w:val="20"/>
                  <w:szCs w:val="20"/>
                  <w:lang w:val="en-US"/>
                  <w:rPrChange w:id="3710"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711" w:author="Borja Gonzalez" w:date="2017-09-28T19:13:00Z">
                    <w:rPr>
                      <w:rFonts w:ascii="Monaco" w:hAnsi="Monaco" w:cs="Monaco"/>
                      <w:color w:val="000000"/>
                      <w:sz w:val="32"/>
                      <w:szCs w:val="32"/>
                      <w:lang w:val="en-US"/>
                    </w:rPr>
                  </w:rPrChange>
                </w:rPr>
                <w:t>Fecha</w:t>
              </w:r>
              <w:r w:rsidRPr="00A47B4C">
                <w:rPr>
                  <w:rFonts w:ascii="Monaco" w:hAnsi="Monaco" w:cs="Monaco"/>
                  <w:sz w:val="20"/>
                  <w:szCs w:val="20"/>
                  <w:lang w:val="en-US"/>
                  <w:rPrChange w:id="3712"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713"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3714" w:author="Borja Gonzalez" w:date="2017-09-28T19:13:00Z">
                    <w:rPr>
                      <w:rFonts w:ascii="Monaco" w:hAnsi="Monaco" w:cs="Monaco"/>
                      <w:sz w:val="32"/>
                      <w:szCs w:val="32"/>
                      <w:lang w:val="en-US"/>
                    </w:rPr>
                  </w:rPrChange>
                </w:rPr>
                <w:t xml:space="preserve"> </w:t>
              </w:r>
              <w:r w:rsidRPr="00A47B4C">
                <w:rPr>
                  <w:rFonts w:ascii="Monaco" w:hAnsi="Monaco" w:cs="Monaco"/>
                  <w:color w:val="204A87"/>
                  <w:sz w:val="20"/>
                  <w:szCs w:val="20"/>
                  <w:lang w:val="en-US"/>
                  <w:rPrChange w:id="3715" w:author="Borja Gonzalez" w:date="2017-09-28T19:13:00Z">
                    <w:rPr>
                      <w:rFonts w:ascii="Monaco" w:hAnsi="Monaco" w:cs="Monaco"/>
                      <w:color w:val="204A87"/>
                      <w:sz w:val="32"/>
                      <w:szCs w:val="32"/>
                      <w:lang w:val="en-US"/>
                    </w:rPr>
                  </w:rPrChange>
                </w:rPr>
                <w:t>document</w:t>
              </w:r>
              <w:r w:rsidRPr="00A47B4C">
                <w:rPr>
                  <w:rFonts w:ascii="Monaco" w:hAnsi="Monaco" w:cs="Monaco"/>
                  <w:b/>
                  <w:bCs/>
                  <w:color w:val="000000"/>
                  <w:sz w:val="20"/>
                  <w:szCs w:val="20"/>
                  <w:lang w:val="en-US"/>
                  <w:rPrChange w:id="3716"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17" w:author="Borja Gonzalez" w:date="2017-09-28T19:13:00Z">
                    <w:rPr>
                      <w:rFonts w:ascii="Monaco" w:hAnsi="Monaco" w:cs="Monaco"/>
                      <w:color w:val="000000"/>
                      <w:sz w:val="32"/>
                      <w:szCs w:val="32"/>
                      <w:lang w:val="en-US"/>
                    </w:rPr>
                  </w:rPrChange>
                </w:rPr>
                <w:t>getElementById</w:t>
              </w:r>
              <w:r w:rsidRPr="00A47B4C">
                <w:rPr>
                  <w:rFonts w:ascii="Monaco" w:hAnsi="Monaco" w:cs="Monaco"/>
                  <w:b/>
                  <w:bCs/>
                  <w:color w:val="000000"/>
                  <w:sz w:val="20"/>
                  <w:szCs w:val="20"/>
                  <w:lang w:val="en-US"/>
                  <w:rPrChange w:id="3718"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719" w:author="Borja Gonzalez" w:date="2017-09-28T19:13:00Z">
                    <w:rPr>
                      <w:rFonts w:ascii="Monaco" w:hAnsi="Monaco" w:cs="Monaco"/>
                      <w:color w:val="4E9A06"/>
                      <w:sz w:val="32"/>
                      <w:szCs w:val="32"/>
                      <w:lang w:val="en-US"/>
                    </w:rPr>
                  </w:rPrChange>
                </w:rPr>
                <w:t>"miFecha"</w:t>
              </w:r>
              <w:r w:rsidRPr="00A47B4C">
                <w:rPr>
                  <w:rFonts w:ascii="Monaco" w:hAnsi="Monaco" w:cs="Monaco"/>
                  <w:b/>
                  <w:bCs/>
                  <w:color w:val="000000"/>
                  <w:sz w:val="20"/>
                  <w:szCs w:val="20"/>
                  <w:lang w:val="en-US"/>
                  <w:rPrChange w:id="3720"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21" w:author="Borja Gonzalez" w:date="2017-09-28T19:13:00Z">
                    <w:rPr>
                      <w:rFonts w:ascii="Monaco" w:hAnsi="Monaco" w:cs="Monaco"/>
                      <w:color w:val="000000"/>
                      <w:sz w:val="32"/>
                      <w:szCs w:val="32"/>
                      <w:lang w:val="en-US"/>
                    </w:rPr>
                  </w:rPrChange>
                </w:rPr>
                <w:t>value</w:t>
              </w:r>
              <w:r w:rsidRPr="00A47B4C">
                <w:rPr>
                  <w:rFonts w:ascii="Monaco" w:hAnsi="Monaco" w:cs="Monaco"/>
                  <w:b/>
                  <w:bCs/>
                  <w:color w:val="000000"/>
                  <w:sz w:val="20"/>
                  <w:szCs w:val="20"/>
                  <w:lang w:val="en-US"/>
                  <w:rPrChange w:id="3722" w:author="Borja Gonzalez" w:date="2017-09-28T19:13:00Z">
                    <w:rPr>
                      <w:rFonts w:ascii="Monaco" w:hAnsi="Monaco" w:cs="Monaco"/>
                      <w:b/>
                      <w:bCs/>
                      <w:color w:val="000000"/>
                      <w:sz w:val="32"/>
                      <w:szCs w:val="32"/>
                      <w:lang w:val="en-US"/>
                    </w:rPr>
                  </w:rPrChange>
                </w:rPr>
                <w:t>;</w:t>
              </w:r>
            </w:ins>
          </w:p>
          <w:p w14:paraId="633D64C4" w14:textId="77777777" w:rsidR="00A47B4C" w:rsidRPr="00A47B4C" w:rsidRDefault="00A47B4C" w:rsidP="00A47B4C">
            <w:pPr>
              <w:widowControl w:val="0"/>
              <w:autoSpaceDE w:val="0"/>
              <w:autoSpaceDN w:val="0"/>
              <w:adjustRightInd w:val="0"/>
              <w:rPr>
                <w:ins w:id="3723" w:author="Borja Gonzalez" w:date="2017-09-28T19:13:00Z"/>
                <w:rFonts w:ascii="Monaco" w:hAnsi="Monaco" w:cs="Monaco"/>
                <w:sz w:val="20"/>
                <w:szCs w:val="20"/>
                <w:lang w:val="en-US"/>
                <w:rPrChange w:id="3724" w:author="Borja Gonzalez" w:date="2017-09-28T19:13:00Z">
                  <w:rPr>
                    <w:ins w:id="3725" w:author="Borja Gonzalez" w:date="2017-09-28T19:13:00Z"/>
                    <w:rFonts w:ascii="Monaco" w:hAnsi="Monaco" w:cs="Monaco"/>
                    <w:sz w:val="32"/>
                    <w:szCs w:val="32"/>
                    <w:lang w:val="en-US"/>
                  </w:rPr>
                </w:rPrChange>
              </w:rPr>
            </w:pPr>
            <w:ins w:id="3726" w:author="Borja Gonzalez" w:date="2017-09-28T19:13:00Z">
              <w:r w:rsidRPr="00A47B4C">
                <w:rPr>
                  <w:rFonts w:ascii="Monaco" w:hAnsi="Monaco" w:cs="Monaco"/>
                  <w:sz w:val="20"/>
                  <w:szCs w:val="20"/>
                  <w:lang w:val="en-US"/>
                  <w:rPrChange w:id="3727"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728"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729"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730" w:author="Borja Gonzalez" w:date="2017-09-28T19:13: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3731"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32" w:author="Borja Gonzalez" w:date="2017-09-28T19:13: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3733"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734" w:author="Borja Gonzalez" w:date="2017-09-28T19:13:00Z">
                    <w:rPr>
                      <w:rFonts w:ascii="Monaco" w:hAnsi="Monaco" w:cs="Monaco"/>
                      <w:color w:val="4E9A06"/>
                      <w:sz w:val="32"/>
                      <w:szCs w:val="32"/>
                      <w:lang w:val="en-US"/>
                    </w:rPr>
                  </w:rPrChange>
                </w:rPr>
                <w:t>"Datos introducidos de forma correcta"</w:t>
              </w:r>
              <w:r w:rsidRPr="00A47B4C">
                <w:rPr>
                  <w:rFonts w:ascii="Monaco" w:hAnsi="Monaco" w:cs="Monaco"/>
                  <w:b/>
                  <w:bCs/>
                  <w:color w:val="000000"/>
                  <w:sz w:val="20"/>
                  <w:szCs w:val="20"/>
                  <w:lang w:val="en-US"/>
                  <w:rPrChange w:id="3735" w:author="Borja Gonzalez" w:date="2017-09-28T19:13:00Z">
                    <w:rPr>
                      <w:rFonts w:ascii="Monaco" w:hAnsi="Monaco" w:cs="Monaco"/>
                      <w:b/>
                      <w:bCs/>
                      <w:color w:val="000000"/>
                      <w:sz w:val="32"/>
                      <w:szCs w:val="32"/>
                      <w:lang w:val="en-US"/>
                    </w:rPr>
                  </w:rPrChange>
                </w:rPr>
                <w:t>);</w:t>
              </w:r>
            </w:ins>
          </w:p>
          <w:p w14:paraId="454FB01C" w14:textId="77777777" w:rsidR="00A47B4C" w:rsidRPr="00A47B4C" w:rsidRDefault="00A47B4C" w:rsidP="00A47B4C">
            <w:pPr>
              <w:widowControl w:val="0"/>
              <w:autoSpaceDE w:val="0"/>
              <w:autoSpaceDN w:val="0"/>
              <w:adjustRightInd w:val="0"/>
              <w:rPr>
                <w:ins w:id="3736" w:author="Borja Gonzalez" w:date="2017-09-28T19:13:00Z"/>
                <w:rFonts w:ascii="Monaco" w:hAnsi="Monaco" w:cs="Monaco"/>
                <w:sz w:val="20"/>
                <w:szCs w:val="20"/>
                <w:lang w:val="en-US"/>
                <w:rPrChange w:id="3737" w:author="Borja Gonzalez" w:date="2017-09-28T19:13:00Z">
                  <w:rPr>
                    <w:ins w:id="3738" w:author="Borja Gonzalez" w:date="2017-09-28T19:13:00Z"/>
                    <w:rFonts w:ascii="Monaco" w:hAnsi="Monaco" w:cs="Monaco"/>
                    <w:sz w:val="32"/>
                    <w:szCs w:val="32"/>
                    <w:lang w:val="en-US"/>
                  </w:rPr>
                </w:rPrChange>
              </w:rPr>
            </w:pPr>
            <w:ins w:id="3739" w:author="Borja Gonzalez" w:date="2017-09-28T19:13:00Z">
              <w:r w:rsidRPr="00A47B4C">
                <w:rPr>
                  <w:rFonts w:ascii="Monaco" w:hAnsi="Monaco" w:cs="Monaco"/>
                  <w:sz w:val="20"/>
                  <w:szCs w:val="20"/>
                  <w:lang w:val="en-US"/>
                  <w:rPrChange w:id="3740"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741"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742"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743" w:author="Borja Gonzalez" w:date="2017-09-28T19:13:00Z">
                    <w:rPr>
                      <w:rFonts w:ascii="Monaco" w:hAnsi="Monaco" w:cs="Monaco"/>
                      <w:color w:val="000000"/>
                      <w:sz w:val="32"/>
                      <w:szCs w:val="32"/>
                      <w:lang w:val="en-US"/>
                    </w:rPr>
                  </w:rPrChange>
                </w:rPr>
                <w:t>add_datos</w:t>
              </w:r>
              <w:r w:rsidRPr="00A47B4C">
                <w:rPr>
                  <w:rFonts w:ascii="Monaco" w:hAnsi="Monaco" w:cs="Monaco"/>
                  <w:b/>
                  <w:bCs/>
                  <w:color w:val="000000"/>
                  <w:sz w:val="20"/>
                  <w:szCs w:val="20"/>
                  <w:lang w:val="en-US"/>
                  <w:rPrChange w:id="3744"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45" w:author="Borja Gonzalez" w:date="2017-09-28T19:13:00Z">
                    <w:rPr>
                      <w:rFonts w:ascii="Monaco" w:hAnsi="Monaco" w:cs="Monaco"/>
                      <w:color w:val="000000"/>
                      <w:sz w:val="32"/>
                      <w:szCs w:val="32"/>
                      <w:lang w:val="en-US"/>
                    </w:rPr>
                  </w:rPrChange>
                </w:rPr>
                <w:t>results</w:t>
              </w:r>
              <w:r w:rsidRPr="00A47B4C">
                <w:rPr>
                  <w:rFonts w:ascii="Monaco" w:hAnsi="Monaco" w:cs="Monaco"/>
                  <w:b/>
                  <w:bCs/>
                  <w:color w:val="000000"/>
                  <w:sz w:val="20"/>
                  <w:szCs w:val="20"/>
                  <w:lang w:val="en-US"/>
                  <w:rPrChange w:id="3746"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47" w:author="Borja Gonzalez" w:date="2017-09-28T19:13:00Z">
                    <w:rPr>
                      <w:rFonts w:ascii="Monaco" w:hAnsi="Monaco" w:cs="Monaco"/>
                      <w:color w:val="000000"/>
                      <w:sz w:val="32"/>
                      <w:szCs w:val="32"/>
                      <w:lang w:val="en-US"/>
                    </w:rPr>
                  </w:rPrChange>
                </w:rPr>
                <w:t>data</w:t>
              </w:r>
              <w:r w:rsidRPr="00A47B4C">
                <w:rPr>
                  <w:rFonts w:ascii="Monaco" w:hAnsi="Monaco" w:cs="Monaco"/>
                  <w:b/>
                  <w:bCs/>
                  <w:color w:val="000000"/>
                  <w:sz w:val="20"/>
                  <w:szCs w:val="20"/>
                  <w:lang w:val="en-US"/>
                  <w:rPrChange w:id="3748"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3749"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750" w:author="Borja Gonzalez" w:date="2017-09-28T19:13:00Z">
                    <w:rPr>
                      <w:rFonts w:ascii="Monaco" w:hAnsi="Monaco" w:cs="Monaco"/>
                      <w:color w:val="000000"/>
                      <w:sz w:val="32"/>
                      <w:szCs w:val="32"/>
                      <w:lang w:val="en-US"/>
                    </w:rPr>
                  </w:rPrChange>
                </w:rPr>
                <w:t>Fecha</w:t>
              </w:r>
              <w:r w:rsidRPr="00A47B4C">
                <w:rPr>
                  <w:rFonts w:ascii="Monaco" w:hAnsi="Monaco" w:cs="Monaco"/>
                  <w:b/>
                  <w:bCs/>
                  <w:color w:val="000000"/>
                  <w:sz w:val="20"/>
                  <w:szCs w:val="20"/>
                  <w:lang w:val="en-US"/>
                  <w:rPrChange w:id="3751" w:author="Borja Gonzalez" w:date="2017-09-28T19:13:00Z">
                    <w:rPr>
                      <w:rFonts w:ascii="Monaco" w:hAnsi="Monaco" w:cs="Monaco"/>
                      <w:b/>
                      <w:bCs/>
                      <w:color w:val="000000"/>
                      <w:sz w:val="32"/>
                      <w:szCs w:val="32"/>
                      <w:lang w:val="en-US"/>
                    </w:rPr>
                  </w:rPrChange>
                </w:rPr>
                <w:t>);</w:t>
              </w:r>
            </w:ins>
          </w:p>
          <w:p w14:paraId="1D23F425" w14:textId="77777777" w:rsidR="00A47B4C" w:rsidRPr="00A47B4C" w:rsidRDefault="00A47B4C" w:rsidP="00A47B4C">
            <w:pPr>
              <w:widowControl w:val="0"/>
              <w:autoSpaceDE w:val="0"/>
              <w:autoSpaceDN w:val="0"/>
              <w:adjustRightInd w:val="0"/>
              <w:rPr>
                <w:ins w:id="3752" w:author="Borja Gonzalez" w:date="2017-09-28T19:13:00Z"/>
                <w:rFonts w:ascii="Monaco" w:hAnsi="Monaco" w:cs="Monaco"/>
                <w:sz w:val="20"/>
                <w:szCs w:val="20"/>
                <w:lang w:val="en-US"/>
                <w:rPrChange w:id="3753" w:author="Borja Gonzalez" w:date="2017-09-28T19:13:00Z">
                  <w:rPr>
                    <w:ins w:id="3754" w:author="Borja Gonzalez" w:date="2017-09-28T19:13:00Z"/>
                    <w:rFonts w:ascii="Monaco" w:hAnsi="Monaco" w:cs="Monaco"/>
                    <w:sz w:val="32"/>
                    <w:szCs w:val="32"/>
                    <w:lang w:val="en-US"/>
                  </w:rPr>
                </w:rPrChange>
              </w:rPr>
            </w:pPr>
            <w:ins w:id="3755" w:author="Borja Gonzalez" w:date="2017-09-28T19:13:00Z">
              <w:r w:rsidRPr="00A47B4C">
                <w:rPr>
                  <w:rFonts w:ascii="Monaco" w:hAnsi="Monaco" w:cs="Monaco"/>
                  <w:sz w:val="20"/>
                  <w:szCs w:val="20"/>
                  <w:lang w:val="en-US"/>
                  <w:rPrChange w:id="3756"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757"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3758" w:author="Borja Gonzalez" w:date="2017-09-28T19:13:00Z">
                    <w:rPr>
                      <w:rFonts w:ascii="Monaco" w:hAnsi="Monaco" w:cs="Monaco"/>
                      <w:b/>
                      <w:bCs/>
                      <w:color w:val="000000"/>
                      <w:sz w:val="32"/>
                      <w:szCs w:val="32"/>
                      <w:lang w:val="en-US"/>
                    </w:rPr>
                  </w:rPrChange>
                </w:rPr>
                <w:t>}</w:t>
              </w:r>
            </w:ins>
          </w:p>
          <w:p w14:paraId="0759FE58" w14:textId="77777777" w:rsidR="00A47B4C" w:rsidRPr="00A47B4C" w:rsidRDefault="00A47B4C" w:rsidP="00A47B4C">
            <w:pPr>
              <w:widowControl w:val="0"/>
              <w:autoSpaceDE w:val="0"/>
              <w:autoSpaceDN w:val="0"/>
              <w:adjustRightInd w:val="0"/>
              <w:rPr>
                <w:ins w:id="3759" w:author="Borja Gonzalez" w:date="2017-09-28T19:13:00Z"/>
                <w:rFonts w:ascii="Monaco" w:hAnsi="Monaco" w:cs="Monaco"/>
                <w:sz w:val="20"/>
                <w:szCs w:val="20"/>
                <w:lang w:val="en-US"/>
                <w:rPrChange w:id="3760" w:author="Borja Gonzalez" w:date="2017-09-28T19:13:00Z">
                  <w:rPr>
                    <w:ins w:id="3761" w:author="Borja Gonzalez" w:date="2017-09-28T19:13:00Z"/>
                    <w:rFonts w:ascii="Monaco" w:hAnsi="Monaco" w:cs="Monaco"/>
                    <w:sz w:val="32"/>
                    <w:szCs w:val="32"/>
                    <w:lang w:val="en-US"/>
                  </w:rPr>
                </w:rPrChange>
              </w:rPr>
            </w:pPr>
            <w:ins w:id="3762" w:author="Borja Gonzalez" w:date="2017-09-28T19:13:00Z">
              <w:r w:rsidRPr="00A47B4C">
                <w:rPr>
                  <w:rFonts w:ascii="Monaco" w:hAnsi="Monaco" w:cs="Monaco"/>
                  <w:sz w:val="20"/>
                  <w:szCs w:val="20"/>
                  <w:lang w:val="en-US"/>
                  <w:rPrChange w:id="3763"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764"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765"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766"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3767" w:author="Borja Gonzalez" w:date="2017-09-28T19:13:00Z">
                    <w:rPr>
                      <w:rFonts w:ascii="Monaco" w:hAnsi="Monaco" w:cs="Monaco"/>
                      <w:b/>
                      <w:bCs/>
                      <w:color w:val="000000"/>
                      <w:sz w:val="32"/>
                      <w:szCs w:val="32"/>
                      <w:lang w:val="en-US"/>
                    </w:rPr>
                  </w:rPrChange>
                </w:rPr>
                <w:t>}</w:t>
              </w:r>
            </w:ins>
          </w:p>
          <w:p w14:paraId="227F33B6" w14:textId="77777777" w:rsidR="00A47B4C" w:rsidRPr="00A47B4C" w:rsidRDefault="00A47B4C" w:rsidP="00A47B4C">
            <w:pPr>
              <w:widowControl w:val="0"/>
              <w:autoSpaceDE w:val="0"/>
              <w:autoSpaceDN w:val="0"/>
              <w:adjustRightInd w:val="0"/>
              <w:rPr>
                <w:ins w:id="3768" w:author="Borja Gonzalez" w:date="2017-09-28T19:13:00Z"/>
                <w:rFonts w:ascii="Monaco" w:hAnsi="Monaco" w:cs="Monaco"/>
                <w:sz w:val="20"/>
                <w:szCs w:val="20"/>
                <w:lang w:val="en-US"/>
                <w:rPrChange w:id="3769" w:author="Borja Gonzalez" w:date="2017-09-28T19:13:00Z">
                  <w:rPr>
                    <w:ins w:id="3770" w:author="Borja Gonzalez" w:date="2017-09-28T19:13:00Z"/>
                    <w:rFonts w:ascii="Monaco" w:hAnsi="Monaco" w:cs="Monaco"/>
                    <w:sz w:val="32"/>
                    <w:szCs w:val="32"/>
                    <w:lang w:val="en-US"/>
                  </w:rPr>
                </w:rPrChange>
              </w:rPr>
            </w:pPr>
            <w:ins w:id="3771" w:author="Borja Gonzalez" w:date="2017-09-28T19:13:00Z">
              <w:r w:rsidRPr="00A47B4C">
                <w:rPr>
                  <w:rFonts w:ascii="Monaco" w:hAnsi="Monaco" w:cs="Monaco"/>
                  <w:sz w:val="20"/>
                  <w:szCs w:val="20"/>
                  <w:lang w:val="en-US"/>
                  <w:rPrChange w:id="3772"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773"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774"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775"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3776" w:author="Borja Gonzalez" w:date="2017-09-28T19:13:00Z">
                    <w:rPr>
                      <w:rFonts w:ascii="Monaco" w:hAnsi="Monaco" w:cs="Monaco"/>
                      <w:b/>
                      <w:bCs/>
                      <w:color w:val="000000"/>
                      <w:sz w:val="32"/>
                      <w:szCs w:val="32"/>
                      <w:lang w:val="en-US"/>
                    </w:rPr>
                  </w:rPrChange>
                </w:rPr>
                <w:t>});</w:t>
              </w:r>
            </w:ins>
          </w:p>
          <w:p w14:paraId="04EF9A5F" w14:textId="77777777" w:rsidR="00A47B4C" w:rsidRPr="00A47B4C" w:rsidRDefault="00A47B4C" w:rsidP="00A47B4C">
            <w:pPr>
              <w:widowControl w:val="0"/>
              <w:autoSpaceDE w:val="0"/>
              <w:autoSpaceDN w:val="0"/>
              <w:adjustRightInd w:val="0"/>
              <w:rPr>
                <w:ins w:id="3777" w:author="Borja Gonzalez" w:date="2017-09-28T19:13:00Z"/>
                <w:rFonts w:ascii="Monaco" w:hAnsi="Monaco" w:cs="Monaco"/>
                <w:sz w:val="20"/>
                <w:szCs w:val="20"/>
                <w:lang w:val="en-US"/>
                <w:rPrChange w:id="3778" w:author="Borja Gonzalez" w:date="2017-09-28T19:13:00Z">
                  <w:rPr>
                    <w:ins w:id="3779" w:author="Borja Gonzalez" w:date="2017-09-28T19:13:00Z"/>
                    <w:rFonts w:ascii="Monaco" w:hAnsi="Monaco" w:cs="Monaco"/>
                    <w:sz w:val="32"/>
                    <w:szCs w:val="32"/>
                    <w:lang w:val="en-US"/>
                  </w:rPr>
                </w:rPrChange>
              </w:rPr>
            </w:pPr>
            <w:ins w:id="3780" w:author="Borja Gonzalez" w:date="2017-09-28T19:13:00Z">
              <w:r w:rsidRPr="00A47B4C">
                <w:rPr>
                  <w:rFonts w:ascii="Monaco" w:hAnsi="Monaco" w:cs="Monaco"/>
                  <w:sz w:val="20"/>
                  <w:szCs w:val="20"/>
                  <w:lang w:val="en-US"/>
                  <w:rPrChange w:id="3781"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782"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783"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3784" w:author="Borja Gonzalez" w:date="2017-09-28T19:13:00Z">
                    <w:rPr>
                      <w:rFonts w:ascii="Monaco" w:hAnsi="Monaco" w:cs="Monaco"/>
                      <w:b/>
                      <w:bCs/>
                      <w:color w:val="000000"/>
                      <w:sz w:val="32"/>
                      <w:szCs w:val="32"/>
                      <w:lang w:val="en-US"/>
                    </w:rPr>
                  </w:rPrChange>
                </w:rPr>
                <w:t>};</w:t>
              </w:r>
            </w:ins>
          </w:p>
          <w:p w14:paraId="7701EC66" w14:textId="77777777" w:rsidR="00A47B4C" w:rsidRPr="00A47B4C" w:rsidRDefault="00A47B4C" w:rsidP="00A47B4C">
            <w:pPr>
              <w:widowControl w:val="0"/>
              <w:autoSpaceDE w:val="0"/>
              <w:autoSpaceDN w:val="0"/>
              <w:adjustRightInd w:val="0"/>
              <w:rPr>
                <w:ins w:id="3785" w:author="Borja Gonzalez" w:date="2017-09-28T19:13:00Z"/>
                <w:rFonts w:ascii="Monaco" w:hAnsi="Monaco" w:cs="Monaco"/>
                <w:sz w:val="20"/>
                <w:szCs w:val="20"/>
                <w:lang w:val="en-US"/>
                <w:rPrChange w:id="3786" w:author="Borja Gonzalez" w:date="2017-09-28T19:13:00Z">
                  <w:rPr>
                    <w:ins w:id="3787" w:author="Borja Gonzalez" w:date="2017-09-28T19:13:00Z"/>
                    <w:rFonts w:ascii="Monaco" w:hAnsi="Monaco" w:cs="Monaco"/>
                    <w:sz w:val="32"/>
                    <w:szCs w:val="32"/>
                    <w:lang w:val="en-US"/>
                  </w:rPr>
                </w:rPrChange>
              </w:rPr>
            </w:pPr>
            <w:ins w:id="3788" w:author="Borja Gonzalez" w:date="2017-09-28T19:13:00Z">
              <w:r w:rsidRPr="00A47B4C">
                <w:rPr>
                  <w:rFonts w:ascii="Monaco" w:hAnsi="Monaco" w:cs="Monaco"/>
                  <w:sz w:val="20"/>
                  <w:szCs w:val="20"/>
                  <w:lang w:val="en-US"/>
                  <w:rPrChange w:id="3789"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790"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791"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792" w:author="Borja Gonzalez" w:date="2017-09-28T19:13:00Z">
                    <w:rPr>
                      <w:rFonts w:ascii="Monaco" w:hAnsi="Monaco" w:cs="Monaco"/>
                      <w:b/>
                      <w:bCs/>
                      <w:color w:val="204A87"/>
                      <w:sz w:val="32"/>
                      <w:szCs w:val="32"/>
                      <w:lang w:val="en-US"/>
                    </w:rPr>
                  </w:rPrChange>
                </w:rPr>
                <w:t>if</w:t>
              </w:r>
              <w:r w:rsidRPr="00A47B4C">
                <w:rPr>
                  <w:rFonts w:ascii="Monaco" w:hAnsi="Monaco" w:cs="Monaco"/>
                  <w:sz w:val="20"/>
                  <w:szCs w:val="20"/>
                  <w:lang w:val="en-US"/>
                  <w:rPrChange w:id="3793"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794"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95" w:author="Borja Gonzalez" w:date="2017-09-28T19:13:00Z">
                    <w:rPr>
                      <w:rFonts w:ascii="Monaco" w:hAnsi="Monaco" w:cs="Monaco"/>
                      <w:color w:val="000000"/>
                      <w:sz w:val="32"/>
                      <w:szCs w:val="32"/>
                      <w:lang w:val="en-US"/>
                    </w:rPr>
                  </w:rPrChange>
                </w:rPr>
                <w:t>fileInput</w:t>
              </w:r>
              <w:r w:rsidRPr="00A47B4C">
                <w:rPr>
                  <w:rFonts w:ascii="Monaco" w:hAnsi="Monaco" w:cs="Monaco"/>
                  <w:b/>
                  <w:bCs/>
                  <w:color w:val="000000"/>
                  <w:sz w:val="20"/>
                  <w:szCs w:val="20"/>
                  <w:lang w:val="en-US"/>
                  <w:rPrChange w:id="3796"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97" w:author="Borja Gonzalez" w:date="2017-09-28T19:13:00Z">
                    <w:rPr>
                      <w:rFonts w:ascii="Monaco" w:hAnsi="Monaco" w:cs="Monaco"/>
                      <w:color w:val="000000"/>
                      <w:sz w:val="32"/>
                      <w:szCs w:val="32"/>
                      <w:lang w:val="en-US"/>
                    </w:rPr>
                  </w:rPrChange>
                </w:rPr>
                <w:t>files</w:t>
              </w:r>
              <w:r w:rsidRPr="00A47B4C">
                <w:rPr>
                  <w:rFonts w:ascii="Monaco" w:hAnsi="Monaco" w:cs="Monaco"/>
                  <w:b/>
                  <w:bCs/>
                  <w:color w:val="000000"/>
                  <w:sz w:val="20"/>
                  <w:szCs w:val="20"/>
                  <w:lang w:val="en-US"/>
                  <w:rPrChange w:id="3798" w:author="Borja Gonzalez" w:date="2017-09-28T19:13: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3799" w:author="Borja Gonzalez" w:date="2017-09-28T19:13:00Z">
                    <w:rPr>
                      <w:rFonts w:ascii="Monaco" w:hAnsi="Monaco" w:cs="Monaco"/>
                      <w:b/>
                      <w:bCs/>
                      <w:color w:val="0000CF"/>
                      <w:sz w:val="32"/>
                      <w:szCs w:val="32"/>
                      <w:lang w:val="en-US"/>
                    </w:rPr>
                  </w:rPrChange>
                </w:rPr>
                <w:t>0</w:t>
              </w:r>
              <w:r w:rsidRPr="00A47B4C">
                <w:rPr>
                  <w:rFonts w:ascii="Monaco" w:hAnsi="Monaco" w:cs="Monaco"/>
                  <w:b/>
                  <w:bCs/>
                  <w:color w:val="000000"/>
                  <w:sz w:val="20"/>
                  <w:szCs w:val="20"/>
                  <w:lang w:val="en-US"/>
                  <w:rPrChange w:id="3800"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3801"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802" w:author="Borja Gonzalez" w:date="2017-09-28T19:13:00Z">
                    <w:rPr>
                      <w:rFonts w:ascii="Monaco" w:hAnsi="Monaco" w:cs="Monaco"/>
                      <w:b/>
                      <w:bCs/>
                      <w:color w:val="204A87"/>
                      <w:sz w:val="32"/>
                      <w:szCs w:val="32"/>
                      <w:lang w:val="en-US"/>
                    </w:rPr>
                  </w:rPrChange>
                </w:rPr>
                <w:t>instanceof</w:t>
              </w:r>
              <w:r w:rsidRPr="00A47B4C">
                <w:rPr>
                  <w:rFonts w:ascii="Monaco" w:hAnsi="Monaco" w:cs="Monaco"/>
                  <w:sz w:val="20"/>
                  <w:szCs w:val="20"/>
                  <w:lang w:val="en-US"/>
                  <w:rPrChange w:id="3803"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804" w:author="Borja Gonzalez" w:date="2017-09-28T19:13:00Z">
                    <w:rPr>
                      <w:rFonts w:ascii="Monaco" w:hAnsi="Monaco" w:cs="Monaco"/>
                      <w:color w:val="000000"/>
                      <w:sz w:val="32"/>
                      <w:szCs w:val="32"/>
                      <w:lang w:val="en-US"/>
                    </w:rPr>
                  </w:rPrChange>
                </w:rPr>
                <w:t>Blob</w:t>
              </w:r>
              <w:r w:rsidRPr="00A47B4C">
                <w:rPr>
                  <w:rFonts w:ascii="Monaco" w:hAnsi="Monaco" w:cs="Monaco"/>
                  <w:b/>
                  <w:bCs/>
                  <w:color w:val="000000"/>
                  <w:sz w:val="20"/>
                  <w:szCs w:val="20"/>
                  <w:lang w:val="en-US"/>
                  <w:rPrChange w:id="3805" w:author="Borja Gonzalez" w:date="2017-09-28T19:13:00Z">
                    <w:rPr>
                      <w:rFonts w:ascii="Monaco" w:hAnsi="Monaco" w:cs="Monaco"/>
                      <w:b/>
                      <w:bCs/>
                      <w:color w:val="000000"/>
                      <w:sz w:val="32"/>
                      <w:szCs w:val="32"/>
                      <w:lang w:val="en-US"/>
                    </w:rPr>
                  </w:rPrChange>
                </w:rPr>
                <w:t>){</w:t>
              </w:r>
            </w:ins>
          </w:p>
          <w:p w14:paraId="1FD7069C" w14:textId="77777777" w:rsidR="00A47B4C" w:rsidRPr="00A47B4C" w:rsidRDefault="00A47B4C" w:rsidP="00A47B4C">
            <w:pPr>
              <w:widowControl w:val="0"/>
              <w:autoSpaceDE w:val="0"/>
              <w:autoSpaceDN w:val="0"/>
              <w:adjustRightInd w:val="0"/>
              <w:rPr>
                <w:ins w:id="3806" w:author="Borja Gonzalez" w:date="2017-09-28T19:13:00Z"/>
                <w:rFonts w:ascii="Monaco" w:hAnsi="Monaco" w:cs="Monaco"/>
                <w:sz w:val="20"/>
                <w:szCs w:val="20"/>
                <w:lang w:val="en-US"/>
                <w:rPrChange w:id="3807" w:author="Borja Gonzalez" w:date="2017-09-28T19:13:00Z">
                  <w:rPr>
                    <w:ins w:id="3808" w:author="Borja Gonzalez" w:date="2017-09-28T19:13:00Z"/>
                    <w:rFonts w:ascii="Monaco" w:hAnsi="Monaco" w:cs="Monaco"/>
                    <w:sz w:val="32"/>
                    <w:szCs w:val="32"/>
                    <w:lang w:val="en-US"/>
                  </w:rPr>
                </w:rPrChange>
              </w:rPr>
            </w:pPr>
            <w:ins w:id="3809" w:author="Borja Gonzalez" w:date="2017-09-28T19:13:00Z">
              <w:r w:rsidRPr="00A47B4C">
                <w:rPr>
                  <w:rFonts w:ascii="Monaco" w:hAnsi="Monaco" w:cs="Monaco"/>
                  <w:sz w:val="20"/>
                  <w:szCs w:val="20"/>
                  <w:lang w:val="en-US"/>
                  <w:rPrChange w:id="3810"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11"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12"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13"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814" w:author="Borja Gonzalez" w:date="2017-09-28T19:13:00Z">
                    <w:rPr>
                      <w:rFonts w:ascii="Monaco" w:hAnsi="Monaco" w:cs="Monaco"/>
                      <w:color w:val="000000"/>
                      <w:sz w:val="32"/>
                      <w:szCs w:val="32"/>
                      <w:lang w:val="en-US"/>
                    </w:rPr>
                  </w:rPrChange>
                </w:rPr>
                <w:t>reader</w:t>
              </w:r>
              <w:r w:rsidRPr="00A47B4C">
                <w:rPr>
                  <w:rFonts w:ascii="Monaco" w:hAnsi="Monaco" w:cs="Monaco"/>
                  <w:b/>
                  <w:bCs/>
                  <w:color w:val="000000"/>
                  <w:sz w:val="20"/>
                  <w:szCs w:val="20"/>
                  <w:lang w:val="en-US"/>
                  <w:rPrChange w:id="3815"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816" w:author="Borja Gonzalez" w:date="2017-09-28T19:13:00Z">
                    <w:rPr>
                      <w:rFonts w:ascii="Monaco" w:hAnsi="Monaco" w:cs="Monaco"/>
                      <w:color w:val="000000"/>
                      <w:sz w:val="32"/>
                      <w:szCs w:val="32"/>
                      <w:lang w:val="en-US"/>
                    </w:rPr>
                  </w:rPrChange>
                </w:rPr>
                <w:t>readAsBinaryString</w:t>
              </w:r>
              <w:r w:rsidRPr="00A47B4C">
                <w:rPr>
                  <w:rFonts w:ascii="Monaco" w:hAnsi="Monaco" w:cs="Monaco"/>
                  <w:b/>
                  <w:bCs/>
                  <w:color w:val="000000"/>
                  <w:sz w:val="20"/>
                  <w:szCs w:val="20"/>
                  <w:lang w:val="en-US"/>
                  <w:rPrChange w:id="3817"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818" w:author="Borja Gonzalez" w:date="2017-09-28T19:13:00Z">
                    <w:rPr>
                      <w:rFonts w:ascii="Monaco" w:hAnsi="Monaco" w:cs="Monaco"/>
                      <w:color w:val="000000"/>
                      <w:sz w:val="32"/>
                      <w:szCs w:val="32"/>
                      <w:lang w:val="en-US"/>
                    </w:rPr>
                  </w:rPrChange>
                </w:rPr>
                <w:t>fileInput</w:t>
              </w:r>
              <w:r w:rsidRPr="00A47B4C">
                <w:rPr>
                  <w:rFonts w:ascii="Monaco" w:hAnsi="Monaco" w:cs="Monaco"/>
                  <w:b/>
                  <w:bCs/>
                  <w:color w:val="000000"/>
                  <w:sz w:val="20"/>
                  <w:szCs w:val="20"/>
                  <w:lang w:val="en-US"/>
                  <w:rPrChange w:id="3819"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820" w:author="Borja Gonzalez" w:date="2017-09-28T19:13:00Z">
                    <w:rPr>
                      <w:rFonts w:ascii="Monaco" w:hAnsi="Monaco" w:cs="Monaco"/>
                      <w:color w:val="000000"/>
                      <w:sz w:val="32"/>
                      <w:szCs w:val="32"/>
                      <w:lang w:val="en-US"/>
                    </w:rPr>
                  </w:rPrChange>
                </w:rPr>
                <w:t>files</w:t>
              </w:r>
              <w:r w:rsidRPr="00A47B4C">
                <w:rPr>
                  <w:rFonts w:ascii="Monaco" w:hAnsi="Monaco" w:cs="Monaco"/>
                  <w:b/>
                  <w:bCs/>
                  <w:color w:val="000000"/>
                  <w:sz w:val="20"/>
                  <w:szCs w:val="20"/>
                  <w:lang w:val="en-US"/>
                  <w:rPrChange w:id="3821" w:author="Borja Gonzalez" w:date="2017-09-28T19:13: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3822" w:author="Borja Gonzalez" w:date="2017-09-28T19:13:00Z">
                    <w:rPr>
                      <w:rFonts w:ascii="Monaco" w:hAnsi="Monaco" w:cs="Monaco"/>
                      <w:b/>
                      <w:bCs/>
                      <w:color w:val="0000CF"/>
                      <w:sz w:val="32"/>
                      <w:szCs w:val="32"/>
                      <w:lang w:val="en-US"/>
                    </w:rPr>
                  </w:rPrChange>
                </w:rPr>
                <w:t>0</w:t>
              </w:r>
              <w:r w:rsidRPr="00A47B4C">
                <w:rPr>
                  <w:rFonts w:ascii="Monaco" w:hAnsi="Monaco" w:cs="Monaco"/>
                  <w:b/>
                  <w:bCs/>
                  <w:color w:val="000000"/>
                  <w:sz w:val="20"/>
                  <w:szCs w:val="20"/>
                  <w:lang w:val="en-US"/>
                  <w:rPrChange w:id="3823" w:author="Borja Gonzalez" w:date="2017-09-28T19:13:00Z">
                    <w:rPr>
                      <w:rFonts w:ascii="Monaco" w:hAnsi="Monaco" w:cs="Monaco"/>
                      <w:b/>
                      <w:bCs/>
                      <w:color w:val="000000"/>
                      <w:sz w:val="32"/>
                      <w:szCs w:val="32"/>
                      <w:lang w:val="en-US"/>
                    </w:rPr>
                  </w:rPrChange>
                </w:rPr>
                <w:t>]);</w:t>
              </w:r>
            </w:ins>
          </w:p>
          <w:p w14:paraId="17254466" w14:textId="77777777" w:rsidR="00A47B4C" w:rsidRPr="00A47B4C" w:rsidRDefault="00A47B4C" w:rsidP="00A47B4C">
            <w:pPr>
              <w:widowControl w:val="0"/>
              <w:autoSpaceDE w:val="0"/>
              <w:autoSpaceDN w:val="0"/>
              <w:adjustRightInd w:val="0"/>
              <w:rPr>
                <w:ins w:id="3824" w:author="Borja Gonzalez" w:date="2017-09-28T19:13:00Z"/>
                <w:rFonts w:ascii="Monaco" w:hAnsi="Monaco" w:cs="Monaco"/>
                <w:sz w:val="20"/>
                <w:szCs w:val="20"/>
                <w:lang w:val="en-US"/>
                <w:rPrChange w:id="3825" w:author="Borja Gonzalez" w:date="2017-09-28T19:13:00Z">
                  <w:rPr>
                    <w:ins w:id="3826" w:author="Borja Gonzalez" w:date="2017-09-28T19:13:00Z"/>
                    <w:rFonts w:ascii="Monaco" w:hAnsi="Monaco" w:cs="Monaco"/>
                    <w:sz w:val="32"/>
                    <w:szCs w:val="32"/>
                    <w:lang w:val="en-US"/>
                  </w:rPr>
                </w:rPrChange>
              </w:rPr>
            </w:pPr>
            <w:ins w:id="3827" w:author="Borja Gonzalez" w:date="2017-09-28T19:13:00Z">
              <w:r w:rsidRPr="00A47B4C">
                <w:rPr>
                  <w:rFonts w:ascii="Monaco" w:hAnsi="Monaco" w:cs="Monaco"/>
                  <w:sz w:val="20"/>
                  <w:szCs w:val="20"/>
                  <w:lang w:val="en-US"/>
                  <w:rPrChange w:id="3828"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29"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30"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3831" w:author="Borja Gonzalez" w:date="2017-09-28T19:13:00Z">
                    <w:rPr>
                      <w:rFonts w:ascii="Monaco" w:hAnsi="Monaco" w:cs="Monaco"/>
                      <w:b/>
                      <w:bCs/>
                      <w:color w:val="000000"/>
                      <w:sz w:val="32"/>
                      <w:szCs w:val="32"/>
                      <w:lang w:val="en-US"/>
                    </w:rPr>
                  </w:rPrChange>
                </w:rPr>
                <w:t>}</w:t>
              </w:r>
            </w:ins>
          </w:p>
          <w:p w14:paraId="0BBDB99A" w14:textId="77777777" w:rsidR="00A47B4C" w:rsidRPr="00A47B4C" w:rsidRDefault="00A47B4C" w:rsidP="00A47B4C">
            <w:pPr>
              <w:widowControl w:val="0"/>
              <w:autoSpaceDE w:val="0"/>
              <w:autoSpaceDN w:val="0"/>
              <w:adjustRightInd w:val="0"/>
              <w:rPr>
                <w:ins w:id="3832" w:author="Borja Gonzalez" w:date="2017-09-28T19:13:00Z"/>
                <w:rFonts w:ascii="Monaco" w:hAnsi="Monaco" w:cs="Monaco"/>
                <w:sz w:val="20"/>
                <w:szCs w:val="20"/>
                <w:lang w:val="en-US"/>
                <w:rPrChange w:id="3833" w:author="Borja Gonzalez" w:date="2017-09-28T19:13:00Z">
                  <w:rPr>
                    <w:ins w:id="3834" w:author="Borja Gonzalez" w:date="2017-09-28T19:13:00Z"/>
                    <w:rFonts w:ascii="Monaco" w:hAnsi="Monaco" w:cs="Monaco"/>
                    <w:sz w:val="32"/>
                    <w:szCs w:val="32"/>
                    <w:lang w:val="en-US"/>
                  </w:rPr>
                </w:rPrChange>
              </w:rPr>
            </w:pPr>
            <w:ins w:id="3835" w:author="Borja Gonzalez" w:date="2017-09-28T19:13:00Z">
              <w:r w:rsidRPr="00A47B4C">
                <w:rPr>
                  <w:rFonts w:ascii="Monaco" w:hAnsi="Monaco" w:cs="Monaco"/>
                  <w:sz w:val="20"/>
                  <w:szCs w:val="20"/>
                  <w:lang w:val="en-US"/>
                  <w:rPrChange w:id="3836"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37"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38"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839" w:author="Borja Gonzalez" w:date="2017-09-28T19:13:00Z">
                    <w:rPr>
                      <w:rFonts w:ascii="Monaco" w:hAnsi="Monaco" w:cs="Monaco"/>
                      <w:b/>
                      <w:bCs/>
                      <w:color w:val="204A87"/>
                      <w:sz w:val="32"/>
                      <w:szCs w:val="32"/>
                      <w:lang w:val="en-US"/>
                    </w:rPr>
                  </w:rPrChange>
                </w:rPr>
                <w:t>else</w:t>
              </w:r>
              <w:r w:rsidRPr="00A47B4C">
                <w:rPr>
                  <w:rFonts w:ascii="Monaco" w:hAnsi="Monaco" w:cs="Monaco"/>
                  <w:b/>
                  <w:bCs/>
                  <w:color w:val="000000"/>
                  <w:sz w:val="20"/>
                  <w:szCs w:val="20"/>
                  <w:lang w:val="en-US"/>
                  <w:rPrChange w:id="3840" w:author="Borja Gonzalez" w:date="2017-09-28T19:13:00Z">
                    <w:rPr>
                      <w:rFonts w:ascii="Monaco" w:hAnsi="Monaco" w:cs="Monaco"/>
                      <w:b/>
                      <w:bCs/>
                      <w:color w:val="000000"/>
                      <w:sz w:val="32"/>
                      <w:szCs w:val="32"/>
                      <w:lang w:val="en-US"/>
                    </w:rPr>
                  </w:rPrChange>
                </w:rPr>
                <w:t>{</w:t>
              </w:r>
            </w:ins>
          </w:p>
          <w:p w14:paraId="0885F36F" w14:textId="77777777" w:rsidR="00A47B4C" w:rsidRPr="00A47B4C" w:rsidRDefault="00A47B4C" w:rsidP="00A47B4C">
            <w:pPr>
              <w:widowControl w:val="0"/>
              <w:autoSpaceDE w:val="0"/>
              <w:autoSpaceDN w:val="0"/>
              <w:adjustRightInd w:val="0"/>
              <w:rPr>
                <w:ins w:id="3841" w:author="Borja Gonzalez" w:date="2017-09-28T19:13:00Z"/>
                <w:rFonts w:ascii="Monaco" w:hAnsi="Monaco" w:cs="Monaco"/>
                <w:sz w:val="20"/>
                <w:szCs w:val="20"/>
                <w:lang w:val="en-US"/>
                <w:rPrChange w:id="3842" w:author="Borja Gonzalez" w:date="2017-09-28T19:13:00Z">
                  <w:rPr>
                    <w:ins w:id="3843" w:author="Borja Gonzalez" w:date="2017-09-28T19:13:00Z"/>
                    <w:rFonts w:ascii="Monaco" w:hAnsi="Monaco" w:cs="Monaco"/>
                    <w:sz w:val="32"/>
                    <w:szCs w:val="32"/>
                    <w:lang w:val="en-US"/>
                  </w:rPr>
                </w:rPrChange>
              </w:rPr>
            </w:pPr>
            <w:ins w:id="3844" w:author="Borja Gonzalez" w:date="2017-09-28T19:13:00Z">
              <w:r w:rsidRPr="00A47B4C">
                <w:rPr>
                  <w:rFonts w:ascii="Monaco" w:hAnsi="Monaco" w:cs="Monaco"/>
                  <w:sz w:val="20"/>
                  <w:szCs w:val="20"/>
                  <w:lang w:val="en-US"/>
                  <w:rPrChange w:id="3845"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46"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47"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48"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849" w:author="Borja Gonzalez" w:date="2017-09-28T19:13:00Z">
                    <w:rPr>
                      <w:rFonts w:ascii="Monaco" w:hAnsi="Monaco" w:cs="Monaco"/>
                      <w:color w:val="000000"/>
                      <w:sz w:val="32"/>
                      <w:szCs w:val="32"/>
                      <w:lang w:val="en-US"/>
                    </w:rPr>
                  </w:rPrChange>
                </w:rPr>
                <w:t>alert</w:t>
              </w:r>
              <w:r w:rsidRPr="00A47B4C">
                <w:rPr>
                  <w:rFonts w:ascii="Monaco" w:hAnsi="Monaco" w:cs="Monaco"/>
                  <w:b/>
                  <w:bCs/>
                  <w:color w:val="000000"/>
                  <w:sz w:val="20"/>
                  <w:szCs w:val="20"/>
                  <w:lang w:val="en-US"/>
                  <w:rPrChange w:id="3850"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851" w:author="Borja Gonzalez" w:date="2017-09-28T19:13:00Z">
                    <w:rPr>
                      <w:rFonts w:ascii="Monaco" w:hAnsi="Monaco" w:cs="Monaco"/>
                      <w:color w:val="4E9A06"/>
                      <w:sz w:val="32"/>
                      <w:szCs w:val="32"/>
                      <w:lang w:val="en-US"/>
                    </w:rPr>
                  </w:rPrChange>
                </w:rPr>
                <w:t>"Seleccione un archivo"</w:t>
              </w:r>
              <w:r w:rsidRPr="00A47B4C">
                <w:rPr>
                  <w:rFonts w:ascii="Monaco" w:hAnsi="Monaco" w:cs="Monaco"/>
                  <w:b/>
                  <w:bCs/>
                  <w:color w:val="000000"/>
                  <w:sz w:val="20"/>
                  <w:szCs w:val="20"/>
                  <w:lang w:val="en-US"/>
                  <w:rPrChange w:id="3852" w:author="Borja Gonzalez" w:date="2017-09-28T19:13:00Z">
                    <w:rPr>
                      <w:rFonts w:ascii="Monaco" w:hAnsi="Monaco" w:cs="Monaco"/>
                      <w:b/>
                      <w:bCs/>
                      <w:color w:val="000000"/>
                      <w:sz w:val="32"/>
                      <w:szCs w:val="32"/>
                      <w:lang w:val="en-US"/>
                    </w:rPr>
                  </w:rPrChange>
                </w:rPr>
                <w:t>);</w:t>
              </w:r>
            </w:ins>
          </w:p>
          <w:p w14:paraId="15D89C6E" w14:textId="77777777" w:rsidR="00A47B4C" w:rsidRPr="00A47B4C" w:rsidRDefault="00A47B4C" w:rsidP="00A47B4C">
            <w:pPr>
              <w:widowControl w:val="0"/>
              <w:autoSpaceDE w:val="0"/>
              <w:autoSpaceDN w:val="0"/>
              <w:adjustRightInd w:val="0"/>
              <w:rPr>
                <w:ins w:id="3853" w:author="Borja Gonzalez" w:date="2017-09-28T19:13:00Z"/>
                <w:rFonts w:ascii="Monaco" w:hAnsi="Monaco" w:cs="Monaco"/>
                <w:sz w:val="20"/>
                <w:szCs w:val="20"/>
                <w:lang w:val="en-US"/>
                <w:rPrChange w:id="3854" w:author="Borja Gonzalez" w:date="2017-09-28T19:13:00Z">
                  <w:rPr>
                    <w:ins w:id="3855" w:author="Borja Gonzalez" w:date="2017-09-28T19:13:00Z"/>
                    <w:rFonts w:ascii="Monaco" w:hAnsi="Monaco" w:cs="Monaco"/>
                    <w:sz w:val="32"/>
                    <w:szCs w:val="32"/>
                    <w:lang w:val="en-US"/>
                  </w:rPr>
                </w:rPrChange>
              </w:rPr>
            </w:pPr>
            <w:ins w:id="3856" w:author="Borja Gonzalez" w:date="2017-09-28T19:13:00Z">
              <w:r w:rsidRPr="00A47B4C">
                <w:rPr>
                  <w:rFonts w:ascii="Monaco" w:hAnsi="Monaco" w:cs="Monaco"/>
                  <w:sz w:val="20"/>
                  <w:szCs w:val="20"/>
                  <w:lang w:val="en-US"/>
                  <w:rPrChange w:id="3857"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58"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59"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3860" w:author="Borja Gonzalez" w:date="2017-09-28T19:13:00Z">
                    <w:rPr>
                      <w:rFonts w:ascii="Monaco" w:hAnsi="Monaco" w:cs="Monaco"/>
                      <w:b/>
                      <w:bCs/>
                      <w:color w:val="000000"/>
                      <w:sz w:val="32"/>
                      <w:szCs w:val="32"/>
                      <w:lang w:val="en-US"/>
                    </w:rPr>
                  </w:rPrChange>
                </w:rPr>
                <w:t>}</w:t>
              </w:r>
            </w:ins>
          </w:p>
          <w:p w14:paraId="31F5D6CB" w14:textId="77777777" w:rsidR="00A47B4C" w:rsidRPr="00A47B4C" w:rsidRDefault="00A47B4C" w:rsidP="00A47B4C">
            <w:pPr>
              <w:widowControl w:val="0"/>
              <w:autoSpaceDE w:val="0"/>
              <w:autoSpaceDN w:val="0"/>
              <w:adjustRightInd w:val="0"/>
              <w:rPr>
                <w:ins w:id="3861" w:author="Borja Gonzalez" w:date="2017-09-28T19:13:00Z"/>
                <w:rFonts w:ascii="Monaco" w:hAnsi="Monaco" w:cs="Monaco"/>
                <w:sz w:val="20"/>
                <w:szCs w:val="20"/>
                <w:lang w:val="en-US"/>
                <w:rPrChange w:id="3862" w:author="Borja Gonzalez" w:date="2017-09-28T19:13:00Z">
                  <w:rPr>
                    <w:ins w:id="3863" w:author="Borja Gonzalez" w:date="2017-09-28T19:13:00Z"/>
                    <w:rFonts w:ascii="Monaco" w:hAnsi="Monaco" w:cs="Monaco"/>
                    <w:sz w:val="32"/>
                    <w:szCs w:val="32"/>
                    <w:lang w:val="en-US"/>
                  </w:rPr>
                </w:rPrChange>
              </w:rPr>
            </w:pPr>
            <w:ins w:id="3864" w:author="Borja Gonzalez" w:date="2017-09-28T19:13:00Z">
              <w:r w:rsidRPr="00A47B4C">
                <w:rPr>
                  <w:rFonts w:ascii="Monaco" w:hAnsi="Monaco" w:cs="Monaco"/>
                  <w:sz w:val="20"/>
                  <w:szCs w:val="20"/>
                  <w:lang w:val="en-US"/>
                  <w:rPrChange w:id="3865"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3866" w:author="Borja Gonzalez" w:date="2017-09-28T19:13:00Z">
                    <w:rPr>
                      <w:rFonts w:ascii="Monaco" w:hAnsi="Monaco" w:cs="Monaco"/>
                      <w:b/>
                      <w:bCs/>
                      <w:color w:val="000000"/>
                      <w:sz w:val="32"/>
                      <w:szCs w:val="32"/>
                      <w:lang w:val="en-US"/>
                    </w:rPr>
                  </w:rPrChange>
                </w:rPr>
                <w:t>};</w:t>
              </w:r>
            </w:ins>
          </w:p>
          <w:p w14:paraId="3F3DF161" w14:textId="77777777" w:rsidR="00A47B4C" w:rsidRPr="00A47B4C" w:rsidRDefault="00A47B4C" w:rsidP="00A47B4C">
            <w:pPr>
              <w:widowControl w:val="0"/>
              <w:autoSpaceDE w:val="0"/>
              <w:autoSpaceDN w:val="0"/>
              <w:adjustRightInd w:val="0"/>
              <w:rPr>
                <w:ins w:id="3867" w:author="Borja Gonzalez" w:date="2017-09-28T19:13:00Z"/>
                <w:rFonts w:ascii="Monaco" w:hAnsi="Monaco" w:cs="Monaco"/>
                <w:sz w:val="20"/>
                <w:szCs w:val="20"/>
                <w:lang w:val="en-US"/>
                <w:rPrChange w:id="3868" w:author="Borja Gonzalez" w:date="2017-09-28T19:13:00Z">
                  <w:rPr>
                    <w:ins w:id="3869" w:author="Borja Gonzalez" w:date="2017-09-28T19:13:00Z"/>
                    <w:rFonts w:ascii="Monaco" w:hAnsi="Monaco" w:cs="Monaco"/>
                    <w:sz w:val="32"/>
                    <w:szCs w:val="32"/>
                    <w:lang w:val="en-US"/>
                  </w:rPr>
                </w:rPrChange>
              </w:rPr>
            </w:pPr>
            <w:ins w:id="3870" w:author="Borja Gonzalez" w:date="2017-09-28T19:13:00Z">
              <w:r w:rsidRPr="00A47B4C">
                <w:rPr>
                  <w:rFonts w:ascii="Monaco" w:hAnsi="Monaco" w:cs="Monaco"/>
                  <w:sz w:val="20"/>
                  <w:szCs w:val="20"/>
                  <w:lang w:val="en-US"/>
                  <w:rPrChange w:id="3871"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872" w:author="Borja Gonzalez" w:date="2017-09-28T19:13:00Z">
                    <w:rPr>
                      <w:rFonts w:ascii="Monaco" w:hAnsi="Monaco" w:cs="Monaco"/>
                      <w:color w:val="000000"/>
                      <w:sz w:val="32"/>
                      <w:szCs w:val="32"/>
                      <w:lang w:val="en-US"/>
                    </w:rPr>
                  </w:rPrChange>
                </w:rPr>
                <w:t>Boton_pres</w:t>
              </w:r>
              <w:r w:rsidRPr="00A47B4C">
                <w:rPr>
                  <w:rFonts w:ascii="Monaco" w:hAnsi="Monaco" w:cs="Monaco"/>
                  <w:b/>
                  <w:bCs/>
                  <w:color w:val="000000"/>
                  <w:sz w:val="20"/>
                  <w:szCs w:val="20"/>
                  <w:lang w:val="en-US"/>
                  <w:rPrChange w:id="3873"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874" w:author="Borja Gonzalez" w:date="2017-09-28T19:13:00Z">
                    <w:rPr>
                      <w:rFonts w:ascii="Monaco" w:hAnsi="Monaco" w:cs="Monaco"/>
                      <w:color w:val="000000"/>
                      <w:sz w:val="32"/>
                      <w:szCs w:val="32"/>
                      <w:lang w:val="en-US"/>
                    </w:rPr>
                  </w:rPrChange>
                </w:rPr>
                <w:t>addEventListener</w:t>
              </w:r>
              <w:r w:rsidRPr="00A47B4C">
                <w:rPr>
                  <w:rFonts w:ascii="Monaco" w:hAnsi="Monaco" w:cs="Monaco"/>
                  <w:b/>
                  <w:bCs/>
                  <w:color w:val="000000"/>
                  <w:sz w:val="20"/>
                  <w:szCs w:val="20"/>
                  <w:lang w:val="en-US"/>
                  <w:rPrChange w:id="3875"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876" w:author="Borja Gonzalez" w:date="2017-09-28T19:13:00Z">
                    <w:rPr>
                      <w:rFonts w:ascii="Monaco" w:hAnsi="Monaco" w:cs="Monaco"/>
                      <w:color w:val="4E9A06"/>
                      <w:sz w:val="32"/>
                      <w:szCs w:val="32"/>
                      <w:lang w:val="en-US"/>
                    </w:rPr>
                  </w:rPrChange>
                </w:rPr>
                <w:t>"click"</w:t>
              </w:r>
              <w:r w:rsidRPr="00A47B4C">
                <w:rPr>
                  <w:rFonts w:ascii="Monaco" w:hAnsi="Monaco" w:cs="Monaco"/>
                  <w:b/>
                  <w:bCs/>
                  <w:color w:val="000000"/>
                  <w:sz w:val="20"/>
                  <w:szCs w:val="20"/>
                  <w:lang w:val="en-US"/>
                  <w:rPrChange w:id="3877"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878" w:author="Borja Gonzalez" w:date="2017-09-28T19:13:00Z">
                    <w:rPr>
                      <w:rFonts w:ascii="Monaco" w:hAnsi="Monaco" w:cs="Monaco"/>
                      <w:color w:val="000000"/>
                      <w:sz w:val="32"/>
                      <w:szCs w:val="32"/>
                      <w:lang w:val="en-US"/>
                    </w:rPr>
                  </w:rPrChange>
                </w:rPr>
                <w:t>readFile</w:t>
              </w:r>
              <w:r w:rsidRPr="00A47B4C">
                <w:rPr>
                  <w:rFonts w:ascii="Monaco" w:hAnsi="Monaco" w:cs="Monaco"/>
                  <w:b/>
                  <w:bCs/>
                  <w:color w:val="000000"/>
                  <w:sz w:val="20"/>
                  <w:szCs w:val="20"/>
                  <w:lang w:val="en-US"/>
                  <w:rPrChange w:id="3879" w:author="Borja Gonzalez" w:date="2017-09-28T19:13:00Z">
                    <w:rPr>
                      <w:rFonts w:ascii="Monaco" w:hAnsi="Monaco" w:cs="Monaco"/>
                      <w:b/>
                      <w:bCs/>
                      <w:color w:val="000000"/>
                      <w:sz w:val="32"/>
                      <w:szCs w:val="32"/>
                      <w:lang w:val="en-US"/>
                    </w:rPr>
                  </w:rPrChange>
                </w:rPr>
                <w:t>);</w:t>
              </w:r>
            </w:ins>
          </w:p>
          <w:p w14:paraId="4661E297" w14:textId="77777777" w:rsidR="00A47B4C" w:rsidRPr="00A47B4C" w:rsidRDefault="00A47B4C" w:rsidP="00A47B4C">
            <w:pPr>
              <w:widowControl w:val="0"/>
              <w:autoSpaceDE w:val="0"/>
              <w:autoSpaceDN w:val="0"/>
              <w:adjustRightInd w:val="0"/>
              <w:rPr>
                <w:ins w:id="3880" w:author="Borja Gonzalez" w:date="2017-09-28T19:13:00Z"/>
                <w:rFonts w:ascii="Monaco" w:hAnsi="Monaco" w:cs="Monaco"/>
                <w:sz w:val="20"/>
                <w:szCs w:val="20"/>
                <w:lang w:val="en-US"/>
                <w:rPrChange w:id="3881" w:author="Borja Gonzalez" w:date="2017-09-28T19:13:00Z">
                  <w:rPr>
                    <w:ins w:id="3882" w:author="Borja Gonzalez" w:date="2017-09-28T19:13:00Z"/>
                    <w:rFonts w:ascii="Monaco" w:hAnsi="Monaco" w:cs="Monaco"/>
                    <w:sz w:val="32"/>
                    <w:szCs w:val="32"/>
                    <w:lang w:val="en-US"/>
                  </w:rPr>
                </w:rPrChange>
              </w:rPr>
            </w:pPr>
            <w:ins w:id="3883" w:author="Borja Gonzalez" w:date="2017-09-28T19:13:00Z">
              <w:r w:rsidRPr="00A47B4C">
                <w:rPr>
                  <w:rFonts w:ascii="Monaco" w:hAnsi="Monaco" w:cs="Monaco"/>
                  <w:b/>
                  <w:bCs/>
                  <w:color w:val="204A87"/>
                  <w:sz w:val="20"/>
                  <w:szCs w:val="20"/>
                  <w:lang w:val="en-US"/>
                  <w:rPrChange w:id="3884" w:author="Borja Gonzalez" w:date="2017-09-28T19:13:00Z">
                    <w:rPr>
                      <w:rFonts w:ascii="Monaco" w:hAnsi="Monaco" w:cs="Monaco"/>
                      <w:b/>
                      <w:bCs/>
                      <w:color w:val="204A87"/>
                      <w:sz w:val="32"/>
                      <w:szCs w:val="32"/>
                      <w:lang w:val="en-US"/>
                    </w:rPr>
                  </w:rPrChange>
                </w:rPr>
                <w:t>&lt;/script&gt;</w:t>
              </w:r>
            </w:ins>
          </w:p>
          <w:p w14:paraId="3292D742" w14:textId="77777777" w:rsidR="00A47B4C" w:rsidRDefault="00A47B4C" w:rsidP="009A5E2B">
            <w:pPr>
              <w:rPr>
                <w:ins w:id="3885" w:author="Borja Gonzalez" w:date="2017-09-28T19:13:00Z"/>
              </w:rPr>
            </w:pPr>
          </w:p>
        </w:tc>
      </w:tr>
    </w:tbl>
    <w:p w14:paraId="25A5EF05" w14:textId="08F09574" w:rsidR="007A3CE4" w:rsidRDefault="007A3CE4" w:rsidP="009A5E2B"/>
    <w:p w14:paraId="49F7DC59" w14:textId="77777777" w:rsidR="002062DF" w:rsidRDefault="002062DF" w:rsidP="009A5E2B"/>
    <w:p w14:paraId="44CD2024" w14:textId="02E1EC9B" w:rsidR="002062DF" w:rsidRDefault="002062DF" w:rsidP="009A5E2B">
      <w:r>
        <w:t xml:space="preserve">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(Werium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“add_datos()”, pasándole como parámetros el archivo CSV en formato JSON y la fecha.</w:t>
      </w:r>
    </w:p>
    <w:p w14:paraId="35EB569D" w14:textId="77777777" w:rsidR="00AA39D1" w:rsidRDefault="00AA39D1" w:rsidP="009A5E2B"/>
    <w:p w14:paraId="206692AA" w14:textId="343E9838" w:rsidR="00AA39D1" w:rsidRDefault="00AA39D1" w:rsidP="009A5E2B">
      <w:del w:id="3886" w:author="Borja Gonzalez" w:date="2017-09-28T19:14:00Z">
        <w:r w:rsidDel="00A47B4C">
          <w:rPr>
            <w:noProof/>
            <w:lang w:val="en-US"/>
          </w:rPr>
          <w:drawing>
            <wp:inline distT="0" distB="0" distL="0" distR="0" wp14:anchorId="326A1B43" wp14:editId="60625C42">
              <wp:extent cx="6400800" cy="5805170"/>
              <wp:effectExtent l="0" t="0" r="0" b="1143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1400" cy="5805714"/>
                      </a:xfrm>
                      <a:prstGeom prst="rect">
                        <a:avLst/>
                      </a:prstGeom>
                      <a:noFill/>
                      <a:ln>
                        <a:noFill/>
                      </a:ln>
                    </pic:spPr>
                  </pic:pic>
                </a:graphicData>
              </a:graphic>
            </wp:inline>
          </w:drawing>
        </w:r>
      </w:del>
    </w:p>
    <w:p w14:paraId="3E409E66" w14:textId="77777777" w:rsidR="00A47B4C" w:rsidRDefault="00AA39D1" w:rsidP="009A5E2B">
      <w:pPr>
        <w:rPr>
          <w:ins w:id="3887" w:author="Borja Gonzalez" w:date="2017-09-28T19:14:00Z"/>
        </w:rPr>
      </w:pPr>
      <w:del w:id="3888" w:author="Borja Gonzalez" w:date="2017-09-28T19:14:00Z">
        <w:r w:rsidDel="00A47B4C">
          <w:rPr>
            <w:noProof/>
            <w:lang w:val="en-US"/>
          </w:rPr>
          <w:drawing>
            <wp:inline distT="0" distB="0" distL="0" distR="0" wp14:anchorId="5EAD0C35" wp14:editId="4149EC9B">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4FCCA8DE" w14:textId="77777777" w:rsidTr="00A47B4C">
        <w:trPr>
          <w:ins w:id="3889" w:author="Borja Gonzalez" w:date="2017-09-28T19:14:00Z"/>
        </w:trPr>
        <w:tc>
          <w:tcPr>
            <w:tcW w:w="8856" w:type="dxa"/>
          </w:tcPr>
          <w:p w14:paraId="0D2E36FC" w14:textId="77777777" w:rsidR="00A47B4C" w:rsidRPr="00A47B4C" w:rsidRDefault="00A47B4C" w:rsidP="00A47B4C">
            <w:pPr>
              <w:widowControl w:val="0"/>
              <w:autoSpaceDE w:val="0"/>
              <w:autoSpaceDN w:val="0"/>
              <w:adjustRightInd w:val="0"/>
              <w:rPr>
                <w:ins w:id="3890" w:author="Borja Gonzalez" w:date="2017-09-28T19:15:00Z"/>
                <w:rFonts w:ascii="Monaco" w:hAnsi="Monaco" w:cs="Monaco"/>
                <w:sz w:val="20"/>
                <w:szCs w:val="20"/>
                <w:lang w:val="en-US"/>
                <w:rPrChange w:id="3891" w:author="Borja Gonzalez" w:date="2017-09-28T19:15:00Z">
                  <w:rPr>
                    <w:ins w:id="3892" w:author="Borja Gonzalez" w:date="2017-09-28T19:15:00Z"/>
                    <w:rFonts w:ascii="Monaco" w:hAnsi="Monaco" w:cs="Monaco"/>
                    <w:sz w:val="32"/>
                    <w:szCs w:val="32"/>
                    <w:lang w:val="en-US"/>
                  </w:rPr>
                </w:rPrChange>
              </w:rPr>
            </w:pPr>
            <w:ins w:id="3893" w:author="Borja Gonzalez" w:date="2017-09-28T19:15:00Z">
              <w:r w:rsidRPr="00A47B4C">
                <w:rPr>
                  <w:rFonts w:ascii="Monaco" w:hAnsi="Monaco" w:cs="Monaco"/>
                  <w:b/>
                  <w:bCs/>
                  <w:color w:val="204A87"/>
                  <w:sz w:val="20"/>
                  <w:szCs w:val="20"/>
                  <w:lang w:val="en-US"/>
                  <w:rPrChange w:id="3894" w:author="Borja Gonzalez" w:date="2017-09-28T19:15:00Z">
                    <w:rPr>
                      <w:rFonts w:ascii="Monaco" w:hAnsi="Monaco" w:cs="Monaco"/>
                      <w:b/>
                      <w:bCs/>
                      <w:color w:val="204A87"/>
                      <w:sz w:val="32"/>
                      <w:szCs w:val="32"/>
                      <w:lang w:val="en-US"/>
                    </w:rPr>
                  </w:rPrChange>
                </w:rPr>
                <w:t>function</w:t>
              </w:r>
              <w:r w:rsidRPr="00A47B4C">
                <w:rPr>
                  <w:rFonts w:ascii="Monaco" w:hAnsi="Monaco" w:cs="Monaco"/>
                  <w:sz w:val="20"/>
                  <w:szCs w:val="20"/>
                  <w:lang w:val="en-US"/>
                  <w:rPrChange w:id="389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896" w:author="Borja Gonzalez" w:date="2017-09-28T19:15:00Z">
                    <w:rPr>
                      <w:rFonts w:ascii="Monaco" w:hAnsi="Monaco" w:cs="Monaco"/>
                      <w:color w:val="000000"/>
                      <w:sz w:val="32"/>
                      <w:szCs w:val="32"/>
                      <w:lang w:val="en-US"/>
                    </w:rPr>
                  </w:rPrChange>
                </w:rPr>
                <w:t>add_datos</w:t>
              </w:r>
              <w:r w:rsidRPr="00A47B4C">
                <w:rPr>
                  <w:rFonts w:ascii="Monaco" w:hAnsi="Monaco" w:cs="Monaco"/>
                  <w:b/>
                  <w:bCs/>
                  <w:color w:val="000000"/>
                  <w:sz w:val="20"/>
                  <w:szCs w:val="20"/>
                  <w:lang w:val="en-US"/>
                  <w:rPrChange w:id="389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898"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3899"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900" w:author="Borja Gonzalez" w:date="2017-09-28T19:15:00Z">
                    <w:rPr>
                      <w:rFonts w:ascii="Monaco" w:hAnsi="Monaco" w:cs="Monaco"/>
                      <w:color w:val="000000"/>
                      <w:sz w:val="32"/>
                      <w:szCs w:val="32"/>
                      <w:lang w:val="en-US"/>
                    </w:rPr>
                  </w:rPrChange>
                </w:rPr>
                <w:t>fecha</w:t>
              </w:r>
              <w:r w:rsidRPr="00A47B4C">
                <w:rPr>
                  <w:rFonts w:ascii="Monaco" w:hAnsi="Monaco" w:cs="Monaco"/>
                  <w:b/>
                  <w:bCs/>
                  <w:color w:val="000000"/>
                  <w:sz w:val="20"/>
                  <w:szCs w:val="20"/>
                  <w:lang w:val="en-US"/>
                  <w:rPrChange w:id="3901" w:author="Borja Gonzalez" w:date="2017-09-28T19:15:00Z">
                    <w:rPr>
                      <w:rFonts w:ascii="Monaco" w:hAnsi="Monaco" w:cs="Monaco"/>
                      <w:b/>
                      <w:bCs/>
                      <w:color w:val="000000"/>
                      <w:sz w:val="32"/>
                      <w:szCs w:val="32"/>
                      <w:lang w:val="en-US"/>
                    </w:rPr>
                  </w:rPrChange>
                </w:rPr>
                <w:t>){</w:t>
              </w:r>
            </w:ins>
          </w:p>
          <w:p w14:paraId="41002535" w14:textId="77777777" w:rsidR="00A47B4C" w:rsidRPr="00A47B4C" w:rsidRDefault="00A47B4C" w:rsidP="00A47B4C">
            <w:pPr>
              <w:widowControl w:val="0"/>
              <w:autoSpaceDE w:val="0"/>
              <w:autoSpaceDN w:val="0"/>
              <w:adjustRightInd w:val="0"/>
              <w:rPr>
                <w:ins w:id="3902" w:author="Borja Gonzalez" w:date="2017-09-28T19:15:00Z"/>
                <w:rFonts w:ascii="Monaco" w:hAnsi="Monaco" w:cs="Monaco"/>
                <w:sz w:val="20"/>
                <w:szCs w:val="20"/>
                <w:lang w:val="en-US"/>
                <w:rPrChange w:id="3903" w:author="Borja Gonzalez" w:date="2017-09-28T19:15:00Z">
                  <w:rPr>
                    <w:ins w:id="3904" w:author="Borja Gonzalez" w:date="2017-09-28T19:15:00Z"/>
                    <w:rFonts w:ascii="Monaco" w:hAnsi="Monaco" w:cs="Monaco"/>
                    <w:sz w:val="32"/>
                    <w:szCs w:val="32"/>
                    <w:lang w:val="en-US"/>
                  </w:rPr>
                </w:rPrChange>
              </w:rPr>
            </w:pPr>
            <w:ins w:id="3905" w:author="Borja Gonzalez" w:date="2017-09-28T19:15:00Z">
              <w:r w:rsidRPr="00A47B4C">
                <w:rPr>
                  <w:rFonts w:ascii="Monaco" w:hAnsi="Monaco" w:cs="Monaco"/>
                  <w:sz w:val="20"/>
                  <w:szCs w:val="20"/>
                  <w:lang w:val="en-US"/>
                  <w:rPrChange w:id="3906"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907"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3908"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909" w:author="Borja Gonzalez" w:date="2017-09-28T19:15:00Z">
                    <w:rPr>
                      <w:rFonts w:ascii="Monaco" w:hAnsi="Monaco" w:cs="Monaco"/>
                      <w:color w:val="000000"/>
                      <w:sz w:val="32"/>
                      <w:szCs w:val="32"/>
                      <w:lang w:val="en-US"/>
                    </w:rPr>
                  </w:rPrChange>
                </w:rPr>
                <w:t>Time</w:t>
              </w:r>
              <w:r w:rsidRPr="00A47B4C">
                <w:rPr>
                  <w:rFonts w:ascii="Monaco" w:hAnsi="Monaco" w:cs="Monaco"/>
                  <w:sz w:val="20"/>
                  <w:szCs w:val="20"/>
                  <w:lang w:val="en-US"/>
                  <w:rPrChange w:id="3910"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911"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3912"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913" w:author="Borja Gonzalez" w:date="2017-09-28T19:15:00Z">
                    <w:rPr>
                      <w:rFonts w:ascii="Monaco" w:hAnsi="Monaco" w:cs="Monaco"/>
                      <w:b/>
                      <w:bCs/>
                      <w:color w:val="000000"/>
                      <w:sz w:val="32"/>
                      <w:szCs w:val="32"/>
                      <w:lang w:val="en-US"/>
                    </w:rPr>
                  </w:rPrChange>
                </w:rPr>
                <w:t>[];</w:t>
              </w:r>
            </w:ins>
          </w:p>
          <w:p w14:paraId="3DA03CEB" w14:textId="77777777" w:rsidR="00A47B4C" w:rsidRPr="00A47B4C" w:rsidRDefault="00A47B4C" w:rsidP="00A47B4C">
            <w:pPr>
              <w:widowControl w:val="0"/>
              <w:autoSpaceDE w:val="0"/>
              <w:autoSpaceDN w:val="0"/>
              <w:adjustRightInd w:val="0"/>
              <w:rPr>
                <w:ins w:id="3914" w:author="Borja Gonzalez" w:date="2017-09-28T19:15:00Z"/>
                <w:rFonts w:ascii="Monaco" w:hAnsi="Monaco" w:cs="Monaco"/>
                <w:sz w:val="20"/>
                <w:szCs w:val="20"/>
                <w:lang w:val="en-US"/>
                <w:rPrChange w:id="3915" w:author="Borja Gonzalez" w:date="2017-09-28T19:15:00Z">
                  <w:rPr>
                    <w:ins w:id="3916" w:author="Borja Gonzalez" w:date="2017-09-28T19:15:00Z"/>
                    <w:rFonts w:ascii="Monaco" w:hAnsi="Monaco" w:cs="Monaco"/>
                    <w:sz w:val="32"/>
                    <w:szCs w:val="32"/>
                    <w:lang w:val="en-US"/>
                  </w:rPr>
                </w:rPrChange>
              </w:rPr>
            </w:pPr>
            <w:ins w:id="3917" w:author="Borja Gonzalez" w:date="2017-09-28T19:15:00Z">
              <w:r w:rsidRPr="00A47B4C">
                <w:rPr>
                  <w:rFonts w:ascii="Monaco" w:hAnsi="Monaco" w:cs="Monaco"/>
                  <w:sz w:val="20"/>
                  <w:szCs w:val="20"/>
                  <w:lang w:val="en-US"/>
                  <w:rPrChange w:id="3918"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919"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392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921" w:author="Borja Gonzalez" w:date="2017-09-28T19:15:00Z">
                    <w:rPr>
                      <w:rFonts w:ascii="Monaco" w:hAnsi="Monaco" w:cs="Monaco"/>
                      <w:color w:val="000000"/>
                      <w:sz w:val="32"/>
                      <w:szCs w:val="32"/>
                      <w:lang w:val="en-US"/>
                    </w:rPr>
                  </w:rPrChange>
                </w:rPr>
                <w:t>Coronal</w:t>
              </w:r>
              <w:r w:rsidRPr="00A47B4C">
                <w:rPr>
                  <w:rFonts w:ascii="Monaco" w:hAnsi="Monaco" w:cs="Monaco"/>
                  <w:sz w:val="20"/>
                  <w:szCs w:val="20"/>
                  <w:lang w:val="en-US"/>
                  <w:rPrChange w:id="3922"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923"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3924"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925" w:author="Borja Gonzalez" w:date="2017-09-28T19:15:00Z">
                    <w:rPr>
                      <w:rFonts w:ascii="Monaco" w:hAnsi="Monaco" w:cs="Monaco"/>
                      <w:b/>
                      <w:bCs/>
                      <w:color w:val="000000"/>
                      <w:sz w:val="32"/>
                      <w:szCs w:val="32"/>
                      <w:lang w:val="en-US"/>
                    </w:rPr>
                  </w:rPrChange>
                </w:rPr>
                <w:t>[];</w:t>
              </w:r>
            </w:ins>
          </w:p>
          <w:p w14:paraId="474DD4F8" w14:textId="77777777" w:rsidR="00A47B4C" w:rsidRPr="00A47B4C" w:rsidRDefault="00A47B4C" w:rsidP="00A47B4C">
            <w:pPr>
              <w:widowControl w:val="0"/>
              <w:autoSpaceDE w:val="0"/>
              <w:autoSpaceDN w:val="0"/>
              <w:adjustRightInd w:val="0"/>
              <w:rPr>
                <w:ins w:id="3926" w:author="Borja Gonzalez" w:date="2017-09-28T19:15:00Z"/>
                <w:rFonts w:ascii="Monaco" w:hAnsi="Monaco" w:cs="Monaco"/>
                <w:sz w:val="20"/>
                <w:szCs w:val="20"/>
                <w:lang w:val="en-US"/>
                <w:rPrChange w:id="3927" w:author="Borja Gonzalez" w:date="2017-09-28T19:15:00Z">
                  <w:rPr>
                    <w:ins w:id="3928" w:author="Borja Gonzalez" w:date="2017-09-28T19:15:00Z"/>
                    <w:rFonts w:ascii="Monaco" w:hAnsi="Monaco" w:cs="Monaco"/>
                    <w:sz w:val="32"/>
                    <w:szCs w:val="32"/>
                    <w:lang w:val="en-US"/>
                  </w:rPr>
                </w:rPrChange>
              </w:rPr>
            </w:pPr>
            <w:ins w:id="3929" w:author="Borja Gonzalez" w:date="2017-09-28T19:15:00Z">
              <w:r w:rsidRPr="00A47B4C">
                <w:rPr>
                  <w:rFonts w:ascii="Monaco" w:hAnsi="Monaco" w:cs="Monaco"/>
                  <w:sz w:val="20"/>
                  <w:szCs w:val="20"/>
                  <w:lang w:val="en-US"/>
                  <w:rPrChange w:id="3930"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931"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393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933" w:author="Borja Gonzalez" w:date="2017-09-28T19:15:00Z">
                    <w:rPr>
                      <w:rFonts w:ascii="Monaco" w:hAnsi="Monaco" w:cs="Monaco"/>
                      <w:color w:val="000000"/>
                      <w:sz w:val="32"/>
                      <w:szCs w:val="32"/>
                      <w:lang w:val="en-US"/>
                    </w:rPr>
                  </w:rPrChange>
                </w:rPr>
                <w:t>Sagital</w:t>
              </w:r>
              <w:r w:rsidRPr="00A47B4C">
                <w:rPr>
                  <w:rFonts w:ascii="Monaco" w:hAnsi="Monaco" w:cs="Monaco"/>
                  <w:sz w:val="20"/>
                  <w:szCs w:val="20"/>
                  <w:lang w:val="en-US"/>
                  <w:rPrChange w:id="3934"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935"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3936"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937" w:author="Borja Gonzalez" w:date="2017-09-28T19:15:00Z">
                    <w:rPr>
                      <w:rFonts w:ascii="Monaco" w:hAnsi="Monaco" w:cs="Monaco"/>
                      <w:b/>
                      <w:bCs/>
                      <w:color w:val="000000"/>
                      <w:sz w:val="32"/>
                      <w:szCs w:val="32"/>
                      <w:lang w:val="en-US"/>
                    </w:rPr>
                  </w:rPrChange>
                </w:rPr>
                <w:t>[];</w:t>
              </w:r>
            </w:ins>
          </w:p>
          <w:p w14:paraId="0FF00085" w14:textId="77777777" w:rsidR="00A47B4C" w:rsidRPr="00A47B4C" w:rsidRDefault="00A47B4C" w:rsidP="00A47B4C">
            <w:pPr>
              <w:widowControl w:val="0"/>
              <w:autoSpaceDE w:val="0"/>
              <w:autoSpaceDN w:val="0"/>
              <w:adjustRightInd w:val="0"/>
              <w:rPr>
                <w:ins w:id="3938" w:author="Borja Gonzalez" w:date="2017-09-28T19:15:00Z"/>
                <w:rFonts w:ascii="Monaco" w:hAnsi="Monaco" w:cs="Monaco"/>
                <w:sz w:val="20"/>
                <w:szCs w:val="20"/>
                <w:lang w:val="en-US"/>
                <w:rPrChange w:id="3939" w:author="Borja Gonzalez" w:date="2017-09-28T19:15:00Z">
                  <w:rPr>
                    <w:ins w:id="3940" w:author="Borja Gonzalez" w:date="2017-09-28T19:15:00Z"/>
                    <w:rFonts w:ascii="Monaco" w:hAnsi="Monaco" w:cs="Monaco"/>
                    <w:sz w:val="32"/>
                    <w:szCs w:val="32"/>
                    <w:lang w:val="en-US"/>
                  </w:rPr>
                </w:rPrChange>
              </w:rPr>
            </w:pPr>
            <w:ins w:id="3941" w:author="Borja Gonzalez" w:date="2017-09-28T19:15:00Z">
              <w:r w:rsidRPr="00A47B4C">
                <w:rPr>
                  <w:rFonts w:ascii="Monaco" w:hAnsi="Monaco" w:cs="Monaco"/>
                  <w:sz w:val="20"/>
                  <w:szCs w:val="20"/>
                  <w:lang w:val="en-US"/>
                  <w:rPrChange w:id="3942"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943"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3944"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945" w:author="Borja Gonzalez" w:date="2017-09-28T19:15:00Z">
                    <w:rPr>
                      <w:rFonts w:ascii="Monaco" w:hAnsi="Monaco" w:cs="Monaco"/>
                      <w:color w:val="000000"/>
                      <w:sz w:val="32"/>
                      <w:szCs w:val="32"/>
                      <w:lang w:val="en-US"/>
                    </w:rPr>
                  </w:rPrChange>
                </w:rPr>
                <w:t>Transversal</w:t>
              </w:r>
              <w:r w:rsidRPr="00A47B4C">
                <w:rPr>
                  <w:rFonts w:ascii="Monaco" w:hAnsi="Monaco" w:cs="Monaco"/>
                  <w:sz w:val="20"/>
                  <w:szCs w:val="20"/>
                  <w:lang w:val="en-US"/>
                  <w:rPrChange w:id="3946"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947"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3948"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949" w:author="Borja Gonzalez" w:date="2017-09-28T19:15:00Z">
                    <w:rPr>
                      <w:rFonts w:ascii="Monaco" w:hAnsi="Monaco" w:cs="Monaco"/>
                      <w:b/>
                      <w:bCs/>
                      <w:color w:val="000000"/>
                      <w:sz w:val="32"/>
                      <w:szCs w:val="32"/>
                      <w:lang w:val="en-US"/>
                    </w:rPr>
                  </w:rPrChange>
                </w:rPr>
                <w:t>[];</w:t>
              </w:r>
            </w:ins>
          </w:p>
          <w:p w14:paraId="238A1732" w14:textId="77777777" w:rsidR="00A47B4C" w:rsidRPr="00A47B4C" w:rsidRDefault="00A47B4C" w:rsidP="00A47B4C">
            <w:pPr>
              <w:widowControl w:val="0"/>
              <w:autoSpaceDE w:val="0"/>
              <w:autoSpaceDN w:val="0"/>
              <w:adjustRightInd w:val="0"/>
              <w:rPr>
                <w:ins w:id="3950" w:author="Borja Gonzalez" w:date="2017-09-28T19:15:00Z"/>
                <w:rFonts w:ascii="Monaco" w:hAnsi="Monaco" w:cs="Monaco"/>
                <w:sz w:val="20"/>
                <w:szCs w:val="20"/>
                <w:lang w:val="en-US"/>
                <w:rPrChange w:id="3951" w:author="Borja Gonzalez" w:date="2017-09-28T19:15:00Z">
                  <w:rPr>
                    <w:ins w:id="3952" w:author="Borja Gonzalez" w:date="2017-09-28T19:15:00Z"/>
                    <w:rFonts w:ascii="Monaco" w:hAnsi="Monaco" w:cs="Monaco"/>
                    <w:sz w:val="32"/>
                    <w:szCs w:val="32"/>
                    <w:lang w:val="en-US"/>
                  </w:rPr>
                </w:rPrChange>
              </w:rPr>
            </w:pPr>
          </w:p>
          <w:p w14:paraId="03A8A84B" w14:textId="77777777" w:rsidR="00A47B4C" w:rsidRPr="00A47B4C" w:rsidRDefault="00A47B4C" w:rsidP="00A47B4C">
            <w:pPr>
              <w:widowControl w:val="0"/>
              <w:autoSpaceDE w:val="0"/>
              <w:autoSpaceDN w:val="0"/>
              <w:adjustRightInd w:val="0"/>
              <w:rPr>
                <w:ins w:id="3953" w:author="Borja Gonzalez" w:date="2017-09-28T19:15:00Z"/>
                <w:rFonts w:ascii="Monaco" w:hAnsi="Monaco" w:cs="Monaco"/>
                <w:sz w:val="20"/>
                <w:szCs w:val="20"/>
                <w:lang w:val="en-US"/>
                <w:rPrChange w:id="3954" w:author="Borja Gonzalez" w:date="2017-09-28T19:15:00Z">
                  <w:rPr>
                    <w:ins w:id="3955" w:author="Borja Gonzalez" w:date="2017-09-28T19:15:00Z"/>
                    <w:rFonts w:ascii="Monaco" w:hAnsi="Monaco" w:cs="Monaco"/>
                    <w:sz w:val="32"/>
                    <w:szCs w:val="32"/>
                    <w:lang w:val="en-US"/>
                  </w:rPr>
                </w:rPrChange>
              </w:rPr>
            </w:pPr>
            <w:ins w:id="3956" w:author="Borja Gonzalez" w:date="2017-09-28T19:15:00Z">
              <w:r w:rsidRPr="00A47B4C">
                <w:rPr>
                  <w:rFonts w:ascii="Monaco" w:hAnsi="Monaco" w:cs="Monaco"/>
                  <w:sz w:val="20"/>
                  <w:szCs w:val="20"/>
                  <w:lang w:val="en-US"/>
                  <w:rPrChange w:id="3957"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958" w:author="Borja Gonzalez" w:date="2017-09-28T19:15:00Z">
                    <w:rPr>
                      <w:rFonts w:ascii="Monaco" w:hAnsi="Monaco" w:cs="Monaco"/>
                      <w:b/>
                      <w:bCs/>
                      <w:color w:val="204A87"/>
                      <w:sz w:val="32"/>
                      <w:szCs w:val="32"/>
                      <w:lang w:val="en-US"/>
                    </w:rPr>
                  </w:rPrChange>
                </w:rPr>
                <w:t>for</w:t>
              </w:r>
              <w:r w:rsidRPr="00A47B4C">
                <w:rPr>
                  <w:rFonts w:ascii="Monaco" w:hAnsi="Monaco" w:cs="Monaco"/>
                  <w:b/>
                  <w:bCs/>
                  <w:color w:val="000000"/>
                  <w:sz w:val="20"/>
                  <w:szCs w:val="20"/>
                  <w:lang w:val="en-US"/>
                  <w:rPrChange w:id="3959"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3960"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396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962" w:author="Borja Gonzalez" w:date="2017-09-28T19:15:00Z">
                    <w:rPr>
                      <w:rFonts w:ascii="Monaco" w:hAnsi="Monaco" w:cs="Monaco"/>
                      <w:color w:val="000000"/>
                      <w:sz w:val="32"/>
                      <w:szCs w:val="32"/>
                      <w:lang w:val="en-US"/>
                    </w:rPr>
                  </w:rPrChange>
                </w:rPr>
                <w:t>i</w:t>
              </w:r>
              <w:r w:rsidRPr="00A47B4C">
                <w:rPr>
                  <w:rFonts w:ascii="Monaco" w:hAnsi="Monaco" w:cs="Monaco"/>
                  <w:sz w:val="20"/>
                  <w:szCs w:val="20"/>
                  <w:lang w:val="en-US"/>
                  <w:rPrChange w:id="3963"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96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3965" w:author="Borja Gonzalez" w:date="2017-09-28T19:15:00Z">
                    <w:rPr>
                      <w:rFonts w:ascii="Monaco" w:hAnsi="Monaco" w:cs="Monaco"/>
                      <w:sz w:val="32"/>
                      <w:szCs w:val="32"/>
                      <w:lang w:val="en-US"/>
                    </w:rPr>
                  </w:rPrChange>
                </w:rPr>
                <w:t xml:space="preserve"> </w:t>
              </w:r>
              <w:r w:rsidRPr="00A47B4C">
                <w:rPr>
                  <w:rFonts w:ascii="Monaco" w:hAnsi="Monaco" w:cs="Monaco"/>
                  <w:b/>
                  <w:bCs/>
                  <w:color w:val="0000CF"/>
                  <w:sz w:val="20"/>
                  <w:szCs w:val="20"/>
                  <w:lang w:val="en-US"/>
                  <w:rPrChange w:id="3966" w:author="Borja Gonzalez" w:date="2017-09-28T19:15:00Z">
                    <w:rPr>
                      <w:rFonts w:ascii="Monaco" w:hAnsi="Monaco" w:cs="Monaco"/>
                      <w:b/>
                      <w:bCs/>
                      <w:color w:val="0000CF"/>
                      <w:sz w:val="32"/>
                      <w:szCs w:val="32"/>
                      <w:lang w:val="en-US"/>
                    </w:rPr>
                  </w:rPrChange>
                </w:rPr>
                <w:t>1</w:t>
              </w:r>
              <w:r w:rsidRPr="00A47B4C">
                <w:rPr>
                  <w:rFonts w:ascii="Monaco" w:hAnsi="Monaco" w:cs="Monaco"/>
                  <w:b/>
                  <w:bCs/>
                  <w:color w:val="000000"/>
                  <w:sz w:val="20"/>
                  <w:szCs w:val="20"/>
                  <w:lang w:val="en-US"/>
                  <w:rPrChange w:id="3967"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3968"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969" w:author="Borja Gonzalez" w:date="2017-09-28T19:15:00Z">
                    <w:rPr>
                      <w:rFonts w:ascii="Monaco" w:hAnsi="Monaco" w:cs="Monaco"/>
                      <w:color w:val="000000"/>
                      <w:sz w:val="32"/>
                      <w:szCs w:val="32"/>
                      <w:lang w:val="en-US"/>
                    </w:rPr>
                  </w:rPrChange>
                </w:rPr>
                <w:t>i</w:t>
              </w:r>
              <w:r w:rsidRPr="00A47B4C">
                <w:rPr>
                  <w:rFonts w:ascii="Monaco" w:hAnsi="Monaco" w:cs="Monaco"/>
                  <w:sz w:val="20"/>
                  <w:szCs w:val="20"/>
                  <w:lang w:val="en-US"/>
                  <w:rPrChange w:id="3970"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971" w:author="Borja Gonzalez" w:date="2017-09-28T19:15:00Z">
                    <w:rPr>
                      <w:rFonts w:ascii="Monaco" w:hAnsi="Monaco" w:cs="Monaco"/>
                      <w:b/>
                      <w:bCs/>
                      <w:color w:val="CE5C00"/>
                      <w:sz w:val="32"/>
                      <w:szCs w:val="32"/>
                      <w:lang w:val="en-US"/>
                    </w:rPr>
                  </w:rPrChange>
                </w:rPr>
                <w:t>&lt;</w:t>
              </w:r>
              <w:r w:rsidRPr="00A47B4C">
                <w:rPr>
                  <w:rFonts w:ascii="Monaco" w:hAnsi="Monaco" w:cs="Monaco"/>
                  <w:sz w:val="20"/>
                  <w:szCs w:val="20"/>
                  <w:lang w:val="en-US"/>
                  <w:rPrChange w:id="397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973"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397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975" w:author="Borja Gonzalez" w:date="2017-09-28T19:15:00Z">
                    <w:rPr>
                      <w:rFonts w:ascii="Monaco" w:hAnsi="Monaco" w:cs="Monaco"/>
                      <w:color w:val="000000"/>
                      <w:sz w:val="32"/>
                      <w:szCs w:val="32"/>
                      <w:lang w:val="en-US"/>
                    </w:rPr>
                  </w:rPrChange>
                </w:rPr>
                <w:t>length</w:t>
              </w:r>
              <w:r w:rsidRPr="00A47B4C">
                <w:rPr>
                  <w:rFonts w:ascii="Monaco" w:hAnsi="Monaco" w:cs="Monaco"/>
                  <w:b/>
                  <w:bCs/>
                  <w:color w:val="CE5C00"/>
                  <w:sz w:val="20"/>
                  <w:szCs w:val="20"/>
                  <w:lang w:val="en-US"/>
                  <w:rPrChange w:id="3976" w:author="Borja Gonzalez" w:date="2017-09-28T19:15:00Z">
                    <w:rPr>
                      <w:rFonts w:ascii="Monaco" w:hAnsi="Monaco" w:cs="Monaco"/>
                      <w:b/>
                      <w:bCs/>
                      <w:color w:val="CE5C00"/>
                      <w:sz w:val="32"/>
                      <w:szCs w:val="32"/>
                      <w:lang w:val="en-US"/>
                    </w:rPr>
                  </w:rPrChange>
                </w:rPr>
                <w:t>-</w:t>
              </w:r>
              <w:r w:rsidRPr="00A47B4C">
                <w:rPr>
                  <w:rFonts w:ascii="Monaco" w:hAnsi="Monaco" w:cs="Monaco"/>
                  <w:b/>
                  <w:bCs/>
                  <w:color w:val="0000CF"/>
                  <w:sz w:val="20"/>
                  <w:szCs w:val="20"/>
                  <w:lang w:val="en-US"/>
                  <w:rPrChange w:id="3977" w:author="Borja Gonzalez" w:date="2017-09-28T19:15:00Z">
                    <w:rPr>
                      <w:rFonts w:ascii="Monaco" w:hAnsi="Monaco" w:cs="Monaco"/>
                      <w:b/>
                      <w:bCs/>
                      <w:color w:val="0000CF"/>
                      <w:sz w:val="32"/>
                      <w:szCs w:val="32"/>
                      <w:lang w:val="en-US"/>
                    </w:rPr>
                  </w:rPrChange>
                </w:rPr>
                <w:t>1</w:t>
              </w:r>
              <w:r w:rsidRPr="00A47B4C">
                <w:rPr>
                  <w:rFonts w:ascii="Monaco" w:hAnsi="Monaco" w:cs="Monaco"/>
                  <w:b/>
                  <w:bCs/>
                  <w:color w:val="000000"/>
                  <w:sz w:val="20"/>
                  <w:szCs w:val="20"/>
                  <w:lang w:val="en-US"/>
                  <w:rPrChange w:id="3978"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397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980" w:author="Borja Gonzalez" w:date="2017-09-28T19:15:00Z">
                    <w:rPr>
                      <w:rFonts w:ascii="Monaco" w:hAnsi="Monaco" w:cs="Monaco"/>
                      <w:color w:val="000000"/>
                      <w:sz w:val="32"/>
                      <w:szCs w:val="32"/>
                      <w:lang w:val="en-US"/>
                    </w:rPr>
                  </w:rPrChange>
                </w:rPr>
                <w:t>i</w:t>
              </w:r>
              <w:r w:rsidRPr="00A47B4C">
                <w:rPr>
                  <w:rFonts w:ascii="Monaco" w:hAnsi="Monaco" w:cs="Monaco"/>
                  <w:b/>
                  <w:bCs/>
                  <w:color w:val="CE5C00"/>
                  <w:sz w:val="20"/>
                  <w:szCs w:val="20"/>
                  <w:lang w:val="en-US"/>
                  <w:rPrChange w:id="3981" w:author="Borja Gonzalez" w:date="2017-09-28T19:15:00Z">
                    <w:rPr>
                      <w:rFonts w:ascii="Monaco" w:hAnsi="Monaco" w:cs="Monaco"/>
                      <w:b/>
                      <w:bCs/>
                      <w:color w:val="CE5C00"/>
                      <w:sz w:val="32"/>
                      <w:szCs w:val="32"/>
                      <w:lang w:val="en-US"/>
                    </w:rPr>
                  </w:rPrChange>
                </w:rPr>
                <w:t>++</w:t>
              </w:r>
              <w:r w:rsidRPr="00A47B4C">
                <w:rPr>
                  <w:rFonts w:ascii="Monaco" w:hAnsi="Monaco" w:cs="Monaco"/>
                  <w:b/>
                  <w:bCs/>
                  <w:color w:val="000000"/>
                  <w:sz w:val="20"/>
                  <w:szCs w:val="20"/>
                  <w:lang w:val="en-US"/>
                  <w:rPrChange w:id="3982" w:author="Borja Gonzalez" w:date="2017-09-28T19:15:00Z">
                    <w:rPr>
                      <w:rFonts w:ascii="Monaco" w:hAnsi="Monaco" w:cs="Monaco"/>
                      <w:b/>
                      <w:bCs/>
                      <w:color w:val="000000"/>
                      <w:sz w:val="32"/>
                      <w:szCs w:val="32"/>
                      <w:lang w:val="en-US"/>
                    </w:rPr>
                  </w:rPrChange>
                </w:rPr>
                <w:t>){</w:t>
              </w:r>
            </w:ins>
          </w:p>
          <w:p w14:paraId="784CFFE9" w14:textId="77777777" w:rsidR="00A47B4C" w:rsidRPr="00A47B4C" w:rsidRDefault="00A47B4C" w:rsidP="00A47B4C">
            <w:pPr>
              <w:widowControl w:val="0"/>
              <w:autoSpaceDE w:val="0"/>
              <w:autoSpaceDN w:val="0"/>
              <w:adjustRightInd w:val="0"/>
              <w:rPr>
                <w:ins w:id="3983" w:author="Borja Gonzalez" w:date="2017-09-28T19:15:00Z"/>
                <w:rFonts w:ascii="Monaco" w:hAnsi="Monaco" w:cs="Monaco"/>
                <w:sz w:val="20"/>
                <w:szCs w:val="20"/>
                <w:lang w:val="en-US"/>
                <w:rPrChange w:id="3984" w:author="Borja Gonzalez" w:date="2017-09-28T19:15:00Z">
                  <w:rPr>
                    <w:ins w:id="3985" w:author="Borja Gonzalez" w:date="2017-09-28T19:15:00Z"/>
                    <w:rFonts w:ascii="Monaco" w:hAnsi="Monaco" w:cs="Monaco"/>
                    <w:sz w:val="32"/>
                    <w:szCs w:val="32"/>
                    <w:lang w:val="en-US"/>
                  </w:rPr>
                </w:rPrChange>
              </w:rPr>
            </w:pPr>
            <w:ins w:id="3986" w:author="Borja Gonzalez" w:date="2017-09-28T19:15:00Z">
              <w:r w:rsidRPr="00A47B4C">
                <w:rPr>
                  <w:rFonts w:ascii="Monaco" w:hAnsi="Monaco" w:cs="Monaco"/>
                  <w:sz w:val="20"/>
                  <w:szCs w:val="20"/>
                  <w:lang w:val="en-US"/>
                  <w:rPrChange w:id="398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988" w:author="Borja Gonzalez" w:date="2017-09-28T19:15:00Z">
                    <w:rPr>
                      <w:rFonts w:ascii="Monaco" w:hAnsi="Monaco" w:cs="Monaco"/>
                      <w:color w:val="000000"/>
                      <w:sz w:val="32"/>
                      <w:szCs w:val="32"/>
                      <w:lang w:val="en-US"/>
                    </w:rPr>
                  </w:rPrChange>
                </w:rPr>
                <w:t>Time</w:t>
              </w:r>
              <w:r w:rsidRPr="00A47B4C">
                <w:rPr>
                  <w:rFonts w:ascii="Monaco" w:hAnsi="Monaco" w:cs="Monaco"/>
                  <w:b/>
                  <w:bCs/>
                  <w:color w:val="000000"/>
                  <w:sz w:val="20"/>
                  <w:szCs w:val="20"/>
                  <w:lang w:val="en-US"/>
                  <w:rPrChange w:id="3989"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990" w:author="Borja Gonzalez" w:date="2017-09-28T19:15:00Z">
                    <w:rPr>
                      <w:rFonts w:ascii="Monaco" w:hAnsi="Monaco" w:cs="Monaco"/>
                      <w:color w:val="000000"/>
                      <w:sz w:val="32"/>
                      <w:szCs w:val="32"/>
                      <w:lang w:val="en-US"/>
                    </w:rPr>
                  </w:rPrChange>
                </w:rPr>
                <w:t>push</w:t>
              </w:r>
              <w:r w:rsidRPr="00A47B4C">
                <w:rPr>
                  <w:rFonts w:ascii="Monaco" w:hAnsi="Monaco" w:cs="Monaco"/>
                  <w:b/>
                  <w:bCs/>
                  <w:color w:val="000000"/>
                  <w:sz w:val="20"/>
                  <w:szCs w:val="20"/>
                  <w:lang w:val="en-US"/>
                  <w:rPrChange w:id="399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992"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3993"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994" w:author="Borja Gonzalez" w:date="2017-09-28T19:15:00Z">
                    <w:rPr>
                      <w:rFonts w:ascii="Monaco" w:hAnsi="Monaco" w:cs="Monaco"/>
                      <w:color w:val="000000"/>
                      <w:sz w:val="32"/>
                      <w:szCs w:val="32"/>
                      <w:lang w:val="en-US"/>
                    </w:rPr>
                  </w:rPrChange>
                </w:rPr>
                <w:t>i</w:t>
              </w:r>
              <w:r w:rsidRPr="00A47B4C">
                <w:rPr>
                  <w:rFonts w:ascii="Monaco" w:hAnsi="Monaco" w:cs="Monaco"/>
                  <w:b/>
                  <w:bCs/>
                  <w:color w:val="000000"/>
                  <w:sz w:val="20"/>
                  <w:szCs w:val="20"/>
                  <w:lang w:val="en-US"/>
                  <w:rPrChange w:id="3995"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3996" w:author="Borja Gonzalez" w:date="2017-09-28T19:15:00Z">
                    <w:rPr>
                      <w:rFonts w:ascii="Monaco" w:hAnsi="Monaco" w:cs="Monaco"/>
                      <w:b/>
                      <w:bCs/>
                      <w:color w:val="0000CF"/>
                      <w:sz w:val="32"/>
                      <w:szCs w:val="32"/>
                      <w:lang w:val="en-US"/>
                    </w:rPr>
                  </w:rPrChange>
                </w:rPr>
                <w:t>0</w:t>
              </w:r>
              <w:r w:rsidRPr="00A47B4C">
                <w:rPr>
                  <w:rFonts w:ascii="Monaco" w:hAnsi="Monaco" w:cs="Monaco"/>
                  <w:b/>
                  <w:bCs/>
                  <w:color w:val="000000"/>
                  <w:sz w:val="20"/>
                  <w:szCs w:val="20"/>
                  <w:lang w:val="en-US"/>
                  <w:rPrChange w:id="3997" w:author="Borja Gonzalez" w:date="2017-09-28T19:15:00Z">
                    <w:rPr>
                      <w:rFonts w:ascii="Monaco" w:hAnsi="Monaco" w:cs="Monaco"/>
                      <w:b/>
                      <w:bCs/>
                      <w:color w:val="000000"/>
                      <w:sz w:val="32"/>
                      <w:szCs w:val="32"/>
                      <w:lang w:val="en-US"/>
                    </w:rPr>
                  </w:rPrChange>
                </w:rPr>
                <w:t>]);</w:t>
              </w:r>
            </w:ins>
          </w:p>
          <w:p w14:paraId="3D029677" w14:textId="77777777" w:rsidR="00A47B4C" w:rsidRPr="00A47B4C" w:rsidRDefault="00A47B4C" w:rsidP="00A47B4C">
            <w:pPr>
              <w:widowControl w:val="0"/>
              <w:autoSpaceDE w:val="0"/>
              <w:autoSpaceDN w:val="0"/>
              <w:adjustRightInd w:val="0"/>
              <w:rPr>
                <w:ins w:id="3998" w:author="Borja Gonzalez" w:date="2017-09-28T19:15:00Z"/>
                <w:rFonts w:ascii="Monaco" w:hAnsi="Monaco" w:cs="Monaco"/>
                <w:sz w:val="20"/>
                <w:szCs w:val="20"/>
                <w:lang w:val="en-US"/>
                <w:rPrChange w:id="3999" w:author="Borja Gonzalez" w:date="2017-09-28T19:15:00Z">
                  <w:rPr>
                    <w:ins w:id="4000" w:author="Borja Gonzalez" w:date="2017-09-28T19:15:00Z"/>
                    <w:rFonts w:ascii="Monaco" w:hAnsi="Monaco" w:cs="Monaco"/>
                    <w:sz w:val="32"/>
                    <w:szCs w:val="32"/>
                    <w:lang w:val="en-US"/>
                  </w:rPr>
                </w:rPrChange>
              </w:rPr>
            </w:pPr>
            <w:ins w:id="4001" w:author="Borja Gonzalez" w:date="2017-09-28T19:15:00Z">
              <w:r w:rsidRPr="00A47B4C">
                <w:rPr>
                  <w:rFonts w:ascii="Monaco" w:hAnsi="Monaco" w:cs="Monaco"/>
                  <w:sz w:val="20"/>
                  <w:szCs w:val="20"/>
                  <w:lang w:val="en-US"/>
                  <w:rPrChange w:id="400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03" w:author="Borja Gonzalez" w:date="2017-09-28T19:15:00Z">
                    <w:rPr>
                      <w:rFonts w:ascii="Monaco" w:hAnsi="Monaco" w:cs="Monaco"/>
                      <w:color w:val="000000"/>
                      <w:sz w:val="32"/>
                      <w:szCs w:val="32"/>
                      <w:lang w:val="en-US"/>
                    </w:rPr>
                  </w:rPrChange>
                </w:rPr>
                <w:t>Coronal</w:t>
              </w:r>
              <w:r w:rsidRPr="00A47B4C">
                <w:rPr>
                  <w:rFonts w:ascii="Monaco" w:hAnsi="Monaco" w:cs="Monaco"/>
                  <w:b/>
                  <w:bCs/>
                  <w:color w:val="000000"/>
                  <w:sz w:val="20"/>
                  <w:szCs w:val="20"/>
                  <w:lang w:val="en-US"/>
                  <w:rPrChange w:id="400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05" w:author="Borja Gonzalez" w:date="2017-09-28T19:15:00Z">
                    <w:rPr>
                      <w:rFonts w:ascii="Monaco" w:hAnsi="Monaco" w:cs="Monaco"/>
                      <w:color w:val="000000"/>
                      <w:sz w:val="32"/>
                      <w:szCs w:val="32"/>
                      <w:lang w:val="en-US"/>
                    </w:rPr>
                  </w:rPrChange>
                </w:rPr>
                <w:t>push</w:t>
              </w:r>
              <w:r w:rsidRPr="00A47B4C">
                <w:rPr>
                  <w:rFonts w:ascii="Monaco" w:hAnsi="Monaco" w:cs="Monaco"/>
                  <w:b/>
                  <w:bCs/>
                  <w:color w:val="000000"/>
                  <w:sz w:val="20"/>
                  <w:szCs w:val="20"/>
                  <w:lang w:val="en-US"/>
                  <w:rPrChange w:id="4006" w:author="Borja Gonzalez" w:date="2017-09-28T19:15:00Z">
                    <w:rPr>
                      <w:rFonts w:ascii="Monaco" w:hAnsi="Monaco" w:cs="Monaco"/>
                      <w:b/>
                      <w:bCs/>
                      <w:color w:val="000000"/>
                      <w:sz w:val="32"/>
                      <w:szCs w:val="32"/>
                      <w:lang w:val="en-US"/>
                    </w:rPr>
                  </w:rPrChange>
                </w:rPr>
                <w:t>(</w:t>
              </w:r>
              <w:r w:rsidRPr="00A47B4C">
                <w:rPr>
                  <w:rFonts w:ascii="Monaco" w:hAnsi="Monaco" w:cs="Monaco"/>
                  <w:color w:val="204A87"/>
                  <w:sz w:val="20"/>
                  <w:szCs w:val="20"/>
                  <w:lang w:val="en-US"/>
                  <w:rPrChange w:id="4007" w:author="Borja Gonzalez" w:date="2017-09-28T19:15:00Z">
                    <w:rPr>
                      <w:rFonts w:ascii="Monaco" w:hAnsi="Monaco" w:cs="Monaco"/>
                      <w:color w:val="204A87"/>
                      <w:sz w:val="32"/>
                      <w:szCs w:val="32"/>
                      <w:lang w:val="en-US"/>
                    </w:rPr>
                  </w:rPrChange>
                </w:rPr>
                <w:t>parseFloat</w:t>
              </w:r>
              <w:r w:rsidRPr="00A47B4C">
                <w:rPr>
                  <w:rFonts w:ascii="Monaco" w:hAnsi="Monaco" w:cs="Monaco"/>
                  <w:b/>
                  <w:bCs/>
                  <w:color w:val="000000"/>
                  <w:sz w:val="20"/>
                  <w:szCs w:val="20"/>
                  <w:lang w:val="en-US"/>
                  <w:rPrChange w:id="4008"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09"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010"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11" w:author="Borja Gonzalez" w:date="2017-09-28T19:15:00Z">
                    <w:rPr>
                      <w:rFonts w:ascii="Monaco" w:hAnsi="Monaco" w:cs="Monaco"/>
                      <w:color w:val="000000"/>
                      <w:sz w:val="32"/>
                      <w:szCs w:val="32"/>
                      <w:lang w:val="en-US"/>
                    </w:rPr>
                  </w:rPrChange>
                </w:rPr>
                <w:t>i</w:t>
              </w:r>
              <w:r w:rsidRPr="00A47B4C">
                <w:rPr>
                  <w:rFonts w:ascii="Monaco" w:hAnsi="Monaco" w:cs="Monaco"/>
                  <w:b/>
                  <w:bCs/>
                  <w:color w:val="000000"/>
                  <w:sz w:val="20"/>
                  <w:szCs w:val="20"/>
                  <w:lang w:val="en-US"/>
                  <w:rPrChange w:id="4012"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013" w:author="Borja Gonzalez" w:date="2017-09-28T19:15:00Z">
                    <w:rPr>
                      <w:rFonts w:ascii="Monaco" w:hAnsi="Monaco" w:cs="Monaco"/>
                      <w:b/>
                      <w:bCs/>
                      <w:color w:val="0000CF"/>
                      <w:sz w:val="32"/>
                      <w:szCs w:val="32"/>
                      <w:lang w:val="en-US"/>
                    </w:rPr>
                  </w:rPrChange>
                </w:rPr>
                <w:t>1</w:t>
              </w:r>
              <w:r w:rsidRPr="00A47B4C">
                <w:rPr>
                  <w:rFonts w:ascii="Monaco" w:hAnsi="Monaco" w:cs="Monaco"/>
                  <w:b/>
                  <w:bCs/>
                  <w:color w:val="000000"/>
                  <w:sz w:val="20"/>
                  <w:szCs w:val="20"/>
                  <w:lang w:val="en-US"/>
                  <w:rPrChange w:id="401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15" w:author="Borja Gonzalez" w:date="2017-09-28T19:15:00Z">
                    <w:rPr>
                      <w:rFonts w:ascii="Monaco" w:hAnsi="Monaco" w:cs="Monaco"/>
                      <w:color w:val="000000"/>
                      <w:sz w:val="32"/>
                      <w:szCs w:val="32"/>
                      <w:lang w:val="en-US"/>
                    </w:rPr>
                  </w:rPrChange>
                </w:rPr>
                <w:t>toFixed</w:t>
              </w:r>
              <w:r w:rsidRPr="00A47B4C">
                <w:rPr>
                  <w:rFonts w:ascii="Monaco" w:hAnsi="Monaco" w:cs="Monaco"/>
                  <w:b/>
                  <w:bCs/>
                  <w:color w:val="000000"/>
                  <w:sz w:val="20"/>
                  <w:szCs w:val="20"/>
                  <w:lang w:val="en-US"/>
                  <w:rPrChange w:id="4016"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017" w:author="Borja Gonzalez" w:date="2017-09-28T19:15:00Z">
                    <w:rPr>
                      <w:rFonts w:ascii="Monaco" w:hAnsi="Monaco" w:cs="Monaco"/>
                      <w:b/>
                      <w:bCs/>
                      <w:color w:val="0000CF"/>
                      <w:sz w:val="32"/>
                      <w:szCs w:val="32"/>
                      <w:lang w:val="en-US"/>
                    </w:rPr>
                  </w:rPrChange>
                </w:rPr>
                <w:t>2</w:t>
              </w:r>
              <w:r w:rsidRPr="00A47B4C">
                <w:rPr>
                  <w:rFonts w:ascii="Monaco" w:hAnsi="Monaco" w:cs="Monaco"/>
                  <w:b/>
                  <w:bCs/>
                  <w:color w:val="000000"/>
                  <w:sz w:val="20"/>
                  <w:szCs w:val="20"/>
                  <w:lang w:val="en-US"/>
                  <w:rPrChange w:id="4018" w:author="Borja Gonzalez" w:date="2017-09-28T19:15:00Z">
                    <w:rPr>
                      <w:rFonts w:ascii="Monaco" w:hAnsi="Monaco" w:cs="Monaco"/>
                      <w:b/>
                      <w:bCs/>
                      <w:color w:val="000000"/>
                      <w:sz w:val="32"/>
                      <w:szCs w:val="32"/>
                      <w:lang w:val="en-US"/>
                    </w:rPr>
                  </w:rPrChange>
                </w:rPr>
                <w:t>));</w:t>
              </w:r>
            </w:ins>
          </w:p>
          <w:p w14:paraId="275320C8" w14:textId="77777777" w:rsidR="00A47B4C" w:rsidRPr="00A47B4C" w:rsidRDefault="00A47B4C" w:rsidP="00A47B4C">
            <w:pPr>
              <w:widowControl w:val="0"/>
              <w:autoSpaceDE w:val="0"/>
              <w:autoSpaceDN w:val="0"/>
              <w:adjustRightInd w:val="0"/>
              <w:rPr>
                <w:ins w:id="4019" w:author="Borja Gonzalez" w:date="2017-09-28T19:15:00Z"/>
                <w:rFonts w:ascii="Monaco" w:hAnsi="Monaco" w:cs="Monaco"/>
                <w:sz w:val="20"/>
                <w:szCs w:val="20"/>
                <w:lang w:val="en-US"/>
                <w:rPrChange w:id="4020" w:author="Borja Gonzalez" w:date="2017-09-28T19:15:00Z">
                  <w:rPr>
                    <w:ins w:id="4021" w:author="Borja Gonzalez" w:date="2017-09-28T19:15:00Z"/>
                    <w:rFonts w:ascii="Monaco" w:hAnsi="Monaco" w:cs="Monaco"/>
                    <w:sz w:val="32"/>
                    <w:szCs w:val="32"/>
                    <w:lang w:val="en-US"/>
                  </w:rPr>
                </w:rPrChange>
              </w:rPr>
            </w:pPr>
            <w:ins w:id="4022" w:author="Borja Gonzalez" w:date="2017-09-28T19:15:00Z">
              <w:r w:rsidRPr="00A47B4C">
                <w:rPr>
                  <w:rFonts w:ascii="Monaco" w:hAnsi="Monaco" w:cs="Monaco"/>
                  <w:sz w:val="20"/>
                  <w:szCs w:val="20"/>
                  <w:lang w:val="en-US"/>
                  <w:rPrChange w:id="402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24" w:author="Borja Gonzalez" w:date="2017-09-28T19:15:00Z">
                    <w:rPr>
                      <w:rFonts w:ascii="Monaco" w:hAnsi="Monaco" w:cs="Monaco"/>
                      <w:color w:val="000000"/>
                      <w:sz w:val="32"/>
                      <w:szCs w:val="32"/>
                      <w:lang w:val="en-US"/>
                    </w:rPr>
                  </w:rPrChange>
                </w:rPr>
                <w:t>Sagital</w:t>
              </w:r>
              <w:r w:rsidRPr="00A47B4C">
                <w:rPr>
                  <w:rFonts w:ascii="Monaco" w:hAnsi="Monaco" w:cs="Monaco"/>
                  <w:b/>
                  <w:bCs/>
                  <w:color w:val="000000"/>
                  <w:sz w:val="20"/>
                  <w:szCs w:val="20"/>
                  <w:lang w:val="en-US"/>
                  <w:rPrChange w:id="4025"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26" w:author="Borja Gonzalez" w:date="2017-09-28T19:15:00Z">
                    <w:rPr>
                      <w:rFonts w:ascii="Monaco" w:hAnsi="Monaco" w:cs="Monaco"/>
                      <w:color w:val="000000"/>
                      <w:sz w:val="32"/>
                      <w:szCs w:val="32"/>
                      <w:lang w:val="en-US"/>
                    </w:rPr>
                  </w:rPrChange>
                </w:rPr>
                <w:t>push</w:t>
              </w:r>
              <w:r w:rsidRPr="00A47B4C">
                <w:rPr>
                  <w:rFonts w:ascii="Monaco" w:hAnsi="Monaco" w:cs="Monaco"/>
                  <w:b/>
                  <w:bCs/>
                  <w:color w:val="000000"/>
                  <w:sz w:val="20"/>
                  <w:szCs w:val="20"/>
                  <w:lang w:val="en-US"/>
                  <w:rPrChange w:id="4027" w:author="Borja Gonzalez" w:date="2017-09-28T19:15:00Z">
                    <w:rPr>
                      <w:rFonts w:ascii="Monaco" w:hAnsi="Monaco" w:cs="Monaco"/>
                      <w:b/>
                      <w:bCs/>
                      <w:color w:val="000000"/>
                      <w:sz w:val="32"/>
                      <w:szCs w:val="32"/>
                      <w:lang w:val="en-US"/>
                    </w:rPr>
                  </w:rPrChange>
                </w:rPr>
                <w:t>(</w:t>
              </w:r>
              <w:r w:rsidRPr="00A47B4C">
                <w:rPr>
                  <w:rFonts w:ascii="Monaco" w:hAnsi="Monaco" w:cs="Monaco"/>
                  <w:color w:val="204A87"/>
                  <w:sz w:val="20"/>
                  <w:szCs w:val="20"/>
                  <w:lang w:val="en-US"/>
                  <w:rPrChange w:id="4028" w:author="Borja Gonzalez" w:date="2017-09-28T19:15:00Z">
                    <w:rPr>
                      <w:rFonts w:ascii="Monaco" w:hAnsi="Monaco" w:cs="Monaco"/>
                      <w:color w:val="204A87"/>
                      <w:sz w:val="32"/>
                      <w:szCs w:val="32"/>
                      <w:lang w:val="en-US"/>
                    </w:rPr>
                  </w:rPrChange>
                </w:rPr>
                <w:t>parseFloat</w:t>
              </w:r>
              <w:r w:rsidRPr="00A47B4C">
                <w:rPr>
                  <w:rFonts w:ascii="Monaco" w:hAnsi="Monaco" w:cs="Monaco"/>
                  <w:b/>
                  <w:bCs/>
                  <w:color w:val="000000"/>
                  <w:sz w:val="20"/>
                  <w:szCs w:val="20"/>
                  <w:lang w:val="en-US"/>
                  <w:rPrChange w:id="4029"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30"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03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32" w:author="Borja Gonzalez" w:date="2017-09-28T19:15:00Z">
                    <w:rPr>
                      <w:rFonts w:ascii="Monaco" w:hAnsi="Monaco" w:cs="Monaco"/>
                      <w:color w:val="000000"/>
                      <w:sz w:val="32"/>
                      <w:szCs w:val="32"/>
                      <w:lang w:val="en-US"/>
                    </w:rPr>
                  </w:rPrChange>
                </w:rPr>
                <w:t>i</w:t>
              </w:r>
              <w:r w:rsidRPr="00A47B4C">
                <w:rPr>
                  <w:rFonts w:ascii="Monaco" w:hAnsi="Monaco" w:cs="Monaco"/>
                  <w:b/>
                  <w:bCs/>
                  <w:color w:val="000000"/>
                  <w:sz w:val="20"/>
                  <w:szCs w:val="20"/>
                  <w:lang w:val="en-US"/>
                  <w:rPrChange w:id="4033"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034" w:author="Borja Gonzalez" w:date="2017-09-28T19:15:00Z">
                    <w:rPr>
                      <w:rFonts w:ascii="Monaco" w:hAnsi="Monaco" w:cs="Monaco"/>
                      <w:b/>
                      <w:bCs/>
                      <w:color w:val="0000CF"/>
                      <w:sz w:val="32"/>
                      <w:szCs w:val="32"/>
                      <w:lang w:val="en-US"/>
                    </w:rPr>
                  </w:rPrChange>
                </w:rPr>
                <w:t>2</w:t>
              </w:r>
              <w:r w:rsidRPr="00A47B4C">
                <w:rPr>
                  <w:rFonts w:ascii="Monaco" w:hAnsi="Monaco" w:cs="Monaco"/>
                  <w:b/>
                  <w:bCs/>
                  <w:color w:val="000000"/>
                  <w:sz w:val="20"/>
                  <w:szCs w:val="20"/>
                  <w:lang w:val="en-US"/>
                  <w:rPrChange w:id="4035"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36" w:author="Borja Gonzalez" w:date="2017-09-28T19:15:00Z">
                    <w:rPr>
                      <w:rFonts w:ascii="Monaco" w:hAnsi="Monaco" w:cs="Monaco"/>
                      <w:color w:val="000000"/>
                      <w:sz w:val="32"/>
                      <w:szCs w:val="32"/>
                      <w:lang w:val="en-US"/>
                    </w:rPr>
                  </w:rPrChange>
                </w:rPr>
                <w:t>toFixed</w:t>
              </w:r>
              <w:r w:rsidRPr="00A47B4C">
                <w:rPr>
                  <w:rFonts w:ascii="Monaco" w:hAnsi="Monaco" w:cs="Monaco"/>
                  <w:b/>
                  <w:bCs/>
                  <w:color w:val="000000"/>
                  <w:sz w:val="20"/>
                  <w:szCs w:val="20"/>
                  <w:lang w:val="en-US"/>
                  <w:rPrChange w:id="4037"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038" w:author="Borja Gonzalez" w:date="2017-09-28T19:15:00Z">
                    <w:rPr>
                      <w:rFonts w:ascii="Monaco" w:hAnsi="Monaco" w:cs="Monaco"/>
                      <w:b/>
                      <w:bCs/>
                      <w:color w:val="0000CF"/>
                      <w:sz w:val="32"/>
                      <w:szCs w:val="32"/>
                      <w:lang w:val="en-US"/>
                    </w:rPr>
                  </w:rPrChange>
                </w:rPr>
                <w:t>2</w:t>
              </w:r>
              <w:r w:rsidRPr="00A47B4C">
                <w:rPr>
                  <w:rFonts w:ascii="Monaco" w:hAnsi="Monaco" w:cs="Monaco"/>
                  <w:b/>
                  <w:bCs/>
                  <w:color w:val="000000"/>
                  <w:sz w:val="20"/>
                  <w:szCs w:val="20"/>
                  <w:lang w:val="en-US"/>
                  <w:rPrChange w:id="4039" w:author="Borja Gonzalez" w:date="2017-09-28T19:15:00Z">
                    <w:rPr>
                      <w:rFonts w:ascii="Monaco" w:hAnsi="Monaco" w:cs="Monaco"/>
                      <w:b/>
                      <w:bCs/>
                      <w:color w:val="000000"/>
                      <w:sz w:val="32"/>
                      <w:szCs w:val="32"/>
                      <w:lang w:val="en-US"/>
                    </w:rPr>
                  </w:rPrChange>
                </w:rPr>
                <w:t>));</w:t>
              </w:r>
            </w:ins>
          </w:p>
          <w:p w14:paraId="3B1D726C" w14:textId="77777777" w:rsidR="00A47B4C" w:rsidRPr="00A47B4C" w:rsidRDefault="00A47B4C" w:rsidP="00A47B4C">
            <w:pPr>
              <w:widowControl w:val="0"/>
              <w:autoSpaceDE w:val="0"/>
              <w:autoSpaceDN w:val="0"/>
              <w:adjustRightInd w:val="0"/>
              <w:rPr>
                <w:ins w:id="4040" w:author="Borja Gonzalez" w:date="2017-09-28T19:15:00Z"/>
                <w:rFonts w:ascii="Monaco" w:hAnsi="Monaco" w:cs="Monaco"/>
                <w:sz w:val="20"/>
                <w:szCs w:val="20"/>
                <w:lang w:val="en-US"/>
                <w:rPrChange w:id="4041" w:author="Borja Gonzalez" w:date="2017-09-28T19:15:00Z">
                  <w:rPr>
                    <w:ins w:id="4042" w:author="Borja Gonzalez" w:date="2017-09-28T19:15:00Z"/>
                    <w:rFonts w:ascii="Monaco" w:hAnsi="Monaco" w:cs="Monaco"/>
                    <w:sz w:val="32"/>
                    <w:szCs w:val="32"/>
                    <w:lang w:val="en-US"/>
                  </w:rPr>
                </w:rPrChange>
              </w:rPr>
            </w:pPr>
            <w:ins w:id="4043" w:author="Borja Gonzalez" w:date="2017-09-28T19:15:00Z">
              <w:r w:rsidRPr="00A47B4C">
                <w:rPr>
                  <w:rFonts w:ascii="Monaco" w:hAnsi="Monaco" w:cs="Monaco"/>
                  <w:sz w:val="20"/>
                  <w:szCs w:val="20"/>
                  <w:lang w:val="en-US"/>
                  <w:rPrChange w:id="4044"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45" w:author="Borja Gonzalez" w:date="2017-09-28T19:15:00Z">
                    <w:rPr>
                      <w:rFonts w:ascii="Monaco" w:hAnsi="Monaco" w:cs="Monaco"/>
                      <w:color w:val="000000"/>
                      <w:sz w:val="32"/>
                      <w:szCs w:val="32"/>
                      <w:lang w:val="en-US"/>
                    </w:rPr>
                  </w:rPrChange>
                </w:rPr>
                <w:t>Transversal</w:t>
              </w:r>
              <w:r w:rsidRPr="00A47B4C">
                <w:rPr>
                  <w:rFonts w:ascii="Monaco" w:hAnsi="Monaco" w:cs="Monaco"/>
                  <w:b/>
                  <w:bCs/>
                  <w:color w:val="000000"/>
                  <w:sz w:val="20"/>
                  <w:szCs w:val="20"/>
                  <w:lang w:val="en-US"/>
                  <w:rPrChange w:id="404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47" w:author="Borja Gonzalez" w:date="2017-09-28T19:15:00Z">
                    <w:rPr>
                      <w:rFonts w:ascii="Monaco" w:hAnsi="Monaco" w:cs="Monaco"/>
                      <w:color w:val="000000"/>
                      <w:sz w:val="32"/>
                      <w:szCs w:val="32"/>
                      <w:lang w:val="en-US"/>
                    </w:rPr>
                  </w:rPrChange>
                </w:rPr>
                <w:t>push</w:t>
              </w:r>
              <w:r w:rsidRPr="00A47B4C">
                <w:rPr>
                  <w:rFonts w:ascii="Monaco" w:hAnsi="Monaco" w:cs="Monaco"/>
                  <w:b/>
                  <w:bCs/>
                  <w:color w:val="000000"/>
                  <w:sz w:val="20"/>
                  <w:szCs w:val="20"/>
                  <w:lang w:val="en-US"/>
                  <w:rPrChange w:id="4048" w:author="Borja Gonzalez" w:date="2017-09-28T19:15:00Z">
                    <w:rPr>
                      <w:rFonts w:ascii="Monaco" w:hAnsi="Monaco" w:cs="Monaco"/>
                      <w:b/>
                      <w:bCs/>
                      <w:color w:val="000000"/>
                      <w:sz w:val="32"/>
                      <w:szCs w:val="32"/>
                      <w:lang w:val="en-US"/>
                    </w:rPr>
                  </w:rPrChange>
                </w:rPr>
                <w:t>(</w:t>
              </w:r>
              <w:r w:rsidRPr="00A47B4C">
                <w:rPr>
                  <w:rFonts w:ascii="Monaco" w:hAnsi="Monaco" w:cs="Monaco"/>
                  <w:color w:val="204A87"/>
                  <w:sz w:val="20"/>
                  <w:szCs w:val="20"/>
                  <w:lang w:val="en-US"/>
                  <w:rPrChange w:id="4049" w:author="Borja Gonzalez" w:date="2017-09-28T19:15:00Z">
                    <w:rPr>
                      <w:rFonts w:ascii="Monaco" w:hAnsi="Monaco" w:cs="Monaco"/>
                      <w:color w:val="204A87"/>
                      <w:sz w:val="32"/>
                      <w:szCs w:val="32"/>
                      <w:lang w:val="en-US"/>
                    </w:rPr>
                  </w:rPrChange>
                </w:rPr>
                <w:t>parseFloat</w:t>
              </w:r>
              <w:r w:rsidRPr="00A47B4C">
                <w:rPr>
                  <w:rFonts w:ascii="Monaco" w:hAnsi="Monaco" w:cs="Monaco"/>
                  <w:b/>
                  <w:bCs/>
                  <w:color w:val="000000"/>
                  <w:sz w:val="20"/>
                  <w:szCs w:val="20"/>
                  <w:lang w:val="en-US"/>
                  <w:rPrChange w:id="4050"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51"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05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53" w:author="Borja Gonzalez" w:date="2017-09-28T19:15:00Z">
                    <w:rPr>
                      <w:rFonts w:ascii="Monaco" w:hAnsi="Monaco" w:cs="Monaco"/>
                      <w:color w:val="000000"/>
                      <w:sz w:val="32"/>
                      <w:szCs w:val="32"/>
                      <w:lang w:val="en-US"/>
                    </w:rPr>
                  </w:rPrChange>
                </w:rPr>
                <w:t>i</w:t>
              </w:r>
              <w:r w:rsidRPr="00A47B4C">
                <w:rPr>
                  <w:rFonts w:ascii="Monaco" w:hAnsi="Monaco" w:cs="Monaco"/>
                  <w:b/>
                  <w:bCs/>
                  <w:color w:val="000000"/>
                  <w:sz w:val="20"/>
                  <w:szCs w:val="20"/>
                  <w:lang w:val="en-US"/>
                  <w:rPrChange w:id="4054"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055" w:author="Borja Gonzalez" w:date="2017-09-28T19:15:00Z">
                    <w:rPr>
                      <w:rFonts w:ascii="Monaco" w:hAnsi="Monaco" w:cs="Monaco"/>
                      <w:b/>
                      <w:bCs/>
                      <w:color w:val="0000CF"/>
                      <w:sz w:val="32"/>
                      <w:szCs w:val="32"/>
                      <w:lang w:val="en-US"/>
                    </w:rPr>
                  </w:rPrChange>
                </w:rPr>
                <w:t>3</w:t>
              </w:r>
              <w:r w:rsidRPr="00A47B4C">
                <w:rPr>
                  <w:rFonts w:ascii="Monaco" w:hAnsi="Monaco" w:cs="Monaco"/>
                  <w:b/>
                  <w:bCs/>
                  <w:color w:val="000000"/>
                  <w:sz w:val="20"/>
                  <w:szCs w:val="20"/>
                  <w:lang w:val="en-US"/>
                  <w:rPrChange w:id="405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57" w:author="Borja Gonzalez" w:date="2017-09-28T19:15:00Z">
                    <w:rPr>
                      <w:rFonts w:ascii="Monaco" w:hAnsi="Monaco" w:cs="Monaco"/>
                      <w:color w:val="000000"/>
                      <w:sz w:val="32"/>
                      <w:szCs w:val="32"/>
                      <w:lang w:val="en-US"/>
                    </w:rPr>
                  </w:rPrChange>
                </w:rPr>
                <w:t>toFixed</w:t>
              </w:r>
              <w:r w:rsidRPr="00A47B4C">
                <w:rPr>
                  <w:rFonts w:ascii="Monaco" w:hAnsi="Monaco" w:cs="Monaco"/>
                  <w:b/>
                  <w:bCs/>
                  <w:color w:val="000000"/>
                  <w:sz w:val="20"/>
                  <w:szCs w:val="20"/>
                  <w:lang w:val="en-US"/>
                  <w:rPrChange w:id="4058"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059" w:author="Borja Gonzalez" w:date="2017-09-28T19:15:00Z">
                    <w:rPr>
                      <w:rFonts w:ascii="Monaco" w:hAnsi="Monaco" w:cs="Monaco"/>
                      <w:b/>
                      <w:bCs/>
                      <w:color w:val="0000CF"/>
                      <w:sz w:val="32"/>
                      <w:szCs w:val="32"/>
                      <w:lang w:val="en-US"/>
                    </w:rPr>
                  </w:rPrChange>
                </w:rPr>
                <w:t>2</w:t>
              </w:r>
              <w:r w:rsidRPr="00A47B4C">
                <w:rPr>
                  <w:rFonts w:ascii="Monaco" w:hAnsi="Monaco" w:cs="Monaco"/>
                  <w:b/>
                  <w:bCs/>
                  <w:color w:val="000000"/>
                  <w:sz w:val="20"/>
                  <w:szCs w:val="20"/>
                  <w:lang w:val="en-US"/>
                  <w:rPrChange w:id="4060" w:author="Borja Gonzalez" w:date="2017-09-28T19:15:00Z">
                    <w:rPr>
                      <w:rFonts w:ascii="Monaco" w:hAnsi="Monaco" w:cs="Monaco"/>
                      <w:b/>
                      <w:bCs/>
                      <w:color w:val="000000"/>
                      <w:sz w:val="32"/>
                      <w:szCs w:val="32"/>
                      <w:lang w:val="en-US"/>
                    </w:rPr>
                  </w:rPrChange>
                </w:rPr>
                <w:t>));</w:t>
              </w:r>
            </w:ins>
          </w:p>
          <w:p w14:paraId="73BB63EF" w14:textId="77777777" w:rsidR="00A47B4C" w:rsidRPr="00A47B4C" w:rsidRDefault="00A47B4C" w:rsidP="00A47B4C">
            <w:pPr>
              <w:widowControl w:val="0"/>
              <w:autoSpaceDE w:val="0"/>
              <w:autoSpaceDN w:val="0"/>
              <w:adjustRightInd w:val="0"/>
              <w:rPr>
                <w:ins w:id="4061" w:author="Borja Gonzalez" w:date="2017-09-28T19:15:00Z"/>
                <w:rFonts w:ascii="Monaco" w:hAnsi="Monaco" w:cs="Monaco"/>
                <w:sz w:val="20"/>
                <w:szCs w:val="20"/>
                <w:lang w:val="en-US"/>
                <w:rPrChange w:id="4062" w:author="Borja Gonzalez" w:date="2017-09-28T19:15:00Z">
                  <w:rPr>
                    <w:ins w:id="4063" w:author="Borja Gonzalez" w:date="2017-09-28T19:15:00Z"/>
                    <w:rFonts w:ascii="Monaco" w:hAnsi="Monaco" w:cs="Monaco"/>
                    <w:sz w:val="32"/>
                    <w:szCs w:val="32"/>
                    <w:lang w:val="en-US"/>
                  </w:rPr>
                </w:rPrChange>
              </w:rPr>
            </w:pPr>
            <w:ins w:id="4064" w:author="Borja Gonzalez" w:date="2017-09-28T19:15:00Z">
              <w:r w:rsidRPr="00A47B4C">
                <w:rPr>
                  <w:rFonts w:ascii="Monaco" w:hAnsi="Monaco" w:cs="Monaco"/>
                  <w:sz w:val="20"/>
                  <w:szCs w:val="20"/>
                  <w:lang w:val="en-US"/>
                  <w:rPrChange w:id="4065"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066" w:author="Borja Gonzalez" w:date="2017-09-28T19:15:00Z">
                    <w:rPr>
                      <w:rFonts w:ascii="Monaco" w:hAnsi="Monaco" w:cs="Monaco"/>
                      <w:b/>
                      <w:bCs/>
                      <w:color w:val="000000"/>
                      <w:sz w:val="32"/>
                      <w:szCs w:val="32"/>
                      <w:lang w:val="en-US"/>
                    </w:rPr>
                  </w:rPrChange>
                </w:rPr>
                <w:t>}</w:t>
              </w:r>
            </w:ins>
          </w:p>
          <w:p w14:paraId="76F5CBB2" w14:textId="77777777" w:rsidR="00A47B4C" w:rsidRPr="00A47B4C" w:rsidRDefault="00A47B4C" w:rsidP="00A47B4C">
            <w:pPr>
              <w:widowControl w:val="0"/>
              <w:autoSpaceDE w:val="0"/>
              <w:autoSpaceDN w:val="0"/>
              <w:adjustRightInd w:val="0"/>
              <w:rPr>
                <w:ins w:id="4067" w:author="Borja Gonzalez" w:date="2017-09-28T19:15:00Z"/>
                <w:rFonts w:ascii="Monaco" w:hAnsi="Monaco" w:cs="Monaco"/>
                <w:sz w:val="20"/>
                <w:szCs w:val="20"/>
                <w:lang w:val="en-US"/>
                <w:rPrChange w:id="4068" w:author="Borja Gonzalez" w:date="2017-09-28T19:15:00Z">
                  <w:rPr>
                    <w:ins w:id="4069" w:author="Borja Gonzalez" w:date="2017-09-28T19:15:00Z"/>
                    <w:rFonts w:ascii="Monaco" w:hAnsi="Monaco" w:cs="Monaco"/>
                    <w:sz w:val="32"/>
                    <w:szCs w:val="32"/>
                    <w:lang w:val="en-US"/>
                  </w:rPr>
                </w:rPrChange>
              </w:rPr>
            </w:pPr>
          </w:p>
          <w:p w14:paraId="4E945FE1" w14:textId="77777777" w:rsidR="00A47B4C" w:rsidRPr="00A47B4C" w:rsidRDefault="00A47B4C" w:rsidP="00A47B4C">
            <w:pPr>
              <w:widowControl w:val="0"/>
              <w:autoSpaceDE w:val="0"/>
              <w:autoSpaceDN w:val="0"/>
              <w:adjustRightInd w:val="0"/>
              <w:rPr>
                <w:ins w:id="4070" w:author="Borja Gonzalez" w:date="2017-09-28T19:15:00Z"/>
                <w:rFonts w:ascii="Monaco" w:hAnsi="Monaco" w:cs="Monaco"/>
                <w:sz w:val="20"/>
                <w:szCs w:val="20"/>
                <w:lang w:val="en-US"/>
                <w:rPrChange w:id="4071" w:author="Borja Gonzalez" w:date="2017-09-28T19:15:00Z">
                  <w:rPr>
                    <w:ins w:id="4072" w:author="Borja Gonzalez" w:date="2017-09-28T19:15:00Z"/>
                    <w:rFonts w:ascii="Monaco" w:hAnsi="Monaco" w:cs="Monaco"/>
                    <w:sz w:val="32"/>
                    <w:szCs w:val="32"/>
                    <w:lang w:val="en-US"/>
                  </w:rPr>
                </w:rPrChange>
              </w:rPr>
            </w:pPr>
            <w:ins w:id="4073" w:author="Borja Gonzalez" w:date="2017-09-28T19:15:00Z">
              <w:r w:rsidRPr="00A47B4C">
                <w:rPr>
                  <w:rFonts w:ascii="Monaco" w:hAnsi="Monaco" w:cs="Monaco"/>
                  <w:sz w:val="20"/>
                  <w:szCs w:val="20"/>
                  <w:lang w:val="en-US"/>
                  <w:rPrChange w:id="4074"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075"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07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77" w:author="Borja Gonzalez" w:date="2017-09-28T19:15:00Z">
                    <w:rPr>
                      <w:rFonts w:ascii="Monaco" w:hAnsi="Monaco" w:cs="Monaco"/>
                      <w:color w:val="000000"/>
                      <w:sz w:val="32"/>
                      <w:szCs w:val="32"/>
                      <w:lang w:val="en-US"/>
                    </w:rPr>
                  </w:rPrChange>
                </w:rPr>
                <w:t>max_c</w:t>
              </w:r>
              <w:r w:rsidRPr="00A47B4C">
                <w:rPr>
                  <w:rFonts w:ascii="Monaco" w:hAnsi="Monaco" w:cs="Monaco"/>
                  <w:sz w:val="20"/>
                  <w:szCs w:val="20"/>
                  <w:lang w:val="en-US"/>
                  <w:rPrChange w:id="4078"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07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080"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081"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08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83" w:author="Borja Gonzalez" w:date="2017-09-28T19:15:00Z">
                    <w:rPr>
                      <w:rFonts w:ascii="Monaco" w:hAnsi="Monaco" w:cs="Monaco"/>
                      <w:color w:val="000000"/>
                      <w:sz w:val="32"/>
                      <w:szCs w:val="32"/>
                      <w:lang w:val="en-US"/>
                    </w:rPr>
                  </w:rPrChange>
                </w:rPr>
                <w:t>max</w:t>
              </w:r>
              <w:r w:rsidRPr="00A47B4C">
                <w:rPr>
                  <w:rFonts w:ascii="Monaco" w:hAnsi="Monaco" w:cs="Monaco"/>
                  <w:b/>
                  <w:bCs/>
                  <w:color w:val="000000"/>
                  <w:sz w:val="20"/>
                  <w:szCs w:val="20"/>
                  <w:lang w:val="en-US"/>
                  <w:rPrChange w:id="408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85"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086"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087"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088"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08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90" w:author="Borja Gonzalez" w:date="2017-09-28T19:15:00Z">
                    <w:rPr>
                      <w:rFonts w:ascii="Monaco" w:hAnsi="Monaco" w:cs="Monaco"/>
                      <w:color w:val="000000"/>
                      <w:sz w:val="32"/>
                      <w:szCs w:val="32"/>
                      <w:lang w:val="en-US"/>
                    </w:rPr>
                  </w:rPrChange>
                </w:rPr>
                <w:t>Coronal</w:t>
              </w:r>
              <w:r w:rsidRPr="00A47B4C">
                <w:rPr>
                  <w:rFonts w:ascii="Monaco" w:hAnsi="Monaco" w:cs="Monaco"/>
                  <w:b/>
                  <w:bCs/>
                  <w:color w:val="000000"/>
                  <w:sz w:val="20"/>
                  <w:szCs w:val="20"/>
                  <w:lang w:val="en-US"/>
                  <w:rPrChange w:id="4091" w:author="Borja Gonzalez" w:date="2017-09-28T19:15:00Z">
                    <w:rPr>
                      <w:rFonts w:ascii="Monaco" w:hAnsi="Monaco" w:cs="Monaco"/>
                      <w:b/>
                      <w:bCs/>
                      <w:color w:val="000000"/>
                      <w:sz w:val="32"/>
                      <w:szCs w:val="32"/>
                      <w:lang w:val="en-US"/>
                    </w:rPr>
                  </w:rPrChange>
                </w:rPr>
                <w:t>);</w:t>
              </w:r>
            </w:ins>
          </w:p>
          <w:p w14:paraId="2D2F0A17" w14:textId="77777777" w:rsidR="00A47B4C" w:rsidRPr="00A47B4C" w:rsidRDefault="00A47B4C" w:rsidP="00A47B4C">
            <w:pPr>
              <w:widowControl w:val="0"/>
              <w:autoSpaceDE w:val="0"/>
              <w:autoSpaceDN w:val="0"/>
              <w:adjustRightInd w:val="0"/>
              <w:rPr>
                <w:ins w:id="4092" w:author="Borja Gonzalez" w:date="2017-09-28T19:15:00Z"/>
                <w:rFonts w:ascii="Monaco" w:hAnsi="Monaco" w:cs="Monaco"/>
                <w:sz w:val="20"/>
                <w:szCs w:val="20"/>
                <w:lang w:val="en-US"/>
                <w:rPrChange w:id="4093" w:author="Borja Gonzalez" w:date="2017-09-28T19:15:00Z">
                  <w:rPr>
                    <w:ins w:id="4094" w:author="Borja Gonzalez" w:date="2017-09-28T19:15:00Z"/>
                    <w:rFonts w:ascii="Monaco" w:hAnsi="Monaco" w:cs="Monaco"/>
                    <w:sz w:val="32"/>
                    <w:szCs w:val="32"/>
                    <w:lang w:val="en-US"/>
                  </w:rPr>
                </w:rPrChange>
              </w:rPr>
            </w:pPr>
            <w:ins w:id="4095" w:author="Borja Gonzalez" w:date="2017-09-28T19:15:00Z">
              <w:r w:rsidRPr="00A47B4C">
                <w:rPr>
                  <w:rFonts w:ascii="Monaco" w:hAnsi="Monaco" w:cs="Monaco"/>
                  <w:sz w:val="20"/>
                  <w:szCs w:val="20"/>
                  <w:lang w:val="en-US"/>
                  <w:rPrChange w:id="4096"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097"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098"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99" w:author="Borja Gonzalez" w:date="2017-09-28T19:15:00Z">
                    <w:rPr>
                      <w:rFonts w:ascii="Monaco" w:hAnsi="Monaco" w:cs="Monaco"/>
                      <w:color w:val="000000"/>
                      <w:sz w:val="32"/>
                      <w:szCs w:val="32"/>
                      <w:lang w:val="en-US"/>
                    </w:rPr>
                  </w:rPrChange>
                </w:rPr>
                <w:t>min_c</w:t>
              </w:r>
              <w:r w:rsidRPr="00A47B4C">
                <w:rPr>
                  <w:rFonts w:ascii="Monaco" w:hAnsi="Monaco" w:cs="Monaco"/>
                  <w:sz w:val="20"/>
                  <w:szCs w:val="20"/>
                  <w:lang w:val="en-US"/>
                  <w:rPrChange w:id="4100"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101"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102"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103"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10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05" w:author="Borja Gonzalez" w:date="2017-09-28T19:15:00Z">
                    <w:rPr>
                      <w:rFonts w:ascii="Monaco" w:hAnsi="Monaco" w:cs="Monaco"/>
                      <w:color w:val="000000"/>
                      <w:sz w:val="32"/>
                      <w:szCs w:val="32"/>
                      <w:lang w:val="en-US"/>
                    </w:rPr>
                  </w:rPrChange>
                </w:rPr>
                <w:t>min</w:t>
              </w:r>
              <w:r w:rsidRPr="00A47B4C">
                <w:rPr>
                  <w:rFonts w:ascii="Monaco" w:hAnsi="Monaco" w:cs="Monaco"/>
                  <w:b/>
                  <w:bCs/>
                  <w:color w:val="000000"/>
                  <w:sz w:val="20"/>
                  <w:szCs w:val="20"/>
                  <w:lang w:val="en-US"/>
                  <w:rPrChange w:id="410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07"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108"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109"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110"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11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12" w:author="Borja Gonzalez" w:date="2017-09-28T19:15:00Z">
                    <w:rPr>
                      <w:rFonts w:ascii="Monaco" w:hAnsi="Monaco" w:cs="Monaco"/>
                      <w:color w:val="000000"/>
                      <w:sz w:val="32"/>
                      <w:szCs w:val="32"/>
                      <w:lang w:val="en-US"/>
                    </w:rPr>
                  </w:rPrChange>
                </w:rPr>
                <w:t>Coronal</w:t>
              </w:r>
              <w:r w:rsidRPr="00A47B4C">
                <w:rPr>
                  <w:rFonts w:ascii="Monaco" w:hAnsi="Monaco" w:cs="Monaco"/>
                  <w:b/>
                  <w:bCs/>
                  <w:color w:val="000000"/>
                  <w:sz w:val="20"/>
                  <w:szCs w:val="20"/>
                  <w:lang w:val="en-US"/>
                  <w:rPrChange w:id="4113" w:author="Borja Gonzalez" w:date="2017-09-28T19:15:00Z">
                    <w:rPr>
                      <w:rFonts w:ascii="Monaco" w:hAnsi="Monaco" w:cs="Monaco"/>
                      <w:b/>
                      <w:bCs/>
                      <w:color w:val="000000"/>
                      <w:sz w:val="32"/>
                      <w:szCs w:val="32"/>
                      <w:lang w:val="en-US"/>
                    </w:rPr>
                  </w:rPrChange>
                </w:rPr>
                <w:t>);</w:t>
              </w:r>
            </w:ins>
          </w:p>
          <w:p w14:paraId="00A2D58C" w14:textId="77777777" w:rsidR="00A47B4C" w:rsidRPr="00A47B4C" w:rsidRDefault="00A47B4C" w:rsidP="00A47B4C">
            <w:pPr>
              <w:widowControl w:val="0"/>
              <w:autoSpaceDE w:val="0"/>
              <w:autoSpaceDN w:val="0"/>
              <w:adjustRightInd w:val="0"/>
              <w:rPr>
                <w:ins w:id="4114" w:author="Borja Gonzalez" w:date="2017-09-28T19:15:00Z"/>
                <w:rFonts w:ascii="Monaco" w:hAnsi="Monaco" w:cs="Monaco"/>
                <w:sz w:val="20"/>
                <w:szCs w:val="20"/>
                <w:lang w:val="en-US"/>
                <w:rPrChange w:id="4115" w:author="Borja Gonzalez" w:date="2017-09-28T19:15:00Z">
                  <w:rPr>
                    <w:ins w:id="4116" w:author="Borja Gonzalez" w:date="2017-09-28T19:15:00Z"/>
                    <w:rFonts w:ascii="Monaco" w:hAnsi="Monaco" w:cs="Monaco"/>
                    <w:sz w:val="32"/>
                    <w:szCs w:val="32"/>
                    <w:lang w:val="en-US"/>
                  </w:rPr>
                </w:rPrChange>
              </w:rPr>
            </w:pPr>
            <w:ins w:id="4117" w:author="Borja Gonzalez" w:date="2017-09-28T19:15:00Z">
              <w:r w:rsidRPr="00A47B4C">
                <w:rPr>
                  <w:rFonts w:ascii="Monaco" w:hAnsi="Monaco" w:cs="Monaco"/>
                  <w:sz w:val="20"/>
                  <w:szCs w:val="20"/>
                  <w:lang w:val="en-US"/>
                  <w:rPrChange w:id="4118"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119"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12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21" w:author="Borja Gonzalez" w:date="2017-09-28T19:15:00Z">
                    <w:rPr>
                      <w:rFonts w:ascii="Monaco" w:hAnsi="Monaco" w:cs="Monaco"/>
                      <w:color w:val="000000"/>
                      <w:sz w:val="32"/>
                      <w:szCs w:val="32"/>
                      <w:lang w:val="en-US"/>
                    </w:rPr>
                  </w:rPrChange>
                </w:rPr>
                <w:t>max_t</w:t>
              </w:r>
              <w:r w:rsidRPr="00A47B4C">
                <w:rPr>
                  <w:rFonts w:ascii="Monaco" w:hAnsi="Monaco" w:cs="Monaco"/>
                  <w:sz w:val="20"/>
                  <w:szCs w:val="20"/>
                  <w:lang w:val="en-US"/>
                  <w:rPrChange w:id="4122"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123"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124"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125"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12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27" w:author="Borja Gonzalez" w:date="2017-09-28T19:15:00Z">
                    <w:rPr>
                      <w:rFonts w:ascii="Monaco" w:hAnsi="Monaco" w:cs="Monaco"/>
                      <w:color w:val="000000"/>
                      <w:sz w:val="32"/>
                      <w:szCs w:val="32"/>
                      <w:lang w:val="en-US"/>
                    </w:rPr>
                  </w:rPrChange>
                </w:rPr>
                <w:t>max</w:t>
              </w:r>
              <w:r w:rsidRPr="00A47B4C">
                <w:rPr>
                  <w:rFonts w:ascii="Monaco" w:hAnsi="Monaco" w:cs="Monaco"/>
                  <w:b/>
                  <w:bCs/>
                  <w:color w:val="000000"/>
                  <w:sz w:val="20"/>
                  <w:szCs w:val="20"/>
                  <w:lang w:val="en-US"/>
                  <w:rPrChange w:id="4128"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29"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130"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131"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132"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13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34" w:author="Borja Gonzalez" w:date="2017-09-28T19:15:00Z">
                    <w:rPr>
                      <w:rFonts w:ascii="Monaco" w:hAnsi="Monaco" w:cs="Monaco"/>
                      <w:color w:val="000000"/>
                      <w:sz w:val="32"/>
                      <w:szCs w:val="32"/>
                      <w:lang w:val="en-US"/>
                    </w:rPr>
                  </w:rPrChange>
                </w:rPr>
                <w:t>Transversal</w:t>
              </w:r>
              <w:r w:rsidRPr="00A47B4C">
                <w:rPr>
                  <w:rFonts w:ascii="Monaco" w:hAnsi="Monaco" w:cs="Monaco"/>
                  <w:b/>
                  <w:bCs/>
                  <w:color w:val="000000"/>
                  <w:sz w:val="20"/>
                  <w:szCs w:val="20"/>
                  <w:lang w:val="en-US"/>
                  <w:rPrChange w:id="4135" w:author="Borja Gonzalez" w:date="2017-09-28T19:15:00Z">
                    <w:rPr>
                      <w:rFonts w:ascii="Monaco" w:hAnsi="Monaco" w:cs="Monaco"/>
                      <w:b/>
                      <w:bCs/>
                      <w:color w:val="000000"/>
                      <w:sz w:val="32"/>
                      <w:szCs w:val="32"/>
                      <w:lang w:val="en-US"/>
                    </w:rPr>
                  </w:rPrChange>
                </w:rPr>
                <w:t>);</w:t>
              </w:r>
            </w:ins>
          </w:p>
          <w:p w14:paraId="01E71063" w14:textId="77777777" w:rsidR="00A47B4C" w:rsidRPr="00A47B4C" w:rsidRDefault="00A47B4C" w:rsidP="00A47B4C">
            <w:pPr>
              <w:widowControl w:val="0"/>
              <w:autoSpaceDE w:val="0"/>
              <w:autoSpaceDN w:val="0"/>
              <w:adjustRightInd w:val="0"/>
              <w:rPr>
                <w:ins w:id="4136" w:author="Borja Gonzalez" w:date="2017-09-28T19:15:00Z"/>
                <w:rFonts w:ascii="Monaco" w:hAnsi="Monaco" w:cs="Monaco"/>
                <w:sz w:val="20"/>
                <w:szCs w:val="20"/>
                <w:lang w:val="en-US"/>
                <w:rPrChange w:id="4137" w:author="Borja Gonzalez" w:date="2017-09-28T19:15:00Z">
                  <w:rPr>
                    <w:ins w:id="4138" w:author="Borja Gonzalez" w:date="2017-09-28T19:15:00Z"/>
                    <w:rFonts w:ascii="Monaco" w:hAnsi="Monaco" w:cs="Monaco"/>
                    <w:sz w:val="32"/>
                    <w:szCs w:val="32"/>
                    <w:lang w:val="en-US"/>
                  </w:rPr>
                </w:rPrChange>
              </w:rPr>
            </w:pPr>
            <w:ins w:id="4139" w:author="Borja Gonzalez" w:date="2017-09-28T19:15:00Z">
              <w:r w:rsidRPr="00A47B4C">
                <w:rPr>
                  <w:rFonts w:ascii="Monaco" w:hAnsi="Monaco" w:cs="Monaco"/>
                  <w:sz w:val="20"/>
                  <w:szCs w:val="20"/>
                  <w:lang w:val="en-US"/>
                  <w:rPrChange w:id="4140"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141"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14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43" w:author="Borja Gonzalez" w:date="2017-09-28T19:15:00Z">
                    <w:rPr>
                      <w:rFonts w:ascii="Monaco" w:hAnsi="Monaco" w:cs="Monaco"/>
                      <w:color w:val="000000"/>
                      <w:sz w:val="32"/>
                      <w:szCs w:val="32"/>
                      <w:lang w:val="en-US"/>
                    </w:rPr>
                  </w:rPrChange>
                </w:rPr>
                <w:t>min_tr</w:t>
              </w:r>
              <w:r w:rsidRPr="00A47B4C">
                <w:rPr>
                  <w:rFonts w:ascii="Monaco" w:hAnsi="Monaco" w:cs="Monaco"/>
                  <w:sz w:val="20"/>
                  <w:szCs w:val="20"/>
                  <w:lang w:val="en-US"/>
                  <w:rPrChange w:id="4144"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145"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146"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147"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148"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49" w:author="Borja Gonzalez" w:date="2017-09-28T19:15:00Z">
                    <w:rPr>
                      <w:rFonts w:ascii="Monaco" w:hAnsi="Monaco" w:cs="Monaco"/>
                      <w:color w:val="000000"/>
                      <w:sz w:val="32"/>
                      <w:szCs w:val="32"/>
                      <w:lang w:val="en-US"/>
                    </w:rPr>
                  </w:rPrChange>
                </w:rPr>
                <w:t>min</w:t>
              </w:r>
              <w:r w:rsidRPr="00A47B4C">
                <w:rPr>
                  <w:rFonts w:ascii="Monaco" w:hAnsi="Monaco" w:cs="Monaco"/>
                  <w:b/>
                  <w:bCs/>
                  <w:color w:val="000000"/>
                  <w:sz w:val="20"/>
                  <w:szCs w:val="20"/>
                  <w:lang w:val="en-US"/>
                  <w:rPrChange w:id="4150"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51"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152"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153"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154"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15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56" w:author="Borja Gonzalez" w:date="2017-09-28T19:15:00Z">
                    <w:rPr>
                      <w:rFonts w:ascii="Monaco" w:hAnsi="Monaco" w:cs="Monaco"/>
                      <w:color w:val="000000"/>
                      <w:sz w:val="32"/>
                      <w:szCs w:val="32"/>
                      <w:lang w:val="en-US"/>
                    </w:rPr>
                  </w:rPrChange>
                </w:rPr>
                <w:t>Transversal</w:t>
              </w:r>
              <w:r w:rsidRPr="00A47B4C">
                <w:rPr>
                  <w:rFonts w:ascii="Monaco" w:hAnsi="Monaco" w:cs="Monaco"/>
                  <w:b/>
                  <w:bCs/>
                  <w:color w:val="000000"/>
                  <w:sz w:val="20"/>
                  <w:szCs w:val="20"/>
                  <w:lang w:val="en-US"/>
                  <w:rPrChange w:id="4157" w:author="Borja Gonzalez" w:date="2017-09-28T19:15:00Z">
                    <w:rPr>
                      <w:rFonts w:ascii="Monaco" w:hAnsi="Monaco" w:cs="Monaco"/>
                      <w:b/>
                      <w:bCs/>
                      <w:color w:val="000000"/>
                      <w:sz w:val="32"/>
                      <w:szCs w:val="32"/>
                      <w:lang w:val="en-US"/>
                    </w:rPr>
                  </w:rPrChange>
                </w:rPr>
                <w:t>);</w:t>
              </w:r>
            </w:ins>
          </w:p>
          <w:p w14:paraId="186C661B" w14:textId="77777777" w:rsidR="00A47B4C" w:rsidRPr="00A47B4C" w:rsidRDefault="00A47B4C" w:rsidP="00A47B4C">
            <w:pPr>
              <w:widowControl w:val="0"/>
              <w:autoSpaceDE w:val="0"/>
              <w:autoSpaceDN w:val="0"/>
              <w:adjustRightInd w:val="0"/>
              <w:rPr>
                <w:ins w:id="4158" w:author="Borja Gonzalez" w:date="2017-09-28T19:15:00Z"/>
                <w:rFonts w:ascii="Monaco" w:hAnsi="Monaco" w:cs="Monaco"/>
                <w:sz w:val="20"/>
                <w:szCs w:val="20"/>
                <w:lang w:val="en-US"/>
                <w:rPrChange w:id="4159" w:author="Borja Gonzalez" w:date="2017-09-28T19:15:00Z">
                  <w:rPr>
                    <w:ins w:id="4160" w:author="Borja Gonzalez" w:date="2017-09-28T19:15:00Z"/>
                    <w:rFonts w:ascii="Monaco" w:hAnsi="Monaco" w:cs="Monaco"/>
                    <w:sz w:val="32"/>
                    <w:szCs w:val="32"/>
                    <w:lang w:val="en-US"/>
                  </w:rPr>
                </w:rPrChange>
              </w:rPr>
            </w:pPr>
            <w:ins w:id="4161" w:author="Borja Gonzalez" w:date="2017-09-28T19:15:00Z">
              <w:r w:rsidRPr="00A47B4C">
                <w:rPr>
                  <w:rFonts w:ascii="Monaco" w:hAnsi="Monaco" w:cs="Monaco"/>
                  <w:sz w:val="20"/>
                  <w:szCs w:val="20"/>
                  <w:lang w:val="en-US"/>
                  <w:rPrChange w:id="4162"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163"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164"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65" w:author="Borja Gonzalez" w:date="2017-09-28T19:15:00Z">
                    <w:rPr>
                      <w:rFonts w:ascii="Monaco" w:hAnsi="Monaco" w:cs="Monaco"/>
                      <w:color w:val="000000"/>
                      <w:sz w:val="32"/>
                      <w:szCs w:val="32"/>
                      <w:lang w:val="en-US"/>
                    </w:rPr>
                  </w:rPrChange>
                </w:rPr>
                <w:t>max_s</w:t>
              </w:r>
              <w:r w:rsidRPr="00A47B4C">
                <w:rPr>
                  <w:rFonts w:ascii="Monaco" w:hAnsi="Monaco" w:cs="Monaco"/>
                  <w:sz w:val="20"/>
                  <w:szCs w:val="20"/>
                  <w:lang w:val="en-US"/>
                  <w:rPrChange w:id="4166"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167"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168"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169"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170"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71" w:author="Borja Gonzalez" w:date="2017-09-28T19:15:00Z">
                    <w:rPr>
                      <w:rFonts w:ascii="Monaco" w:hAnsi="Monaco" w:cs="Monaco"/>
                      <w:color w:val="000000"/>
                      <w:sz w:val="32"/>
                      <w:szCs w:val="32"/>
                      <w:lang w:val="en-US"/>
                    </w:rPr>
                  </w:rPrChange>
                </w:rPr>
                <w:t>max</w:t>
              </w:r>
              <w:r w:rsidRPr="00A47B4C">
                <w:rPr>
                  <w:rFonts w:ascii="Monaco" w:hAnsi="Monaco" w:cs="Monaco"/>
                  <w:b/>
                  <w:bCs/>
                  <w:color w:val="000000"/>
                  <w:sz w:val="20"/>
                  <w:szCs w:val="20"/>
                  <w:lang w:val="en-US"/>
                  <w:rPrChange w:id="417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73"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174"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175"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176"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17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78" w:author="Borja Gonzalez" w:date="2017-09-28T19:15:00Z">
                    <w:rPr>
                      <w:rFonts w:ascii="Monaco" w:hAnsi="Monaco" w:cs="Monaco"/>
                      <w:color w:val="000000"/>
                      <w:sz w:val="32"/>
                      <w:szCs w:val="32"/>
                      <w:lang w:val="en-US"/>
                    </w:rPr>
                  </w:rPrChange>
                </w:rPr>
                <w:t>Sagital</w:t>
              </w:r>
              <w:r w:rsidRPr="00A47B4C">
                <w:rPr>
                  <w:rFonts w:ascii="Monaco" w:hAnsi="Monaco" w:cs="Monaco"/>
                  <w:b/>
                  <w:bCs/>
                  <w:color w:val="000000"/>
                  <w:sz w:val="20"/>
                  <w:szCs w:val="20"/>
                  <w:lang w:val="en-US"/>
                  <w:rPrChange w:id="4179" w:author="Borja Gonzalez" w:date="2017-09-28T19:15:00Z">
                    <w:rPr>
                      <w:rFonts w:ascii="Monaco" w:hAnsi="Monaco" w:cs="Monaco"/>
                      <w:b/>
                      <w:bCs/>
                      <w:color w:val="000000"/>
                      <w:sz w:val="32"/>
                      <w:szCs w:val="32"/>
                      <w:lang w:val="en-US"/>
                    </w:rPr>
                  </w:rPrChange>
                </w:rPr>
                <w:t>);</w:t>
              </w:r>
            </w:ins>
          </w:p>
          <w:p w14:paraId="1195EB5E" w14:textId="77777777" w:rsidR="00A47B4C" w:rsidRPr="00A47B4C" w:rsidRDefault="00A47B4C" w:rsidP="00A47B4C">
            <w:pPr>
              <w:widowControl w:val="0"/>
              <w:autoSpaceDE w:val="0"/>
              <w:autoSpaceDN w:val="0"/>
              <w:adjustRightInd w:val="0"/>
              <w:rPr>
                <w:ins w:id="4180" w:author="Borja Gonzalez" w:date="2017-09-28T19:15:00Z"/>
                <w:rFonts w:ascii="Monaco" w:hAnsi="Monaco" w:cs="Monaco"/>
                <w:sz w:val="20"/>
                <w:szCs w:val="20"/>
                <w:lang w:val="en-US"/>
                <w:rPrChange w:id="4181" w:author="Borja Gonzalez" w:date="2017-09-28T19:15:00Z">
                  <w:rPr>
                    <w:ins w:id="4182" w:author="Borja Gonzalez" w:date="2017-09-28T19:15:00Z"/>
                    <w:rFonts w:ascii="Monaco" w:hAnsi="Monaco" w:cs="Monaco"/>
                    <w:sz w:val="32"/>
                    <w:szCs w:val="32"/>
                    <w:lang w:val="en-US"/>
                  </w:rPr>
                </w:rPrChange>
              </w:rPr>
            </w:pPr>
            <w:ins w:id="4183" w:author="Borja Gonzalez" w:date="2017-09-28T19:15:00Z">
              <w:r w:rsidRPr="00A47B4C">
                <w:rPr>
                  <w:rFonts w:ascii="Monaco" w:hAnsi="Monaco" w:cs="Monaco"/>
                  <w:sz w:val="20"/>
                  <w:szCs w:val="20"/>
                  <w:lang w:val="en-US"/>
                  <w:rPrChange w:id="4184"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185"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18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87" w:author="Borja Gonzalez" w:date="2017-09-28T19:15:00Z">
                    <w:rPr>
                      <w:rFonts w:ascii="Monaco" w:hAnsi="Monaco" w:cs="Monaco"/>
                      <w:color w:val="000000"/>
                      <w:sz w:val="32"/>
                      <w:szCs w:val="32"/>
                      <w:lang w:val="en-US"/>
                    </w:rPr>
                  </w:rPrChange>
                </w:rPr>
                <w:t>min_s</w:t>
              </w:r>
              <w:r w:rsidRPr="00A47B4C">
                <w:rPr>
                  <w:rFonts w:ascii="Monaco" w:hAnsi="Monaco" w:cs="Monaco"/>
                  <w:sz w:val="20"/>
                  <w:szCs w:val="20"/>
                  <w:lang w:val="en-US"/>
                  <w:rPrChange w:id="4188"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18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190"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191"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19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93" w:author="Borja Gonzalez" w:date="2017-09-28T19:15:00Z">
                    <w:rPr>
                      <w:rFonts w:ascii="Monaco" w:hAnsi="Monaco" w:cs="Monaco"/>
                      <w:color w:val="000000"/>
                      <w:sz w:val="32"/>
                      <w:szCs w:val="32"/>
                      <w:lang w:val="en-US"/>
                    </w:rPr>
                  </w:rPrChange>
                </w:rPr>
                <w:t>min</w:t>
              </w:r>
              <w:r w:rsidRPr="00A47B4C">
                <w:rPr>
                  <w:rFonts w:ascii="Monaco" w:hAnsi="Monaco" w:cs="Monaco"/>
                  <w:b/>
                  <w:bCs/>
                  <w:color w:val="000000"/>
                  <w:sz w:val="20"/>
                  <w:szCs w:val="20"/>
                  <w:lang w:val="en-US"/>
                  <w:rPrChange w:id="419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95"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196"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197"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198"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19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00" w:author="Borja Gonzalez" w:date="2017-09-28T19:15:00Z">
                    <w:rPr>
                      <w:rFonts w:ascii="Monaco" w:hAnsi="Monaco" w:cs="Monaco"/>
                      <w:color w:val="000000"/>
                      <w:sz w:val="32"/>
                      <w:szCs w:val="32"/>
                      <w:lang w:val="en-US"/>
                    </w:rPr>
                  </w:rPrChange>
                </w:rPr>
                <w:t>Sagital</w:t>
              </w:r>
              <w:r w:rsidRPr="00A47B4C">
                <w:rPr>
                  <w:rFonts w:ascii="Monaco" w:hAnsi="Monaco" w:cs="Monaco"/>
                  <w:b/>
                  <w:bCs/>
                  <w:color w:val="000000"/>
                  <w:sz w:val="20"/>
                  <w:szCs w:val="20"/>
                  <w:lang w:val="en-US"/>
                  <w:rPrChange w:id="4201" w:author="Borja Gonzalez" w:date="2017-09-28T19:15:00Z">
                    <w:rPr>
                      <w:rFonts w:ascii="Monaco" w:hAnsi="Monaco" w:cs="Monaco"/>
                      <w:b/>
                      <w:bCs/>
                      <w:color w:val="000000"/>
                      <w:sz w:val="32"/>
                      <w:szCs w:val="32"/>
                      <w:lang w:val="en-US"/>
                    </w:rPr>
                  </w:rPrChange>
                </w:rPr>
                <w:t>);</w:t>
              </w:r>
            </w:ins>
          </w:p>
          <w:p w14:paraId="3F734044" w14:textId="77777777" w:rsidR="00A47B4C" w:rsidRPr="00A47B4C" w:rsidRDefault="00A47B4C" w:rsidP="00A47B4C">
            <w:pPr>
              <w:widowControl w:val="0"/>
              <w:autoSpaceDE w:val="0"/>
              <w:autoSpaceDN w:val="0"/>
              <w:adjustRightInd w:val="0"/>
              <w:rPr>
                <w:ins w:id="4202" w:author="Borja Gonzalez" w:date="2017-09-28T19:15:00Z"/>
                <w:rFonts w:ascii="Monaco" w:hAnsi="Monaco" w:cs="Monaco"/>
                <w:sz w:val="20"/>
                <w:szCs w:val="20"/>
                <w:lang w:val="en-US"/>
                <w:rPrChange w:id="4203" w:author="Borja Gonzalez" w:date="2017-09-28T19:15:00Z">
                  <w:rPr>
                    <w:ins w:id="4204" w:author="Borja Gonzalez" w:date="2017-09-28T19:15:00Z"/>
                    <w:rFonts w:ascii="Monaco" w:hAnsi="Monaco" w:cs="Monaco"/>
                    <w:sz w:val="32"/>
                    <w:szCs w:val="32"/>
                    <w:lang w:val="en-US"/>
                  </w:rPr>
                </w:rPrChange>
              </w:rPr>
            </w:pPr>
          </w:p>
          <w:p w14:paraId="43753AFF" w14:textId="77777777" w:rsidR="00A47B4C" w:rsidRPr="00A47B4C" w:rsidRDefault="00A47B4C" w:rsidP="00A47B4C">
            <w:pPr>
              <w:widowControl w:val="0"/>
              <w:autoSpaceDE w:val="0"/>
              <w:autoSpaceDN w:val="0"/>
              <w:adjustRightInd w:val="0"/>
              <w:rPr>
                <w:ins w:id="4205" w:author="Borja Gonzalez" w:date="2017-09-28T19:15:00Z"/>
                <w:rFonts w:ascii="Monaco" w:hAnsi="Monaco" w:cs="Monaco"/>
                <w:sz w:val="20"/>
                <w:szCs w:val="20"/>
                <w:lang w:val="en-US"/>
                <w:rPrChange w:id="4206" w:author="Borja Gonzalez" w:date="2017-09-28T19:15:00Z">
                  <w:rPr>
                    <w:ins w:id="4207" w:author="Borja Gonzalez" w:date="2017-09-28T19:15:00Z"/>
                    <w:rFonts w:ascii="Monaco" w:hAnsi="Monaco" w:cs="Monaco"/>
                    <w:sz w:val="32"/>
                    <w:szCs w:val="32"/>
                    <w:lang w:val="en-US"/>
                  </w:rPr>
                </w:rPrChange>
              </w:rPr>
            </w:pPr>
          </w:p>
          <w:p w14:paraId="036512F8" w14:textId="77777777" w:rsidR="00A47B4C" w:rsidRPr="00A47B4C" w:rsidRDefault="00A47B4C" w:rsidP="00A47B4C">
            <w:pPr>
              <w:widowControl w:val="0"/>
              <w:autoSpaceDE w:val="0"/>
              <w:autoSpaceDN w:val="0"/>
              <w:adjustRightInd w:val="0"/>
              <w:rPr>
                <w:ins w:id="4208" w:author="Borja Gonzalez" w:date="2017-09-28T19:15:00Z"/>
                <w:rFonts w:ascii="Monaco" w:hAnsi="Monaco" w:cs="Monaco"/>
                <w:sz w:val="20"/>
                <w:szCs w:val="20"/>
                <w:lang w:val="en-US"/>
                <w:rPrChange w:id="4209" w:author="Borja Gonzalez" w:date="2017-09-28T19:15:00Z">
                  <w:rPr>
                    <w:ins w:id="4210" w:author="Borja Gonzalez" w:date="2017-09-28T19:15:00Z"/>
                    <w:rFonts w:ascii="Monaco" w:hAnsi="Monaco" w:cs="Monaco"/>
                    <w:sz w:val="32"/>
                    <w:szCs w:val="32"/>
                    <w:lang w:val="en-US"/>
                  </w:rPr>
                </w:rPrChange>
              </w:rPr>
            </w:pPr>
            <w:ins w:id="4211" w:author="Borja Gonzalez" w:date="2017-09-28T19:15:00Z">
              <w:r w:rsidRPr="00A47B4C">
                <w:rPr>
                  <w:rFonts w:ascii="Monaco" w:hAnsi="Monaco" w:cs="Monaco"/>
                  <w:sz w:val="20"/>
                  <w:szCs w:val="20"/>
                  <w:lang w:val="en-US"/>
                  <w:rPrChange w:id="4212"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213"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214"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15" w:author="Borja Gonzalez" w:date="2017-09-28T19:15:00Z">
                    <w:rPr>
                      <w:rFonts w:ascii="Monaco" w:hAnsi="Monaco" w:cs="Monaco"/>
                      <w:color w:val="000000"/>
                      <w:sz w:val="32"/>
                      <w:szCs w:val="32"/>
                      <w:lang w:val="en-US"/>
                    </w:rPr>
                  </w:rPrChange>
                </w:rPr>
                <w:t>t</w:t>
              </w:r>
              <w:r w:rsidRPr="00A47B4C">
                <w:rPr>
                  <w:rFonts w:ascii="Monaco" w:hAnsi="Monaco" w:cs="Monaco"/>
                  <w:sz w:val="20"/>
                  <w:szCs w:val="20"/>
                  <w:lang w:val="en-US"/>
                  <w:rPrChange w:id="4216"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217"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218"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19" w:author="Borja Gonzalez" w:date="2017-09-28T19:15:00Z">
                    <w:rPr>
                      <w:rFonts w:ascii="Monaco" w:hAnsi="Monaco" w:cs="Monaco"/>
                      <w:color w:val="000000"/>
                      <w:sz w:val="32"/>
                      <w:szCs w:val="32"/>
                      <w:lang w:val="en-US"/>
                    </w:rPr>
                  </w:rPrChange>
                </w:rPr>
                <w:t>Time</w:t>
              </w:r>
              <w:r w:rsidRPr="00A47B4C">
                <w:rPr>
                  <w:rFonts w:ascii="Monaco" w:hAnsi="Monaco" w:cs="Monaco"/>
                  <w:b/>
                  <w:bCs/>
                  <w:color w:val="000000"/>
                  <w:sz w:val="20"/>
                  <w:szCs w:val="20"/>
                  <w:lang w:val="en-US"/>
                  <w:rPrChange w:id="4220"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21" w:author="Borja Gonzalez" w:date="2017-09-28T19:15:00Z">
                    <w:rPr>
                      <w:rFonts w:ascii="Monaco" w:hAnsi="Monaco" w:cs="Monaco"/>
                      <w:color w:val="000000"/>
                      <w:sz w:val="32"/>
                      <w:szCs w:val="32"/>
                      <w:lang w:val="en-US"/>
                    </w:rPr>
                  </w:rPrChange>
                </w:rPr>
                <w:t>join</w:t>
              </w:r>
              <w:r w:rsidRPr="00A47B4C">
                <w:rPr>
                  <w:rFonts w:ascii="Monaco" w:hAnsi="Monaco" w:cs="Monaco"/>
                  <w:b/>
                  <w:bCs/>
                  <w:color w:val="000000"/>
                  <w:sz w:val="20"/>
                  <w:szCs w:val="20"/>
                  <w:lang w:val="en-US"/>
                  <w:rPrChange w:id="4222" w:author="Borja Gonzalez" w:date="2017-09-28T19:15:00Z">
                    <w:rPr>
                      <w:rFonts w:ascii="Monaco" w:hAnsi="Monaco" w:cs="Monaco"/>
                      <w:b/>
                      <w:bCs/>
                      <w:color w:val="000000"/>
                      <w:sz w:val="32"/>
                      <w:szCs w:val="32"/>
                      <w:lang w:val="en-US"/>
                    </w:rPr>
                  </w:rPrChange>
                </w:rPr>
                <w:t>();</w:t>
              </w:r>
            </w:ins>
          </w:p>
          <w:p w14:paraId="57956EC3" w14:textId="77777777" w:rsidR="00A47B4C" w:rsidRPr="00A47B4C" w:rsidRDefault="00A47B4C" w:rsidP="00A47B4C">
            <w:pPr>
              <w:widowControl w:val="0"/>
              <w:autoSpaceDE w:val="0"/>
              <w:autoSpaceDN w:val="0"/>
              <w:adjustRightInd w:val="0"/>
              <w:rPr>
                <w:ins w:id="4223" w:author="Borja Gonzalez" w:date="2017-09-28T19:15:00Z"/>
                <w:rFonts w:ascii="Monaco" w:hAnsi="Monaco" w:cs="Monaco"/>
                <w:sz w:val="20"/>
                <w:szCs w:val="20"/>
                <w:lang w:val="en-US"/>
                <w:rPrChange w:id="4224" w:author="Borja Gonzalez" w:date="2017-09-28T19:15:00Z">
                  <w:rPr>
                    <w:ins w:id="4225" w:author="Borja Gonzalez" w:date="2017-09-28T19:15:00Z"/>
                    <w:rFonts w:ascii="Monaco" w:hAnsi="Monaco" w:cs="Monaco"/>
                    <w:sz w:val="32"/>
                    <w:szCs w:val="32"/>
                    <w:lang w:val="en-US"/>
                  </w:rPr>
                </w:rPrChange>
              </w:rPr>
            </w:pPr>
            <w:ins w:id="4226" w:author="Borja Gonzalez" w:date="2017-09-28T19:15:00Z">
              <w:r w:rsidRPr="00A47B4C">
                <w:rPr>
                  <w:rFonts w:ascii="Monaco" w:hAnsi="Monaco" w:cs="Monaco"/>
                  <w:sz w:val="20"/>
                  <w:szCs w:val="20"/>
                  <w:lang w:val="en-US"/>
                  <w:rPrChange w:id="4227"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228"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22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30" w:author="Borja Gonzalez" w:date="2017-09-28T19:15:00Z">
                    <w:rPr>
                      <w:rFonts w:ascii="Monaco" w:hAnsi="Monaco" w:cs="Monaco"/>
                      <w:color w:val="000000"/>
                      <w:sz w:val="32"/>
                      <w:szCs w:val="32"/>
                      <w:lang w:val="en-US"/>
                    </w:rPr>
                  </w:rPrChange>
                </w:rPr>
                <w:t>c</w:t>
              </w:r>
              <w:r w:rsidRPr="00A47B4C">
                <w:rPr>
                  <w:rFonts w:ascii="Monaco" w:hAnsi="Monaco" w:cs="Monaco"/>
                  <w:sz w:val="20"/>
                  <w:szCs w:val="20"/>
                  <w:lang w:val="en-US"/>
                  <w:rPrChange w:id="4231"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232"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23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34" w:author="Borja Gonzalez" w:date="2017-09-28T19:15:00Z">
                    <w:rPr>
                      <w:rFonts w:ascii="Monaco" w:hAnsi="Monaco" w:cs="Monaco"/>
                      <w:color w:val="000000"/>
                      <w:sz w:val="32"/>
                      <w:szCs w:val="32"/>
                      <w:lang w:val="en-US"/>
                    </w:rPr>
                  </w:rPrChange>
                </w:rPr>
                <w:t>Coronal</w:t>
              </w:r>
              <w:r w:rsidRPr="00A47B4C">
                <w:rPr>
                  <w:rFonts w:ascii="Monaco" w:hAnsi="Monaco" w:cs="Monaco"/>
                  <w:b/>
                  <w:bCs/>
                  <w:color w:val="000000"/>
                  <w:sz w:val="20"/>
                  <w:szCs w:val="20"/>
                  <w:lang w:val="en-US"/>
                  <w:rPrChange w:id="4235"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36" w:author="Borja Gonzalez" w:date="2017-09-28T19:15:00Z">
                    <w:rPr>
                      <w:rFonts w:ascii="Monaco" w:hAnsi="Monaco" w:cs="Monaco"/>
                      <w:color w:val="000000"/>
                      <w:sz w:val="32"/>
                      <w:szCs w:val="32"/>
                      <w:lang w:val="en-US"/>
                    </w:rPr>
                  </w:rPrChange>
                </w:rPr>
                <w:t>join</w:t>
              </w:r>
              <w:r w:rsidRPr="00A47B4C">
                <w:rPr>
                  <w:rFonts w:ascii="Monaco" w:hAnsi="Monaco" w:cs="Monaco"/>
                  <w:b/>
                  <w:bCs/>
                  <w:color w:val="000000"/>
                  <w:sz w:val="20"/>
                  <w:szCs w:val="20"/>
                  <w:lang w:val="en-US"/>
                  <w:rPrChange w:id="4237" w:author="Borja Gonzalez" w:date="2017-09-28T19:15:00Z">
                    <w:rPr>
                      <w:rFonts w:ascii="Monaco" w:hAnsi="Monaco" w:cs="Monaco"/>
                      <w:b/>
                      <w:bCs/>
                      <w:color w:val="000000"/>
                      <w:sz w:val="32"/>
                      <w:szCs w:val="32"/>
                      <w:lang w:val="en-US"/>
                    </w:rPr>
                  </w:rPrChange>
                </w:rPr>
                <w:t>();</w:t>
              </w:r>
            </w:ins>
          </w:p>
          <w:p w14:paraId="1AC7114C" w14:textId="77777777" w:rsidR="00A47B4C" w:rsidRPr="00A47B4C" w:rsidRDefault="00A47B4C" w:rsidP="00A47B4C">
            <w:pPr>
              <w:widowControl w:val="0"/>
              <w:autoSpaceDE w:val="0"/>
              <w:autoSpaceDN w:val="0"/>
              <w:adjustRightInd w:val="0"/>
              <w:rPr>
                <w:ins w:id="4238" w:author="Borja Gonzalez" w:date="2017-09-28T19:15:00Z"/>
                <w:rFonts w:ascii="Monaco" w:hAnsi="Monaco" w:cs="Monaco"/>
                <w:sz w:val="20"/>
                <w:szCs w:val="20"/>
                <w:lang w:val="en-US"/>
                <w:rPrChange w:id="4239" w:author="Borja Gonzalez" w:date="2017-09-28T19:15:00Z">
                  <w:rPr>
                    <w:ins w:id="4240" w:author="Borja Gonzalez" w:date="2017-09-28T19:15:00Z"/>
                    <w:rFonts w:ascii="Monaco" w:hAnsi="Monaco" w:cs="Monaco"/>
                    <w:sz w:val="32"/>
                    <w:szCs w:val="32"/>
                    <w:lang w:val="en-US"/>
                  </w:rPr>
                </w:rPrChange>
              </w:rPr>
            </w:pPr>
            <w:ins w:id="4241" w:author="Borja Gonzalez" w:date="2017-09-28T19:15:00Z">
              <w:r w:rsidRPr="00A47B4C">
                <w:rPr>
                  <w:rFonts w:ascii="Monaco" w:hAnsi="Monaco" w:cs="Monaco"/>
                  <w:sz w:val="20"/>
                  <w:szCs w:val="20"/>
                  <w:lang w:val="en-US"/>
                  <w:rPrChange w:id="4242"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243"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244"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45" w:author="Borja Gonzalez" w:date="2017-09-28T19:15:00Z">
                    <w:rPr>
                      <w:rFonts w:ascii="Monaco" w:hAnsi="Monaco" w:cs="Monaco"/>
                      <w:color w:val="000000"/>
                      <w:sz w:val="32"/>
                      <w:szCs w:val="32"/>
                      <w:lang w:val="en-US"/>
                    </w:rPr>
                  </w:rPrChange>
                </w:rPr>
                <w:t>s</w:t>
              </w:r>
              <w:r w:rsidRPr="00A47B4C">
                <w:rPr>
                  <w:rFonts w:ascii="Monaco" w:hAnsi="Monaco" w:cs="Monaco"/>
                  <w:sz w:val="20"/>
                  <w:szCs w:val="20"/>
                  <w:lang w:val="en-US"/>
                  <w:rPrChange w:id="4246"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247"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248"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49" w:author="Borja Gonzalez" w:date="2017-09-28T19:15:00Z">
                    <w:rPr>
                      <w:rFonts w:ascii="Monaco" w:hAnsi="Monaco" w:cs="Monaco"/>
                      <w:color w:val="000000"/>
                      <w:sz w:val="32"/>
                      <w:szCs w:val="32"/>
                      <w:lang w:val="en-US"/>
                    </w:rPr>
                  </w:rPrChange>
                </w:rPr>
                <w:t>Sagital</w:t>
              </w:r>
              <w:r w:rsidRPr="00A47B4C">
                <w:rPr>
                  <w:rFonts w:ascii="Monaco" w:hAnsi="Monaco" w:cs="Monaco"/>
                  <w:b/>
                  <w:bCs/>
                  <w:color w:val="000000"/>
                  <w:sz w:val="20"/>
                  <w:szCs w:val="20"/>
                  <w:lang w:val="en-US"/>
                  <w:rPrChange w:id="4250"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51" w:author="Borja Gonzalez" w:date="2017-09-28T19:15:00Z">
                    <w:rPr>
                      <w:rFonts w:ascii="Monaco" w:hAnsi="Monaco" w:cs="Monaco"/>
                      <w:color w:val="000000"/>
                      <w:sz w:val="32"/>
                      <w:szCs w:val="32"/>
                      <w:lang w:val="en-US"/>
                    </w:rPr>
                  </w:rPrChange>
                </w:rPr>
                <w:t>join</w:t>
              </w:r>
              <w:r w:rsidRPr="00A47B4C">
                <w:rPr>
                  <w:rFonts w:ascii="Monaco" w:hAnsi="Monaco" w:cs="Monaco"/>
                  <w:b/>
                  <w:bCs/>
                  <w:color w:val="000000"/>
                  <w:sz w:val="20"/>
                  <w:szCs w:val="20"/>
                  <w:lang w:val="en-US"/>
                  <w:rPrChange w:id="4252" w:author="Borja Gonzalez" w:date="2017-09-28T19:15:00Z">
                    <w:rPr>
                      <w:rFonts w:ascii="Monaco" w:hAnsi="Monaco" w:cs="Monaco"/>
                      <w:b/>
                      <w:bCs/>
                      <w:color w:val="000000"/>
                      <w:sz w:val="32"/>
                      <w:szCs w:val="32"/>
                      <w:lang w:val="en-US"/>
                    </w:rPr>
                  </w:rPrChange>
                </w:rPr>
                <w:t>();</w:t>
              </w:r>
            </w:ins>
          </w:p>
          <w:p w14:paraId="61EF5E02" w14:textId="77777777" w:rsidR="00A47B4C" w:rsidRPr="00A47B4C" w:rsidRDefault="00A47B4C" w:rsidP="00A47B4C">
            <w:pPr>
              <w:widowControl w:val="0"/>
              <w:autoSpaceDE w:val="0"/>
              <w:autoSpaceDN w:val="0"/>
              <w:adjustRightInd w:val="0"/>
              <w:rPr>
                <w:ins w:id="4253" w:author="Borja Gonzalez" w:date="2017-09-28T19:15:00Z"/>
                <w:rFonts w:ascii="Monaco" w:hAnsi="Monaco" w:cs="Monaco"/>
                <w:sz w:val="20"/>
                <w:szCs w:val="20"/>
                <w:lang w:val="en-US"/>
                <w:rPrChange w:id="4254" w:author="Borja Gonzalez" w:date="2017-09-28T19:15:00Z">
                  <w:rPr>
                    <w:ins w:id="4255" w:author="Borja Gonzalez" w:date="2017-09-28T19:15:00Z"/>
                    <w:rFonts w:ascii="Monaco" w:hAnsi="Monaco" w:cs="Monaco"/>
                    <w:sz w:val="32"/>
                    <w:szCs w:val="32"/>
                    <w:lang w:val="en-US"/>
                  </w:rPr>
                </w:rPrChange>
              </w:rPr>
            </w:pPr>
            <w:ins w:id="4256" w:author="Borja Gonzalez" w:date="2017-09-28T19:15:00Z">
              <w:r w:rsidRPr="00A47B4C">
                <w:rPr>
                  <w:rFonts w:ascii="Monaco" w:hAnsi="Monaco" w:cs="Monaco"/>
                  <w:sz w:val="20"/>
                  <w:szCs w:val="20"/>
                  <w:lang w:val="en-US"/>
                  <w:rPrChange w:id="4257"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258"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25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60" w:author="Borja Gonzalez" w:date="2017-09-28T19:15:00Z">
                    <w:rPr>
                      <w:rFonts w:ascii="Monaco" w:hAnsi="Monaco" w:cs="Monaco"/>
                      <w:color w:val="000000"/>
                      <w:sz w:val="32"/>
                      <w:szCs w:val="32"/>
                      <w:lang w:val="en-US"/>
                    </w:rPr>
                  </w:rPrChange>
                </w:rPr>
                <w:t>tr</w:t>
              </w:r>
              <w:r w:rsidRPr="00A47B4C">
                <w:rPr>
                  <w:rFonts w:ascii="Monaco" w:hAnsi="Monaco" w:cs="Monaco"/>
                  <w:sz w:val="20"/>
                  <w:szCs w:val="20"/>
                  <w:lang w:val="en-US"/>
                  <w:rPrChange w:id="4261"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262"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26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64" w:author="Borja Gonzalez" w:date="2017-09-28T19:15:00Z">
                    <w:rPr>
                      <w:rFonts w:ascii="Monaco" w:hAnsi="Monaco" w:cs="Monaco"/>
                      <w:color w:val="000000"/>
                      <w:sz w:val="32"/>
                      <w:szCs w:val="32"/>
                      <w:lang w:val="en-US"/>
                    </w:rPr>
                  </w:rPrChange>
                </w:rPr>
                <w:t>Transversal</w:t>
              </w:r>
              <w:r w:rsidRPr="00A47B4C">
                <w:rPr>
                  <w:rFonts w:ascii="Monaco" w:hAnsi="Monaco" w:cs="Monaco"/>
                  <w:b/>
                  <w:bCs/>
                  <w:color w:val="000000"/>
                  <w:sz w:val="20"/>
                  <w:szCs w:val="20"/>
                  <w:lang w:val="en-US"/>
                  <w:rPrChange w:id="4265"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66" w:author="Borja Gonzalez" w:date="2017-09-28T19:15:00Z">
                    <w:rPr>
                      <w:rFonts w:ascii="Monaco" w:hAnsi="Monaco" w:cs="Monaco"/>
                      <w:color w:val="000000"/>
                      <w:sz w:val="32"/>
                      <w:szCs w:val="32"/>
                      <w:lang w:val="en-US"/>
                    </w:rPr>
                  </w:rPrChange>
                </w:rPr>
                <w:t>join</w:t>
              </w:r>
              <w:r w:rsidRPr="00A47B4C">
                <w:rPr>
                  <w:rFonts w:ascii="Monaco" w:hAnsi="Monaco" w:cs="Monaco"/>
                  <w:b/>
                  <w:bCs/>
                  <w:color w:val="000000"/>
                  <w:sz w:val="20"/>
                  <w:szCs w:val="20"/>
                  <w:lang w:val="en-US"/>
                  <w:rPrChange w:id="4267" w:author="Borja Gonzalez" w:date="2017-09-28T19:15:00Z">
                    <w:rPr>
                      <w:rFonts w:ascii="Monaco" w:hAnsi="Monaco" w:cs="Monaco"/>
                      <w:b/>
                      <w:bCs/>
                      <w:color w:val="000000"/>
                      <w:sz w:val="32"/>
                      <w:szCs w:val="32"/>
                      <w:lang w:val="en-US"/>
                    </w:rPr>
                  </w:rPrChange>
                </w:rPr>
                <w:t>();</w:t>
              </w:r>
            </w:ins>
          </w:p>
          <w:p w14:paraId="36F664EB" w14:textId="77777777" w:rsidR="00A47B4C" w:rsidRPr="00A47B4C" w:rsidRDefault="00A47B4C" w:rsidP="00A47B4C">
            <w:pPr>
              <w:widowControl w:val="0"/>
              <w:autoSpaceDE w:val="0"/>
              <w:autoSpaceDN w:val="0"/>
              <w:adjustRightInd w:val="0"/>
              <w:rPr>
                <w:ins w:id="4268" w:author="Borja Gonzalez" w:date="2017-09-28T19:15:00Z"/>
                <w:rFonts w:ascii="Monaco" w:hAnsi="Monaco" w:cs="Monaco"/>
                <w:sz w:val="20"/>
                <w:szCs w:val="20"/>
                <w:lang w:val="en-US"/>
                <w:rPrChange w:id="4269" w:author="Borja Gonzalez" w:date="2017-09-28T19:15:00Z">
                  <w:rPr>
                    <w:ins w:id="4270" w:author="Borja Gonzalez" w:date="2017-09-28T19:15:00Z"/>
                    <w:rFonts w:ascii="Monaco" w:hAnsi="Monaco" w:cs="Monaco"/>
                    <w:sz w:val="32"/>
                    <w:szCs w:val="32"/>
                    <w:lang w:val="en-US"/>
                  </w:rPr>
                </w:rPrChange>
              </w:rPr>
            </w:pPr>
          </w:p>
          <w:p w14:paraId="258A5E52" w14:textId="77777777" w:rsidR="00A47B4C" w:rsidRPr="00A47B4C" w:rsidRDefault="00A47B4C" w:rsidP="00A47B4C">
            <w:pPr>
              <w:widowControl w:val="0"/>
              <w:autoSpaceDE w:val="0"/>
              <w:autoSpaceDN w:val="0"/>
              <w:adjustRightInd w:val="0"/>
              <w:rPr>
                <w:ins w:id="4271" w:author="Borja Gonzalez" w:date="2017-09-28T19:15:00Z"/>
                <w:rFonts w:ascii="Monaco" w:hAnsi="Monaco" w:cs="Monaco"/>
                <w:sz w:val="20"/>
                <w:szCs w:val="20"/>
                <w:lang w:val="en-US"/>
                <w:rPrChange w:id="4272" w:author="Borja Gonzalez" w:date="2017-09-28T19:15:00Z">
                  <w:rPr>
                    <w:ins w:id="4273" w:author="Borja Gonzalez" w:date="2017-09-28T19:15:00Z"/>
                    <w:rFonts w:ascii="Monaco" w:hAnsi="Monaco" w:cs="Monaco"/>
                    <w:sz w:val="32"/>
                    <w:szCs w:val="32"/>
                    <w:lang w:val="en-US"/>
                  </w:rPr>
                </w:rPrChange>
              </w:rPr>
            </w:pPr>
            <w:ins w:id="4274" w:author="Borja Gonzalez" w:date="2017-09-28T19:15:00Z">
              <w:r w:rsidRPr="00A47B4C">
                <w:rPr>
                  <w:rFonts w:ascii="Monaco" w:hAnsi="Monaco" w:cs="Monaco"/>
                  <w:sz w:val="20"/>
                  <w:szCs w:val="20"/>
                  <w:lang w:val="en-US"/>
                  <w:rPrChange w:id="4275"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276"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27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78" w:author="Borja Gonzalez" w:date="2017-09-28T19:15:00Z">
                    <w:rPr>
                      <w:rFonts w:ascii="Monaco" w:hAnsi="Monaco" w:cs="Monaco"/>
                      <w:color w:val="000000"/>
                      <w:sz w:val="32"/>
                      <w:szCs w:val="32"/>
                      <w:lang w:val="en-US"/>
                    </w:rPr>
                  </w:rPrChange>
                </w:rPr>
                <w:t>socket</w:t>
              </w:r>
              <w:r w:rsidRPr="00A47B4C">
                <w:rPr>
                  <w:rFonts w:ascii="Monaco" w:hAnsi="Monaco" w:cs="Monaco"/>
                  <w:sz w:val="20"/>
                  <w:szCs w:val="20"/>
                  <w:lang w:val="en-US"/>
                  <w:rPrChange w:id="4279"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280"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28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82" w:author="Borja Gonzalez" w:date="2017-09-28T19:15:00Z">
                    <w:rPr>
                      <w:rFonts w:ascii="Monaco" w:hAnsi="Monaco" w:cs="Monaco"/>
                      <w:color w:val="000000"/>
                      <w:sz w:val="32"/>
                      <w:szCs w:val="32"/>
                      <w:lang w:val="en-US"/>
                    </w:rPr>
                  </w:rPrChange>
                </w:rPr>
                <w:t>io</w:t>
              </w:r>
              <w:r w:rsidRPr="00A47B4C">
                <w:rPr>
                  <w:rFonts w:ascii="Monaco" w:hAnsi="Monaco" w:cs="Monaco"/>
                  <w:b/>
                  <w:bCs/>
                  <w:color w:val="000000"/>
                  <w:sz w:val="20"/>
                  <w:szCs w:val="20"/>
                  <w:lang w:val="en-US"/>
                  <w:rPrChange w:id="4283"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84" w:author="Borja Gonzalez" w:date="2017-09-28T19:15:00Z">
                    <w:rPr>
                      <w:rFonts w:ascii="Monaco" w:hAnsi="Monaco" w:cs="Monaco"/>
                      <w:color w:val="000000"/>
                      <w:sz w:val="32"/>
                      <w:szCs w:val="32"/>
                      <w:lang w:val="en-US"/>
                    </w:rPr>
                  </w:rPrChange>
                </w:rPr>
                <w:t>connect</w:t>
              </w:r>
              <w:r w:rsidRPr="00A47B4C">
                <w:rPr>
                  <w:rFonts w:ascii="Monaco" w:hAnsi="Monaco" w:cs="Monaco"/>
                  <w:b/>
                  <w:bCs/>
                  <w:color w:val="000000"/>
                  <w:sz w:val="20"/>
                  <w:szCs w:val="20"/>
                  <w:lang w:val="en-US"/>
                  <w:rPrChange w:id="4285"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286" w:author="Borja Gonzalez" w:date="2017-09-28T19:15:00Z">
                    <w:rPr>
                      <w:rFonts w:ascii="Monaco" w:hAnsi="Monaco" w:cs="Monaco"/>
                      <w:color w:val="4E9A06"/>
                      <w:sz w:val="32"/>
                      <w:szCs w:val="32"/>
                      <w:lang w:val="en-US"/>
                    </w:rPr>
                  </w:rPrChange>
                </w:rPr>
                <w:t>"http://172.20.10.5:8124"</w:t>
              </w:r>
              <w:r w:rsidRPr="00A47B4C">
                <w:rPr>
                  <w:rFonts w:ascii="Monaco" w:hAnsi="Monaco" w:cs="Monaco"/>
                  <w:b/>
                  <w:bCs/>
                  <w:color w:val="000000"/>
                  <w:sz w:val="20"/>
                  <w:szCs w:val="20"/>
                  <w:lang w:val="en-US"/>
                  <w:rPrChange w:id="4287"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288" w:author="Borja Gonzalez" w:date="2017-09-28T19:15:00Z">
                    <w:rPr>
                      <w:rFonts w:ascii="Monaco" w:hAnsi="Monaco" w:cs="Monaco"/>
                      <w:sz w:val="32"/>
                      <w:szCs w:val="32"/>
                      <w:lang w:val="en-US"/>
                    </w:rPr>
                  </w:rPrChange>
                </w:rPr>
                <w:t xml:space="preserve">  </w:t>
              </w:r>
            </w:ins>
          </w:p>
          <w:p w14:paraId="48512630" w14:textId="77777777" w:rsidR="00A47B4C" w:rsidRPr="00A47B4C" w:rsidRDefault="00A47B4C" w:rsidP="00A47B4C">
            <w:pPr>
              <w:widowControl w:val="0"/>
              <w:autoSpaceDE w:val="0"/>
              <w:autoSpaceDN w:val="0"/>
              <w:adjustRightInd w:val="0"/>
              <w:rPr>
                <w:ins w:id="4289" w:author="Borja Gonzalez" w:date="2017-09-28T19:15:00Z"/>
                <w:rFonts w:ascii="Monaco" w:hAnsi="Monaco" w:cs="Monaco"/>
                <w:sz w:val="20"/>
                <w:szCs w:val="20"/>
                <w:lang w:val="en-US"/>
                <w:rPrChange w:id="4290" w:author="Borja Gonzalez" w:date="2017-09-28T19:15:00Z">
                  <w:rPr>
                    <w:ins w:id="4291" w:author="Borja Gonzalez" w:date="2017-09-28T19:15:00Z"/>
                    <w:rFonts w:ascii="Monaco" w:hAnsi="Monaco" w:cs="Monaco"/>
                    <w:sz w:val="32"/>
                    <w:szCs w:val="32"/>
                    <w:lang w:val="en-US"/>
                  </w:rPr>
                </w:rPrChange>
              </w:rPr>
            </w:pPr>
          </w:p>
          <w:p w14:paraId="6C32D454" w14:textId="77777777" w:rsidR="00A47B4C" w:rsidRPr="00A47B4C" w:rsidRDefault="00A47B4C" w:rsidP="00A47B4C">
            <w:pPr>
              <w:widowControl w:val="0"/>
              <w:autoSpaceDE w:val="0"/>
              <w:autoSpaceDN w:val="0"/>
              <w:adjustRightInd w:val="0"/>
              <w:rPr>
                <w:ins w:id="4292" w:author="Borja Gonzalez" w:date="2017-09-28T19:15:00Z"/>
                <w:rFonts w:ascii="Monaco" w:hAnsi="Monaco" w:cs="Monaco"/>
                <w:sz w:val="20"/>
                <w:szCs w:val="20"/>
                <w:lang w:val="en-US"/>
                <w:rPrChange w:id="4293" w:author="Borja Gonzalez" w:date="2017-09-28T19:15:00Z">
                  <w:rPr>
                    <w:ins w:id="4294" w:author="Borja Gonzalez" w:date="2017-09-28T19:15:00Z"/>
                    <w:rFonts w:ascii="Monaco" w:hAnsi="Monaco" w:cs="Monaco"/>
                    <w:sz w:val="32"/>
                    <w:szCs w:val="32"/>
                    <w:lang w:val="en-US"/>
                  </w:rPr>
                </w:rPrChange>
              </w:rPr>
            </w:pPr>
            <w:ins w:id="4295" w:author="Borja Gonzalez" w:date="2017-09-28T19:15:00Z">
              <w:r w:rsidRPr="00A47B4C">
                <w:rPr>
                  <w:rFonts w:ascii="Monaco" w:hAnsi="Monaco" w:cs="Monaco"/>
                  <w:sz w:val="20"/>
                  <w:szCs w:val="20"/>
                  <w:lang w:val="en-US"/>
                  <w:rPrChange w:id="429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97" w:author="Borja Gonzalez" w:date="2017-09-28T19:15: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4298"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99" w:author="Borja Gonzalez" w:date="2017-09-28T19:15:00Z">
                    <w:rPr>
                      <w:rFonts w:ascii="Monaco" w:hAnsi="Monaco" w:cs="Monaco"/>
                      <w:color w:val="000000"/>
                      <w:sz w:val="32"/>
                      <w:szCs w:val="32"/>
                      <w:lang w:val="en-US"/>
                    </w:rPr>
                  </w:rPrChange>
                </w:rPr>
                <w:t>on</w:t>
              </w:r>
              <w:r w:rsidRPr="00A47B4C">
                <w:rPr>
                  <w:rFonts w:ascii="Monaco" w:hAnsi="Monaco" w:cs="Monaco"/>
                  <w:b/>
                  <w:bCs/>
                  <w:color w:val="000000"/>
                  <w:sz w:val="20"/>
                  <w:szCs w:val="20"/>
                  <w:lang w:val="en-US"/>
                  <w:rPrChange w:id="4300"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301" w:author="Borja Gonzalez" w:date="2017-09-28T19:15:00Z">
                    <w:rPr>
                      <w:rFonts w:ascii="Monaco" w:hAnsi="Monaco" w:cs="Monaco"/>
                      <w:color w:val="4E9A06"/>
                      <w:sz w:val="32"/>
                      <w:szCs w:val="32"/>
                      <w:lang w:val="en-US"/>
                    </w:rPr>
                  </w:rPrChange>
                </w:rPr>
                <w:t>"message"</w:t>
              </w:r>
              <w:r w:rsidRPr="00A47B4C">
                <w:rPr>
                  <w:rFonts w:ascii="Monaco" w:hAnsi="Monaco" w:cs="Monaco"/>
                  <w:b/>
                  <w:bCs/>
                  <w:color w:val="000000"/>
                  <w:sz w:val="20"/>
                  <w:szCs w:val="20"/>
                  <w:lang w:val="en-US"/>
                  <w:rPrChange w:id="4302"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303" w:author="Borja Gonzalez" w:date="2017-09-28T19:15:00Z">
                    <w:rPr>
                      <w:rFonts w:ascii="Monaco" w:hAnsi="Monaco" w:cs="Monaco"/>
                      <w:b/>
                      <w:bCs/>
                      <w:color w:val="204A87"/>
                      <w:sz w:val="32"/>
                      <w:szCs w:val="32"/>
                      <w:lang w:val="en-US"/>
                    </w:rPr>
                  </w:rPrChange>
                </w:rPr>
                <w:t>function</w:t>
              </w:r>
              <w:r w:rsidRPr="00A47B4C">
                <w:rPr>
                  <w:rFonts w:ascii="Monaco" w:hAnsi="Monaco" w:cs="Monaco"/>
                  <w:b/>
                  <w:bCs/>
                  <w:color w:val="000000"/>
                  <w:sz w:val="20"/>
                  <w:szCs w:val="20"/>
                  <w:lang w:val="en-US"/>
                  <w:rPrChange w:id="430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05" w:author="Borja Gonzalez" w:date="2017-09-28T19:15: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4306"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307" w:author="Borja Gonzalez" w:date="2017-09-28T19:15:00Z">
                    <w:rPr>
                      <w:rFonts w:ascii="Monaco" w:hAnsi="Monaco" w:cs="Monaco"/>
                      <w:sz w:val="32"/>
                      <w:szCs w:val="32"/>
                      <w:lang w:val="en-US"/>
                    </w:rPr>
                  </w:rPrChange>
                </w:rPr>
                <w:t xml:space="preserve">  </w:t>
              </w:r>
            </w:ins>
          </w:p>
          <w:p w14:paraId="750892FF" w14:textId="77777777" w:rsidR="00A47B4C" w:rsidRPr="00A47B4C" w:rsidRDefault="00A47B4C" w:rsidP="00A47B4C">
            <w:pPr>
              <w:widowControl w:val="0"/>
              <w:autoSpaceDE w:val="0"/>
              <w:autoSpaceDN w:val="0"/>
              <w:adjustRightInd w:val="0"/>
              <w:rPr>
                <w:ins w:id="4308" w:author="Borja Gonzalez" w:date="2017-09-28T19:15:00Z"/>
                <w:rFonts w:ascii="Monaco" w:hAnsi="Monaco" w:cs="Monaco"/>
                <w:sz w:val="20"/>
                <w:szCs w:val="20"/>
                <w:lang w:val="en-US"/>
                <w:rPrChange w:id="4309" w:author="Borja Gonzalez" w:date="2017-09-28T19:15:00Z">
                  <w:rPr>
                    <w:ins w:id="4310" w:author="Borja Gonzalez" w:date="2017-09-28T19:15:00Z"/>
                    <w:rFonts w:ascii="Monaco" w:hAnsi="Monaco" w:cs="Monaco"/>
                    <w:sz w:val="32"/>
                    <w:szCs w:val="32"/>
                    <w:lang w:val="en-US"/>
                  </w:rPr>
                </w:rPrChange>
              </w:rPr>
            </w:pPr>
            <w:ins w:id="4311" w:author="Borja Gonzalez" w:date="2017-09-28T19:15:00Z">
              <w:r w:rsidRPr="00A47B4C">
                <w:rPr>
                  <w:rFonts w:ascii="Monaco" w:hAnsi="Monaco" w:cs="Monaco"/>
                  <w:sz w:val="20"/>
                  <w:szCs w:val="20"/>
                  <w:lang w:val="en-US"/>
                  <w:rPrChange w:id="431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13" w:author="Borja Gonzalez" w:date="2017-09-28T19:15: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431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15" w:author="Borja Gonzalez" w:date="2017-09-28T19:15: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4316"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317" w:author="Borja Gonzalez" w:date="2017-09-28T19:15:00Z">
                    <w:rPr>
                      <w:rFonts w:ascii="Monaco" w:hAnsi="Monaco" w:cs="Monaco"/>
                      <w:color w:val="4E9A06"/>
                      <w:sz w:val="32"/>
                      <w:szCs w:val="32"/>
                      <w:lang w:val="en-US"/>
                    </w:rPr>
                  </w:rPrChange>
                </w:rPr>
                <w:t>"El servidor ha enviado un mensaje:"</w:t>
              </w:r>
              <w:r w:rsidRPr="00A47B4C">
                <w:rPr>
                  <w:rFonts w:ascii="Monaco" w:hAnsi="Monaco" w:cs="Monaco"/>
                  <w:b/>
                  <w:bCs/>
                  <w:color w:val="000000"/>
                  <w:sz w:val="20"/>
                  <w:szCs w:val="20"/>
                  <w:lang w:val="en-US"/>
                  <w:rPrChange w:id="4318" w:author="Borja Gonzalez" w:date="2017-09-28T19:15:00Z">
                    <w:rPr>
                      <w:rFonts w:ascii="Monaco" w:hAnsi="Monaco" w:cs="Monaco"/>
                      <w:b/>
                      <w:bCs/>
                      <w:color w:val="000000"/>
                      <w:sz w:val="32"/>
                      <w:szCs w:val="32"/>
                      <w:lang w:val="en-US"/>
                    </w:rPr>
                  </w:rPrChange>
                </w:rPr>
                <w:t>);</w:t>
              </w:r>
            </w:ins>
          </w:p>
          <w:p w14:paraId="64FC43D6" w14:textId="77777777" w:rsidR="00A47B4C" w:rsidRPr="00A47B4C" w:rsidRDefault="00A47B4C" w:rsidP="00A47B4C">
            <w:pPr>
              <w:widowControl w:val="0"/>
              <w:autoSpaceDE w:val="0"/>
              <w:autoSpaceDN w:val="0"/>
              <w:adjustRightInd w:val="0"/>
              <w:rPr>
                <w:ins w:id="4319" w:author="Borja Gonzalez" w:date="2017-09-28T19:15:00Z"/>
                <w:rFonts w:ascii="Monaco" w:hAnsi="Monaco" w:cs="Monaco"/>
                <w:sz w:val="20"/>
                <w:szCs w:val="20"/>
                <w:lang w:val="en-US"/>
                <w:rPrChange w:id="4320" w:author="Borja Gonzalez" w:date="2017-09-28T19:15:00Z">
                  <w:rPr>
                    <w:ins w:id="4321" w:author="Borja Gonzalez" w:date="2017-09-28T19:15:00Z"/>
                    <w:rFonts w:ascii="Monaco" w:hAnsi="Monaco" w:cs="Monaco"/>
                    <w:sz w:val="32"/>
                    <w:szCs w:val="32"/>
                    <w:lang w:val="en-US"/>
                  </w:rPr>
                </w:rPrChange>
              </w:rPr>
            </w:pPr>
            <w:ins w:id="4322" w:author="Borja Gonzalez" w:date="2017-09-28T19:15:00Z">
              <w:r w:rsidRPr="00A47B4C">
                <w:rPr>
                  <w:rFonts w:ascii="Monaco" w:hAnsi="Monaco" w:cs="Monaco"/>
                  <w:sz w:val="20"/>
                  <w:szCs w:val="20"/>
                  <w:lang w:val="en-US"/>
                  <w:rPrChange w:id="432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24" w:author="Borja Gonzalez" w:date="2017-09-28T19:15:00Z">
                    <w:rPr>
                      <w:rFonts w:ascii="Monaco" w:hAnsi="Monaco" w:cs="Monaco"/>
                      <w:color w:val="000000"/>
                      <w:sz w:val="32"/>
                      <w:szCs w:val="32"/>
                      <w:lang w:val="en-US"/>
                    </w:rPr>
                  </w:rPrChange>
                </w:rPr>
                <w:t>message</w:t>
              </w:r>
              <w:r w:rsidRPr="00A47B4C">
                <w:rPr>
                  <w:rFonts w:ascii="Monaco" w:hAnsi="Monaco" w:cs="Monaco"/>
                  <w:sz w:val="20"/>
                  <w:szCs w:val="20"/>
                  <w:lang w:val="en-US"/>
                  <w:rPrChange w:id="4325"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326"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32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28" w:author="Borja Gonzalez" w:date="2017-09-28T19:15: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4329"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30" w:author="Borja Gonzalez" w:date="2017-09-28T19:15:00Z">
                    <w:rPr>
                      <w:rFonts w:ascii="Monaco" w:hAnsi="Monaco" w:cs="Monaco"/>
                      <w:color w:val="000000"/>
                      <w:sz w:val="32"/>
                      <w:szCs w:val="32"/>
                      <w:lang w:val="en-US"/>
                    </w:rPr>
                  </w:rPrChange>
                </w:rPr>
                <w:t>parse</w:t>
              </w:r>
              <w:r w:rsidRPr="00A47B4C">
                <w:rPr>
                  <w:rFonts w:ascii="Monaco" w:hAnsi="Monaco" w:cs="Monaco"/>
                  <w:b/>
                  <w:bCs/>
                  <w:color w:val="000000"/>
                  <w:sz w:val="20"/>
                  <w:szCs w:val="20"/>
                  <w:lang w:val="en-US"/>
                  <w:rPrChange w:id="433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32" w:author="Borja Gonzalez" w:date="2017-09-28T19:15: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4333" w:author="Borja Gonzalez" w:date="2017-09-28T19:15:00Z">
                    <w:rPr>
                      <w:rFonts w:ascii="Monaco" w:hAnsi="Monaco" w:cs="Monaco"/>
                      <w:b/>
                      <w:bCs/>
                      <w:color w:val="000000"/>
                      <w:sz w:val="32"/>
                      <w:szCs w:val="32"/>
                      <w:lang w:val="en-US"/>
                    </w:rPr>
                  </w:rPrChange>
                </w:rPr>
                <w:t>);</w:t>
              </w:r>
            </w:ins>
          </w:p>
          <w:p w14:paraId="3CC344AE" w14:textId="77777777" w:rsidR="00A47B4C" w:rsidRPr="00A47B4C" w:rsidRDefault="00A47B4C" w:rsidP="00A47B4C">
            <w:pPr>
              <w:widowControl w:val="0"/>
              <w:autoSpaceDE w:val="0"/>
              <w:autoSpaceDN w:val="0"/>
              <w:adjustRightInd w:val="0"/>
              <w:rPr>
                <w:ins w:id="4334" w:author="Borja Gonzalez" w:date="2017-09-28T19:15:00Z"/>
                <w:rFonts w:ascii="Monaco" w:hAnsi="Monaco" w:cs="Monaco"/>
                <w:i/>
                <w:iCs/>
                <w:color w:val="8F5902"/>
                <w:sz w:val="20"/>
                <w:szCs w:val="20"/>
                <w:lang w:val="en-US"/>
                <w:rPrChange w:id="4335" w:author="Borja Gonzalez" w:date="2017-09-28T19:15:00Z">
                  <w:rPr>
                    <w:ins w:id="4336" w:author="Borja Gonzalez" w:date="2017-09-28T19:15:00Z"/>
                    <w:rFonts w:ascii="Monaco" w:hAnsi="Monaco" w:cs="Monaco"/>
                    <w:i/>
                    <w:iCs/>
                    <w:color w:val="8F5902"/>
                    <w:sz w:val="32"/>
                    <w:szCs w:val="32"/>
                    <w:lang w:val="en-US"/>
                  </w:rPr>
                </w:rPrChange>
              </w:rPr>
            </w:pPr>
            <w:ins w:id="4337" w:author="Borja Gonzalez" w:date="2017-09-28T19:15:00Z">
              <w:r w:rsidRPr="00A47B4C">
                <w:rPr>
                  <w:rFonts w:ascii="Monaco" w:hAnsi="Monaco" w:cs="Monaco"/>
                  <w:sz w:val="20"/>
                  <w:szCs w:val="20"/>
                  <w:lang w:val="en-US"/>
                  <w:rPrChange w:id="4338" w:author="Borja Gonzalez" w:date="2017-09-28T19:15:00Z">
                    <w:rPr>
                      <w:rFonts w:ascii="Monaco" w:hAnsi="Monaco" w:cs="Monaco"/>
                      <w:sz w:val="32"/>
                      <w:szCs w:val="32"/>
                      <w:lang w:val="en-US"/>
                    </w:rPr>
                  </w:rPrChange>
                </w:rPr>
                <w:t xml:space="preserve">        </w:t>
              </w:r>
              <w:r w:rsidRPr="00A47B4C">
                <w:rPr>
                  <w:rFonts w:ascii="Monaco" w:hAnsi="Monaco" w:cs="Monaco"/>
                  <w:i/>
                  <w:iCs/>
                  <w:color w:val="8F5902"/>
                  <w:sz w:val="20"/>
                  <w:szCs w:val="20"/>
                  <w:lang w:val="en-US"/>
                  <w:rPrChange w:id="4339" w:author="Borja Gonzalez" w:date="2017-09-28T19:15:00Z">
                    <w:rPr>
                      <w:rFonts w:ascii="Monaco" w:hAnsi="Monaco" w:cs="Monaco"/>
                      <w:i/>
                      <w:iCs/>
                      <w:color w:val="8F5902"/>
                      <w:sz w:val="32"/>
                      <w:szCs w:val="32"/>
                      <w:lang w:val="en-US"/>
                    </w:rPr>
                  </w:rPrChange>
                </w:rPr>
                <w:t>//console.log(message);</w:t>
              </w:r>
            </w:ins>
          </w:p>
          <w:p w14:paraId="2A2E9C2E" w14:textId="77777777" w:rsidR="00A47B4C" w:rsidRPr="00A47B4C" w:rsidRDefault="00A47B4C" w:rsidP="00A47B4C">
            <w:pPr>
              <w:widowControl w:val="0"/>
              <w:autoSpaceDE w:val="0"/>
              <w:autoSpaceDN w:val="0"/>
              <w:adjustRightInd w:val="0"/>
              <w:rPr>
                <w:ins w:id="4340" w:author="Borja Gonzalez" w:date="2017-09-28T19:15:00Z"/>
                <w:rFonts w:ascii="Monaco" w:hAnsi="Monaco" w:cs="Monaco"/>
                <w:sz w:val="20"/>
                <w:szCs w:val="20"/>
                <w:lang w:val="en-US"/>
                <w:rPrChange w:id="4341" w:author="Borja Gonzalez" w:date="2017-09-28T19:15:00Z">
                  <w:rPr>
                    <w:ins w:id="4342" w:author="Borja Gonzalez" w:date="2017-09-28T19:15:00Z"/>
                    <w:rFonts w:ascii="Monaco" w:hAnsi="Monaco" w:cs="Monaco"/>
                    <w:sz w:val="32"/>
                    <w:szCs w:val="32"/>
                    <w:lang w:val="en-US"/>
                  </w:rPr>
                </w:rPrChange>
              </w:rPr>
            </w:pPr>
            <w:ins w:id="4343" w:author="Borja Gonzalez" w:date="2017-09-28T19:15:00Z">
              <w:r w:rsidRPr="00A47B4C">
                <w:rPr>
                  <w:rFonts w:ascii="Monaco" w:hAnsi="Monaco" w:cs="Monaco"/>
                  <w:sz w:val="20"/>
                  <w:szCs w:val="20"/>
                  <w:lang w:val="en-US"/>
                  <w:rPrChange w:id="4344"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345" w:author="Borja Gonzalez" w:date="2017-09-28T19:15:00Z">
                    <w:rPr>
                      <w:rFonts w:ascii="Monaco" w:hAnsi="Monaco" w:cs="Monaco"/>
                      <w:b/>
                      <w:bCs/>
                      <w:color w:val="000000"/>
                      <w:sz w:val="32"/>
                      <w:szCs w:val="32"/>
                      <w:lang w:val="en-US"/>
                    </w:rPr>
                  </w:rPrChange>
                </w:rPr>
                <w:t>});</w:t>
              </w:r>
            </w:ins>
          </w:p>
          <w:p w14:paraId="592A69CD" w14:textId="77777777" w:rsidR="00A47B4C" w:rsidRPr="00A47B4C" w:rsidRDefault="00A47B4C" w:rsidP="00A47B4C">
            <w:pPr>
              <w:widowControl w:val="0"/>
              <w:autoSpaceDE w:val="0"/>
              <w:autoSpaceDN w:val="0"/>
              <w:adjustRightInd w:val="0"/>
              <w:rPr>
                <w:ins w:id="4346" w:author="Borja Gonzalez" w:date="2017-09-28T19:15:00Z"/>
                <w:rFonts w:ascii="Monaco" w:hAnsi="Monaco" w:cs="Monaco"/>
                <w:sz w:val="20"/>
                <w:szCs w:val="20"/>
                <w:lang w:val="en-US"/>
                <w:rPrChange w:id="4347" w:author="Borja Gonzalez" w:date="2017-09-28T19:15:00Z">
                  <w:rPr>
                    <w:ins w:id="4348" w:author="Borja Gonzalez" w:date="2017-09-28T19:15:00Z"/>
                    <w:rFonts w:ascii="Monaco" w:hAnsi="Monaco" w:cs="Monaco"/>
                    <w:sz w:val="32"/>
                    <w:szCs w:val="32"/>
                    <w:lang w:val="en-US"/>
                  </w:rPr>
                </w:rPrChange>
              </w:rPr>
            </w:pPr>
          </w:p>
          <w:p w14:paraId="4B29B630" w14:textId="77777777" w:rsidR="00A47B4C" w:rsidRPr="00A47B4C" w:rsidRDefault="00A47B4C" w:rsidP="00A47B4C">
            <w:pPr>
              <w:widowControl w:val="0"/>
              <w:autoSpaceDE w:val="0"/>
              <w:autoSpaceDN w:val="0"/>
              <w:adjustRightInd w:val="0"/>
              <w:rPr>
                <w:ins w:id="4349" w:author="Borja Gonzalez" w:date="2017-09-28T19:15:00Z"/>
                <w:rFonts w:ascii="Monaco" w:hAnsi="Monaco" w:cs="Monaco"/>
                <w:sz w:val="20"/>
                <w:szCs w:val="20"/>
                <w:lang w:val="en-US"/>
                <w:rPrChange w:id="4350" w:author="Borja Gonzalez" w:date="2017-09-28T19:15:00Z">
                  <w:rPr>
                    <w:ins w:id="4351" w:author="Borja Gonzalez" w:date="2017-09-28T19:15:00Z"/>
                    <w:rFonts w:ascii="Monaco" w:hAnsi="Monaco" w:cs="Monaco"/>
                    <w:sz w:val="32"/>
                    <w:szCs w:val="32"/>
                    <w:lang w:val="en-US"/>
                  </w:rPr>
                </w:rPrChange>
              </w:rPr>
            </w:pPr>
            <w:ins w:id="4352" w:author="Borja Gonzalez" w:date="2017-09-28T19:15:00Z">
              <w:r w:rsidRPr="00A47B4C">
                <w:rPr>
                  <w:rFonts w:ascii="Monaco" w:hAnsi="Monaco" w:cs="Monaco"/>
                  <w:sz w:val="20"/>
                  <w:szCs w:val="20"/>
                  <w:lang w:val="en-US"/>
                  <w:rPrChange w:id="4353"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354"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35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56" w:author="Borja Gonzalez" w:date="2017-09-28T19:15:00Z">
                    <w:rPr>
                      <w:rFonts w:ascii="Monaco" w:hAnsi="Monaco" w:cs="Monaco"/>
                      <w:color w:val="000000"/>
                      <w:sz w:val="32"/>
                      <w:szCs w:val="32"/>
                      <w:lang w:val="en-US"/>
                    </w:rPr>
                  </w:rPrChange>
                </w:rPr>
                <w:t>datos3</w:t>
              </w:r>
              <w:r w:rsidRPr="00A47B4C">
                <w:rPr>
                  <w:rFonts w:ascii="Monaco" w:hAnsi="Monaco" w:cs="Monaco"/>
                  <w:sz w:val="20"/>
                  <w:szCs w:val="20"/>
                  <w:lang w:val="en-US"/>
                  <w:rPrChange w:id="4357"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358"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359"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360" w:author="Borja Gonzalez" w:date="2017-09-28T19:15:00Z">
                    <w:rPr>
                      <w:rFonts w:ascii="Monaco" w:hAnsi="Monaco" w:cs="Monaco"/>
                      <w:b/>
                      <w:bCs/>
                      <w:color w:val="000000"/>
                      <w:sz w:val="32"/>
                      <w:szCs w:val="32"/>
                      <w:lang w:val="en-US"/>
                    </w:rPr>
                  </w:rPrChange>
                </w:rPr>
                <w:t>{</w:t>
              </w:r>
            </w:ins>
          </w:p>
          <w:p w14:paraId="1A3F2BAD" w14:textId="77777777" w:rsidR="00A47B4C" w:rsidRPr="00A47B4C" w:rsidRDefault="00A47B4C" w:rsidP="00A47B4C">
            <w:pPr>
              <w:widowControl w:val="0"/>
              <w:autoSpaceDE w:val="0"/>
              <w:autoSpaceDN w:val="0"/>
              <w:adjustRightInd w:val="0"/>
              <w:rPr>
                <w:ins w:id="4361" w:author="Borja Gonzalez" w:date="2017-09-28T19:15:00Z"/>
                <w:rFonts w:ascii="Monaco" w:hAnsi="Monaco" w:cs="Monaco"/>
                <w:sz w:val="20"/>
                <w:szCs w:val="20"/>
                <w:lang w:val="en-US"/>
                <w:rPrChange w:id="4362" w:author="Borja Gonzalez" w:date="2017-09-28T19:15:00Z">
                  <w:rPr>
                    <w:ins w:id="4363" w:author="Borja Gonzalez" w:date="2017-09-28T19:15:00Z"/>
                    <w:rFonts w:ascii="Monaco" w:hAnsi="Monaco" w:cs="Monaco"/>
                    <w:sz w:val="32"/>
                    <w:szCs w:val="32"/>
                    <w:lang w:val="en-US"/>
                  </w:rPr>
                </w:rPrChange>
              </w:rPr>
            </w:pPr>
            <w:ins w:id="4364" w:author="Borja Gonzalez" w:date="2017-09-28T19:15:00Z">
              <w:r w:rsidRPr="00A47B4C">
                <w:rPr>
                  <w:rFonts w:ascii="Monaco" w:hAnsi="Monaco" w:cs="Monaco"/>
                  <w:sz w:val="20"/>
                  <w:szCs w:val="20"/>
                  <w:lang w:val="en-US"/>
                  <w:rPrChange w:id="436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66" w:author="Borja Gonzalez" w:date="2017-09-28T19:15:00Z">
                    <w:rPr>
                      <w:rFonts w:ascii="Monaco" w:hAnsi="Monaco" w:cs="Monaco"/>
                      <w:color w:val="000000"/>
                      <w:sz w:val="32"/>
                      <w:szCs w:val="32"/>
                      <w:lang w:val="en-US"/>
                    </w:rPr>
                  </w:rPrChange>
                </w:rPr>
                <w:t>operacion</w:t>
              </w:r>
              <w:r w:rsidRPr="00A47B4C">
                <w:rPr>
                  <w:rFonts w:ascii="Monaco" w:hAnsi="Monaco" w:cs="Monaco"/>
                  <w:b/>
                  <w:bCs/>
                  <w:color w:val="CE5C00"/>
                  <w:sz w:val="20"/>
                  <w:szCs w:val="20"/>
                  <w:lang w:val="en-US"/>
                  <w:rPrChange w:id="4367"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368" w:author="Borja Gonzalez" w:date="2017-09-28T19:15: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369" w:author="Borja Gonzalez" w:date="2017-09-28T19:15:00Z">
                    <w:rPr>
                      <w:rFonts w:ascii="Monaco" w:hAnsi="Monaco" w:cs="Monaco"/>
                      <w:color w:val="4E9A06"/>
                      <w:sz w:val="32"/>
                      <w:szCs w:val="32"/>
                      <w:lang w:val="en-US"/>
                    </w:rPr>
                  </w:rPrChange>
                </w:rPr>
                <w:t>"Añadir datos de paciente"</w:t>
              </w:r>
              <w:r w:rsidRPr="00A47B4C">
                <w:rPr>
                  <w:rFonts w:ascii="Monaco" w:hAnsi="Monaco" w:cs="Monaco"/>
                  <w:b/>
                  <w:bCs/>
                  <w:color w:val="000000"/>
                  <w:sz w:val="20"/>
                  <w:szCs w:val="20"/>
                  <w:lang w:val="en-US"/>
                  <w:rPrChange w:id="4370" w:author="Borja Gonzalez" w:date="2017-09-28T19:15:00Z">
                    <w:rPr>
                      <w:rFonts w:ascii="Monaco" w:hAnsi="Monaco" w:cs="Monaco"/>
                      <w:b/>
                      <w:bCs/>
                      <w:color w:val="000000"/>
                      <w:sz w:val="32"/>
                      <w:szCs w:val="32"/>
                      <w:lang w:val="en-US"/>
                    </w:rPr>
                  </w:rPrChange>
                </w:rPr>
                <w:t>,</w:t>
              </w:r>
            </w:ins>
          </w:p>
          <w:p w14:paraId="047B5655" w14:textId="77777777" w:rsidR="00A47B4C" w:rsidRPr="00A47B4C" w:rsidRDefault="00A47B4C" w:rsidP="00A47B4C">
            <w:pPr>
              <w:widowControl w:val="0"/>
              <w:autoSpaceDE w:val="0"/>
              <w:autoSpaceDN w:val="0"/>
              <w:adjustRightInd w:val="0"/>
              <w:rPr>
                <w:ins w:id="4371" w:author="Borja Gonzalez" w:date="2017-09-28T19:15:00Z"/>
                <w:rFonts w:ascii="Monaco" w:hAnsi="Monaco" w:cs="Monaco"/>
                <w:sz w:val="20"/>
                <w:szCs w:val="20"/>
                <w:lang w:val="en-US"/>
                <w:rPrChange w:id="4372" w:author="Borja Gonzalez" w:date="2017-09-28T19:15:00Z">
                  <w:rPr>
                    <w:ins w:id="4373" w:author="Borja Gonzalez" w:date="2017-09-28T19:15:00Z"/>
                    <w:rFonts w:ascii="Monaco" w:hAnsi="Monaco" w:cs="Monaco"/>
                    <w:sz w:val="32"/>
                    <w:szCs w:val="32"/>
                    <w:lang w:val="en-US"/>
                  </w:rPr>
                </w:rPrChange>
              </w:rPr>
            </w:pPr>
            <w:ins w:id="4374" w:author="Borja Gonzalez" w:date="2017-09-28T19:15:00Z">
              <w:r w:rsidRPr="00A47B4C">
                <w:rPr>
                  <w:rFonts w:ascii="Monaco" w:hAnsi="Monaco" w:cs="Monaco"/>
                  <w:sz w:val="20"/>
                  <w:szCs w:val="20"/>
                  <w:lang w:val="en-US"/>
                  <w:rPrChange w:id="437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76" w:author="Borja Gonzalez" w:date="2017-09-28T19:15:00Z">
                    <w:rPr>
                      <w:rFonts w:ascii="Monaco" w:hAnsi="Monaco" w:cs="Monaco"/>
                      <w:color w:val="000000"/>
                      <w:sz w:val="32"/>
                      <w:szCs w:val="32"/>
                      <w:lang w:val="en-US"/>
                    </w:rPr>
                  </w:rPrChange>
                </w:rPr>
                <w:t>id</w:t>
              </w:r>
              <w:r w:rsidRPr="00A47B4C">
                <w:rPr>
                  <w:rFonts w:ascii="Monaco" w:hAnsi="Monaco" w:cs="Monaco"/>
                  <w:b/>
                  <w:bCs/>
                  <w:color w:val="CE5C00"/>
                  <w:sz w:val="20"/>
                  <w:szCs w:val="20"/>
                  <w:lang w:val="en-US"/>
                  <w:rPrChange w:id="4377"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378"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79" w:author="Borja Gonzalez" w:date="2017-09-28T19:15:00Z">
                    <w:rPr>
                      <w:rFonts w:ascii="Monaco" w:hAnsi="Monaco" w:cs="Monaco"/>
                      <w:color w:val="000000"/>
                      <w:sz w:val="32"/>
                      <w:szCs w:val="32"/>
                      <w:lang w:val="en-US"/>
                    </w:rPr>
                  </w:rPrChange>
                </w:rPr>
                <w:t>url1</w:t>
              </w:r>
              <w:r w:rsidRPr="00A47B4C">
                <w:rPr>
                  <w:rFonts w:ascii="Monaco" w:hAnsi="Monaco" w:cs="Monaco"/>
                  <w:b/>
                  <w:bCs/>
                  <w:color w:val="000000"/>
                  <w:sz w:val="20"/>
                  <w:szCs w:val="20"/>
                  <w:lang w:val="en-US"/>
                  <w:rPrChange w:id="4380"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81" w:author="Borja Gonzalez" w:date="2017-09-28T19:15:00Z">
                    <w:rPr>
                      <w:rFonts w:ascii="Monaco" w:hAnsi="Monaco" w:cs="Monaco"/>
                      <w:color w:val="000000"/>
                      <w:sz w:val="32"/>
                      <w:szCs w:val="32"/>
                      <w:lang w:val="en-US"/>
                    </w:rPr>
                  </w:rPrChange>
                </w:rPr>
                <w:t>searchParams</w:t>
              </w:r>
              <w:r w:rsidRPr="00A47B4C">
                <w:rPr>
                  <w:rFonts w:ascii="Monaco" w:hAnsi="Monaco" w:cs="Monaco"/>
                  <w:b/>
                  <w:bCs/>
                  <w:color w:val="000000"/>
                  <w:sz w:val="20"/>
                  <w:szCs w:val="20"/>
                  <w:lang w:val="en-US"/>
                  <w:rPrChange w:id="438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83" w:author="Borja Gonzalez" w:date="2017-09-28T19:15:00Z">
                    <w:rPr>
                      <w:rFonts w:ascii="Monaco" w:hAnsi="Monaco" w:cs="Monaco"/>
                      <w:color w:val="000000"/>
                      <w:sz w:val="32"/>
                      <w:szCs w:val="32"/>
                      <w:lang w:val="en-US"/>
                    </w:rPr>
                  </w:rPrChange>
                </w:rPr>
                <w:t>get</w:t>
              </w:r>
              <w:r w:rsidRPr="00A47B4C">
                <w:rPr>
                  <w:rFonts w:ascii="Monaco" w:hAnsi="Monaco" w:cs="Monaco"/>
                  <w:b/>
                  <w:bCs/>
                  <w:color w:val="000000"/>
                  <w:sz w:val="20"/>
                  <w:szCs w:val="20"/>
                  <w:lang w:val="en-US"/>
                  <w:rPrChange w:id="4384"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385" w:author="Borja Gonzalez" w:date="2017-09-28T19:15:00Z">
                    <w:rPr>
                      <w:rFonts w:ascii="Monaco" w:hAnsi="Monaco" w:cs="Monaco"/>
                      <w:color w:val="4E9A06"/>
                      <w:sz w:val="32"/>
                      <w:szCs w:val="32"/>
                      <w:lang w:val="en-US"/>
                    </w:rPr>
                  </w:rPrChange>
                </w:rPr>
                <w:t>"var1"</w:t>
              </w:r>
              <w:r w:rsidRPr="00A47B4C">
                <w:rPr>
                  <w:rFonts w:ascii="Monaco" w:hAnsi="Monaco" w:cs="Monaco"/>
                  <w:b/>
                  <w:bCs/>
                  <w:color w:val="000000"/>
                  <w:sz w:val="20"/>
                  <w:szCs w:val="20"/>
                  <w:lang w:val="en-US"/>
                  <w:rPrChange w:id="4386"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387" w:author="Borja Gonzalez" w:date="2017-09-28T19:15:00Z">
                    <w:rPr>
                      <w:rFonts w:ascii="Monaco" w:hAnsi="Monaco" w:cs="Monaco"/>
                      <w:sz w:val="32"/>
                      <w:szCs w:val="32"/>
                      <w:lang w:val="en-US"/>
                    </w:rPr>
                  </w:rPrChange>
                </w:rPr>
                <w:t xml:space="preserve">  </w:t>
              </w:r>
              <w:r w:rsidRPr="00A47B4C">
                <w:rPr>
                  <w:rFonts w:ascii="Monaco" w:hAnsi="Monaco" w:cs="Monaco"/>
                  <w:i/>
                  <w:iCs/>
                  <w:color w:val="8F5902"/>
                  <w:sz w:val="20"/>
                  <w:szCs w:val="20"/>
                  <w:lang w:val="en-US"/>
                  <w:rPrChange w:id="4388" w:author="Borja Gonzalez" w:date="2017-09-28T19:15:00Z">
                    <w:rPr>
                      <w:rFonts w:ascii="Monaco" w:hAnsi="Monaco" w:cs="Monaco"/>
                      <w:i/>
                      <w:iCs/>
                      <w:color w:val="8F5902"/>
                      <w:sz w:val="32"/>
                      <w:szCs w:val="32"/>
                      <w:lang w:val="en-US"/>
                    </w:rPr>
                  </w:rPrChange>
                </w:rPr>
                <w:t>/*creating a Js ojbect to be sent to the server*/</w:t>
              </w:r>
              <w:r w:rsidRPr="00A47B4C">
                <w:rPr>
                  <w:rFonts w:ascii="Monaco" w:hAnsi="Monaco" w:cs="Monaco"/>
                  <w:sz w:val="20"/>
                  <w:szCs w:val="20"/>
                  <w:lang w:val="en-US"/>
                  <w:rPrChange w:id="4389" w:author="Borja Gonzalez" w:date="2017-09-28T19:15:00Z">
                    <w:rPr>
                      <w:rFonts w:ascii="Monaco" w:hAnsi="Monaco" w:cs="Monaco"/>
                      <w:sz w:val="32"/>
                      <w:szCs w:val="32"/>
                      <w:lang w:val="en-US"/>
                    </w:rPr>
                  </w:rPrChange>
                </w:rPr>
                <w:t xml:space="preserve"> </w:t>
              </w:r>
            </w:ins>
          </w:p>
          <w:p w14:paraId="0AAB9D20" w14:textId="77777777" w:rsidR="00A47B4C" w:rsidRPr="00A47B4C" w:rsidRDefault="00A47B4C" w:rsidP="00A47B4C">
            <w:pPr>
              <w:widowControl w:val="0"/>
              <w:autoSpaceDE w:val="0"/>
              <w:autoSpaceDN w:val="0"/>
              <w:adjustRightInd w:val="0"/>
              <w:rPr>
                <w:ins w:id="4390" w:author="Borja Gonzalez" w:date="2017-09-28T19:15:00Z"/>
                <w:rFonts w:ascii="Monaco" w:hAnsi="Monaco" w:cs="Monaco"/>
                <w:sz w:val="20"/>
                <w:szCs w:val="20"/>
                <w:lang w:val="en-US"/>
                <w:rPrChange w:id="4391" w:author="Borja Gonzalez" w:date="2017-09-28T19:15:00Z">
                  <w:rPr>
                    <w:ins w:id="4392" w:author="Borja Gonzalez" w:date="2017-09-28T19:15:00Z"/>
                    <w:rFonts w:ascii="Monaco" w:hAnsi="Monaco" w:cs="Monaco"/>
                    <w:sz w:val="32"/>
                    <w:szCs w:val="32"/>
                    <w:lang w:val="en-US"/>
                  </w:rPr>
                </w:rPrChange>
              </w:rPr>
            </w:pPr>
            <w:ins w:id="4393" w:author="Borja Gonzalez" w:date="2017-09-28T19:15:00Z">
              <w:r w:rsidRPr="00A47B4C">
                <w:rPr>
                  <w:rFonts w:ascii="Monaco" w:hAnsi="Monaco" w:cs="Monaco"/>
                  <w:sz w:val="20"/>
                  <w:szCs w:val="20"/>
                  <w:lang w:val="en-US"/>
                  <w:rPrChange w:id="4394"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95" w:author="Borja Gonzalez" w:date="2017-09-28T19:15:00Z">
                    <w:rPr>
                      <w:rFonts w:ascii="Monaco" w:hAnsi="Monaco" w:cs="Monaco"/>
                      <w:color w:val="000000"/>
                      <w:sz w:val="32"/>
                      <w:szCs w:val="32"/>
                      <w:lang w:val="en-US"/>
                    </w:rPr>
                  </w:rPrChange>
                </w:rPr>
                <w:t>n</w:t>
              </w:r>
              <w:r w:rsidRPr="00A47B4C">
                <w:rPr>
                  <w:rFonts w:ascii="Monaco" w:hAnsi="Monaco" w:cs="Monaco"/>
                  <w:b/>
                  <w:bCs/>
                  <w:color w:val="CE5C00"/>
                  <w:sz w:val="20"/>
                  <w:szCs w:val="20"/>
                  <w:lang w:val="en-US"/>
                  <w:rPrChange w:id="4396"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39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98" w:author="Borja Gonzalez" w:date="2017-09-28T19:15:00Z">
                    <w:rPr>
                      <w:rFonts w:ascii="Monaco" w:hAnsi="Monaco" w:cs="Monaco"/>
                      <w:color w:val="000000"/>
                      <w:sz w:val="32"/>
                      <w:szCs w:val="32"/>
                      <w:lang w:val="en-US"/>
                    </w:rPr>
                  </w:rPrChange>
                </w:rPr>
                <w:t>url1</w:t>
              </w:r>
              <w:r w:rsidRPr="00A47B4C">
                <w:rPr>
                  <w:rFonts w:ascii="Monaco" w:hAnsi="Monaco" w:cs="Monaco"/>
                  <w:b/>
                  <w:bCs/>
                  <w:color w:val="000000"/>
                  <w:sz w:val="20"/>
                  <w:szCs w:val="20"/>
                  <w:lang w:val="en-US"/>
                  <w:rPrChange w:id="4399"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00" w:author="Borja Gonzalez" w:date="2017-09-28T19:15:00Z">
                    <w:rPr>
                      <w:rFonts w:ascii="Monaco" w:hAnsi="Monaco" w:cs="Monaco"/>
                      <w:color w:val="000000"/>
                      <w:sz w:val="32"/>
                      <w:szCs w:val="32"/>
                      <w:lang w:val="en-US"/>
                    </w:rPr>
                  </w:rPrChange>
                </w:rPr>
                <w:t>searchParams</w:t>
              </w:r>
              <w:r w:rsidRPr="00A47B4C">
                <w:rPr>
                  <w:rFonts w:ascii="Monaco" w:hAnsi="Monaco" w:cs="Monaco"/>
                  <w:b/>
                  <w:bCs/>
                  <w:color w:val="000000"/>
                  <w:sz w:val="20"/>
                  <w:szCs w:val="20"/>
                  <w:lang w:val="en-US"/>
                  <w:rPrChange w:id="440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02" w:author="Borja Gonzalez" w:date="2017-09-28T19:15:00Z">
                    <w:rPr>
                      <w:rFonts w:ascii="Monaco" w:hAnsi="Monaco" w:cs="Monaco"/>
                      <w:color w:val="000000"/>
                      <w:sz w:val="32"/>
                      <w:szCs w:val="32"/>
                      <w:lang w:val="en-US"/>
                    </w:rPr>
                  </w:rPrChange>
                </w:rPr>
                <w:t>get</w:t>
              </w:r>
              <w:r w:rsidRPr="00A47B4C">
                <w:rPr>
                  <w:rFonts w:ascii="Monaco" w:hAnsi="Monaco" w:cs="Monaco"/>
                  <w:b/>
                  <w:bCs/>
                  <w:color w:val="000000"/>
                  <w:sz w:val="20"/>
                  <w:szCs w:val="20"/>
                  <w:lang w:val="en-US"/>
                  <w:rPrChange w:id="4403"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404" w:author="Borja Gonzalez" w:date="2017-09-28T19:15:00Z">
                    <w:rPr>
                      <w:rFonts w:ascii="Monaco" w:hAnsi="Monaco" w:cs="Monaco"/>
                      <w:color w:val="4E9A06"/>
                      <w:sz w:val="32"/>
                      <w:szCs w:val="32"/>
                      <w:lang w:val="en-US"/>
                    </w:rPr>
                  </w:rPrChange>
                </w:rPr>
                <w:t>"var2"</w:t>
              </w:r>
              <w:r w:rsidRPr="00A47B4C">
                <w:rPr>
                  <w:rFonts w:ascii="Monaco" w:hAnsi="Monaco" w:cs="Monaco"/>
                  <w:b/>
                  <w:bCs/>
                  <w:color w:val="000000"/>
                  <w:sz w:val="20"/>
                  <w:szCs w:val="20"/>
                  <w:lang w:val="en-US"/>
                  <w:rPrChange w:id="4405" w:author="Borja Gonzalez" w:date="2017-09-28T19:15:00Z">
                    <w:rPr>
                      <w:rFonts w:ascii="Monaco" w:hAnsi="Monaco" w:cs="Monaco"/>
                      <w:b/>
                      <w:bCs/>
                      <w:color w:val="000000"/>
                      <w:sz w:val="32"/>
                      <w:szCs w:val="32"/>
                      <w:lang w:val="en-US"/>
                    </w:rPr>
                  </w:rPrChange>
                </w:rPr>
                <w:t>),</w:t>
              </w:r>
            </w:ins>
          </w:p>
          <w:p w14:paraId="74B78879" w14:textId="77777777" w:rsidR="00A47B4C" w:rsidRPr="00A47B4C" w:rsidRDefault="00A47B4C" w:rsidP="00A47B4C">
            <w:pPr>
              <w:widowControl w:val="0"/>
              <w:autoSpaceDE w:val="0"/>
              <w:autoSpaceDN w:val="0"/>
              <w:adjustRightInd w:val="0"/>
              <w:rPr>
                <w:ins w:id="4406" w:author="Borja Gonzalez" w:date="2017-09-28T19:15:00Z"/>
                <w:rFonts w:ascii="Monaco" w:hAnsi="Monaco" w:cs="Monaco"/>
                <w:sz w:val="20"/>
                <w:szCs w:val="20"/>
                <w:lang w:val="en-US"/>
                <w:rPrChange w:id="4407" w:author="Borja Gonzalez" w:date="2017-09-28T19:15:00Z">
                  <w:rPr>
                    <w:ins w:id="4408" w:author="Borja Gonzalez" w:date="2017-09-28T19:15:00Z"/>
                    <w:rFonts w:ascii="Monaco" w:hAnsi="Monaco" w:cs="Monaco"/>
                    <w:sz w:val="32"/>
                    <w:szCs w:val="32"/>
                    <w:lang w:val="en-US"/>
                  </w:rPr>
                </w:rPrChange>
              </w:rPr>
            </w:pPr>
            <w:ins w:id="4409" w:author="Borja Gonzalez" w:date="2017-09-28T19:15:00Z">
              <w:r w:rsidRPr="00A47B4C">
                <w:rPr>
                  <w:rFonts w:ascii="Monaco" w:hAnsi="Monaco" w:cs="Monaco"/>
                  <w:sz w:val="20"/>
                  <w:szCs w:val="20"/>
                  <w:lang w:val="en-US"/>
                  <w:rPrChange w:id="441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11" w:author="Borja Gonzalez" w:date="2017-09-28T19:15:00Z">
                    <w:rPr>
                      <w:rFonts w:ascii="Monaco" w:hAnsi="Monaco" w:cs="Monaco"/>
                      <w:color w:val="000000"/>
                      <w:sz w:val="32"/>
                      <w:szCs w:val="32"/>
                      <w:lang w:val="en-US"/>
                    </w:rPr>
                  </w:rPrChange>
                </w:rPr>
                <w:t>t1</w:t>
              </w:r>
              <w:r w:rsidRPr="00A47B4C">
                <w:rPr>
                  <w:rFonts w:ascii="Monaco" w:hAnsi="Monaco" w:cs="Monaco"/>
                  <w:b/>
                  <w:bCs/>
                  <w:color w:val="CE5C00"/>
                  <w:sz w:val="20"/>
                  <w:szCs w:val="20"/>
                  <w:lang w:val="en-US"/>
                  <w:rPrChange w:id="4412"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1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14" w:author="Borja Gonzalez" w:date="2017-09-28T19:15:00Z">
                    <w:rPr>
                      <w:rFonts w:ascii="Monaco" w:hAnsi="Monaco" w:cs="Monaco"/>
                      <w:color w:val="000000"/>
                      <w:sz w:val="32"/>
                      <w:szCs w:val="32"/>
                      <w:lang w:val="en-US"/>
                    </w:rPr>
                  </w:rPrChange>
                </w:rPr>
                <w:t>t</w:t>
              </w:r>
              <w:r w:rsidRPr="00A47B4C">
                <w:rPr>
                  <w:rFonts w:ascii="Monaco" w:hAnsi="Monaco" w:cs="Monaco"/>
                  <w:b/>
                  <w:bCs/>
                  <w:color w:val="000000"/>
                  <w:sz w:val="20"/>
                  <w:szCs w:val="20"/>
                  <w:lang w:val="en-US"/>
                  <w:rPrChange w:id="4415" w:author="Borja Gonzalez" w:date="2017-09-28T19:15:00Z">
                    <w:rPr>
                      <w:rFonts w:ascii="Monaco" w:hAnsi="Monaco" w:cs="Monaco"/>
                      <w:b/>
                      <w:bCs/>
                      <w:color w:val="000000"/>
                      <w:sz w:val="32"/>
                      <w:szCs w:val="32"/>
                      <w:lang w:val="en-US"/>
                    </w:rPr>
                  </w:rPrChange>
                </w:rPr>
                <w:t>,</w:t>
              </w:r>
            </w:ins>
          </w:p>
          <w:p w14:paraId="3FFB7E79" w14:textId="77777777" w:rsidR="00A47B4C" w:rsidRPr="00A47B4C" w:rsidRDefault="00A47B4C" w:rsidP="00A47B4C">
            <w:pPr>
              <w:widowControl w:val="0"/>
              <w:autoSpaceDE w:val="0"/>
              <w:autoSpaceDN w:val="0"/>
              <w:adjustRightInd w:val="0"/>
              <w:rPr>
                <w:ins w:id="4416" w:author="Borja Gonzalez" w:date="2017-09-28T19:15:00Z"/>
                <w:rFonts w:ascii="Monaco" w:hAnsi="Monaco" w:cs="Monaco"/>
                <w:sz w:val="20"/>
                <w:szCs w:val="20"/>
                <w:lang w:val="en-US"/>
                <w:rPrChange w:id="4417" w:author="Borja Gonzalez" w:date="2017-09-28T19:15:00Z">
                  <w:rPr>
                    <w:ins w:id="4418" w:author="Borja Gonzalez" w:date="2017-09-28T19:15:00Z"/>
                    <w:rFonts w:ascii="Monaco" w:hAnsi="Monaco" w:cs="Monaco"/>
                    <w:sz w:val="32"/>
                    <w:szCs w:val="32"/>
                    <w:lang w:val="en-US"/>
                  </w:rPr>
                </w:rPrChange>
              </w:rPr>
            </w:pPr>
            <w:ins w:id="4419" w:author="Borja Gonzalez" w:date="2017-09-28T19:15:00Z">
              <w:r w:rsidRPr="00A47B4C">
                <w:rPr>
                  <w:rFonts w:ascii="Monaco" w:hAnsi="Monaco" w:cs="Monaco"/>
                  <w:sz w:val="20"/>
                  <w:szCs w:val="20"/>
                  <w:lang w:val="en-US"/>
                  <w:rPrChange w:id="442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21" w:author="Borja Gonzalez" w:date="2017-09-28T19:15:00Z">
                    <w:rPr>
                      <w:rFonts w:ascii="Monaco" w:hAnsi="Monaco" w:cs="Monaco"/>
                      <w:color w:val="000000"/>
                      <w:sz w:val="32"/>
                      <w:szCs w:val="32"/>
                      <w:lang w:val="en-US"/>
                    </w:rPr>
                  </w:rPrChange>
                </w:rPr>
                <w:t>c1</w:t>
              </w:r>
              <w:r w:rsidRPr="00A47B4C">
                <w:rPr>
                  <w:rFonts w:ascii="Monaco" w:hAnsi="Monaco" w:cs="Monaco"/>
                  <w:b/>
                  <w:bCs/>
                  <w:color w:val="CE5C00"/>
                  <w:sz w:val="20"/>
                  <w:szCs w:val="20"/>
                  <w:lang w:val="en-US"/>
                  <w:rPrChange w:id="4422"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2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24" w:author="Borja Gonzalez" w:date="2017-09-28T19:15:00Z">
                    <w:rPr>
                      <w:rFonts w:ascii="Monaco" w:hAnsi="Monaco" w:cs="Monaco"/>
                      <w:color w:val="000000"/>
                      <w:sz w:val="32"/>
                      <w:szCs w:val="32"/>
                      <w:lang w:val="en-US"/>
                    </w:rPr>
                  </w:rPrChange>
                </w:rPr>
                <w:t>c</w:t>
              </w:r>
              <w:r w:rsidRPr="00A47B4C">
                <w:rPr>
                  <w:rFonts w:ascii="Monaco" w:hAnsi="Monaco" w:cs="Monaco"/>
                  <w:b/>
                  <w:bCs/>
                  <w:color w:val="000000"/>
                  <w:sz w:val="20"/>
                  <w:szCs w:val="20"/>
                  <w:lang w:val="en-US"/>
                  <w:rPrChange w:id="4425" w:author="Borja Gonzalez" w:date="2017-09-28T19:15:00Z">
                    <w:rPr>
                      <w:rFonts w:ascii="Monaco" w:hAnsi="Monaco" w:cs="Monaco"/>
                      <w:b/>
                      <w:bCs/>
                      <w:color w:val="000000"/>
                      <w:sz w:val="32"/>
                      <w:szCs w:val="32"/>
                      <w:lang w:val="en-US"/>
                    </w:rPr>
                  </w:rPrChange>
                </w:rPr>
                <w:t>,</w:t>
              </w:r>
            </w:ins>
          </w:p>
          <w:p w14:paraId="2E2FACD1" w14:textId="77777777" w:rsidR="00A47B4C" w:rsidRPr="00A47B4C" w:rsidRDefault="00A47B4C" w:rsidP="00A47B4C">
            <w:pPr>
              <w:widowControl w:val="0"/>
              <w:autoSpaceDE w:val="0"/>
              <w:autoSpaceDN w:val="0"/>
              <w:adjustRightInd w:val="0"/>
              <w:rPr>
                <w:ins w:id="4426" w:author="Borja Gonzalez" w:date="2017-09-28T19:15:00Z"/>
                <w:rFonts w:ascii="Monaco" w:hAnsi="Monaco" w:cs="Monaco"/>
                <w:sz w:val="20"/>
                <w:szCs w:val="20"/>
                <w:lang w:val="en-US"/>
                <w:rPrChange w:id="4427" w:author="Borja Gonzalez" w:date="2017-09-28T19:15:00Z">
                  <w:rPr>
                    <w:ins w:id="4428" w:author="Borja Gonzalez" w:date="2017-09-28T19:15:00Z"/>
                    <w:rFonts w:ascii="Monaco" w:hAnsi="Monaco" w:cs="Monaco"/>
                    <w:sz w:val="32"/>
                    <w:szCs w:val="32"/>
                    <w:lang w:val="en-US"/>
                  </w:rPr>
                </w:rPrChange>
              </w:rPr>
            </w:pPr>
            <w:ins w:id="4429" w:author="Borja Gonzalez" w:date="2017-09-28T19:15:00Z">
              <w:r w:rsidRPr="00A47B4C">
                <w:rPr>
                  <w:rFonts w:ascii="Monaco" w:hAnsi="Monaco" w:cs="Monaco"/>
                  <w:sz w:val="20"/>
                  <w:szCs w:val="20"/>
                  <w:lang w:val="en-US"/>
                  <w:rPrChange w:id="443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31" w:author="Borja Gonzalez" w:date="2017-09-28T19:15:00Z">
                    <w:rPr>
                      <w:rFonts w:ascii="Monaco" w:hAnsi="Monaco" w:cs="Monaco"/>
                      <w:color w:val="000000"/>
                      <w:sz w:val="32"/>
                      <w:szCs w:val="32"/>
                      <w:lang w:val="en-US"/>
                    </w:rPr>
                  </w:rPrChange>
                </w:rPr>
                <w:t>s1</w:t>
              </w:r>
              <w:r w:rsidRPr="00A47B4C">
                <w:rPr>
                  <w:rFonts w:ascii="Monaco" w:hAnsi="Monaco" w:cs="Monaco"/>
                  <w:b/>
                  <w:bCs/>
                  <w:color w:val="CE5C00"/>
                  <w:sz w:val="20"/>
                  <w:szCs w:val="20"/>
                  <w:lang w:val="en-US"/>
                  <w:rPrChange w:id="4432"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3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34" w:author="Borja Gonzalez" w:date="2017-09-28T19:15:00Z">
                    <w:rPr>
                      <w:rFonts w:ascii="Monaco" w:hAnsi="Monaco" w:cs="Monaco"/>
                      <w:color w:val="000000"/>
                      <w:sz w:val="32"/>
                      <w:szCs w:val="32"/>
                      <w:lang w:val="en-US"/>
                    </w:rPr>
                  </w:rPrChange>
                </w:rPr>
                <w:t>s</w:t>
              </w:r>
              <w:r w:rsidRPr="00A47B4C">
                <w:rPr>
                  <w:rFonts w:ascii="Monaco" w:hAnsi="Monaco" w:cs="Monaco"/>
                  <w:b/>
                  <w:bCs/>
                  <w:color w:val="000000"/>
                  <w:sz w:val="20"/>
                  <w:szCs w:val="20"/>
                  <w:lang w:val="en-US"/>
                  <w:rPrChange w:id="4435" w:author="Borja Gonzalez" w:date="2017-09-28T19:15:00Z">
                    <w:rPr>
                      <w:rFonts w:ascii="Monaco" w:hAnsi="Monaco" w:cs="Monaco"/>
                      <w:b/>
                      <w:bCs/>
                      <w:color w:val="000000"/>
                      <w:sz w:val="32"/>
                      <w:szCs w:val="32"/>
                      <w:lang w:val="en-US"/>
                    </w:rPr>
                  </w:rPrChange>
                </w:rPr>
                <w:t>,</w:t>
              </w:r>
            </w:ins>
          </w:p>
          <w:p w14:paraId="7605A4FD" w14:textId="77777777" w:rsidR="00A47B4C" w:rsidRPr="00A47B4C" w:rsidRDefault="00A47B4C" w:rsidP="00A47B4C">
            <w:pPr>
              <w:widowControl w:val="0"/>
              <w:autoSpaceDE w:val="0"/>
              <w:autoSpaceDN w:val="0"/>
              <w:adjustRightInd w:val="0"/>
              <w:rPr>
                <w:ins w:id="4436" w:author="Borja Gonzalez" w:date="2017-09-28T19:15:00Z"/>
                <w:rFonts w:ascii="Monaco" w:hAnsi="Monaco" w:cs="Monaco"/>
                <w:sz w:val="20"/>
                <w:szCs w:val="20"/>
                <w:lang w:val="en-US"/>
                <w:rPrChange w:id="4437" w:author="Borja Gonzalez" w:date="2017-09-28T19:15:00Z">
                  <w:rPr>
                    <w:ins w:id="4438" w:author="Borja Gonzalez" w:date="2017-09-28T19:15:00Z"/>
                    <w:rFonts w:ascii="Monaco" w:hAnsi="Monaco" w:cs="Monaco"/>
                    <w:sz w:val="32"/>
                    <w:szCs w:val="32"/>
                    <w:lang w:val="en-US"/>
                  </w:rPr>
                </w:rPrChange>
              </w:rPr>
            </w:pPr>
            <w:ins w:id="4439" w:author="Borja Gonzalez" w:date="2017-09-28T19:15:00Z">
              <w:r w:rsidRPr="00A47B4C">
                <w:rPr>
                  <w:rFonts w:ascii="Monaco" w:hAnsi="Monaco" w:cs="Monaco"/>
                  <w:sz w:val="20"/>
                  <w:szCs w:val="20"/>
                  <w:lang w:val="en-US"/>
                  <w:rPrChange w:id="444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41" w:author="Borja Gonzalez" w:date="2017-09-28T19:15:00Z">
                    <w:rPr>
                      <w:rFonts w:ascii="Monaco" w:hAnsi="Monaco" w:cs="Monaco"/>
                      <w:color w:val="000000"/>
                      <w:sz w:val="32"/>
                      <w:szCs w:val="32"/>
                      <w:lang w:val="en-US"/>
                    </w:rPr>
                  </w:rPrChange>
                </w:rPr>
                <w:t>t1</w:t>
              </w:r>
              <w:r w:rsidRPr="00A47B4C">
                <w:rPr>
                  <w:rFonts w:ascii="Monaco" w:hAnsi="Monaco" w:cs="Monaco"/>
                  <w:b/>
                  <w:bCs/>
                  <w:color w:val="CE5C00"/>
                  <w:sz w:val="20"/>
                  <w:szCs w:val="20"/>
                  <w:lang w:val="en-US"/>
                  <w:rPrChange w:id="4442"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4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44" w:author="Borja Gonzalez" w:date="2017-09-28T19:15:00Z">
                    <w:rPr>
                      <w:rFonts w:ascii="Monaco" w:hAnsi="Monaco" w:cs="Monaco"/>
                      <w:color w:val="000000"/>
                      <w:sz w:val="32"/>
                      <w:szCs w:val="32"/>
                      <w:lang w:val="en-US"/>
                    </w:rPr>
                  </w:rPrChange>
                </w:rPr>
                <w:t>tr</w:t>
              </w:r>
              <w:r w:rsidRPr="00A47B4C">
                <w:rPr>
                  <w:rFonts w:ascii="Monaco" w:hAnsi="Monaco" w:cs="Monaco"/>
                  <w:b/>
                  <w:bCs/>
                  <w:color w:val="000000"/>
                  <w:sz w:val="20"/>
                  <w:szCs w:val="20"/>
                  <w:lang w:val="en-US"/>
                  <w:rPrChange w:id="4445" w:author="Borja Gonzalez" w:date="2017-09-28T19:15:00Z">
                    <w:rPr>
                      <w:rFonts w:ascii="Monaco" w:hAnsi="Monaco" w:cs="Monaco"/>
                      <w:b/>
                      <w:bCs/>
                      <w:color w:val="000000"/>
                      <w:sz w:val="32"/>
                      <w:szCs w:val="32"/>
                      <w:lang w:val="en-US"/>
                    </w:rPr>
                  </w:rPrChange>
                </w:rPr>
                <w:t>,</w:t>
              </w:r>
            </w:ins>
          </w:p>
          <w:p w14:paraId="519780A9" w14:textId="77777777" w:rsidR="00A47B4C" w:rsidRPr="00A47B4C" w:rsidRDefault="00A47B4C" w:rsidP="00A47B4C">
            <w:pPr>
              <w:widowControl w:val="0"/>
              <w:autoSpaceDE w:val="0"/>
              <w:autoSpaceDN w:val="0"/>
              <w:adjustRightInd w:val="0"/>
              <w:rPr>
                <w:ins w:id="4446" w:author="Borja Gonzalez" w:date="2017-09-28T19:15:00Z"/>
                <w:rFonts w:ascii="Monaco" w:hAnsi="Monaco" w:cs="Monaco"/>
                <w:sz w:val="20"/>
                <w:szCs w:val="20"/>
                <w:lang w:val="en-US"/>
                <w:rPrChange w:id="4447" w:author="Borja Gonzalez" w:date="2017-09-28T19:15:00Z">
                  <w:rPr>
                    <w:ins w:id="4448" w:author="Borja Gonzalez" w:date="2017-09-28T19:15:00Z"/>
                    <w:rFonts w:ascii="Monaco" w:hAnsi="Monaco" w:cs="Monaco"/>
                    <w:sz w:val="32"/>
                    <w:szCs w:val="32"/>
                    <w:lang w:val="en-US"/>
                  </w:rPr>
                </w:rPrChange>
              </w:rPr>
            </w:pPr>
            <w:ins w:id="4449" w:author="Borja Gonzalez" w:date="2017-09-28T19:15:00Z">
              <w:r w:rsidRPr="00A47B4C">
                <w:rPr>
                  <w:rFonts w:ascii="Monaco" w:hAnsi="Monaco" w:cs="Monaco"/>
                  <w:sz w:val="20"/>
                  <w:szCs w:val="20"/>
                  <w:lang w:val="en-US"/>
                  <w:rPrChange w:id="445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51" w:author="Borja Gonzalez" w:date="2017-09-28T19:15:00Z">
                    <w:rPr>
                      <w:rFonts w:ascii="Monaco" w:hAnsi="Monaco" w:cs="Monaco"/>
                      <w:color w:val="000000"/>
                      <w:sz w:val="32"/>
                      <w:szCs w:val="32"/>
                      <w:lang w:val="en-US"/>
                    </w:rPr>
                  </w:rPrChange>
                </w:rPr>
                <w:t>mxc</w:t>
              </w:r>
              <w:r w:rsidRPr="00A47B4C">
                <w:rPr>
                  <w:rFonts w:ascii="Monaco" w:hAnsi="Monaco" w:cs="Monaco"/>
                  <w:b/>
                  <w:bCs/>
                  <w:color w:val="CE5C00"/>
                  <w:sz w:val="20"/>
                  <w:szCs w:val="20"/>
                  <w:lang w:val="en-US"/>
                  <w:rPrChange w:id="4452"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5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54" w:author="Borja Gonzalez" w:date="2017-09-28T19:15:00Z">
                    <w:rPr>
                      <w:rFonts w:ascii="Monaco" w:hAnsi="Monaco" w:cs="Monaco"/>
                      <w:color w:val="000000"/>
                      <w:sz w:val="32"/>
                      <w:szCs w:val="32"/>
                      <w:lang w:val="en-US"/>
                    </w:rPr>
                  </w:rPrChange>
                </w:rPr>
                <w:t>max_c</w:t>
              </w:r>
              <w:r w:rsidRPr="00A47B4C">
                <w:rPr>
                  <w:rFonts w:ascii="Monaco" w:hAnsi="Monaco" w:cs="Monaco"/>
                  <w:b/>
                  <w:bCs/>
                  <w:color w:val="000000"/>
                  <w:sz w:val="20"/>
                  <w:szCs w:val="20"/>
                  <w:lang w:val="en-US"/>
                  <w:rPrChange w:id="4455" w:author="Borja Gonzalez" w:date="2017-09-28T19:15:00Z">
                    <w:rPr>
                      <w:rFonts w:ascii="Monaco" w:hAnsi="Monaco" w:cs="Monaco"/>
                      <w:b/>
                      <w:bCs/>
                      <w:color w:val="000000"/>
                      <w:sz w:val="32"/>
                      <w:szCs w:val="32"/>
                      <w:lang w:val="en-US"/>
                    </w:rPr>
                  </w:rPrChange>
                </w:rPr>
                <w:t>,</w:t>
              </w:r>
            </w:ins>
          </w:p>
          <w:p w14:paraId="3C2FABE3" w14:textId="77777777" w:rsidR="00A47B4C" w:rsidRPr="00A47B4C" w:rsidRDefault="00A47B4C" w:rsidP="00A47B4C">
            <w:pPr>
              <w:widowControl w:val="0"/>
              <w:autoSpaceDE w:val="0"/>
              <w:autoSpaceDN w:val="0"/>
              <w:adjustRightInd w:val="0"/>
              <w:rPr>
                <w:ins w:id="4456" w:author="Borja Gonzalez" w:date="2017-09-28T19:15:00Z"/>
                <w:rFonts w:ascii="Monaco" w:hAnsi="Monaco" w:cs="Monaco"/>
                <w:sz w:val="20"/>
                <w:szCs w:val="20"/>
                <w:lang w:val="en-US"/>
                <w:rPrChange w:id="4457" w:author="Borja Gonzalez" w:date="2017-09-28T19:15:00Z">
                  <w:rPr>
                    <w:ins w:id="4458" w:author="Borja Gonzalez" w:date="2017-09-28T19:15:00Z"/>
                    <w:rFonts w:ascii="Monaco" w:hAnsi="Monaco" w:cs="Monaco"/>
                    <w:sz w:val="32"/>
                    <w:szCs w:val="32"/>
                    <w:lang w:val="en-US"/>
                  </w:rPr>
                </w:rPrChange>
              </w:rPr>
            </w:pPr>
            <w:ins w:id="4459" w:author="Borja Gonzalez" w:date="2017-09-28T19:15:00Z">
              <w:r w:rsidRPr="00A47B4C">
                <w:rPr>
                  <w:rFonts w:ascii="Monaco" w:hAnsi="Monaco" w:cs="Monaco"/>
                  <w:sz w:val="20"/>
                  <w:szCs w:val="20"/>
                  <w:lang w:val="en-US"/>
                  <w:rPrChange w:id="446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61" w:author="Borja Gonzalez" w:date="2017-09-28T19:15:00Z">
                    <w:rPr>
                      <w:rFonts w:ascii="Monaco" w:hAnsi="Monaco" w:cs="Monaco"/>
                      <w:color w:val="000000"/>
                      <w:sz w:val="32"/>
                      <w:szCs w:val="32"/>
                      <w:lang w:val="en-US"/>
                    </w:rPr>
                  </w:rPrChange>
                </w:rPr>
                <w:t>mnc</w:t>
              </w:r>
              <w:r w:rsidRPr="00A47B4C">
                <w:rPr>
                  <w:rFonts w:ascii="Monaco" w:hAnsi="Monaco" w:cs="Monaco"/>
                  <w:b/>
                  <w:bCs/>
                  <w:color w:val="CE5C00"/>
                  <w:sz w:val="20"/>
                  <w:szCs w:val="20"/>
                  <w:lang w:val="en-US"/>
                  <w:rPrChange w:id="4462"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6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64" w:author="Borja Gonzalez" w:date="2017-09-28T19:15:00Z">
                    <w:rPr>
                      <w:rFonts w:ascii="Monaco" w:hAnsi="Monaco" w:cs="Monaco"/>
                      <w:color w:val="000000"/>
                      <w:sz w:val="32"/>
                      <w:szCs w:val="32"/>
                      <w:lang w:val="en-US"/>
                    </w:rPr>
                  </w:rPrChange>
                </w:rPr>
                <w:t>min_c</w:t>
              </w:r>
              <w:r w:rsidRPr="00A47B4C">
                <w:rPr>
                  <w:rFonts w:ascii="Monaco" w:hAnsi="Monaco" w:cs="Monaco"/>
                  <w:b/>
                  <w:bCs/>
                  <w:color w:val="000000"/>
                  <w:sz w:val="20"/>
                  <w:szCs w:val="20"/>
                  <w:lang w:val="en-US"/>
                  <w:rPrChange w:id="4465" w:author="Borja Gonzalez" w:date="2017-09-28T19:15:00Z">
                    <w:rPr>
                      <w:rFonts w:ascii="Monaco" w:hAnsi="Monaco" w:cs="Monaco"/>
                      <w:b/>
                      <w:bCs/>
                      <w:color w:val="000000"/>
                      <w:sz w:val="32"/>
                      <w:szCs w:val="32"/>
                      <w:lang w:val="en-US"/>
                    </w:rPr>
                  </w:rPrChange>
                </w:rPr>
                <w:t>,</w:t>
              </w:r>
            </w:ins>
          </w:p>
          <w:p w14:paraId="0BE1EACD" w14:textId="77777777" w:rsidR="00A47B4C" w:rsidRPr="00A47B4C" w:rsidRDefault="00A47B4C" w:rsidP="00A47B4C">
            <w:pPr>
              <w:widowControl w:val="0"/>
              <w:autoSpaceDE w:val="0"/>
              <w:autoSpaceDN w:val="0"/>
              <w:adjustRightInd w:val="0"/>
              <w:rPr>
                <w:ins w:id="4466" w:author="Borja Gonzalez" w:date="2017-09-28T19:15:00Z"/>
                <w:rFonts w:ascii="Monaco" w:hAnsi="Monaco" w:cs="Monaco"/>
                <w:sz w:val="20"/>
                <w:szCs w:val="20"/>
                <w:lang w:val="en-US"/>
                <w:rPrChange w:id="4467" w:author="Borja Gonzalez" w:date="2017-09-28T19:15:00Z">
                  <w:rPr>
                    <w:ins w:id="4468" w:author="Borja Gonzalez" w:date="2017-09-28T19:15:00Z"/>
                    <w:rFonts w:ascii="Monaco" w:hAnsi="Monaco" w:cs="Monaco"/>
                    <w:sz w:val="32"/>
                    <w:szCs w:val="32"/>
                    <w:lang w:val="en-US"/>
                  </w:rPr>
                </w:rPrChange>
              </w:rPr>
            </w:pPr>
            <w:ins w:id="4469" w:author="Borja Gonzalez" w:date="2017-09-28T19:15:00Z">
              <w:r w:rsidRPr="00A47B4C">
                <w:rPr>
                  <w:rFonts w:ascii="Monaco" w:hAnsi="Monaco" w:cs="Monaco"/>
                  <w:sz w:val="20"/>
                  <w:szCs w:val="20"/>
                  <w:lang w:val="en-US"/>
                  <w:rPrChange w:id="447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71" w:author="Borja Gonzalez" w:date="2017-09-28T19:15:00Z">
                    <w:rPr>
                      <w:rFonts w:ascii="Monaco" w:hAnsi="Monaco" w:cs="Monaco"/>
                      <w:color w:val="000000"/>
                      <w:sz w:val="32"/>
                      <w:szCs w:val="32"/>
                      <w:lang w:val="en-US"/>
                    </w:rPr>
                  </w:rPrChange>
                </w:rPr>
                <w:t>mxt</w:t>
              </w:r>
              <w:r w:rsidRPr="00A47B4C">
                <w:rPr>
                  <w:rFonts w:ascii="Monaco" w:hAnsi="Monaco" w:cs="Monaco"/>
                  <w:b/>
                  <w:bCs/>
                  <w:color w:val="CE5C00"/>
                  <w:sz w:val="20"/>
                  <w:szCs w:val="20"/>
                  <w:lang w:val="en-US"/>
                  <w:rPrChange w:id="4472"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7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74" w:author="Borja Gonzalez" w:date="2017-09-28T19:15:00Z">
                    <w:rPr>
                      <w:rFonts w:ascii="Monaco" w:hAnsi="Monaco" w:cs="Monaco"/>
                      <w:color w:val="000000"/>
                      <w:sz w:val="32"/>
                      <w:szCs w:val="32"/>
                      <w:lang w:val="en-US"/>
                    </w:rPr>
                  </w:rPrChange>
                </w:rPr>
                <w:t>max_t</w:t>
              </w:r>
              <w:r w:rsidRPr="00A47B4C">
                <w:rPr>
                  <w:rFonts w:ascii="Monaco" w:hAnsi="Monaco" w:cs="Monaco"/>
                  <w:b/>
                  <w:bCs/>
                  <w:color w:val="000000"/>
                  <w:sz w:val="20"/>
                  <w:szCs w:val="20"/>
                  <w:lang w:val="en-US"/>
                  <w:rPrChange w:id="4475" w:author="Borja Gonzalez" w:date="2017-09-28T19:15:00Z">
                    <w:rPr>
                      <w:rFonts w:ascii="Monaco" w:hAnsi="Monaco" w:cs="Monaco"/>
                      <w:b/>
                      <w:bCs/>
                      <w:color w:val="000000"/>
                      <w:sz w:val="32"/>
                      <w:szCs w:val="32"/>
                      <w:lang w:val="en-US"/>
                    </w:rPr>
                  </w:rPrChange>
                </w:rPr>
                <w:t>,</w:t>
              </w:r>
            </w:ins>
          </w:p>
          <w:p w14:paraId="74F96AF3" w14:textId="77777777" w:rsidR="00A47B4C" w:rsidRPr="00A47B4C" w:rsidRDefault="00A47B4C" w:rsidP="00A47B4C">
            <w:pPr>
              <w:widowControl w:val="0"/>
              <w:autoSpaceDE w:val="0"/>
              <w:autoSpaceDN w:val="0"/>
              <w:adjustRightInd w:val="0"/>
              <w:rPr>
                <w:ins w:id="4476" w:author="Borja Gonzalez" w:date="2017-09-28T19:15:00Z"/>
                <w:rFonts w:ascii="Monaco" w:hAnsi="Monaco" w:cs="Monaco"/>
                <w:sz w:val="20"/>
                <w:szCs w:val="20"/>
                <w:lang w:val="en-US"/>
                <w:rPrChange w:id="4477" w:author="Borja Gonzalez" w:date="2017-09-28T19:15:00Z">
                  <w:rPr>
                    <w:ins w:id="4478" w:author="Borja Gonzalez" w:date="2017-09-28T19:15:00Z"/>
                    <w:rFonts w:ascii="Monaco" w:hAnsi="Monaco" w:cs="Monaco"/>
                    <w:sz w:val="32"/>
                    <w:szCs w:val="32"/>
                    <w:lang w:val="en-US"/>
                  </w:rPr>
                </w:rPrChange>
              </w:rPr>
            </w:pPr>
            <w:ins w:id="4479" w:author="Borja Gonzalez" w:date="2017-09-28T19:15:00Z">
              <w:r w:rsidRPr="00A47B4C">
                <w:rPr>
                  <w:rFonts w:ascii="Monaco" w:hAnsi="Monaco" w:cs="Monaco"/>
                  <w:sz w:val="20"/>
                  <w:szCs w:val="20"/>
                  <w:lang w:val="en-US"/>
                  <w:rPrChange w:id="448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81" w:author="Borja Gonzalez" w:date="2017-09-28T19:15:00Z">
                    <w:rPr>
                      <w:rFonts w:ascii="Monaco" w:hAnsi="Monaco" w:cs="Monaco"/>
                      <w:color w:val="000000"/>
                      <w:sz w:val="32"/>
                      <w:szCs w:val="32"/>
                      <w:lang w:val="en-US"/>
                    </w:rPr>
                  </w:rPrChange>
                </w:rPr>
                <w:t>mntr</w:t>
              </w:r>
              <w:r w:rsidRPr="00A47B4C">
                <w:rPr>
                  <w:rFonts w:ascii="Monaco" w:hAnsi="Monaco" w:cs="Monaco"/>
                  <w:b/>
                  <w:bCs/>
                  <w:color w:val="CE5C00"/>
                  <w:sz w:val="20"/>
                  <w:szCs w:val="20"/>
                  <w:lang w:val="en-US"/>
                  <w:rPrChange w:id="4482"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8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84" w:author="Borja Gonzalez" w:date="2017-09-28T19:15:00Z">
                    <w:rPr>
                      <w:rFonts w:ascii="Monaco" w:hAnsi="Monaco" w:cs="Monaco"/>
                      <w:color w:val="000000"/>
                      <w:sz w:val="32"/>
                      <w:szCs w:val="32"/>
                      <w:lang w:val="en-US"/>
                    </w:rPr>
                  </w:rPrChange>
                </w:rPr>
                <w:t>min_tr</w:t>
              </w:r>
              <w:r w:rsidRPr="00A47B4C">
                <w:rPr>
                  <w:rFonts w:ascii="Monaco" w:hAnsi="Monaco" w:cs="Monaco"/>
                  <w:b/>
                  <w:bCs/>
                  <w:color w:val="000000"/>
                  <w:sz w:val="20"/>
                  <w:szCs w:val="20"/>
                  <w:lang w:val="en-US"/>
                  <w:rPrChange w:id="4485" w:author="Borja Gonzalez" w:date="2017-09-28T19:15:00Z">
                    <w:rPr>
                      <w:rFonts w:ascii="Monaco" w:hAnsi="Monaco" w:cs="Monaco"/>
                      <w:b/>
                      <w:bCs/>
                      <w:color w:val="000000"/>
                      <w:sz w:val="32"/>
                      <w:szCs w:val="32"/>
                      <w:lang w:val="en-US"/>
                    </w:rPr>
                  </w:rPrChange>
                </w:rPr>
                <w:t>,</w:t>
              </w:r>
            </w:ins>
          </w:p>
          <w:p w14:paraId="1F88DA20" w14:textId="77777777" w:rsidR="00A47B4C" w:rsidRPr="00A47B4C" w:rsidRDefault="00A47B4C" w:rsidP="00A47B4C">
            <w:pPr>
              <w:widowControl w:val="0"/>
              <w:autoSpaceDE w:val="0"/>
              <w:autoSpaceDN w:val="0"/>
              <w:adjustRightInd w:val="0"/>
              <w:rPr>
                <w:ins w:id="4486" w:author="Borja Gonzalez" w:date="2017-09-28T19:15:00Z"/>
                <w:rFonts w:ascii="Monaco" w:hAnsi="Monaco" w:cs="Monaco"/>
                <w:sz w:val="20"/>
                <w:szCs w:val="20"/>
                <w:lang w:val="en-US"/>
                <w:rPrChange w:id="4487" w:author="Borja Gonzalez" w:date="2017-09-28T19:15:00Z">
                  <w:rPr>
                    <w:ins w:id="4488" w:author="Borja Gonzalez" w:date="2017-09-28T19:15:00Z"/>
                    <w:rFonts w:ascii="Monaco" w:hAnsi="Monaco" w:cs="Monaco"/>
                    <w:sz w:val="32"/>
                    <w:szCs w:val="32"/>
                    <w:lang w:val="en-US"/>
                  </w:rPr>
                </w:rPrChange>
              </w:rPr>
            </w:pPr>
            <w:ins w:id="4489" w:author="Borja Gonzalez" w:date="2017-09-28T19:15:00Z">
              <w:r w:rsidRPr="00A47B4C">
                <w:rPr>
                  <w:rFonts w:ascii="Monaco" w:hAnsi="Monaco" w:cs="Monaco"/>
                  <w:sz w:val="20"/>
                  <w:szCs w:val="20"/>
                  <w:lang w:val="en-US"/>
                  <w:rPrChange w:id="449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91" w:author="Borja Gonzalez" w:date="2017-09-28T19:15:00Z">
                    <w:rPr>
                      <w:rFonts w:ascii="Monaco" w:hAnsi="Monaco" w:cs="Monaco"/>
                      <w:color w:val="000000"/>
                      <w:sz w:val="32"/>
                      <w:szCs w:val="32"/>
                      <w:lang w:val="en-US"/>
                    </w:rPr>
                  </w:rPrChange>
                </w:rPr>
                <w:t>mxs</w:t>
              </w:r>
              <w:r w:rsidRPr="00A47B4C">
                <w:rPr>
                  <w:rFonts w:ascii="Monaco" w:hAnsi="Monaco" w:cs="Monaco"/>
                  <w:b/>
                  <w:bCs/>
                  <w:color w:val="CE5C00"/>
                  <w:sz w:val="20"/>
                  <w:szCs w:val="20"/>
                  <w:lang w:val="en-US"/>
                  <w:rPrChange w:id="4492"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9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94" w:author="Borja Gonzalez" w:date="2017-09-28T19:15:00Z">
                    <w:rPr>
                      <w:rFonts w:ascii="Monaco" w:hAnsi="Monaco" w:cs="Monaco"/>
                      <w:color w:val="000000"/>
                      <w:sz w:val="32"/>
                      <w:szCs w:val="32"/>
                      <w:lang w:val="en-US"/>
                    </w:rPr>
                  </w:rPrChange>
                </w:rPr>
                <w:t>max_s</w:t>
              </w:r>
              <w:r w:rsidRPr="00A47B4C">
                <w:rPr>
                  <w:rFonts w:ascii="Monaco" w:hAnsi="Monaco" w:cs="Monaco"/>
                  <w:b/>
                  <w:bCs/>
                  <w:color w:val="000000"/>
                  <w:sz w:val="20"/>
                  <w:szCs w:val="20"/>
                  <w:lang w:val="en-US"/>
                  <w:rPrChange w:id="4495" w:author="Borja Gonzalez" w:date="2017-09-28T19:15:00Z">
                    <w:rPr>
                      <w:rFonts w:ascii="Monaco" w:hAnsi="Monaco" w:cs="Monaco"/>
                      <w:b/>
                      <w:bCs/>
                      <w:color w:val="000000"/>
                      <w:sz w:val="32"/>
                      <w:szCs w:val="32"/>
                      <w:lang w:val="en-US"/>
                    </w:rPr>
                  </w:rPrChange>
                </w:rPr>
                <w:t>,</w:t>
              </w:r>
            </w:ins>
          </w:p>
          <w:p w14:paraId="6024BC30" w14:textId="77777777" w:rsidR="00A47B4C" w:rsidRPr="00A47B4C" w:rsidRDefault="00A47B4C" w:rsidP="00A47B4C">
            <w:pPr>
              <w:widowControl w:val="0"/>
              <w:autoSpaceDE w:val="0"/>
              <w:autoSpaceDN w:val="0"/>
              <w:adjustRightInd w:val="0"/>
              <w:rPr>
                <w:ins w:id="4496" w:author="Borja Gonzalez" w:date="2017-09-28T19:15:00Z"/>
                <w:rFonts w:ascii="Monaco" w:hAnsi="Monaco" w:cs="Monaco"/>
                <w:sz w:val="20"/>
                <w:szCs w:val="20"/>
                <w:lang w:val="en-US"/>
                <w:rPrChange w:id="4497" w:author="Borja Gonzalez" w:date="2017-09-28T19:15:00Z">
                  <w:rPr>
                    <w:ins w:id="4498" w:author="Borja Gonzalez" w:date="2017-09-28T19:15:00Z"/>
                    <w:rFonts w:ascii="Monaco" w:hAnsi="Monaco" w:cs="Monaco"/>
                    <w:sz w:val="32"/>
                    <w:szCs w:val="32"/>
                    <w:lang w:val="en-US"/>
                  </w:rPr>
                </w:rPrChange>
              </w:rPr>
            </w:pPr>
            <w:ins w:id="4499" w:author="Borja Gonzalez" w:date="2017-09-28T19:15:00Z">
              <w:r w:rsidRPr="00A47B4C">
                <w:rPr>
                  <w:rFonts w:ascii="Monaco" w:hAnsi="Monaco" w:cs="Monaco"/>
                  <w:sz w:val="20"/>
                  <w:szCs w:val="20"/>
                  <w:lang w:val="en-US"/>
                  <w:rPrChange w:id="450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01" w:author="Borja Gonzalez" w:date="2017-09-28T19:15:00Z">
                    <w:rPr>
                      <w:rFonts w:ascii="Monaco" w:hAnsi="Monaco" w:cs="Monaco"/>
                      <w:color w:val="000000"/>
                      <w:sz w:val="32"/>
                      <w:szCs w:val="32"/>
                      <w:lang w:val="en-US"/>
                    </w:rPr>
                  </w:rPrChange>
                </w:rPr>
                <w:t>mns</w:t>
              </w:r>
              <w:r w:rsidRPr="00A47B4C">
                <w:rPr>
                  <w:rFonts w:ascii="Monaco" w:hAnsi="Monaco" w:cs="Monaco"/>
                  <w:b/>
                  <w:bCs/>
                  <w:color w:val="CE5C00"/>
                  <w:sz w:val="20"/>
                  <w:szCs w:val="20"/>
                  <w:lang w:val="en-US"/>
                  <w:rPrChange w:id="4502"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50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04" w:author="Borja Gonzalez" w:date="2017-09-28T19:15:00Z">
                    <w:rPr>
                      <w:rFonts w:ascii="Monaco" w:hAnsi="Monaco" w:cs="Monaco"/>
                      <w:color w:val="000000"/>
                      <w:sz w:val="32"/>
                      <w:szCs w:val="32"/>
                      <w:lang w:val="en-US"/>
                    </w:rPr>
                  </w:rPrChange>
                </w:rPr>
                <w:t>min_s</w:t>
              </w:r>
              <w:r w:rsidRPr="00A47B4C">
                <w:rPr>
                  <w:rFonts w:ascii="Monaco" w:hAnsi="Monaco" w:cs="Monaco"/>
                  <w:b/>
                  <w:bCs/>
                  <w:color w:val="000000"/>
                  <w:sz w:val="20"/>
                  <w:szCs w:val="20"/>
                  <w:lang w:val="en-US"/>
                  <w:rPrChange w:id="4505" w:author="Borja Gonzalez" w:date="2017-09-28T19:15:00Z">
                    <w:rPr>
                      <w:rFonts w:ascii="Monaco" w:hAnsi="Monaco" w:cs="Monaco"/>
                      <w:b/>
                      <w:bCs/>
                      <w:color w:val="000000"/>
                      <w:sz w:val="32"/>
                      <w:szCs w:val="32"/>
                      <w:lang w:val="en-US"/>
                    </w:rPr>
                  </w:rPrChange>
                </w:rPr>
                <w:t>,</w:t>
              </w:r>
            </w:ins>
          </w:p>
          <w:p w14:paraId="7C5470F9" w14:textId="77777777" w:rsidR="00A47B4C" w:rsidRPr="00A47B4C" w:rsidRDefault="00A47B4C" w:rsidP="00A47B4C">
            <w:pPr>
              <w:widowControl w:val="0"/>
              <w:autoSpaceDE w:val="0"/>
              <w:autoSpaceDN w:val="0"/>
              <w:adjustRightInd w:val="0"/>
              <w:rPr>
                <w:ins w:id="4506" w:author="Borja Gonzalez" w:date="2017-09-28T19:15:00Z"/>
                <w:rFonts w:ascii="Monaco" w:hAnsi="Monaco" w:cs="Monaco"/>
                <w:sz w:val="20"/>
                <w:szCs w:val="20"/>
                <w:lang w:val="en-US"/>
                <w:rPrChange w:id="4507" w:author="Borja Gonzalez" w:date="2017-09-28T19:15:00Z">
                  <w:rPr>
                    <w:ins w:id="4508" w:author="Borja Gonzalez" w:date="2017-09-28T19:15:00Z"/>
                    <w:rFonts w:ascii="Monaco" w:hAnsi="Monaco" w:cs="Monaco"/>
                    <w:sz w:val="32"/>
                    <w:szCs w:val="32"/>
                    <w:lang w:val="en-US"/>
                  </w:rPr>
                </w:rPrChange>
              </w:rPr>
            </w:pPr>
            <w:ins w:id="4509" w:author="Borja Gonzalez" w:date="2017-09-28T19:15:00Z">
              <w:r w:rsidRPr="00A47B4C">
                <w:rPr>
                  <w:rFonts w:ascii="Monaco" w:hAnsi="Monaco" w:cs="Monaco"/>
                  <w:sz w:val="20"/>
                  <w:szCs w:val="20"/>
                  <w:lang w:val="en-US"/>
                  <w:rPrChange w:id="451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11" w:author="Borja Gonzalez" w:date="2017-09-28T19:15:00Z">
                    <w:rPr>
                      <w:rFonts w:ascii="Monaco" w:hAnsi="Monaco" w:cs="Monaco"/>
                      <w:color w:val="000000"/>
                      <w:sz w:val="32"/>
                      <w:szCs w:val="32"/>
                      <w:lang w:val="en-US"/>
                    </w:rPr>
                  </w:rPrChange>
                </w:rPr>
                <w:t>f</w:t>
              </w:r>
              <w:r w:rsidRPr="00A47B4C">
                <w:rPr>
                  <w:rFonts w:ascii="Monaco" w:hAnsi="Monaco" w:cs="Monaco"/>
                  <w:b/>
                  <w:bCs/>
                  <w:color w:val="CE5C00"/>
                  <w:sz w:val="20"/>
                  <w:szCs w:val="20"/>
                  <w:lang w:val="en-US"/>
                  <w:rPrChange w:id="4512"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51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14" w:author="Borja Gonzalez" w:date="2017-09-28T19:15:00Z">
                    <w:rPr>
                      <w:rFonts w:ascii="Monaco" w:hAnsi="Monaco" w:cs="Monaco"/>
                      <w:color w:val="000000"/>
                      <w:sz w:val="32"/>
                      <w:szCs w:val="32"/>
                      <w:lang w:val="en-US"/>
                    </w:rPr>
                  </w:rPrChange>
                </w:rPr>
                <w:t>fecha</w:t>
              </w:r>
              <w:r w:rsidRPr="00A47B4C">
                <w:rPr>
                  <w:rFonts w:ascii="Monaco" w:hAnsi="Monaco" w:cs="Monaco"/>
                  <w:sz w:val="20"/>
                  <w:szCs w:val="20"/>
                  <w:lang w:val="en-US"/>
                  <w:rPrChange w:id="4515" w:author="Borja Gonzalez" w:date="2017-09-28T19:15:00Z">
                    <w:rPr>
                      <w:rFonts w:ascii="Monaco" w:hAnsi="Monaco" w:cs="Monaco"/>
                      <w:sz w:val="32"/>
                      <w:szCs w:val="32"/>
                      <w:lang w:val="en-US"/>
                    </w:rPr>
                  </w:rPrChange>
                </w:rPr>
                <w:t xml:space="preserve"> </w:t>
              </w:r>
            </w:ins>
          </w:p>
          <w:p w14:paraId="4E7F041B" w14:textId="77777777" w:rsidR="00A47B4C" w:rsidRPr="00A47B4C" w:rsidRDefault="00A47B4C" w:rsidP="00A47B4C">
            <w:pPr>
              <w:widowControl w:val="0"/>
              <w:autoSpaceDE w:val="0"/>
              <w:autoSpaceDN w:val="0"/>
              <w:adjustRightInd w:val="0"/>
              <w:rPr>
                <w:ins w:id="4516" w:author="Borja Gonzalez" w:date="2017-09-28T19:15:00Z"/>
                <w:rFonts w:ascii="Monaco" w:hAnsi="Monaco" w:cs="Monaco"/>
                <w:sz w:val="20"/>
                <w:szCs w:val="20"/>
                <w:lang w:val="en-US"/>
                <w:rPrChange w:id="4517" w:author="Borja Gonzalez" w:date="2017-09-28T19:15:00Z">
                  <w:rPr>
                    <w:ins w:id="4518" w:author="Borja Gonzalez" w:date="2017-09-28T19:15:00Z"/>
                    <w:rFonts w:ascii="Monaco" w:hAnsi="Monaco" w:cs="Monaco"/>
                    <w:sz w:val="32"/>
                    <w:szCs w:val="32"/>
                    <w:lang w:val="en-US"/>
                  </w:rPr>
                </w:rPrChange>
              </w:rPr>
            </w:pPr>
            <w:ins w:id="4519" w:author="Borja Gonzalez" w:date="2017-09-28T19:15:00Z">
              <w:r w:rsidRPr="00A47B4C">
                <w:rPr>
                  <w:rFonts w:ascii="Monaco" w:hAnsi="Monaco" w:cs="Monaco"/>
                  <w:sz w:val="20"/>
                  <w:szCs w:val="20"/>
                  <w:lang w:val="en-US"/>
                  <w:rPrChange w:id="4520"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521" w:author="Borja Gonzalez" w:date="2017-09-28T19:15:00Z">
                    <w:rPr>
                      <w:rFonts w:ascii="Monaco" w:hAnsi="Monaco" w:cs="Monaco"/>
                      <w:b/>
                      <w:bCs/>
                      <w:color w:val="000000"/>
                      <w:sz w:val="32"/>
                      <w:szCs w:val="32"/>
                      <w:lang w:val="en-US"/>
                    </w:rPr>
                  </w:rPrChange>
                </w:rPr>
                <w:t>}</w:t>
              </w:r>
            </w:ins>
          </w:p>
          <w:p w14:paraId="79CD5F30" w14:textId="77777777" w:rsidR="00A47B4C" w:rsidRPr="00A47B4C" w:rsidRDefault="00A47B4C" w:rsidP="00A47B4C">
            <w:pPr>
              <w:widowControl w:val="0"/>
              <w:autoSpaceDE w:val="0"/>
              <w:autoSpaceDN w:val="0"/>
              <w:adjustRightInd w:val="0"/>
              <w:rPr>
                <w:ins w:id="4522" w:author="Borja Gonzalez" w:date="2017-09-28T19:15:00Z"/>
                <w:rFonts w:ascii="Monaco" w:hAnsi="Monaco" w:cs="Monaco"/>
                <w:sz w:val="20"/>
                <w:szCs w:val="20"/>
                <w:lang w:val="en-US"/>
                <w:rPrChange w:id="4523" w:author="Borja Gonzalez" w:date="2017-09-28T19:15:00Z">
                  <w:rPr>
                    <w:ins w:id="4524" w:author="Borja Gonzalez" w:date="2017-09-28T19:15:00Z"/>
                    <w:rFonts w:ascii="Monaco" w:hAnsi="Monaco" w:cs="Monaco"/>
                    <w:sz w:val="32"/>
                    <w:szCs w:val="32"/>
                    <w:lang w:val="en-US"/>
                  </w:rPr>
                </w:rPrChange>
              </w:rPr>
            </w:pPr>
            <w:ins w:id="4525" w:author="Borja Gonzalez" w:date="2017-09-28T19:15:00Z">
              <w:r w:rsidRPr="00A47B4C">
                <w:rPr>
                  <w:rFonts w:ascii="Monaco" w:hAnsi="Monaco" w:cs="Monaco"/>
                  <w:sz w:val="20"/>
                  <w:szCs w:val="20"/>
                  <w:lang w:val="en-US"/>
                  <w:rPrChange w:id="452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27" w:author="Borja Gonzalez" w:date="2017-09-28T19:15: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4528"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29" w:author="Borja Gonzalez" w:date="2017-09-28T19:15:00Z">
                    <w:rPr>
                      <w:rFonts w:ascii="Monaco" w:hAnsi="Monaco" w:cs="Monaco"/>
                      <w:color w:val="000000"/>
                      <w:sz w:val="32"/>
                      <w:szCs w:val="32"/>
                      <w:lang w:val="en-US"/>
                    </w:rPr>
                  </w:rPrChange>
                </w:rPr>
                <w:t>send</w:t>
              </w:r>
              <w:r w:rsidRPr="00A47B4C">
                <w:rPr>
                  <w:rFonts w:ascii="Monaco" w:hAnsi="Monaco" w:cs="Monaco"/>
                  <w:b/>
                  <w:bCs/>
                  <w:color w:val="000000"/>
                  <w:sz w:val="20"/>
                  <w:szCs w:val="20"/>
                  <w:lang w:val="en-US"/>
                  <w:rPrChange w:id="4530"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31" w:author="Borja Gonzalez" w:date="2017-09-28T19:15: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453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33" w:author="Borja Gonzalez" w:date="2017-09-28T19:15:00Z">
                    <w:rPr>
                      <w:rFonts w:ascii="Monaco" w:hAnsi="Monaco" w:cs="Monaco"/>
                      <w:color w:val="000000"/>
                      <w:sz w:val="32"/>
                      <w:szCs w:val="32"/>
                      <w:lang w:val="en-US"/>
                    </w:rPr>
                  </w:rPrChange>
                </w:rPr>
                <w:t>stringify</w:t>
              </w:r>
              <w:r w:rsidRPr="00A47B4C">
                <w:rPr>
                  <w:rFonts w:ascii="Monaco" w:hAnsi="Monaco" w:cs="Monaco"/>
                  <w:b/>
                  <w:bCs/>
                  <w:color w:val="000000"/>
                  <w:sz w:val="20"/>
                  <w:szCs w:val="20"/>
                  <w:lang w:val="en-US"/>
                  <w:rPrChange w:id="453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35" w:author="Borja Gonzalez" w:date="2017-09-28T19:15:00Z">
                    <w:rPr>
                      <w:rFonts w:ascii="Monaco" w:hAnsi="Monaco" w:cs="Monaco"/>
                      <w:color w:val="000000"/>
                      <w:sz w:val="32"/>
                      <w:szCs w:val="32"/>
                      <w:lang w:val="en-US"/>
                    </w:rPr>
                  </w:rPrChange>
                </w:rPr>
                <w:t>datos3</w:t>
              </w:r>
              <w:r w:rsidRPr="00A47B4C">
                <w:rPr>
                  <w:rFonts w:ascii="Monaco" w:hAnsi="Monaco" w:cs="Monaco"/>
                  <w:b/>
                  <w:bCs/>
                  <w:color w:val="000000"/>
                  <w:sz w:val="20"/>
                  <w:szCs w:val="20"/>
                  <w:lang w:val="en-US"/>
                  <w:rPrChange w:id="4536" w:author="Borja Gonzalez" w:date="2017-09-28T19:15:00Z">
                    <w:rPr>
                      <w:rFonts w:ascii="Monaco" w:hAnsi="Monaco" w:cs="Monaco"/>
                      <w:b/>
                      <w:bCs/>
                      <w:color w:val="000000"/>
                      <w:sz w:val="32"/>
                      <w:szCs w:val="32"/>
                      <w:lang w:val="en-US"/>
                    </w:rPr>
                  </w:rPrChange>
                </w:rPr>
                <w:t>));</w:t>
              </w:r>
            </w:ins>
          </w:p>
          <w:p w14:paraId="56C9BD68" w14:textId="77777777" w:rsidR="00A47B4C" w:rsidRPr="00A47B4C" w:rsidRDefault="00A47B4C" w:rsidP="00A47B4C">
            <w:pPr>
              <w:widowControl w:val="0"/>
              <w:autoSpaceDE w:val="0"/>
              <w:autoSpaceDN w:val="0"/>
              <w:adjustRightInd w:val="0"/>
              <w:rPr>
                <w:ins w:id="4537" w:author="Borja Gonzalez" w:date="2017-09-28T19:15:00Z"/>
                <w:rFonts w:ascii="Monaco" w:hAnsi="Monaco" w:cs="Monaco"/>
                <w:sz w:val="20"/>
                <w:szCs w:val="20"/>
                <w:lang w:val="en-US"/>
                <w:rPrChange w:id="4538" w:author="Borja Gonzalez" w:date="2017-09-28T19:15:00Z">
                  <w:rPr>
                    <w:ins w:id="4539" w:author="Borja Gonzalez" w:date="2017-09-28T19:15:00Z"/>
                    <w:rFonts w:ascii="Monaco" w:hAnsi="Monaco" w:cs="Monaco"/>
                    <w:sz w:val="32"/>
                    <w:szCs w:val="32"/>
                    <w:lang w:val="en-US"/>
                  </w:rPr>
                </w:rPrChange>
              </w:rPr>
            </w:pPr>
          </w:p>
          <w:p w14:paraId="14741A1F" w14:textId="77777777" w:rsidR="00A47B4C" w:rsidRPr="00A47B4C" w:rsidRDefault="00A47B4C" w:rsidP="00A47B4C">
            <w:pPr>
              <w:widowControl w:val="0"/>
              <w:autoSpaceDE w:val="0"/>
              <w:autoSpaceDN w:val="0"/>
              <w:adjustRightInd w:val="0"/>
              <w:rPr>
                <w:ins w:id="4540" w:author="Borja Gonzalez" w:date="2017-09-28T19:15:00Z"/>
                <w:rFonts w:ascii="Monaco" w:hAnsi="Monaco" w:cs="Monaco"/>
                <w:sz w:val="20"/>
                <w:szCs w:val="20"/>
                <w:lang w:val="en-US"/>
                <w:rPrChange w:id="4541" w:author="Borja Gonzalez" w:date="2017-09-28T19:15:00Z">
                  <w:rPr>
                    <w:ins w:id="4542" w:author="Borja Gonzalez" w:date="2017-09-28T19:15:00Z"/>
                    <w:rFonts w:ascii="Monaco" w:hAnsi="Monaco" w:cs="Monaco"/>
                    <w:sz w:val="32"/>
                    <w:szCs w:val="32"/>
                    <w:lang w:val="en-US"/>
                  </w:rPr>
                </w:rPrChange>
              </w:rPr>
            </w:pPr>
            <w:ins w:id="4543" w:author="Borja Gonzalez" w:date="2017-09-28T19:15:00Z">
              <w:r w:rsidRPr="00A47B4C">
                <w:rPr>
                  <w:rFonts w:ascii="Monaco" w:hAnsi="Monaco" w:cs="Monaco"/>
                  <w:b/>
                  <w:bCs/>
                  <w:color w:val="000000"/>
                  <w:sz w:val="20"/>
                  <w:szCs w:val="20"/>
                  <w:lang w:val="en-US"/>
                  <w:rPrChange w:id="4544" w:author="Borja Gonzalez" w:date="2017-09-28T19:15:00Z">
                    <w:rPr>
                      <w:rFonts w:ascii="Monaco" w:hAnsi="Monaco" w:cs="Monaco"/>
                      <w:b/>
                      <w:bCs/>
                      <w:color w:val="000000"/>
                      <w:sz w:val="32"/>
                      <w:szCs w:val="32"/>
                      <w:lang w:val="en-US"/>
                    </w:rPr>
                  </w:rPrChange>
                </w:rPr>
                <w:t>}</w:t>
              </w:r>
            </w:ins>
          </w:p>
          <w:p w14:paraId="15D60D65" w14:textId="77777777" w:rsidR="00A47B4C" w:rsidRDefault="00A47B4C" w:rsidP="009A5E2B">
            <w:pPr>
              <w:rPr>
                <w:ins w:id="4545" w:author="Borja Gonzalez" w:date="2017-09-28T19:14:00Z"/>
              </w:rPr>
            </w:pPr>
          </w:p>
        </w:tc>
      </w:tr>
    </w:tbl>
    <w:p w14:paraId="3572A0A6" w14:textId="4C06DC5C" w:rsidR="00AA39D1" w:rsidRDefault="00AA39D1" w:rsidP="009A5E2B"/>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arrays. El bucle for se dedica a recorrer estos arrays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Una vez obtenidos todos los datos de interés crearemos un websocket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Heading4"/>
      </w:pPr>
      <w:r>
        <w:t>4.3.5.2.  Funcionalidad en el lado del servidor</w:t>
      </w:r>
    </w:p>
    <w:p w14:paraId="3FF8460F" w14:textId="77777777" w:rsidR="00E77CD8" w:rsidRDefault="00E77CD8" w:rsidP="009A5E2B"/>
    <w:p w14:paraId="203C6A32" w14:textId="77777777" w:rsidR="00A47B4C" w:rsidRDefault="00E77CD8" w:rsidP="009A5E2B">
      <w:pPr>
        <w:rPr>
          <w:ins w:id="4546" w:author="Borja Gonzalez" w:date="2017-09-28T19:16:00Z"/>
        </w:rPr>
      </w:pPr>
      <w:del w:id="4547" w:author="Borja Gonzalez" w:date="2017-09-28T19:16:00Z">
        <w:r w:rsidDel="00A47B4C">
          <w:rPr>
            <w:noProof/>
            <w:lang w:val="en-US"/>
          </w:rPr>
          <w:drawing>
            <wp:inline distT="0" distB="0" distL="0" distR="0" wp14:anchorId="413ADF47" wp14:editId="058139B5">
              <wp:extent cx="5486400" cy="410210"/>
              <wp:effectExtent l="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154F0E49" w14:textId="77777777" w:rsidTr="00A47B4C">
        <w:trPr>
          <w:ins w:id="4548" w:author="Borja Gonzalez" w:date="2017-09-28T19:16:00Z"/>
        </w:trPr>
        <w:tc>
          <w:tcPr>
            <w:tcW w:w="8856" w:type="dxa"/>
          </w:tcPr>
          <w:p w14:paraId="2163D9A9" w14:textId="77777777" w:rsidR="00D37573" w:rsidRPr="00557475" w:rsidRDefault="00D37573" w:rsidP="00D37573">
            <w:pPr>
              <w:widowControl w:val="0"/>
              <w:autoSpaceDE w:val="0"/>
              <w:autoSpaceDN w:val="0"/>
              <w:adjustRightInd w:val="0"/>
              <w:rPr>
                <w:ins w:id="4549" w:author="Borja Gonzalez" w:date="2017-09-28T19:16:00Z"/>
                <w:rFonts w:ascii="Monaco" w:hAnsi="Monaco" w:cs="Monaco"/>
                <w:noProof/>
                <w:sz w:val="20"/>
                <w:szCs w:val="20"/>
                <w:lang w:val="en-US"/>
              </w:rPr>
            </w:pPr>
            <w:ins w:id="4550" w:author="Borja Gonzalez" w:date="2017-09-28T19:16: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0EA1ED7B" w14:textId="77777777" w:rsidR="00D37573" w:rsidRDefault="00D37573" w:rsidP="00D37573">
            <w:pPr>
              <w:widowControl w:val="0"/>
              <w:autoSpaceDE w:val="0"/>
              <w:autoSpaceDN w:val="0"/>
              <w:adjustRightInd w:val="0"/>
              <w:rPr>
                <w:ins w:id="4551" w:author="Borja Gonzalez" w:date="2017-09-28T19:16:00Z"/>
                <w:rFonts w:ascii="Monaco" w:hAnsi="Monaco" w:cs="Monaco"/>
                <w:b/>
                <w:bCs/>
                <w:noProof/>
                <w:color w:val="000000"/>
                <w:sz w:val="20"/>
                <w:szCs w:val="20"/>
                <w:lang w:val="en-US"/>
              </w:rPr>
            </w:pPr>
            <w:ins w:id="4552" w:author="Borja Gonzalez" w:date="2017-09-28T19:16:00Z">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datos</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JSON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parse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06270127" w14:textId="77777777" w:rsidR="00D37573" w:rsidRDefault="00D37573" w:rsidP="00A47B4C">
            <w:pPr>
              <w:widowControl w:val="0"/>
              <w:autoSpaceDE w:val="0"/>
              <w:autoSpaceDN w:val="0"/>
              <w:adjustRightInd w:val="0"/>
              <w:rPr>
                <w:ins w:id="4553" w:author="Borja Gonzalez" w:date="2017-09-28T19:16:00Z"/>
                <w:rFonts w:ascii="Monaco" w:hAnsi="Monaco" w:cs="Monaco"/>
                <w:b/>
                <w:bCs/>
                <w:color w:val="204A87"/>
                <w:sz w:val="20"/>
                <w:szCs w:val="20"/>
                <w:lang w:val="en-US"/>
              </w:rPr>
            </w:pPr>
          </w:p>
          <w:p w14:paraId="45DD35C4" w14:textId="77777777" w:rsidR="00A47B4C" w:rsidRPr="00A47B4C" w:rsidRDefault="00A47B4C" w:rsidP="00A47B4C">
            <w:pPr>
              <w:widowControl w:val="0"/>
              <w:autoSpaceDE w:val="0"/>
              <w:autoSpaceDN w:val="0"/>
              <w:adjustRightInd w:val="0"/>
              <w:rPr>
                <w:ins w:id="4554" w:author="Borja Gonzalez" w:date="2017-09-28T19:16:00Z"/>
                <w:rFonts w:ascii="Monaco" w:hAnsi="Monaco" w:cs="Monaco"/>
                <w:sz w:val="20"/>
                <w:szCs w:val="20"/>
                <w:lang w:val="en-US"/>
                <w:rPrChange w:id="4555" w:author="Borja Gonzalez" w:date="2017-09-28T19:16:00Z">
                  <w:rPr>
                    <w:ins w:id="4556" w:author="Borja Gonzalez" w:date="2017-09-28T19:16:00Z"/>
                    <w:rFonts w:ascii="Monaco" w:hAnsi="Monaco" w:cs="Monaco"/>
                    <w:sz w:val="32"/>
                    <w:szCs w:val="32"/>
                    <w:lang w:val="en-US"/>
                  </w:rPr>
                </w:rPrChange>
              </w:rPr>
            </w:pPr>
            <w:ins w:id="4557" w:author="Borja Gonzalez" w:date="2017-09-28T19:16:00Z">
              <w:r w:rsidRPr="00A47B4C">
                <w:rPr>
                  <w:rFonts w:ascii="Monaco" w:hAnsi="Monaco" w:cs="Monaco"/>
                  <w:b/>
                  <w:bCs/>
                  <w:color w:val="204A87"/>
                  <w:sz w:val="20"/>
                  <w:szCs w:val="20"/>
                  <w:lang w:val="en-US"/>
                  <w:rPrChange w:id="4558" w:author="Borja Gonzalez" w:date="2017-09-28T19:16:00Z">
                    <w:rPr>
                      <w:rFonts w:ascii="Monaco" w:hAnsi="Monaco" w:cs="Monaco"/>
                      <w:b/>
                      <w:bCs/>
                      <w:color w:val="204A87"/>
                      <w:sz w:val="32"/>
                      <w:szCs w:val="32"/>
                      <w:lang w:val="en-US"/>
                    </w:rPr>
                  </w:rPrChange>
                </w:rPr>
                <w:t>if</w:t>
              </w:r>
              <w:r w:rsidRPr="00A47B4C">
                <w:rPr>
                  <w:rFonts w:ascii="Monaco" w:hAnsi="Monaco" w:cs="Monaco"/>
                  <w:b/>
                  <w:bCs/>
                  <w:color w:val="000000"/>
                  <w:sz w:val="20"/>
                  <w:szCs w:val="20"/>
                  <w:lang w:val="en-US"/>
                  <w:rPrChange w:id="4559"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60"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561"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62" w:author="Borja Gonzalez" w:date="2017-09-28T19:16:00Z">
                    <w:rPr>
                      <w:rFonts w:ascii="Monaco" w:hAnsi="Monaco" w:cs="Monaco"/>
                      <w:color w:val="000000"/>
                      <w:sz w:val="32"/>
                      <w:szCs w:val="32"/>
                      <w:lang w:val="en-US"/>
                    </w:rPr>
                  </w:rPrChange>
                </w:rPr>
                <w:t>operacion</w:t>
              </w:r>
              <w:r w:rsidRPr="00A47B4C">
                <w:rPr>
                  <w:rFonts w:ascii="Monaco" w:hAnsi="Monaco" w:cs="Monaco"/>
                  <w:sz w:val="20"/>
                  <w:szCs w:val="20"/>
                  <w:lang w:val="en-US"/>
                  <w:rPrChange w:id="4563"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564"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4565"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566" w:author="Borja Gonzalez" w:date="2017-09-28T19:16:00Z">
                    <w:rPr>
                      <w:rFonts w:ascii="Monaco" w:hAnsi="Monaco" w:cs="Monaco"/>
                      <w:color w:val="4E9A06"/>
                      <w:sz w:val="32"/>
                      <w:szCs w:val="32"/>
                      <w:lang w:val="en-US"/>
                    </w:rPr>
                  </w:rPrChange>
                </w:rPr>
                <w:t>"Añadir datos de paciente"</w:t>
              </w:r>
              <w:r w:rsidRPr="00A47B4C">
                <w:rPr>
                  <w:rFonts w:ascii="Monaco" w:hAnsi="Monaco" w:cs="Monaco"/>
                  <w:b/>
                  <w:bCs/>
                  <w:color w:val="000000"/>
                  <w:sz w:val="20"/>
                  <w:szCs w:val="20"/>
                  <w:lang w:val="en-US"/>
                  <w:rPrChange w:id="4567" w:author="Borja Gonzalez" w:date="2017-09-28T19:16:00Z">
                    <w:rPr>
                      <w:rFonts w:ascii="Monaco" w:hAnsi="Monaco" w:cs="Monaco"/>
                      <w:b/>
                      <w:bCs/>
                      <w:color w:val="000000"/>
                      <w:sz w:val="32"/>
                      <w:szCs w:val="32"/>
                      <w:lang w:val="en-US"/>
                    </w:rPr>
                  </w:rPrChange>
                </w:rPr>
                <w:t>){</w:t>
              </w:r>
            </w:ins>
          </w:p>
          <w:p w14:paraId="52648B0D" w14:textId="77777777" w:rsidR="00A47B4C" w:rsidRPr="00A47B4C" w:rsidRDefault="00A47B4C" w:rsidP="00A47B4C">
            <w:pPr>
              <w:widowControl w:val="0"/>
              <w:autoSpaceDE w:val="0"/>
              <w:autoSpaceDN w:val="0"/>
              <w:adjustRightInd w:val="0"/>
              <w:rPr>
                <w:ins w:id="4568" w:author="Borja Gonzalez" w:date="2017-09-28T19:16:00Z"/>
                <w:rFonts w:ascii="Monaco" w:hAnsi="Monaco" w:cs="Monaco"/>
                <w:sz w:val="20"/>
                <w:szCs w:val="20"/>
                <w:lang w:val="en-US"/>
                <w:rPrChange w:id="4569" w:author="Borja Gonzalez" w:date="2017-09-28T19:16:00Z">
                  <w:rPr>
                    <w:ins w:id="4570" w:author="Borja Gonzalez" w:date="2017-09-28T19:16:00Z"/>
                    <w:rFonts w:ascii="Monaco" w:hAnsi="Monaco" w:cs="Monaco"/>
                    <w:sz w:val="32"/>
                    <w:szCs w:val="32"/>
                    <w:lang w:val="en-US"/>
                  </w:rPr>
                </w:rPrChange>
              </w:rPr>
            </w:pPr>
            <w:ins w:id="4571" w:author="Borja Gonzalez" w:date="2017-09-28T19:16:00Z">
              <w:r w:rsidRPr="00A47B4C">
                <w:rPr>
                  <w:rFonts w:ascii="Monaco" w:hAnsi="Monaco" w:cs="Monaco"/>
                  <w:sz w:val="20"/>
                  <w:szCs w:val="20"/>
                  <w:lang w:val="en-US"/>
                  <w:rPrChange w:id="4572"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73" w:author="Borja Gonzalez" w:date="2017-09-28T19:16: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4574"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75" w:author="Borja Gonzalez" w:date="2017-09-28T19:16: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4576"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577" w:author="Borja Gonzalez" w:date="2017-09-28T19:16:00Z">
                    <w:rPr>
                      <w:rFonts w:ascii="Monaco" w:hAnsi="Monaco" w:cs="Monaco"/>
                      <w:color w:val="4E9A06"/>
                      <w:sz w:val="32"/>
                      <w:szCs w:val="32"/>
                      <w:lang w:val="en-US"/>
                    </w:rPr>
                  </w:rPrChange>
                </w:rPr>
                <w:t>"Paciente a añadir: "</w:t>
              </w:r>
              <w:r w:rsidRPr="00A47B4C">
                <w:rPr>
                  <w:rFonts w:ascii="Monaco" w:hAnsi="Monaco" w:cs="Monaco"/>
                  <w:b/>
                  <w:bCs/>
                  <w:color w:val="CE5C00"/>
                  <w:sz w:val="20"/>
                  <w:szCs w:val="20"/>
                  <w:lang w:val="en-US"/>
                  <w:rPrChange w:id="4578"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579"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580"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81" w:author="Borja Gonzalez" w:date="2017-09-28T19:16:00Z">
                    <w:rPr>
                      <w:rFonts w:ascii="Monaco" w:hAnsi="Monaco" w:cs="Monaco"/>
                      <w:color w:val="000000"/>
                      <w:sz w:val="32"/>
                      <w:szCs w:val="32"/>
                      <w:lang w:val="en-US"/>
                    </w:rPr>
                  </w:rPrChange>
                </w:rPr>
                <w:t>n</w:t>
              </w:r>
              <w:r w:rsidRPr="00A47B4C">
                <w:rPr>
                  <w:rFonts w:ascii="Monaco" w:hAnsi="Monaco" w:cs="Monaco"/>
                  <w:b/>
                  <w:bCs/>
                  <w:color w:val="000000"/>
                  <w:sz w:val="20"/>
                  <w:szCs w:val="20"/>
                  <w:lang w:val="en-US"/>
                  <w:rPrChange w:id="4582" w:author="Borja Gonzalez" w:date="2017-09-28T19:16:00Z">
                    <w:rPr>
                      <w:rFonts w:ascii="Monaco" w:hAnsi="Monaco" w:cs="Monaco"/>
                      <w:b/>
                      <w:bCs/>
                      <w:color w:val="000000"/>
                      <w:sz w:val="32"/>
                      <w:szCs w:val="32"/>
                      <w:lang w:val="en-US"/>
                    </w:rPr>
                  </w:rPrChange>
                </w:rPr>
                <w:t>);</w:t>
              </w:r>
            </w:ins>
          </w:p>
          <w:p w14:paraId="76374C4F" w14:textId="77777777" w:rsidR="00A47B4C" w:rsidRPr="00A47B4C" w:rsidRDefault="00A47B4C" w:rsidP="00A47B4C">
            <w:pPr>
              <w:widowControl w:val="0"/>
              <w:autoSpaceDE w:val="0"/>
              <w:autoSpaceDN w:val="0"/>
              <w:adjustRightInd w:val="0"/>
              <w:rPr>
                <w:ins w:id="4583" w:author="Borja Gonzalez" w:date="2017-09-28T19:16:00Z"/>
                <w:rFonts w:ascii="Monaco" w:hAnsi="Monaco" w:cs="Monaco"/>
                <w:sz w:val="20"/>
                <w:szCs w:val="20"/>
                <w:lang w:val="en-US"/>
                <w:rPrChange w:id="4584" w:author="Borja Gonzalez" w:date="2017-09-28T19:16:00Z">
                  <w:rPr>
                    <w:ins w:id="4585" w:author="Borja Gonzalez" w:date="2017-09-28T19:16:00Z"/>
                    <w:rFonts w:ascii="Monaco" w:hAnsi="Monaco" w:cs="Monaco"/>
                    <w:sz w:val="32"/>
                    <w:szCs w:val="32"/>
                    <w:lang w:val="en-US"/>
                  </w:rPr>
                </w:rPrChange>
              </w:rPr>
            </w:pPr>
          </w:p>
          <w:p w14:paraId="427763B1" w14:textId="77777777" w:rsidR="00A47B4C" w:rsidRPr="00A47B4C" w:rsidRDefault="00A47B4C" w:rsidP="00A47B4C">
            <w:pPr>
              <w:widowControl w:val="0"/>
              <w:autoSpaceDE w:val="0"/>
              <w:autoSpaceDN w:val="0"/>
              <w:adjustRightInd w:val="0"/>
              <w:rPr>
                <w:ins w:id="4586" w:author="Borja Gonzalez" w:date="2017-09-28T19:16:00Z"/>
                <w:rFonts w:ascii="Monaco" w:hAnsi="Monaco" w:cs="Monaco"/>
                <w:sz w:val="20"/>
                <w:szCs w:val="20"/>
                <w:lang w:val="en-US"/>
                <w:rPrChange w:id="4587" w:author="Borja Gonzalez" w:date="2017-09-28T19:16:00Z">
                  <w:rPr>
                    <w:ins w:id="4588" w:author="Borja Gonzalez" w:date="2017-09-28T19:16:00Z"/>
                    <w:rFonts w:ascii="Monaco" w:hAnsi="Monaco" w:cs="Monaco"/>
                    <w:sz w:val="32"/>
                    <w:szCs w:val="32"/>
                    <w:lang w:val="en-US"/>
                  </w:rPr>
                </w:rPrChange>
              </w:rPr>
            </w:pPr>
            <w:ins w:id="4589" w:author="Borja Gonzalez" w:date="2017-09-28T19:16:00Z">
              <w:r w:rsidRPr="00A47B4C">
                <w:rPr>
                  <w:rFonts w:ascii="Monaco" w:hAnsi="Monaco" w:cs="Monaco"/>
                  <w:sz w:val="20"/>
                  <w:szCs w:val="20"/>
                  <w:lang w:val="en-US"/>
                  <w:rPrChange w:id="4590"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591"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4592"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93" w:author="Borja Gonzalez" w:date="2017-09-28T19:16:00Z">
                    <w:rPr>
                      <w:rFonts w:ascii="Monaco" w:hAnsi="Monaco" w:cs="Monaco"/>
                      <w:color w:val="000000"/>
                      <w:sz w:val="32"/>
                      <w:szCs w:val="32"/>
                      <w:lang w:val="en-US"/>
                    </w:rPr>
                  </w:rPrChange>
                </w:rPr>
                <w:t>filebuffer</w:t>
              </w:r>
              <w:r w:rsidRPr="00A47B4C">
                <w:rPr>
                  <w:rFonts w:ascii="Monaco" w:hAnsi="Monaco" w:cs="Monaco"/>
                  <w:sz w:val="20"/>
                  <w:szCs w:val="20"/>
                  <w:lang w:val="en-US"/>
                  <w:rPrChange w:id="4594"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595"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4596"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97" w:author="Borja Gonzalez" w:date="2017-09-28T19:16:00Z">
                    <w:rPr>
                      <w:rFonts w:ascii="Monaco" w:hAnsi="Monaco" w:cs="Monaco"/>
                      <w:color w:val="000000"/>
                      <w:sz w:val="32"/>
                      <w:szCs w:val="32"/>
                      <w:lang w:val="en-US"/>
                    </w:rPr>
                  </w:rPrChange>
                </w:rPr>
                <w:t>fs</w:t>
              </w:r>
              <w:r w:rsidRPr="00A47B4C">
                <w:rPr>
                  <w:rFonts w:ascii="Monaco" w:hAnsi="Monaco" w:cs="Monaco"/>
                  <w:b/>
                  <w:bCs/>
                  <w:color w:val="000000"/>
                  <w:sz w:val="20"/>
                  <w:szCs w:val="20"/>
                  <w:lang w:val="en-US"/>
                  <w:rPrChange w:id="4598"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99" w:author="Borja Gonzalez" w:date="2017-09-28T19:16:00Z">
                    <w:rPr>
                      <w:rFonts w:ascii="Monaco" w:hAnsi="Monaco" w:cs="Monaco"/>
                      <w:color w:val="000000"/>
                      <w:sz w:val="32"/>
                      <w:szCs w:val="32"/>
                      <w:lang w:val="en-US"/>
                    </w:rPr>
                  </w:rPrChange>
                </w:rPr>
                <w:t>readFileSync</w:t>
              </w:r>
              <w:r w:rsidRPr="00A47B4C">
                <w:rPr>
                  <w:rFonts w:ascii="Monaco" w:hAnsi="Monaco" w:cs="Monaco"/>
                  <w:b/>
                  <w:bCs/>
                  <w:color w:val="000000"/>
                  <w:sz w:val="20"/>
                  <w:szCs w:val="20"/>
                  <w:lang w:val="en-US"/>
                  <w:rPrChange w:id="4600"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601" w:author="Borja Gonzalez" w:date="2017-09-28T19:16:00Z">
                    <w:rPr>
                      <w:rFonts w:ascii="Monaco" w:hAnsi="Monaco" w:cs="Monaco"/>
                      <w:color w:val="4E9A06"/>
                      <w:sz w:val="32"/>
                      <w:szCs w:val="32"/>
                      <w:lang w:val="en-US"/>
                    </w:rPr>
                  </w:rPrChange>
                </w:rPr>
                <w:t>'./Pacientes_DB.db'</w:t>
              </w:r>
              <w:r w:rsidRPr="00A47B4C">
                <w:rPr>
                  <w:rFonts w:ascii="Monaco" w:hAnsi="Monaco" w:cs="Monaco"/>
                  <w:b/>
                  <w:bCs/>
                  <w:color w:val="000000"/>
                  <w:sz w:val="20"/>
                  <w:szCs w:val="20"/>
                  <w:lang w:val="en-US"/>
                  <w:rPrChange w:id="4602" w:author="Borja Gonzalez" w:date="2017-09-28T19:16:00Z">
                    <w:rPr>
                      <w:rFonts w:ascii="Monaco" w:hAnsi="Monaco" w:cs="Monaco"/>
                      <w:b/>
                      <w:bCs/>
                      <w:color w:val="000000"/>
                      <w:sz w:val="32"/>
                      <w:szCs w:val="32"/>
                      <w:lang w:val="en-US"/>
                    </w:rPr>
                  </w:rPrChange>
                </w:rPr>
                <w:t>);</w:t>
              </w:r>
            </w:ins>
          </w:p>
          <w:p w14:paraId="793853D7" w14:textId="77777777" w:rsidR="00A47B4C" w:rsidRPr="00A47B4C" w:rsidRDefault="00A47B4C" w:rsidP="00A47B4C">
            <w:pPr>
              <w:widowControl w:val="0"/>
              <w:autoSpaceDE w:val="0"/>
              <w:autoSpaceDN w:val="0"/>
              <w:adjustRightInd w:val="0"/>
              <w:rPr>
                <w:ins w:id="4603" w:author="Borja Gonzalez" w:date="2017-09-28T19:16:00Z"/>
                <w:rFonts w:ascii="Monaco" w:hAnsi="Monaco" w:cs="Monaco"/>
                <w:sz w:val="20"/>
                <w:szCs w:val="20"/>
                <w:lang w:val="en-US"/>
                <w:rPrChange w:id="4604" w:author="Borja Gonzalez" w:date="2017-09-28T19:16:00Z">
                  <w:rPr>
                    <w:ins w:id="4605" w:author="Borja Gonzalez" w:date="2017-09-28T19:16:00Z"/>
                    <w:rFonts w:ascii="Monaco" w:hAnsi="Monaco" w:cs="Monaco"/>
                    <w:sz w:val="32"/>
                    <w:szCs w:val="32"/>
                    <w:lang w:val="en-US"/>
                  </w:rPr>
                </w:rPrChange>
              </w:rPr>
            </w:pPr>
          </w:p>
          <w:p w14:paraId="00F55772" w14:textId="77777777" w:rsidR="00A47B4C" w:rsidRPr="00A47B4C" w:rsidRDefault="00A47B4C" w:rsidP="00A47B4C">
            <w:pPr>
              <w:widowControl w:val="0"/>
              <w:autoSpaceDE w:val="0"/>
              <w:autoSpaceDN w:val="0"/>
              <w:adjustRightInd w:val="0"/>
              <w:rPr>
                <w:ins w:id="4606" w:author="Borja Gonzalez" w:date="2017-09-28T19:16:00Z"/>
                <w:rFonts w:ascii="Monaco" w:hAnsi="Monaco" w:cs="Monaco"/>
                <w:sz w:val="20"/>
                <w:szCs w:val="20"/>
                <w:lang w:val="en-US"/>
                <w:rPrChange w:id="4607" w:author="Borja Gonzalez" w:date="2017-09-28T19:16:00Z">
                  <w:rPr>
                    <w:ins w:id="4608" w:author="Borja Gonzalez" w:date="2017-09-28T19:16:00Z"/>
                    <w:rFonts w:ascii="Monaco" w:hAnsi="Monaco" w:cs="Monaco"/>
                    <w:sz w:val="32"/>
                    <w:szCs w:val="32"/>
                    <w:lang w:val="en-US"/>
                  </w:rPr>
                </w:rPrChange>
              </w:rPr>
            </w:pPr>
            <w:ins w:id="4609" w:author="Borja Gonzalez" w:date="2017-09-28T19:16:00Z">
              <w:r w:rsidRPr="00A47B4C">
                <w:rPr>
                  <w:rFonts w:ascii="Monaco" w:hAnsi="Monaco" w:cs="Monaco"/>
                  <w:sz w:val="20"/>
                  <w:szCs w:val="20"/>
                  <w:lang w:val="en-US"/>
                  <w:rPrChange w:id="4610"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611"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4612"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13" w:author="Borja Gonzalez" w:date="2017-09-28T19:16:00Z">
                    <w:rPr>
                      <w:rFonts w:ascii="Monaco" w:hAnsi="Monaco" w:cs="Monaco"/>
                      <w:color w:val="000000"/>
                      <w:sz w:val="32"/>
                      <w:szCs w:val="32"/>
                      <w:lang w:val="en-US"/>
                    </w:rPr>
                  </w:rPrChange>
                </w:rPr>
                <w:t>db</w:t>
              </w:r>
              <w:r w:rsidRPr="00A47B4C">
                <w:rPr>
                  <w:rFonts w:ascii="Monaco" w:hAnsi="Monaco" w:cs="Monaco"/>
                  <w:sz w:val="20"/>
                  <w:szCs w:val="20"/>
                  <w:lang w:val="en-US"/>
                  <w:rPrChange w:id="4614"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615"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4616"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617" w:author="Borja Gonzalez" w:date="2017-09-28T19:16:00Z">
                    <w:rPr>
                      <w:rFonts w:ascii="Monaco" w:hAnsi="Monaco" w:cs="Monaco"/>
                      <w:b/>
                      <w:bCs/>
                      <w:color w:val="204A87"/>
                      <w:sz w:val="32"/>
                      <w:szCs w:val="32"/>
                      <w:lang w:val="en-US"/>
                    </w:rPr>
                  </w:rPrChange>
                </w:rPr>
                <w:t>new</w:t>
              </w:r>
              <w:r w:rsidRPr="00A47B4C">
                <w:rPr>
                  <w:rFonts w:ascii="Monaco" w:hAnsi="Monaco" w:cs="Monaco"/>
                  <w:sz w:val="20"/>
                  <w:szCs w:val="20"/>
                  <w:lang w:val="en-US"/>
                  <w:rPrChange w:id="4618"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19" w:author="Borja Gonzalez" w:date="2017-09-28T19:16:00Z">
                    <w:rPr>
                      <w:rFonts w:ascii="Monaco" w:hAnsi="Monaco" w:cs="Monaco"/>
                      <w:color w:val="000000"/>
                      <w:sz w:val="32"/>
                      <w:szCs w:val="32"/>
                      <w:lang w:val="en-US"/>
                    </w:rPr>
                  </w:rPrChange>
                </w:rPr>
                <w:t>SQL</w:t>
              </w:r>
              <w:r w:rsidRPr="00A47B4C">
                <w:rPr>
                  <w:rFonts w:ascii="Monaco" w:hAnsi="Monaco" w:cs="Monaco"/>
                  <w:b/>
                  <w:bCs/>
                  <w:color w:val="000000"/>
                  <w:sz w:val="20"/>
                  <w:szCs w:val="20"/>
                  <w:lang w:val="en-US"/>
                  <w:rPrChange w:id="4620"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21" w:author="Borja Gonzalez" w:date="2017-09-28T19:16:00Z">
                    <w:rPr>
                      <w:rFonts w:ascii="Monaco" w:hAnsi="Monaco" w:cs="Monaco"/>
                      <w:color w:val="000000"/>
                      <w:sz w:val="32"/>
                      <w:szCs w:val="32"/>
                      <w:lang w:val="en-US"/>
                    </w:rPr>
                  </w:rPrChange>
                </w:rPr>
                <w:t>Database</w:t>
              </w:r>
              <w:r w:rsidRPr="00A47B4C">
                <w:rPr>
                  <w:rFonts w:ascii="Monaco" w:hAnsi="Monaco" w:cs="Monaco"/>
                  <w:b/>
                  <w:bCs/>
                  <w:color w:val="000000"/>
                  <w:sz w:val="20"/>
                  <w:szCs w:val="20"/>
                  <w:lang w:val="en-US"/>
                  <w:rPrChange w:id="4622"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23" w:author="Borja Gonzalez" w:date="2017-09-28T19:16:00Z">
                    <w:rPr>
                      <w:rFonts w:ascii="Monaco" w:hAnsi="Monaco" w:cs="Monaco"/>
                      <w:color w:val="000000"/>
                      <w:sz w:val="32"/>
                      <w:szCs w:val="32"/>
                      <w:lang w:val="en-US"/>
                    </w:rPr>
                  </w:rPrChange>
                </w:rPr>
                <w:t>filebuffer</w:t>
              </w:r>
              <w:r w:rsidRPr="00A47B4C">
                <w:rPr>
                  <w:rFonts w:ascii="Monaco" w:hAnsi="Monaco" w:cs="Monaco"/>
                  <w:b/>
                  <w:bCs/>
                  <w:color w:val="000000"/>
                  <w:sz w:val="20"/>
                  <w:szCs w:val="20"/>
                  <w:lang w:val="en-US"/>
                  <w:rPrChange w:id="4624" w:author="Borja Gonzalez" w:date="2017-09-28T19:16:00Z">
                    <w:rPr>
                      <w:rFonts w:ascii="Monaco" w:hAnsi="Monaco" w:cs="Monaco"/>
                      <w:b/>
                      <w:bCs/>
                      <w:color w:val="000000"/>
                      <w:sz w:val="32"/>
                      <w:szCs w:val="32"/>
                      <w:lang w:val="en-US"/>
                    </w:rPr>
                  </w:rPrChange>
                </w:rPr>
                <w:t>);</w:t>
              </w:r>
            </w:ins>
          </w:p>
          <w:p w14:paraId="5F285919" w14:textId="77777777" w:rsidR="00A47B4C" w:rsidRPr="00A47B4C" w:rsidRDefault="00A47B4C" w:rsidP="00A47B4C">
            <w:pPr>
              <w:widowControl w:val="0"/>
              <w:autoSpaceDE w:val="0"/>
              <w:autoSpaceDN w:val="0"/>
              <w:adjustRightInd w:val="0"/>
              <w:rPr>
                <w:ins w:id="4625" w:author="Borja Gonzalez" w:date="2017-09-28T19:16:00Z"/>
                <w:rFonts w:ascii="Monaco" w:hAnsi="Monaco" w:cs="Monaco"/>
                <w:sz w:val="20"/>
                <w:szCs w:val="20"/>
                <w:lang w:val="en-US"/>
                <w:rPrChange w:id="4626" w:author="Borja Gonzalez" w:date="2017-09-28T19:16:00Z">
                  <w:rPr>
                    <w:ins w:id="4627" w:author="Borja Gonzalez" w:date="2017-09-28T19:16:00Z"/>
                    <w:rFonts w:ascii="Monaco" w:hAnsi="Monaco" w:cs="Monaco"/>
                    <w:sz w:val="32"/>
                    <w:szCs w:val="32"/>
                    <w:lang w:val="en-US"/>
                  </w:rPr>
                </w:rPrChange>
              </w:rPr>
            </w:pPr>
            <w:ins w:id="4628" w:author="Borja Gonzalez" w:date="2017-09-28T19:16:00Z">
              <w:r w:rsidRPr="00A47B4C">
                <w:rPr>
                  <w:rFonts w:ascii="Monaco" w:hAnsi="Monaco" w:cs="Monaco"/>
                  <w:sz w:val="20"/>
                  <w:szCs w:val="20"/>
                  <w:lang w:val="en-US"/>
                  <w:rPrChange w:id="4629"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30" w:author="Borja Gonzalez" w:date="2017-09-28T19:16: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4631"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32" w:author="Borja Gonzalez" w:date="2017-09-28T19:16: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4633"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34" w:author="Borja Gonzalez" w:date="2017-09-28T19:16:00Z">
                    <w:rPr>
                      <w:rFonts w:ascii="Monaco" w:hAnsi="Monaco" w:cs="Monaco"/>
                      <w:color w:val="000000"/>
                      <w:sz w:val="32"/>
                      <w:szCs w:val="32"/>
                      <w:lang w:val="en-US"/>
                    </w:rPr>
                  </w:rPrChange>
                </w:rPr>
                <w:t>timestamp</w:t>
              </w:r>
              <w:r w:rsidRPr="00A47B4C">
                <w:rPr>
                  <w:rFonts w:ascii="Monaco" w:hAnsi="Monaco" w:cs="Monaco"/>
                  <w:b/>
                  <w:bCs/>
                  <w:color w:val="000000"/>
                  <w:sz w:val="20"/>
                  <w:szCs w:val="20"/>
                  <w:lang w:val="en-US"/>
                  <w:rPrChange w:id="4635"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636" w:author="Borja Gonzalez" w:date="2017-09-28T19:16:00Z">
                    <w:rPr>
                      <w:rFonts w:ascii="Monaco" w:hAnsi="Monaco" w:cs="Monaco"/>
                      <w:color w:val="4E9A06"/>
                      <w:sz w:val="32"/>
                      <w:szCs w:val="32"/>
                      <w:lang w:val="en-US"/>
                    </w:rPr>
                  </w:rPrChange>
                </w:rPr>
                <w:t>'hh:mm:ss:iii'</w:t>
              </w:r>
              <w:r w:rsidRPr="00A47B4C">
                <w:rPr>
                  <w:rFonts w:ascii="Monaco" w:hAnsi="Monaco" w:cs="Monaco"/>
                  <w:b/>
                  <w:bCs/>
                  <w:color w:val="000000"/>
                  <w:sz w:val="20"/>
                  <w:szCs w:val="20"/>
                  <w:lang w:val="en-US"/>
                  <w:rPrChange w:id="4637" w:author="Borja Gonzalez" w:date="2017-09-28T19:16:00Z">
                    <w:rPr>
                      <w:rFonts w:ascii="Monaco" w:hAnsi="Monaco" w:cs="Monaco"/>
                      <w:b/>
                      <w:bCs/>
                      <w:color w:val="000000"/>
                      <w:sz w:val="32"/>
                      <w:szCs w:val="32"/>
                      <w:lang w:val="en-US"/>
                    </w:rPr>
                  </w:rPrChange>
                </w:rPr>
                <w:t>)</w:t>
              </w:r>
              <w:r w:rsidRPr="00A47B4C">
                <w:rPr>
                  <w:rFonts w:ascii="Monaco" w:hAnsi="Monaco" w:cs="Monaco"/>
                  <w:b/>
                  <w:bCs/>
                  <w:color w:val="CE5C00"/>
                  <w:sz w:val="20"/>
                  <w:szCs w:val="20"/>
                  <w:lang w:val="en-US"/>
                  <w:rPrChange w:id="4638" w:author="Borja Gonzalez" w:date="2017-09-28T19:16: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4639" w:author="Borja Gonzalez" w:date="2017-09-28T19:16:00Z">
                    <w:rPr>
                      <w:rFonts w:ascii="Monaco" w:hAnsi="Monaco" w:cs="Monaco"/>
                      <w:color w:val="4E9A06"/>
                      <w:sz w:val="32"/>
                      <w:szCs w:val="32"/>
                      <w:lang w:val="en-US"/>
                    </w:rPr>
                  </w:rPrChange>
                </w:rPr>
                <w:t>" Base de datos abierta"</w:t>
              </w:r>
              <w:r w:rsidRPr="00A47B4C">
                <w:rPr>
                  <w:rFonts w:ascii="Monaco" w:hAnsi="Monaco" w:cs="Monaco"/>
                  <w:b/>
                  <w:bCs/>
                  <w:color w:val="000000"/>
                  <w:sz w:val="20"/>
                  <w:szCs w:val="20"/>
                  <w:lang w:val="en-US"/>
                  <w:rPrChange w:id="4640" w:author="Borja Gonzalez" w:date="2017-09-28T19:16:00Z">
                    <w:rPr>
                      <w:rFonts w:ascii="Monaco" w:hAnsi="Monaco" w:cs="Monaco"/>
                      <w:b/>
                      <w:bCs/>
                      <w:color w:val="000000"/>
                      <w:sz w:val="32"/>
                      <w:szCs w:val="32"/>
                      <w:lang w:val="en-US"/>
                    </w:rPr>
                  </w:rPrChange>
                </w:rPr>
                <w:t>);</w:t>
              </w:r>
            </w:ins>
          </w:p>
          <w:p w14:paraId="29EF0620" w14:textId="77777777" w:rsidR="00A47B4C" w:rsidRPr="00A47B4C" w:rsidRDefault="00A47B4C" w:rsidP="00A47B4C">
            <w:pPr>
              <w:widowControl w:val="0"/>
              <w:autoSpaceDE w:val="0"/>
              <w:autoSpaceDN w:val="0"/>
              <w:adjustRightInd w:val="0"/>
              <w:rPr>
                <w:ins w:id="4641" w:author="Borja Gonzalez" w:date="2017-09-28T19:16:00Z"/>
                <w:rFonts w:ascii="Monaco" w:hAnsi="Monaco" w:cs="Monaco"/>
                <w:sz w:val="20"/>
                <w:szCs w:val="20"/>
                <w:lang w:val="en-US"/>
                <w:rPrChange w:id="4642" w:author="Borja Gonzalez" w:date="2017-09-28T19:16:00Z">
                  <w:rPr>
                    <w:ins w:id="4643" w:author="Borja Gonzalez" w:date="2017-09-28T19:16:00Z"/>
                    <w:rFonts w:ascii="Monaco" w:hAnsi="Monaco" w:cs="Monaco"/>
                    <w:sz w:val="32"/>
                    <w:szCs w:val="32"/>
                    <w:lang w:val="en-US"/>
                  </w:rPr>
                </w:rPrChange>
              </w:rPr>
            </w:pPr>
            <w:ins w:id="4644" w:author="Borja Gonzalez" w:date="2017-09-28T19:16:00Z">
              <w:r w:rsidRPr="00A47B4C">
                <w:rPr>
                  <w:rFonts w:ascii="Monaco" w:hAnsi="Monaco" w:cs="Monaco"/>
                  <w:sz w:val="20"/>
                  <w:szCs w:val="20"/>
                  <w:lang w:val="en-US"/>
                  <w:rPrChange w:id="4645"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46" w:author="Borja Gonzalez" w:date="2017-09-28T19:16:00Z">
                    <w:rPr>
                      <w:rFonts w:ascii="Monaco" w:hAnsi="Monaco" w:cs="Monaco"/>
                      <w:color w:val="000000"/>
                      <w:sz w:val="32"/>
                      <w:szCs w:val="32"/>
                      <w:lang w:val="en-US"/>
                    </w:rPr>
                  </w:rPrChange>
                </w:rPr>
                <w:t>db</w:t>
              </w:r>
              <w:r w:rsidRPr="00A47B4C">
                <w:rPr>
                  <w:rFonts w:ascii="Monaco" w:hAnsi="Monaco" w:cs="Monaco"/>
                  <w:b/>
                  <w:bCs/>
                  <w:color w:val="000000"/>
                  <w:sz w:val="20"/>
                  <w:szCs w:val="20"/>
                  <w:lang w:val="en-US"/>
                  <w:rPrChange w:id="4647"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48" w:author="Borja Gonzalez" w:date="2017-09-28T19:16:00Z">
                    <w:rPr>
                      <w:rFonts w:ascii="Monaco" w:hAnsi="Monaco" w:cs="Monaco"/>
                      <w:color w:val="000000"/>
                      <w:sz w:val="32"/>
                      <w:szCs w:val="32"/>
                      <w:lang w:val="en-US"/>
                    </w:rPr>
                  </w:rPrChange>
                </w:rPr>
                <w:t>run</w:t>
              </w:r>
              <w:r w:rsidRPr="00A47B4C">
                <w:rPr>
                  <w:rFonts w:ascii="Monaco" w:hAnsi="Monaco" w:cs="Monaco"/>
                  <w:b/>
                  <w:bCs/>
                  <w:color w:val="000000"/>
                  <w:sz w:val="20"/>
                  <w:szCs w:val="20"/>
                  <w:lang w:val="en-US"/>
                  <w:rPrChange w:id="4649"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650" w:author="Borja Gonzalez" w:date="2017-09-28T19:16:00Z">
                    <w:rPr>
                      <w:rFonts w:ascii="Monaco" w:hAnsi="Monaco" w:cs="Monaco"/>
                      <w:color w:val="4E9A06"/>
                      <w:sz w:val="32"/>
                      <w:szCs w:val="32"/>
                      <w:lang w:val="en-US"/>
                    </w:rPr>
                  </w:rPrChange>
                </w:rPr>
                <w:t>"INSERT INTO datos_pacientes VALUES (:id_datos, :Time_ms, :Coronal, :Sagital, :Transversal, :N_Paciente, :Fecha, :max_c, :min_c, :max_s, :min_s, :max_t, :min_t)"</w:t>
              </w:r>
              <w:r w:rsidRPr="00A47B4C">
                <w:rPr>
                  <w:rFonts w:ascii="Monaco" w:hAnsi="Monaco" w:cs="Monaco"/>
                  <w:b/>
                  <w:bCs/>
                  <w:color w:val="000000"/>
                  <w:sz w:val="20"/>
                  <w:szCs w:val="20"/>
                  <w:lang w:val="en-US"/>
                  <w:rPrChange w:id="4651"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652" w:author="Borja Gonzalez" w:date="2017-09-28T19:16: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653"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654" w:author="Borja Gonzalez" w:date="2017-09-28T19:16:00Z">
                    <w:rPr>
                      <w:rFonts w:ascii="Monaco" w:hAnsi="Monaco" w:cs="Monaco"/>
                      <w:color w:val="4E9A06"/>
                      <w:sz w:val="32"/>
                      <w:szCs w:val="32"/>
                      <w:lang w:val="en-US"/>
                    </w:rPr>
                  </w:rPrChange>
                </w:rPr>
                <w:t>':Time_ms'</w:t>
              </w:r>
              <w:r w:rsidRPr="00A47B4C">
                <w:rPr>
                  <w:rFonts w:ascii="Monaco" w:hAnsi="Monaco" w:cs="Monaco"/>
                  <w:b/>
                  <w:bCs/>
                  <w:color w:val="CE5C00"/>
                  <w:sz w:val="20"/>
                  <w:szCs w:val="20"/>
                  <w:lang w:val="en-US"/>
                  <w:rPrChange w:id="4655"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656"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657"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58" w:author="Borja Gonzalez" w:date="2017-09-28T19:16:00Z">
                    <w:rPr>
                      <w:rFonts w:ascii="Monaco" w:hAnsi="Monaco" w:cs="Monaco"/>
                      <w:color w:val="000000"/>
                      <w:sz w:val="32"/>
                      <w:szCs w:val="32"/>
                      <w:lang w:val="en-US"/>
                    </w:rPr>
                  </w:rPrChange>
                </w:rPr>
                <w:t>t1</w:t>
              </w:r>
              <w:r w:rsidRPr="00A47B4C">
                <w:rPr>
                  <w:rFonts w:ascii="Monaco" w:hAnsi="Monaco" w:cs="Monaco"/>
                  <w:b/>
                  <w:bCs/>
                  <w:color w:val="000000"/>
                  <w:sz w:val="20"/>
                  <w:szCs w:val="20"/>
                  <w:lang w:val="en-US"/>
                  <w:rPrChange w:id="4659"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660"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661" w:author="Borja Gonzalez" w:date="2017-09-28T19:16:00Z">
                    <w:rPr>
                      <w:rFonts w:ascii="Monaco" w:hAnsi="Monaco" w:cs="Monaco"/>
                      <w:color w:val="4E9A06"/>
                      <w:sz w:val="32"/>
                      <w:szCs w:val="32"/>
                      <w:lang w:val="en-US"/>
                    </w:rPr>
                  </w:rPrChange>
                </w:rPr>
                <w:t>':Coronal'</w:t>
              </w:r>
              <w:r w:rsidRPr="00A47B4C">
                <w:rPr>
                  <w:rFonts w:ascii="Monaco" w:hAnsi="Monaco" w:cs="Monaco"/>
                  <w:b/>
                  <w:bCs/>
                  <w:color w:val="CE5C00"/>
                  <w:sz w:val="20"/>
                  <w:szCs w:val="20"/>
                  <w:lang w:val="en-US"/>
                  <w:rPrChange w:id="4662"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663"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664"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65" w:author="Borja Gonzalez" w:date="2017-09-28T19:16:00Z">
                    <w:rPr>
                      <w:rFonts w:ascii="Monaco" w:hAnsi="Monaco" w:cs="Monaco"/>
                      <w:color w:val="000000"/>
                      <w:sz w:val="32"/>
                      <w:szCs w:val="32"/>
                      <w:lang w:val="en-US"/>
                    </w:rPr>
                  </w:rPrChange>
                </w:rPr>
                <w:t>c1</w:t>
              </w:r>
              <w:r w:rsidRPr="00A47B4C">
                <w:rPr>
                  <w:rFonts w:ascii="Monaco" w:hAnsi="Monaco" w:cs="Monaco"/>
                  <w:b/>
                  <w:bCs/>
                  <w:color w:val="000000"/>
                  <w:sz w:val="20"/>
                  <w:szCs w:val="20"/>
                  <w:lang w:val="en-US"/>
                  <w:rPrChange w:id="4666"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667" w:author="Borja Gonzalez" w:date="2017-09-28T19:16:00Z">
                    <w:rPr>
                      <w:rFonts w:ascii="Monaco" w:hAnsi="Monaco" w:cs="Monaco"/>
                      <w:color w:val="4E9A06"/>
                      <w:sz w:val="32"/>
                      <w:szCs w:val="32"/>
                      <w:lang w:val="en-US"/>
                    </w:rPr>
                  </w:rPrChange>
                </w:rPr>
                <w:t>':Sagital'</w:t>
              </w:r>
              <w:r w:rsidRPr="00A47B4C">
                <w:rPr>
                  <w:rFonts w:ascii="Monaco" w:hAnsi="Monaco" w:cs="Monaco"/>
                  <w:b/>
                  <w:bCs/>
                  <w:color w:val="CE5C00"/>
                  <w:sz w:val="20"/>
                  <w:szCs w:val="20"/>
                  <w:lang w:val="en-US"/>
                  <w:rPrChange w:id="4668"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669"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670"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71" w:author="Borja Gonzalez" w:date="2017-09-28T19:16:00Z">
                    <w:rPr>
                      <w:rFonts w:ascii="Monaco" w:hAnsi="Monaco" w:cs="Monaco"/>
                      <w:color w:val="000000"/>
                      <w:sz w:val="32"/>
                      <w:szCs w:val="32"/>
                      <w:lang w:val="en-US"/>
                    </w:rPr>
                  </w:rPrChange>
                </w:rPr>
                <w:t>s1</w:t>
              </w:r>
              <w:r w:rsidRPr="00A47B4C">
                <w:rPr>
                  <w:rFonts w:ascii="Monaco" w:hAnsi="Monaco" w:cs="Monaco"/>
                  <w:b/>
                  <w:bCs/>
                  <w:color w:val="000000"/>
                  <w:sz w:val="20"/>
                  <w:szCs w:val="20"/>
                  <w:lang w:val="en-US"/>
                  <w:rPrChange w:id="4672"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673"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674" w:author="Borja Gonzalez" w:date="2017-09-28T19:16:00Z">
                    <w:rPr>
                      <w:rFonts w:ascii="Monaco" w:hAnsi="Monaco" w:cs="Monaco"/>
                      <w:color w:val="4E9A06"/>
                      <w:sz w:val="32"/>
                      <w:szCs w:val="32"/>
                      <w:lang w:val="en-US"/>
                    </w:rPr>
                  </w:rPrChange>
                </w:rPr>
                <w:t>':Transversal'</w:t>
              </w:r>
              <w:r w:rsidRPr="00A47B4C">
                <w:rPr>
                  <w:rFonts w:ascii="Monaco" w:hAnsi="Monaco" w:cs="Monaco"/>
                  <w:b/>
                  <w:bCs/>
                  <w:color w:val="CE5C00"/>
                  <w:sz w:val="20"/>
                  <w:szCs w:val="20"/>
                  <w:lang w:val="en-US"/>
                  <w:rPrChange w:id="4675"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676"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677"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78" w:author="Borja Gonzalez" w:date="2017-09-28T19:16:00Z">
                    <w:rPr>
                      <w:rFonts w:ascii="Monaco" w:hAnsi="Monaco" w:cs="Monaco"/>
                      <w:color w:val="000000"/>
                      <w:sz w:val="32"/>
                      <w:szCs w:val="32"/>
                      <w:lang w:val="en-US"/>
                    </w:rPr>
                  </w:rPrChange>
                </w:rPr>
                <w:t>t1</w:t>
              </w:r>
              <w:r w:rsidRPr="00A47B4C">
                <w:rPr>
                  <w:rFonts w:ascii="Monaco" w:hAnsi="Monaco" w:cs="Monaco"/>
                  <w:b/>
                  <w:bCs/>
                  <w:color w:val="000000"/>
                  <w:sz w:val="20"/>
                  <w:szCs w:val="20"/>
                  <w:lang w:val="en-US"/>
                  <w:rPrChange w:id="4679"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680"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681" w:author="Borja Gonzalez" w:date="2017-09-28T19:16:00Z">
                    <w:rPr>
                      <w:rFonts w:ascii="Monaco" w:hAnsi="Monaco" w:cs="Monaco"/>
                      <w:color w:val="4E9A06"/>
                      <w:sz w:val="32"/>
                      <w:szCs w:val="32"/>
                      <w:lang w:val="en-US"/>
                    </w:rPr>
                  </w:rPrChange>
                </w:rPr>
                <w:t>':N_Paciente'</w:t>
              </w:r>
              <w:r w:rsidRPr="00A47B4C">
                <w:rPr>
                  <w:rFonts w:ascii="Monaco" w:hAnsi="Monaco" w:cs="Monaco"/>
                  <w:b/>
                  <w:bCs/>
                  <w:color w:val="CE5C00"/>
                  <w:sz w:val="20"/>
                  <w:szCs w:val="20"/>
                  <w:lang w:val="en-US"/>
                  <w:rPrChange w:id="4682"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683"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684"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85" w:author="Borja Gonzalez" w:date="2017-09-28T19:16:00Z">
                    <w:rPr>
                      <w:rFonts w:ascii="Monaco" w:hAnsi="Monaco" w:cs="Monaco"/>
                      <w:color w:val="000000"/>
                      <w:sz w:val="32"/>
                      <w:szCs w:val="32"/>
                      <w:lang w:val="en-US"/>
                    </w:rPr>
                  </w:rPrChange>
                </w:rPr>
                <w:t>id</w:t>
              </w:r>
              <w:r w:rsidRPr="00A47B4C">
                <w:rPr>
                  <w:rFonts w:ascii="Monaco" w:hAnsi="Monaco" w:cs="Monaco"/>
                  <w:b/>
                  <w:bCs/>
                  <w:color w:val="000000"/>
                  <w:sz w:val="20"/>
                  <w:szCs w:val="20"/>
                  <w:lang w:val="en-US"/>
                  <w:rPrChange w:id="4686"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687"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688" w:author="Borja Gonzalez" w:date="2017-09-28T19:16:00Z">
                    <w:rPr>
                      <w:rFonts w:ascii="Monaco" w:hAnsi="Monaco" w:cs="Monaco"/>
                      <w:color w:val="4E9A06"/>
                      <w:sz w:val="32"/>
                      <w:szCs w:val="32"/>
                      <w:lang w:val="en-US"/>
                    </w:rPr>
                  </w:rPrChange>
                </w:rPr>
                <w:t>':Fecha'</w:t>
              </w:r>
              <w:r w:rsidRPr="00A47B4C">
                <w:rPr>
                  <w:rFonts w:ascii="Monaco" w:hAnsi="Monaco" w:cs="Monaco"/>
                  <w:b/>
                  <w:bCs/>
                  <w:color w:val="CE5C00"/>
                  <w:sz w:val="20"/>
                  <w:szCs w:val="20"/>
                  <w:lang w:val="en-US"/>
                  <w:rPrChange w:id="4689"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690"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691"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92" w:author="Borja Gonzalez" w:date="2017-09-28T19:16:00Z">
                    <w:rPr>
                      <w:rFonts w:ascii="Monaco" w:hAnsi="Monaco" w:cs="Monaco"/>
                      <w:color w:val="000000"/>
                      <w:sz w:val="32"/>
                      <w:szCs w:val="32"/>
                      <w:lang w:val="en-US"/>
                    </w:rPr>
                  </w:rPrChange>
                </w:rPr>
                <w:t>f</w:t>
              </w:r>
              <w:r w:rsidRPr="00A47B4C">
                <w:rPr>
                  <w:rFonts w:ascii="Monaco" w:hAnsi="Monaco" w:cs="Monaco"/>
                  <w:b/>
                  <w:bCs/>
                  <w:color w:val="000000"/>
                  <w:sz w:val="20"/>
                  <w:szCs w:val="20"/>
                  <w:lang w:val="en-US"/>
                  <w:rPrChange w:id="4693"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694"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695" w:author="Borja Gonzalez" w:date="2017-09-28T19:16:00Z">
                    <w:rPr>
                      <w:rFonts w:ascii="Monaco" w:hAnsi="Monaco" w:cs="Monaco"/>
                      <w:color w:val="4E9A06"/>
                      <w:sz w:val="32"/>
                      <w:szCs w:val="32"/>
                      <w:lang w:val="en-US"/>
                    </w:rPr>
                  </w:rPrChange>
                </w:rPr>
                <w:t>':max_c'</w:t>
              </w:r>
              <w:r w:rsidRPr="00A47B4C">
                <w:rPr>
                  <w:rFonts w:ascii="Monaco" w:hAnsi="Monaco" w:cs="Monaco"/>
                  <w:b/>
                  <w:bCs/>
                  <w:color w:val="CE5C00"/>
                  <w:sz w:val="20"/>
                  <w:szCs w:val="20"/>
                  <w:lang w:val="en-US"/>
                  <w:rPrChange w:id="4696"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697"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698"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99" w:author="Borja Gonzalez" w:date="2017-09-28T19:16:00Z">
                    <w:rPr>
                      <w:rFonts w:ascii="Monaco" w:hAnsi="Monaco" w:cs="Monaco"/>
                      <w:color w:val="000000"/>
                      <w:sz w:val="32"/>
                      <w:szCs w:val="32"/>
                      <w:lang w:val="en-US"/>
                    </w:rPr>
                  </w:rPrChange>
                </w:rPr>
                <w:t>mxc</w:t>
              </w:r>
              <w:r w:rsidRPr="00A47B4C">
                <w:rPr>
                  <w:rFonts w:ascii="Monaco" w:hAnsi="Monaco" w:cs="Monaco"/>
                  <w:b/>
                  <w:bCs/>
                  <w:color w:val="000000"/>
                  <w:sz w:val="20"/>
                  <w:szCs w:val="20"/>
                  <w:lang w:val="en-US"/>
                  <w:rPrChange w:id="4700"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701"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702" w:author="Borja Gonzalez" w:date="2017-09-28T19:16:00Z">
                    <w:rPr>
                      <w:rFonts w:ascii="Monaco" w:hAnsi="Monaco" w:cs="Monaco"/>
                      <w:color w:val="4E9A06"/>
                      <w:sz w:val="32"/>
                      <w:szCs w:val="32"/>
                      <w:lang w:val="en-US"/>
                    </w:rPr>
                  </w:rPrChange>
                </w:rPr>
                <w:t>':min_c'</w:t>
              </w:r>
              <w:r w:rsidRPr="00A47B4C">
                <w:rPr>
                  <w:rFonts w:ascii="Monaco" w:hAnsi="Monaco" w:cs="Monaco"/>
                  <w:b/>
                  <w:bCs/>
                  <w:color w:val="CE5C00"/>
                  <w:sz w:val="20"/>
                  <w:szCs w:val="20"/>
                  <w:lang w:val="en-US"/>
                  <w:rPrChange w:id="4703"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704"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705"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06" w:author="Borja Gonzalez" w:date="2017-09-28T19:16:00Z">
                    <w:rPr>
                      <w:rFonts w:ascii="Monaco" w:hAnsi="Monaco" w:cs="Monaco"/>
                      <w:color w:val="000000"/>
                      <w:sz w:val="32"/>
                      <w:szCs w:val="32"/>
                      <w:lang w:val="en-US"/>
                    </w:rPr>
                  </w:rPrChange>
                </w:rPr>
                <w:t>mnc</w:t>
              </w:r>
              <w:r w:rsidRPr="00A47B4C">
                <w:rPr>
                  <w:rFonts w:ascii="Monaco" w:hAnsi="Monaco" w:cs="Monaco"/>
                  <w:b/>
                  <w:bCs/>
                  <w:color w:val="000000"/>
                  <w:sz w:val="20"/>
                  <w:szCs w:val="20"/>
                  <w:lang w:val="en-US"/>
                  <w:rPrChange w:id="4707"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708"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709" w:author="Borja Gonzalez" w:date="2017-09-28T19:16:00Z">
                    <w:rPr>
                      <w:rFonts w:ascii="Monaco" w:hAnsi="Monaco" w:cs="Monaco"/>
                      <w:color w:val="4E9A06"/>
                      <w:sz w:val="32"/>
                      <w:szCs w:val="32"/>
                      <w:lang w:val="en-US"/>
                    </w:rPr>
                  </w:rPrChange>
                </w:rPr>
                <w:t>':max_s'</w:t>
              </w:r>
              <w:r w:rsidRPr="00A47B4C">
                <w:rPr>
                  <w:rFonts w:ascii="Monaco" w:hAnsi="Monaco" w:cs="Monaco"/>
                  <w:b/>
                  <w:bCs/>
                  <w:color w:val="CE5C00"/>
                  <w:sz w:val="20"/>
                  <w:szCs w:val="20"/>
                  <w:lang w:val="en-US"/>
                  <w:rPrChange w:id="4710"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711"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712"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13" w:author="Borja Gonzalez" w:date="2017-09-28T19:16:00Z">
                    <w:rPr>
                      <w:rFonts w:ascii="Monaco" w:hAnsi="Monaco" w:cs="Monaco"/>
                      <w:color w:val="000000"/>
                      <w:sz w:val="32"/>
                      <w:szCs w:val="32"/>
                      <w:lang w:val="en-US"/>
                    </w:rPr>
                  </w:rPrChange>
                </w:rPr>
                <w:t>mxs</w:t>
              </w:r>
              <w:r w:rsidRPr="00A47B4C">
                <w:rPr>
                  <w:rFonts w:ascii="Monaco" w:hAnsi="Monaco" w:cs="Monaco"/>
                  <w:b/>
                  <w:bCs/>
                  <w:color w:val="000000"/>
                  <w:sz w:val="20"/>
                  <w:szCs w:val="20"/>
                  <w:lang w:val="en-US"/>
                  <w:rPrChange w:id="4714"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715"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716" w:author="Borja Gonzalez" w:date="2017-09-28T19:16:00Z">
                    <w:rPr>
                      <w:rFonts w:ascii="Monaco" w:hAnsi="Monaco" w:cs="Monaco"/>
                      <w:color w:val="4E9A06"/>
                      <w:sz w:val="32"/>
                      <w:szCs w:val="32"/>
                      <w:lang w:val="en-US"/>
                    </w:rPr>
                  </w:rPrChange>
                </w:rPr>
                <w:t>':min_s'</w:t>
              </w:r>
              <w:r w:rsidRPr="00A47B4C">
                <w:rPr>
                  <w:rFonts w:ascii="Monaco" w:hAnsi="Monaco" w:cs="Monaco"/>
                  <w:b/>
                  <w:bCs/>
                  <w:color w:val="CE5C00"/>
                  <w:sz w:val="20"/>
                  <w:szCs w:val="20"/>
                  <w:lang w:val="en-US"/>
                  <w:rPrChange w:id="4717"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718"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719"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20" w:author="Borja Gonzalez" w:date="2017-09-28T19:16:00Z">
                    <w:rPr>
                      <w:rFonts w:ascii="Monaco" w:hAnsi="Monaco" w:cs="Monaco"/>
                      <w:color w:val="000000"/>
                      <w:sz w:val="32"/>
                      <w:szCs w:val="32"/>
                      <w:lang w:val="en-US"/>
                    </w:rPr>
                  </w:rPrChange>
                </w:rPr>
                <w:t>mns</w:t>
              </w:r>
              <w:r w:rsidRPr="00A47B4C">
                <w:rPr>
                  <w:rFonts w:ascii="Monaco" w:hAnsi="Monaco" w:cs="Monaco"/>
                  <w:b/>
                  <w:bCs/>
                  <w:color w:val="000000"/>
                  <w:sz w:val="20"/>
                  <w:szCs w:val="20"/>
                  <w:lang w:val="en-US"/>
                  <w:rPrChange w:id="4721"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722"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723" w:author="Borja Gonzalez" w:date="2017-09-28T19:16:00Z">
                    <w:rPr>
                      <w:rFonts w:ascii="Monaco" w:hAnsi="Monaco" w:cs="Monaco"/>
                      <w:color w:val="4E9A06"/>
                      <w:sz w:val="32"/>
                      <w:szCs w:val="32"/>
                      <w:lang w:val="en-US"/>
                    </w:rPr>
                  </w:rPrChange>
                </w:rPr>
                <w:t>':max_t'</w:t>
              </w:r>
              <w:r w:rsidRPr="00A47B4C">
                <w:rPr>
                  <w:rFonts w:ascii="Monaco" w:hAnsi="Monaco" w:cs="Monaco"/>
                  <w:b/>
                  <w:bCs/>
                  <w:color w:val="CE5C00"/>
                  <w:sz w:val="20"/>
                  <w:szCs w:val="20"/>
                  <w:lang w:val="en-US"/>
                  <w:rPrChange w:id="4724"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725"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726"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27" w:author="Borja Gonzalez" w:date="2017-09-28T19:16:00Z">
                    <w:rPr>
                      <w:rFonts w:ascii="Monaco" w:hAnsi="Monaco" w:cs="Monaco"/>
                      <w:color w:val="000000"/>
                      <w:sz w:val="32"/>
                      <w:szCs w:val="32"/>
                      <w:lang w:val="en-US"/>
                    </w:rPr>
                  </w:rPrChange>
                </w:rPr>
                <w:t>mxt</w:t>
              </w:r>
              <w:r w:rsidRPr="00A47B4C">
                <w:rPr>
                  <w:rFonts w:ascii="Monaco" w:hAnsi="Monaco" w:cs="Monaco"/>
                  <w:b/>
                  <w:bCs/>
                  <w:color w:val="000000"/>
                  <w:sz w:val="20"/>
                  <w:szCs w:val="20"/>
                  <w:lang w:val="en-US"/>
                  <w:rPrChange w:id="4728"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729"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730" w:author="Borja Gonzalez" w:date="2017-09-28T19:16:00Z">
                    <w:rPr>
                      <w:rFonts w:ascii="Monaco" w:hAnsi="Monaco" w:cs="Monaco"/>
                      <w:color w:val="4E9A06"/>
                      <w:sz w:val="32"/>
                      <w:szCs w:val="32"/>
                      <w:lang w:val="en-US"/>
                    </w:rPr>
                  </w:rPrChange>
                </w:rPr>
                <w:t>':min_t'</w:t>
              </w:r>
              <w:r w:rsidRPr="00A47B4C">
                <w:rPr>
                  <w:rFonts w:ascii="Monaco" w:hAnsi="Monaco" w:cs="Monaco"/>
                  <w:b/>
                  <w:bCs/>
                  <w:color w:val="CE5C00"/>
                  <w:sz w:val="20"/>
                  <w:szCs w:val="20"/>
                  <w:lang w:val="en-US"/>
                  <w:rPrChange w:id="4731"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732"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733"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34" w:author="Borja Gonzalez" w:date="2017-09-28T19:16:00Z">
                    <w:rPr>
                      <w:rFonts w:ascii="Monaco" w:hAnsi="Monaco" w:cs="Monaco"/>
                      <w:color w:val="000000"/>
                      <w:sz w:val="32"/>
                      <w:szCs w:val="32"/>
                      <w:lang w:val="en-US"/>
                    </w:rPr>
                  </w:rPrChange>
                </w:rPr>
                <w:t>mntr</w:t>
              </w:r>
              <w:r w:rsidRPr="00A47B4C">
                <w:rPr>
                  <w:rFonts w:ascii="Monaco" w:hAnsi="Monaco" w:cs="Monaco"/>
                  <w:b/>
                  <w:bCs/>
                  <w:color w:val="000000"/>
                  <w:sz w:val="20"/>
                  <w:szCs w:val="20"/>
                  <w:lang w:val="en-US"/>
                  <w:rPrChange w:id="4735" w:author="Borja Gonzalez" w:date="2017-09-28T19:16:00Z">
                    <w:rPr>
                      <w:rFonts w:ascii="Monaco" w:hAnsi="Monaco" w:cs="Monaco"/>
                      <w:b/>
                      <w:bCs/>
                      <w:color w:val="000000"/>
                      <w:sz w:val="32"/>
                      <w:szCs w:val="32"/>
                      <w:lang w:val="en-US"/>
                    </w:rPr>
                  </w:rPrChange>
                </w:rPr>
                <w:t>});</w:t>
              </w:r>
            </w:ins>
          </w:p>
          <w:p w14:paraId="51CACA19" w14:textId="77777777" w:rsidR="00A47B4C" w:rsidRPr="00A47B4C" w:rsidRDefault="00A47B4C" w:rsidP="00A47B4C">
            <w:pPr>
              <w:widowControl w:val="0"/>
              <w:autoSpaceDE w:val="0"/>
              <w:autoSpaceDN w:val="0"/>
              <w:adjustRightInd w:val="0"/>
              <w:rPr>
                <w:ins w:id="4736" w:author="Borja Gonzalez" w:date="2017-09-28T19:16:00Z"/>
                <w:rFonts w:ascii="Monaco" w:hAnsi="Monaco" w:cs="Monaco"/>
                <w:sz w:val="20"/>
                <w:szCs w:val="20"/>
                <w:lang w:val="en-US"/>
                <w:rPrChange w:id="4737" w:author="Borja Gonzalez" w:date="2017-09-28T19:16:00Z">
                  <w:rPr>
                    <w:ins w:id="4738" w:author="Borja Gonzalez" w:date="2017-09-28T19:16:00Z"/>
                    <w:rFonts w:ascii="Monaco" w:hAnsi="Monaco" w:cs="Monaco"/>
                    <w:sz w:val="32"/>
                    <w:szCs w:val="32"/>
                    <w:lang w:val="en-US"/>
                  </w:rPr>
                </w:rPrChange>
              </w:rPr>
            </w:pPr>
            <w:ins w:id="4739" w:author="Borja Gonzalez" w:date="2017-09-28T19:16:00Z">
              <w:r w:rsidRPr="00A47B4C">
                <w:rPr>
                  <w:rFonts w:ascii="Monaco" w:hAnsi="Monaco" w:cs="Monaco"/>
                  <w:sz w:val="20"/>
                  <w:szCs w:val="20"/>
                  <w:lang w:val="en-US"/>
                  <w:rPrChange w:id="4740"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741"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4742"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43" w:author="Borja Gonzalez" w:date="2017-09-28T19:16:00Z">
                    <w:rPr>
                      <w:rFonts w:ascii="Monaco" w:hAnsi="Monaco" w:cs="Monaco"/>
                      <w:color w:val="000000"/>
                      <w:sz w:val="32"/>
                      <w:szCs w:val="32"/>
                      <w:lang w:val="en-US"/>
                    </w:rPr>
                  </w:rPrChange>
                </w:rPr>
                <w:t>data</w:t>
              </w:r>
              <w:r w:rsidRPr="00A47B4C">
                <w:rPr>
                  <w:rFonts w:ascii="Monaco" w:hAnsi="Monaco" w:cs="Monaco"/>
                  <w:sz w:val="20"/>
                  <w:szCs w:val="20"/>
                  <w:lang w:val="en-US"/>
                  <w:rPrChange w:id="4744"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745"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4746"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47" w:author="Borja Gonzalez" w:date="2017-09-28T19:16:00Z">
                    <w:rPr>
                      <w:rFonts w:ascii="Monaco" w:hAnsi="Monaco" w:cs="Monaco"/>
                      <w:color w:val="000000"/>
                      <w:sz w:val="32"/>
                      <w:szCs w:val="32"/>
                      <w:lang w:val="en-US"/>
                    </w:rPr>
                  </w:rPrChange>
                </w:rPr>
                <w:t>db</w:t>
              </w:r>
              <w:r w:rsidRPr="00A47B4C">
                <w:rPr>
                  <w:rFonts w:ascii="Monaco" w:hAnsi="Monaco" w:cs="Monaco"/>
                  <w:b/>
                  <w:bCs/>
                  <w:color w:val="000000"/>
                  <w:sz w:val="20"/>
                  <w:szCs w:val="20"/>
                  <w:lang w:val="en-US"/>
                  <w:rPrChange w:id="4748" w:author="Borja Gonzalez" w:date="2017-09-28T19:16: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749" w:author="Borja Gonzalez" w:date="2017-09-28T19:16:00Z">
                    <w:rPr>
                      <w:rFonts w:ascii="Monaco" w:hAnsi="Monaco" w:cs="Monaco"/>
                      <w:b/>
                      <w:bCs/>
                      <w:color w:val="204A87"/>
                      <w:sz w:val="32"/>
                      <w:szCs w:val="32"/>
                      <w:lang w:val="en-US"/>
                    </w:rPr>
                  </w:rPrChange>
                </w:rPr>
                <w:t>export</w:t>
              </w:r>
              <w:r w:rsidRPr="00A47B4C">
                <w:rPr>
                  <w:rFonts w:ascii="Monaco" w:hAnsi="Monaco" w:cs="Monaco"/>
                  <w:b/>
                  <w:bCs/>
                  <w:color w:val="000000"/>
                  <w:sz w:val="20"/>
                  <w:szCs w:val="20"/>
                  <w:lang w:val="en-US"/>
                  <w:rPrChange w:id="4750" w:author="Borja Gonzalez" w:date="2017-09-28T19:16:00Z">
                    <w:rPr>
                      <w:rFonts w:ascii="Monaco" w:hAnsi="Monaco" w:cs="Monaco"/>
                      <w:b/>
                      <w:bCs/>
                      <w:color w:val="000000"/>
                      <w:sz w:val="32"/>
                      <w:szCs w:val="32"/>
                      <w:lang w:val="en-US"/>
                    </w:rPr>
                  </w:rPrChange>
                </w:rPr>
                <w:t>();</w:t>
              </w:r>
            </w:ins>
          </w:p>
          <w:p w14:paraId="6BB7FE11" w14:textId="77777777" w:rsidR="00A47B4C" w:rsidRPr="00A47B4C" w:rsidRDefault="00A47B4C" w:rsidP="00A47B4C">
            <w:pPr>
              <w:widowControl w:val="0"/>
              <w:autoSpaceDE w:val="0"/>
              <w:autoSpaceDN w:val="0"/>
              <w:adjustRightInd w:val="0"/>
              <w:rPr>
                <w:ins w:id="4751" w:author="Borja Gonzalez" w:date="2017-09-28T19:16:00Z"/>
                <w:rFonts w:ascii="Monaco" w:hAnsi="Monaco" w:cs="Monaco"/>
                <w:sz w:val="20"/>
                <w:szCs w:val="20"/>
                <w:lang w:val="en-US"/>
                <w:rPrChange w:id="4752" w:author="Borja Gonzalez" w:date="2017-09-28T19:16:00Z">
                  <w:rPr>
                    <w:ins w:id="4753" w:author="Borja Gonzalez" w:date="2017-09-28T19:16:00Z"/>
                    <w:rFonts w:ascii="Monaco" w:hAnsi="Monaco" w:cs="Monaco"/>
                    <w:sz w:val="32"/>
                    <w:szCs w:val="32"/>
                    <w:lang w:val="en-US"/>
                  </w:rPr>
                </w:rPrChange>
              </w:rPr>
            </w:pPr>
            <w:ins w:id="4754" w:author="Borja Gonzalez" w:date="2017-09-28T19:16:00Z">
              <w:r w:rsidRPr="00A47B4C">
                <w:rPr>
                  <w:rFonts w:ascii="Monaco" w:hAnsi="Monaco" w:cs="Monaco"/>
                  <w:sz w:val="20"/>
                  <w:szCs w:val="20"/>
                  <w:lang w:val="en-US"/>
                  <w:rPrChange w:id="4755"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756"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4757"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58" w:author="Borja Gonzalez" w:date="2017-09-28T19:16:00Z">
                    <w:rPr>
                      <w:rFonts w:ascii="Monaco" w:hAnsi="Monaco" w:cs="Monaco"/>
                      <w:color w:val="000000"/>
                      <w:sz w:val="32"/>
                      <w:szCs w:val="32"/>
                      <w:lang w:val="en-US"/>
                    </w:rPr>
                  </w:rPrChange>
                </w:rPr>
                <w:t>buffer</w:t>
              </w:r>
              <w:r w:rsidRPr="00A47B4C">
                <w:rPr>
                  <w:rFonts w:ascii="Monaco" w:hAnsi="Monaco" w:cs="Monaco"/>
                  <w:sz w:val="20"/>
                  <w:szCs w:val="20"/>
                  <w:lang w:val="en-US"/>
                  <w:rPrChange w:id="4759"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760"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4761"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762" w:author="Borja Gonzalez" w:date="2017-09-28T19:16:00Z">
                    <w:rPr>
                      <w:rFonts w:ascii="Monaco" w:hAnsi="Monaco" w:cs="Monaco"/>
                      <w:b/>
                      <w:bCs/>
                      <w:color w:val="204A87"/>
                      <w:sz w:val="32"/>
                      <w:szCs w:val="32"/>
                      <w:lang w:val="en-US"/>
                    </w:rPr>
                  </w:rPrChange>
                </w:rPr>
                <w:t>new</w:t>
              </w:r>
              <w:r w:rsidRPr="00A47B4C">
                <w:rPr>
                  <w:rFonts w:ascii="Monaco" w:hAnsi="Monaco" w:cs="Monaco"/>
                  <w:sz w:val="20"/>
                  <w:szCs w:val="20"/>
                  <w:lang w:val="en-US"/>
                  <w:rPrChange w:id="4763"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64" w:author="Borja Gonzalez" w:date="2017-09-28T19:16:00Z">
                    <w:rPr>
                      <w:rFonts w:ascii="Monaco" w:hAnsi="Monaco" w:cs="Monaco"/>
                      <w:color w:val="000000"/>
                      <w:sz w:val="32"/>
                      <w:szCs w:val="32"/>
                      <w:lang w:val="en-US"/>
                    </w:rPr>
                  </w:rPrChange>
                </w:rPr>
                <w:t>Buffer</w:t>
              </w:r>
              <w:r w:rsidRPr="00A47B4C">
                <w:rPr>
                  <w:rFonts w:ascii="Monaco" w:hAnsi="Monaco" w:cs="Monaco"/>
                  <w:b/>
                  <w:bCs/>
                  <w:color w:val="000000"/>
                  <w:sz w:val="20"/>
                  <w:szCs w:val="20"/>
                  <w:lang w:val="en-US"/>
                  <w:rPrChange w:id="4765"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66" w:author="Borja Gonzalez" w:date="2017-09-28T19:16:00Z">
                    <w:rPr>
                      <w:rFonts w:ascii="Monaco" w:hAnsi="Monaco" w:cs="Monaco"/>
                      <w:color w:val="000000"/>
                      <w:sz w:val="32"/>
                      <w:szCs w:val="32"/>
                      <w:lang w:val="en-US"/>
                    </w:rPr>
                  </w:rPrChange>
                </w:rPr>
                <w:t>data</w:t>
              </w:r>
              <w:r w:rsidRPr="00A47B4C">
                <w:rPr>
                  <w:rFonts w:ascii="Monaco" w:hAnsi="Monaco" w:cs="Monaco"/>
                  <w:b/>
                  <w:bCs/>
                  <w:color w:val="000000"/>
                  <w:sz w:val="20"/>
                  <w:szCs w:val="20"/>
                  <w:lang w:val="en-US"/>
                  <w:rPrChange w:id="4767" w:author="Borja Gonzalez" w:date="2017-09-28T19:16:00Z">
                    <w:rPr>
                      <w:rFonts w:ascii="Monaco" w:hAnsi="Monaco" w:cs="Monaco"/>
                      <w:b/>
                      <w:bCs/>
                      <w:color w:val="000000"/>
                      <w:sz w:val="32"/>
                      <w:szCs w:val="32"/>
                      <w:lang w:val="en-US"/>
                    </w:rPr>
                  </w:rPrChange>
                </w:rPr>
                <w:t>);</w:t>
              </w:r>
            </w:ins>
          </w:p>
          <w:p w14:paraId="0C9ABBFA" w14:textId="77777777" w:rsidR="00A47B4C" w:rsidRPr="00A47B4C" w:rsidRDefault="00A47B4C" w:rsidP="00A47B4C">
            <w:pPr>
              <w:widowControl w:val="0"/>
              <w:autoSpaceDE w:val="0"/>
              <w:autoSpaceDN w:val="0"/>
              <w:adjustRightInd w:val="0"/>
              <w:rPr>
                <w:ins w:id="4768" w:author="Borja Gonzalez" w:date="2017-09-28T19:16:00Z"/>
                <w:rFonts w:ascii="Monaco" w:hAnsi="Monaco" w:cs="Monaco"/>
                <w:sz w:val="20"/>
                <w:szCs w:val="20"/>
                <w:lang w:val="en-US"/>
                <w:rPrChange w:id="4769" w:author="Borja Gonzalez" w:date="2017-09-28T19:16:00Z">
                  <w:rPr>
                    <w:ins w:id="4770" w:author="Borja Gonzalez" w:date="2017-09-28T19:16:00Z"/>
                    <w:rFonts w:ascii="Monaco" w:hAnsi="Monaco" w:cs="Monaco"/>
                    <w:sz w:val="32"/>
                    <w:szCs w:val="32"/>
                    <w:lang w:val="en-US"/>
                  </w:rPr>
                </w:rPrChange>
              </w:rPr>
            </w:pPr>
            <w:ins w:id="4771" w:author="Borja Gonzalez" w:date="2017-09-28T19:16:00Z">
              <w:r w:rsidRPr="00A47B4C">
                <w:rPr>
                  <w:rFonts w:ascii="Monaco" w:hAnsi="Monaco" w:cs="Monaco"/>
                  <w:sz w:val="20"/>
                  <w:szCs w:val="20"/>
                  <w:lang w:val="en-US"/>
                  <w:rPrChange w:id="4772"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73" w:author="Borja Gonzalez" w:date="2017-09-28T19:16:00Z">
                    <w:rPr>
                      <w:rFonts w:ascii="Monaco" w:hAnsi="Monaco" w:cs="Monaco"/>
                      <w:color w:val="000000"/>
                      <w:sz w:val="32"/>
                      <w:szCs w:val="32"/>
                      <w:lang w:val="en-US"/>
                    </w:rPr>
                  </w:rPrChange>
                </w:rPr>
                <w:t>fs</w:t>
              </w:r>
              <w:r w:rsidRPr="00A47B4C">
                <w:rPr>
                  <w:rFonts w:ascii="Monaco" w:hAnsi="Monaco" w:cs="Monaco"/>
                  <w:b/>
                  <w:bCs/>
                  <w:color w:val="000000"/>
                  <w:sz w:val="20"/>
                  <w:szCs w:val="20"/>
                  <w:lang w:val="en-US"/>
                  <w:rPrChange w:id="4774"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75" w:author="Borja Gonzalez" w:date="2017-09-28T19:16:00Z">
                    <w:rPr>
                      <w:rFonts w:ascii="Monaco" w:hAnsi="Monaco" w:cs="Monaco"/>
                      <w:color w:val="000000"/>
                      <w:sz w:val="32"/>
                      <w:szCs w:val="32"/>
                      <w:lang w:val="en-US"/>
                    </w:rPr>
                  </w:rPrChange>
                </w:rPr>
                <w:t>writeFileSync</w:t>
              </w:r>
              <w:r w:rsidRPr="00A47B4C">
                <w:rPr>
                  <w:rFonts w:ascii="Monaco" w:hAnsi="Monaco" w:cs="Monaco"/>
                  <w:b/>
                  <w:bCs/>
                  <w:color w:val="000000"/>
                  <w:sz w:val="20"/>
                  <w:szCs w:val="20"/>
                  <w:lang w:val="en-US"/>
                  <w:rPrChange w:id="4776"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777" w:author="Borja Gonzalez" w:date="2017-09-28T19:16:00Z">
                    <w:rPr>
                      <w:rFonts w:ascii="Monaco" w:hAnsi="Monaco" w:cs="Monaco"/>
                      <w:color w:val="4E9A06"/>
                      <w:sz w:val="32"/>
                      <w:szCs w:val="32"/>
                      <w:lang w:val="en-US"/>
                    </w:rPr>
                  </w:rPrChange>
                </w:rPr>
                <w:t>"./Pacientes_DB.db"</w:t>
              </w:r>
              <w:r w:rsidRPr="00A47B4C">
                <w:rPr>
                  <w:rFonts w:ascii="Monaco" w:hAnsi="Monaco" w:cs="Monaco"/>
                  <w:b/>
                  <w:bCs/>
                  <w:color w:val="000000"/>
                  <w:sz w:val="20"/>
                  <w:szCs w:val="20"/>
                  <w:lang w:val="en-US"/>
                  <w:rPrChange w:id="4778"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779"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80" w:author="Borja Gonzalez" w:date="2017-09-28T19:16:00Z">
                    <w:rPr>
                      <w:rFonts w:ascii="Monaco" w:hAnsi="Monaco" w:cs="Monaco"/>
                      <w:color w:val="000000"/>
                      <w:sz w:val="32"/>
                      <w:szCs w:val="32"/>
                      <w:lang w:val="en-US"/>
                    </w:rPr>
                  </w:rPrChange>
                </w:rPr>
                <w:t>buffer</w:t>
              </w:r>
              <w:r w:rsidRPr="00A47B4C">
                <w:rPr>
                  <w:rFonts w:ascii="Monaco" w:hAnsi="Monaco" w:cs="Monaco"/>
                  <w:b/>
                  <w:bCs/>
                  <w:color w:val="000000"/>
                  <w:sz w:val="20"/>
                  <w:szCs w:val="20"/>
                  <w:lang w:val="en-US"/>
                  <w:rPrChange w:id="4781" w:author="Borja Gonzalez" w:date="2017-09-28T19:16:00Z">
                    <w:rPr>
                      <w:rFonts w:ascii="Monaco" w:hAnsi="Monaco" w:cs="Monaco"/>
                      <w:b/>
                      <w:bCs/>
                      <w:color w:val="000000"/>
                      <w:sz w:val="32"/>
                      <w:szCs w:val="32"/>
                      <w:lang w:val="en-US"/>
                    </w:rPr>
                  </w:rPrChange>
                </w:rPr>
                <w:t>);</w:t>
              </w:r>
            </w:ins>
          </w:p>
          <w:p w14:paraId="272A2B95" w14:textId="77777777" w:rsidR="00A47B4C" w:rsidRPr="00A47B4C" w:rsidRDefault="00A47B4C" w:rsidP="00A47B4C">
            <w:pPr>
              <w:widowControl w:val="0"/>
              <w:autoSpaceDE w:val="0"/>
              <w:autoSpaceDN w:val="0"/>
              <w:adjustRightInd w:val="0"/>
              <w:rPr>
                <w:ins w:id="4782" w:author="Borja Gonzalez" w:date="2017-09-28T19:16:00Z"/>
                <w:rFonts w:ascii="Monaco" w:hAnsi="Monaco" w:cs="Monaco"/>
                <w:sz w:val="20"/>
                <w:szCs w:val="20"/>
                <w:lang w:val="en-US"/>
                <w:rPrChange w:id="4783" w:author="Borja Gonzalez" w:date="2017-09-28T19:16:00Z">
                  <w:rPr>
                    <w:ins w:id="4784" w:author="Borja Gonzalez" w:date="2017-09-28T19:16:00Z"/>
                    <w:rFonts w:ascii="Monaco" w:hAnsi="Monaco" w:cs="Monaco"/>
                    <w:sz w:val="32"/>
                    <w:szCs w:val="32"/>
                    <w:lang w:val="en-US"/>
                  </w:rPr>
                </w:rPrChange>
              </w:rPr>
            </w:pPr>
            <w:ins w:id="4785" w:author="Borja Gonzalez" w:date="2017-09-28T19:16:00Z">
              <w:r w:rsidRPr="00A47B4C">
                <w:rPr>
                  <w:rFonts w:ascii="Monaco" w:hAnsi="Monaco" w:cs="Monaco"/>
                  <w:sz w:val="20"/>
                  <w:szCs w:val="20"/>
                  <w:lang w:val="en-US"/>
                  <w:rPrChange w:id="4786"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87" w:author="Borja Gonzalez" w:date="2017-09-28T19:16:00Z">
                    <w:rPr>
                      <w:rFonts w:ascii="Monaco" w:hAnsi="Monaco" w:cs="Monaco"/>
                      <w:color w:val="000000"/>
                      <w:sz w:val="32"/>
                      <w:szCs w:val="32"/>
                      <w:lang w:val="en-US"/>
                    </w:rPr>
                  </w:rPrChange>
                </w:rPr>
                <w:t>db</w:t>
              </w:r>
              <w:r w:rsidRPr="00A47B4C">
                <w:rPr>
                  <w:rFonts w:ascii="Monaco" w:hAnsi="Monaco" w:cs="Monaco"/>
                  <w:b/>
                  <w:bCs/>
                  <w:color w:val="000000"/>
                  <w:sz w:val="20"/>
                  <w:szCs w:val="20"/>
                  <w:lang w:val="en-US"/>
                  <w:rPrChange w:id="4788"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89" w:author="Borja Gonzalez" w:date="2017-09-28T19:16:00Z">
                    <w:rPr>
                      <w:rFonts w:ascii="Monaco" w:hAnsi="Monaco" w:cs="Monaco"/>
                      <w:color w:val="000000"/>
                      <w:sz w:val="32"/>
                      <w:szCs w:val="32"/>
                      <w:lang w:val="en-US"/>
                    </w:rPr>
                  </w:rPrChange>
                </w:rPr>
                <w:t>close</w:t>
              </w:r>
              <w:r w:rsidRPr="00A47B4C">
                <w:rPr>
                  <w:rFonts w:ascii="Monaco" w:hAnsi="Monaco" w:cs="Monaco"/>
                  <w:b/>
                  <w:bCs/>
                  <w:color w:val="000000"/>
                  <w:sz w:val="20"/>
                  <w:szCs w:val="20"/>
                  <w:lang w:val="en-US"/>
                  <w:rPrChange w:id="4790" w:author="Borja Gonzalez" w:date="2017-09-28T19:16:00Z">
                    <w:rPr>
                      <w:rFonts w:ascii="Monaco" w:hAnsi="Monaco" w:cs="Monaco"/>
                      <w:b/>
                      <w:bCs/>
                      <w:color w:val="000000"/>
                      <w:sz w:val="32"/>
                      <w:szCs w:val="32"/>
                      <w:lang w:val="en-US"/>
                    </w:rPr>
                  </w:rPrChange>
                </w:rPr>
                <w:t>();</w:t>
              </w:r>
            </w:ins>
          </w:p>
          <w:p w14:paraId="17D6AABA" w14:textId="77777777" w:rsidR="00A47B4C" w:rsidRPr="00A47B4C" w:rsidRDefault="00A47B4C" w:rsidP="00A47B4C">
            <w:pPr>
              <w:widowControl w:val="0"/>
              <w:autoSpaceDE w:val="0"/>
              <w:autoSpaceDN w:val="0"/>
              <w:adjustRightInd w:val="0"/>
              <w:rPr>
                <w:ins w:id="4791" w:author="Borja Gonzalez" w:date="2017-09-28T19:16:00Z"/>
                <w:rFonts w:ascii="Monaco" w:hAnsi="Monaco" w:cs="Monaco"/>
                <w:sz w:val="20"/>
                <w:szCs w:val="20"/>
                <w:lang w:val="en-US"/>
                <w:rPrChange w:id="4792" w:author="Borja Gonzalez" w:date="2017-09-28T19:16:00Z">
                  <w:rPr>
                    <w:ins w:id="4793" w:author="Borja Gonzalez" w:date="2017-09-28T19:16:00Z"/>
                    <w:rFonts w:ascii="Monaco" w:hAnsi="Monaco" w:cs="Monaco"/>
                    <w:sz w:val="32"/>
                    <w:szCs w:val="32"/>
                    <w:lang w:val="en-US"/>
                  </w:rPr>
                </w:rPrChange>
              </w:rPr>
            </w:pPr>
            <w:ins w:id="4794" w:author="Borja Gonzalez" w:date="2017-09-28T19:16:00Z">
              <w:r w:rsidRPr="00A47B4C">
                <w:rPr>
                  <w:rFonts w:ascii="Monaco" w:hAnsi="Monaco" w:cs="Monaco"/>
                  <w:sz w:val="20"/>
                  <w:szCs w:val="20"/>
                  <w:lang w:val="en-US"/>
                  <w:rPrChange w:id="4795"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96" w:author="Borja Gonzalez" w:date="2017-09-28T19:16: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4797"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98" w:author="Borja Gonzalez" w:date="2017-09-28T19:16: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4799"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00" w:author="Borja Gonzalez" w:date="2017-09-28T19:16:00Z">
                    <w:rPr>
                      <w:rFonts w:ascii="Monaco" w:hAnsi="Monaco" w:cs="Monaco"/>
                      <w:color w:val="000000"/>
                      <w:sz w:val="32"/>
                      <w:szCs w:val="32"/>
                      <w:lang w:val="en-US"/>
                    </w:rPr>
                  </w:rPrChange>
                </w:rPr>
                <w:t>timestamp</w:t>
              </w:r>
              <w:r w:rsidRPr="00A47B4C">
                <w:rPr>
                  <w:rFonts w:ascii="Monaco" w:hAnsi="Monaco" w:cs="Monaco"/>
                  <w:b/>
                  <w:bCs/>
                  <w:color w:val="000000"/>
                  <w:sz w:val="20"/>
                  <w:szCs w:val="20"/>
                  <w:lang w:val="en-US"/>
                  <w:rPrChange w:id="4801"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802" w:author="Borja Gonzalez" w:date="2017-09-28T19:16:00Z">
                    <w:rPr>
                      <w:rFonts w:ascii="Monaco" w:hAnsi="Monaco" w:cs="Monaco"/>
                      <w:color w:val="4E9A06"/>
                      <w:sz w:val="32"/>
                      <w:szCs w:val="32"/>
                      <w:lang w:val="en-US"/>
                    </w:rPr>
                  </w:rPrChange>
                </w:rPr>
                <w:t>'hh:mm:ss:iii'</w:t>
              </w:r>
              <w:r w:rsidRPr="00A47B4C">
                <w:rPr>
                  <w:rFonts w:ascii="Monaco" w:hAnsi="Monaco" w:cs="Monaco"/>
                  <w:b/>
                  <w:bCs/>
                  <w:color w:val="000000"/>
                  <w:sz w:val="20"/>
                  <w:szCs w:val="20"/>
                  <w:lang w:val="en-US"/>
                  <w:rPrChange w:id="4803" w:author="Borja Gonzalez" w:date="2017-09-28T19:16:00Z">
                    <w:rPr>
                      <w:rFonts w:ascii="Monaco" w:hAnsi="Monaco" w:cs="Monaco"/>
                      <w:b/>
                      <w:bCs/>
                      <w:color w:val="000000"/>
                      <w:sz w:val="32"/>
                      <w:szCs w:val="32"/>
                      <w:lang w:val="en-US"/>
                    </w:rPr>
                  </w:rPrChange>
                </w:rPr>
                <w:t>)</w:t>
              </w:r>
              <w:r w:rsidRPr="00A47B4C">
                <w:rPr>
                  <w:rFonts w:ascii="Monaco" w:hAnsi="Monaco" w:cs="Monaco"/>
                  <w:b/>
                  <w:bCs/>
                  <w:color w:val="CE5C00"/>
                  <w:sz w:val="20"/>
                  <w:szCs w:val="20"/>
                  <w:lang w:val="en-US"/>
                  <w:rPrChange w:id="4804" w:author="Borja Gonzalez" w:date="2017-09-28T19:16: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4805" w:author="Borja Gonzalez" w:date="2017-09-28T19:16:00Z">
                    <w:rPr>
                      <w:rFonts w:ascii="Monaco" w:hAnsi="Monaco" w:cs="Monaco"/>
                      <w:color w:val="4E9A06"/>
                      <w:sz w:val="32"/>
                      <w:szCs w:val="32"/>
                      <w:lang w:val="en-US"/>
                    </w:rPr>
                  </w:rPrChange>
                </w:rPr>
                <w:t>" Base de datos cerrada"</w:t>
              </w:r>
              <w:r w:rsidRPr="00A47B4C">
                <w:rPr>
                  <w:rFonts w:ascii="Monaco" w:hAnsi="Monaco" w:cs="Monaco"/>
                  <w:b/>
                  <w:bCs/>
                  <w:color w:val="000000"/>
                  <w:sz w:val="20"/>
                  <w:szCs w:val="20"/>
                  <w:lang w:val="en-US"/>
                  <w:rPrChange w:id="4806" w:author="Borja Gonzalez" w:date="2017-09-28T19:16:00Z">
                    <w:rPr>
                      <w:rFonts w:ascii="Monaco" w:hAnsi="Monaco" w:cs="Monaco"/>
                      <w:b/>
                      <w:bCs/>
                      <w:color w:val="000000"/>
                      <w:sz w:val="32"/>
                      <w:szCs w:val="32"/>
                      <w:lang w:val="en-US"/>
                    </w:rPr>
                  </w:rPrChange>
                </w:rPr>
                <w:t>);</w:t>
              </w:r>
            </w:ins>
          </w:p>
          <w:p w14:paraId="216072DF" w14:textId="77777777" w:rsidR="00A47B4C" w:rsidRPr="00A47B4C" w:rsidRDefault="00A47B4C" w:rsidP="00A47B4C">
            <w:pPr>
              <w:widowControl w:val="0"/>
              <w:autoSpaceDE w:val="0"/>
              <w:autoSpaceDN w:val="0"/>
              <w:adjustRightInd w:val="0"/>
              <w:rPr>
                <w:ins w:id="4807" w:author="Borja Gonzalez" w:date="2017-09-28T19:16:00Z"/>
                <w:rFonts w:ascii="Monaco" w:hAnsi="Monaco" w:cs="Monaco"/>
                <w:sz w:val="20"/>
                <w:szCs w:val="20"/>
                <w:lang w:val="en-US"/>
                <w:rPrChange w:id="4808" w:author="Borja Gonzalez" w:date="2017-09-28T19:16:00Z">
                  <w:rPr>
                    <w:ins w:id="4809" w:author="Borja Gonzalez" w:date="2017-09-28T19:16:00Z"/>
                    <w:rFonts w:ascii="Monaco" w:hAnsi="Monaco" w:cs="Monaco"/>
                    <w:sz w:val="32"/>
                    <w:szCs w:val="32"/>
                    <w:lang w:val="en-US"/>
                  </w:rPr>
                </w:rPrChange>
              </w:rPr>
            </w:pPr>
            <w:ins w:id="4810" w:author="Borja Gonzalez" w:date="2017-09-28T19:16:00Z">
              <w:r w:rsidRPr="00A47B4C">
                <w:rPr>
                  <w:rFonts w:ascii="Monaco" w:hAnsi="Monaco" w:cs="Monaco"/>
                  <w:sz w:val="20"/>
                  <w:szCs w:val="20"/>
                  <w:lang w:val="en-US"/>
                  <w:rPrChange w:id="4811"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812"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4813"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14" w:author="Borja Gonzalez" w:date="2017-09-28T19:16:00Z">
                    <w:rPr>
                      <w:rFonts w:ascii="Monaco" w:hAnsi="Monaco" w:cs="Monaco"/>
                      <w:color w:val="000000"/>
                      <w:sz w:val="32"/>
                      <w:szCs w:val="32"/>
                      <w:lang w:val="en-US"/>
                    </w:rPr>
                  </w:rPrChange>
                </w:rPr>
                <w:t>ack_to_client</w:t>
              </w:r>
              <w:r w:rsidRPr="00A47B4C">
                <w:rPr>
                  <w:rFonts w:ascii="Monaco" w:hAnsi="Monaco" w:cs="Monaco"/>
                  <w:sz w:val="20"/>
                  <w:szCs w:val="20"/>
                  <w:lang w:val="en-US"/>
                  <w:rPrChange w:id="4815"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816"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4817" w:author="Borja Gonzalez" w:date="2017-09-28T19:16: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818" w:author="Borja Gonzalez" w:date="2017-09-28T19:16:00Z">
                    <w:rPr>
                      <w:rFonts w:ascii="Monaco" w:hAnsi="Monaco" w:cs="Monaco"/>
                      <w:b/>
                      <w:bCs/>
                      <w:color w:val="000000"/>
                      <w:sz w:val="32"/>
                      <w:szCs w:val="32"/>
                      <w:lang w:val="en-US"/>
                    </w:rPr>
                  </w:rPrChange>
                </w:rPr>
                <w:t>{</w:t>
              </w:r>
            </w:ins>
          </w:p>
          <w:p w14:paraId="0C238B90" w14:textId="77777777" w:rsidR="00A47B4C" w:rsidRPr="00A47B4C" w:rsidRDefault="00A47B4C" w:rsidP="00A47B4C">
            <w:pPr>
              <w:widowControl w:val="0"/>
              <w:autoSpaceDE w:val="0"/>
              <w:autoSpaceDN w:val="0"/>
              <w:adjustRightInd w:val="0"/>
              <w:rPr>
                <w:ins w:id="4819" w:author="Borja Gonzalez" w:date="2017-09-28T19:16:00Z"/>
                <w:rFonts w:ascii="Monaco" w:hAnsi="Monaco" w:cs="Monaco"/>
                <w:sz w:val="20"/>
                <w:szCs w:val="20"/>
                <w:lang w:val="en-US"/>
                <w:rPrChange w:id="4820" w:author="Borja Gonzalez" w:date="2017-09-28T19:16:00Z">
                  <w:rPr>
                    <w:ins w:id="4821" w:author="Borja Gonzalez" w:date="2017-09-28T19:16:00Z"/>
                    <w:rFonts w:ascii="Monaco" w:hAnsi="Monaco" w:cs="Monaco"/>
                    <w:sz w:val="32"/>
                    <w:szCs w:val="32"/>
                    <w:lang w:val="en-US"/>
                  </w:rPr>
                </w:rPrChange>
              </w:rPr>
            </w:pPr>
            <w:ins w:id="4822" w:author="Borja Gonzalez" w:date="2017-09-28T19:16:00Z">
              <w:r w:rsidRPr="00A47B4C">
                <w:rPr>
                  <w:rFonts w:ascii="Monaco" w:hAnsi="Monaco" w:cs="Monaco"/>
                  <w:sz w:val="20"/>
                  <w:szCs w:val="20"/>
                  <w:lang w:val="en-US"/>
                  <w:rPrChange w:id="4823"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24" w:author="Borja Gonzalez" w:date="2017-09-28T19:16:00Z">
                    <w:rPr>
                      <w:rFonts w:ascii="Monaco" w:hAnsi="Monaco" w:cs="Monaco"/>
                      <w:color w:val="000000"/>
                      <w:sz w:val="32"/>
                      <w:szCs w:val="32"/>
                      <w:lang w:val="en-US"/>
                    </w:rPr>
                  </w:rPrChange>
                </w:rPr>
                <w:t>data</w:t>
              </w:r>
              <w:r w:rsidRPr="00A47B4C">
                <w:rPr>
                  <w:rFonts w:ascii="Monaco" w:hAnsi="Monaco" w:cs="Monaco"/>
                  <w:b/>
                  <w:bCs/>
                  <w:color w:val="CE5C00"/>
                  <w:sz w:val="20"/>
                  <w:szCs w:val="20"/>
                  <w:lang w:val="en-US"/>
                  <w:rPrChange w:id="4825" w:author="Borja Gonzalez" w:date="2017-09-28T19:16: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4826" w:author="Borja Gonzalez" w:date="2017-09-28T19:16:00Z">
                    <w:rPr>
                      <w:rFonts w:ascii="Monaco" w:hAnsi="Monaco" w:cs="Monaco"/>
                      <w:color w:val="4E9A06"/>
                      <w:sz w:val="32"/>
                      <w:szCs w:val="32"/>
                      <w:lang w:val="en-US"/>
                    </w:rPr>
                  </w:rPrChange>
                </w:rPr>
                <w:t>"El servidor ha añadido datos de un paciente a la db"</w:t>
              </w:r>
            </w:ins>
          </w:p>
          <w:p w14:paraId="4AADCFC8" w14:textId="77777777" w:rsidR="00A47B4C" w:rsidRPr="00A47B4C" w:rsidRDefault="00A47B4C" w:rsidP="00A47B4C">
            <w:pPr>
              <w:widowControl w:val="0"/>
              <w:autoSpaceDE w:val="0"/>
              <w:autoSpaceDN w:val="0"/>
              <w:adjustRightInd w:val="0"/>
              <w:rPr>
                <w:ins w:id="4827" w:author="Borja Gonzalez" w:date="2017-09-28T19:16:00Z"/>
                <w:rFonts w:ascii="Monaco" w:hAnsi="Monaco" w:cs="Monaco"/>
                <w:sz w:val="20"/>
                <w:szCs w:val="20"/>
                <w:lang w:val="en-US"/>
                <w:rPrChange w:id="4828" w:author="Borja Gonzalez" w:date="2017-09-28T19:16:00Z">
                  <w:rPr>
                    <w:ins w:id="4829" w:author="Borja Gonzalez" w:date="2017-09-28T19:16:00Z"/>
                    <w:rFonts w:ascii="Monaco" w:hAnsi="Monaco" w:cs="Monaco"/>
                    <w:sz w:val="32"/>
                    <w:szCs w:val="32"/>
                    <w:lang w:val="en-US"/>
                  </w:rPr>
                </w:rPrChange>
              </w:rPr>
            </w:pPr>
            <w:ins w:id="4830" w:author="Borja Gonzalez" w:date="2017-09-28T19:16:00Z">
              <w:r w:rsidRPr="00A47B4C">
                <w:rPr>
                  <w:rFonts w:ascii="Monaco" w:hAnsi="Monaco" w:cs="Monaco"/>
                  <w:sz w:val="20"/>
                  <w:szCs w:val="20"/>
                  <w:lang w:val="en-US"/>
                  <w:rPrChange w:id="4831" w:author="Borja Gonzalez" w:date="2017-09-28T19:16: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832" w:author="Borja Gonzalez" w:date="2017-09-28T19:16:00Z">
                    <w:rPr>
                      <w:rFonts w:ascii="Monaco" w:hAnsi="Monaco" w:cs="Monaco"/>
                      <w:b/>
                      <w:bCs/>
                      <w:color w:val="000000"/>
                      <w:sz w:val="32"/>
                      <w:szCs w:val="32"/>
                      <w:lang w:val="en-US"/>
                    </w:rPr>
                  </w:rPrChange>
                </w:rPr>
                <w:t>}</w:t>
              </w:r>
            </w:ins>
          </w:p>
          <w:p w14:paraId="0908F58A" w14:textId="77777777" w:rsidR="00A47B4C" w:rsidRPr="00A47B4C" w:rsidRDefault="00A47B4C" w:rsidP="00A47B4C">
            <w:pPr>
              <w:widowControl w:val="0"/>
              <w:autoSpaceDE w:val="0"/>
              <w:autoSpaceDN w:val="0"/>
              <w:adjustRightInd w:val="0"/>
              <w:rPr>
                <w:ins w:id="4833" w:author="Borja Gonzalez" w:date="2017-09-28T19:16:00Z"/>
                <w:rFonts w:ascii="Monaco" w:hAnsi="Monaco" w:cs="Monaco"/>
                <w:sz w:val="20"/>
                <w:szCs w:val="20"/>
                <w:lang w:val="en-US"/>
                <w:rPrChange w:id="4834" w:author="Borja Gonzalez" w:date="2017-09-28T19:16:00Z">
                  <w:rPr>
                    <w:ins w:id="4835" w:author="Borja Gonzalez" w:date="2017-09-28T19:16:00Z"/>
                    <w:rFonts w:ascii="Monaco" w:hAnsi="Monaco" w:cs="Monaco"/>
                    <w:sz w:val="32"/>
                    <w:szCs w:val="32"/>
                    <w:lang w:val="en-US"/>
                  </w:rPr>
                </w:rPrChange>
              </w:rPr>
            </w:pPr>
            <w:ins w:id="4836" w:author="Borja Gonzalez" w:date="2017-09-28T19:16:00Z">
              <w:r w:rsidRPr="00A47B4C">
                <w:rPr>
                  <w:rFonts w:ascii="Monaco" w:hAnsi="Monaco" w:cs="Monaco"/>
                  <w:sz w:val="20"/>
                  <w:szCs w:val="20"/>
                  <w:lang w:val="en-US"/>
                  <w:rPrChange w:id="4837"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38" w:author="Borja Gonzalez" w:date="2017-09-28T19:16: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4839"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40" w:author="Borja Gonzalez" w:date="2017-09-28T19:16:00Z">
                    <w:rPr>
                      <w:rFonts w:ascii="Monaco" w:hAnsi="Monaco" w:cs="Monaco"/>
                      <w:color w:val="000000"/>
                      <w:sz w:val="32"/>
                      <w:szCs w:val="32"/>
                      <w:lang w:val="en-US"/>
                    </w:rPr>
                  </w:rPrChange>
                </w:rPr>
                <w:t>send</w:t>
              </w:r>
              <w:r w:rsidRPr="00A47B4C">
                <w:rPr>
                  <w:rFonts w:ascii="Monaco" w:hAnsi="Monaco" w:cs="Monaco"/>
                  <w:b/>
                  <w:bCs/>
                  <w:color w:val="000000"/>
                  <w:sz w:val="20"/>
                  <w:szCs w:val="20"/>
                  <w:lang w:val="en-US"/>
                  <w:rPrChange w:id="4841"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42" w:author="Borja Gonzalez" w:date="2017-09-28T19:16: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4843"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44" w:author="Borja Gonzalez" w:date="2017-09-28T19:16:00Z">
                    <w:rPr>
                      <w:rFonts w:ascii="Monaco" w:hAnsi="Monaco" w:cs="Monaco"/>
                      <w:color w:val="000000"/>
                      <w:sz w:val="32"/>
                      <w:szCs w:val="32"/>
                      <w:lang w:val="en-US"/>
                    </w:rPr>
                  </w:rPrChange>
                </w:rPr>
                <w:t>stringify</w:t>
              </w:r>
              <w:r w:rsidRPr="00A47B4C">
                <w:rPr>
                  <w:rFonts w:ascii="Monaco" w:hAnsi="Monaco" w:cs="Monaco"/>
                  <w:b/>
                  <w:bCs/>
                  <w:color w:val="000000"/>
                  <w:sz w:val="20"/>
                  <w:szCs w:val="20"/>
                  <w:lang w:val="en-US"/>
                  <w:rPrChange w:id="4845"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46" w:author="Borja Gonzalez" w:date="2017-09-28T19:16:00Z">
                    <w:rPr>
                      <w:rFonts w:ascii="Monaco" w:hAnsi="Monaco" w:cs="Monaco"/>
                      <w:color w:val="000000"/>
                      <w:sz w:val="32"/>
                      <w:szCs w:val="32"/>
                      <w:lang w:val="en-US"/>
                    </w:rPr>
                  </w:rPrChange>
                </w:rPr>
                <w:t>ack_to_client</w:t>
              </w:r>
              <w:r w:rsidRPr="00A47B4C">
                <w:rPr>
                  <w:rFonts w:ascii="Monaco" w:hAnsi="Monaco" w:cs="Monaco"/>
                  <w:b/>
                  <w:bCs/>
                  <w:color w:val="000000"/>
                  <w:sz w:val="20"/>
                  <w:szCs w:val="20"/>
                  <w:lang w:val="en-US"/>
                  <w:rPrChange w:id="4847" w:author="Borja Gonzalez" w:date="2017-09-28T19:16:00Z">
                    <w:rPr>
                      <w:rFonts w:ascii="Monaco" w:hAnsi="Monaco" w:cs="Monaco"/>
                      <w:b/>
                      <w:bCs/>
                      <w:color w:val="000000"/>
                      <w:sz w:val="32"/>
                      <w:szCs w:val="32"/>
                      <w:lang w:val="en-US"/>
                    </w:rPr>
                  </w:rPrChange>
                </w:rPr>
                <w:t>));</w:t>
              </w:r>
            </w:ins>
          </w:p>
          <w:p w14:paraId="37C0665B" w14:textId="77777777" w:rsidR="00A47B4C" w:rsidRPr="00A47B4C" w:rsidRDefault="00A47B4C" w:rsidP="00A47B4C">
            <w:pPr>
              <w:widowControl w:val="0"/>
              <w:autoSpaceDE w:val="0"/>
              <w:autoSpaceDN w:val="0"/>
              <w:adjustRightInd w:val="0"/>
              <w:rPr>
                <w:ins w:id="4848" w:author="Borja Gonzalez" w:date="2017-09-28T19:16:00Z"/>
                <w:rFonts w:ascii="Monaco" w:hAnsi="Monaco" w:cs="Monaco"/>
                <w:sz w:val="20"/>
                <w:szCs w:val="20"/>
                <w:lang w:val="en-US"/>
                <w:rPrChange w:id="4849" w:author="Borja Gonzalez" w:date="2017-09-28T19:16:00Z">
                  <w:rPr>
                    <w:ins w:id="4850" w:author="Borja Gonzalez" w:date="2017-09-28T19:16:00Z"/>
                    <w:rFonts w:ascii="Monaco" w:hAnsi="Monaco" w:cs="Monaco"/>
                    <w:sz w:val="32"/>
                    <w:szCs w:val="32"/>
                    <w:lang w:val="en-US"/>
                  </w:rPr>
                </w:rPrChange>
              </w:rPr>
            </w:pPr>
            <w:ins w:id="4851" w:author="Borja Gonzalez" w:date="2017-09-28T19:16:00Z">
              <w:r w:rsidRPr="00A47B4C">
                <w:rPr>
                  <w:rFonts w:ascii="Monaco" w:hAnsi="Monaco" w:cs="Monaco"/>
                  <w:sz w:val="20"/>
                  <w:szCs w:val="20"/>
                  <w:lang w:val="en-US"/>
                  <w:rPrChange w:id="4852"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53" w:author="Borja Gonzalez" w:date="2017-09-28T19:16:00Z">
                    <w:rPr>
                      <w:rFonts w:ascii="Monaco" w:hAnsi="Monaco" w:cs="Monaco"/>
                      <w:color w:val="000000"/>
                      <w:sz w:val="32"/>
                      <w:szCs w:val="32"/>
                      <w:lang w:val="en-US"/>
                    </w:rPr>
                  </w:rPrChange>
                </w:rPr>
                <w:t>io</w:t>
              </w:r>
              <w:r w:rsidRPr="00A47B4C">
                <w:rPr>
                  <w:rFonts w:ascii="Monaco" w:hAnsi="Monaco" w:cs="Monaco"/>
                  <w:b/>
                  <w:bCs/>
                  <w:color w:val="000000"/>
                  <w:sz w:val="20"/>
                  <w:szCs w:val="20"/>
                  <w:lang w:val="en-US"/>
                  <w:rPrChange w:id="4854"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55" w:author="Borja Gonzalez" w:date="2017-09-28T19:16:00Z">
                    <w:rPr>
                      <w:rFonts w:ascii="Monaco" w:hAnsi="Monaco" w:cs="Monaco"/>
                      <w:color w:val="000000"/>
                      <w:sz w:val="32"/>
                      <w:szCs w:val="32"/>
                      <w:lang w:val="en-US"/>
                    </w:rPr>
                  </w:rPrChange>
                </w:rPr>
                <w:t>sockets</w:t>
              </w:r>
              <w:r w:rsidRPr="00A47B4C">
                <w:rPr>
                  <w:rFonts w:ascii="Monaco" w:hAnsi="Monaco" w:cs="Monaco"/>
                  <w:b/>
                  <w:bCs/>
                  <w:color w:val="000000"/>
                  <w:sz w:val="20"/>
                  <w:szCs w:val="20"/>
                  <w:lang w:val="en-US"/>
                  <w:rPrChange w:id="4856"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57" w:author="Borja Gonzalez" w:date="2017-09-28T19:16:00Z">
                    <w:rPr>
                      <w:rFonts w:ascii="Monaco" w:hAnsi="Monaco" w:cs="Monaco"/>
                      <w:color w:val="000000"/>
                      <w:sz w:val="32"/>
                      <w:szCs w:val="32"/>
                      <w:lang w:val="en-US"/>
                    </w:rPr>
                  </w:rPrChange>
                </w:rPr>
                <w:t>emit</w:t>
              </w:r>
              <w:r w:rsidRPr="00A47B4C">
                <w:rPr>
                  <w:rFonts w:ascii="Monaco" w:hAnsi="Monaco" w:cs="Monaco"/>
                  <w:b/>
                  <w:bCs/>
                  <w:color w:val="000000"/>
                  <w:sz w:val="20"/>
                  <w:szCs w:val="20"/>
                  <w:lang w:val="en-US"/>
                  <w:rPrChange w:id="4858"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859" w:author="Borja Gonzalez" w:date="2017-09-28T19:16:00Z">
                    <w:rPr>
                      <w:rFonts w:ascii="Monaco" w:hAnsi="Monaco" w:cs="Monaco"/>
                      <w:color w:val="4E9A06"/>
                      <w:sz w:val="32"/>
                      <w:szCs w:val="32"/>
                      <w:lang w:val="en-US"/>
                    </w:rPr>
                  </w:rPrChange>
                </w:rPr>
                <w:t>"reload"</w:t>
              </w:r>
              <w:r w:rsidRPr="00A47B4C">
                <w:rPr>
                  <w:rFonts w:ascii="Monaco" w:hAnsi="Monaco" w:cs="Monaco"/>
                  <w:b/>
                  <w:bCs/>
                  <w:color w:val="000000"/>
                  <w:sz w:val="20"/>
                  <w:szCs w:val="20"/>
                  <w:lang w:val="en-US"/>
                  <w:rPrChange w:id="4860" w:author="Borja Gonzalez" w:date="2017-09-28T19:16:00Z">
                    <w:rPr>
                      <w:rFonts w:ascii="Monaco" w:hAnsi="Monaco" w:cs="Monaco"/>
                      <w:b/>
                      <w:bCs/>
                      <w:color w:val="000000"/>
                      <w:sz w:val="32"/>
                      <w:szCs w:val="32"/>
                      <w:lang w:val="en-US"/>
                    </w:rPr>
                  </w:rPrChange>
                </w:rPr>
                <w:t>,{});</w:t>
              </w:r>
            </w:ins>
          </w:p>
          <w:p w14:paraId="6B2385E0" w14:textId="77777777" w:rsidR="00A47B4C" w:rsidRDefault="00A47B4C" w:rsidP="00A47B4C">
            <w:pPr>
              <w:widowControl w:val="0"/>
              <w:autoSpaceDE w:val="0"/>
              <w:autoSpaceDN w:val="0"/>
              <w:adjustRightInd w:val="0"/>
              <w:rPr>
                <w:ins w:id="4861" w:author="Borja Gonzalez" w:date="2017-09-28T19:16:00Z"/>
                <w:rFonts w:ascii="Monaco" w:hAnsi="Monaco" w:cs="Monaco"/>
                <w:sz w:val="32"/>
                <w:szCs w:val="32"/>
                <w:lang w:val="en-US"/>
              </w:rPr>
            </w:pPr>
            <w:ins w:id="4862" w:author="Borja Gonzalez" w:date="2017-09-28T19:16:00Z">
              <w:r w:rsidRPr="00A47B4C">
                <w:rPr>
                  <w:rFonts w:ascii="Monaco" w:hAnsi="Monaco" w:cs="Monaco"/>
                  <w:sz w:val="20"/>
                  <w:szCs w:val="20"/>
                  <w:lang w:val="en-US"/>
                  <w:rPrChange w:id="4863" w:author="Borja Gonzalez" w:date="2017-09-28T19:16: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864" w:author="Borja Gonzalez" w:date="2017-09-28T19:16:00Z">
                    <w:rPr>
                      <w:rFonts w:ascii="Monaco" w:hAnsi="Monaco" w:cs="Monaco"/>
                      <w:b/>
                      <w:bCs/>
                      <w:color w:val="000000"/>
                      <w:sz w:val="32"/>
                      <w:szCs w:val="32"/>
                      <w:lang w:val="en-US"/>
                    </w:rPr>
                  </w:rPrChange>
                </w:rPr>
                <w:t>}</w:t>
              </w:r>
            </w:ins>
          </w:p>
          <w:p w14:paraId="7535356A" w14:textId="77777777" w:rsidR="00A47B4C" w:rsidRDefault="00A47B4C" w:rsidP="009A5E2B">
            <w:pPr>
              <w:rPr>
                <w:ins w:id="4865" w:author="Borja Gonzalez" w:date="2017-09-28T19:16:00Z"/>
              </w:rPr>
            </w:pPr>
          </w:p>
        </w:tc>
      </w:tr>
    </w:tbl>
    <w:p w14:paraId="091BDBBA" w14:textId="498F79B1" w:rsidR="00E77CD8" w:rsidRDefault="00E77CD8" w:rsidP="009A5E2B"/>
    <w:p w14:paraId="22989E64" w14:textId="7AA9AC94" w:rsidR="00E77CD8" w:rsidRDefault="00E77CD8" w:rsidP="009A5E2B">
      <w:del w:id="4866" w:author="Borja Gonzalez" w:date="2017-09-28T19:16:00Z">
        <w:r w:rsidDel="00A47B4C">
          <w:rPr>
            <w:noProof/>
            <w:lang w:val="en-US"/>
          </w:rPr>
          <w:drawing>
            <wp:inline distT="0" distB="0" distL="0" distR="0" wp14:anchorId="594CA5AC" wp14:editId="5A4E9330">
              <wp:extent cx="6286500" cy="2628900"/>
              <wp:effectExtent l="0" t="0" r="12700" b="1270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87105" cy="2629153"/>
                      </a:xfrm>
                      <a:prstGeom prst="rect">
                        <a:avLst/>
                      </a:prstGeom>
                      <a:noFill/>
                      <a:ln>
                        <a:noFill/>
                      </a:ln>
                    </pic:spPr>
                  </pic:pic>
                </a:graphicData>
              </a:graphic>
            </wp:inline>
          </w:drawing>
        </w:r>
      </w:del>
    </w:p>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r w:rsidR="002A2E6C">
        <w:t>db.</w:t>
      </w:r>
      <w:r w:rsidR="00E62638">
        <w:t>export</w:t>
      </w:r>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05656F50" w:rsidR="00C54FE7" w:rsidRDefault="008C4885" w:rsidP="00C45289">
      <w:pPr>
        <w:pStyle w:val="Heading3"/>
      </w:pPr>
      <w:bookmarkStart w:id="4867" w:name="_Toc368246724"/>
      <w:r>
        <w:t>4.3.6.  Borrar un</w:t>
      </w:r>
      <w:ins w:id="4868" w:author="Borja Gonzalez" w:date="2017-09-28T20:51:00Z">
        <w:r w:rsidR="00F93CA9">
          <w:t>a</w:t>
        </w:r>
      </w:ins>
      <w:r>
        <w:t xml:space="preserve"> sesión</w:t>
      </w:r>
      <w:r w:rsidR="00C54FE7">
        <w:t xml:space="preserve"> de movimiento</w:t>
      </w:r>
      <w:r>
        <w:t>s</w:t>
      </w:r>
      <w:bookmarkEnd w:id="4867"/>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rsidP="00C45289">
      <w:pPr>
        <w:pStyle w:val="Heading4"/>
      </w:pPr>
      <w:r>
        <w:t>4.3.6.1.  Funcionalidad en el lado del cliente</w:t>
      </w:r>
    </w:p>
    <w:p w14:paraId="76AEBD60" w14:textId="77777777" w:rsidR="008C4885" w:rsidRDefault="008C4885"/>
    <w:p w14:paraId="40CAE2FB" w14:textId="77777777" w:rsidR="00301ECB" w:rsidRDefault="008C4885">
      <w:pPr>
        <w:rPr>
          <w:ins w:id="4869" w:author="Borja Gonzalez" w:date="2017-09-28T19:17:00Z"/>
        </w:rPr>
      </w:pPr>
      <w:del w:id="4870" w:author="Borja Gonzalez" w:date="2017-09-28T19:17:00Z">
        <w:r w:rsidDel="00301ECB">
          <w:rPr>
            <w:noProof/>
            <w:lang w:val="en-US"/>
          </w:rPr>
          <w:drawing>
            <wp:inline distT="0" distB="0" distL="0" distR="0" wp14:anchorId="12608978" wp14:editId="624F5BFF">
              <wp:extent cx="6400800" cy="711272"/>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6821" cy="711941"/>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301ECB" w14:paraId="05D41E67" w14:textId="77777777" w:rsidTr="00301ECB">
        <w:trPr>
          <w:ins w:id="4871" w:author="Borja Gonzalez" w:date="2017-09-28T19:17:00Z"/>
        </w:trPr>
        <w:tc>
          <w:tcPr>
            <w:tcW w:w="8856" w:type="dxa"/>
          </w:tcPr>
          <w:p w14:paraId="7C9514EB" w14:textId="77777777" w:rsidR="00301ECB" w:rsidRPr="00301ECB" w:rsidRDefault="00301ECB" w:rsidP="00301ECB">
            <w:pPr>
              <w:widowControl w:val="0"/>
              <w:autoSpaceDE w:val="0"/>
              <w:autoSpaceDN w:val="0"/>
              <w:adjustRightInd w:val="0"/>
              <w:rPr>
                <w:ins w:id="4872" w:author="Borja Gonzalez" w:date="2017-09-28T19:17:00Z"/>
                <w:rFonts w:ascii="Monaco" w:hAnsi="Monaco" w:cs="Monaco"/>
                <w:sz w:val="20"/>
                <w:szCs w:val="20"/>
                <w:lang w:val="en-US"/>
                <w:rPrChange w:id="4873" w:author="Borja Gonzalez" w:date="2017-09-28T19:18:00Z">
                  <w:rPr>
                    <w:ins w:id="4874" w:author="Borja Gonzalez" w:date="2017-09-28T19:17:00Z"/>
                    <w:rFonts w:ascii="Monaco" w:hAnsi="Monaco" w:cs="Monaco"/>
                    <w:sz w:val="32"/>
                    <w:szCs w:val="32"/>
                    <w:lang w:val="en-US"/>
                  </w:rPr>
                </w:rPrChange>
              </w:rPr>
            </w:pPr>
            <w:ins w:id="4875" w:author="Borja Gonzalez" w:date="2017-09-28T19:17:00Z">
              <w:r w:rsidRPr="00301ECB">
                <w:rPr>
                  <w:rFonts w:ascii="Monaco" w:hAnsi="Monaco" w:cs="Monaco"/>
                  <w:sz w:val="20"/>
                  <w:szCs w:val="20"/>
                  <w:lang w:val="en-US"/>
                  <w:rPrChange w:id="4876" w:author="Borja Gonzalez" w:date="2017-09-28T19:18:00Z">
                    <w:rPr>
                      <w:rFonts w:ascii="Monaco" w:hAnsi="Monaco" w:cs="Monaco"/>
                      <w:sz w:val="32"/>
                      <w:szCs w:val="32"/>
                      <w:lang w:val="en-US"/>
                    </w:rPr>
                  </w:rPrChange>
                </w:rPr>
                <w:t>var filas = tabla.rows.length;</w:t>
              </w:r>
            </w:ins>
          </w:p>
          <w:p w14:paraId="7E506F5B" w14:textId="77777777" w:rsidR="00301ECB" w:rsidRPr="00301ECB" w:rsidRDefault="00301ECB" w:rsidP="00301ECB">
            <w:pPr>
              <w:widowControl w:val="0"/>
              <w:autoSpaceDE w:val="0"/>
              <w:autoSpaceDN w:val="0"/>
              <w:adjustRightInd w:val="0"/>
              <w:rPr>
                <w:ins w:id="4877" w:author="Borja Gonzalez" w:date="2017-09-28T19:17:00Z"/>
                <w:rFonts w:ascii="Monaco" w:hAnsi="Monaco" w:cs="Monaco"/>
                <w:sz w:val="20"/>
                <w:szCs w:val="20"/>
                <w:lang w:val="en-US"/>
                <w:rPrChange w:id="4878" w:author="Borja Gonzalez" w:date="2017-09-28T19:18:00Z">
                  <w:rPr>
                    <w:ins w:id="4879" w:author="Borja Gonzalez" w:date="2017-09-28T19:17:00Z"/>
                    <w:rFonts w:ascii="Monaco" w:hAnsi="Monaco" w:cs="Monaco"/>
                    <w:sz w:val="32"/>
                    <w:szCs w:val="32"/>
                    <w:lang w:val="en-US"/>
                  </w:rPr>
                </w:rPrChange>
              </w:rPr>
            </w:pPr>
            <w:ins w:id="4880" w:author="Borja Gonzalez" w:date="2017-09-28T19:17:00Z">
              <w:r w:rsidRPr="00301ECB">
                <w:rPr>
                  <w:rFonts w:ascii="Monaco" w:hAnsi="Monaco" w:cs="Monaco"/>
                  <w:sz w:val="20"/>
                  <w:szCs w:val="20"/>
                  <w:lang w:val="en-US"/>
                  <w:rPrChange w:id="4881" w:author="Borja Gonzalez" w:date="2017-09-28T19:18:00Z">
                    <w:rPr>
                      <w:rFonts w:ascii="Monaco" w:hAnsi="Monaco" w:cs="Monaco"/>
                      <w:sz w:val="32"/>
                      <w:szCs w:val="32"/>
                      <w:lang w:val="en-US"/>
                    </w:rPr>
                  </w:rPrChange>
                </w:rPr>
                <w:t>var fila = tabla.insertRow(filas);</w:t>
              </w:r>
            </w:ins>
          </w:p>
          <w:p w14:paraId="6ECCFD27" w14:textId="77777777" w:rsidR="00301ECB" w:rsidRPr="00301ECB" w:rsidRDefault="00301ECB" w:rsidP="00301ECB">
            <w:pPr>
              <w:widowControl w:val="0"/>
              <w:autoSpaceDE w:val="0"/>
              <w:autoSpaceDN w:val="0"/>
              <w:adjustRightInd w:val="0"/>
              <w:rPr>
                <w:ins w:id="4882" w:author="Borja Gonzalez" w:date="2017-09-28T19:17:00Z"/>
                <w:rFonts w:ascii="Monaco" w:hAnsi="Monaco" w:cs="Monaco"/>
                <w:sz w:val="20"/>
                <w:szCs w:val="20"/>
                <w:lang w:val="en-US"/>
                <w:rPrChange w:id="4883" w:author="Borja Gonzalez" w:date="2017-09-28T19:18:00Z">
                  <w:rPr>
                    <w:ins w:id="4884" w:author="Borja Gonzalez" w:date="2017-09-28T19:17:00Z"/>
                    <w:rFonts w:ascii="Monaco" w:hAnsi="Monaco" w:cs="Monaco"/>
                    <w:sz w:val="32"/>
                    <w:szCs w:val="32"/>
                    <w:lang w:val="en-US"/>
                  </w:rPr>
                </w:rPrChange>
              </w:rPr>
            </w:pPr>
            <w:ins w:id="4885" w:author="Borja Gonzalez" w:date="2017-09-28T19:17:00Z">
              <w:r w:rsidRPr="00301ECB">
                <w:rPr>
                  <w:rFonts w:ascii="Monaco" w:hAnsi="Monaco" w:cs="Monaco"/>
                  <w:sz w:val="20"/>
                  <w:szCs w:val="20"/>
                  <w:lang w:val="en-US"/>
                  <w:rPrChange w:id="4886" w:author="Borja Gonzalez" w:date="2017-09-28T19:18:00Z">
                    <w:rPr>
                      <w:rFonts w:ascii="Monaco" w:hAnsi="Monaco" w:cs="Monaco"/>
                      <w:sz w:val="32"/>
                      <w:szCs w:val="32"/>
                      <w:lang w:val="en-US"/>
                    </w:rPr>
                  </w:rPrChange>
                </w:rPr>
                <w:t>fila.insertCell(0).innerHTML = '</w:t>
              </w:r>
              <w:r w:rsidRPr="00301ECB">
                <w:rPr>
                  <w:rFonts w:ascii="Monaco" w:hAnsi="Monaco" w:cs="Monaco"/>
                  <w:b/>
                  <w:bCs/>
                  <w:color w:val="204A87"/>
                  <w:sz w:val="20"/>
                  <w:szCs w:val="20"/>
                  <w:lang w:val="en-US"/>
                  <w:rPrChange w:id="4887" w:author="Borja Gonzalez" w:date="2017-09-28T19:18:00Z">
                    <w:rPr>
                      <w:rFonts w:ascii="Monaco" w:hAnsi="Monaco" w:cs="Monaco"/>
                      <w:b/>
                      <w:bCs/>
                      <w:color w:val="204A87"/>
                      <w:sz w:val="32"/>
                      <w:szCs w:val="32"/>
                      <w:lang w:val="en-US"/>
                    </w:rPr>
                  </w:rPrChange>
                </w:rPr>
                <w:t>&lt;button</w:t>
              </w:r>
              <w:r w:rsidRPr="00301ECB">
                <w:rPr>
                  <w:rFonts w:ascii="Monaco" w:hAnsi="Monaco" w:cs="Monaco"/>
                  <w:sz w:val="20"/>
                  <w:szCs w:val="20"/>
                  <w:lang w:val="en-US"/>
                  <w:rPrChange w:id="4888"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4889" w:author="Borja Gonzalez" w:date="2017-09-28T19:18:00Z">
                    <w:rPr>
                      <w:rFonts w:ascii="Monaco" w:hAnsi="Monaco" w:cs="Monaco"/>
                      <w:color w:val="C4A000"/>
                      <w:sz w:val="32"/>
                      <w:szCs w:val="32"/>
                      <w:lang w:val="en-US"/>
                    </w:rPr>
                  </w:rPrChange>
                </w:rPr>
                <w:t>class=</w:t>
              </w:r>
              <w:r w:rsidRPr="00301ECB">
                <w:rPr>
                  <w:rFonts w:ascii="Monaco" w:hAnsi="Monaco" w:cs="Monaco"/>
                  <w:color w:val="4E9A06"/>
                  <w:sz w:val="20"/>
                  <w:szCs w:val="20"/>
                  <w:lang w:val="en-US"/>
                  <w:rPrChange w:id="4890" w:author="Borja Gonzalez" w:date="2017-09-28T19:18:00Z">
                    <w:rPr>
                      <w:rFonts w:ascii="Monaco" w:hAnsi="Monaco" w:cs="Monaco"/>
                      <w:color w:val="4E9A06"/>
                      <w:sz w:val="32"/>
                      <w:szCs w:val="32"/>
                      <w:lang w:val="en-US"/>
                    </w:rPr>
                  </w:rPrChange>
                </w:rPr>
                <w:t>"btn_borrar"</w:t>
              </w:r>
              <w:r w:rsidRPr="00301ECB">
                <w:rPr>
                  <w:rFonts w:ascii="Monaco" w:hAnsi="Monaco" w:cs="Monaco"/>
                  <w:sz w:val="20"/>
                  <w:szCs w:val="20"/>
                  <w:lang w:val="en-US"/>
                  <w:rPrChange w:id="4891"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4892" w:author="Borja Gonzalez" w:date="2017-09-28T19:18:00Z">
                    <w:rPr>
                      <w:rFonts w:ascii="Monaco" w:hAnsi="Monaco" w:cs="Monaco"/>
                      <w:color w:val="C4A000"/>
                      <w:sz w:val="32"/>
                      <w:szCs w:val="32"/>
                      <w:lang w:val="en-US"/>
                    </w:rPr>
                  </w:rPrChange>
                </w:rPr>
                <w:t>type=</w:t>
              </w:r>
              <w:r w:rsidRPr="00301ECB">
                <w:rPr>
                  <w:rFonts w:ascii="Monaco" w:hAnsi="Monaco" w:cs="Monaco"/>
                  <w:color w:val="4E9A06"/>
                  <w:sz w:val="20"/>
                  <w:szCs w:val="20"/>
                  <w:lang w:val="en-US"/>
                  <w:rPrChange w:id="4893" w:author="Borja Gonzalez" w:date="2017-09-28T19:18:00Z">
                    <w:rPr>
                      <w:rFonts w:ascii="Monaco" w:hAnsi="Monaco" w:cs="Monaco"/>
                      <w:color w:val="4E9A06"/>
                      <w:sz w:val="32"/>
                      <w:szCs w:val="32"/>
                      <w:lang w:val="en-US"/>
                    </w:rPr>
                  </w:rPrChange>
                </w:rPr>
                <w:t>"button"</w:t>
              </w:r>
              <w:r w:rsidRPr="00301ECB">
                <w:rPr>
                  <w:rFonts w:ascii="Monaco" w:hAnsi="Monaco" w:cs="Monaco"/>
                  <w:sz w:val="20"/>
                  <w:szCs w:val="20"/>
                  <w:lang w:val="en-US"/>
                  <w:rPrChange w:id="4894"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4895" w:author="Borja Gonzalez" w:date="2017-09-28T19:18:00Z">
                    <w:rPr>
                      <w:rFonts w:ascii="Monaco" w:hAnsi="Monaco" w:cs="Monaco"/>
                      <w:color w:val="C4A000"/>
                      <w:sz w:val="32"/>
                      <w:szCs w:val="32"/>
                      <w:lang w:val="en-US"/>
                    </w:rPr>
                  </w:rPrChange>
                </w:rPr>
                <w:t>onClick=</w:t>
              </w:r>
              <w:r w:rsidRPr="00301ECB">
                <w:rPr>
                  <w:rFonts w:ascii="Monaco" w:hAnsi="Monaco" w:cs="Monaco"/>
                  <w:color w:val="4E9A06"/>
                  <w:sz w:val="20"/>
                  <w:szCs w:val="20"/>
                  <w:lang w:val="en-US"/>
                  <w:rPrChange w:id="4896" w:author="Borja Gonzalez" w:date="2017-09-28T19:18:00Z">
                    <w:rPr>
                      <w:rFonts w:ascii="Monaco" w:hAnsi="Monaco" w:cs="Monaco"/>
                      <w:color w:val="4E9A06"/>
                      <w:sz w:val="32"/>
                      <w:szCs w:val="32"/>
                      <w:lang w:val="en-US"/>
                    </w:rPr>
                  </w:rPrChange>
                </w:rPr>
                <w:t>"borrar_datos('+datos[0].values[i][0]+',\''+nombre+'\')"</w:t>
              </w:r>
              <w:r w:rsidRPr="00301ECB">
                <w:rPr>
                  <w:rFonts w:ascii="Monaco" w:hAnsi="Monaco" w:cs="Monaco"/>
                  <w:b/>
                  <w:bCs/>
                  <w:color w:val="204A87"/>
                  <w:sz w:val="20"/>
                  <w:szCs w:val="20"/>
                  <w:lang w:val="en-US"/>
                  <w:rPrChange w:id="4897" w:author="Borja Gonzalez" w:date="2017-09-28T19:18:00Z">
                    <w:rPr>
                      <w:rFonts w:ascii="Monaco" w:hAnsi="Monaco" w:cs="Monaco"/>
                      <w:b/>
                      <w:bCs/>
                      <w:color w:val="204A87"/>
                      <w:sz w:val="32"/>
                      <w:szCs w:val="32"/>
                      <w:lang w:val="en-US"/>
                    </w:rPr>
                  </w:rPrChange>
                </w:rPr>
                <w:t>&gt;&lt;/button&gt;</w:t>
              </w:r>
              <w:r w:rsidRPr="00301ECB">
                <w:rPr>
                  <w:rFonts w:ascii="Monaco" w:hAnsi="Monaco" w:cs="Monaco"/>
                  <w:sz w:val="20"/>
                  <w:szCs w:val="20"/>
                  <w:lang w:val="en-US"/>
                  <w:rPrChange w:id="4898" w:author="Borja Gonzalez" w:date="2017-09-28T19:18:00Z">
                    <w:rPr>
                      <w:rFonts w:ascii="Monaco" w:hAnsi="Monaco" w:cs="Monaco"/>
                      <w:sz w:val="32"/>
                      <w:szCs w:val="32"/>
                      <w:lang w:val="en-US"/>
                    </w:rPr>
                  </w:rPrChange>
                </w:rPr>
                <w:t>';</w:t>
              </w:r>
            </w:ins>
          </w:p>
          <w:p w14:paraId="406BE244" w14:textId="77777777" w:rsidR="00301ECB" w:rsidRDefault="00301ECB">
            <w:pPr>
              <w:rPr>
                <w:ins w:id="4899" w:author="Borja Gonzalez" w:date="2017-09-28T19:17:00Z"/>
              </w:rPr>
            </w:pPr>
          </w:p>
        </w:tc>
      </w:tr>
    </w:tbl>
    <w:p w14:paraId="4BFE63F5" w14:textId="19893BE1" w:rsidR="008C4885" w:rsidRDefault="008C4885"/>
    <w:p w14:paraId="70D3C8A9" w14:textId="77777777" w:rsidR="008C4885" w:rsidRDefault="008C4885"/>
    <w:p w14:paraId="07C5F41C" w14:textId="69964D4A" w:rsidR="008C4885" w:rsidRDefault="008C4885">
      <w:r>
        <w:t xml:space="preserve">Como vimos en el aparatado de obtención de datos de un paciente, cuando se genera la tabla con movimientos se van insertando filas con los distintos movimientos, la fecha y por último un fila que incluye un botón para borrar esa sesión de movimientos. Como vemos en el código cuando el usuario pulsa el botón se llama a una función </w:t>
      </w:r>
      <w:r w:rsidR="00C45289">
        <w:t>borrar datos</w:t>
      </w:r>
      <w:r>
        <w:t>() a la que se le pasan</w:t>
      </w:r>
      <w:r w:rsidR="00CC1673">
        <w:t xml:space="preserve"> el identificador único de la sesión de movimientos y el nombre del paciente al que pertenece dicha sesión.</w:t>
      </w:r>
    </w:p>
    <w:p w14:paraId="4A44CC05" w14:textId="77777777" w:rsidR="00CC1673" w:rsidRDefault="00CC1673"/>
    <w:p w14:paraId="014292C9" w14:textId="77777777" w:rsidR="00301ECB" w:rsidRDefault="0037218C">
      <w:pPr>
        <w:rPr>
          <w:ins w:id="4900" w:author="Borja Gonzalez" w:date="2017-09-28T19:19:00Z"/>
        </w:rPr>
      </w:pPr>
      <w:del w:id="4901" w:author="Borja Gonzalez" w:date="2017-09-28T19:19:00Z">
        <w:r w:rsidDel="00301ECB">
          <w:rPr>
            <w:noProof/>
            <w:lang w:val="en-US"/>
          </w:rPr>
          <w:drawing>
            <wp:inline distT="0" distB="0" distL="0" distR="0" wp14:anchorId="3ADEED31" wp14:editId="72F569D9">
              <wp:extent cx="6286500" cy="4238625"/>
              <wp:effectExtent l="0" t="0" r="12700" b="317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87127" cy="4239048"/>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301ECB" w14:paraId="16C9731E" w14:textId="77777777" w:rsidTr="00301ECB">
        <w:trPr>
          <w:ins w:id="4902" w:author="Borja Gonzalez" w:date="2017-09-28T19:19:00Z"/>
        </w:trPr>
        <w:tc>
          <w:tcPr>
            <w:tcW w:w="8856" w:type="dxa"/>
          </w:tcPr>
          <w:p w14:paraId="24CC7805" w14:textId="77777777" w:rsidR="00301ECB" w:rsidRPr="00301ECB" w:rsidRDefault="00301ECB" w:rsidP="00301ECB">
            <w:pPr>
              <w:widowControl w:val="0"/>
              <w:autoSpaceDE w:val="0"/>
              <w:autoSpaceDN w:val="0"/>
              <w:adjustRightInd w:val="0"/>
              <w:rPr>
                <w:ins w:id="4903" w:author="Borja Gonzalez" w:date="2017-09-28T19:19:00Z"/>
                <w:rFonts w:ascii="Monaco" w:hAnsi="Monaco" w:cs="Monaco"/>
                <w:sz w:val="20"/>
                <w:szCs w:val="20"/>
                <w:lang w:val="en-US"/>
                <w:rPrChange w:id="4904" w:author="Borja Gonzalez" w:date="2017-09-28T19:19:00Z">
                  <w:rPr>
                    <w:ins w:id="4905" w:author="Borja Gonzalez" w:date="2017-09-28T19:19:00Z"/>
                    <w:rFonts w:ascii="Monaco" w:hAnsi="Monaco" w:cs="Monaco"/>
                    <w:sz w:val="32"/>
                    <w:szCs w:val="32"/>
                    <w:lang w:val="en-US"/>
                  </w:rPr>
                </w:rPrChange>
              </w:rPr>
            </w:pPr>
            <w:ins w:id="4906" w:author="Borja Gonzalez" w:date="2017-09-28T19:19:00Z">
              <w:r w:rsidRPr="00301ECB">
                <w:rPr>
                  <w:rFonts w:ascii="Monaco" w:hAnsi="Monaco" w:cs="Monaco"/>
                  <w:b/>
                  <w:bCs/>
                  <w:color w:val="204A87"/>
                  <w:sz w:val="20"/>
                  <w:szCs w:val="20"/>
                  <w:lang w:val="en-US"/>
                  <w:rPrChange w:id="4907" w:author="Borja Gonzalez" w:date="2017-09-28T19:19:00Z">
                    <w:rPr>
                      <w:rFonts w:ascii="Monaco" w:hAnsi="Monaco" w:cs="Monaco"/>
                      <w:b/>
                      <w:bCs/>
                      <w:color w:val="204A87"/>
                      <w:sz w:val="32"/>
                      <w:szCs w:val="32"/>
                      <w:lang w:val="en-US"/>
                    </w:rPr>
                  </w:rPrChange>
                </w:rPr>
                <w:t>function</w:t>
              </w:r>
              <w:r w:rsidRPr="00301ECB">
                <w:rPr>
                  <w:rFonts w:ascii="Monaco" w:hAnsi="Monaco" w:cs="Monaco"/>
                  <w:sz w:val="20"/>
                  <w:szCs w:val="20"/>
                  <w:lang w:val="en-US"/>
                  <w:rPrChange w:id="4908"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4909" w:author="Borja Gonzalez" w:date="2017-09-28T19:19:00Z">
                    <w:rPr>
                      <w:rFonts w:ascii="Monaco" w:hAnsi="Monaco" w:cs="Monaco"/>
                      <w:color w:val="000000"/>
                      <w:sz w:val="32"/>
                      <w:szCs w:val="32"/>
                      <w:lang w:val="en-US"/>
                    </w:rPr>
                  </w:rPrChange>
                </w:rPr>
                <w:t>borrar_datos</w:t>
              </w:r>
              <w:r w:rsidRPr="00301ECB">
                <w:rPr>
                  <w:rFonts w:ascii="Monaco" w:hAnsi="Monaco" w:cs="Monaco"/>
                  <w:b/>
                  <w:bCs/>
                  <w:color w:val="000000"/>
                  <w:sz w:val="20"/>
                  <w:szCs w:val="20"/>
                  <w:lang w:val="en-US"/>
                  <w:rPrChange w:id="4910"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4911" w:author="Borja Gonzalez" w:date="2017-09-28T19:19:00Z">
                    <w:rPr>
                      <w:rFonts w:ascii="Monaco" w:hAnsi="Monaco" w:cs="Monaco"/>
                      <w:color w:val="000000"/>
                      <w:sz w:val="32"/>
                      <w:szCs w:val="32"/>
                      <w:lang w:val="en-US"/>
                    </w:rPr>
                  </w:rPrChange>
                </w:rPr>
                <w:t>N_p</w:t>
              </w:r>
              <w:r w:rsidRPr="00301ECB">
                <w:rPr>
                  <w:rFonts w:ascii="Monaco" w:hAnsi="Monaco" w:cs="Monaco"/>
                  <w:b/>
                  <w:bCs/>
                  <w:color w:val="000000"/>
                  <w:sz w:val="20"/>
                  <w:szCs w:val="20"/>
                  <w:lang w:val="en-US"/>
                  <w:rPrChange w:id="4912"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4913" w:author="Borja Gonzalez" w:date="2017-09-28T19:19:00Z">
                    <w:rPr>
                      <w:rFonts w:ascii="Monaco" w:hAnsi="Monaco" w:cs="Monaco"/>
                      <w:color w:val="000000"/>
                      <w:sz w:val="32"/>
                      <w:szCs w:val="32"/>
                      <w:lang w:val="en-US"/>
                    </w:rPr>
                  </w:rPrChange>
                </w:rPr>
                <w:t>nombre</w:t>
              </w:r>
              <w:r w:rsidRPr="00301ECB">
                <w:rPr>
                  <w:rFonts w:ascii="Monaco" w:hAnsi="Monaco" w:cs="Monaco"/>
                  <w:b/>
                  <w:bCs/>
                  <w:color w:val="000000"/>
                  <w:sz w:val="20"/>
                  <w:szCs w:val="20"/>
                  <w:lang w:val="en-US"/>
                  <w:rPrChange w:id="4914" w:author="Borja Gonzalez" w:date="2017-09-28T19:19:00Z">
                    <w:rPr>
                      <w:rFonts w:ascii="Monaco" w:hAnsi="Monaco" w:cs="Monaco"/>
                      <w:b/>
                      <w:bCs/>
                      <w:color w:val="000000"/>
                      <w:sz w:val="32"/>
                      <w:szCs w:val="32"/>
                      <w:lang w:val="en-US"/>
                    </w:rPr>
                  </w:rPrChange>
                </w:rPr>
                <w:t>){</w:t>
              </w:r>
            </w:ins>
          </w:p>
          <w:p w14:paraId="53251E06" w14:textId="77777777" w:rsidR="00301ECB" w:rsidRPr="00301ECB" w:rsidRDefault="00301ECB" w:rsidP="00301ECB">
            <w:pPr>
              <w:widowControl w:val="0"/>
              <w:autoSpaceDE w:val="0"/>
              <w:autoSpaceDN w:val="0"/>
              <w:adjustRightInd w:val="0"/>
              <w:rPr>
                <w:ins w:id="4915" w:author="Borja Gonzalez" w:date="2017-09-28T19:19:00Z"/>
                <w:rFonts w:ascii="Monaco" w:hAnsi="Monaco" w:cs="Monaco"/>
                <w:sz w:val="20"/>
                <w:szCs w:val="20"/>
                <w:lang w:val="en-US"/>
                <w:rPrChange w:id="4916" w:author="Borja Gonzalez" w:date="2017-09-28T19:19:00Z">
                  <w:rPr>
                    <w:ins w:id="4917" w:author="Borja Gonzalez" w:date="2017-09-28T19:19:00Z"/>
                    <w:rFonts w:ascii="Monaco" w:hAnsi="Monaco" w:cs="Monaco"/>
                    <w:sz w:val="32"/>
                    <w:szCs w:val="32"/>
                    <w:lang w:val="en-US"/>
                  </w:rPr>
                </w:rPrChange>
              </w:rPr>
            </w:pPr>
            <w:ins w:id="4918" w:author="Borja Gonzalez" w:date="2017-09-28T19:19:00Z">
              <w:r w:rsidRPr="00301ECB">
                <w:rPr>
                  <w:rFonts w:ascii="Monaco" w:hAnsi="Monaco" w:cs="Monaco"/>
                  <w:sz w:val="20"/>
                  <w:szCs w:val="20"/>
                  <w:lang w:val="en-US"/>
                  <w:rPrChange w:id="4919" w:author="Borja Gonzalez" w:date="2017-09-28T19:19: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4920" w:author="Borja Gonzalez" w:date="2017-09-28T19:19:00Z">
                    <w:rPr>
                      <w:rFonts w:ascii="Monaco" w:hAnsi="Monaco" w:cs="Monaco"/>
                      <w:b/>
                      <w:bCs/>
                      <w:color w:val="204A87"/>
                      <w:sz w:val="32"/>
                      <w:szCs w:val="32"/>
                      <w:lang w:val="en-US"/>
                    </w:rPr>
                  </w:rPrChange>
                </w:rPr>
                <w:t>var</w:t>
              </w:r>
              <w:r w:rsidRPr="00301ECB">
                <w:rPr>
                  <w:rFonts w:ascii="Monaco" w:hAnsi="Monaco" w:cs="Monaco"/>
                  <w:sz w:val="20"/>
                  <w:szCs w:val="20"/>
                  <w:lang w:val="en-US"/>
                  <w:rPrChange w:id="4921"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4922" w:author="Borja Gonzalez" w:date="2017-09-28T19:19:00Z">
                    <w:rPr>
                      <w:rFonts w:ascii="Monaco" w:hAnsi="Monaco" w:cs="Monaco"/>
                      <w:color w:val="000000"/>
                      <w:sz w:val="32"/>
                      <w:szCs w:val="32"/>
                      <w:lang w:val="en-US"/>
                    </w:rPr>
                  </w:rPrChange>
                </w:rPr>
                <w:t>r</w:t>
              </w:r>
              <w:r w:rsidRPr="00301ECB">
                <w:rPr>
                  <w:rFonts w:ascii="Monaco" w:hAnsi="Monaco" w:cs="Monaco"/>
                  <w:sz w:val="20"/>
                  <w:szCs w:val="20"/>
                  <w:lang w:val="en-US"/>
                  <w:rPrChange w:id="4923" w:author="Borja Gonzalez" w:date="2017-09-28T19:19: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4924"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4925"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4926" w:author="Borja Gonzalez" w:date="2017-09-28T19:19:00Z">
                    <w:rPr>
                      <w:rFonts w:ascii="Monaco" w:hAnsi="Monaco" w:cs="Monaco"/>
                      <w:color w:val="000000"/>
                      <w:sz w:val="32"/>
                      <w:szCs w:val="32"/>
                      <w:lang w:val="en-US"/>
                    </w:rPr>
                  </w:rPrChange>
                </w:rPr>
                <w:t>confirm</w:t>
              </w:r>
              <w:r w:rsidRPr="00301ECB">
                <w:rPr>
                  <w:rFonts w:ascii="Monaco" w:hAnsi="Monaco" w:cs="Monaco"/>
                  <w:b/>
                  <w:bCs/>
                  <w:color w:val="000000"/>
                  <w:sz w:val="20"/>
                  <w:szCs w:val="20"/>
                  <w:lang w:val="en-US"/>
                  <w:rPrChange w:id="4927" w:author="Borja Gonzalez" w:date="2017-09-28T19:19: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4928" w:author="Borja Gonzalez" w:date="2017-09-28T19:19:00Z">
                    <w:rPr>
                      <w:rFonts w:ascii="Monaco" w:hAnsi="Monaco" w:cs="Monaco"/>
                      <w:color w:val="4E9A06"/>
                      <w:sz w:val="32"/>
                      <w:szCs w:val="32"/>
                      <w:lang w:val="en-US"/>
                    </w:rPr>
                  </w:rPrChange>
                </w:rPr>
                <w:t>"¿Esta seguro de que quiere borrar estos datos?"</w:t>
              </w:r>
              <w:r w:rsidRPr="00301ECB">
                <w:rPr>
                  <w:rFonts w:ascii="Monaco" w:hAnsi="Monaco" w:cs="Monaco"/>
                  <w:b/>
                  <w:bCs/>
                  <w:color w:val="000000"/>
                  <w:sz w:val="20"/>
                  <w:szCs w:val="20"/>
                  <w:lang w:val="en-US"/>
                  <w:rPrChange w:id="4929" w:author="Borja Gonzalez" w:date="2017-09-28T19:19:00Z">
                    <w:rPr>
                      <w:rFonts w:ascii="Monaco" w:hAnsi="Monaco" w:cs="Monaco"/>
                      <w:b/>
                      <w:bCs/>
                      <w:color w:val="000000"/>
                      <w:sz w:val="32"/>
                      <w:szCs w:val="32"/>
                      <w:lang w:val="en-US"/>
                    </w:rPr>
                  </w:rPrChange>
                </w:rPr>
                <w:t>);</w:t>
              </w:r>
            </w:ins>
          </w:p>
          <w:p w14:paraId="51FDAD96" w14:textId="77777777" w:rsidR="00301ECB" w:rsidRPr="00301ECB" w:rsidRDefault="00301ECB" w:rsidP="00301ECB">
            <w:pPr>
              <w:widowControl w:val="0"/>
              <w:autoSpaceDE w:val="0"/>
              <w:autoSpaceDN w:val="0"/>
              <w:adjustRightInd w:val="0"/>
              <w:rPr>
                <w:ins w:id="4930" w:author="Borja Gonzalez" w:date="2017-09-28T19:19:00Z"/>
                <w:rFonts w:ascii="Monaco" w:hAnsi="Monaco" w:cs="Monaco"/>
                <w:sz w:val="20"/>
                <w:szCs w:val="20"/>
                <w:lang w:val="en-US"/>
                <w:rPrChange w:id="4931" w:author="Borja Gonzalez" w:date="2017-09-28T19:19:00Z">
                  <w:rPr>
                    <w:ins w:id="4932" w:author="Borja Gonzalez" w:date="2017-09-28T19:19:00Z"/>
                    <w:rFonts w:ascii="Monaco" w:hAnsi="Monaco" w:cs="Monaco"/>
                    <w:sz w:val="32"/>
                    <w:szCs w:val="32"/>
                    <w:lang w:val="en-US"/>
                  </w:rPr>
                </w:rPrChange>
              </w:rPr>
            </w:pPr>
            <w:ins w:id="4933" w:author="Borja Gonzalez" w:date="2017-09-28T19:19:00Z">
              <w:r w:rsidRPr="00301ECB">
                <w:rPr>
                  <w:rFonts w:ascii="Monaco" w:hAnsi="Monaco" w:cs="Monaco"/>
                  <w:sz w:val="20"/>
                  <w:szCs w:val="20"/>
                  <w:lang w:val="en-US"/>
                  <w:rPrChange w:id="4934" w:author="Borja Gonzalez" w:date="2017-09-28T19:19: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4935" w:author="Borja Gonzalez" w:date="2017-09-28T19:19:00Z">
                    <w:rPr>
                      <w:rFonts w:ascii="Monaco" w:hAnsi="Monaco" w:cs="Monaco"/>
                      <w:b/>
                      <w:bCs/>
                      <w:color w:val="204A87"/>
                      <w:sz w:val="32"/>
                      <w:szCs w:val="32"/>
                      <w:lang w:val="en-US"/>
                    </w:rPr>
                  </w:rPrChange>
                </w:rPr>
                <w:t>if</w:t>
              </w:r>
              <w:r w:rsidRPr="00301ECB">
                <w:rPr>
                  <w:rFonts w:ascii="Monaco" w:hAnsi="Monaco" w:cs="Monaco"/>
                  <w:sz w:val="20"/>
                  <w:szCs w:val="20"/>
                  <w:lang w:val="en-US"/>
                  <w:rPrChange w:id="4936" w:author="Borja Gonzalez" w:date="2017-09-28T19:19: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4937"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4938" w:author="Borja Gonzalez" w:date="2017-09-28T19:19:00Z">
                    <w:rPr>
                      <w:rFonts w:ascii="Monaco" w:hAnsi="Monaco" w:cs="Monaco"/>
                      <w:color w:val="000000"/>
                      <w:sz w:val="32"/>
                      <w:szCs w:val="32"/>
                      <w:lang w:val="en-US"/>
                    </w:rPr>
                  </w:rPrChange>
                </w:rPr>
                <w:t>r</w:t>
              </w:r>
              <w:r w:rsidRPr="00301ECB">
                <w:rPr>
                  <w:rFonts w:ascii="Monaco" w:hAnsi="Monaco" w:cs="Monaco"/>
                  <w:sz w:val="20"/>
                  <w:szCs w:val="20"/>
                  <w:lang w:val="en-US"/>
                  <w:rPrChange w:id="4939" w:author="Borja Gonzalez" w:date="2017-09-28T19:19: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4940"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4941" w:author="Borja Gonzalez" w:date="2017-09-28T19:19: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4942" w:author="Borja Gonzalez" w:date="2017-09-28T19:19:00Z">
                    <w:rPr>
                      <w:rFonts w:ascii="Monaco" w:hAnsi="Monaco" w:cs="Monaco"/>
                      <w:b/>
                      <w:bCs/>
                      <w:color w:val="204A87"/>
                      <w:sz w:val="32"/>
                      <w:szCs w:val="32"/>
                      <w:lang w:val="en-US"/>
                    </w:rPr>
                  </w:rPrChange>
                </w:rPr>
                <w:t>true</w:t>
              </w:r>
              <w:r w:rsidRPr="00301ECB">
                <w:rPr>
                  <w:rFonts w:ascii="Monaco" w:hAnsi="Monaco" w:cs="Monaco"/>
                  <w:b/>
                  <w:bCs/>
                  <w:color w:val="000000"/>
                  <w:sz w:val="20"/>
                  <w:szCs w:val="20"/>
                  <w:lang w:val="en-US"/>
                  <w:rPrChange w:id="4943" w:author="Borja Gonzalez" w:date="2017-09-28T19:19:00Z">
                    <w:rPr>
                      <w:rFonts w:ascii="Monaco" w:hAnsi="Monaco" w:cs="Monaco"/>
                      <w:b/>
                      <w:bCs/>
                      <w:color w:val="000000"/>
                      <w:sz w:val="32"/>
                      <w:szCs w:val="32"/>
                      <w:lang w:val="en-US"/>
                    </w:rPr>
                  </w:rPrChange>
                </w:rPr>
                <w:t>){</w:t>
              </w:r>
            </w:ins>
          </w:p>
          <w:p w14:paraId="0BF9326E" w14:textId="77777777" w:rsidR="00301ECB" w:rsidRPr="00301ECB" w:rsidRDefault="00301ECB" w:rsidP="00301ECB">
            <w:pPr>
              <w:widowControl w:val="0"/>
              <w:autoSpaceDE w:val="0"/>
              <w:autoSpaceDN w:val="0"/>
              <w:adjustRightInd w:val="0"/>
              <w:rPr>
                <w:ins w:id="4944" w:author="Borja Gonzalez" w:date="2017-09-28T19:19:00Z"/>
                <w:rFonts w:ascii="Monaco" w:hAnsi="Monaco" w:cs="Monaco"/>
                <w:sz w:val="20"/>
                <w:szCs w:val="20"/>
                <w:lang w:val="en-US"/>
                <w:rPrChange w:id="4945" w:author="Borja Gonzalez" w:date="2017-09-28T19:19:00Z">
                  <w:rPr>
                    <w:ins w:id="4946" w:author="Borja Gonzalez" w:date="2017-09-28T19:19:00Z"/>
                    <w:rFonts w:ascii="Monaco" w:hAnsi="Monaco" w:cs="Monaco"/>
                    <w:sz w:val="32"/>
                    <w:szCs w:val="32"/>
                    <w:lang w:val="en-US"/>
                  </w:rPr>
                </w:rPrChange>
              </w:rPr>
            </w:pPr>
            <w:ins w:id="4947" w:author="Borja Gonzalez" w:date="2017-09-28T19:19:00Z">
              <w:r w:rsidRPr="00301ECB">
                <w:rPr>
                  <w:rFonts w:ascii="Monaco" w:hAnsi="Monaco" w:cs="Monaco"/>
                  <w:sz w:val="20"/>
                  <w:szCs w:val="20"/>
                  <w:lang w:val="en-US"/>
                  <w:rPrChange w:id="4948" w:author="Borja Gonzalez" w:date="2017-09-28T19:19:00Z">
                    <w:rPr>
                      <w:rFonts w:ascii="Monaco" w:hAnsi="Monaco" w:cs="Monaco"/>
                      <w:sz w:val="32"/>
                      <w:szCs w:val="32"/>
                      <w:lang w:val="en-US"/>
                    </w:rPr>
                  </w:rPrChange>
                </w:rPr>
                <w:t xml:space="preserve">      </w:t>
              </w:r>
            </w:ins>
          </w:p>
          <w:p w14:paraId="72105EC1" w14:textId="77777777" w:rsidR="00301ECB" w:rsidRPr="00301ECB" w:rsidRDefault="00301ECB" w:rsidP="00301ECB">
            <w:pPr>
              <w:widowControl w:val="0"/>
              <w:autoSpaceDE w:val="0"/>
              <w:autoSpaceDN w:val="0"/>
              <w:adjustRightInd w:val="0"/>
              <w:rPr>
                <w:ins w:id="4949" w:author="Borja Gonzalez" w:date="2017-09-28T19:19:00Z"/>
                <w:rFonts w:ascii="Monaco" w:hAnsi="Monaco" w:cs="Monaco"/>
                <w:sz w:val="20"/>
                <w:szCs w:val="20"/>
                <w:lang w:val="en-US"/>
                <w:rPrChange w:id="4950" w:author="Borja Gonzalez" w:date="2017-09-28T19:19:00Z">
                  <w:rPr>
                    <w:ins w:id="4951" w:author="Borja Gonzalez" w:date="2017-09-28T19:19:00Z"/>
                    <w:rFonts w:ascii="Monaco" w:hAnsi="Monaco" w:cs="Monaco"/>
                    <w:sz w:val="32"/>
                    <w:szCs w:val="32"/>
                    <w:lang w:val="en-US"/>
                  </w:rPr>
                </w:rPrChange>
              </w:rPr>
            </w:pPr>
            <w:ins w:id="4952" w:author="Borja Gonzalez" w:date="2017-09-28T19:19:00Z">
              <w:r w:rsidRPr="00301ECB">
                <w:rPr>
                  <w:rFonts w:ascii="Monaco" w:hAnsi="Monaco" w:cs="Monaco"/>
                  <w:sz w:val="20"/>
                  <w:szCs w:val="20"/>
                  <w:lang w:val="en-US"/>
                  <w:rPrChange w:id="4953" w:author="Borja Gonzalez" w:date="2017-09-28T19:19: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4954" w:author="Borja Gonzalez" w:date="2017-09-28T19:19:00Z">
                    <w:rPr>
                      <w:rFonts w:ascii="Monaco" w:hAnsi="Monaco" w:cs="Monaco"/>
                      <w:b/>
                      <w:bCs/>
                      <w:color w:val="204A87"/>
                      <w:sz w:val="32"/>
                      <w:szCs w:val="32"/>
                      <w:lang w:val="en-US"/>
                    </w:rPr>
                  </w:rPrChange>
                </w:rPr>
                <w:t>var</w:t>
              </w:r>
              <w:r w:rsidRPr="00301ECB">
                <w:rPr>
                  <w:rFonts w:ascii="Monaco" w:hAnsi="Monaco" w:cs="Monaco"/>
                  <w:sz w:val="20"/>
                  <w:szCs w:val="20"/>
                  <w:lang w:val="en-US"/>
                  <w:rPrChange w:id="4955"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4956" w:author="Borja Gonzalez" w:date="2017-09-28T19:19:00Z">
                    <w:rPr>
                      <w:rFonts w:ascii="Monaco" w:hAnsi="Monaco" w:cs="Monaco"/>
                      <w:color w:val="000000"/>
                      <w:sz w:val="32"/>
                      <w:szCs w:val="32"/>
                      <w:lang w:val="en-US"/>
                    </w:rPr>
                  </w:rPrChange>
                </w:rPr>
                <w:t>socket</w:t>
              </w:r>
              <w:r w:rsidRPr="00301ECB">
                <w:rPr>
                  <w:rFonts w:ascii="Monaco" w:hAnsi="Monaco" w:cs="Monaco"/>
                  <w:sz w:val="20"/>
                  <w:szCs w:val="20"/>
                  <w:lang w:val="en-US"/>
                  <w:rPrChange w:id="4957" w:author="Borja Gonzalez" w:date="2017-09-28T19:19: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4958"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4959"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4960" w:author="Borja Gonzalez" w:date="2017-09-28T19:19:00Z">
                    <w:rPr>
                      <w:rFonts w:ascii="Monaco" w:hAnsi="Monaco" w:cs="Monaco"/>
                      <w:color w:val="000000"/>
                      <w:sz w:val="32"/>
                      <w:szCs w:val="32"/>
                      <w:lang w:val="en-US"/>
                    </w:rPr>
                  </w:rPrChange>
                </w:rPr>
                <w:t>io</w:t>
              </w:r>
              <w:r w:rsidRPr="00301ECB">
                <w:rPr>
                  <w:rFonts w:ascii="Monaco" w:hAnsi="Monaco" w:cs="Monaco"/>
                  <w:b/>
                  <w:bCs/>
                  <w:color w:val="000000"/>
                  <w:sz w:val="20"/>
                  <w:szCs w:val="20"/>
                  <w:lang w:val="en-US"/>
                  <w:rPrChange w:id="4961"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4962" w:author="Borja Gonzalez" w:date="2017-09-28T19:19:00Z">
                    <w:rPr>
                      <w:rFonts w:ascii="Monaco" w:hAnsi="Monaco" w:cs="Monaco"/>
                      <w:color w:val="000000"/>
                      <w:sz w:val="32"/>
                      <w:szCs w:val="32"/>
                      <w:lang w:val="en-US"/>
                    </w:rPr>
                  </w:rPrChange>
                </w:rPr>
                <w:t>connect</w:t>
              </w:r>
              <w:r w:rsidRPr="00301ECB">
                <w:rPr>
                  <w:rFonts w:ascii="Monaco" w:hAnsi="Monaco" w:cs="Monaco"/>
                  <w:b/>
                  <w:bCs/>
                  <w:color w:val="000000"/>
                  <w:sz w:val="20"/>
                  <w:szCs w:val="20"/>
                  <w:lang w:val="en-US"/>
                  <w:rPrChange w:id="4963" w:author="Borja Gonzalez" w:date="2017-09-28T19:19: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4964" w:author="Borja Gonzalez" w:date="2017-09-28T19:19:00Z">
                    <w:rPr>
                      <w:rFonts w:ascii="Monaco" w:hAnsi="Monaco" w:cs="Monaco"/>
                      <w:color w:val="4E9A06"/>
                      <w:sz w:val="32"/>
                      <w:szCs w:val="32"/>
                      <w:lang w:val="en-US"/>
                    </w:rPr>
                  </w:rPrChange>
                </w:rPr>
                <w:t>"http://172.20.10.5:8124"</w:t>
              </w:r>
              <w:r w:rsidRPr="00301ECB">
                <w:rPr>
                  <w:rFonts w:ascii="Monaco" w:hAnsi="Monaco" w:cs="Monaco"/>
                  <w:b/>
                  <w:bCs/>
                  <w:color w:val="000000"/>
                  <w:sz w:val="20"/>
                  <w:szCs w:val="20"/>
                  <w:lang w:val="en-US"/>
                  <w:rPrChange w:id="4965" w:author="Borja Gonzalez" w:date="2017-09-28T19:19:00Z">
                    <w:rPr>
                      <w:rFonts w:ascii="Monaco" w:hAnsi="Monaco" w:cs="Monaco"/>
                      <w:b/>
                      <w:bCs/>
                      <w:color w:val="000000"/>
                      <w:sz w:val="32"/>
                      <w:szCs w:val="32"/>
                      <w:lang w:val="en-US"/>
                    </w:rPr>
                  </w:rPrChange>
                </w:rPr>
                <w:t>);</w:t>
              </w:r>
            </w:ins>
          </w:p>
          <w:p w14:paraId="7910062D" w14:textId="77777777" w:rsidR="00301ECB" w:rsidRPr="00301ECB" w:rsidRDefault="00301ECB" w:rsidP="00301ECB">
            <w:pPr>
              <w:widowControl w:val="0"/>
              <w:autoSpaceDE w:val="0"/>
              <w:autoSpaceDN w:val="0"/>
              <w:adjustRightInd w:val="0"/>
              <w:rPr>
                <w:ins w:id="4966" w:author="Borja Gonzalez" w:date="2017-09-28T19:19:00Z"/>
                <w:rFonts w:ascii="Monaco" w:hAnsi="Monaco" w:cs="Monaco"/>
                <w:sz w:val="20"/>
                <w:szCs w:val="20"/>
                <w:lang w:val="en-US"/>
                <w:rPrChange w:id="4967" w:author="Borja Gonzalez" w:date="2017-09-28T19:19:00Z">
                  <w:rPr>
                    <w:ins w:id="4968" w:author="Borja Gonzalez" w:date="2017-09-28T19:19:00Z"/>
                    <w:rFonts w:ascii="Monaco" w:hAnsi="Monaco" w:cs="Monaco"/>
                    <w:sz w:val="32"/>
                    <w:szCs w:val="32"/>
                    <w:lang w:val="en-US"/>
                  </w:rPr>
                </w:rPrChange>
              </w:rPr>
            </w:pPr>
          </w:p>
          <w:p w14:paraId="76C9D41F" w14:textId="77777777" w:rsidR="00301ECB" w:rsidRPr="00301ECB" w:rsidRDefault="00301ECB" w:rsidP="00301ECB">
            <w:pPr>
              <w:widowControl w:val="0"/>
              <w:autoSpaceDE w:val="0"/>
              <w:autoSpaceDN w:val="0"/>
              <w:adjustRightInd w:val="0"/>
              <w:rPr>
                <w:ins w:id="4969" w:author="Borja Gonzalez" w:date="2017-09-28T19:19:00Z"/>
                <w:rFonts w:ascii="Monaco" w:hAnsi="Monaco" w:cs="Monaco"/>
                <w:sz w:val="20"/>
                <w:szCs w:val="20"/>
                <w:lang w:val="en-US"/>
                <w:rPrChange w:id="4970" w:author="Borja Gonzalez" w:date="2017-09-28T19:19:00Z">
                  <w:rPr>
                    <w:ins w:id="4971" w:author="Borja Gonzalez" w:date="2017-09-28T19:19:00Z"/>
                    <w:rFonts w:ascii="Monaco" w:hAnsi="Monaco" w:cs="Monaco"/>
                    <w:sz w:val="32"/>
                    <w:szCs w:val="32"/>
                    <w:lang w:val="en-US"/>
                  </w:rPr>
                </w:rPrChange>
              </w:rPr>
            </w:pPr>
            <w:ins w:id="4972" w:author="Borja Gonzalez" w:date="2017-09-28T19:19:00Z">
              <w:r w:rsidRPr="00301ECB">
                <w:rPr>
                  <w:rFonts w:ascii="Monaco" w:hAnsi="Monaco" w:cs="Monaco"/>
                  <w:sz w:val="20"/>
                  <w:szCs w:val="20"/>
                  <w:lang w:val="en-US"/>
                  <w:rPrChange w:id="4973"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4974" w:author="Borja Gonzalez" w:date="2017-09-28T19:19:00Z">
                    <w:rPr>
                      <w:rFonts w:ascii="Monaco" w:hAnsi="Monaco" w:cs="Monaco"/>
                      <w:color w:val="000000"/>
                      <w:sz w:val="32"/>
                      <w:szCs w:val="32"/>
                      <w:lang w:val="en-US"/>
                    </w:rPr>
                  </w:rPrChange>
                </w:rPr>
                <w:t>socket</w:t>
              </w:r>
              <w:r w:rsidRPr="00301ECB">
                <w:rPr>
                  <w:rFonts w:ascii="Monaco" w:hAnsi="Monaco" w:cs="Monaco"/>
                  <w:b/>
                  <w:bCs/>
                  <w:color w:val="000000"/>
                  <w:sz w:val="20"/>
                  <w:szCs w:val="20"/>
                  <w:lang w:val="en-US"/>
                  <w:rPrChange w:id="4975"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4976" w:author="Borja Gonzalez" w:date="2017-09-28T19:19:00Z">
                    <w:rPr>
                      <w:rFonts w:ascii="Monaco" w:hAnsi="Monaco" w:cs="Monaco"/>
                      <w:color w:val="000000"/>
                      <w:sz w:val="32"/>
                      <w:szCs w:val="32"/>
                      <w:lang w:val="en-US"/>
                    </w:rPr>
                  </w:rPrChange>
                </w:rPr>
                <w:t>on</w:t>
              </w:r>
              <w:r w:rsidRPr="00301ECB">
                <w:rPr>
                  <w:rFonts w:ascii="Monaco" w:hAnsi="Monaco" w:cs="Monaco"/>
                  <w:b/>
                  <w:bCs/>
                  <w:color w:val="000000"/>
                  <w:sz w:val="20"/>
                  <w:szCs w:val="20"/>
                  <w:lang w:val="en-US"/>
                  <w:rPrChange w:id="4977" w:author="Borja Gonzalez" w:date="2017-09-28T19:19: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4978" w:author="Borja Gonzalez" w:date="2017-09-28T19:19:00Z">
                    <w:rPr>
                      <w:rFonts w:ascii="Monaco" w:hAnsi="Monaco" w:cs="Monaco"/>
                      <w:color w:val="4E9A06"/>
                      <w:sz w:val="32"/>
                      <w:szCs w:val="32"/>
                      <w:lang w:val="en-US"/>
                    </w:rPr>
                  </w:rPrChange>
                </w:rPr>
                <w:t>"message"</w:t>
              </w:r>
              <w:r w:rsidRPr="00301ECB">
                <w:rPr>
                  <w:rFonts w:ascii="Monaco" w:hAnsi="Monaco" w:cs="Monaco"/>
                  <w:b/>
                  <w:bCs/>
                  <w:color w:val="000000"/>
                  <w:sz w:val="20"/>
                  <w:szCs w:val="20"/>
                  <w:lang w:val="en-US"/>
                  <w:rPrChange w:id="4979" w:author="Borja Gonzalez" w:date="2017-09-28T19:19:00Z">
                    <w:rPr>
                      <w:rFonts w:ascii="Monaco" w:hAnsi="Monaco" w:cs="Monaco"/>
                      <w:b/>
                      <w:bCs/>
                      <w:color w:val="000000"/>
                      <w:sz w:val="32"/>
                      <w:szCs w:val="32"/>
                      <w:lang w:val="en-US"/>
                    </w:rPr>
                  </w:rPrChange>
                </w:rPr>
                <w:t>,</w:t>
              </w:r>
              <w:r w:rsidRPr="00301ECB">
                <w:rPr>
                  <w:rFonts w:ascii="Monaco" w:hAnsi="Monaco" w:cs="Monaco"/>
                  <w:b/>
                  <w:bCs/>
                  <w:color w:val="204A87"/>
                  <w:sz w:val="20"/>
                  <w:szCs w:val="20"/>
                  <w:lang w:val="en-US"/>
                  <w:rPrChange w:id="4980" w:author="Borja Gonzalez" w:date="2017-09-28T19:19:00Z">
                    <w:rPr>
                      <w:rFonts w:ascii="Monaco" w:hAnsi="Monaco" w:cs="Monaco"/>
                      <w:b/>
                      <w:bCs/>
                      <w:color w:val="204A87"/>
                      <w:sz w:val="32"/>
                      <w:szCs w:val="32"/>
                      <w:lang w:val="en-US"/>
                    </w:rPr>
                  </w:rPrChange>
                </w:rPr>
                <w:t>function</w:t>
              </w:r>
              <w:r w:rsidRPr="00301ECB">
                <w:rPr>
                  <w:rFonts w:ascii="Monaco" w:hAnsi="Monaco" w:cs="Monaco"/>
                  <w:b/>
                  <w:bCs/>
                  <w:color w:val="000000"/>
                  <w:sz w:val="20"/>
                  <w:szCs w:val="20"/>
                  <w:lang w:val="en-US"/>
                  <w:rPrChange w:id="4981"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4982" w:author="Borja Gonzalez" w:date="2017-09-28T19:19:00Z">
                    <w:rPr>
                      <w:rFonts w:ascii="Monaco" w:hAnsi="Monaco" w:cs="Monaco"/>
                      <w:color w:val="000000"/>
                      <w:sz w:val="32"/>
                      <w:szCs w:val="32"/>
                      <w:lang w:val="en-US"/>
                    </w:rPr>
                  </w:rPrChange>
                </w:rPr>
                <w:t>message</w:t>
              </w:r>
              <w:r w:rsidRPr="00301ECB">
                <w:rPr>
                  <w:rFonts w:ascii="Monaco" w:hAnsi="Monaco" w:cs="Monaco"/>
                  <w:b/>
                  <w:bCs/>
                  <w:color w:val="000000"/>
                  <w:sz w:val="20"/>
                  <w:szCs w:val="20"/>
                  <w:lang w:val="en-US"/>
                  <w:rPrChange w:id="4983" w:author="Borja Gonzalez" w:date="2017-09-28T19:19:00Z">
                    <w:rPr>
                      <w:rFonts w:ascii="Monaco" w:hAnsi="Monaco" w:cs="Monaco"/>
                      <w:b/>
                      <w:bCs/>
                      <w:color w:val="000000"/>
                      <w:sz w:val="32"/>
                      <w:szCs w:val="32"/>
                      <w:lang w:val="en-US"/>
                    </w:rPr>
                  </w:rPrChange>
                </w:rPr>
                <w:t>){</w:t>
              </w:r>
            </w:ins>
          </w:p>
          <w:p w14:paraId="37DB9921" w14:textId="77777777" w:rsidR="00301ECB" w:rsidRPr="00301ECB" w:rsidRDefault="00301ECB" w:rsidP="00301ECB">
            <w:pPr>
              <w:widowControl w:val="0"/>
              <w:autoSpaceDE w:val="0"/>
              <w:autoSpaceDN w:val="0"/>
              <w:adjustRightInd w:val="0"/>
              <w:rPr>
                <w:ins w:id="4984" w:author="Borja Gonzalez" w:date="2017-09-28T19:19:00Z"/>
                <w:rFonts w:ascii="Monaco" w:hAnsi="Monaco" w:cs="Monaco"/>
                <w:sz w:val="20"/>
                <w:szCs w:val="20"/>
                <w:lang w:val="en-US"/>
                <w:rPrChange w:id="4985" w:author="Borja Gonzalez" w:date="2017-09-28T19:19:00Z">
                  <w:rPr>
                    <w:ins w:id="4986" w:author="Borja Gonzalez" w:date="2017-09-28T19:19:00Z"/>
                    <w:rFonts w:ascii="Monaco" w:hAnsi="Monaco" w:cs="Monaco"/>
                    <w:sz w:val="32"/>
                    <w:szCs w:val="32"/>
                    <w:lang w:val="en-US"/>
                  </w:rPr>
                </w:rPrChange>
              </w:rPr>
            </w:pPr>
            <w:ins w:id="4987" w:author="Borja Gonzalez" w:date="2017-09-28T19:19:00Z">
              <w:r w:rsidRPr="00301ECB">
                <w:rPr>
                  <w:rFonts w:ascii="Monaco" w:hAnsi="Monaco" w:cs="Monaco"/>
                  <w:sz w:val="20"/>
                  <w:szCs w:val="20"/>
                  <w:lang w:val="en-US"/>
                  <w:rPrChange w:id="4988"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4989" w:author="Borja Gonzalez" w:date="2017-09-28T19:19:00Z">
                    <w:rPr>
                      <w:rFonts w:ascii="Monaco" w:hAnsi="Monaco" w:cs="Monaco"/>
                      <w:color w:val="000000"/>
                      <w:sz w:val="32"/>
                      <w:szCs w:val="32"/>
                      <w:lang w:val="en-US"/>
                    </w:rPr>
                  </w:rPrChange>
                </w:rPr>
                <w:t>console</w:t>
              </w:r>
              <w:r w:rsidRPr="00301ECB">
                <w:rPr>
                  <w:rFonts w:ascii="Monaco" w:hAnsi="Monaco" w:cs="Monaco"/>
                  <w:b/>
                  <w:bCs/>
                  <w:color w:val="000000"/>
                  <w:sz w:val="20"/>
                  <w:szCs w:val="20"/>
                  <w:lang w:val="en-US"/>
                  <w:rPrChange w:id="4990"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4991" w:author="Borja Gonzalez" w:date="2017-09-28T19:19:00Z">
                    <w:rPr>
                      <w:rFonts w:ascii="Monaco" w:hAnsi="Monaco" w:cs="Monaco"/>
                      <w:color w:val="000000"/>
                      <w:sz w:val="32"/>
                      <w:szCs w:val="32"/>
                      <w:lang w:val="en-US"/>
                    </w:rPr>
                  </w:rPrChange>
                </w:rPr>
                <w:t>log</w:t>
              </w:r>
              <w:r w:rsidRPr="00301ECB">
                <w:rPr>
                  <w:rFonts w:ascii="Monaco" w:hAnsi="Monaco" w:cs="Monaco"/>
                  <w:b/>
                  <w:bCs/>
                  <w:color w:val="000000"/>
                  <w:sz w:val="20"/>
                  <w:szCs w:val="20"/>
                  <w:lang w:val="en-US"/>
                  <w:rPrChange w:id="4992" w:author="Borja Gonzalez" w:date="2017-09-28T19:19: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4993" w:author="Borja Gonzalez" w:date="2017-09-28T19:19:00Z">
                    <w:rPr>
                      <w:rFonts w:ascii="Monaco" w:hAnsi="Monaco" w:cs="Monaco"/>
                      <w:color w:val="4E9A06"/>
                      <w:sz w:val="32"/>
                      <w:szCs w:val="32"/>
                      <w:lang w:val="en-US"/>
                    </w:rPr>
                  </w:rPrChange>
                </w:rPr>
                <w:t>"El servidor ha enviado un mensaje:"</w:t>
              </w:r>
              <w:r w:rsidRPr="00301ECB">
                <w:rPr>
                  <w:rFonts w:ascii="Monaco" w:hAnsi="Monaco" w:cs="Monaco"/>
                  <w:b/>
                  <w:bCs/>
                  <w:color w:val="000000"/>
                  <w:sz w:val="20"/>
                  <w:szCs w:val="20"/>
                  <w:lang w:val="en-US"/>
                  <w:rPrChange w:id="4994" w:author="Borja Gonzalez" w:date="2017-09-28T19:19:00Z">
                    <w:rPr>
                      <w:rFonts w:ascii="Monaco" w:hAnsi="Monaco" w:cs="Monaco"/>
                      <w:b/>
                      <w:bCs/>
                      <w:color w:val="000000"/>
                      <w:sz w:val="32"/>
                      <w:szCs w:val="32"/>
                      <w:lang w:val="en-US"/>
                    </w:rPr>
                  </w:rPrChange>
                </w:rPr>
                <w:t>);</w:t>
              </w:r>
            </w:ins>
          </w:p>
          <w:p w14:paraId="7E8E682B" w14:textId="77777777" w:rsidR="00301ECB" w:rsidRPr="00301ECB" w:rsidRDefault="00301ECB" w:rsidP="00301ECB">
            <w:pPr>
              <w:widowControl w:val="0"/>
              <w:autoSpaceDE w:val="0"/>
              <w:autoSpaceDN w:val="0"/>
              <w:adjustRightInd w:val="0"/>
              <w:rPr>
                <w:ins w:id="4995" w:author="Borja Gonzalez" w:date="2017-09-28T19:19:00Z"/>
                <w:rFonts w:ascii="Monaco" w:hAnsi="Monaco" w:cs="Monaco"/>
                <w:sz w:val="20"/>
                <w:szCs w:val="20"/>
                <w:lang w:val="en-US"/>
                <w:rPrChange w:id="4996" w:author="Borja Gonzalez" w:date="2017-09-28T19:19:00Z">
                  <w:rPr>
                    <w:ins w:id="4997" w:author="Borja Gonzalez" w:date="2017-09-28T19:19:00Z"/>
                    <w:rFonts w:ascii="Monaco" w:hAnsi="Monaco" w:cs="Monaco"/>
                    <w:sz w:val="32"/>
                    <w:szCs w:val="32"/>
                    <w:lang w:val="en-US"/>
                  </w:rPr>
                </w:rPrChange>
              </w:rPr>
            </w:pPr>
            <w:ins w:id="4998" w:author="Borja Gonzalez" w:date="2017-09-28T19:19:00Z">
              <w:r w:rsidRPr="00301ECB">
                <w:rPr>
                  <w:rFonts w:ascii="Monaco" w:hAnsi="Monaco" w:cs="Monaco"/>
                  <w:sz w:val="20"/>
                  <w:szCs w:val="20"/>
                  <w:lang w:val="en-US"/>
                  <w:rPrChange w:id="4999"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000" w:author="Borja Gonzalez" w:date="2017-09-28T19:19:00Z">
                    <w:rPr>
                      <w:rFonts w:ascii="Monaco" w:hAnsi="Monaco" w:cs="Monaco"/>
                      <w:color w:val="000000"/>
                      <w:sz w:val="32"/>
                      <w:szCs w:val="32"/>
                      <w:lang w:val="en-US"/>
                    </w:rPr>
                  </w:rPrChange>
                </w:rPr>
                <w:t>message</w:t>
              </w:r>
              <w:r w:rsidRPr="00301ECB">
                <w:rPr>
                  <w:rFonts w:ascii="Monaco" w:hAnsi="Monaco" w:cs="Monaco"/>
                  <w:sz w:val="20"/>
                  <w:szCs w:val="20"/>
                  <w:lang w:val="en-US"/>
                  <w:rPrChange w:id="5001" w:author="Borja Gonzalez" w:date="2017-09-28T19:19: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002"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003"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004" w:author="Borja Gonzalez" w:date="2017-09-28T19:19:00Z">
                    <w:rPr>
                      <w:rFonts w:ascii="Monaco" w:hAnsi="Monaco" w:cs="Monaco"/>
                      <w:color w:val="000000"/>
                      <w:sz w:val="32"/>
                      <w:szCs w:val="32"/>
                      <w:lang w:val="en-US"/>
                    </w:rPr>
                  </w:rPrChange>
                </w:rPr>
                <w:t>JSON</w:t>
              </w:r>
              <w:r w:rsidRPr="00301ECB">
                <w:rPr>
                  <w:rFonts w:ascii="Monaco" w:hAnsi="Monaco" w:cs="Monaco"/>
                  <w:b/>
                  <w:bCs/>
                  <w:color w:val="000000"/>
                  <w:sz w:val="20"/>
                  <w:szCs w:val="20"/>
                  <w:lang w:val="en-US"/>
                  <w:rPrChange w:id="5005"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006" w:author="Borja Gonzalez" w:date="2017-09-28T19:19:00Z">
                    <w:rPr>
                      <w:rFonts w:ascii="Monaco" w:hAnsi="Monaco" w:cs="Monaco"/>
                      <w:color w:val="000000"/>
                      <w:sz w:val="32"/>
                      <w:szCs w:val="32"/>
                      <w:lang w:val="en-US"/>
                    </w:rPr>
                  </w:rPrChange>
                </w:rPr>
                <w:t>parse</w:t>
              </w:r>
              <w:r w:rsidRPr="00301ECB">
                <w:rPr>
                  <w:rFonts w:ascii="Monaco" w:hAnsi="Monaco" w:cs="Monaco"/>
                  <w:b/>
                  <w:bCs/>
                  <w:color w:val="000000"/>
                  <w:sz w:val="20"/>
                  <w:szCs w:val="20"/>
                  <w:lang w:val="en-US"/>
                  <w:rPrChange w:id="5007"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008" w:author="Borja Gonzalez" w:date="2017-09-28T19:19:00Z">
                    <w:rPr>
                      <w:rFonts w:ascii="Monaco" w:hAnsi="Monaco" w:cs="Monaco"/>
                      <w:color w:val="000000"/>
                      <w:sz w:val="32"/>
                      <w:szCs w:val="32"/>
                      <w:lang w:val="en-US"/>
                    </w:rPr>
                  </w:rPrChange>
                </w:rPr>
                <w:t>message</w:t>
              </w:r>
              <w:r w:rsidRPr="00301ECB">
                <w:rPr>
                  <w:rFonts w:ascii="Monaco" w:hAnsi="Monaco" w:cs="Monaco"/>
                  <w:b/>
                  <w:bCs/>
                  <w:color w:val="000000"/>
                  <w:sz w:val="20"/>
                  <w:szCs w:val="20"/>
                  <w:lang w:val="en-US"/>
                  <w:rPrChange w:id="5009" w:author="Borja Gonzalez" w:date="2017-09-28T19:19:00Z">
                    <w:rPr>
                      <w:rFonts w:ascii="Monaco" w:hAnsi="Monaco" w:cs="Monaco"/>
                      <w:b/>
                      <w:bCs/>
                      <w:color w:val="000000"/>
                      <w:sz w:val="32"/>
                      <w:szCs w:val="32"/>
                      <w:lang w:val="en-US"/>
                    </w:rPr>
                  </w:rPrChange>
                </w:rPr>
                <w:t>);</w:t>
              </w:r>
            </w:ins>
          </w:p>
          <w:p w14:paraId="383F2A04" w14:textId="77777777" w:rsidR="00301ECB" w:rsidRPr="00301ECB" w:rsidRDefault="00301ECB" w:rsidP="00301ECB">
            <w:pPr>
              <w:widowControl w:val="0"/>
              <w:autoSpaceDE w:val="0"/>
              <w:autoSpaceDN w:val="0"/>
              <w:adjustRightInd w:val="0"/>
              <w:rPr>
                <w:ins w:id="5010" w:author="Borja Gonzalez" w:date="2017-09-28T19:19:00Z"/>
                <w:rFonts w:ascii="Monaco" w:hAnsi="Monaco" w:cs="Monaco"/>
                <w:i/>
                <w:iCs/>
                <w:color w:val="8F5902"/>
                <w:sz w:val="20"/>
                <w:szCs w:val="20"/>
                <w:lang w:val="en-US"/>
                <w:rPrChange w:id="5011" w:author="Borja Gonzalez" w:date="2017-09-28T19:19:00Z">
                  <w:rPr>
                    <w:ins w:id="5012" w:author="Borja Gonzalez" w:date="2017-09-28T19:19:00Z"/>
                    <w:rFonts w:ascii="Monaco" w:hAnsi="Monaco" w:cs="Monaco"/>
                    <w:i/>
                    <w:iCs/>
                    <w:color w:val="8F5902"/>
                    <w:sz w:val="32"/>
                    <w:szCs w:val="32"/>
                    <w:lang w:val="en-US"/>
                  </w:rPr>
                </w:rPrChange>
              </w:rPr>
            </w:pPr>
            <w:ins w:id="5013" w:author="Borja Gonzalez" w:date="2017-09-28T19:19:00Z">
              <w:r w:rsidRPr="00301ECB">
                <w:rPr>
                  <w:rFonts w:ascii="Monaco" w:hAnsi="Monaco" w:cs="Monaco"/>
                  <w:sz w:val="20"/>
                  <w:szCs w:val="20"/>
                  <w:lang w:val="en-US"/>
                  <w:rPrChange w:id="5014" w:author="Borja Gonzalez" w:date="2017-09-28T19:19:00Z">
                    <w:rPr>
                      <w:rFonts w:ascii="Monaco" w:hAnsi="Monaco" w:cs="Monaco"/>
                      <w:sz w:val="32"/>
                      <w:szCs w:val="32"/>
                      <w:lang w:val="en-US"/>
                    </w:rPr>
                  </w:rPrChange>
                </w:rPr>
                <w:t xml:space="preserve">                </w:t>
              </w:r>
              <w:r w:rsidRPr="00301ECB">
                <w:rPr>
                  <w:rFonts w:ascii="Monaco" w:hAnsi="Monaco" w:cs="Monaco"/>
                  <w:i/>
                  <w:iCs/>
                  <w:color w:val="8F5902"/>
                  <w:sz w:val="20"/>
                  <w:szCs w:val="20"/>
                  <w:lang w:val="en-US"/>
                  <w:rPrChange w:id="5015" w:author="Borja Gonzalez" w:date="2017-09-28T19:19:00Z">
                    <w:rPr>
                      <w:rFonts w:ascii="Monaco" w:hAnsi="Monaco" w:cs="Monaco"/>
                      <w:i/>
                      <w:iCs/>
                      <w:color w:val="8F5902"/>
                      <w:sz w:val="32"/>
                      <w:szCs w:val="32"/>
                      <w:lang w:val="en-US"/>
                    </w:rPr>
                  </w:rPrChange>
                </w:rPr>
                <w:t>//console.log(message);</w:t>
              </w:r>
            </w:ins>
          </w:p>
          <w:p w14:paraId="6A3BA09C" w14:textId="77777777" w:rsidR="00301ECB" w:rsidRPr="00301ECB" w:rsidRDefault="00301ECB" w:rsidP="00301ECB">
            <w:pPr>
              <w:widowControl w:val="0"/>
              <w:autoSpaceDE w:val="0"/>
              <w:autoSpaceDN w:val="0"/>
              <w:adjustRightInd w:val="0"/>
              <w:rPr>
                <w:ins w:id="5016" w:author="Borja Gonzalez" w:date="2017-09-28T19:19:00Z"/>
                <w:rFonts w:ascii="Monaco" w:hAnsi="Monaco" w:cs="Monaco"/>
                <w:sz w:val="20"/>
                <w:szCs w:val="20"/>
                <w:lang w:val="en-US"/>
                <w:rPrChange w:id="5017" w:author="Borja Gonzalez" w:date="2017-09-28T19:19:00Z">
                  <w:rPr>
                    <w:ins w:id="5018" w:author="Borja Gonzalez" w:date="2017-09-28T19:19:00Z"/>
                    <w:rFonts w:ascii="Monaco" w:hAnsi="Monaco" w:cs="Monaco"/>
                    <w:sz w:val="32"/>
                    <w:szCs w:val="32"/>
                    <w:lang w:val="en-US"/>
                  </w:rPr>
                </w:rPrChange>
              </w:rPr>
            </w:pPr>
            <w:ins w:id="5019" w:author="Borja Gonzalez" w:date="2017-09-28T19:19:00Z">
              <w:r w:rsidRPr="00301ECB">
                <w:rPr>
                  <w:rFonts w:ascii="Monaco" w:hAnsi="Monaco" w:cs="Monaco"/>
                  <w:sz w:val="20"/>
                  <w:szCs w:val="20"/>
                  <w:lang w:val="en-US"/>
                  <w:rPrChange w:id="5020" w:author="Borja Gonzalez" w:date="2017-09-28T19:19: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021" w:author="Borja Gonzalez" w:date="2017-09-28T19:19:00Z">
                    <w:rPr>
                      <w:rFonts w:ascii="Monaco" w:hAnsi="Monaco" w:cs="Monaco"/>
                      <w:b/>
                      <w:bCs/>
                      <w:color w:val="000000"/>
                      <w:sz w:val="32"/>
                      <w:szCs w:val="32"/>
                      <w:lang w:val="en-US"/>
                    </w:rPr>
                  </w:rPrChange>
                </w:rPr>
                <w:t>});</w:t>
              </w:r>
            </w:ins>
          </w:p>
          <w:p w14:paraId="0C8D739E" w14:textId="77777777" w:rsidR="00301ECB" w:rsidRPr="00301ECB" w:rsidRDefault="00301ECB" w:rsidP="00301ECB">
            <w:pPr>
              <w:widowControl w:val="0"/>
              <w:autoSpaceDE w:val="0"/>
              <w:autoSpaceDN w:val="0"/>
              <w:adjustRightInd w:val="0"/>
              <w:rPr>
                <w:ins w:id="5022" w:author="Borja Gonzalez" w:date="2017-09-28T19:19:00Z"/>
                <w:rFonts w:ascii="Monaco" w:hAnsi="Monaco" w:cs="Monaco"/>
                <w:sz w:val="20"/>
                <w:szCs w:val="20"/>
                <w:lang w:val="en-US"/>
                <w:rPrChange w:id="5023" w:author="Borja Gonzalez" w:date="2017-09-28T19:19:00Z">
                  <w:rPr>
                    <w:ins w:id="5024" w:author="Borja Gonzalez" w:date="2017-09-28T19:19:00Z"/>
                    <w:rFonts w:ascii="Monaco" w:hAnsi="Monaco" w:cs="Monaco"/>
                    <w:sz w:val="32"/>
                    <w:szCs w:val="32"/>
                    <w:lang w:val="en-US"/>
                  </w:rPr>
                </w:rPrChange>
              </w:rPr>
            </w:pPr>
          </w:p>
          <w:p w14:paraId="299919F0" w14:textId="77777777" w:rsidR="00301ECB" w:rsidRPr="00301ECB" w:rsidRDefault="00301ECB" w:rsidP="00301ECB">
            <w:pPr>
              <w:widowControl w:val="0"/>
              <w:autoSpaceDE w:val="0"/>
              <w:autoSpaceDN w:val="0"/>
              <w:adjustRightInd w:val="0"/>
              <w:rPr>
                <w:ins w:id="5025" w:author="Borja Gonzalez" w:date="2017-09-28T19:19:00Z"/>
                <w:rFonts w:ascii="Monaco" w:hAnsi="Monaco" w:cs="Monaco"/>
                <w:sz w:val="20"/>
                <w:szCs w:val="20"/>
                <w:lang w:val="en-US"/>
                <w:rPrChange w:id="5026" w:author="Borja Gonzalez" w:date="2017-09-28T19:19:00Z">
                  <w:rPr>
                    <w:ins w:id="5027" w:author="Borja Gonzalez" w:date="2017-09-28T19:19:00Z"/>
                    <w:rFonts w:ascii="Monaco" w:hAnsi="Monaco" w:cs="Monaco"/>
                    <w:sz w:val="32"/>
                    <w:szCs w:val="32"/>
                    <w:lang w:val="en-US"/>
                  </w:rPr>
                </w:rPrChange>
              </w:rPr>
            </w:pPr>
            <w:ins w:id="5028" w:author="Borja Gonzalez" w:date="2017-09-28T19:19:00Z">
              <w:r w:rsidRPr="00301ECB">
                <w:rPr>
                  <w:rFonts w:ascii="Monaco" w:hAnsi="Monaco" w:cs="Monaco"/>
                  <w:sz w:val="20"/>
                  <w:szCs w:val="20"/>
                  <w:lang w:val="en-US"/>
                  <w:rPrChange w:id="5029" w:author="Borja Gonzalez" w:date="2017-09-28T19:19: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030" w:author="Borja Gonzalez" w:date="2017-09-28T19:19:00Z">
                    <w:rPr>
                      <w:rFonts w:ascii="Monaco" w:hAnsi="Monaco" w:cs="Monaco"/>
                      <w:b/>
                      <w:bCs/>
                      <w:color w:val="204A87"/>
                      <w:sz w:val="32"/>
                      <w:szCs w:val="32"/>
                      <w:lang w:val="en-US"/>
                    </w:rPr>
                  </w:rPrChange>
                </w:rPr>
                <w:t>var</w:t>
              </w:r>
              <w:r w:rsidRPr="00301ECB">
                <w:rPr>
                  <w:rFonts w:ascii="Monaco" w:hAnsi="Monaco" w:cs="Monaco"/>
                  <w:sz w:val="20"/>
                  <w:szCs w:val="20"/>
                  <w:lang w:val="en-US"/>
                  <w:rPrChange w:id="5031"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032" w:author="Borja Gonzalez" w:date="2017-09-28T19:19:00Z">
                    <w:rPr>
                      <w:rFonts w:ascii="Monaco" w:hAnsi="Monaco" w:cs="Monaco"/>
                      <w:color w:val="000000"/>
                      <w:sz w:val="32"/>
                      <w:szCs w:val="32"/>
                      <w:lang w:val="en-US"/>
                    </w:rPr>
                  </w:rPrChange>
                </w:rPr>
                <w:t>data</w:t>
              </w:r>
              <w:r w:rsidRPr="00301ECB">
                <w:rPr>
                  <w:rFonts w:ascii="Monaco" w:hAnsi="Monaco" w:cs="Monaco"/>
                  <w:sz w:val="20"/>
                  <w:szCs w:val="20"/>
                  <w:lang w:val="en-US"/>
                  <w:rPrChange w:id="5033" w:author="Borja Gonzalez" w:date="2017-09-28T19:19: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034"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035" w:author="Borja Gonzalez" w:date="2017-09-28T19:19: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036" w:author="Borja Gonzalez" w:date="2017-09-28T19:19:00Z">
                    <w:rPr>
                      <w:rFonts w:ascii="Monaco" w:hAnsi="Monaco" w:cs="Monaco"/>
                      <w:b/>
                      <w:bCs/>
                      <w:color w:val="000000"/>
                      <w:sz w:val="32"/>
                      <w:szCs w:val="32"/>
                      <w:lang w:val="en-US"/>
                    </w:rPr>
                  </w:rPrChange>
                </w:rPr>
                <w:t>{</w:t>
              </w:r>
              <w:r w:rsidRPr="00301ECB">
                <w:rPr>
                  <w:rFonts w:ascii="Monaco" w:hAnsi="Monaco" w:cs="Monaco"/>
                  <w:sz w:val="20"/>
                  <w:szCs w:val="20"/>
                  <w:lang w:val="en-US"/>
                  <w:rPrChange w:id="5037" w:author="Borja Gonzalez" w:date="2017-09-28T19:19:00Z">
                    <w:rPr>
                      <w:rFonts w:ascii="Monaco" w:hAnsi="Monaco" w:cs="Monaco"/>
                      <w:sz w:val="32"/>
                      <w:szCs w:val="32"/>
                      <w:lang w:val="en-US"/>
                    </w:rPr>
                  </w:rPrChange>
                </w:rPr>
                <w:t xml:space="preserve"> </w:t>
              </w:r>
            </w:ins>
          </w:p>
          <w:p w14:paraId="7184E619" w14:textId="77777777" w:rsidR="00301ECB" w:rsidRPr="00301ECB" w:rsidRDefault="00301ECB" w:rsidP="00301ECB">
            <w:pPr>
              <w:widowControl w:val="0"/>
              <w:autoSpaceDE w:val="0"/>
              <w:autoSpaceDN w:val="0"/>
              <w:adjustRightInd w:val="0"/>
              <w:rPr>
                <w:ins w:id="5038" w:author="Borja Gonzalez" w:date="2017-09-28T19:19:00Z"/>
                <w:rFonts w:ascii="Monaco" w:hAnsi="Monaco" w:cs="Monaco"/>
                <w:sz w:val="20"/>
                <w:szCs w:val="20"/>
                <w:lang w:val="en-US"/>
                <w:rPrChange w:id="5039" w:author="Borja Gonzalez" w:date="2017-09-28T19:19:00Z">
                  <w:rPr>
                    <w:ins w:id="5040" w:author="Borja Gonzalez" w:date="2017-09-28T19:19:00Z"/>
                    <w:rFonts w:ascii="Monaco" w:hAnsi="Monaco" w:cs="Monaco"/>
                    <w:sz w:val="32"/>
                    <w:szCs w:val="32"/>
                    <w:lang w:val="en-US"/>
                  </w:rPr>
                </w:rPrChange>
              </w:rPr>
            </w:pPr>
            <w:ins w:id="5041" w:author="Borja Gonzalez" w:date="2017-09-28T19:19:00Z">
              <w:r w:rsidRPr="00301ECB">
                <w:rPr>
                  <w:rFonts w:ascii="Monaco" w:hAnsi="Monaco" w:cs="Monaco"/>
                  <w:sz w:val="20"/>
                  <w:szCs w:val="20"/>
                  <w:lang w:val="en-US"/>
                  <w:rPrChange w:id="5042"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043" w:author="Borja Gonzalez" w:date="2017-09-28T19:19:00Z">
                    <w:rPr>
                      <w:rFonts w:ascii="Monaco" w:hAnsi="Monaco" w:cs="Monaco"/>
                      <w:color w:val="000000"/>
                      <w:sz w:val="32"/>
                      <w:szCs w:val="32"/>
                      <w:lang w:val="en-US"/>
                    </w:rPr>
                  </w:rPrChange>
                </w:rPr>
                <w:t>operacion</w:t>
              </w:r>
              <w:r w:rsidRPr="00301ECB">
                <w:rPr>
                  <w:rFonts w:ascii="Monaco" w:hAnsi="Monaco" w:cs="Monaco"/>
                  <w:b/>
                  <w:bCs/>
                  <w:color w:val="CE5C00"/>
                  <w:sz w:val="20"/>
                  <w:szCs w:val="20"/>
                  <w:lang w:val="en-US"/>
                  <w:rPrChange w:id="5044"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045" w:author="Borja Gonzalez" w:date="2017-09-28T19:19:00Z">
                    <w:rPr>
                      <w:rFonts w:ascii="Monaco" w:hAnsi="Monaco" w:cs="Monaco"/>
                      <w:sz w:val="32"/>
                      <w:szCs w:val="32"/>
                      <w:lang w:val="en-US"/>
                    </w:rPr>
                  </w:rPrChange>
                </w:rPr>
                <w:t xml:space="preserve"> </w:t>
              </w:r>
              <w:r w:rsidRPr="00301ECB">
                <w:rPr>
                  <w:rFonts w:ascii="Monaco" w:hAnsi="Monaco" w:cs="Monaco"/>
                  <w:color w:val="4E9A06"/>
                  <w:sz w:val="20"/>
                  <w:szCs w:val="20"/>
                  <w:lang w:val="en-US"/>
                  <w:rPrChange w:id="5046" w:author="Borja Gonzalez" w:date="2017-09-28T19:19:00Z">
                    <w:rPr>
                      <w:rFonts w:ascii="Monaco" w:hAnsi="Monaco" w:cs="Monaco"/>
                      <w:color w:val="4E9A06"/>
                      <w:sz w:val="32"/>
                      <w:szCs w:val="32"/>
                      <w:lang w:val="en-US"/>
                    </w:rPr>
                  </w:rPrChange>
                </w:rPr>
                <w:t>"Borrar datos de paciente"</w:t>
              </w:r>
              <w:r w:rsidRPr="00301ECB">
                <w:rPr>
                  <w:rFonts w:ascii="Monaco" w:hAnsi="Monaco" w:cs="Monaco"/>
                  <w:b/>
                  <w:bCs/>
                  <w:color w:val="000000"/>
                  <w:sz w:val="20"/>
                  <w:szCs w:val="20"/>
                  <w:lang w:val="en-US"/>
                  <w:rPrChange w:id="5047" w:author="Borja Gonzalez" w:date="2017-09-28T19:19:00Z">
                    <w:rPr>
                      <w:rFonts w:ascii="Monaco" w:hAnsi="Monaco" w:cs="Monaco"/>
                      <w:b/>
                      <w:bCs/>
                      <w:color w:val="000000"/>
                      <w:sz w:val="32"/>
                      <w:szCs w:val="32"/>
                      <w:lang w:val="en-US"/>
                    </w:rPr>
                  </w:rPrChange>
                </w:rPr>
                <w:t>,</w:t>
              </w:r>
            </w:ins>
          </w:p>
          <w:p w14:paraId="127C4C17" w14:textId="77777777" w:rsidR="00301ECB" w:rsidRPr="00301ECB" w:rsidRDefault="00301ECB" w:rsidP="00301ECB">
            <w:pPr>
              <w:widowControl w:val="0"/>
              <w:autoSpaceDE w:val="0"/>
              <w:autoSpaceDN w:val="0"/>
              <w:adjustRightInd w:val="0"/>
              <w:rPr>
                <w:ins w:id="5048" w:author="Borja Gonzalez" w:date="2017-09-28T19:19:00Z"/>
                <w:rFonts w:ascii="Monaco" w:hAnsi="Monaco" w:cs="Monaco"/>
                <w:sz w:val="20"/>
                <w:szCs w:val="20"/>
                <w:lang w:val="en-US"/>
                <w:rPrChange w:id="5049" w:author="Borja Gonzalez" w:date="2017-09-28T19:19:00Z">
                  <w:rPr>
                    <w:ins w:id="5050" w:author="Borja Gonzalez" w:date="2017-09-28T19:19:00Z"/>
                    <w:rFonts w:ascii="Monaco" w:hAnsi="Monaco" w:cs="Monaco"/>
                    <w:sz w:val="32"/>
                    <w:szCs w:val="32"/>
                    <w:lang w:val="en-US"/>
                  </w:rPr>
                </w:rPrChange>
              </w:rPr>
            </w:pPr>
            <w:ins w:id="5051" w:author="Borja Gonzalez" w:date="2017-09-28T19:19:00Z">
              <w:r w:rsidRPr="00301ECB">
                <w:rPr>
                  <w:rFonts w:ascii="Monaco" w:hAnsi="Monaco" w:cs="Monaco"/>
                  <w:sz w:val="20"/>
                  <w:szCs w:val="20"/>
                  <w:lang w:val="en-US"/>
                  <w:rPrChange w:id="5052"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053" w:author="Borja Gonzalez" w:date="2017-09-28T19:19:00Z">
                    <w:rPr>
                      <w:rFonts w:ascii="Monaco" w:hAnsi="Monaco" w:cs="Monaco"/>
                      <w:color w:val="000000"/>
                      <w:sz w:val="32"/>
                      <w:szCs w:val="32"/>
                      <w:lang w:val="en-US"/>
                    </w:rPr>
                  </w:rPrChange>
                </w:rPr>
                <w:t>id</w:t>
              </w:r>
              <w:r w:rsidRPr="00301ECB">
                <w:rPr>
                  <w:rFonts w:ascii="Monaco" w:hAnsi="Monaco" w:cs="Monaco"/>
                  <w:b/>
                  <w:bCs/>
                  <w:color w:val="CE5C00"/>
                  <w:sz w:val="20"/>
                  <w:szCs w:val="20"/>
                  <w:lang w:val="en-US"/>
                  <w:rPrChange w:id="5054"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055"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056" w:author="Borja Gonzalez" w:date="2017-09-28T19:19:00Z">
                    <w:rPr>
                      <w:rFonts w:ascii="Monaco" w:hAnsi="Monaco" w:cs="Monaco"/>
                      <w:color w:val="000000"/>
                      <w:sz w:val="32"/>
                      <w:szCs w:val="32"/>
                      <w:lang w:val="en-US"/>
                    </w:rPr>
                  </w:rPrChange>
                </w:rPr>
                <w:t>N_p</w:t>
              </w:r>
              <w:r w:rsidRPr="00301ECB">
                <w:rPr>
                  <w:rFonts w:ascii="Monaco" w:hAnsi="Monaco" w:cs="Monaco"/>
                  <w:b/>
                  <w:bCs/>
                  <w:color w:val="000000"/>
                  <w:sz w:val="20"/>
                  <w:szCs w:val="20"/>
                  <w:lang w:val="en-US"/>
                  <w:rPrChange w:id="5057" w:author="Borja Gonzalez" w:date="2017-09-28T19:19:00Z">
                    <w:rPr>
                      <w:rFonts w:ascii="Monaco" w:hAnsi="Monaco" w:cs="Monaco"/>
                      <w:b/>
                      <w:bCs/>
                      <w:color w:val="000000"/>
                      <w:sz w:val="32"/>
                      <w:szCs w:val="32"/>
                      <w:lang w:val="en-US"/>
                    </w:rPr>
                  </w:rPrChange>
                </w:rPr>
                <w:t>,</w:t>
              </w:r>
              <w:r w:rsidRPr="00301ECB">
                <w:rPr>
                  <w:rFonts w:ascii="Monaco" w:hAnsi="Monaco" w:cs="Monaco"/>
                  <w:sz w:val="20"/>
                  <w:szCs w:val="20"/>
                  <w:lang w:val="en-US"/>
                  <w:rPrChange w:id="5058" w:author="Borja Gonzalez" w:date="2017-09-28T19:19:00Z">
                    <w:rPr>
                      <w:rFonts w:ascii="Monaco" w:hAnsi="Monaco" w:cs="Monaco"/>
                      <w:sz w:val="32"/>
                      <w:szCs w:val="32"/>
                      <w:lang w:val="en-US"/>
                    </w:rPr>
                  </w:rPrChange>
                </w:rPr>
                <w:t xml:space="preserve"> </w:t>
              </w:r>
            </w:ins>
          </w:p>
          <w:p w14:paraId="457FBD56" w14:textId="77777777" w:rsidR="00301ECB" w:rsidRPr="00301ECB" w:rsidRDefault="00301ECB" w:rsidP="00301ECB">
            <w:pPr>
              <w:widowControl w:val="0"/>
              <w:autoSpaceDE w:val="0"/>
              <w:autoSpaceDN w:val="0"/>
              <w:adjustRightInd w:val="0"/>
              <w:rPr>
                <w:ins w:id="5059" w:author="Borja Gonzalez" w:date="2017-09-28T19:19:00Z"/>
                <w:rFonts w:ascii="Monaco" w:hAnsi="Monaco" w:cs="Monaco"/>
                <w:sz w:val="20"/>
                <w:szCs w:val="20"/>
                <w:lang w:val="en-US"/>
                <w:rPrChange w:id="5060" w:author="Borja Gonzalez" w:date="2017-09-28T19:19:00Z">
                  <w:rPr>
                    <w:ins w:id="5061" w:author="Borja Gonzalez" w:date="2017-09-28T19:19:00Z"/>
                    <w:rFonts w:ascii="Monaco" w:hAnsi="Monaco" w:cs="Monaco"/>
                    <w:sz w:val="32"/>
                    <w:szCs w:val="32"/>
                    <w:lang w:val="en-US"/>
                  </w:rPr>
                </w:rPrChange>
              </w:rPr>
            </w:pPr>
            <w:ins w:id="5062" w:author="Borja Gonzalez" w:date="2017-09-28T19:19:00Z">
              <w:r w:rsidRPr="00301ECB">
                <w:rPr>
                  <w:rFonts w:ascii="Monaco" w:hAnsi="Monaco" w:cs="Monaco"/>
                  <w:sz w:val="20"/>
                  <w:szCs w:val="20"/>
                  <w:lang w:val="en-US"/>
                  <w:rPrChange w:id="5063"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064" w:author="Borja Gonzalez" w:date="2017-09-28T19:19:00Z">
                    <w:rPr>
                      <w:rFonts w:ascii="Monaco" w:hAnsi="Monaco" w:cs="Monaco"/>
                      <w:color w:val="000000"/>
                      <w:sz w:val="32"/>
                      <w:szCs w:val="32"/>
                      <w:lang w:val="en-US"/>
                    </w:rPr>
                  </w:rPrChange>
                </w:rPr>
                <w:t>n</w:t>
              </w:r>
              <w:r w:rsidRPr="00301ECB">
                <w:rPr>
                  <w:rFonts w:ascii="Monaco" w:hAnsi="Monaco" w:cs="Monaco"/>
                  <w:b/>
                  <w:bCs/>
                  <w:color w:val="CE5C00"/>
                  <w:sz w:val="20"/>
                  <w:szCs w:val="20"/>
                  <w:lang w:val="en-US"/>
                  <w:rPrChange w:id="5065"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066"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067" w:author="Borja Gonzalez" w:date="2017-09-28T19:19:00Z">
                    <w:rPr>
                      <w:rFonts w:ascii="Monaco" w:hAnsi="Monaco" w:cs="Monaco"/>
                      <w:color w:val="000000"/>
                      <w:sz w:val="32"/>
                      <w:szCs w:val="32"/>
                      <w:lang w:val="en-US"/>
                    </w:rPr>
                  </w:rPrChange>
                </w:rPr>
                <w:t>nombre</w:t>
              </w:r>
            </w:ins>
          </w:p>
          <w:p w14:paraId="508F61CF" w14:textId="77777777" w:rsidR="00301ECB" w:rsidRPr="00301ECB" w:rsidRDefault="00301ECB" w:rsidP="00301ECB">
            <w:pPr>
              <w:widowControl w:val="0"/>
              <w:autoSpaceDE w:val="0"/>
              <w:autoSpaceDN w:val="0"/>
              <w:adjustRightInd w:val="0"/>
              <w:rPr>
                <w:ins w:id="5068" w:author="Borja Gonzalez" w:date="2017-09-28T19:19:00Z"/>
                <w:rFonts w:ascii="Monaco" w:hAnsi="Monaco" w:cs="Monaco"/>
                <w:sz w:val="20"/>
                <w:szCs w:val="20"/>
                <w:lang w:val="en-US"/>
                <w:rPrChange w:id="5069" w:author="Borja Gonzalez" w:date="2017-09-28T19:19:00Z">
                  <w:rPr>
                    <w:ins w:id="5070" w:author="Borja Gonzalez" w:date="2017-09-28T19:19:00Z"/>
                    <w:rFonts w:ascii="Monaco" w:hAnsi="Monaco" w:cs="Monaco"/>
                    <w:sz w:val="32"/>
                    <w:szCs w:val="32"/>
                    <w:lang w:val="en-US"/>
                  </w:rPr>
                </w:rPrChange>
              </w:rPr>
            </w:pPr>
            <w:ins w:id="5071" w:author="Borja Gonzalez" w:date="2017-09-28T19:19:00Z">
              <w:r w:rsidRPr="00301ECB">
                <w:rPr>
                  <w:rFonts w:ascii="Monaco" w:hAnsi="Monaco" w:cs="Monaco"/>
                  <w:sz w:val="20"/>
                  <w:szCs w:val="20"/>
                  <w:lang w:val="en-US"/>
                  <w:rPrChange w:id="5072" w:author="Borja Gonzalez" w:date="2017-09-28T19:19: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073" w:author="Borja Gonzalez" w:date="2017-09-28T19:19:00Z">
                    <w:rPr>
                      <w:rFonts w:ascii="Monaco" w:hAnsi="Monaco" w:cs="Monaco"/>
                      <w:b/>
                      <w:bCs/>
                      <w:color w:val="000000"/>
                      <w:sz w:val="32"/>
                      <w:szCs w:val="32"/>
                      <w:lang w:val="en-US"/>
                    </w:rPr>
                  </w:rPrChange>
                </w:rPr>
                <w:t>}</w:t>
              </w:r>
            </w:ins>
          </w:p>
          <w:p w14:paraId="27A82CAD" w14:textId="77777777" w:rsidR="00301ECB" w:rsidRPr="00301ECB" w:rsidRDefault="00301ECB" w:rsidP="00301ECB">
            <w:pPr>
              <w:widowControl w:val="0"/>
              <w:autoSpaceDE w:val="0"/>
              <w:autoSpaceDN w:val="0"/>
              <w:adjustRightInd w:val="0"/>
              <w:rPr>
                <w:ins w:id="5074" w:author="Borja Gonzalez" w:date="2017-09-28T19:19:00Z"/>
                <w:rFonts w:ascii="Monaco" w:hAnsi="Monaco" w:cs="Monaco"/>
                <w:sz w:val="20"/>
                <w:szCs w:val="20"/>
                <w:lang w:val="en-US"/>
                <w:rPrChange w:id="5075" w:author="Borja Gonzalez" w:date="2017-09-28T19:19:00Z">
                  <w:rPr>
                    <w:ins w:id="5076" w:author="Borja Gonzalez" w:date="2017-09-28T19:19:00Z"/>
                    <w:rFonts w:ascii="Monaco" w:hAnsi="Monaco" w:cs="Monaco"/>
                    <w:sz w:val="32"/>
                    <w:szCs w:val="32"/>
                    <w:lang w:val="en-US"/>
                  </w:rPr>
                </w:rPrChange>
              </w:rPr>
            </w:pPr>
            <w:ins w:id="5077" w:author="Borja Gonzalez" w:date="2017-09-28T19:19:00Z">
              <w:r w:rsidRPr="00301ECB">
                <w:rPr>
                  <w:rFonts w:ascii="Monaco" w:hAnsi="Monaco" w:cs="Monaco"/>
                  <w:sz w:val="20"/>
                  <w:szCs w:val="20"/>
                  <w:lang w:val="en-US"/>
                  <w:rPrChange w:id="5078"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079" w:author="Borja Gonzalez" w:date="2017-09-28T19:19:00Z">
                    <w:rPr>
                      <w:rFonts w:ascii="Monaco" w:hAnsi="Monaco" w:cs="Monaco"/>
                      <w:color w:val="000000"/>
                      <w:sz w:val="32"/>
                      <w:szCs w:val="32"/>
                      <w:lang w:val="en-US"/>
                    </w:rPr>
                  </w:rPrChange>
                </w:rPr>
                <w:t>socket</w:t>
              </w:r>
              <w:r w:rsidRPr="00301ECB">
                <w:rPr>
                  <w:rFonts w:ascii="Monaco" w:hAnsi="Monaco" w:cs="Monaco"/>
                  <w:b/>
                  <w:bCs/>
                  <w:color w:val="000000"/>
                  <w:sz w:val="20"/>
                  <w:szCs w:val="20"/>
                  <w:lang w:val="en-US"/>
                  <w:rPrChange w:id="5080"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081" w:author="Borja Gonzalez" w:date="2017-09-28T19:19:00Z">
                    <w:rPr>
                      <w:rFonts w:ascii="Monaco" w:hAnsi="Monaco" w:cs="Monaco"/>
                      <w:color w:val="000000"/>
                      <w:sz w:val="32"/>
                      <w:szCs w:val="32"/>
                      <w:lang w:val="en-US"/>
                    </w:rPr>
                  </w:rPrChange>
                </w:rPr>
                <w:t>send</w:t>
              </w:r>
              <w:r w:rsidRPr="00301ECB">
                <w:rPr>
                  <w:rFonts w:ascii="Monaco" w:hAnsi="Monaco" w:cs="Monaco"/>
                  <w:b/>
                  <w:bCs/>
                  <w:color w:val="000000"/>
                  <w:sz w:val="20"/>
                  <w:szCs w:val="20"/>
                  <w:lang w:val="en-US"/>
                  <w:rPrChange w:id="5082"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083" w:author="Borja Gonzalez" w:date="2017-09-28T19:19:00Z">
                    <w:rPr>
                      <w:rFonts w:ascii="Monaco" w:hAnsi="Monaco" w:cs="Monaco"/>
                      <w:color w:val="000000"/>
                      <w:sz w:val="32"/>
                      <w:szCs w:val="32"/>
                      <w:lang w:val="en-US"/>
                    </w:rPr>
                  </w:rPrChange>
                </w:rPr>
                <w:t>JSON</w:t>
              </w:r>
              <w:r w:rsidRPr="00301ECB">
                <w:rPr>
                  <w:rFonts w:ascii="Monaco" w:hAnsi="Monaco" w:cs="Monaco"/>
                  <w:b/>
                  <w:bCs/>
                  <w:color w:val="000000"/>
                  <w:sz w:val="20"/>
                  <w:szCs w:val="20"/>
                  <w:lang w:val="en-US"/>
                  <w:rPrChange w:id="5084"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085" w:author="Borja Gonzalez" w:date="2017-09-28T19:19:00Z">
                    <w:rPr>
                      <w:rFonts w:ascii="Monaco" w:hAnsi="Monaco" w:cs="Monaco"/>
                      <w:color w:val="000000"/>
                      <w:sz w:val="32"/>
                      <w:szCs w:val="32"/>
                      <w:lang w:val="en-US"/>
                    </w:rPr>
                  </w:rPrChange>
                </w:rPr>
                <w:t>stringify</w:t>
              </w:r>
              <w:r w:rsidRPr="00301ECB">
                <w:rPr>
                  <w:rFonts w:ascii="Monaco" w:hAnsi="Monaco" w:cs="Monaco"/>
                  <w:b/>
                  <w:bCs/>
                  <w:color w:val="000000"/>
                  <w:sz w:val="20"/>
                  <w:szCs w:val="20"/>
                  <w:lang w:val="en-US"/>
                  <w:rPrChange w:id="5086"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087" w:author="Borja Gonzalez" w:date="2017-09-28T19:19:00Z">
                    <w:rPr>
                      <w:rFonts w:ascii="Monaco" w:hAnsi="Monaco" w:cs="Monaco"/>
                      <w:color w:val="000000"/>
                      <w:sz w:val="32"/>
                      <w:szCs w:val="32"/>
                      <w:lang w:val="en-US"/>
                    </w:rPr>
                  </w:rPrChange>
                </w:rPr>
                <w:t>data</w:t>
              </w:r>
              <w:r w:rsidRPr="00301ECB">
                <w:rPr>
                  <w:rFonts w:ascii="Monaco" w:hAnsi="Monaco" w:cs="Monaco"/>
                  <w:b/>
                  <w:bCs/>
                  <w:color w:val="000000"/>
                  <w:sz w:val="20"/>
                  <w:szCs w:val="20"/>
                  <w:lang w:val="en-US"/>
                  <w:rPrChange w:id="5088" w:author="Borja Gonzalez" w:date="2017-09-28T19:19:00Z">
                    <w:rPr>
                      <w:rFonts w:ascii="Monaco" w:hAnsi="Monaco" w:cs="Monaco"/>
                      <w:b/>
                      <w:bCs/>
                      <w:color w:val="000000"/>
                      <w:sz w:val="32"/>
                      <w:szCs w:val="32"/>
                      <w:lang w:val="en-US"/>
                    </w:rPr>
                  </w:rPrChange>
                </w:rPr>
                <w:t>));</w:t>
              </w:r>
            </w:ins>
          </w:p>
          <w:p w14:paraId="79C6A097" w14:textId="77777777" w:rsidR="00301ECB" w:rsidRPr="00301ECB" w:rsidRDefault="00301ECB" w:rsidP="00301ECB">
            <w:pPr>
              <w:widowControl w:val="0"/>
              <w:autoSpaceDE w:val="0"/>
              <w:autoSpaceDN w:val="0"/>
              <w:adjustRightInd w:val="0"/>
              <w:rPr>
                <w:ins w:id="5089" w:author="Borja Gonzalez" w:date="2017-09-28T19:19:00Z"/>
                <w:rFonts w:ascii="Monaco" w:hAnsi="Monaco" w:cs="Monaco"/>
                <w:sz w:val="20"/>
                <w:szCs w:val="20"/>
                <w:lang w:val="en-US"/>
                <w:rPrChange w:id="5090" w:author="Borja Gonzalez" w:date="2017-09-28T19:19:00Z">
                  <w:rPr>
                    <w:ins w:id="5091" w:author="Borja Gonzalez" w:date="2017-09-28T19:19:00Z"/>
                    <w:rFonts w:ascii="Monaco" w:hAnsi="Monaco" w:cs="Monaco"/>
                    <w:sz w:val="32"/>
                    <w:szCs w:val="32"/>
                    <w:lang w:val="en-US"/>
                  </w:rPr>
                </w:rPrChange>
              </w:rPr>
            </w:pPr>
            <w:ins w:id="5092" w:author="Borja Gonzalez" w:date="2017-09-28T19:19:00Z">
              <w:r w:rsidRPr="00301ECB">
                <w:rPr>
                  <w:rFonts w:ascii="Monaco" w:hAnsi="Monaco" w:cs="Monaco"/>
                  <w:sz w:val="20"/>
                  <w:szCs w:val="20"/>
                  <w:lang w:val="en-US"/>
                  <w:rPrChange w:id="5093" w:author="Borja Gonzalez" w:date="2017-09-28T19:19: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094" w:author="Borja Gonzalez" w:date="2017-09-28T19:19:00Z">
                    <w:rPr>
                      <w:rFonts w:ascii="Monaco" w:hAnsi="Monaco" w:cs="Monaco"/>
                      <w:b/>
                      <w:bCs/>
                      <w:color w:val="000000"/>
                      <w:sz w:val="32"/>
                      <w:szCs w:val="32"/>
                      <w:lang w:val="en-US"/>
                    </w:rPr>
                  </w:rPrChange>
                </w:rPr>
                <w:t>}</w:t>
              </w:r>
            </w:ins>
          </w:p>
          <w:p w14:paraId="540BC674" w14:textId="77777777" w:rsidR="00301ECB" w:rsidRPr="00301ECB" w:rsidRDefault="00301ECB" w:rsidP="00301ECB">
            <w:pPr>
              <w:widowControl w:val="0"/>
              <w:autoSpaceDE w:val="0"/>
              <w:autoSpaceDN w:val="0"/>
              <w:adjustRightInd w:val="0"/>
              <w:rPr>
                <w:ins w:id="5095" w:author="Borja Gonzalez" w:date="2017-09-28T19:19:00Z"/>
                <w:rFonts w:ascii="Monaco" w:hAnsi="Monaco" w:cs="Monaco"/>
                <w:sz w:val="20"/>
                <w:szCs w:val="20"/>
                <w:lang w:val="en-US"/>
                <w:rPrChange w:id="5096" w:author="Borja Gonzalez" w:date="2017-09-28T19:19:00Z">
                  <w:rPr>
                    <w:ins w:id="5097" w:author="Borja Gonzalez" w:date="2017-09-28T19:19:00Z"/>
                    <w:rFonts w:ascii="Monaco" w:hAnsi="Monaco" w:cs="Monaco"/>
                    <w:sz w:val="32"/>
                    <w:szCs w:val="32"/>
                    <w:lang w:val="en-US"/>
                  </w:rPr>
                </w:rPrChange>
              </w:rPr>
            </w:pPr>
            <w:ins w:id="5098" w:author="Borja Gonzalez" w:date="2017-09-28T19:19:00Z">
              <w:r w:rsidRPr="00301ECB">
                <w:rPr>
                  <w:rFonts w:ascii="Monaco" w:hAnsi="Monaco" w:cs="Monaco"/>
                  <w:sz w:val="20"/>
                  <w:szCs w:val="20"/>
                  <w:lang w:val="en-US"/>
                  <w:rPrChange w:id="5099" w:author="Borja Gonzalez" w:date="2017-09-28T19:19: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100" w:author="Borja Gonzalez" w:date="2017-09-28T19:19:00Z">
                    <w:rPr>
                      <w:rFonts w:ascii="Monaco" w:hAnsi="Monaco" w:cs="Monaco"/>
                      <w:b/>
                      <w:bCs/>
                      <w:color w:val="204A87"/>
                      <w:sz w:val="32"/>
                      <w:szCs w:val="32"/>
                      <w:lang w:val="en-US"/>
                    </w:rPr>
                  </w:rPrChange>
                </w:rPr>
                <w:t>else</w:t>
              </w:r>
              <w:r w:rsidRPr="00301ECB">
                <w:rPr>
                  <w:rFonts w:ascii="Monaco" w:hAnsi="Monaco" w:cs="Monaco"/>
                  <w:b/>
                  <w:bCs/>
                  <w:color w:val="000000"/>
                  <w:sz w:val="20"/>
                  <w:szCs w:val="20"/>
                  <w:lang w:val="en-US"/>
                  <w:rPrChange w:id="5101" w:author="Borja Gonzalez" w:date="2017-09-28T19:19:00Z">
                    <w:rPr>
                      <w:rFonts w:ascii="Monaco" w:hAnsi="Monaco" w:cs="Monaco"/>
                      <w:b/>
                      <w:bCs/>
                      <w:color w:val="000000"/>
                      <w:sz w:val="32"/>
                      <w:szCs w:val="32"/>
                      <w:lang w:val="en-US"/>
                    </w:rPr>
                  </w:rPrChange>
                </w:rPr>
                <w:t>{</w:t>
              </w:r>
            </w:ins>
          </w:p>
          <w:p w14:paraId="62C924E2" w14:textId="77777777" w:rsidR="00301ECB" w:rsidRPr="00301ECB" w:rsidRDefault="00301ECB" w:rsidP="00301ECB">
            <w:pPr>
              <w:widowControl w:val="0"/>
              <w:autoSpaceDE w:val="0"/>
              <w:autoSpaceDN w:val="0"/>
              <w:adjustRightInd w:val="0"/>
              <w:rPr>
                <w:ins w:id="5102" w:author="Borja Gonzalez" w:date="2017-09-28T19:19:00Z"/>
                <w:rFonts w:ascii="Monaco" w:hAnsi="Monaco" w:cs="Monaco"/>
                <w:sz w:val="20"/>
                <w:szCs w:val="20"/>
                <w:lang w:val="en-US"/>
                <w:rPrChange w:id="5103" w:author="Borja Gonzalez" w:date="2017-09-28T19:19:00Z">
                  <w:rPr>
                    <w:ins w:id="5104" w:author="Borja Gonzalez" w:date="2017-09-28T19:19:00Z"/>
                    <w:rFonts w:ascii="Monaco" w:hAnsi="Monaco" w:cs="Monaco"/>
                    <w:sz w:val="32"/>
                    <w:szCs w:val="32"/>
                    <w:lang w:val="en-US"/>
                  </w:rPr>
                </w:rPrChange>
              </w:rPr>
            </w:pPr>
            <w:ins w:id="5105" w:author="Borja Gonzalez" w:date="2017-09-28T19:19:00Z">
              <w:r w:rsidRPr="00301ECB">
                <w:rPr>
                  <w:rFonts w:ascii="Monaco" w:hAnsi="Monaco" w:cs="Monaco"/>
                  <w:sz w:val="20"/>
                  <w:szCs w:val="20"/>
                  <w:lang w:val="en-US"/>
                  <w:rPrChange w:id="5106"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107" w:author="Borja Gonzalez" w:date="2017-09-28T19:19:00Z">
                    <w:rPr>
                      <w:rFonts w:ascii="Monaco" w:hAnsi="Monaco" w:cs="Monaco"/>
                      <w:color w:val="000000"/>
                      <w:sz w:val="32"/>
                      <w:szCs w:val="32"/>
                      <w:lang w:val="en-US"/>
                    </w:rPr>
                  </w:rPrChange>
                </w:rPr>
                <w:t>console</w:t>
              </w:r>
              <w:r w:rsidRPr="00301ECB">
                <w:rPr>
                  <w:rFonts w:ascii="Monaco" w:hAnsi="Monaco" w:cs="Monaco"/>
                  <w:b/>
                  <w:bCs/>
                  <w:color w:val="000000"/>
                  <w:sz w:val="20"/>
                  <w:szCs w:val="20"/>
                  <w:lang w:val="en-US"/>
                  <w:rPrChange w:id="5108"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109" w:author="Borja Gonzalez" w:date="2017-09-28T19:19:00Z">
                    <w:rPr>
                      <w:rFonts w:ascii="Monaco" w:hAnsi="Monaco" w:cs="Monaco"/>
                      <w:color w:val="000000"/>
                      <w:sz w:val="32"/>
                      <w:szCs w:val="32"/>
                      <w:lang w:val="en-US"/>
                    </w:rPr>
                  </w:rPrChange>
                </w:rPr>
                <w:t>log</w:t>
              </w:r>
              <w:r w:rsidRPr="00301ECB">
                <w:rPr>
                  <w:rFonts w:ascii="Monaco" w:hAnsi="Monaco" w:cs="Monaco"/>
                  <w:b/>
                  <w:bCs/>
                  <w:color w:val="000000"/>
                  <w:sz w:val="20"/>
                  <w:szCs w:val="20"/>
                  <w:lang w:val="en-US"/>
                  <w:rPrChange w:id="5110" w:author="Borja Gonzalez" w:date="2017-09-28T19:19: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111" w:author="Borja Gonzalez" w:date="2017-09-28T19:19:00Z">
                    <w:rPr>
                      <w:rFonts w:ascii="Monaco" w:hAnsi="Monaco" w:cs="Monaco"/>
                      <w:color w:val="4E9A06"/>
                      <w:sz w:val="32"/>
                      <w:szCs w:val="32"/>
                      <w:lang w:val="en-US"/>
                    </w:rPr>
                  </w:rPrChange>
                </w:rPr>
                <w:t>"Datos no borrados"</w:t>
              </w:r>
              <w:r w:rsidRPr="00301ECB">
                <w:rPr>
                  <w:rFonts w:ascii="Monaco" w:hAnsi="Monaco" w:cs="Monaco"/>
                  <w:b/>
                  <w:bCs/>
                  <w:color w:val="000000"/>
                  <w:sz w:val="20"/>
                  <w:szCs w:val="20"/>
                  <w:lang w:val="en-US"/>
                  <w:rPrChange w:id="5112" w:author="Borja Gonzalez" w:date="2017-09-28T19:19:00Z">
                    <w:rPr>
                      <w:rFonts w:ascii="Monaco" w:hAnsi="Monaco" w:cs="Monaco"/>
                      <w:b/>
                      <w:bCs/>
                      <w:color w:val="000000"/>
                      <w:sz w:val="32"/>
                      <w:szCs w:val="32"/>
                      <w:lang w:val="en-US"/>
                    </w:rPr>
                  </w:rPrChange>
                </w:rPr>
                <w:t>);</w:t>
              </w:r>
            </w:ins>
          </w:p>
          <w:p w14:paraId="5998DCA6" w14:textId="77777777" w:rsidR="00301ECB" w:rsidRPr="00301ECB" w:rsidRDefault="00301ECB" w:rsidP="00301ECB">
            <w:pPr>
              <w:widowControl w:val="0"/>
              <w:autoSpaceDE w:val="0"/>
              <w:autoSpaceDN w:val="0"/>
              <w:adjustRightInd w:val="0"/>
              <w:rPr>
                <w:ins w:id="5113" w:author="Borja Gonzalez" w:date="2017-09-28T19:19:00Z"/>
                <w:rFonts w:ascii="Monaco" w:hAnsi="Monaco" w:cs="Monaco"/>
                <w:sz w:val="20"/>
                <w:szCs w:val="20"/>
                <w:lang w:val="en-US"/>
                <w:rPrChange w:id="5114" w:author="Borja Gonzalez" w:date="2017-09-28T19:19:00Z">
                  <w:rPr>
                    <w:ins w:id="5115" w:author="Borja Gonzalez" w:date="2017-09-28T19:19:00Z"/>
                    <w:rFonts w:ascii="Monaco" w:hAnsi="Monaco" w:cs="Monaco"/>
                    <w:sz w:val="32"/>
                    <w:szCs w:val="32"/>
                    <w:lang w:val="en-US"/>
                  </w:rPr>
                </w:rPrChange>
              </w:rPr>
            </w:pPr>
            <w:ins w:id="5116" w:author="Borja Gonzalez" w:date="2017-09-28T19:19:00Z">
              <w:r w:rsidRPr="00301ECB">
                <w:rPr>
                  <w:rFonts w:ascii="Monaco" w:hAnsi="Monaco" w:cs="Monaco"/>
                  <w:sz w:val="20"/>
                  <w:szCs w:val="20"/>
                  <w:lang w:val="en-US"/>
                  <w:rPrChange w:id="5117" w:author="Borja Gonzalez" w:date="2017-09-28T19:19: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118" w:author="Borja Gonzalez" w:date="2017-09-28T19:19:00Z">
                    <w:rPr>
                      <w:rFonts w:ascii="Monaco" w:hAnsi="Monaco" w:cs="Monaco"/>
                      <w:b/>
                      <w:bCs/>
                      <w:color w:val="000000"/>
                      <w:sz w:val="32"/>
                      <w:szCs w:val="32"/>
                      <w:lang w:val="en-US"/>
                    </w:rPr>
                  </w:rPrChange>
                </w:rPr>
                <w:t>}</w:t>
              </w:r>
            </w:ins>
          </w:p>
          <w:p w14:paraId="5855B162" w14:textId="77777777" w:rsidR="00301ECB" w:rsidRPr="00301ECB" w:rsidRDefault="00301ECB" w:rsidP="00301ECB">
            <w:pPr>
              <w:widowControl w:val="0"/>
              <w:autoSpaceDE w:val="0"/>
              <w:autoSpaceDN w:val="0"/>
              <w:adjustRightInd w:val="0"/>
              <w:rPr>
                <w:ins w:id="5119" w:author="Borja Gonzalez" w:date="2017-09-28T19:19:00Z"/>
                <w:rFonts w:ascii="Monaco" w:hAnsi="Monaco" w:cs="Monaco"/>
                <w:sz w:val="20"/>
                <w:szCs w:val="20"/>
                <w:lang w:val="en-US"/>
                <w:rPrChange w:id="5120" w:author="Borja Gonzalez" w:date="2017-09-28T19:19:00Z">
                  <w:rPr>
                    <w:ins w:id="5121" w:author="Borja Gonzalez" w:date="2017-09-28T19:19:00Z"/>
                    <w:rFonts w:ascii="Monaco" w:hAnsi="Monaco" w:cs="Monaco"/>
                    <w:sz w:val="32"/>
                    <w:szCs w:val="32"/>
                    <w:lang w:val="en-US"/>
                  </w:rPr>
                </w:rPrChange>
              </w:rPr>
            </w:pPr>
            <w:ins w:id="5122" w:author="Borja Gonzalez" w:date="2017-09-28T19:19:00Z">
              <w:r w:rsidRPr="00301ECB">
                <w:rPr>
                  <w:rFonts w:ascii="Monaco" w:hAnsi="Monaco" w:cs="Monaco"/>
                  <w:b/>
                  <w:bCs/>
                  <w:color w:val="000000"/>
                  <w:sz w:val="20"/>
                  <w:szCs w:val="20"/>
                  <w:lang w:val="en-US"/>
                  <w:rPrChange w:id="5123" w:author="Borja Gonzalez" w:date="2017-09-28T19:19:00Z">
                    <w:rPr>
                      <w:rFonts w:ascii="Monaco" w:hAnsi="Monaco" w:cs="Monaco"/>
                      <w:b/>
                      <w:bCs/>
                      <w:color w:val="000000"/>
                      <w:sz w:val="32"/>
                      <w:szCs w:val="32"/>
                      <w:lang w:val="en-US"/>
                    </w:rPr>
                  </w:rPrChange>
                </w:rPr>
                <w:t>}</w:t>
              </w:r>
            </w:ins>
          </w:p>
          <w:p w14:paraId="633F8475" w14:textId="77777777" w:rsidR="00301ECB" w:rsidRDefault="00301ECB">
            <w:pPr>
              <w:rPr>
                <w:ins w:id="5124" w:author="Borja Gonzalez" w:date="2017-09-28T19:19:00Z"/>
              </w:rPr>
            </w:pPr>
          </w:p>
        </w:tc>
      </w:tr>
    </w:tbl>
    <w:p w14:paraId="4C53B3C8" w14:textId="4BEA9428" w:rsidR="00CC1673" w:rsidRDefault="00CC1673"/>
    <w:p w14:paraId="0311805E" w14:textId="77777777" w:rsidR="0037218C" w:rsidRDefault="0037218C"/>
    <w:p w14:paraId="51764C3F" w14:textId="59B6095C" w:rsidR="0037218C" w:rsidRDefault="0037218C">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p w14:paraId="6964A64C" w14:textId="74FC6450" w:rsidR="0037218C" w:rsidRDefault="0037218C" w:rsidP="0037218C">
      <w:r>
        <w:t>Para este caso es necesario que cuando borremos la sesión de datos se actualice la tabla con los movimientos y así no se muestre la sesión borrada. Para realizar esta función el servidor manda un mensaje que el cliente recibe y le sirve para saber cuando tiene que actualizar el contenido de la tabla.</w:t>
      </w:r>
    </w:p>
    <w:p w14:paraId="554CA4EC" w14:textId="77777777" w:rsidR="0037218C" w:rsidRDefault="0037218C" w:rsidP="0037218C"/>
    <w:p w14:paraId="65780741" w14:textId="77777777" w:rsidR="00301ECB" w:rsidRDefault="0037218C" w:rsidP="0037218C">
      <w:pPr>
        <w:rPr>
          <w:ins w:id="5125" w:author="Borja Gonzalez" w:date="2017-09-28T19:20:00Z"/>
        </w:rPr>
      </w:pPr>
      <w:del w:id="5126" w:author="Borja Gonzalez" w:date="2017-09-28T19:20:00Z">
        <w:r w:rsidDel="00301ECB">
          <w:rPr>
            <w:noProof/>
            <w:lang w:val="en-US"/>
          </w:rPr>
          <w:drawing>
            <wp:inline distT="0" distB="0" distL="0" distR="0" wp14:anchorId="4D6E55EA" wp14:editId="389A5C86">
              <wp:extent cx="6172200" cy="886460"/>
              <wp:effectExtent l="0" t="0" r="0" b="254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301ECB" w14:paraId="01EB8BE9" w14:textId="77777777" w:rsidTr="00301ECB">
        <w:trPr>
          <w:ins w:id="5127" w:author="Borja Gonzalez" w:date="2017-09-28T19:20:00Z"/>
        </w:trPr>
        <w:tc>
          <w:tcPr>
            <w:tcW w:w="8856" w:type="dxa"/>
          </w:tcPr>
          <w:p w14:paraId="76A0C795" w14:textId="77777777" w:rsidR="00301ECB" w:rsidRPr="00301ECB" w:rsidRDefault="00301ECB" w:rsidP="00301ECB">
            <w:pPr>
              <w:widowControl w:val="0"/>
              <w:autoSpaceDE w:val="0"/>
              <w:autoSpaceDN w:val="0"/>
              <w:adjustRightInd w:val="0"/>
              <w:rPr>
                <w:ins w:id="5128" w:author="Borja Gonzalez" w:date="2017-09-28T19:20:00Z"/>
                <w:rFonts w:ascii="Monaco" w:hAnsi="Monaco" w:cs="Monaco"/>
                <w:sz w:val="20"/>
                <w:szCs w:val="20"/>
                <w:lang w:val="en-US"/>
                <w:rPrChange w:id="5129" w:author="Borja Gonzalez" w:date="2017-09-28T19:20:00Z">
                  <w:rPr>
                    <w:ins w:id="5130" w:author="Borja Gonzalez" w:date="2017-09-28T19:20:00Z"/>
                    <w:rFonts w:ascii="Monaco" w:hAnsi="Monaco" w:cs="Monaco"/>
                    <w:sz w:val="32"/>
                    <w:szCs w:val="32"/>
                    <w:lang w:val="en-US"/>
                  </w:rPr>
                </w:rPrChange>
              </w:rPr>
            </w:pPr>
            <w:ins w:id="5131" w:author="Borja Gonzalez" w:date="2017-09-28T19:20:00Z">
              <w:r w:rsidRPr="00301ECB">
                <w:rPr>
                  <w:rFonts w:ascii="Monaco" w:hAnsi="Monaco" w:cs="Monaco"/>
                  <w:b/>
                  <w:bCs/>
                  <w:color w:val="204A87"/>
                  <w:sz w:val="20"/>
                  <w:szCs w:val="20"/>
                  <w:lang w:val="en-US"/>
                  <w:rPrChange w:id="5132" w:author="Borja Gonzalez" w:date="2017-09-28T19:20:00Z">
                    <w:rPr>
                      <w:rFonts w:ascii="Monaco" w:hAnsi="Monaco" w:cs="Monaco"/>
                      <w:b/>
                      <w:bCs/>
                      <w:color w:val="204A87"/>
                      <w:sz w:val="32"/>
                      <w:szCs w:val="32"/>
                      <w:lang w:val="en-US"/>
                    </w:rPr>
                  </w:rPrChange>
                </w:rPr>
                <w:t>var</w:t>
              </w:r>
              <w:r w:rsidRPr="00301ECB">
                <w:rPr>
                  <w:rFonts w:ascii="Monaco" w:hAnsi="Monaco" w:cs="Monaco"/>
                  <w:sz w:val="20"/>
                  <w:szCs w:val="20"/>
                  <w:lang w:val="en-US"/>
                  <w:rPrChange w:id="5133" w:author="Borja Gonzalez" w:date="2017-09-28T19:20: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134" w:author="Borja Gonzalez" w:date="2017-09-28T19:20:00Z">
                    <w:rPr>
                      <w:rFonts w:ascii="Monaco" w:hAnsi="Monaco" w:cs="Monaco"/>
                      <w:color w:val="000000"/>
                      <w:sz w:val="32"/>
                      <w:szCs w:val="32"/>
                      <w:lang w:val="en-US"/>
                    </w:rPr>
                  </w:rPrChange>
                </w:rPr>
                <w:t>socket</w:t>
              </w:r>
              <w:r w:rsidRPr="00301ECB">
                <w:rPr>
                  <w:rFonts w:ascii="Monaco" w:hAnsi="Monaco" w:cs="Monaco"/>
                  <w:sz w:val="20"/>
                  <w:szCs w:val="20"/>
                  <w:lang w:val="en-US"/>
                  <w:rPrChange w:id="5135" w:author="Borja Gonzalez" w:date="2017-09-28T19:20: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136" w:author="Borja Gonzalez" w:date="2017-09-28T19:20:00Z">
                    <w:rPr>
                      <w:rFonts w:ascii="Monaco" w:hAnsi="Monaco" w:cs="Monaco"/>
                      <w:b/>
                      <w:bCs/>
                      <w:color w:val="CE5C00"/>
                      <w:sz w:val="32"/>
                      <w:szCs w:val="32"/>
                      <w:lang w:val="en-US"/>
                    </w:rPr>
                  </w:rPrChange>
                </w:rPr>
                <w:t>=</w:t>
              </w:r>
              <w:r w:rsidRPr="00301ECB">
                <w:rPr>
                  <w:rFonts w:ascii="Monaco" w:hAnsi="Monaco" w:cs="Monaco"/>
                  <w:sz w:val="20"/>
                  <w:szCs w:val="20"/>
                  <w:lang w:val="en-US"/>
                  <w:rPrChange w:id="5137" w:author="Borja Gonzalez" w:date="2017-09-28T19:20: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138" w:author="Borja Gonzalez" w:date="2017-09-28T19:20:00Z">
                    <w:rPr>
                      <w:rFonts w:ascii="Monaco" w:hAnsi="Monaco" w:cs="Monaco"/>
                      <w:color w:val="000000"/>
                      <w:sz w:val="32"/>
                      <w:szCs w:val="32"/>
                      <w:lang w:val="en-US"/>
                    </w:rPr>
                  </w:rPrChange>
                </w:rPr>
                <w:t>io</w:t>
              </w:r>
              <w:r w:rsidRPr="00301ECB">
                <w:rPr>
                  <w:rFonts w:ascii="Monaco" w:hAnsi="Monaco" w:cs="Monaco"/>
                  <w:b/>
                  <w:bCs/>
                  <w:color w:val="000000"/>
                  <w:sz w:val="20"/>
                  <w:szCs w:val="20"/>
                  <w:lang w:val="en-US"/>
                  <w:rPrChange w:id="5139" w:author="Borja Gonzalez" w:date="2017-09-28T19:20: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140" w:author="Borja Gonzalez" w:date="2017-09-28T19:20:00Z">
                    <w:rPr>
                      <w:rFonts w:ascii="Monaco" w:hAnsi="Monaco" w:cs="Monaco"/>
                      <w:color w:val="000000"/>
                      <w:sz w:val="32"/>
                      <w:szCs w:val="32"/>
                      <w:lang w:val="en-US"/>
                    </w:rPr>
                  </w:rPrChange>
                </w:rPr>
                <w:t>connect</w:t>
              </w:r>
              <w:r w:rsidRPr="00301ECB">
                <w:rPr>
                  <w:rFonts w:ascii="Monaco" w:hAnsi="Monaco" w:cs="Monaco"/>
                  <w:b/>
                  <w:bCs/>
                  <w:color w:val="000000"/>
                  <w:sz w:val="20"/>
                  <w:szCs w:val="20"/>
                  <w:lang w:val="en-US"/>
                  <w:rPrChange w:id="5141" w:author="Borja Gonzalez" w:date="2017-09-28T19:20: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142" w:author="Borja Gonzalez" w:date="2017-09-28T19:20:00Z">
                    <w:rPr>
                      <w:rFonts w:ascii="Monaco" w:hAnsi="Monaco" w:cs="Monaco"/>
                      <w:color w:val="4E9A06"/>
                      <w:sz w:val="32"/>
                      <w:szCs w:val="32"/>
                      <w:lang w:val="en-US"/>
                    </w:rPr>
                  </w:rPrChange>
                </w:rPr>
                <w:t>"http://172.20.10.5:8124"</w:t>
              </w:r>
              <w:r w:rsidRPr="00301ECB">
                <w:rPr>
                  <w:rFonts w:ascii="Monaco" w:hAnsi="Monaco" w:cs="Monaco"/>
                  <w:b/>
                  <w:bCs/>
                  <w:color w:val="000000"/>
                  <w:sz w:val="20"/>
                  <w:szCs w:val="20"/>
                  <w:lang w:val="en-US"/>
                  <w:rPrChange w:id="5143" w:author="Borja Gonzalez" w:date="2017-09-28T19:20:00Z">
                    <w:rPr>
                      <w:rFonts w:ascii="Monaco" w:hAnsi="Monaco" w:cs="Monaco"/>
                      <w:b/>
                      <w:bCs/>
                      <w:color w:val="000000"/>
                      <w:sz w:val="32"/>
                      <w:szCs w:val="32"/>
                      <w:lang w:val="en-US"/>
                    </w:rPr>
                  </w:rPrChange>
                </w:rPr>
                <w:t>);</w:t>
              </w:r>
            </w:ins>
          </w:p>
          <w:p w14:paraId="11159418" w14:textId="77777777" w:rsidR="00301ECB" w:rsidRPr="00301ECB" w:rsidRDefault="00301ECB" w:rsidP="00301ECB">
            <w:pPr>
              <w:widowControl w:val="0"/>
              <w:autoSpaceDE w:val="0"/>
              <w:autoSpaceDN w:val="0"/>
              <w:adjustRightInd w:val="0"/>
              <w:rPr>
                <w:ins w:id="5144" w:author="Borja Gonzalez" w:date="2017-09-28T19:20:00Z"/>
                <w:rFonts w:ascii="Monaco" w:hAnsi="Monaco" w:cs="Monaco"/>
                <w:sz w:val="20"/>
                <w:szCs w:val="20"/>
                <w:lang w:val="en-US"/>
                <w:rPrChange w:id="5145" w:author="Borja Gonzalez" w:date="2017-09-28T19:20:00Z">
                  <w:rPr>
                    <w:ins w:id="5146" w:author="Borja Gonzalez" w:date="2017-09-28T19:20:00Z"/>
                    <w:rFonts w:ascii="Monaco" w:hAnsi="Monaco" w:cs="Monaco"/>
                    <w:sz w:val="32"/>
                    <w:szCs w:val="32"/>
                    <w:lang w:val="en-US"/>
                  </w:rPr>
                </w:rPrChange>
              </w:rPr>
            </w:pPr>
            <w:ins w:id="5147" w:author="Borja Gonzalez" w:date="2017-09-28T19:20:00Z">
              <w:r w:rsidRPr="00301ECB">
                <w:rPr>
                  <w:rFonts w:ascii="Monaco" w:hAnsi="Monaco" w:cs="Monaco"/>
                  <w:color w:val="000000"/>
                  <w:sz w:val="20"/>
                  <w:szCs w:val="20"/>
                  <w:lang w:val="en-US"/>
                  <w:rPrChange w:id="5148" w:author="Borja Gonzalez" w:date="2017-09-28T19:20:00Z">
                    <w:rPr>
                      <w:rFonts w:ascii="Monaco" w:hAnsi="Monaco" w:cs="Monaco"/>
                      <w:color w:val="000000"/>
                      <w:sz w:val="32"/>
                      <w:szCs w:val="32"/>
                      <w:lang w:val="en-US"/>
                    </w:rPr>
                  </w:rPrChange>
                </w:rPr>
                <w:t>socket</w:t>
              </w:r>
              <w:r w:rsidRPr="00301ECB">
                <w:rPr>
                  <w:rFonts w:ascii="Monaco" w:hAnsi="Monaco" w:cs="Monaco"/>
                  <w:b/>
                  <w:bCs/>
                  <w:color w:val="000000"/>
                  <w:sz w:val="20"/>
                  <w:szCs w:val="20"/>
                  <w:lang w:val="en-US"/>
                  <w:rPrChange w:id="5149" w:author="Borja Gonzalez" w:date="2017-09-28T19:20: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150" w:author="Borja Gonzalez" w:date="2017-09-28T19:20:00Z">
                    <w:rPr>
                      <w:rFonts w:ascii="Monaco" w:hAnsi="Monaco" w:cs="Monaco"/>
                      <w:color w:val="000000"/>
                      <w:sz w:val="32"/>
                      <w:szCs w:val="32"/>
                      <w:lang w:val="en-US"/>
                    </w:rPr>
                  </w:rPrChange>
                </w:rPr>
                <w:t>on</w:t>
              </w:r>
              <w:r w:rsidRPr="00301ECB">
                <w:rPr>
                  <w:rFonts w:ascii="Monaco" w:hAnsi="Monaco" w:cs="Monaco"/>
                  <w:b/>
                  <w:bCs/>
                  <w:color w:val="000000"/>
                  <w:sz w:val="20"/>
                  <w:szCs w:val="20"/>
                  <w:lang w:val="en-US"/>
                  <w:rPrChange w:id="5151" w:author="Borja Gonzalez" w:date="2017-09-28T19:20: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152" w:author="Borja Gonzalez" w:date="2017-09-28T19:20:00Z">
                    <w:rPr>
                      <w:rFonts w:ascii="Monaco" w:hAnsi="Monaco" w:cs="Monaco"/>
                      <w:color w:val="4E9A06"/>
                      <w:sz w:val="32"/>
                      <w:szCs w:val="32"/>
                      <w:lang w:val="en-US"/>
                    </w:rPr>
                  </w:rPrChange>
                </w:rPr>
                <w:t>"reload"</w:t>
              </w:r>
              <w:r w:rsidRPr="00301ECB">
                <w:rPr>
                  <w:rFonts w:ascii="Monaco" w:hAnsi="Monaco" w:cs="Monaco"/>
                  <w:b/>
                  <w:bCs/>
                  <w:color w:val="000000"/>
                  <w:sz w:val="20"/>
                  <w:szCs w:val="20"/>
                  <w:lang w:val="en-US"/>
                  <w:rPrChange w:id="5153" w:author="Borja Gonzalez" w:date="2017-09-28T19:20:00Z">
                    <w:rPr>
                      <w:rFonts w:ascii="Monaco" w:hAnsi="Monaco" w:cs="Monaco"/>
                      <w:b/>
                      <w:bCs/>
                      <w:color w:val="000000"/>
                      <w:sz w:val="32"/>
                      <w:szCs w:val="32"/>
                      <w:lang w:val="en-US"/>
                    </w:rPr>
                  </w:rPrChange>
                </w:rPr>
                <w:t>,</w:t>
              </w:r>
              <w:r w:rsidRPr="00301ECB">
                <w:rPr>
                  <w:rFonts w:ascii="Monaco" w:hAnsi="Monaco" w:cs="Monaco"/>
                  <w:sz w:val="20"/>
                  <w:szCs w:val="20"/>
                  <w:lang w:val="en-US"/>
                  <w:rPrChange w:id="5154" w:author="Borja Gonzalez" w:date="2017-09-28T19:20: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155" w:author="Borja Gonzalez" w:date="2017-09-28T19:20:00Z">
                    <w:rPr>
                      <w:rFonts w:ascii="Monaco" w:hAnsi="Monaco" w:cs="Monaco"/>
                      <w:b/>
                      <w:bCs/>
                      <w:color w:val="204A87"/>
                      <w:sz w:val="32"/>
                      <w:szCs w:val="32"/>
                      <w:lang w:val="en-US"/>
                    </w:rPr>
                  </w:rPrChange>
                </w:rPr>
                <w:t>function</w:t>
              </w:r>
              <w:r w:rsidRPr="00301ECB">
                <w:rPr>
                  <w:rFonts w:ascii="Monaco" w:hAnsi="Monaco" w:cs="Monaco"/>
                  <w:sz w:val="20"/>
                  <w:szCs w:val="20"/>
                  <w:lang w:val="en-US"/>
                  <w:rPrChange w:id="5156" w:author="Borja Gonzalez" w:date="2017-09-28T19:20: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157" w:author="Borja Gonzalez" w:date="2017-09-28T19:20: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158" w:author="Borja Gonzalez" w:date="2017-09-28T19:20:00Z">
                    <w:rPr>
                      <w:rFonts w:ascii="Monaco" w:hAnsi="Monaco" w:cs="Monaco"/>
                      <w:color w:val="000000"/>
                      <w:sz w:val="32"/>
                      <w:szCs w:val="32"/>
                      <w:lang w:val="en-US"/>
                    </w:rPr>
                  </w:rPrChange>
                </w:rPr>
                <w:t>data</w:t>
              </w:r>
              <w:r w:rsidRPr="00301ECB">
                <w:rPr>
                  <w:rFonts w:ascii="Monaco" w:hAnsi="Monaco" w:cs="Monaco"/>
                  <w:b/>
                  <w:bCs/>
                  <w:color w:val="000000"/>
                  <w:sz w:val="20"/>
                  <w:szCs w:val="20"/>
                  <w:lang w:val="en-US"/>
                  <w:rPrChange w:id="5159" w:author="Borja Gonzalez" w:date="2017-09-28T19:20:00Z">
                    <w:rPr>
                      <w:rFonts w:ascii="Monaco" w:hAnsi="Monaco" w:cs="Monaco"/>
                      <w:b/>
                      <w:bCs/>
                      <w:color w:val="000000"/>
                      <w:sz w:val="32"/>
                      <w:szCs w:val="32"/>
                      <w:lang w:val="en-US"/>
                    </w:rPr>
                  </w:rPrChange>
                </w:rPr>
                <w:t>)</w:t>
              </w:r>
              <w:r w:rsidRPr="00301ECB">
                <w:rPr>
                  <w:rFonts w:ascii="Monaco" w:hAnsi="Monaco" w:cs="Monaco"/>
                  <w:sz w:val="20"/>
                  <w:szCs w:val="20"/>
                  <w:lang w:val="en-US"/>
                  <w:rPrChange w:id="5160" w:author="Borja Gonzalez" w:date="2017-09-28T19:20: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161" w:author="Borja Gonzalez" w:date="2017-09-28T19:20:00Z">
                    <w:rPr>
                      <w:rFonts w:ascii="Monaco" w:hAnsi="Monaco" w:cs="Monaco"/>
                      <w:b/>
                      <w:bCs/>
                      <w:color w:val="000000"/>
                      <w:sz w:val="32"/>
                      <w:szCs w:val="32"/>
                      <w:lang w:val="en-US"/>
                    </w:rPr>
                  </w:rPrChange>
                </w:rPr>
                <w:t>{</w:t>
              </w:r>
            </w:ins>
          </w:p>
          <w:p w14:paraId="03DF2507" w14:textId="77777777" w:rsidR="00301ECB" w:rsidRPr="00301ECB" w:rsidRDefault="00301ECB" w:rsidP="00301ECB">
            <w:pPr>
              <w:widowControl w:val="0"/>
              <w:autoSpaceDE w:val="0"/>
              <w:autoSpaceDN w:val="0"/>
              <w:adjustRightInd w:val="0"/>
              <w:rPr>
                <w:ins w:id="5162" w:author="Borja Gonzalez" w:date="2017-09-28T19:20:00Z"/>
                <w:rFonts w:ascii="Monaco" w:hAnsi="Monaco" w:cs="Monaco"/>
                <w:sz w:val="20"/>
                <w:szCs w:val="20"/>
                <w:lang w:val="en-US"/>
                <w:rPrChange w:id="5163" w:author="Borja Gonzalez" w:date="2017-09-28T19:20:00Z">
                  <w:rPr>
                    <w:ins w:id="5164" w:author="Borja Gonzalez" w:date="2017-09-28T19:20:00Z"/>
                    <w:rFonts w:ascii="Monaco" w:hAnsi="Monaco" w:cs="Monaco"/>
                    <w:sz w:val="32"/>
                    <w:szCs w:val="32"/>
                    <w:lang w:val="en-US"/>
                  </w:rPr>
                </w:rPrChange>
              </w:rPr>
            </w:pPr>
            <w:ins w:id="5165" w:author="Borja Gonzalez" w:date="2017-09-28T19:20:00Z">
              <w:r w:rsidRPr="00301ECB">
                <w:rPr>
                  <w:rFonts w:ascii="Monaco" w:hAnsi="Monaco" w:cs="Monaco"/>
                  <w:sz w:val="20"/>
                  <w:szCs w:val="20"/>
                  <w:lang w:val="en-US"/>
                  <w:rPrChange w:id="5166" w:author="Borja Gonzalez" w:date="2017-09-28T19:20: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167" w:author="Borja Gonzalez" w:date="2017-09-28T19:20:00Z">
                    <w:rPr>
                      <w:rFonts w:ascii="Monaco" w:hAnsi="Monaco" w:cs="Monaco"/>
                      <w:color w:val="000000"/>
                      <w:sz w:val="32"/>
                      <w:szCs w:val="32"/>
                      <w:lang w:val="en-US"/>
                    </w:rPr>
                  </w:rPrChange>
                </w:rPr>
                <w:t>location</w:t>
              </w:r>
              <w:r w:rsidRPr="00301ECB">
                <w:rPr>
                  <w:rFonts w:ascii="Monaco" w:hAnsi="Monaco" w:cs="Monaco"/>
                  <w:b/>
                  <w:bCs/>
                  <w:color w:val="000000"/>
                  <w:sz w:val="20"/>
                  <w:szCs w:val="20"/>
                  <w:lang w:val="en-US"/>
                  <w:rPrChange w:id="5168" w:author="Borja Gonzalez" w:date="2017-09-28T19:20: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169" w:author="Borja Gonzalez" w:date="2017-09-28T19:20:00Z">
                    <w:rPr>
                      <w:rFonts w:ascii="Monaco" w:hAnsi="Monaco" w:cs="Monaco"/>
                      <w:color w:val="000000"/>
                      <w:sz w:val="32"/>
                      <w:szCs w:val="32"/>
                      <w:lang w:val="en-US"/>
                    </w:rPr>
                  </w:rPrChange>
                </w:rPr>
                <w:t>reload</w:t>
              </w:r>
              <w:r w:rsidRPr="00301ECB">
                <w:rPr>
                  <w:rFonts w:ascii="Monaco" w:hAnsi="Monaco" w:cs="Monaco"/>
                  <w:b/>
                  <w:bCs/>
                  <w:color w:val="000000"/>
                  <w:sz w:val="20"/>
                  <w:szCs w:val="20"/>
                  <w:lang w:val="en-US"/>
                  <w:rPrChange w:id="5170" w:author="Borja Gonzalez" w:date="2017-09-28T19:20:00Z">
                    <w:rPr>
                      <w:rFonts w:ascii="Monaco" w:hAnsi="Monaco" w:cs="Monaco"/>
                      <w:b/>
                      <w:bCs/>
                      <w:color w:val="000000"/>
                      <w:sz w:val="32"/>
                      <w:szCs w:val="32"/>
                      <w:lang w:val="en-US"/>
                    </w:rPr>
                  </w:rPrChange>
                </w:rPr>
                <w:t>();</w:t>
              </w:r>
            </w:ins>
          </w:p>
          <w:p w14:paraId="229C3BE3" w14:textId="77777777" w:rsidR="00301ECB" w:rsidRPr="00301ECB" w:rsidRDefault="00301ECB" w:rsidP="00301ECB">
            <w:pPr>
              <w:widowControl w:val="0"/>
              <w:autoSpaceDE w:val="0"/>
              <w:autoSpaceDN w:val="0"/>
              <w:adjustRightInd w:val="0"/>
              <w:rPr>
                <w:ins w:id="5171" w:author="Borja Gonzalez" w:date="2017-09-28T19:20:00Z"/>
                <w:rFonts w:ascii="Monaco" w:hAnsi="Monaco" w:cs="Monaco"/>
                <w:sz w:val="20"/>
                <w:szCs w:val="20"/>
                <w:lang w:val="en-US"/>
                <w:rPrChange w:id="5172" w:author="Borja Gonzalez" w:date="2017-09-28T19:20:00Z">
                  <w:rPr>
                    <w:ins w:id="5173" w:author="Borja Gonzalez" w:date="2017-09-28T19:20:00Z"/>
                    <w:rFonts w:ascii="Monaco" w:hAnsi="Monaco" w:cs="Monaco"/>
                    <w:sz w:val="32"/>
                    <w:szCs w:val="32"/>
                    <w:lang w:val="en-US"/>
                  </w:rPr>
                </w:rPrChange>
              </w:rPr>
            </w:pPr>
            <w:ins w:id="5174" w:author="Borja Gonzalez" w:date="2017-09-28T19:20:00Z">
              <w:r w:rsidRPr="00301ECB">
                <w:rPr>
                  <w:rFonts w:ascii="Monaco" w:hAnsi="Monaco" w:cs="Monaco"/>
                  <w:sz w:val="20"/>
                  <w:szCs w:val="20"/>
                  <w:lang w:val="en-US"/>
                  <w:rPrChange w:id="5175" w:author="Borja Gonzalez" w:date="2017-09-28T19:20: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176" w:author="Borja Gonzalez" w:date="2017-09-28T19:20:00Z">
                    <w:rPr>
                      <w:rFonts w:ascii="Monaco" w:hAnsi="Monaco" w:cs="Monaco"/>
                      <w:b/>
                      <w:bCs/>
                      <w:color w:val="000000"/>
                      <w:sz w:val="32"/>
                      <w:szCs w:val="32"/>
                      <w:lang w:val="en-US"/>
                    </w:rPr>
                  </w:rPrChange>
                </w:rPr>
                <w:t>});</w:t>
              </w:r>
            </w:ins>
          </w:p>
          <w:p w14:paraId="4E8FE907" w14:textId="77777777" w:rsidR="00301ECB" w:rsidRDefault="00301ECB" w:rsidP="0037218C">
            <w:pPr>
              <w:rPr>
                <w:ins w:id="5177" w:author="Borja Gonzalez" w:date="2017-09-28T19:20:00Z"/>
              </w:rPr>
            </w:pPr>
          </w:p>
        </w:tc>
      </w:tr>
    </w:tbl>
    <w:p w14:paraId="785FE07A" w14:textId="14DC60BE" w:rsidR="0037218C" w:rsidRDefault="0037218C" w:rsidP="0037218C"/>
    <w:p w14:paraId="113393FF" w14:textId="77777777" w:rsidR="0037218C" w:rsidRDefault="0037218C" w:rsidP="0037218C"/>
    <w:p w14:paraId="02C151DE" w14:textId="23B1FC90" w:rsidR="0037218C" w:rsidRDefault="0037218C" w:rsidP="0037218C">
      <w:r>
        <w:t xml:space="preserve">Éste código se encuentra en el navegador y espera a que el servidor confirme </w:t>
      </w:r>
      <w:r>
        <w:tab/>
        <w:t>que se han borrado los datos. Una vez recibida la confirmación, el navegador realiza un location.reload() que básicamente actualiza la página web, lo que obliga a que se vuelva a llamar a la función que</w:t>
      </w:r>
      <w:r w:rsidR="00A1719D">
        <w:t xml:space="preserve"> obtiene las sesiones de movimientos</w:t>
      </w:r>
      <w:r>
        <w:t xml:space="preserve">. En esta ocasión se mostrará la lista de </w:t>
      </w:r>
      <w:r w:rsidR="00A1719D">
        <w:t>sesiones de movimientos</w:t>
      </w:r>
      <w:r>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rsidP="007E5FBE">
      <w:pPr>
        <w:pStyle w:val="Heading4"/>
      </w:pPr>
      <w:r>
        <w:t>4.3.6.2.  Funcionalidad en el lado del servidor</w:t>
      </w:r>
    </w:p>
    <w:p w14:paraId="58CCD6C0" w14:textId="77777777" w:rsidR="0037218C" w:rsidRPr="0037218C" w:rsidRDefault="0037218C"/>
    <w:p w14:paraId="0D882206" w14:textId="77777777" w:rsidR="00301ECB" w:rsidRDefault="0037218C" w:rsidP="0037218C">
      <w:pPr>
        <w:rPr>
          <w:ins w:id="5178" w:author="Borja Gonzalez" w:date="2017-09-28T19:25:00Z"/>
        </w:rPr>
      </w:pPr>
      <w:del w:id="5179" w:author="Borja Gonzalez" w:date="2017-09-28T19:25:00Z">
        <w:r w:rsidDel="00301ECB">
          <w:rPr>
            <w:noProof/>
            <w:lang w:val="en-US"/>
          </w:rPr>
          <w:drawing>
            <wp:inline distT="0" distB="0" distL="0" distR="0" wp14:anchorId="6622DD19" wp14:editId="15CB535D">
              <wp:extent cx="4914900" cy="367480"/>
              <wp:effectExtent l="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5203" cy="367503"/>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301ECB" w14:paraId="65594FF5" w14:textId="77777777" w:rsidTr="00301ECB">
        <w:trPr>
          <w:ins w:id="5180" w:author="Borja Gonzalez" w:date="2017-09-28T19:25:00Z"/>
        </w:trPr>
        <w:tc>
          <w:tcPr>
            <w:tcW w:w="8856" w:type="dxa"/>
          </w:tcPr>
          <w:p w14:paraId="05DA244A" w14:textId="77777777" w:rsidR="00301ECB" w:rsidRPr="00557475" w:rsidRDefault="00301ECB" w:rsidP="00301ECB">
            <w:pPr>
              <w:widowControl w:val="0"/>
              <w:autoSpaceDE w:val="0"/>
              <w:autoSpaceDN w:val="0"/>
              <w:adjustRightInd w:val="0"/>
              <w:rPr>
                <w:ins w:id="5181" w:author="Borja Gonzalez" w:date="2017-09-28T19:25:00Z"/>
                <w:rFonts w:ascii="Monaco" w:hAnsi="Monaco" w:cs="Monaco"/>
                <w:noProof/>
                <w:sz w:val="20"/>
                <w:szCs w:val="20"/>
                <w:lang w:val="en-US"/>
              </w:rPr>
            </w:pPr>
            <w:ins w:id="5182" w:author="Borja Gonzalez" w:date="2017-09-28T19:25: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CAEEC99" w14:textId="77777777" w:rsidR="00301ECB" w:rsidRDefault="00301ECB" w:rsidP="00301ECB">
            <w:pPr>
              <w:widowControl w:val="0"/>
              <w:autoSpaceDE w:val="0"/>
              <w:autoSpaceDN w:val="0"/>
              <w:adjustRightInd w:val="0"/>
              <w:rPr>
                <w:ins w:id="5183" w:author="Borja Gonzalez" w:date="2017-09-28T19:25:00Z"/>
                <w:rFonts w:ascii="Monaco" w:hAnsi="Monaco" w:cs="Monaco"/>
                <w:b/>
                <w:bCs/>
                <w:noProof/>
                <w:color w:val="000000"/>
                <w:sz w:val="20"/>
                <w:szCs w:val="20"/>
                <w:lang w:val="en-US"/>
              </w:rPr>
            </w:pPr>
            <w:ins w:id="5184" w:author="Borja Gonzalez" w:date="2017-09-28T19:25:00Z">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datos</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JSON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parse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65EB1038" w14:textId="77777777" w:rsidR="00301ECB" w:rsidRDefault="00301ECB" w:rsidP="00301ECB">
            <w:pPr>
              <w:widowControl w:val="0"/>
              <w:autoSpaceDE w:val="0"/>
              <w:autoSpaceDN w:val="0"/>
              <w:adjustRightInd w:val="0"/>
              <w:rPr>
                <w:ins w:id="5185" w:author="Borja Gonzalez" w:date="2017-09-28T19:25:00Z"/>
                <w:rFonts w:ascii="Monaco" w:hAnsi="Monaco" w:cs="Monaco"/>
                <w:b/>
                <w:bCs/>
                <w:color w:val="204A87"/>
                <w:sz w:val="20"/>
                <w:szCs w:val="20"/>
                <w:lang w:val="en-US"/>
              </w:rPr>
            </w:pPr>
          </w:p>
          <w:p w14:paraId="31CE307A" w14:textId="77777777" w:rsidR="00301ECB" w:rsidRPr="00301ECB" w:rsidRDefault="00301ECB" w:rsidP="00301ECB">
            <w:pPr>
              <w:widowControl w:val="0"/>
              <w:autoSpaceDE w:val="0"/>
              <w:autoSpaceDN w:val="0"/>
              <w:adjustRightInd w:val="0"/>
              <w:rPr>
                <w:ins w:id="5186" w:author="Borja Gonzalez" w:date="2017-09-28T19:25:00Z"/>
                <w:rFonts w:ascii="Monaco" w:hAnsi="Monaco" w:cs="Monaco"/>
                <w:sz w:val="20"/>
                <w:szCs w:val="20"/>
                <w:lang w:val="en-US"/>
                <w:rPrChange w:id="5187" w:author="Borja Gonzalez" w:date="2017-09-28T19:25:00Z">
                  <w:rPr>
                    <w:ins w:id="5188" w:author="Borja Gonzalez" w:date="2017-09-28T19:25:00Z"/>
                    <w:rFonts w:ascii="Monaco" w:hAnsi="Monaco" w:cs="Monaco"/>
                    <w:sz w:val="32"/>
                    <w:szCs w:val="32"/>
                    <w:lang w:val="en-US"/>
                  </w:rPr>
                </w:rPrChange>
              </w:rPr>
            </w:pPr>
            <w:ins w:id="5189" w:author="Borja Gonzalez" w:date="2017-09-28T19:25:00Z">
              <w:r w:rsidRPr="00301ECB">
                <w:rPr>
                  <w:rFonts w:ascii="Monaco" w:hAnsi="Monaco" w:cs="Monaco"/>
                  <w:b/>
                  <w:bCs/>
                  <w:color w:val="204A87"/>
                  <w:sz w:val="20"/>
                  <w:szCs w:val="20"/>
                  <w:lang w:val="en-US"/>
                  <w:rPrChange w:id="5190" w:author="Borja Gonzalez" w:date="2017-09-28T19:25:00Z">
                    <w:rPr>
                      <w:rFonts w:ascii="Monaco" w:hAnsi="Monaco" w:cs="Monaco"/>
                      <w:b/>
                      <w:bCs/>
                      <w:color w:val="204A87"/>
                      <w:sz w:val="32"/>
                      <w:szCs w:val="32"/>
                      <w:lang w:val="en-US"/>
                    </w:rPr>
                  </w:rPrChange>
                </w:rPr>
                <w:t>if</w:t>
              </w:r>
              <w:r w:rsidRPr="00301ECB">
                <w:rPr>
                  <w:rFonts w:ascii="Monaco" w:hAnsi="Monaco" w:cs="Monaco"/>
                  <w:b/>
                  <w:bCs/>
                  <w:color w:val="000000"/>
                  <w:sz w:val="20"/>
                  <w:szCs w:val="20"/>
                  <w:lang w:val="en-US"/>
                  <w:rPrChange w:id="5191"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192" w:author="Borja Gonzalez" w:date="2017-09-28T19:25:00Z">
                    <w:rPr>
                      <w:rFonts w:ascii="Monaco" w:hAnsi="Monaco" w:cs="Monaco"/>
                      <w:color w:val="000000"/>
                      <w:sz w:val="32"/>
                      <w:szCs w:val="32"/>
                      <w:lang w:val="en-US"/>
                    </w:rPr>
                  </w:rPrChange>
                </w:rPr>
                <w:t>datos</w:t>
              </w:r>
              <w:r w:rsidRPr="00301ECB">
                <w:rPr>
                  <w:rFonts w:ascii="Monaco" w:hAnsi="Monaco" w:cs="Monaco"/>
                  <w:b/>
                  <w:bCs/>
                  <w:color w:val="000000"/>
                  <w:sz w:val="20"/>
                  <w:szCs w:val="20"/>
                  <w:lang w:val="en-US"/>
                  <w:rPrChange w:id="5193"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194" w:author="Borja Gonzalez" w:date="2017-09-28T19:25:00Z">
                    <w:rPr>
                      <w:rFonts w:ascii="Monaco" w:hAnsi="Monaco" w:cs="Monaco"/>
                      <w:color w:val="000000"/>
                      <w:sz w:val="32"/>
                      <w:szCs w:val="32"/>
                      <w:lang w:val="en-US"/>
                    </w:rPr>
                  </w:rPrChange>
                </w:rPr>
                <w:t>operacion</w:t>
              </w:r>
              <w:r w:rsidRPr="00301ECB">
                <w:rPr>
                  <w:rFonts w:ascii="Monaco" w:hAnsi="Monaco" w:cs="Monaco"/>
                  <w:b/>
                  <w:bCs/>
                  <w:color w:val="CE5C00"/>
                  <w:sz w:val="20"/>
                  <w:szCs w:val="20"/>
                  <w:lang w:val="en-US"/>
                  <w:rPrChange w:id="5195" w:author="Borja Gonzalez" w:date="2017-09-28T19:25:00Z">
                    <w:rPr>
                      <w:rFonts w:ascii="Monaco" w:hAnsi="Monaco" w:cs="Monaco"/>
                      <w:b/>
                      <w:bCs/>
                      <w:color w:val="CE5C00"/>
                      <w:sz w:val="32"/>
                      <w:szCs w:val="32"/>
                      <w:lang w:val="en-US"/>
                    </w:rPr>
                  </w:rPrChange>
                </w:rPr>
                <w:t>==</w:t>
              </w:r>
              <w:r w:rsidRPr="00301ECB">
                <w:rPr>
                  <w:rFonts w:ascii="Monaco" w:hAnsi="Monaco" w:cs="Monaco"/>
                  <w:color w:val="4E9A06"/>
                  <w:sz w:val="20"/>
                  <w:szCs w:val="20"/>
                  <w:lang w:val="en-US"/>
                  <w:rPrChange w:id="5196" w:author="Borja Gonzalez" w:date="2017-09-28T19:25:00Z">
                    <w:rPr>
                      <w:rFonts w:ascii="Monaco" w:hAnsi="Monaco" w:cs="Monaco"/>
                      <w:color w:val="4E9A06"/>
                      <w:sz w:val="32"/>
                      <w:szCs w:val="32"/>
                      <w:lang w:val="en-US"/>
                    </w:rPr>
                  </w:rPrChange>
                </w:rPr>
                <w:t>"Borrar datos de paciente"</w:t>
              </w:r>
              <w:r w:rsidRPr="00301ECB">
                <w:rPr>
                  <w:rFonts w:ascii="Monaco" w:hAnsi="Monaco" w:cs="Monaco"/>
                  <w:b/>
                  <w:bCs/>
                  <w:color w:val="000000"/>
                  <w:sz w:val="20"/>
                  <w:szCs w:val="20"/>
                  <w:lang w:val="en-US"/>
                  <w:rPrChange w:id="5197" w:author="Borja Gonzalez" w:date="2017-09-28T19:25:00Z">
                    <w:rPr>
                      <w:rFonts w:ascii="Monaco" w:hAnsi="Monaco" w:cs="Monaco"/>
                      <w:b/>
                      <w:bCs/>
                      <w:color w:val="000000"/>
                      <w:sz w:val="32"/>
                      <w:szCs w:val="32"/>
                      <w:lang w:val="en-US"/>
                    </w:rPr>
                  </w:rPrChange>
                </w:rPr>
                <w:t>){</w:t>
              </w:r>
            </w:ins>
          </w:p>
          <w:p w14:paraId="4E2677C9" w14:textId="77777777" w:rsidR="00301ECB" w:rsidRPr="00301ECB" w:rsidRDefault="00301ECB" w:rsidP="00301ECB">
            <w:pPr>
              <w:widowControl w:val="0"/>
              <w:autoSpaceDE w:val="0"/>
              <w:autoSpaceDN w:val="0"/>
              <w:adjustRightInd w:val="0"/>
              <w:rPr>
                <w:ins w:id="5198" w:author="Borja Gonzalez" w:date="2017-09-28T19:25:00Z"/>
                <w:rFonts w:ascii="Monaco" w:hAnsi="Monaco" w:cs="Monaco"/>
                <w:sz w:val="20"/>
                <w:szCs w:val="20"/>
                <w:lang w:val="en-US"/>
                <w:rPrChange w:id="5199" w:author="Borja Gonzalez" w:date="2017-09-28T19:25:00Z">
                  <w:rPr>
                    <w:ins w:id="5200" w:author="Borja Gonzalez" w:date="2017-09-28T19:25:00Z"/>
                    <w:rFonts w:ascii="Monaco" w:hAnsi="Monaco" w:cs="Monaco"/>
                    <w:sz w:val="32"/>
                    <w:szCs w:val="32"/>
                    <w:lang w:val="en-US"/>
                  </w:rPr>
                </w:rPrChange>
              </w:rPr>
            </w:pPr>
            <w:ins w:id="5201" w:author="Borja Gonzalez" w:date="2017-09-28T19:25:00Z">
              <w:r w:rsidRPr="00301ECB">
                <w:rPr>
                  <w:rFonts w:ascii="Monaco" w:hAnsi="Monaco" w:cs="Monaco"/>
                  <w:sz w:val="20"/>
                  <w:szCs w:val="20"/>
                  <w:lang w:val="en-US"/>
                  <w:rPrChange w:id="5202"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03" w:author="Borja Gonzalez" w:date="2017-09-28T19:25:00Z">
                    <w:rPr>
                      <w:rFonts w:ascii="Monaco" w:hAnsi="Monaco" w:cs="Monaco"/>
                      <w:color w:val="000000"/>
                      <w:sz w:val="32"/>
                      <w:szCs w:val="32"/>
                      <w:lang w:val="en-US"/>
                    </w:rPr>
                  </w:rPrChange>
                </w:rPr>
                <w:t>console</w:t>
              </w:r>
              <w:r w:rsidRPr="00301ECB">
                <w:rPr>
                  <w:rFonts w:ascii="Monaco" w:hAnsi="Monaco" w:cs="Monaco"/>
                  <w:b/>
                  <w:bCs/>
                  <w:color w:val="000000"/>
                  <w:sz w:val="20"/>
                  <w:szCs w:val="20"/>
                  <w:lang w:val="en-US"/>
                  <w:rPrChange w:id="5204"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05" w:author="Borja Gonzalez" w:date="2017-09-28T19:25:00Z">
                    <w:rPr>
                      <w:rFonts w:ascii="Monaco" w:hAnsi="Monaco" w:cs="Monaco"/>
                      <w:color w:val="000000"/>
                      <w:sz w:val="32"/>
                      <w:szCs w:val="32"/>
                      <w:lang w:val="en-US"/>
                    </w:rPr>
                  </w:rPrChange>
                </w:rPr>
                <w:t>log</w:t>
              </w:r>
              <w:r w:rsidRPr="00301ECB">
                <w:rPr>
                  <w:rFonts w:ascii="Monaco" w:hAnsi="Monaco" w:cs="Monaco"/>
                  <w:b/>
                  <w:bCs/>
                  <w:color w:val="000000"/>
                  <w:sz w:val="20"/>
                  <w:szCs w:val="20"/>
                  <w:lang w:val="en-US"/>
                  <w:rPrChange w:id="5206"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207" w:author="Borja Gonzalez" w:date="2017-09-28T19:25:00Z">
                    <w:rPr>
                      <w:rFonts w:ascii="Monaco" w:hAnsi="Monaco" w:cs="Monaco"/>
                      <w:color w:val="4E9A06"/>
                      <w:sz w:val="32"/>
                      <w:szCs w:val="32"/>
                      <w:lang w:val="en-US"/>
                    </w:rPr>
                  </w:rPrChange>
                </w:rPr>
                <w:t>"Datos de paciente a borrar: "</w:t>
              </w:r>
              <w:r w:rsidRPr="00301ECB">
                <w:rPr>
                  <w:rFonts w:ascii="Monaco" w:hAnsi="Monaco" w:cs="Monaco"/>
                  <w:b/>
                  <w:bCs/>
                  <w:color w:val="CE5C00"/>
                  <w:sz w:val="20"/>
                  <w:szCs w:val="20"/>
                  <w:lang w:val="en-US"/>
                  <w:rPrChange w:id="5208" w:author="Borja Gonzalez" w:date="2017-09-28T19:25:00Z">
                    <w:rPr>
                      <w:rFonts w:ascii="Monaco" w:hAnsi="Monaco" w:cs="Monaco"/>
                      <w:b/>
                      <w:bCs/>
                      <w:color w:val="CE5C00"/>
                      <w:sz w:val="32"/>
                      <w:szCs w:val="32"/>
                      <w:lang w:val="en-US"/>
                    </w:rPr>
                  </w:rPrChange>
                </w:rPr>
                <w:t>+</w:t>
              </w:r>
              <w:r w:rsidRPr="00301ECB">
                <w:rPr>
                  <w:rFonts w:ascii="Monaco" w:hAnsi="Monaco" w:cs="Monaco"/>
                  <w:color w:val="000000"/>
                  <w:sz w:val="20"/>
                  <w:szCs w:val="20"/>
                  <w:lang w:val="en-US"/>
                  <w:rPrChange w:id="5209" w:author="Borja Gonzalez" w:date="2017-09-28T19:25:00Z">
                    <w:rPr>
                      <w:rFonts w:ascii="Monaco" w:hAnsi="Monaco" w:cs="Monaco"/>
                      <w:color w:val="000000"/>
                      <w:sz w:val="32"/>
                      <w:szCs w:val="32"/>
                      <w:lang w:val="en-US"/>
                    </w:rPr>
                  </w:rPrChange>
                </w:rPr>
                <w:t>datos</w:t>
              </w:r>
              <w:r w:rsidRPr="00301ECB">
                <w:rPr>
                  <w:rFonts w:ascii="Monaco" w:hAnsi="Monaco" w:cs="Monaco"/>
                  <w:b/>
                  <w:bCs/>
                  <w:color w:val="000000"/>
                  <w:sz w:val="20"/>
                  <w:szCs w:val="20"/>
                  <w:lang w:val="en-US"/>
                  <w:rPrChange w:id="5210"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11" w:author="Borja Gonzalez" w:date="2017-09-28T19:25:00Z">
                    <w:rPr>
                      <w:rFonts w:ascii="Monaco" w:hAnsi="Monaco" w:cs="Monaco"/>
                      <w:color w:val="000000"/>
                      <w:sz w:val="32"/>
                      <w:szCs w:val="32"/>
                      <w:lang w:val="en-US"/>
                    </w:rPr>
                  </w:rPrChange>
                </w:rPr>
                <w:t>n</w:t>
              </w:r>
              <w:r w:rsidRPr="00301ECB">
                <w:rPr>
                  <w:rFonts w:ascii="Monaco" w:hAnsi="Monaco" w:cs="Monaco"/>
                  <w:b/>
                  <w:bCs/>
                  <w:color w:val="000000"/>
                  <w:sz w:val="20"/>
                  <w:szCs w:val="20"/>
                  <w:lang w:val="en-US"/>
                  <w:rPrChange w:id="5212" w:author="Borja Gonzalez" w:date="2017-09-28T19:25:00Z">
                    <w:rPr>
                      <w:rFonts w:ascii="Monaco" w:hAnsi="Monaco" w:cs="Monaco"/>
                      <w:b/>
                      <w:bCs/>
                      <w:color w:val="000000"/>
                      <w:sz w:val="32"/>
                      <w:szCs w:val="32"/>
                      <w:lang w:val="en-US"/>
                    </w:rPr>
                  </w:rPrChange>
                </w:rPr>
                <w:t>);</w:t>
              </w:r>
            </w:ins>
          </w:p>
          <w:p w14:paraId="34CE2E17" w14:textId="77777777" w:rsidR="00301ECB" w:rsidRPr="00301ECB" w:rsidRDefault="00301ECB" w:rsidP="00301ECB">
            <w:pPr>
              <w:widowControl w:val="0"/>
              <w:autoSpaceDE w:val="0"/>
              <w:autoSpaceDN w:val="0"/>
              <w:adjustRightInd w:val="0"/>
              <w:rPr>
                <w:ins w:id="5213" w:author="Borja Gonzalez" w:date="2017-09-28T19:25:00Z"/>
                <w:rFonts w:ascii="Monaco" w:hAnsi="Monaco" w:cs="Monaco"/>
                <w:sz w:val="20"/>
                <w:szCs w:val="20"/>
                <w:lang w:val="en-US"/>
                <w:rPrChange w:id="5214" w:author="Borja Gonzalez" w:date="2017-09-28T19:25:00Z">
                  <w:rPr>
                    <w:ins w:id="5215" w:author="Borja Gonzalez" w:date="2017-09-28T19:25:00Z"/>
                    <w:rFonts w:ascii="Monaco" w:hAnsi="Monaco" w:cs="Monaco"/>
                    <w:sz w:val="32"/>
                    <w:szCs w:val="32"/>
                    <w:lang w:val="en-US"/>
                  </w:rPr>
                </w:rPrChange>
              </w:rPr>
            </w:pPr>
            <w:ins w:id="5216" w:author="Borja Gonzalez" w:date="2017-09-28T19:25:00Z">
              <w:r w:rsidRPr="00301ECB">
                <w:rPr>
                  <w:rFonts w:ascii="Monaco" w:hAnsi="Monaco" w:cs="Monaco"/>
                  <w:sz w:val="20"/>
                  <w:szCs w:val="20"/>
                  <w:lang w:val="en-US"/>
                  <w:rPrChange w:id="5217"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218"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5219"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20" w:author="Borja Gonzalez" w:date="2017-09-28T19:25:00Z">
                    <w:rPr>
                      <w:rFonts w:ascii="Monaco" w:hAnsi="Monaco" w:cs="Monaco"/>
                      <w:color w:val="000000"/>
                      <w:sz w:val="32"/>
                      <w:szCs w:val="32"/>
                      <w:lang w:val="en-US"/>
                    </w:rPr>
                  </w:rPrChange>
                </w:rPr>
                <w:t>filebuffer</w:t>
              </w:r>
              <w:r w:rsidRPr="00301ECB">
                <w:rPr>
                  <w:rFonts w:ascii="Monaco" w:hAnsi="Monaco" w:cs="Monaco"/>
                  <w:sz w:val="20"/>
                  <w:szCs w:val="20"/>
                  <w:lang w:val="en-US"/>
                  <w:rPrChange w:id="5221"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222"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5223"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24" w:author="Borja Gonzalez" w:date="2017-09-28T19:25:00Z">
                    <w:rPr>
                      <w:rFonts w:ascii="Monaco" w:hAnsi="Monaco" w:cs="Monaco"/>
                      <w:color w:val="000000"/>
                      <w:sz w:val="32"/>
                      <w:szCs w:val="32"/>
                      <w:lang w:val="en-US"/>
                    </w:rPr>
                  </w:rPrChange>
                </w:rPr>
                <w:t>fs</w:t>
              </w:r>
              <w:r w:rsidRPr="00301ECB">
                <w:rPr>
                  <w:rFonts w:ascii="Monaco" w:hAnsi="Monaco" w:cs="Monaco"/>
                  <w:b/>
                  <w:bCs/>
                  <w:color w:val="000000"/>
                  <w:sz w:val="20"/>
                  <w:szCs w:val="20"/>
                  <w:lang w:val="en-US"/>
                  <w:rPrChange w:id="5225"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26" w:author="Borja Gonzalez" w:date="2017-09-28T19:25:00Z">
                    <w:rPr>
                      <w:rFonts w:ascii="Monaco" w:hAnsi="Monaco" w:cs="Monaco"/>
                      <w:color w:val="000000"/>
                      <w:sz w:val="32"/>
                      <w:szCs w:val="32"/>
                      <w:lang w:val="en-US"/>
                    </w:rPr>
                  </w:rPrChange>
                </w:rPr>
                <w:t>readFileSync</w:t>
              </w:r>
              <w:r w:rsidRPr="00301ECB">
                <w:rPr>
                  <w:rFonts w:ascii="Monaco" w:hAnsi="Monaco" w:cs="Monaco"/>
                  <w:b/>
                  <w:bCs/>
                  <w:color w:val="000000"/>
                  <w:sz w:val="20"/>
                  <w:szCs w:val="20"/>
                  <w:lang w:val="en-US"/>
                  <w:rPrChange w:id="5227"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228" w:author="Borja Gonzalez" w:date="2017-09-28T19:25:00Z">
                    <w:rPr>
                      <w:rFonts w:ascii="Monaco" w:hAnsi="Monaco" w:cs="Monaco"/>
                      <w:color w:val="4E9A06"/>
                      <w:sz w:val="32"/>
                      <w:szCs w:val="32"/>
                      <w:lang w:val="en-US"/>
                    </w:rPr>
                  </w:rPrChange>
                </w:rPr>
                <w:t>'./Pacientes_DB.db'</w:t>
              </w:r>
              <w:r w:rsidRPr="00301ECB">
                <w:rPr>
                  <w:rFonts w:ascii="Monaco" w:hAnsi="Monaco" w:cs="Monaco"/>
                  <w:b/>
                  <w:bCs/>
                  <w:color w:val="000000"/>
                  <w:sz w:val="20"/>
                  <w:szCs w:val="20"/>
                  <w:lang w:val="en-US"/>
                  <w:rPrChange w:id="5229" w:author="Borja Gonzalez" w:date="2017-09-28T19:25:00Z">
                    <w:rPr>
                      <w:rFonts w:ascii="Monaco" w:hAnsi="Monaco" w:cs="Monaco"/>
                      <w:b/>
                      <w:bCs/>
                      <w:color w:val="000000"/>
                      <w:sz w:val="32"/>
                      <w:szCs w:val="32"/>
                      <w:lang w:val="en-US"/>
                    </w:rPr>
                  </w:rPrChange>
                </w:rPr>
                <w:t>);</w:t>
              </w:r>
            </w:ins>
          </w:p>
          <w:p w14:paraId="64CAFA8D" w14:textId="77777777" w:rsidR="00301ECB" w:rsidRPr="00301ECB" w:rsidRDefault="00301ECB" w:rsidP="00301ECB">
            <w:pPr>
              <w:widowControl w:val="0"/>
              <w:autoSpaceDE w:val="0"/>
              <w:autoSpaceDN w:val="0"/>
              <w:adjustRightInd w:val="0"/>
              <w:rPr>
                <w:ins w:id="5230" w:author="Borja Gonzalez" w:date="2017-09-28T19:25:00Z"/>
                <w:rFonts w:ascii="Monaco" w:hAnsi="Monaco" w:cs="Monaco"/>
                <w:sz w:val="20"/>
                <w:szCs w:val="20"/>
                <w:lang w:val="en-US"/>
                <w:rPrChange w:id="5231" w:author="Borja Gonzalez" w:date="2017-09-28T19:25:00Z">
                  <w:rPr>
                    <w:ins w:id="5232" w:author="Borja Gonzalez" w:date="2017-09-28T19:25:00Z"/>
                    <w:rFonts w:ascii="Monaco" w:hAnsi="Monaco" w:cs="Monaco"/>
                    <w:sz w:val="32"/>
                    <w:szCs w:val="32"/>
                    <w:lang w:val="en-US"/>
                  </w:rPr>
                </w:rPrChange>
              </w:rPr>
            </w:pPr>
          </w:p>
          <w:p w14:paraId="59FAD707" w14:textId="77777777" w:rsidR="00301ECB" w:rsidRPr="00301ECB" w:rsidRDefault="00301ECB" w:rsidP="00301ECB">
            <w:pPr>
              <w:widowControl w:val="0"/>
              <w:autoSpaceDE w:val="0"/>
              <w:autoSpaceDN w:val="0"/>
              <w:adjustRightInd w:val="0"/>
              <w:rPr>
                <w:ins w:id="5233" w:author="Borja Gonzalez" w:date="2017-09-28T19:25:00Z"/>
                <w:rFonts w:ascii="Monaco" w:hAnsi="Monaco" w:cs="Monaco"/>
                <w:sz w:val="20"/>
                <w:szCs w:val="20"/>
                <w:lang w:val="en-US"/>
                <w:rPrChange w:id="5234" w:author="Borja Gonzalez" w:date="2017-09-28T19:25:00Z">
                  <w:rPr>
                    <w:ins w:id="5235" w:author="Borja Gonzalez" w:date="2017-09-28T19:25:00Z"/>
                    <w:rFonts w:ascii="Monaco" w:hAnsi="Monaco" w:cs="Monaco"/>
                    <w:sz w:val="32"/>
                    <w:szCs w:val="32"/>
                    <w:lang w:val="en-US"/>
                  </w:rPr>
                </w:rPrChange>
              </w:rPr>
            </w:pPr>
            <w:ins w:id="5236" w:author="Borja Gonzalez" w:date="2017-09-28T19:25:00Z">
              <w:r w:rsidRPr="00301ECB">
                <w:rPr>
                  <w:rFonts w:ascii="Monaco" w:hAnsi="Monaco" w:cs="Monaco"/>
                  <w:sz w:val="20"/>
                  <w:szCs w:val="20"/>
                  <w:lang w:val="en-US"/>
                  <w:rPrChange w:id="5237"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238"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5239"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40" w:author="Borja Gonzalez" w:date="2017-09-28T19:25:00Z">
                    <w:rPr>
                      <w:rFonts w:ascii="Monaco" w:hAnsi="Monaco" w:cs="Monaco"/>
                      <w:color w:val="000000"/>
                      <w:sz w:val="32"/>
                      <w:szCs w:val="32"/>
                      <w:lang w:val="en-US"/>
                    </w:rPr>
                  </w:rPrChange>
                </w:rPr>
                <w:t>db</w:t>
              </w:r>
              <w:r w:rsidRPr="00301ECB">
                <w:rPr>
                  <w:rFonts w:ascii="Monaco" w:hAnsi="Monaco" w:cs="Monaco"/>
                  <w:sz w:val="20"/>
                  <w:szCs w:val="20"/>
                  <w:lang w:val="en-US"/>
                  <w:rPrChange w:id="5241"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242"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5243"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244" w:author="Borja Gonzalez" w:date="2017-09-28T19:25:00Z">
                    <w:rPr>
                      <w:rFonts w:ascii="Monaco" w:hAnsi="Monaco" w:cs="Monaco"/>
                      <w:b/>
                      <w:bCs/>
                      <w:color w:val="204A87"/>
                      <w:sz w:val="32"/>
                      <w:szCs w:val="32"/>
                      <w:lang w:val="en-US"/>
                    </w:rPr>
                  </w:rPrChange>
                </w:rPr>
                <w:t>new</w:t>
              </w:r>
              <w:r w:rsidRPr="00301ECB">
                <w:rPr>
                  <w:rFonts w:ascii="Monaco" w:hAnsi="Monaco" w:cs="Monaco"/>
                  <w:sz w:val="20"/>
                  <w:szCs w:val="20"/>
                  <w:lang w:val="en-US"/>
                  <w:rPrChange w:id="5245"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46" w:author="Borja Gonzalez" w:date="2017-09-28T19:25:00Z">
                    <w:rPr>
                      <w:rFonts w:ascii="Monaco" w:hAnsi="Monaco" w:cs="Monaco"/>
                      <w:color w:val="000000"/>
                      <w:sz w:val="32"/>
                      <w:szCs w:val="32"/>
                      <w:lang w:val="en-US"/>
                    </w:rPr>
                  </w:rPrChange>
                </w:rPr>
                <w:t>SQL</w:t>
              </w:r>
              <w:r w:rsidRPr="00301ECB">
                <w:rPr>
                  <w:rFonts w:ascii="Monaco" w:hAnsi="Monaco" w:cs="Monaco"/>
                  <w:b/>
                  <w:bCs/>
                  <w:color w:val="000000"/>
                  <w:sz w:val="20"/>
                  <w:szCs w:val="20"/>
                  <w:lang w:val="en-US"/>
                  <w:rPrChange w:id="5247"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48" w:author="Borja Gonzalez" w:date="2017-09-28T19:25:00Z">
                    <w:rPr>
                      <w:rFonts w:ascii="Monaco" w:hAnsi="Monaco" w:cs="Monaco"/>
                      <w:color w:val="000000"/>
                      <w:sz w:val="32"/>
                      <w:szCs w:val="32"/>
                      <w:lang w:val="en-US"/>
                    </w:rPr>
                  </w:rPrChange>
                </w:rPr>
                <w:t>Database</w:t>
              </w:r>
              <w:r w:rsidRPr="00301ECB">
                <w:rPr>
                  <w:rFonts w:ascii="Monaco" w:hAnsi="Monaco" w:cs="Monaco"/>
                  <w:b/>
                  <w:bCs/>
                  <w:color w:val="000000"/>
                  <w:sz w:val="20"/>
                  <w:szCs w:val="20"/>
                  <w:lang w:val="en-US"/>
                  <w:rPrChange w:id="5249"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50" w:author="Borja Gonzalez" w:date="2017-09-28T19:25:00Z">
                    <w:rPr>
                      <w:rFonts w:ascii="Monaco" w:hAnsi="Monaco" w:cs="Monaco"/>
                      <w:color w:val="000000"/>
                      <w:sz w:val="32"/>
                      <w:szCs w:val="32"/>
                      <w:lang w:val="en-US"/>
                    </w:rPr>
                  </w:rPrChange>
                </w:rPr>
                <w:t>filebuffer</w:t>
              </w:r>
              <w:r w:rsidRPr="00301ECB">
                <w:rPr>
                  <w:rFonts w:ascii="Monaco" w:hAnsi="Monaco" w:cs="Monaco"/>
                  <w:b/>
                  <w:bCs/>
                  <w:color w:val="000000"/>
                  <w:sz w:val="20"/>
                  <w:szCs w:val="20"/>
                  <w:lang w:val="en-US"/>
                  <w:rPrChange w:id="5251" w:author="Borja Gonzalez" w:date="2017-09-28T19:25:00Z">
                    <w:rPr>
                      <w:rFonts w:ascii="Monaco" w:hAnsi="Monaco" w:cs="Monaco"/>
                      <w:b/>
                      <w:bCs/>
                      <w:color w:val="000000"/>
                      <w:sz w:val="32"/>
                      <w:szCs w:val="32"/>
                      <w:lang w:val="en-US"/>
                    </w:rPr>
                  </w:rPrChange>
                </w:rPr>
                <w:t>);</w:t>
              </w:r>
            </w:ins>
          </w:p>
          <w:p w14:paraId="0717FF4A" w14:textId="77777777" w:rsidR="00301ECB" w:rsidRPr="00301ECB" w:rsidRDefault="00301ECB" w:rsidP="00301ECB">
            <w:pPr>
              <w:widowControl w:val="0"/>
              <w:autoSpaceDE w:val="0"/>
              <w:autoSpaceDN w:val="0"/>
              <w:adjustRightInd w:val="0"/>
              <w:rPr>
                <w:ins w:id="5252" w:author="Borja Gonzalez" w:date="2017-09-28T19:25:00Z"/>
                <w:rFonts w:ascii="Monaco" w:hAnsi="Monaco" w:cs="Monaco"/>
                <w:sz w:val="20"/>
                <w:szCs w:val="20"/>
                <w:lang w:val="en-US"/>
                <w:rPrChange w:id="5253" w:author="Borja Gonzalez" w:date="2017-09-28T19:25:00Z">
                  <w:rPr>
                    <w:ins w:id="5254" w:author="Borja Gonzalez" w:date="2017-09-28T19:25:00Z"/>
                    <w:rFonts w:ascii="Monaco" w:hAnsi="Monaco" w:cs="Monaco"/>
                    <w:sz w:val="32"/>
                    <w:szCs w:val="32"/>
                    <w:lang w:val="en-US"/>
                  </w:rPr>
                </w:rPrChange>
              </w:rPr>
            </w:pPr>
            <w:ins w:id="5255" w:author="Borja Gonzalez" w:date="2017-09-28T19:25:00Z">
              <w:r w:rsidRPr="00301ECB">
                <w:rPr>
                  <w:rFonts w:ascii="Monaco" w:hAnsi="Monaco" w:cs="Monaco"/>
                  <w:sz w:val="20"/>
                  <w:szCs w:val="20"/>
                  <w:lang w:val="en-US"/>
                  <w:rPrChange w:id="5256"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57" w:author="Borja Gonzalez" w:date="2017-09-28T19:25:00Z">
                    <w:rPr>
                      <w:rFonts w:ascii="Monaco" w:hAnsi="Monaco" w:cs="Monaco"/>
                      <w:color w:val="000000"/>
                      <w:sz w:val="32"/>
                      <w:szCs w:val="32"/>
                      <w:lang w:val="en-US"/>
                    </w:rPr>
                  </w:rPrChange>
                </w:rPr>
                <w:t>console</w:t>
              </w:r>
              <w:r w:rsidRPr="00301ECB">
                <w:rPr>
                  <w:rFonts w:ascii="Monaco" w:hAnsi="Monaco" w:cs="Monaco"/>
                  <w:b/>
                  <w:bCs/>
                  <w:color w:val="000000"/>
                  <w:sz w:val="20"/>
                  <w:szCs w:val="20"/>
                  <w:lang w:val="en-US"/>
                  <w:rPrChange w:id="5258"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59" w:author="Borja Gonzalez" w:date="2017-09-28T19:25:00Z">
                    <w:rPr>
                      <w:rFonts w:ascii="Monaco" w:hAnsi="Monaco" w:cs="Monaco"/>
                      <w:color w:val="000000"/>
                      <w:sz w:val="32"/>
                      <w:szCs w:val="32"/>
                      <w:lang w:val="en-US"/>
                    </w:rPr>
                  </w:rPrChange>
                </w:rPr>
                <w:t>log</w:t>
              </w:r>
              <w:r w:rsidRPr="00301ECB">
                <w:rPr>
                  <w:rFonts w:ascii="Monaco" w:hAnsi="Monaco" w:cs="Monaco"/>
                  <w:b/>
                  <w:bCs/>
                  <w:color w:val="000000"/>
                  <w:sz w:val="20"/>
                  <w:szCs w:val="20"/>
                  <w:lang w:val="en-US"/>
                  <w:rPrChange w:id="5260"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61" w:author="Borja Gonzalez" w:date="2017-09-28T19:25:00Z">
                    <w:rPr>
                      <w:rFonts w:ascii="Monaco" w:hAnsi="Monaco" w:cs="Monaco"/>
                      <w:color w:val="000000"/>
                      <w:sz w:val="32"/>
                      <w:szCs w:val="32"/>
                      <w:lang w:val="en-US"/>
                    </w:rPr>
                  </w:rPrChange>
                </w:rPr>
                <w:t>timestamp</w:t>
              </w:r>
              <w:r w:rsidRPr="00301ECB">
                <w:rPr>
                  <w:rFonts w:ascii="Monaco" w:hAnsi="Monaco" w:cs="Monaco"/>
                  <w:b/>
                  <w:bCs/>
                  <w:color w:val="000000"/>
                  <w:sz w:val="20"/>
                  <w:szCs w:val="20"/>
                  <w:lang w:val="en-US"/>
                  <w:rPrChange w:id="5262"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263" w:author="Borja Gonzalez" w:date="2017-09-28T19:25:00Z">
                    <w:rPr>
                      <w:rFonts w:ascii="Monaco" w:hAnsi="Monaco" w:cs="Monaco"/>
                      <w:color w:val="4E9A06"/>
                      <w:sz w:val="32"/>
                      <w:szCs w:val="32"/>
                      <w:lang w:val="en-US"/>
                    </w:rPr>
                  </w:rPrChange>
                </w:rPr>
                <w:t>'hh:mm:ss:iii'</w:t>
              </w:r>
              <w:r w:rsidRPr="00301ECB">
                <w:rPr>
                  <w:rFonts w:ascii="Monaco" w:hAnsi="Monaco" w:cs="Monaco"/>
                  <w:b/>
                  <w:bCs/>
                  <w:color w:val="000000"/>
                  <w:sz w:val="20"/>
                  <w:szCs w:val="20"/>
                  <w:lang w:val="en-US"/>
                  <w:rPrChange w:id="5264" w:author="Borja Gonzalez" w:date="2017-09-28T19:25:00Z">
                    <w:rPr>
                      <w:rFonts w:ascii="Monaco" w:hAnsi="Monaco" w:cs="Monaco"/>
                      <w:b/>
                      <w:bCs/>
                      <w:color w:val="000000"/>
                      <w:sz w:val="32"/>
                      <w:szCs w:val="32"/>
                      <w:lang w:val="en-US"/>
                    </w:rPr>
                  </w:rPrChange>
                </w:rPr>
                <w:t>)</w:t>
              </w:r>
              <w:r w:rsidRPr="00301ECB">
                <w:rPr>
                  <w:rFonts w:ascii="Monaco" w:hAnsi="Monaco" w:cs="Monaco"/>
                  <w:b/>
                  <w:bCs/>
                  <w:color w:val="CE5C00"/>
                  <w:sz w:val="20"/>
                  <w:szCs w:val="20"/>
                  <w:lang w:val="en-US"/>
                  <w:rPrChange w:id="5265" w:author="Borja Gonzalez" w:date="2017-09-28T19:25:00Z">
                    <w:rPr>
                      <w:rFonts w:ascii="Monaco" w:hAnsi="Monaco" w:cs="Monaco"/>
                      <w:b/>
                      <w:bCs/>
                      <w:color w:val="CE5C00"/>
                      <w:sz w:val="32"/>
                      <w:szCs w:val="32"/>
                      <w:lang w:val="en-US"/>
                    </w:rPr>
                  </w:rPrChange>
                </w:rPr>
                <w:t>+</w:t>
              </w:r>
              <w:r w:rsidRPr="00301ECB">
                <w:rPr>
                  <w:rFonts w:ascii="Monaco" w:hAnsi="Monaco" w:cs="Monaco"/>
                  <w:color w:val="4E9A06"/>
                  <w:sz w:val="20"/>
                  <w:szCs w:val="20"/>
                  <w:lang w:val="en-US"/>
                  <w:rPrChange w:id="5266" w:author="Borja Gonzalez" w:date="2017-09-28T19:25:00Z">
                    <w:rPr>
                      <w:rFonts w:ascii="Monaco" w:hAnsi="Monaco" w:cs="Monaco"/>
                      <w:color w:val="4E9A06"/>
                      <w:sz w:val="32"/>
                      <w:szCs w:val="32"/>
                      <w:lang w:val="en-US"/>
                    </w:rPr>
                  </w:rPrChange>
                </w:rPr>
                <w:t>" Base de datos abierta"</w:t>
              </w:r>
              <w:r w:rsidRPr="00301ECB">
                <w:rPr>
                  <w:rFonts w:ascii="Monaco" w:hAnsi="Monaco" w:cs="Monaco"/>
                  <w:b/>
                  <w:bCs/>
                  <w:color w:val="000000"/>
                  <w:sz w:val="20"/>
                  <w:szCs w:val="20"/>
                  <w:lang w:val="en-US"/>
                  <w:rPrChange w:id="5267" w:author="Borja Gonzalez" w:date="2017-09-28T19:25:00Z">
                    <w:rPr>
                      <w:rFonts w:ascii="Monaco" w:hAnsi="Monaco" w:cs="Monaco"/>
                      <w:b/>
                      <w:bCs/>
                      <w:color w:val="000000"/>
                      <w:sz w:val="32"/>
                      <w:szCs w:val="32"/>
                      <w:lang w:val="en-US"/>
                    </w:rPr>
                  </w:rPrChange>
                </w:rPr>
                <w:t>);</w:t>
              </w:r>
            </w:ins>
          </w:p>
          <w:p w14:paraId="3EA961E5" w14:textId="77777777" w:rsidR="00301ECB" w:rsidRPr="00301ECB" w:rsidRDefault="00301ECB" w:rsidP="00301ECB">
            <w:pPr>
              <w:widowControl w:val="0"/>
              <w:autoSpaceDE w:val="0"/>
              <w:autoSpaceDN w:val="0"/>
              <w:adjustRightInd w:val="0"/>
              <w:rPr>
                <w:ins w:id="5268" w:author="Borja Gonzalez" w:date="2017-09-28T19:25:00Z"/>
                <w:rFonts w:ascii="Monaco" w:hAnsi="Monaco" w:cs="Monaco"/>
                <w:sz w:val="20"/>
                <w:szCs w:val="20"/>
                <w:lang w:val="en-US"/>
                <w:rPrChange w:id="5269" w:author="Borja Gonzalez" w:date="2017-09-28T19:25:00Z">
                  <w:rPr>
                    <w:ins w:id="5270" w:author="Borja Gonzalez" w:date="2017-09-28T19:25:00Z"/>
                    <w:rFonts w:ascii="Monaco" w:hAnsi="Monaco" w:cs="Monaco"/>
                    <w:sz w:val="32"/>
                    <w:szCs w:val="32"/>
                    <w:lang w:val="en-US"/>
                  </w:rPr>
                </w:rPrChange>
              </w:rPr>
            </w:pPr>
            <w:ins w:id="5271" w:author="Borja Gonzalez" w:date="2017-09-28T19:25:00Z">
              <w:r w:rsidRPr="00301ECB">
                <w:rPr>
                  <w:rFonts w:ascii="Monaco" w:hAnsi="Monaco" w:cs="Monaco"/>
                  <w:sz w:val="20"/>
                  <w:szCs w:val="20"/>
                  <w:lang w:val="en-US"/>
                  <w:rPrChange w:id="5272"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73" w:author="Borja Gonzalez" w:date="2017-09-28T19:25:00Z">
                    <w:rPr>
                      <w:rFonts w:ascii="Monaco" w:hAnsi="Monaco" w:cs="Monaco"/>
                      <w:color w:val="000000"/>
                      <w:sz w:val="32"/>
                      <w:szCs w:val="32"/>
                      <w:lang w:val="en-US"/>
                    </w:rPr>
                  </w:rPrChange>
                </w:rPr>
                <w:t>db</w:t>
              </w:r>
              <w:r w:rsidRPr="00301ECB">
                <w:rPr>
                  <w:rFonts w:ascii="Monaco" w:hAnsi="Monaco" w:cs="Monaco"/>
                  <w:b/>
                  <w:bCs/>
                  <w:color w:val="000000"/>
                  <w:sz w:val="20"/>
                  <w:szCs w:val="20"/>
                  <w:lang w:val="en-US"/>
                  <w:rPrChange w:id="5274"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75" w:author="Borja Gonzalez" w:date="2017-09-28T19:25:00Z">
                    <w:rPr>
                      <w:rFonts w:ascii="Monaco" w:hAnsi="Monaco" w:cs="Monaco"/>
                      <w:color w:val="000000"/>
                      <w:sz w:val="32"/>
                      <w:szCs w:val="32"/>
                      <w:lang w:val="en-US"/>
                    </w:rPr>
                  </w:rPrChange>
                </w:rPr>
                <w:t>run</w:t>
              </w:r>
              <w:r w:rsidRPr="00301ECB">
                <w:rPr>
                  <w:rFonts w:ascii="Monaco" w:hAnsi="Monaco" w:cs="Monaco"/>
                  <w:b/>
                  <w:bCs/>
                  <w:color w:val="000000"/>
                  <w:sz w:val="20"/>
                  <w:szCs w:val="20"/>
                  <w:lang w:val="en-US"/>
                  <w:rPrChange w:id="5276"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277" w:author="Borja Gonzalez" w:date="2017-09-28T19:25:00Z">
                    <w:rPr>
                      <w:rFonts w:ascii="Monaco" w:hAnsi="Monaco" w:cs="Monaco"/>
                      <w:color w:val="4E9A06"/>
                      <w:sz w:val="32"/>
                      <w:szCs w:val="32"/>
                      <w:lang w:val="en-US"/>
                    </w:rPr>
                  </w:rPrChange>
                </w:rPr>
                <w:t>"DELETE FROM datos_pacientes WHERE id_datos="</w:t>
              </w:r>
              <w:r w:rsidRPr="00301ECB">
                <w:rPr>
                  <w:rFonts w:ascii="Monaco" w:hAnsi="Monaco" w:cs="Monaco"/>
                  <w:b/>
                  <w:bCs/>
                  <w:color w:val="CE5C00"/>
                  <w:sz w:val="20"/>
                  <w:szCs w:val="20"/>
                  <w:lang w:val="en-US"/>
                  <w:rPrChange w:id="5278" w:author="Borja Gonzalez" w:date="2017-09-28T19:25:00Z">
                    <w:rPr>
                      <w:rFonts w:ascii="Monaco" w:hAnsi="Monaco" w:cs="Monaco"/>
                      <w:b/>
                      <w:bCs/>
                      <w:color w:val="CE5C00"/>
                      <w:sz w:val="32"/>
                      <w:szCs w:val="32"/>
                      <w:lang w:val="en-US"/>
                    </w:rPr>
                  </w:rPrChange>
                </w:rPr>
                <w:t>+</w:t>
              </w:r>
              <w:r w:rsidRPr="00301ECB">
                <w:rPr>
                  <w:rFonts w:ascii="Monaco" w:hAnsi="Monaco" w:cs="Monaco"/>
                  <w:color w:val="000000"/>
                  <w:sz w:val="20"/>
                  <w:szCs w:val="20"/>
                  <w:lang w:val="en-US"/>
                  <w:rPrChange w:id="5279" w:author="Borja Gonzalez" w:date="2017-09-28T19:25:00Z">
                    <w:rPr>
                      <w:rFonts w:ascii="Monaco" w:hAnsi="Monaco" w:cs="Monaco"/>
                      <w:color w:val="000000"/>
                      <w:sz w:val="32"/>
                      <w:szCs w:val="32"/>
                      <w:lang w:val="en-US"/>
                    </w:rPr>
                  </w:rPrChange>
                </w:rPr>
                <w:t>datos</w:t>
              </w:r>
              <w:r w:rsidRPr="00301ECB">
                <w:rPr>
                  <w:rFonts w:ascii="Monaco" w:hAnsi="Monaco" w:cs="Monaco"/>
                  <w:b/>
                  <w:bCs/>
                  <w:color w:val="000000"/>
                  <w:sz w:val="20"/>
                  <w:szCs w:val="20"/>
                  <w:lang w:val="en-US"/>
                  <w:rPrChange w:id="5280"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81" w:author="Borja Gonzalez" w:date="2017-09-28T19:25:00Z">
                    <w:rPr>
                      <w:rFonts w:ascii="Monaco" w:hAnsi="Monaco" w:cs="Monaco"/>
                      <w:color w:val="000000"/>
                      <w:sz w:val="32"/>
                      <w:szCs w:val="32"/>
                      <w:lang w:val="en-US"/>
                    </w:rPr>
                  </w:rPrChange>
                </w:rPr>
                <w:t>id</w:t>
              </w:r>
              <w:r w:rsidRPr="00301ECB">
                <w:rPr>
                  <w:rFonts w:ascii="Monaco" w:hAnsi="Monaco" w:cs="Monaco"/>
                  <w:b/>
                  <w:bCs/>
                  <w:color w:val="000000"/>
                  <w:sz w:val="20"/>
                  <w:szCs w:val="20"/>
                  <w:lang w:val="en-US"/>
                  <w:rPrChange w:id="5282" w:author="Borja Gonzalez" w:date="2017-09-28T19:25:00Z">
                    <w:rPr>
                      <w:rFonts w:ascii="Monaco" w:hAnsi="Monaco" w:cs="Monaco"/>
                      <w:b/>
                      <w:bCs/>
                      <w:color w:val="000000"/>
                      <w:sz w:val="32"/>
                      <w:szCs w:val="32"/>
                      <w:lang w:val="en-US"/>
                    </w:rPr>
                  </w:rPrChange>
                </w:rPr>
                <w:t>);</w:t>
              </w:r>
            </w:ins>
          </w:p>
          <w:p w14:paraId="031D67E2" w14:textId="77777777" w:rsidR="00301ECB" w:rsidRPr="00301ECB" w:rsidRDefault="00301ECB" w:rsidP="00301ECB">
            <w:pPr>
              <w:widowControl w:val="0"/>
              <w:autoSpaceDE w:val="0"/>
              <w:autoSpaceDN w:val="0"/>
              <w:adjustRightInd w:val="0"/>
              <w:rPr>
                <w:ins w:id="5283" w:author="Borja Gonzalez" w:date="2017-09-28T19:25:00Z"/>
                <w:rFonts w:ascii="Monaco" w:hAnsi="Monaco" w:cs="Monaco"/>
                <w:sz w:val="20"/>
                <w:szCs w:val="20"/>
                <w:lang w:val="en-US"/>
                <w:rPrChange w:id="5284" w:author="Borja Gonzalez" w:date="2017-09-28T19:25:00Z">
                  <w:rPr>
                    <w:ins w:id="5285" w:author="Borja Gonzalez" w:date="2017-09-28T19:25:00Z"/>
                    <w:rFonts w:ascii="Monaco" w:hAnsi="Monaco" w:cs="Monaco"/>
                    <w:sz w:val="32"/>
                    <w:szCs w:val="32"/>
                    <w:lang w:val="en-US"/>
                  </w:rPr>
                </w:rPrChange>
              </w:rPr>
            </w:pPr>
          </w:p>
          <w:p w14:paraId="1A270CD7" w14:textId="77777777" w:rsidR="00301ECB" w:rsidRPr="00301ECB" w:rsidRDefault="00301ECB" w:rsidP="00301ECB">
            <w:pPr>
              <w:widowControl w:val="0"/>
              <w:autoSpaceDE w:val="0"/>
              <w:autoSpaceDN w:val="0"/>
              <w:adjustRightInd w:val="0"/>
              <w:rPr>
                <w:ins w:id="5286" w:author="Borja Gonzalez" w:date="2017-09-28T19:25:00Z"/>
                <w:rFonts w:ascii="Monaco" w:hAnsi="Monaco" w:cs="Monaco"/>
                <w:sz w:val="20"/>
                <w:szCs w:val="20"/>
                <w:lang w:val="en-US"/>
                <w:rPrChange w:id="5287" w:author="Borja Gonzalez" w:date="2017-09-28T19:25:00Z">
                  <w:rPr>
                    <w:ins w:id="5288" w:author="Borja Gonzalez" w:date="2017-09-28T19:25:00Z"/>
                    <w:rFonts w:ascii="Monaco" w:hAnsi="Monaco" w:cs="Monaco"/>
                    <w:sz w:val="32"/>
                    <w:szCs w:val="32"/>
                    <w:lang w:val="en-US"/>
                  </w:rPr>
                </w:rPrChange>
              </w:rPr>
            </w:pPr>
            <w:ins w:id="5289" w:author="Borja Gonzalez" w:date="2017-09-28T19:25:00Z">
              <w:r w:rsidRPr="00301ECB">
                <w:rPr>
                  <w:rFonts w:ascii="Monaco" w:hAnsi="Monaco" w:cs="Monaco"/>
                  <w:sz w:val="20"/>
                  <w:szCs w:val="20"/>
                  <w:lang w:val="en-US"/>
                  <w:rPrChange w:id="5290"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291"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5292"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93" w:author="Borja Gonzalez" w:date="2017-09-28T19:25:00Z">
                    <w:rPr>
                      <w:rFonts w:ascii="Monaco" w:hAnsi="Monaco" w:cs="Monaco"/>
                      <w:color w:val="000000"/>
                      <w:sz w:val="32"/>
                      <w:szCs w:val="32"/>
                      <w:lang w:val="en-US"/>
                    </w:rPr>
                  </w:rPrChange>
                </w:rPr>
                <w:t>data</w:t>
              </w:r>
              <w:r w:rsidRPr="00301ECB">
                <w:rPr>
                  <w:rFonts w:ascii="Monaco" w:hAnsi="Monaco" w:cs="Monaco"/>
                  <w:sz w:val="20"/>
                  <w:szCs w:val="20"/>
                  <w:lang w:val="en-US"/>
                  <w:rPrChange w:id="5294"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295"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5296"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97" w:author="Borja Gonzalez" w:date="2017-09-28T19:25:00Z">
                    <w:rPr>
                      <w:rFonts w:ascii="Monaco" w:hAnsi="Monaco" w:cs="Monaco"/>
                      <w:color w:val="000000"/>
                      <w:sz w:val="32"/>
                      <w:szCs w:val="32"/>
                      <w:lang w:val="en-US"/>
                    </w:rPr>
                  </w:rPrChange>
                </w:rPr>
                <w:t>db</w:t>
              </w:r>
              <w:r w:rsidRPr="00301ECB">
                <w:rPr>
                  <w:rFonts w:ascii="Monaco" w:hAnsi="Monaco" w:cs="Monaco"/>
                  <w:b/>
                  <w:bCs/>
                  <w:color w:val="000000"/>
                  <w:sz w:val="20"/>
                  <w:szCs w:val="20"/>
                  <w:lang w:val="en-US"/>
                  <w:rPrChange w:id="5298" w:author="Borja Gonzalez" w:date="2017-09-28T19:25:00Z">
                    <w:rPr>
                      <w:rFonts w:ascii="Monaco" w:hAnsi="Monaco" w:cs="Monaco"/>
                      <w:b/>
                      <w:bCs/>
                      <w:color w:val="000000"/>
                      <w:sz w:val="32"/>
                      <w:szCs w:val="32"/>
                      <w:lang w:val="en-US"/>
                    </w:rPr>
                  </w:rPrChange>
                </w:rPr>
                <w:t>.</w:t>
              </w:r>
              <w:r w:rsidRPr="00301ECB">
                <w:rPr>
                  <w:rFonts w:ascii="Monaco" w:hAnsi="Monaco" w:cs="Monaco"/>
                  <w:b/>
                  <w:bCs/>
                  <w:color w:val="204A87"/>
                  <w:sz w:val="20"/>
                  <w:szCs w:val="20"/>
                  <w:lang w:val="en-US"/>
                  <w:rPrChange w:id="5299" w:author="Borja Gonzalez" w:date="2017-09-28T19:25:00Z">
                    <w:rPr>
                      <w:rFonts w:ascii="Monaco" w:hAnsi="Monaco" w:cs="Monaco"/>
                      <w:b/>
                      <w:bCs/>
                      <w:color w:val="204A87"/>
                      <w:sz w:val="32"/>
                      <w:szCs w:val="32"/>
                      <w:lang w:val="en-US"/>
                    </w:rPr>
                  </w:rPrChange>
                </w:rPr>
                <w:t>export</w:t>
              </w:r>
              <w:r w:rsidRPr="00301ECB">
                <w:rPr>
                  <w:rFonts w:ascii="Monaco" w:hAnsi="Monaco" w:cs="Monaco"/>
                  <w:b/>
                  <w:bCs/>
                  <w:color w:val="000000"/>
                  <w:sz w:val="20"/>
                  <w:szCs w:val="20"/>
                  <w:lang w:val="en-US"/>
                  <w:rPrChange w:id="5300" w:author="Borja Gonzalez" w:date="2017-09-28T19:25:00Z">
                    <w:rPr>
                      <w:rFonts w:ascii="Monaco" w:hAnsi="Monaco" w:cs="Monaco"/>
                      <w:b/>
                      <w:bCs/>
                      <w:color w:val="000000"/>
                      <w:sz w:val="32"/>
                      <w:szCs w:val="32"/>
                      <w:lang w:val="en-US"/>
                    </w:rPr>
                  </w:rPrChange>
                </w:rPr>
                <w:t>();</w:t>
              </w:r>
            </w:ins>
          </w:p>
          <w:p w14:paraId="67244F60" w14:textId="77777777" w:rsidR="00301ECB" w:rsidRPr="00301ECB" w:rsidRDefault="00301ECB" w:rsidP="00301ECB">
            <w:pPr>
              <w:widowControl w:val="0"/>
              <w:autoSpaceDE w:val="0"/>
              <w:autoSpaceDN w:val="0"/>
              <w:adjustRightInd w:val="0"/>
              <w:rPr>
                <w:ins w:id="5301" w:author="Borja Gonzalez" w:date="2017-09-28T19:25:00Z"/>
                <w:rFonts w:ascii="Monaco" w:hAnsi="Monaco" w:cs="Monaco"/>
                <w:sz w:val="20"/>
                <w:szCs w:val="20"/>
                <w:lang w:val="en-US"/>
                <w:rPrChange w:id="5302" w:author="Borja Gonzalez" w:date="2017-09-28T19:25:00Z">
                  <w:rPr>
                    <w:ins w:id="5303" w:author="Borja Gonzalez" w:date="2017-09-28T19:25:00Z"/>
                    <w:rFonts w:ascii="Monaco" w:hAnsi="Monaco" w:cs="Monaco"/>
                    <w:sz w:val="32"/>
                    <w:szCs w:val="32"/>
                    <w:lang w:val="en-US"/>
                  </w:rPr>
                </w:rPrChange>
              </w:rPr>
            </w:pPr>
            <w:ins w:id="5304" w:author="Borja Gonzalez" w:date="2017-09-28T19:25:00Z">
              <w:r w:rsidRPr="00301ECB">
                <w:rPr>
                  <w:rFonts w:ascii="Monaco" w:hAnsi="Monaco" w:cs="Monaco"/>
                  <w:sz w:val="20"/>
                  <w:szCs w:val="20"/>
                  <w:lang w:val="en-US"/>
                  <w:rPrChange w:id="5305"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306"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5307"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08" w:author="Borja Gonzalez" w:date="2017-09-28T19:25:00Z">
                    <w:rPr>
                      <w:rFonts w:ascii="Monaco" w:hAnsi="Monaco" w:cs="Monaco"/>
                      <w:color w:val="000000"/>
                      <w:sz w:val="32"/>
                      <w:szCs w:val="32"/>
                      <w:lang w:val="en-US"/>
                    </w:rPr>
                  </w:rPrChange>
                </w:rPr>
                <w:t>buffer</w:t>
              </w:r>
              <w:r w:rsidRPr="00301ECB">
                <w:rPr>
                  <w:rFonts w:ascii="Monaco" w:hAnsi="Monaco" w:cs="Monaco"/>
                  <w:sz w:val="20"/>
                  <w:szCs w:val="20"/>
                  <w:lang w:val="en-US"/>
                  <w:rPrChange w:id="5309"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310"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5311"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312" w:author="Borja Gonzalez" w:date="2017-09-28T19:25:00Z">
                    <w:rPr>
                      <w:rFonts w:ascii="Monaco" w:hAnsi="Monaco" w:cs="Monaco"/>
                      <w:b/>
                      <w:bCs/>
                      <w:color w:val="204A87"/>
                      <w:sz w:val="32"/>
                      <w:szCs w:val="32"/>
                      <w:lang w:val="en-US"/>
                    </w:rPr>
                  </w:rPrChange>
                </w:rPr>
                <w:t>new</w:t>
              </w:r>
              <w:r w:rsidRPr="00301ECB">
                <w:rPr>
                  <w:rFonts w:ascii="Monaco" w:hAnsi="Monaco" w:cs="Monaco"/>
                  <w:sz w:val="20"/>
                  <w:szCs w:val="20"/>
                  <w:lang w:val="en-US"/>
                  <w:rPrChange w:id="5313"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14" w:author="Borja Gonzalez" w:date="2017-09-28T19:25:00Z">
                    <w:rPr>
                      <w:rFonts w:ascii="Monaco" w:hAnsi="Monaco" w:cs="Monaco"/>
                      <w:color w:val="000000"/>
                      <w:sz w:val="32"/>
                      <w:szCs w:val="32"/>
                      <w:lang w:val="en-US"/>
                    </w:rPr>
                  </w:rPrChange>
                </w:rPr>
                <w:t>Buffer</w:t>
              </w:r>
              <w:r w:rsidRPr="00301ECB">
                <w:rPr>
                  <w:rFonts w:ascii="Monaco" w:hAnsi="Monaco" w:cs="Monaco"/>
                  <w:b/>
                  <w:bCs/>
                  <w:color w:val="000000"/>
                  <w:sz w:val="20"/>
                  <w:szCs w:val="20"/>
                  <w:lang w:val="en-US"/>
                  <w:rPrChange w:id="5315"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16" w:author="Borja Gonzalez" w:date="2017-09-28T19:25:00Z">
                    <w:rPr>
                      <w:rFonts w:ascii="Monaco" w:hAnsi="Monaco" w:cs="Monaco"/>
                      <w:color w:val="000000"/>
                      <w:sz w:val="32"/>
                      <w:szCs w:val="32"/>
                      <w:lang w:val="en-US"/>
                    </w:rPr>
                  </w:rPrChange>
                </w:rPr>
                <w:t>data</w:t>
              </w:r>
              <w:r w:rsidRPr="00301ECB">
                <w:rPr>
                  <w:rFonts w:ascii="Monaco" w:hAnsi="Monaco" w:cs="Monaco"/>
                  <w:b/>
                  <w:bCs/>
                  <w:color w:val="000000"/>
                  <w:sz w:val="20"/>
                  <w:szCs w:val="20"/>
                  <w:lang w:val="en-US"/>
                  <w:rPrChange w:id="5317" w:author="Borja Gonzalez" w:date="2017-09-28T19:25:00Z">
                    <w:rPr>
                      <w:rFonts w:ascii="Monaco" w:hAnsi="Monaco" w:cs="Monaco"/>
                      <w:b/>
                      <w:bCs/>
                      <w:color w:val="000000"/>
                      <w:sz w:val="32"/>
                      <w:szCs w:val="32"/>
                      <w:lang w:val="en-US"/>
                    </w:rPr>
                  </w:rPrChange>
                </w:rPr>
                <w:t>);</w:t>
              </w:r>
            </w:ins>
          </w:p>
          <w:p w14:paraId="7705FA5A" w14:textId="77777777" w:rsidR="00301ECB" w:rsidRPr="00301ECB" w:rsidRDefault="00301ECB" w:rsidP="00301ECB">
            <w:pPr>
              <w:widowControl w:val="0"/>
              <w:autoSpaceDE w:val="0"/>
              <w:autoSpaceDN w:val="0"/>
              <w:adjustRightInd w:val="0"/>
              <w:rPr>
                <w:ins w:id="5318" w:author="Borja Gonzalez" w:date="2017-09-28T19:25:00Z"/>
                <w:rFonts w:ascii="Monaco" w:hAnsi="Monaco" w:cs="Monaco"/>
                <w:sz w:val="20"/>
                <w:szCs w:val="20"/>
                <w:lang w:val="en-US"/>
                <w:rPrChange w:id="5319" w:author="Borja Gonzalez" w:date="2017-09-28T19:25:00Z">
                  <w:rPr>
                    <w:ins w:id="5320" w:author="Borja Gonzalez" w:date="2017-09-28T19:25:00Z"/>
                    <w:rFonts w:ascii="Monaco" w:hAnsi="Monaco" w:cs="Monaco"/>
                    <w:sz w:val="32"/>
                    <w:szCs w:val="32"/>
                    <w:lang w:val="en-US"/>
                  </w:rPr>
                </w:rPrChange>
              </w:rPr>
            </w:pPr>
            <w:ins w:id="5321" w:author="Borja Gonzalez" w:date="2017-09-28T19:25:00Z">
              <w:r w:rsidRPr="00301ECB">
                <w:rPr>
                  <w:rFonts w:ascii="Monaco" w:hAnsi="Monaco" w:cs="Monaco"/>
                  <w:sz w:val="20"/>
                  <w:szCs w:val="20"/>
                  <w:lang w:val="en-US"/>
                  <w:rPrChange w:id="5322"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23" w:author="Borja Gonzalez" w:date="2017-09-28T19:25:00Z">
                    <w:rPr>
                      <w:rFonts w:ascii="Monaco" w:hAnsi="Monaco" w:cs="Monaco"/>
                      <w:color w:val="000000"/>
                      <w:sz w:val="32"/>
                      <w:szCs w:val="32"/>
                      <w:lang w:val="en-US"/>
                    </w:rPr>
                  </w:rPrChange>
                </w:rPr>
                <w:t>fs</w:t>
              </w:r>
              <w:r w:rsidRPr="00301ECB">
                <w:rPr>
                  <w:rFonts w:ascii="Monaco" w:hAnsi="Monaco" w:cs="Monaco"/>
                  <w:b/>
                  <w:bCs/>
                  <w:color w:val="000000"/>
                  <w:sz w:val="20"/>
                  <w:szCs w:val="20"/>
                  <w:lang w:val="en-US"/>
                  <w:rPrChange w:id="5324"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25" w:author="Borja Gonzalez" w:date="2017-09-28T19:25:00Z">
                    <w:rPr>
                      <w:rFonts w:ascii="Monaco" w:hAnsi="Monaco" w:cs="Monaco"/>
                      <w:color w:val="000000"/>
                      <w:sz w:val="32"/>
                      <w:szCs w:val="32"/>
                      <w:lang w:val="en-US"/>
                    </w:rPr>
                  </w:rPrChange>
                </w:rPr>
                <w:t>writeFileSync</w:t>
              </w:r>
              <w:r w:rsidRPr="00301ECB">
                <w:rPr>
                  <w:rFonts w:ascii="Monaco" w:hAnsi="Monaco" w:cs="Monaco"/>
                  <w:b/>
                  <w:bCs/>
                  <w:color w:val="000000"/>
                  <w:sz w:val="20"/>
                  <w:szCs w:val="20"/>
                  <w:lang w:val="en-US"/>
                  <w:rPrChange w:id="5326"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327" w:author="Borja Gonzalez" w:date="2017-09-28T19:25:00Z">
                    <w:rPr>
                      <w:rFonts w:ascii="Monaco" w:hAnsi="Monaco" w:cs="Monaco"/>
                      <w:color w:val="4E9A06"/>
                      <w:sz w:val="32"/>
                      <w:szCs w:val="32"/>
                      <w:lang w:val="en-US"/>
                    </w:rPr>
                  </w:rPrChange>
                </w:rPr>
                <w:t>"./Pacientes_DB.db"</w:t>
              </w:r>
              <w:r w:rsidRPr="00301ECB">
                <w:rPr>
                  <w:rFonts w:ascii="Monaco" w:hAnsi="Monaco" w:cs="Monaco"/>
                  <w:b/>
                  <w:bCs/>
                  <w:color w:val="000000"/>
                  <w:sz w:val="20"/>
                  <w:szCs w:val="20"/>
                  <w:lang w:val="en-US"/>
                  <w:rPrChange w:id="5328" w:author="Borja Gonzalez" w:date="2017-09-28T19:25:00Z">
                    <w:rPr>
                      <w:rFonts w:ascii="Monaco" w:hAnsi="Monaco" w:cs="Monaco"/>
                      <w:b/>
                      <w:bCs/>
                      <w:color w:val="000000"/>
                      <w:sz w:val="32"/>
                      <w:szCs w:val="32"/>
                      <w:lang w:val="en-US"/>
                    </w:rPr>
                  </w:rPrChange>
                </w:rPr>
                <w:t>,</w:t>
              </w:r>
              <w:r w:rsidRPr="00301ECB">
                <w:rPr>
                  <w:rFonts w:ascii="Monaco" w:hAnsi="Monaco" w:cs="Monaco"/>
                  <w:sz w:val="20"/>
                  <w:szCs w:val="20"/>
                  <w:lang w:val="en-US"/>
                  <w:rPrChange w:id="5329"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30" w:author="Borja Gonzalez" w:date="2017-09-28T19:25:00Z">
                    <w:rPr>
                      <w:rFonts w:ascii="Monaco" w:hAnsi="Monaco" w:cs="Monaco"/>
                      <w:color w:val="000000"/>
                      <w:sz w:val="32"/>
                      <w:szCs w:val="32"/>
                      <w:lang w:val="en-US"/>
                    </w:rPr>
                  </w:rPrChange>
                </w:rPr>
                <w:t>buffer</w:t>
              </w:r>
              <w:r w:rsidRPr="00301ECB">
                <w:rPr>
                  <w:rFonts w:ascii="Monaco" w:hAnsi="Monaco" w:cs="Monaco"/>
                  <w:b/>
                  <w:bCs/>
                  <w:color w:val="000000"/>
                  <w:sz w:val="20"/>
                  <w:szCs w:val="20"/>
                  <w:lang w:val="en-US"/>
                  <w:rPrChange w:id="5331" w:author="Borja Gonzalez" w:date="2017-09-28T19:25:00Z">
                    <w:rPr>
                      <w:rFonts w:ascii="Monaco" w:hAnsi="Monaco" w:cs="Monaco"/>
                      <w:b/>
                      <w:bCs/>
                      <w:color w:val="000000"/>
                      <w:sz w:val="32"/>
                      <w:szCs w:val="32"/>
                      <w:lang w:val="en-US"/>
                    </w:rPr>
                  </w:rPrChange>
                </w:rPr>
                <w:t>);</w:t>
              </w:r>
            </w:ins>
          </w:p>
          <w:p w14:paraId="3B623ECA" w14:textId="77777777" w:rsidR="00301ECB" w:rsidRPr="00301ECB" w:rsidRDefault="00301ECB" w:rsidP="00301ECB">
            <w:pPr>
              <w:widowControl w:val="0"/>
              <w:autoSpaceDE w:val="0"/>
              <w:autoSpaceDN w:val="0"/>
              <w:adjustRightInd w:val="0"/>
              <w:rPr>
                <w:ins w:id="5332" w:author="Borja Gonzalez" w:date="2017-09-28T19:25:00Z"/>
                <w:rFonts w:ascii="Monaco" w:hAnsi="Monaco" w:cs="Monaco"/>
                <w:sz w:val="20"/>
                <w:szCs w:val="20"/>
                <w:lang w:val="en-US"/>
                <w:rPrChange w:id="5333" w:author="Borja Gonzalez" w:date="2017-09-28T19:25:00Z">
                  <w:rPr>
                    <w:ins w:id="5334" w:author="Borja Gonzalez" w:date="2017-09-28T19:25:00Z"/>
                    <w:rFonts w:ascii="Monaco" w:hAnsi="Monaco" w:cs="Monaco"/>
                    <w:sz w:val="32"/>
                    <w:szCs w:val="32"/>
                    <w:lang w:val="en-US"/>
                  </w:rPr>
                </w:rPrChange>
              </w:rPr>
            </w:pPr>
            <w:ins w:id="5335" w:author="Borja Gonzalez" w:date="2017-09-28T19:25:00Z">
              <w:r w:rsidRPr="00301ECB">
                <w:rPr>
                  <w:rFonts w:ascii="Monaco" w:hAnsi="Monaco" w:cs="Monaco"/>
                  <w:sz w:val="20"/>
                  <w:szCs w:val="20"/>
                  <w:lang w:val="en-US"/>
                  <w:rPrChange w:id="5336"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37" w:author="Borja Gonzalez" w:date="2017-09-28T19:25:00Z">
                    <w:rPr>
                      <w:rFonts w:ascii="Monaco" w:hAnsi="Monaco" w:cs="Monaco"/>
                      <w:color w:val="000000"/>
                      <w:sz w:val="32"/>
                      <w:szCs w:val="32"/>
                      <w:lang w:val="en-US"/>
                    </w:rPr>
                  </w:rPrChange>
                </w:rPr>
                <w:t>db</w:t>
              </w:r>
              <w:r w:rsidRPr="00301ECB">
                <w:rPr>
                  <w:rFonts w:ascii="Monaco" w:hAnsi="Monaco" w:cs="Monaco"/>
                  <w:b/>
                  <w:bCs/>
                  <w:color w:val="000000"/>
                  <w:sz w:val="20"/>
                  <w:szCs w:val="20"/>
                  <w:lang w:val="en-US"/>
                  <w:rPrChange w:id="5338"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39" w:author="Borja Gonzalez" w:date="2017-09-28T19:25:00Z">
                    <w:rPr>
                      <w:rFonts w:ascii="Monaco" w:hAnsi="Monaco" w:cs="Monaco"/>
                      <w:color w:val="000000"/>
                      <w:sz w:val="32"/>
                      <w:szCs w:val="32"/>
                      <w:lang w:val="en-US"/>
                    </w:rPr>
                  </w:rPrChange>
                </w:rPr>
                <w:t>close</w:t>
              </w:r>
              <w:r w:rsidRPr="00301ECB">
                <w:rPr>
                  <w:rFonts w:ascii="Monaco" w:hAnsi="Monaco" w:cs="Monaco"/>
                  <w:b/>
                  <w:bCs/>
                  <w:color w:val="000000"/>
                  <w:sz w:val="20"/>
                  <w:szCs w:val="20"/>
                  <w:lang w:val="en-US"/>
                  <w:rPrChange w:id="5340" w:author="Borja Gonzalez" w:date="2017-09-28T19:25:00Z">
                    <w:rPr>
                      <w:rFonts w:ascii="Monaco" w:hAnsi="Monaco" w:cs="Monaco"/>
                      <w:b/>
                      <w:bCs/>
                      <w:color w:val="000000"/>
                      <w:sz w:val="32"/>
                      <w:szCs w:val="32"/>
                      <w:lang w:val="en-US"/>
                    </w:rPr>
                  </w:rPrChange>
                </w:rPr>
                <w:t>();</w:t>
              </w:r>
            </w:ins>
          </w:p>
          <w:p w14:paraId="430F9B08" w14:textId="77777777" w:rsidR="00301ECB" w:rsidRPr="00301ECB" w:rsidRDefault="00301ECB" w:rsidP="00301ECB">
            <w:pPr>
              <w:widowControl w:val="0"/>
              <w:autoSpaceDE w:val="0"/>
              <w:autoSpaceDN w:val="0"/>
              <w:adjustRightInd w:val="0"/>
              <w:rPr>
                <w:ins w:id="5341" w:author="Borja Gonzalez" w:date="2017-09-28T19:25:00Z"/>
                <w:rFonts w:ascii="Monaco" w:hAnsi="Monaco" w:cs="Monaco"/>
                <w:sz w:val="20"/>
                <w:szCs w:val="20"/>
                <w:lang w:val="en-US"/>
                <w:rPrChange w:id="5342" w:author="Borja Gonzalez" w:date="2017-09-28T19:25:00Z">
                  <w:rPr>
                    <w:ins w:id="5343" w:author="Borja Gonzalez" w:date="2017-09-28T19:25:00Z"/>
                    <w:rFonts w:ascii="Monaco" w:hAnsi="Monaco" w:cs="Monaco"/>
                    <w:sz w:val="32"/>
                    <w:szCs w:val="32"/>
                    <w:lang w:val="en-US"/>
                  </w:rPr>
                </w:rPrChange>
              </w:rPr>
            </w:pPr>
            <w:ins w:id="5344" w:author="Borja Gonzalez" w:date="2017-09-28T19:25:00Z">
              <w:r w:rsidRPr="00301ECB">
                <w:rPr>
                  <w:rFonts w:ascii="Monaco" w:hAnsi="Monaco" w:cs="Monaco"/>
                  <w:sz w:val="20"/>
                  <w:szCs w:val="20"/>
                  <w:lang w:val="en-US"/>
                  <w:rPrChange w:id="5345"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46" w:author="Borja Gonzalez" w:date="2017-09-28T19:25:00Z">
                    <w:rPr>
                      <w:rFonts w:ascii="Monaco" w:hAnsi="Monaco" w:cs="Monaco"/>
                      <w:color w:val="000000"/>
                      <w:sz w:val="32"/>
                      <w:szCs w:val="32"/>
                      <w:lang w:val="en-US"/>
                    </w:rPr>
                  </w:rPrChange>
                </w:rPr>
                <w:t>console</w:t>
              </w:r>
              <w:r w:rsidRPr="00301ECB">
                <w:rPr>
                  <w:rFonts w:ascii="Monaco" w:hAnsi="Monaco" w:cs="Monaco"/>
                  <w:b/>
                  <w:bCs/>
                  <w:color w:val="000000"/>
                  <w:sz w:val="20"/>
                  <w:szCs w:val="20"/>
                  <w:lang w:val="en-US"/>
                  <w:rPrChange w:id="5347"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48" w:author="Borja Gonzalez" w:date="2017-09-28T19:25:00Z">
                    <w:rPr>
                      <w:rFonts w:ascii="Monaco" w:hAnsi="Monaco" w:cs="Monaco"/>
                      <w:color w:val="000000"/>
                      <w:sz w:val="32"/>
                      <w:szCs w:val="32"/>
                      <w:lang w:val="en-US"/>
                    </w:rPr>
                  </w:rPrChange>
                </w:rPr>
                <w:t>log</w:t>
              </w:r>
              <w:r w:rsidRPr="00301ECB">
                <w:rPr>
                  <w:rFonts w:ascii="Monaco" w:hAnsi="Monaco" w:cs="Monaco"/>
                  <w:b/>
                  <w:bCs/>
                  <w:color w:val="000000"/>
                  <w:sz w:val="20"/>
                  <w:szCs w:val="20"/>
                  <w:lang w:val="en-US"/>
                  <w:rPrChange w:id="5349"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50" w:author="Borja Gonzalez" w:date="2017-09-28T19:25:00Z">
                    <w:rPr>
                      <w:rFonts w:ascii="Monaco" w:hAnsi="Monaco" w:cs="Monaco"/>
                      <w:color w:val="000000"/>
                      <w:sz w:val="32"/>
                      <w:szCs w:val="32"/>
                      <w:lang w:val="en-US"/>
                    </w:rPr>
                  </w:rPrChange>
                </w:rPr>
                <w:t>timestamp</w:t>
              </w:r>
              <w:r w:rsidRPr="00301ECB">
                <w:rPr>
                  <w:rFonts w:ascii="Monaco" w:hAnsi="Monaco" w:cs="Monaco"/>
                  <w:b/>
                  <w:bCs/>
                  <w:color w:val="000000"/>
                  <w:sz w:val="20"/>
                  <w:szCs w:val="20"/>
                  <w:lang w:val="en-US"/>
                  <w:rPrChange w:id="5351"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352" w:author="Borja Gonzalez" w:date="2017-09-28T19:25:00Z">
                    <w:rPr>
                      <w:rFonts w:ascii="Monaco" w:hAnsi="Monaco" w:cs="Monaco"/>
                      <w:color w:val="4E9A06"/>
                      <w:sz w:val="32"/>
                      <w:szCs w:val="32"/>
                      <w:lang w:val="en-US"/>
                    </w:rPr>
                  </w:rPrChange>
                </w:rPr>
                <w:t>'hh:mm:ss:iii'</w:t>
              </w:r>
              <w:r w:rsidRPr="00301ECB">
                <w:rPr>
                  <w:rFonts w:ascii="Monaco" w:hAnsi="Monaco" w:cs="Monaco"/>
                  <w:b/>
                  <w:bCs/>
                  <w:color w:val="000000"/>
                  <w:sz w:val="20"/>
                  <w:szCs w:val="20"/>
                  <w:lang w:val="en-US"/>
                  <w:rPrChange w:id="5353" w:author="Borja Gonzalez" w:date="2017-09-28T19:25:00Z">
                    <w:rPr>
                      <w:rFonts w:ascii="Monaco" w:hAnsi="Monaco" w:cs="Monaco"/>
                      <w:b/>
                      <w:bCs/>
                      <w:color w:val="000000"/>
                      <w:sz w:val="32"/>
                      <w:szCs w:val="32"/>
                      <w:lang w:val="en-US"/>
                    </w:rPr>
                  </w:rPrChange>
                </w:rPr>
                <w:t>)</w:t>
              </w:r>
              <w:r w:rsidRPr="00301ECB">
                <w:rPr>
                  <w:rFonts w:ascii="Monaco" w:hAnsi="Monaco" w:cs="Monaco"/>
                  <w:b/>
                  <w:bCs/>
                  <w:color w:val="CE5C00"/>
                  <w:sz w:val="20"/>
                  <w:szCs w:val="20"/>
                  <w:lang w:val="en-US"/>
                  <w:rPrChange w:id="5354" w:author="Borja Gonzalez" w:date="2017-09-28T19:25:00Z">
                    <w:rPr>
                      <w:rFonts w:ascii="Monaco" w:hAnsi="Monaco" w:cs="Monaco"/>
                      <w:b/>
                      <w:bCs/>
                      <w:color w:val="CE5C00"/>
                      <w:sz w:val="32"/>
                      <w:szCs w:val="32"/>
                      <w:lang w:val="en-US"/>
                    </w:rPr>
                  </w:rPrChange>
                </w:rPr>
                <w:t>+</w:t>
              </w:r>
              <w:r w:rsidRPr="00301ECB">
                <w:rPr>
                  <w:rFonts w:ascii="Monaco" w:hAnsi="Monaco" w:cs="Monaco"/>
                  <w:color w:val="4E9A06"/>
                  <w:sz w:val="20"/>
                  <w:szCs w:val="20"/>
                  <w:lang w:val="en-US"/>
                  <w:rPrChange w:id="5355" w:author="Borja Gonzalez" w:date="2017-09-28T19:25:00Z">
                    <w:rPr>
                      <w:rFonts w:ascii="Monaco" w:hAnsi="Monaco" w:cs="Monaco"/>
                      <w:color w:val="4E9A06"/>
                      <w:sz w:val="32"/>
                      <w:szCs w:val="32"/>
                      <w:lang w:val="en-US"/>
                    </w:rPr>
                  </w:rPrChange>
                </w:rPr>
                <w:t>" Base de datos cerrada"</w:t>
              </w:r>
              <w:r w:rsidRPr="00301ECB">
                <w:rPr>
                  <w:rFonts w:ascii="Monaco" w:hAnsi="Monaco" w:cs="Monaco"/>
                  <w:b/>
                  <w:bCs/>
                  <w:color w:val="000000"/>
                  <w:sz w:val="20"/>
                  <w:szCs w:val="20"/>
                  <w:lang w:val="en-US"/>
                  <w:rPrChange w:id="5356" w:author="Borja Gonzalez" w:date="2017-09-28T19:25:00Z">
                    <w:rPr>
                      <w:rFonts w:ascii="Monaco" w:hAnsi="Monaco" w:cs="Monaco"/>
                      <w:b/>
                      <w:bCs/>
                      <w:color w:val="000000"/>
                      <w:sz w:val="32"/>
                      <w:szCs w:val="32"/>
                      <w:lang w:val="en-US"/>
                    </w:rPr>
                  </w:rPrChange>
                </w:rPr>
                <w:t>);</w:t>
              </w:r>
            </w:ins>
          </w:p>
          <w:p w14:paraId="48BB5EF8" w14:textId="77777777" w:rsidR="00301ECB" w:rsidRPr="00301ECB" w:rsidRDefault="00301ECB" w:rsidP="00301ECB">
            <w:pPr>
              <w:widowControl w:val="0"/>
              <w:autoSpaceDE w:val="0"/>
              <w:autoSpaceDN w:val="0"/>
              <w:adjustRightInd w:val="0"/>
              <w:rPr>
                <w:ins w:id="5357" w:author="Borja Gonzalez" w:date="2017-09-28T19:25:00Z"/>
                <w:rFonts w:ascii="Monaco" w:hAnsi="Monaco" w:cs="Monaco"/>
                <w:sz w:val="20"/>
                <w:szCs w:val="20"/>
                <w:lang w:val="en-US"/>
                <w:rPrChange w:id="5358" w:author="Borja Gonzalez" w:date="2017-09-28T19:25:00Z">
                  <w:rPr>
                    <w:ins w:id="5359" w:author="Borja Gonzalez" w:date="2017-09-28T19:25:00Z"/>
                    <w:rFonts w:ascii="Monaco" w:hAnsi="Monaco" w:cs="Monaco"/>
                    <w:sz w:val="32"/>
                    <w:szCs w:val="32"/>
                    <w:lang w:val="en-US"/>
                  </w:rPr>
                </w:rPrChange>
              </w:rPr>
            </w:pPr>
            <w:ins w:id="5360" w:author="Borja Gonzalez" w:date="2017-09-28T19:25:00Z">
              <w:r w:rsidRPr="00301ECB">
                <w:rPr>
                  <w:rFonts w:ascii="Monaco" w:hAnsi="Monaco" w:cs="Monaco"/>
                  <w:sz w:val="20"/>
                  <w:szCs w:val="20"/>
                  <w:lang w:val="en-US"/>
                  <w:rPrChange w:id="5361"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362"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5363"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64" w:author="Borja Gonzalez" w:date="2017-09-28T19:25:00Z">
                    <w:rPr>
                      <w:rFonts w:ascii="Monaco" w:hAnsi="Monaco" w:cs="Monaco"/>
                      <w:color w:val="000000"/>
                      <w:sz w:val="32"/>
                      <w:szCs w:val="32"/>
                      <w:lang w:val="en-US"/>
                    </w:rPr>
                  </w:rPrChange>
                </w:rPr>
                <w:t>ack_to_client</w:t>
              </w:r>
              <w:r w:rsidRPr="00301ECB">
                <w:rPr>
                  <w:rFonts w:ascii="Monaco" w:hAnsi="Monaco" w:cs="Monaco"/>
                  <w:sz w:val="20"/>
                  <w:szCs w:val="20"/>
                  <w:lang w:val="en-US"/>
                  <w:rPrChange w:id="5365"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366"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5367" w:author="Borja Gonzalez" w:date="2017-09-28T19:25: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368" w:author="Borja Gonzalez" w:date="2017-09-28T19:25:00Z">
                    <w:rPr>
                      <w:rFonts w:ascii="Monaco" w:hAnsi="Monaco" w:cs="Monaco"/>
                      <w:b/>
                      <w:bCs/>
                      <w:color w:val="000000"/>
                      <w:sz w:val="32"/>
                      <w:szCs w:val="32"/>
                      <w:lang w:val="en-US"/>
                    </w:rPr>
                  </w:rPrChange>
                </w:rPr>
                <w:t>{</w:t>
              </w:r>
            </w:ins>
          </w:p>
          <w:p w14:paraId="57371A7F" w14:textId="77777777" w:rsidR="00301ECB" w:rsidRPr="00301ECB" w:rsidRDefault="00301ECB" w:rsidP="00301ECB">
            <w:pPr>
              <w:widowControl w:val="0"/>
              <w:autoSpaceDE w:val="0"/>
              <w:autoSpaceDN w:val="0"/>
              <w:adjustRightInd w:val="0"/>
              <w:rPr>
                <w:ins w:id="5369" w:author="Borja Gonzalez" w:date="2017-09-28T19:25:00Z"/>
                <w:rFonts w:ascii="Monaco" w:hAnsi="Monaco" w:cs="Monaco"/>
                <w:sz w:val="20"/>
                <w:szCs w:val="20"/>
                <w:lang w:val="en-US"/>
                <w:rPrChange w:id="5370" w:author="Borja Gonzalez" w:date="2017-09-28T19:25:00Z">
                  <w:rPr>
                    <w:ins w:id="5371" w:author="Borja Gonzalez" w:date="2017-09-28T19:25:00Z"/>
                    <w:rFonts w:ascii="Monaco" w:hAnsi="Monaco" w:cs="Monaco"/>
                    <w:sz w:val="32"/>
                    <w:szCs w:val="32"/>
                    <w:lang w:val="en-US"/>
                  </w:rPr>
                </w:rPrChange>
              </w:rPr>
            </w:pPr>
            <w:ins w:id="5372" w:author="Borja Gonzalez" w:date="2017-09-28T19:25:00Z">
              <w:r w:rsidRPr="00301ECB">
                <w:rPr>
                  <w:rFonts w:ascii="Monaco" w:hAnsi="Monaco" w:cs="Monaco"/>
                  <w:sz w:val="20"/>
                  <w:szCs w:val="20"/>
                  <w:lang w:val="en-US"/>
                  <w:rPrChange w:id="5373"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74" w:author="Borja Gonzalez" w:date="2017-09-28T19:25:00Z">
                    <w:rPr>
                      <w:rFonts w:ascii="Monaco" w:hAnsi="Monaco" w:cs="Monaco"/>
                      <w:color w:val="000000"/>
                      <w:sz w:val="32"/>
                      <w:szCs w:val="32"/>
                      <w:lang w:val="en-US"/>
                    </w:rPr>
                  </w:rPrChange>
                </w:rPr>
                <w:t>data</w:t>
              </w:r>
              <w:r w:rsidRPr="00301ECB">
                <w:rPr>
                  <w:rFonts w:ascii="Monaco" w:hAnsi="Monaco" w:cs="Monaco"/>
                  <w:b/>
                  <w:bCs/>
                  <w:color w:val="CE5C00"/>
                  <w:sz w:val="20"/>
                  <w:szCs w:val="20"/>
                  <w:lang w:val="en-US"/>
                  <w:rPrChange w:id="5375" w:author="Borja Gonzalez" w:date="2017-09-28T19:25:00Z">
                    <w:rPr>
                      <w:rFonts w:ascii="Monaco" w:hAnsi="Monaco" w:cs="Monaco"/>
                      <w:b/>
                      <w:bCs/>
                      <w:color w:val="CE5C00"/>
                      <w:sz w:val="32"/>
                      <w:szCs w:val="32"/>
                      <w:lang w:val="en-US"/>
                    </w:rPr>
                  </w:rPrChange>
                </w:rPr>
                <w:t>:</w:t>
              </w:r>
              <w:r w:rsidRPr="00301ECB">
                <w:rPr>
                  <w:rFonts w:ascii="Monaco" w:hAnsi="Monaco" w:cs="Monaco"/>
                  <w:color w:val="4E9A06"/>
                  <w:sz w:val="20"/>
                  <w:szCs w:val="20"/>
                  <w:lang w:val="en-US"/>
                  <w:rPrChange w:id="5376" w:author="Borja Gonzalez" w:date="2017-09-28T19:25:00Z">
                    <w:rPr>
                      <w:rFonts w:ascii="Monaco" w:hAnsi="Monaco" w:cs="Monaco"/>
                      <w:color w:val="4E9A06"/>
                      <w:sz w:val="32"/>
                      <w:szCs w:val="32"/>
                      <w:lang w:val="en-US"/>
                    </w:rPr>
                  </w:rPrChange>
                </w:rPr>
                <w:t>"El servidor ha eliminado los datos del paciente de la db"</w:t>
              </w:r>
            </w:ins>
          </w:p>
          <w:p w14:paraId="78006222" w14:textId="77777777" w:rsidR="00301ECB" w:rsidRPr="00301ECB" w:rsidRDefault="00301ECB" w:rsidP="00301ECB">
            <w:pPr>
              <w:widowControl w:val="0"/>
              <w:autoSpaceDE w:val="0"/>
              <w:autoSpaceDN w:val="0"/>
              <w:adjustRightInd w:val="0"/>
              <w:rPr>
                <w:ins w:id="5377" w:author="Borja Gonzalez" w:date="2017-09-28T19:25:00Z"/>
                <w:rFonts w:ascii="Monaco" w:hAnsi="Monaco" w:cs="Monaco"/>
                <w:sz w:val="20"/>
                <w:szCs w:val="20"/>
                <w:lang w:val="en-US"/>
                <w:rPrChange w:id="5378" w:author="Borja Gonzalez" w:date="2017-09-28T19:25:00Z">
                  <w:rPr>
                    <w:ins w:id="5379" w:author="Borja Gonzalez" w:date="2017-09-28T19:25:00Z"/>
                    <w:rFonts w:ascii="Monaco" w:hAnsi="Monaco" w:cs="Monaco"/>
                    <w:sz w:val="32"/>
                    <w:szCs w:val="32"/>
                    <w:lang w:val="en-US"/>
                  </w:rPr>
                </w:rPrChange>
              </w:rPr>
            </w:pPr>
            <w:ins w:id="5380" w:author="Borja Gonzalez" w:date="2017-09-28T19:25:00Z">
              <w:r w:rsidRPr="00301ECB">
                <w:rPr>
                  <w:rFonts w:ascii="Monaco" w:hAnsi="Monaco" w:cs="Monaco"/>
                  <w:sz w:val="20"/>
                  <w:szCs w:val="20"/>
                  <w:lang w:val="en-US"/>
                  <w:rPrChange w:id="5381" w:author="Borja Gonzalez" w:date="2017-09-28T19:25: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382" w:author="Borja Gonzalez" w:date="2017-09-28T19:25:00Z">
                    <w:rPr>
                      <w:rFonts w:ascii="Monaco" w:hAnsi="Monaco" w:cs="Monaco"/>
                      <w:b/>
                      <w:bCs/>
                      <w:color w:val="000000"/>
                      <w:sz w:val="32"/>
                      <w:szCs w:val="32"/>
                      <w:lang w:val="en-US"/>
                    </w:rPr>
                  </w:rPrChange>
                </w:rPr>
                <w:t>}</w:t>
              </w:r>
            </w:ins>
          </w:p>
          <w:p w14:paraId="41C1B70D" w14:textId="77777777" w:rsidR="00301ECB" w:rsidRPr="00301ECB" w:rsidRDefault="00301ECB" w:rsidP="00301ECB">
            <w:pPr>
              <w:widowControl w:val="0"/>
              <w:autoSpaceDE w:val="0"/>
              <w:autoSpaceDN w:val="0"/>
              <w:adjustRightInd w:val="0"/>
              <w:rPr>
                <w:ins w:id="5383" w:author="Borja Gonzalez" w:date="2017-09-28T19:25:00Z"/>
                <w:rFonts w:ascii="Monaco" w:hAnsi="Monaco" w:cs="Monaco"/>
                <w:sz w:val="20"/>
                <w:szCs w:val="20"/>
                <w:lang w:val="en-US"/>
                <w:rPrChange w:id="5384" w:author="Borja Gonzalez" w:date="2017-09-28T19:25:00Z">
                  <w:rPr>
                    <w:ins w:id="5385" w:author="Borja Gonzalez" w:date="2017-09-28T19:25:00Z"/>
                    <w:rFonts w:ascii="Monaco" w:hAnsi="Monaco" w:cs="Monaco"/>
                    <w:sz w:val="32"/>
                    <w:szCs w:val="32"/>
                    <w:lang w:val="en-US"/>
                  </w:rPr>
                </w:rPrChange>
              </w:rPr>
            </w:pPr>
            <w:ins w:id="5386" w:author="Borja Gonzalez" w:date="2017-09-28T19:25:00Z">
              <w:r w:rsidRPr="00301ECB">
                <w:rPr>
                  <w:rFonts w:ascii="Monaco" w:hAnsi="Monaco" w:cs="Monaco"/>
                  <w:sz w:val="20"/>
                  <w:szCs w:val="20"/>
                  <w:lang w:val="en-US"/>
                  <w:rPrChange w:id="5387"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88" w:author="Borja Gonzalez" w:date="2017-09-28T19:25:00Z">
                    <w:rPr>
                      <w:rFonts w:ascii="Monaco" w:hAnsi="Monaco" w:cs="Monaco"/>
                      <w:color w:val="000000"/>
                      <w:sz w:val="32"/>
                      <w:szCs w:val="32"/>
                      <w:lang w:val="en-US"/>
                    </w:rPr>
                  </w:rPrChange>
                </w:rPr>
                <w:t>socket</w:t>
              </w:r>
              <w:r w:rsidRPr="00301ECB">
                <w:rPr>
                  <w:rFonts w:ascii="Monaco" w:hAnsi="Monaco" w:cs="Monaco"/>
                  <w:b/>
                  <w:bCs/>
                  <w:color w:val="000000"/>
                  <w:sz w:val="20"/>
                  <w:szCs w:val="20"/>
                  <w:lang w:val="en-US"/>
                  <w:rPrChange w:id="5389"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90" w:author="Borja Gonzalez" w:date="2017-09-28T19:25:00Z">
                    <w:rPr>
                      <w:rFonts w:ascii="Monaco" w:hAnsi="Monaco" w:cs="Monaco"/>
                      <w:color w:val="000000"/>
                      <w:sz w:val="32"/>
                      <w:szCs w:val="32"/>
                      <w:lang w:val="en-US"/>
                    </w:rPr>
                  </w:rPrChange>
                </w:rPr>
                <w:t>send</w:t>
              </w:r>
              <w:r w:rsidRPr="00301ECB">
                <w:rPr>
                  <w:rFonts w:ascii="Monaco" w:hAnsi="Monaco" w:cs="Monaco"/>
                  <w:b/>
                  <w:bCs/>
                  <w:color w:val="000000"/>
                  <w:sz w:val="20"/>
                  <w:szCs w:val="20"/>
                  <w:lang w:val="en-US"/>
                  <w:rPrChange w:id="5391"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92" w:author="Borja Gonzalez" w:date="2017-09-28T19:25:00Z">
                    <w:rPr>
                      <w:rFonts w:ascii="Monaco" w:hAnsi="Monaco" w:cs="Monaco"/>
                      <w:color w:val="000000"/>
                      <w:sz w:val="32"/>
                      <w:szCs w:val="32"/>
                      <w:lang w:val="en-US"/>
                    </w:rPr>
                  </w:rPrChange>
                </w:rPr>
                <w:t>JSON</w:t>
              </w:r>
              <w:r w:rsidRPr="00301ECB">
                <w:rPr>
                  <w:rFonts w:ascii="Monaco" w:hAnsi="Monaco" w:cs="Monaco"/>
                  <w:b/>
                  <w:bCs/>
                  <w:color w:val="000000"/>
                  <w:sz w:val="20"/>
                  <w:szCs w:val="20"/>
                  <w:lang w:val="en-US"/>
                  <w:rPrChange w:id="5393"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94" w:author="Borja Gonzalez" w:date="2017-09-28T19:25:00Z">
                    <w:rPr>
                      <w:rFonts w:ascii="Monaco" w:hAnsi="Monaco" w:cs="Monaco"/>
                      <w:color w:val="000000"/>
                      <w:sz w:val="32"/>
                      <w:szCs w:val="32"/>
                      <w:lang w:val="en-US"/>
                    </w:rPr>
                  </w:rPrChange>
                </w:rPr>
                <w:t>stringify</w:t>
              </w:r>
              <w:r w:rsidRPr="00301ECB">
                <w:rPr>
                  <w:rFonts w:ascii="Monaco" w:hAnsi="Monaco" w:cs="Monaco"/>
                  <w:b/>
                  <w:bCs/>
                  <w:color w:val="000000"/>
                  <w:sz w:val="20"/>
                  <w:szCs w:val="20"/>
                  <w:lang w:val="en-US"/>
                  <w:rPrChange w:id="5395"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96" w:author="Borja Gonzalez" w:date="2017-09-28T19:25:00Z">
                    <w:rPr>
                      <w:rFonts w:ascii="Monaco" w:hAnsi="Monaco" w:cs="Monaco"/>
                      <w:color w:val="000000"/>
                      <w:sz w:val="32"/>
                      <w:szCs w:val="32"/>
                      <w:lang w:val="en-US"/>
                    </w:rPr>
                  </w:rPrChange>
                </w:rPr>
                <w:t>ack_to_client</w:t>
              </w:r>
              <w:r w:rsidRPr="00301ECB">
                <w:rPr>
                  <w:rFonts w:ascii="Monaco" w:hAnsi="Monaco" w:cs="Monaco"/>
                  <w:b/>
                  <w:bCs/>
                  <w:color w:val="000000"/>
                  <w:sz w:val="20"/>
                  <w:szCs w:val="20"/>
                  <w:lang w:val="en-US"/>
                  <w:rPrChange w:id="5397" w:author="Borja Gonzalez" w:date="2017-09-28T19:25:00Z">
                    <w:rPr>
                      <w:rFonts w:ascii="Monaco" w:hAnsi="Monaco" w:cs="Monaco"/>
                      <w:b/>
                      <w:bCs/>
                      <w:color w:val="000000"/>
                      <w:sz w:val="32"/>
                      <w:szCs w:val="32"/>
                      <w:lang w:val="en-US"/>
                    </w:rPr>
                  </w:rPrChange>
                </w:rPr>
                <w:t>));</w:t>
              </w:r>
            </w:ins>
          </w:p>
          <w:p w14:paraId="3F983B93" w14:textId="77777777" w:rsidR="00301ECB" w:rsidRPr="00301ECB" w:rsidRDefault="00301ECB" w:rsidP="00301ECB">
            <w:pPr>
              <w:widowControl w:val="0"/>
              <w:autoSpaceDE w:val="0"/>
              <w:autoSpaceDN w:val="0"/>
              <w:adjustRightInd w:val="0"/>
              <w:rPr>
                <w:ins w:id="5398" w:author="Borja Gonzalez" w:date="2017-09-28T19:25:00Z"/>
                <w:rFonts w:ascii="Monaco" w:hAnsi="Monaco" w:cs="Monaco"/>
                <w:sz w:val="20"/>
                <w:szCs w:val="20"/>
                <w:lang w:val="en-US"/>
                <w:rPrChange w:id="5399" w:author="Borja Gonzalez" w:date="2017-09-28T19:25:00Z">
                  <w:rPr>
                    <w:ins w:id="5400" w:author="Borja Gonzalez" w:date="2017-09-28T19:25:00Z"/>
                    <w:rFonts w:ascii="Monaco" w:hAnsi="Monaco" w:cs="Monaco"/>
                    <w:sz w:val="32"/>
                    <w:szCs w:val="32"/>
                    <w:lang w:val="en-US"/>
                  </w:rPr>
                </w:rPrChange>
              </w:rPr>
            </w:pPr>
            <w:ins w:id="5401" w:author="Borja Gonzalez" w:date="2017-09-28T19:25:00Z">
              <w:r w:rsidRPr="00301ECB">
                <w:rPr>
                  <w:rFonts w:ascii="Monaco" w:hAnsi="Monaco" w:cs="Monaco"/>
                  <w:sz w:val="20"/>
                  <w:szCs w:val="20"/>
                  <w:lang w:val="en-US"/>
                  <w:rPrChange w:id="5402"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403" w:author="Borja Gonzalez" w:date="2017-09-28T19:25:00Z">
                    <w:rPr>
                      <w:rFonts w:ascii="Monaco" w:hAnsi="Monaco" w:cs="Monaco"/>
                      <w:color w:val="000000"/>
                      <w:sz w:val="32"/>
                      <w:szCs w:val="32"/>
                      <w:lang w:val="en-US"/>
                    </w:rPr>
                  </w:rPrChange>
                </w:rPr>
                <w:t>io</w:t>
              </w:r>
              <w:r w:rsidRPr="00301ECB">
                <w:rPr>
                  <w:rFonts w:ascii="Monaco" w:hAnsi="Monaco" w:cs="Monaco"/>
                  <w:b/>
                  <w:bCs/>
                  <w:color w:val="000000"/>
                  <w:sz w:val="20"/>
                  <w:szCs w:val="20"/>
                  <w:lang w:val="en-US"/>
                  <w:rPrChange w:id="5404"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405" w:author="Borja Gonzalez" w:date="2017-09-28T19:25:00Z">
                    <w:rPr>
                      <w:rFonts w:ascii="Monaco" w:hAnsi="Monaco" w:cs="Monaco"/>
                      <w:color w:val="000000"/>
                      <w:sz w:val="32"/>
                      <w:szCs w:val="32"/>
                      <w:lang w:val="en-US"/>
                    </w:rPr>
                  </w:rPrChange>
                </w:rPr>
                <w:t>sockets</w:t>
              </w:r>
              <w:r w:rsidRPr="00301ECB">
                <w:rPr>
                  <w:rFonts w:ascii="Monaco" w:hAnsi="Monaco" w:cs="Monaco"/>
                  <w:b/>
                  <w:bCs/>
                  <w:color w:val="000000"/>
                  <w:sz w:val="20"/>
                  <w:szCs w:val="20"/>
                  <w:lang w:val="en-US"/>
                  <w:rPrChange w:id="5406"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407" w:author="Borja Gonzalez" w:date="2017-09-28T19:25:00Z">
                    <w:rPr>
                      <w:rFonts w:ascii="Monaco" w:hAnsi="Monaco" w:cs="Monaco"/>
                      <w:color w:val="000000"/>
                      <w:sz w:val="32"/>
                      <w:szCs w:val="32"/>
                      <w:lang w:val="en-US"/>
                    </w:rPr>
                  </w:rPrChange>
                </w:rPr>
                <w:t>emit</w:t>
              </w:r>
              <w:r w:rsidRPr="00301ECB">
                <w:rPr>
                  <w:rFonts w:ascii="Monaco" w:hAnsi="Monaco" w:cs="Monaco"/>
                  <w:b/>
                  <w:bCs/>
                  <w:color w:val="000000"/>
                  <w:sz w:val="20"/>
                  <w:szCs w:val="20"/>
                  <w:lang w:val="en-US"/>
                  <w:rPrChange w:id="5408"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409" w:author="Borja Gonzalez" w:date="2017-09-28T19:25:00Z">
                    <w:rPr>
                      <w:rFonts w:ascii="Monaco" w:hAnsi="Monaco" w:cs="Monaco"/>
                      <w:color w:val="4E9A06"/>
                      <w:sz w:val="32"/>
                      <w:szCs w:val="32"/>
                      <w:lang w:val="en-US"/>
                    </w:rPr>
                  </w:rPrChange>
                </w:rPr>
                <w:t>"reload"</w:t>
              </w:r>
              <w:r w:rsidRPr="00301ECB">
                <w:rPr>
                  <w:rFonts w:ascii="Monaco" w:hAnsi="Monaco" w:cs="Monaco"/>
                  <w:b/>
                  <w:bCs/>
                  <w:color w:val="000000"/>
                  <w:sz w:val="20"/>
                  <w:szCs w:val="20"/>
                  <w:lang w:val="en-US"/>
                  <w:rPrChange w:id="5410" w:author="Borja Gonzalez" w:date="2017-09-28T19:25:00Z">
                    <w:rPr>
                      <w:rFonts w:ascii="Monaco" w:hAnsi="Monaco" w:cs="Monaco"/>
                      <w:b/>
                      <w:bCs/>
                      <w:color w:val="000000"/>
                      <w:sz w:val="32"/>
                      <w:szCs w:val="32"/>
                      <w:lang w:val="en-US"/>
                    </w:rPr>
                  </w:rPrChange>
                </w:rPr>
                <w:t>,{});</w:t>
              </w:r>
            </w:ins>
          </w:p>
          <w:p w14:paraId="4E3245AD" w14:textId="77777777" w:rsidR="00301ECB" w:rsidRPr="00301ECB" w:rsidRDefault="00301ECB" w:rsidP="00301ECB">
            <w:pPr>
              <w:widowControl w:val="0"/>
              <w:autoSpaceDE w:val="0"/>
              <w:autoSpaceDN w:val="0"/>
              <w:adjustRightInd w:val="0"/>
              <w:rPr>
                <w:ins w:id="5411" w:author="Borja Gonzalez" w:date="2017-09-28T19:25:00Z"/>
                <w:rFonts w:ascii="Monaco" w:hAnsi="Monaco" w:cs="Monaco"/>
                <w:sz w:val="20"/>
                <w:szCs w:val="20"/>
                <w:lang w:val="en-US"/>
                <w:rPrChange w:id="5412" w:author="Borja Gonzalez" w:date="2017-09-28T19:25:00Z">
                  <w:rPr>
                    <w:ins w:id="5413" w:author="Borja Gonzalez" w:date="2017-09-28T19:25:00Z"/>
                    <w:rFonts w:ascii="Monaco" w:hAnsi="Monaco" w:cs="Monaco"/>
                    <w:sz w:val="32"/>
                    <w:szCs w:val="32"/>
                    <w:lang w:val="en-US"/>
                  </w:rPr>
                </w:rPrChange>
              </w:rPr>
            </w:pPr>
            <w:ins w:id="5414" w:author="Borja Gonzalez" w:date="2017-09-28T19:25:00Z">
              <w:r w:rsidRPr="00301ECB">
                <w:rPr>
                  <w:rFonts w:ascii="Monaco" w:hAnsi="Monaco" w:cs="Monaco"/>
                  <w:b/>
                  <w:bCs/>
                  <w:color w:val="000000"/>
                  <w:sz w:val="20"/>
                  <w:szCs w:val="20"/>
                  <w:lang w:val="en-US"/>
                  <w:rPrChange w:id="5415" w:author="Borja Gonzalez" w:date="2017-09-28T19:25:00Z">
                    <w:rPr>
                      <w:rFonts w:ascii="Monaco" w:hAnsi="Monaco" w:cs="Monaco"/>
                      <w:b/>
                      <w:bCs/>
                      <w:color w:val="000000"/>
                      <w:sz w:val="32"/>
                      <w:szCs w:val="32"/>
                      <w:lang w:val="en-US"/>
                    </w:rPr>
                  </w:rPrChange>
                </w:rPr>
                <w:t>}</w:t>
              </w:r>
            </w:ins>
          </w:p>
          <w:p w14:paraId="749DD09F" w14:textId="77777777" w:rsidR="00301ECB" w:rsidRDefault="00301ECB" w:rsidP="0037218C">
            <w:pPr>
              <w:rPr>
                <w:ins w:id="5416" w:author="Borja Gonzalez" w:date="2017-09-28T19:25:00Z"/>
              </w:rPr>
            </w:pPr>
          </w:p>
        </w:tc>
      </w:tr>
    </w:tbl>
    <w:p w14:paraId="6994DB38" w14:textId="3449C7F0" w:rsidR="0037218C" w:rsidRDefault="0037218C" w:rsidP="0037218C"/>
    <w:p w14:paraId="74632B8B" w14:textId="5EB22BBC" w:rsidR="0037218C" w:rsidRPr="0037218C" w:rsidRDefault="0037218C" w:rsidP="0037218C">
      <w:del w:id="5417" w:author="Borja Gonzalez" w:date="2017-09-28T19:25:00Z">
        <w:r w:rsidDel="00301ECB">
          <w:rPr>
            <w:noProof/>
            <w:lang w:val="en-US"/>
          </w:rPr>
          <w:drawing>
            <wp:inline distT="0" distB="0" distL="0" distR="0" wp14:anchorId="229EC67A" wp14:editId="7444B4F1">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del>
    </w:p>
    <w:p w14:paraId="2FE98DE9" w14:textId="77777777" w:rsidR="00CC1673" w:rsidRDefault="00CC1673" w:rsidP="0037218C"/>
    <w:p w14:paraId="293EBE12" w14:textId="38A61CD0" w:rsidR="00747C57" w:rsidRDefault="00A1719D" w:rsidP="00A1719D">
      <w:r>
        <w:t>Como vimos para el caso para añadir una sesión de movimientos ,el servidor escucha mediante socket.on(). Cuando recibe un mensaje comprueba su cabecera y al reconocer la operación “Borrar datos de paciente” realiza la conexión con la base de datos y elimina la sesión de movimientos con el identificador que ha pasado el cliente. A continuación guarda los cambios y cierra la base de datos. Como hemos dicho en la parte del cliente, cuando se realizan los cambios el servidor ejecuta la función io.sockets.emit(). Básicamente fuerza a cualquier cliente conectado a actualizar su lista de sesiones de movimientos, por lo que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2BCD130" w:rsidR="00747C57" w:rsidRDefault="00747C57" w:rsidP="00747C57">
      <w:pPr>
        <w:pStyle w:val="Heading3"/>
      </w:pPr>
      <w:bookmarkStart w:id="5418" w:name="_Toc368246725"/>
      <w:r>
        <w:t>4.3.7 Mostrar un grafico de un movimiento</w:t>
      </w:r>
      <w:bookmarkEnd w:id="5418"/>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además se hará uso de la herramienta chart.js para convertir los arrays de datos en gráficos.</w:t>
      </w:r>
    </w:p>
    <w:p w14:paraId="4A76185C" w14:textId="3CBA9CCC" w:rsidR="00747C57" w:rsidRDefault="00747C57" w:rsidP="00BF0FD1">
      <w:pPr>
        <w:pStyle w:val="Heading4"/>
      </w:pPr>
      <w:r>
        <w:t>4.3.7.1.  Funcionalidad en el lado del cliente</w:t>
      </w:r>
    </w:p>
    <w:p w14:paraId="5E1E02BE" w14:textId="77777777" w:rsidR="00747C57" w:rsidRDefault="00747C57" w:rsidP="00BF0FD1"/>
    <w:p w14:paraId="1C45BD54" w14:textId="77777777" w:rsidR="00E066BD" w:rsidRDefault="00747C57" w:rsidP="00BF0FD1">
      <w:pPr>
        <w:rPr>
          <w:ins w:id="5419" w:author="Borja Gonzalez" w:date="2017-09-28T19:26:00Z"/>
        </w:rPr>
      </w:pPr>
      <w:del w:id="5420" w:author="Borja Gonzalez" w:date="2017-09-28T19:26:00Z">
        <w:r w:rsidDel="00E066BD">
          <w:rPr>
            <w:noProof/>
            <w:lang w:val="en-US"/>
          </w:rPr>
          <w:drawing>
            <wp:inline distT="0" distB="0" distL="0" distR="0" wp14:anchorId="2B7D1760" wp14:editId="0981B0EB">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14:paraId="38B8D673" w14:textId="77777777" w:rsidTr="00E066BD">
        <w:trPr>
          <w:ins w:id="5421" w:author="Borja Gonzalez" w:date="2017-09-28T19:26:00Z"/>
        </w:trPr>
        <w:tc>
          <w:tcPr>
            <w:tcW w:w="8856" w:type="dxa"/>
          </w:tcPr>
          <w:p w14:paraId="442BF972" w14:textId="77777777" w:rsidR="00E066BD" w:rsidRPr="00E066BD" w:rsidRDefault="00E066BD" w:rsidP="00E066BD">
            <w:pPr>
              <w:widowControl w:val="0"/>
              <w:autoSpaceDE w:val="0"/>
              <w:autoSpaceDN w:val="0"/>
              <w:adjustRightInd w:val="0"/>
              <w:rPr>
                <w:ins w:id="5422" w:author="Borja Gonzalez" w:date="2017-09-28T19:26:00Z"/>
                <w:rFonts w:ascii="Monaco" w:hAnsi="Monaco" w:cs="Monaco"/>
                <w:sz w:val="20"/>
                <w:szCs w:val="20"/>
                <w:lang w:val="en-US"/>
                <w:rPrChange w:id="5423" w:author="Borja Gonzalez" w:date="2017-09-28T19:26:00Z">
                  <w:rPr>
                    <w:ins w:id="5424" w:author="Borja Gonzalez" w:date="2017-09-28T19:26:00Z"/>
                    <w:rFonts w:ascii="Monaco" w:hAnsi="Monaco" w:cs="Monaco"/>
                    <w:sz w:val="32"/>
                    <w:szCs w:val="32"/>
                    <w:lang w:val="en-US"/>
                  </w:rPr>
                </w:rPrChange>
              </w:rPr>
            </w:pPr>
            <w:ins w:id="5425" w:author="Borja Gonzalez" w:date="2017-09-28T19:26:00Z">
              <w:r w:rsidRPr="00E066BD">
                <w:rPr>
                  <w:rFonts w:ascii="Monaco" w:hAnsi="Monaco" w:cs="Monaco"/>
                  <w:sz w:val="20"/>
                  <w:szCs w:val="20"/>
                  <w:lang w:val="en-US"/>
                  <w:rPrChange w:id="5426" w:author="Borja Gonzalez" w:date="2017-09-28T19:26:00Z">
                    <w:rPr>
                      <w:rFonts w:ascii="Monaco" w:hAnsi="Monaco" w:cs="Monaco"/>
                      <w:sz w:val="32"/>
                      <w:szCs w:val="32"/>
                      <w:lang w:val="en-US"/>
                    </w:rPr>
                  </w:rPrChange>
                </w:rPr>
                <w:t>fila.insertCell(0).innerHTML = '</w:t>
              </w:r>
              <w:r w:rsidRPr="00E066BD">
                <w:rPr>
                  <w:rFonts w:ascii="Monaco" w:hAnsi="Monaco" w:cs="Monaco"/>
                  <w:b/>
                  <w:bCs/>
                  <w:color w:val="204A87"/>
                  <w:sz w:val="20"/>
                  <w:szCs w:val="20"/>
                  <w:lang w:val="en-US"/>
                  <w:rPrChange w:id="5427" w:author="Borja Gonzalez" w:date="2017-09-28T19:26:00Z">
                    <w:rPr>
                      <w:rFonts w:ascii="Monaco" w:hAnsi="Monaco" w:cs="Monaco"/>
                      <w:b/>
                      <w:bCs/>
                      <w:color w:val="204A87"/>
                      <w:sz w:val="32"/>
                      <w:szCs w:val="32"/>
                      <w:lang w:val="en-US"/>
                    </w:rPr>
                  </w:rPrChange>
                </w:rPr>
                <w:t>&lt;button</w:t>
              </w:r>
              <w:r w:rsidRPr="00E066BD">
                <w:rPr>
                  <w:rFonts w:ascii="Monaco" w:hAnsi="Monaco" w:cs="Monaco"/>
                  <w:sz w:val="20"/>
                  <w:szCs w:val="20"/>
                  <w:lang w:val="en-US"/>
                  <w:rPrChange w:id="5428"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429" w:author="Borja Gonzalez" w:date="2017-09-28T19:26: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5430" w:author="Borja Gonzalez" w:date="2017-09-28T19:26:00Z">
                    <w:rPr>
                      <w:rFonts w:ascii="Monaco" w:hAnsi="Monaco" w:cs="Monaco"/>
                      <w:color w:val="4E9A06"/>
                      <w:sz w:val="32"/>
                      <w:szCs w:val="32"/>
                      <w:lang w:val="en-US"/>
                    </w:rPr>
                  </w:rPrChange>
                </w:rPr>
                <w:t>"btn"</w:t>
              </w:r>
              <w:r w:rsidRPr="00E066BD">
                <w:rPr>
                  <w:rFonts w:ascii="Monaco" w:hAnsi="Monaco" w:cs="Monaco"/>
                  <w:sz w:val="20"/>
                  <w:szCs w:val="20"/>
                  <w:lang w:val="en-US"/>
                  <w:rPrChange w:id="5431"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432" w:author="Borja Gonzalez" w:date="2017-09-28T19:26: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5433" w:author="Borja Gonzalez" w:date="2017-09-28T19:26:00Z">
                    <w:rPr>
                      <w:rFonts w:ascii="Monaco" w:hAnsi="Monaco" w:cs="Monaco"/>
                      <w:color w:val="4E9A06"/>
                      <w:sz w:val="32"/>
                      <w:szCs w:val="32"/>
                      <w:lang w:val="en-US"/>
                    </w:rPr>
                  </w:rPrChange>
                </w:rPr>
                <w:t>"button"</w:t>
              </w:r>
              <w:r w:rsidRPr="00E066BD">
                <w:rPr>
                  <w:rFonts w:ascii="Monaco" w:hAnsi="Monaco" w:cs="Monaco"/>
                  <w:sz w:val="20"/>
                  <w:szCs w:val="20"/>
                  <w:lang w:val="en-US"/>
                  <w:rPrChange w:id="5434"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435" w:author="Borja Gonzalez" w:date="2017-09-28T19:26: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5436" w:author="Borja Gonzalez" w:date="2017-09-28T19:26:00Z">
                    <w:rPr>
                      <w:rFonts w:ascii="Monaco" w:hAnsi="Monaco" w:cs="Monaco"/>
                      <w:color w:val="4E9A06"/>
                      <w:sz w:val="32"/>
                      <w:szCs w:val="32"/>
                      <w:lang w:val="en-US"/>
                    </w:rPr>
                  </w:rPrChange>
                </w:rPr>
                <w:t>"crearGrafico(\''+datos[0].values[i][1]+'\', \'' + datos[0].values[i][4] + '\',1)"</w:t>
              </w:r>
              <w:r w:rsidRPr="00E066BD">
                <w:rPr>
                  <w:rFonts w:ascii="Monaco" w:hAnsi="Monaco" w:cs="Monaco"/>
                  <w:b/>
                  <w:bCs/>
                  <w:color w:val="204A87"/>
                  <w:sz w:val="20"/>
                  <w:szCs w:val="20"/>
                  <w:lang w:val="en-US"/>
                  <w:rPrChange w:id="5437" w:author="Borja Gonzalez" w:date="2017-09-28T19:26:00Z">
                    <w:rPr>
                      <w:rFonts w:ascii="Monaco" w:hAnsi="Monaco" w:cs="Monaco"/>
                      <w:b/>
                      <w:bCs/>
                      <w:color w:val="204A87"/>
                      <w:sz w:val="32"/>
                      <w:szCs w:val="32"/>
                      <w:lang w:val="en-US"/>
                    </w:rPr>
                  </w:rPrChange>
                </w:rPr>
                <w:t>&gt;&lt;/button&gt;</w:t>
              </w:r>
              <w:r w:rsidRPr="00E066BD">
                <w:rPr>
                  <w:rFonts w:ascii="Monaco" w:hAnsi="Monaco" w:cs="Monaco"/>
                  <w:sz w:val="20"/>
                  <w:szCs w:val="20"/>
                  <w:lang w:val="en-US"/>
                  <w:rPrChange w:id="5438" w:author="Borja Gonzalez" w:date="2017-09-28T19:26:00Z">
                    <w:rPr>
                      <w:rFonts w:ascii="Monaco" w:hAnsi="Monaco" w:cs="Monaco"/>
                      <w:sz w:val="32"/>
                      <w:szCs w:val="32"/>
                      <w:lang w:val="en-US"/>
                    </w:rPr>
                  </w:rPrChange>
                </w:rPr>
                <w:t>';</w:t>
              </w:r>
            </w:ins>
          </w:p>
          <w:p w14:paraId="660D703D" w14:textId="77777777" w:rsidR="00E066BD" w:rsidRPr="00E066BD" w:rsidRDefault="00E066BD" w:rsidP="00E066BD">
            <w:pPr>
              <w:widowControl w:val="0"/>
              <w:autoSpaceDE w:val="0"/>
              <w:autoSpaceDN w:val="0"/>
              <w:adjustRightInd w:val="0"/>
              <w:rPr>
                <w:ins w:id="5439" w:author="Borja Gonzalez" w:date="2017-09-28T19:26:00Z"/>
                <w:rFonts w:ascii="Monaco" w:hAnsi="Monaco" w:cs="Monaco"/>
                <w:sz w:val="20"/>
                <w:szCs w:val="20"/>
                <w:lang w:val="en-US"/>
                <w:rPrChange w:id="5440" w:author="Borja Gonzalez" w:date="2017-09-28T19:26:00Z">
                  <w:rPr>
                    <w:ins w:id="5441" w:author="Borja Gonzalez" w:date="2017-09-28T19:26:00Z"/>
                    <w:rFonts w:ascii="Monaco" w:hAnsi="Monaco" w:cs="Monaco"/>
                    <w:sz w:val="32"/>
                    <w:szCs w:val="32"/>
                    <w:lang w:val="en-US"/>
                  </w:rPr>
                </w:rPrChange>
              </w:rPr>
            </w:pPr>
            <w:ins w:id="5442" w:author="Borja Gonzalez" w:date="2017-09-28T19:26:00Z">
              <w:r w:rsidRPr="00E066BD">
                <w:rPr>
                  <w:rFonts w:ascii="Monaco" w:hAnsi="Monaco" w:cs="Monaco"/>
                  <w:sz w:val="20"/>
                  <w:szCs w:val="20"/>
                  <w:lang w:val="en-US"/>
                  <w:rPrChange w:id="5443" w:author="Borja Gonzalez" w:date="2017-09-28T19:26:00Z">
                    <w:rPr>
                      <w:rFonts w:ascii="Monaco" w:hAnsi="Monaco" w:cs="Monaco"/>
                      <w:sz w:val="32"/>
                      <w:szCs w:val="32"/>
                      <w:lang w:val="en-US"/>
                    </w:rPr>
                  </w:rPrChange>
                </w:rPr>
                <w:t>fila.insertCell(0).innerHTML = '</w:t>
              </w:r>
              <w:r w:rsidRPr="00E066BD">
                <w:rPr>
                  <w:rFonts w:ascii="Monaco" w:hAnsi="Monaco" w:cs="Monaco"/>
                  <w:b/>
                  <w:bCs/>
                  <w:color w:val="204A87"/>
                  <w:sz w:val="20"/>
                  <w:szCs w:val="20"/>
                  <w:lang w:val="en-US"/>
                  <w:rPrChange w:id="5444" w:author="Borja Gonzalez" w:date="2017-09-28T19:26:00Z">
                    <w:rPr>
                      <w:rFonts w:ascii="Monaco" w:hAnsi="Monaco" w:cs="Monaco"/>
                      <w:b/>
                      <w:bCs/>
                      <w:color w:val="204A87"/>
                      <w:sz w:val="32"/>
                      <w:szCs w:val="32"/>
                      <w:lang w:val="en-US"/>
                    </w:rPr>
                  </w:rPrChange>
                </w:rPr>
                <w:t>&lt;button</w:t>
              </w:r>
              <w:r w:rsidRPr="00E066BD">
                <w:rPr>
                  <w:rFonts w:ascii="Monaco" w:hAnsi="Monaco" w:cs="Monaco"/>
                  <w:sz w:val="20"/>
                  <w:szCs w:val="20"/>
                  <w:lang w:val="en-US"/>
                  <w:rPrChange w:id="5445"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446" w:author="Borja Gonzalez" w:date="2017-09-28T19:26: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5447" w:author="Borja Gonzalez" w:date="2017-09-28T19:26:00Z">
                    <w:rPr>
                      <w:rFonts w:ascii="Monaco" w:hAnsi="Monaco" w:cs="Monaco"/>
                      <w:color w:val="4E9A06"/>
                      <w:sz w:val="32"/>
                      <w:szCs w:val="32"/>
                      <w:lang w:val="en-US"/>
                    </w:rPr>
                  </w:rPrChange>
                </w:rPr>
                <w:t>"btn"</w:t>
              </w:r>
              <w:r w:rsidRPr="00E066BD">
                <w:rPr>
                  <w:rFonts w:ascii="Monaco" w:hAnsi="Monaco" w:cs="Monaco"/>
                  <w:sz w:val="20"/>
                  <w:szCs w:val="20"/>
                  <w:lang w:val="en-US"/>
                  <w:rPrChange w:id="5448"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449" w:author="Borja Gonzalez" w:date="2017-09-28T19:26: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5450" w:author="Borja Gonzalez" w:date="2017-09-28T19:26:00Z">
                    <w:rPr>
                      <w:rFonts w:ascii="Monaco" w:hAnsi="Monaco" w:cs="Monaco"/>
                      <w:color w:val="4E9A06"/>
                      <w:sz w:val="32"/>
                      <w:szCs w:val="32"/>
                      <w:lang w:val="en-US"/>
                    </w:rPr>
                  </w:rPrChange>
                </w:rPr>
                <w:t>"button"</w:t>
              </w:r>
              <w:r w:rsidRPr="00E066BD">
                <w:rPr>
                  <w:rFonts w:ascii="Monaco" w:hAnsi="Monaco" w:cs="Monaco"/>
                  <w:sz w:val="20"/>
                  <w:szCs w:val="20"/>
                  <w:lang w:val="en-US"/>
                  <w:rPrChange w:id="5451"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452" w:author="Borja Gonzalez" w:date="2017-09-28T19:26: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5453" w:author="Borja Gonzalez" w:date="2017-09-28T19:26:00Z">
                    <w:rPr>
                      <w:rFonts w:ascii="Monaco" w:hAnsi="Monaco" w:cs="Monaco"/>
                      <w:color w:val="4E9A06"/>
                      <w:sz w:val="32"/>
                      <w:szCs w:val="32"/>
                      <w:lang w:val="en-US"/>
                    </w:rPr>
                  </w:rPrChange>
                </w:rPr>
                <w:t>"crearGrafico(\''+datos[0].values[i][1]+'\', \'' + datos[0].values[i][3] + '\',2)"</w:t>
              </w:r>
              <w:r w:rsidRPr="00E066BD">
                <w:rPr>
                  <w:rFonts w:ascii="Monaco" w:hAnsi="Monaco" w:cs="Monaco"/>
                  <w:b/>
                  <w:bCs/>
                  <w:color w:val="204A87"/>
                  <w:sz w:val="20"/>
                  <w:szCs w:val="20"/>
                  <w:lang w:val="en-US"/>
                  <w:rPrChange w:id="5454" w:author="Borja Gonzalez" w:date="2017-09-28T19:26:00Z">
                    <w:rPr>
                      <w:rFonts w:ascii="Monaco" w:hAnsi="Monaco" w:cs="Monaco"/>
                      <w:b/>
                      <w:bCs/>
                      <w:color w:val="204A87"/>
                      <w:sz w:val="32"/>
                      <w:szCs w:val="32"/>
                      <w:lang w:val="en-US"/>
                    </w:rPr>
                  </w:rPrChange>
                </w:rPr>
                <w:t>&gt;&lt;/button&gt;</w:t>
              </w:r>
              <w:r w:rsidRPr="00E066BD">
                <w:rPr>
                  <w:rFonts w:ascii="Monaco" w:hAnsi="Monaco" w:cs="Monaco"/>
                  <w:sz w:val="20"/>
                  <w:szCs w:val="20"/>
                  <w:lang w:val="en-US"/>
                  <w:rPrChange w:id="5455" w:author="Borja Gonzalez" w:date="2017-09-28T19:26:00Z">
                    <w:rPr>
                      <w:rFonts w:ascii="Monaco" w:hAnsi="Monaco" w:cs="Monaco"/>
                      <w:sz w:val="32"/>
                      <w:szCs w:val="32"/>
                      <w:lang w:val="en-US"/>
                    </w:rPr>
                  </w:rPrChange>
                </w:rPr>
                <w:t>';</w:t>
              </w:r>
            </w:ins>
          </w:p>
          <w:p w14:paraId="2C97CE98" w14:textId="77777777" w:rsidR="00E066BD" w:rsidRPr="00E066BD" w:rsidRDefault="00E066BD" w:rsidP="00E066BD">
            <w:pPr>
              <w:widowControl w:val="0"/>
              <w:autoSpaceDE w:val="0"/>
              <w:autoSpaceDN w:val="0"/>
              <w:adjustRightInd w:val="0"/>
              <w:rPr>
                <w:ins w:id="5456" w:author="Borja Gonzalez" w:date="2017-09-28T19:26:00Z"/>
                <w:rFonts w:ascii="Monaco" w:hAnsi="Monaco" w:cs="Monaco"/>
                <w:sz w:val="20"/>
                <w:szCs w:val="20"/>
                <w:lang w:val="en-US"/>
                <w:rPrChange w:id="5457" w:author="Borja Gonzalez" w:date="2017-09-28T19:26:00Z">
                  <w:rPr>
                    <w:ins w:id="5458" w:author="Borja Gonzalez" w:date="2017-09-28T19:26:00Z"/>
                    <w:rFonts w:ascii="Monaco" w:hAnsi="Monaco" w:cs="Monaco"/>
                    <w:sz w:val="32"/>
                    <w:szCs w:val="32"/>
                    <w:lang w:val="en-US"/>
                  </w:rPr>
                </w:rPrChange>
              </w:rPr>
            </w:pPr>
            <w:ins w:id="5459" w:author="Borja Gonzalez" w:date="2017-09-28T19:26:00Z">
              <w:r w:rsidRPr="00E066BD">
                <w:rPr>
                  <w:rFonts w:ascii="Monaco" w:hAnsi="Monaco" w:cs="Monaco"/>
                  <w:sz w:val="20"/>
                  <w:szCs w:val="20"/>
                  <w:lang w:val="en-US"/>
                  <w:rPrChange w:id="5460" w:author="Borja Gonzalez" w:date="2017-09-28T19:26:00Z">
                    <w:rPr>
                      <w:rFonts w:ascii="Monaco" w:hAnsi="Monaco" w:cs="Monaco"/>
                      <w:sz w:val="32"/>
                      <w:szCs w:val="32"/>
                      <w:lang w:val="en-US"/>
                    </w:rPr>
                  </w:rPrChange>
                </w:rPr>
                <w:t>fila.insertCell(0).innerHTML = '</w:t>
              </w:r>
              <w:r w:rsidRPr="00E066BD">
                <w:rPr>
                  <w:rFonts w:ascii="Monaco" w:hAnsi="Monaco" w:cs="Monaco"/>
                  <w:b/>
                  <w:bCs/>
                  <w:color w:val="204A87"/>
                  <w:sz w:val="20"/>
                  <w:szCs w:val="20"/>
                  <w:lang w:val="en-US"/>
                  <w:rPrChange w:id="5461" w:author="Borja Gonzalez" w:date="2017-09-28T19:26:00Z">
                    <w:rPr>
                      <w:rFonts w:ascii="Monaco" w:hAnsi="Monaco" w:cs="Monaco"/>
                      <w:b/>
                      <w:bCs/>
                      <w:color w:val="204A87"/>
                      <w:sz w:val="32"/>
                      <w:szCs w:val="32"/>
                      <w:lang w:val="en-US"/>
                    </w:rPr>
                  </w:rPrChange>
                </w:rPr>
                <w:t>&lt;button</w:t>
              </w:r>
              <w:r w:rsidRPr="00E066BD">
                <w:rPr>
                  <w:rFonts w:ascii="Monaco" w:hAnsi="Monaco" w:cs="Monaco"/>
                  <w:sz w:val="20"/>
                  <w:szCs w:val="20"/>
                  <w:lang w:val="en-US"/>
                  <w:rPrChange w:id="5462"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463" w:author="Borja Gonzalez" w:date="2017-09-28T19:26: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5464" w:author="Borja Gonzalez" w:date="2017-09-28T19:26:00Z">
                    <w:rPr>
                      <w:rFonts w:ascii="Monaco" w:hAnsi="Monaco" w:cs="Monaco"/>
                      <w:color w:val="4E9A06"/>
                      <w:sz w:val="32"/>
                      <w:szCs w:val="32"/>
                      <w:lang w:val="en-US"/>
                    </w:rPr>
                  </w:rPrChange>
                </w:rPr>
                <w:t>"btn"</w:t>
              </w:r>
              <w:r w:rsidRPr="00E066BD">
                <w:rPr>
                  <w:rFonts w:ascii="Monaco" w:hAnsi="Monaco" w:cs="Monaco"/>
                  <w:sz w:val="20"/>
                  <w:szCs w:val="20"/>
                  <w:lang w:val="en-US"/>
                  <w:rPrChange w:id="5465"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466" w:author="Borja Gonzalez" w:date="2017-09-28T19:26: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5467" w:author="Borja Gonzalez" w:date="2017-09-28T19:26:00Z">
                    <w:rPr>
                      <w:rFonts w:ascii="Monaco" w:hAnsi="Monaco" w:cs="Monaco"/>
                      <w:color w:val="4E9A06"/>
                      <w:sz w:val="32"/>
                      <w:szCs w:val="32"/>
                      <w:lang w:val="en-US"/>
                    </w:rPr>
                  </w:rPrChange>
                </w:rPr>
                <w:t>"button"</w:t>
              </w:r>
              <w:r w:rsidRPr="00E066BD">
                <w:rPr>
                  <w:rFonts w:ascii="Monaco" w:hAnsi="Monaco" w:cs="Monaco"/>
                  <w:sz w:val="20"/>
                  <w:szCs w:val="20"/>
                  <w:lang w:val="en-US"/>
                  <w:rPrChange w:id="5468"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469" w:author="Borja Gonzalez" w:date="2017-09-28T19:26: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5470" w:author="Borja Gonzalez" w:date="2017-09-28T19:26:00Z">
                    <w:rPr>
                      <w:rFonts w:ascii="Monaco" w:hAnsi="Monaco" w:cs="Monaco"/>
                      <w:color w:val="4E9A06"/>
                      <w:sz w:val="32"/>
                      <w:szCs w:val="32"/>
                      <w:lang w:val="en-US"/>
                    </w:rPr>
                  </w:rPrChange>
                </w:rPr>
                <w:t>"crearGrafico(\''+datos[0].values[i][1]+'\', \'' + datos[0].values[i][2] + '\',3)"</w:t>
              </w:r>
              <w:r w:rsidRPr="00E066BD">
                <w:rPr>
                  <w:rFonts w:ascii="Monaco" w:hAnsi="Monaco" w:cs="Monaco"/>
                  <w:b/>
                  <w:bCs/>
                  <w:color w:val="204A87"/>
                  <w:sz w:val="20"/>
                  <w:szCs w:val="20"/>
                  <w:lang w:val="en-US"/>
                  <w:rPrChange w:id="5471" w:author="Borja Gonzalez" w:date="2017-09-28T19:26:00Z">
                    <w:rPr>
                      <w:rFonts w:ascii="Monaco" w:hAnsi="Monaco" w:cs="Monaco"/>
                      <w:b/>
                      <w:bCs/>
                      <w:color w:val="204A87"/>
                      <w:sz w:val="32"/>
                      <w:szCs w:val="32"/>
                      <w:lang w:val="en-US"/>
                    </w:rPr>
                  </w:rPrChange>
                </w:rPr>
                <w:t>&gt;&lt;/button&gt;</w:t>
              </w:r>
              <w:r w:rsidRPr="00E066BD">
                <w:rPr>
                  <w:rFonts w:ascii="Monaco" w:hAnsi="Monaco" w:cs="Monaco"/>
                  <w:sz w:val="20"/>
                  <w:szCs w:val="20"/>
                  <w:lang w:val="en-US"/>
                  <w:rPrChange w:id="5472" w:author="Borja Gonzalez" w:date="2017-09-28T19:26:00Z">
                    <w:rPr>
                      <w:rFonts w:ascii="Monaco" w:hAnsi="Monaco" w:cs="Monaco"/>
                      <w:sz w:val="32"/>
                      <w:szCs w:val="32"/>
                      <w:lang w:val="en-US"/>
                    </w:rPr>
                  </w:rPrChange>
                </w:rPr>
                <w:t>';</w:t>
              </w:r>
            </w:ins>
          </w:p>
          <w:p w14:paraId="68239931" w14:textId="77777777" w:rsidR="00E066BD" w:rsidRDefault="00E066BD" w:rsidP="00BF0FD1">
            <w:pPr>
              <w:rPr>
                <w:ins w:id="5473" w:author="Borja Gonzalez" w:date="2017-09-28T19:26:00Z"/>
              </w:rPr>
            </w:pPr>
          </w:p>
        </w:tc>
      </w:tr>
    </w:tbl>
    <w:p w14:paraId="5053B0C0" w14:textId="4F6CCEC8" w:rsidR="00747C57" w:rsidRDefault="00747C57" w:rsidP="00BF0FD1"/>
    <w:p w14:paraId="3B9F0CE8" w14:textId="77777777" w:rsidR="00747C57" w:rsidRDefault="00747C57" w:rsidP="00BF0FD1"/>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“crearGrafico()”, y se le pasan los ar</w:t>
      </w:r>
      <w:r w:rsidR="00264972">
        <w:t>rays de tiempo y del movimiento y un número que identifica el movimiento seleccionado.</w:t>
      </w:r>
    </w:p>
    <w:p w14:paraId="54041885" w14:textId="77777777" w:rsidR="00BF0FD1" w:rsidRDefault="00BF0FD1" w:rsidP="00BF0FD1"/>
    <w:p w14:paraId="4E45896F" w14:textId="77777777" w:rsidR="00E066BD" w:rsidRDefault="00BF0FD1" w:rsidP="00BF0FD1">
      <w:pPr>
        <w:rPr>
          <w:ins w:id="5474" w:author="Borja Gonzalez" w:date="2017-09-28T19:27:00Z"/>
        </w:rPr>
      </w:pPr>
      <w:del w:id="5475" w:author="Borja Gonzalez" w:date="2017-09-28T19:27:00Z">
        <w:r w:rsidDel="00E066BD">
          <w:rPr>
            <w:noProof/>
            <w:lang w:val="en-US"/>
          </w:rPr>
          <w:drawing>
            <wp:inline distT="0" distB="0" distL="0" distR="0" wp14:anchorId="3CE8B6BE" wp14:editId="12795237">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14:paraId="6BFABD7A" w14:textId="77777777" w:rsidTr="00E066BD">
        <w:trPr>
          <w:ins w:id="5476" w:author="Borja Gonzalez" w:date="2017-09-28T19:27:00Z"/>
        </w:trPr>
        <w:tc>
          <w:tcPr>
            <w:tcW w:w="8856" w:type="dxa"/>
          </w:tcPr>
          <w:p w14:paraId="3C1DC82B" w14:textId="77777777" w:rsidR="00E066BD" w:rsidRPr="00E066BD" w:rsidRDefault="00E066BD" w:rsidP="00E066BD">
            <w:pPr>
              <w:widowControl w:val="0"/>
              <w:autoSpaceDE w:val="0"/>
              <w:autoSpaceDN w:val="0"/>
              <w:adjustRightInd w:val="0"/>
              <w:rPr>
                <w:ins w:id="5477" w:author="Borja Gonzalez" w:date="2017-09-28T19:27:00Z"/>
                <w:rFonts w:ascii="Monaco" w:hAnsi="Monaco" w:cs="Monaco"/>
                <w:sz w:val="20"/>
                <w:szCs w:val="20"/>
                <w:lang w:val="en-US"/>
                <w:rPrChange w:id="5478" w:author="Borja Gonzalez" w:date="2017-09-28T19:28:00Z">
                  <w:rPr>
                    <w:ins w:id="5479" w:author="Borja Gonzalez" w:date="2017-09-28T19:27:00Z"/>
                    <w:rFonts w:ascii="Monaco" w:hAnsi="Monaco" w:cs="Monaco"/>
                    <w:sz w:val="32"/>
                    <w:szCs w:val="32"/>
                    <w:lang w:val="en-US"/>
                  </w:rPr>
                </w:rPrChange>
              </w:rPr>
            </w:pPr>
            <w:ins w:id="5480" w:author="Borja Gonzalez" w:date="2017-09-28T19:27:00Z">
              <w:r w:rsidRPr="00E066BD">
                <w:rPr>
                  <w:rFonts w:ascii="Monaco" w:hAnsi="Monaco" w:cs="Monaco"/>
                  <w:b/>
                  <w:bCs/>
                  <w:color w:val="204A87"/>
                  <w:sz w:val="20"/>
                  <w:szCs w:val="20"/>
                  <w:lang w:val="en-US"/>
                  <w:rPrChange w:id="5481"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548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483" w:author="Borja Gonzalez" w:date="2017-09-28T19:28:00Z">
                    <w:rPr>
                      <w:rFonts w:ascii="Monaco" w:hAnsi="Monaco" w:cs="Monaco"/>
                      <w:color w:val="000000"/>
                      <w:sz w:val="32"/>
                      <w:szCs w:val="32"/>
                      <w:lang w:val="en-US"/>
                    </w:rPr>
                  </w:rPrChange>
                </w:rPr>
                <w:t>var_i</w:t>
              </w:r>
              <w:r w:rsidRPr="00E066BD">
                <w:rPr>
                  <w:rFonts w:ascii="Monaco" w:hAnsi="Monaco" w:cs="Monaco"/>
                  <w:sz w:val="20"/>
                  <w:szCs w:val="20"/>
                  <w:lang w:val="en-US"/>
                  <w:rPrChange w:id="5484"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485"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486"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5487" w:author="Borja Gonzalez" w:date="2017-09-28T19:28: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5488" w:author="Borja Gonzalez" w:date="2017-09-28T19:28:00Z">
                    <w:rPr>
                      <w:rFonts w:ascii="Monaco" w:hAnsi="Monaco" w:cs="Monaco"/>
                      <w:b/>
                      <w:bCs/>
                      <w:color w:val="000000"/>
                      <w:sz w:val="32"/>
                      <w:szCs w:val="32"/>
                      <w:lang w:val="en-US"/>
                    </w:rPr>
                  </w:rPrChange>
                </w:rPr>
                <w:t>;</w:t>
              </w:r>
            </w:ins>
          </w:p>
          <w:p w14:paraId="5D94F6E8" w14:textId="77777777" w:rsidR="00E066BD" w:rsidRPr="00E066BD" w:rsidRDefault="00E066BD" w:rsidP="00E066BD">
            <w:pPr>
              <w:widowControl w:val="0"/>
              <w:autoSpaceDE w:val="0"/>
              <w:autoSpaceDN w:val="0"/>
              <w:adjustRightInd w:val="0"/>
              <w:rPr>
                <w:ins w:id="5489" w:author="Borja Gonzalez" w:date="2017-09-28T19:27:00Z"/>
                <w:rFonts w:ascii="Monaco" w:hAnsi="Monaco" w:cs="Monaco"/>
                <w:sz w:val="20"/>
                <w:szCs w:val="20"/>
                <w:lang w:val="en-US"/>
                <w:rPrChange w:id="5490" w:author="Borja Gonzalez" w:date="2017-09-28T19:28:00Z">
                  <w:rPr>
                    <w:ins w:id="5491" w:author="Borja Gonzalez" w:date="2017-09-28T19:27:00Z"/>
                    <w:rFonts w:ascii="Monaco" w:hAnsi="Monaco" w:cs="Monaco"/>
                    <w:sz w:val="32"/>
                    <w:szCs w:val="32"/>
                    <w:lang w:val="en-US"/>
                  </w:rPr>
                </w:rPrChange>
              </w:rPr>
            </w:pPr>
            <w:ins w:id="5492" w:author="Borja Gonzalez" w:date="2017-09-28T19:27:00Z">
              <w:r w:rsidRPr="00E066BD">
                <w:rPr>
                  <w:rFonts w:ascii="Monaco" w:hAnsi="Monaco" w:cs="Monaco"/>
                  <w:b/>
                  <w:bCs/>
                  <w:color w:val="204A87"/>
                  <w:sz w:val="20"/>
                  <w:szCs w:val="20"/>
                  <w:lang w:val="en-US"/>
                  <w:rPrChange w:id="5493" w:author="Borja Gonzalez" w:date="2017-09-28T19:28:00Z">
                    <w:rPr>
                      <w:rFonts w:ascii="Monaco" w:hAnsi="Monaco" w:cs="Monaco"/>
                      <w:b/>
                      <w:bCs/>
                      <w:color w:val="204A87"/>
                      <w:sz w:val="32"/>
                      <w:szCs w:val="32"/>
                      <w:lang w:val="en-US"/>
                    </w:rPr>
                  </w:rPrChange>
                </w:rPr>
                <w:t>function</w:t>
              </w:r>
              <w:r w:rsidRPr="00E066BD">
                <w:rPr>
                  <w:rFonts w:ascii="Monaco" w:hAnsi="Monaco" w:cs="Monaco"/>
                  <w:sz w:val="20"/>
                  <w:szCs w:val="20"/>
                  <w:lang w:val="en-US"/>
                  <w:rPrChange w:id="549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495" w:author="Borja Gonzalez" w:date="2017-09-28T19:28:00Z">
                    <w:rPr>
                      <w:rFonts w:ascii="Monaco" w:hAnsi="Monaco" w:cs="Monaco"/>
                      <w:color w:val="000000"/>
                      <w:sz w:val="32"/>
                      <w:szCs w:val="32"/>
                      <w:lang w:val="en-US"/>
                    </w:rPr>
                  </w:rPrChange>
                </w:rPr>
                <w:t>crearGrafico</w:t>
              </w:r>
              <w:r w:rsidRPr="00E066BD">
                <w:rPr>
                  <w:rFonts w:ascii="Monaco" w:hAnsi="Monaco" w:cs="Monaco"/>
                  <w:b/>
                  <w:bCs/>
                  <w:color w:val="000000"/>
                  <w:sz w:val="20"/>
                  <w:szCs w:val="20"/>
                  <w:lang w:val="en-US"/>
                  <w:rPrChange w:id="5496"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497" w:author="Borja Gonzalez" w:date="2017-09-28T19:28:00Z">
                    <w:rPr>
                      <w:rFonts w:ascii="Monaco" w:hAnsi="Monaco" w:cs="Monaco"/>
                      <w:color w:val="000000"/>
                      <w:sz w:val="32"/>
                      <w:szCs w:val="32"/>
                      <w:lang w:val="en-US"/>
                    </w:rPr>
                  </w:rPrChange>
                </w:rPr>
                <w:t>time</w:t>
              </w:r>
              <w:r w:rsidRPr="00E066BD">
                <w:rPr>
                  <w:rFonts w:ascii="Monaco" w:hAnsi="Monaco" w:cs="Monaco"/>
                  <w:b/>
                  <w:bCs/>
                  <w:color w:val="000000"/>
                  <w:sz w:val="20"/>
                  <w:szCs w:val="20"/>
                  <w:lang w:val="en-US"/>
                  <w:rPrChange w:id="5498" w:author="Borja Gonzalez" w:date="2017-09-28T19:28:00Z">
                    <w:rPr>
                      <w:rFonts w:ascii="Monaco" w:hAnsi="Monaco" w:cs="Monaco"/>
                      <w:b/>
                      <w:bCs/>
                      <w:color w:val="000000"/>
                      <w:sz w:val="32"/>
                      <w:szCs w:val="32"/>
                      <w:lang w:val="en-US"/>
                    </w:rPr>
                  </w:rPrChange>
                </w:rPr>
                <w:t>,</w:t>
              </w:r>
              <w:r w:rsidRPr="00E066BD">
                <w:rPr>
                  <w:rFonts w:ascii="Monaco" w:hAnsi="Monaco" w:cs="Monaco"/>
                  <w:sz w:val="20"/>
                  <w:szCs w:val="20"/>
                  <w:lang w:val="en-US"/>
                  <w:rPrChange w:id="549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500" w:author="Borja Gonzalez" w:date="2017-09-28T19:28:00Z">
                    <w:rPr>
                      <w:rFonts w:ascii="Monaco" w:hAnsi="Monaco" w:cs="Monaco"/>
                      <w:color w:val="000000"/>
                      <w:sz w:val="32"/>
                      <w:szCs w:val="32"/>
                      <w:lang w:val="en-US"/>
                    </w:rPr>
                  </w:rPrChange>
                </w:rPr>
                <w:t>mov</w:t>
              </w:r>
              <w:r w:rsidRPr="00E066BD">
                <w:rPr>
                  <w:rFonts w:ascii="Monaco" w:hAnsi="Monaco" w:cs="Monaco"/>
                  <w:b/>
                  <w:bCs/>
                  <w:color w:val="000000"/>
                  <w:sz w:val="20"/>
                  <w:szCs w:val="20"/>
                  <w:lang w:val="en-US"/>
                  <w:rPrChange w:id="5501" w:author="Borja Gonzalez" w:date="2017-09-28T19:28:00Z">
                    <w:rPr>
                      <w:rFonts w:ascii="Monaco" w:hAnsi="Monaco" w:cs="Monaco"/>
                      <w:b/>
                      <w:bCs/>
                      <w:color w:val="000000"/>
                      <w:sz w:val="32"/>
                      <w:szCs w:val="32"/>
                      <w:lang w:val="en-US"/>
                    </w:rPr>
                  </w:rPrChange>
                </w:rPr>
                <w:t>,</w:t>
              </w:r>
              <w:r w:rsidRPr="00E066BD">
                <w:rPr>
                  <w:rFonts w:ascii="Monaco" w:hAnsi="Monaco" w:cs="Monaco"/>
                  <w:sz w:val="20"/>
                  <w:szCs w:val="20"/>
                  <w:lang w:val="en-US"/>
                  <w:rPrChange w:id="550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503" w:author="Borja Gonzalez" w:date="2017-09-28T19:28:00Z">
                    <w:rPr>
                      <w:rFonts w:ascii="Monaco" w:hAnsi="Monaco" w:cs="Monaco"/>
                      <w:color w:val="000000"/>
                      <w:sz w:val="32"/>
                      <w:szCs w:val="32"/>
                      <w:lang w:val="en-US"/>
                    </w:rPr>
                  </w:rPrChange>
                </w:rPr>
                <w:t>n</w:t>
              </w:r>
              <w:r w:rsidRPr="00E066BD">
                <w:rPr>
                  <w:rFonts w:ascii="Monaco" w:hAnsi="Monaco" w:cs="Monaco"/>
                  <w:b/>
                  <w:bCs/>
                  <w:color w:val="000000"/>
                  <w:sz w:val="20"/>
                  <w:szCs w:val="20"/>
                  <w:lang w:val="en-US"/>
                  <w:rPrChange w:id="5504" w:author="Borja Gonzalez" w:date="2017-09-28T19:28:00Z">
                    <w:rPr>
                      <w:rFonts w:ascii="Monaco" w:hAnsi="Monaco" w:cs="Monaco"/>
                      <w:b/>
                      <w:bCs/>
                      <w:color w:val="000000"/>
                      <w:sz w:val="32"/>
                      <w:szCs w:val="32"/>
                      <w:lang w:val="en-US"/>
                    </w:rPr>
                  </w:rPrChange>
                </w:rPr>
                <w:t>){</w:t>
              </w:r>
            </w:ins>
          </w:p>
          <w:p w14:paraId="36D10197" w14:textId="77777777" w:rsidR="00E066BD" w:rsidRPr="00E066BD" w:rsidRDefault="00E066BD" w:rsidP="00E066BD">
            <w:pPr>
              <w:widowControl w:val="0"/>
              <w:autoSpaceDE w:val="0"/>
              <w:autoSpaceDN w:val="0"/>
              <w:adjustRightInd w:val="0"/>
              <w:rPr>
                <w:ins w:id="5505" w:author="Borja Gonzalez" w:date="2017-09-28T19:27:00Z"/>
                <w:rFonts w:ascii="Monaco" w:hAnsi="Monaco" w:cs="Monaco"/>
                <w:sz w:val="20"/>
                <w:szCs w:val="20"/>
                <w:lang w:val="en-US"/>
                <w:rPrChange w:id="5506" w:author="Borja Gonzalez" w:date="2017-09-28T19:28:00Z">
                  <w:rPr>
                    <w:ins w:id="5507" w:author="Borja Gonzalez" w:date="2017-09-28T19:27:00Z"/>
                    <w:rFonts w:ascii="Monaco" w:hAnsi="Monaco" w:cs="Monaco"/>
                    <w:sz w:val="32"/>
                    <w:szCs w:val="32"/>
                    <w:lang w:val="en-US"/>
                  </w:rPr>
                </w:rPrChange>
              </w:rPr>
            </w:pPr>
            <w:ins w:id="5508" w:author="Borja Gonzalez" w:date="2017-09-28T19:27:00Z">
              <w:r w:rsidRPr="00E066BD">
                <w:rPr>
                  <w:rFonts w:ascii="Monaco" w:hAnsi="Monaco" w:cs="Monaco"/>
                  <w:sz w:val="20"/>
                  <w:szCs w:val="20"/>
                  <w:lang w:val="en-US"/>
                  <w:rPrChange w:id="550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510" w:author="Borja Gonzalez" w:date="2017-09-28T19:28:00Z">
                    <w:rPr>
                      <w:rFonts w:ascii="Monaco" w:hAnsi="Monaco" w:cs="Monaco"/>
                      <w:color w:val="000000"/>
                      <w:sz w:val="32"/>
                      <w:szCs w:val="32"/>
                      <w:lang w:val="en-US"/>
                    </w:rPr>
                  </w:rPrChange>
                </w:rPr>
                <w:t>var_i</w:t>
              </w:r>
              <w:r w:rsidRPr="00E066BD">
                <w:rPr>
                  <w:rFonts w:ascii="Monaco" w:hAnsi="Monaco" w:cs="Monaco"/>
                  <w:b/>
                  <w:bCs/>
                  <w:color w:val="CE5C00"/>
                  <w:sz w:val="20"/>
                  <w:szCs w:val="20"/>
                  <w:lang w:val="en-US"/>
                  <w:rPrChange w:id="5511" w:author="Borja Gonzalez" w:date="2017-09-28T19:28: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5512" w:author="Borja Gonzalez" w:date="2017-09-28T19:28: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5513" w:author="Borja Gonzalez" w:date="2017-09-28T19:28:00Z">
                    <w:rPr>
                      <w:rFonts w:ascii="Monaco" w:hAnsi="Monaco" w:cs="Monaco"/>
                      <w:b/>
                      <w:bCs/>
                      <w:color w:val="000000"/>
                      <w:sz w:val="32"/>
                      <w:szCs w:val="32"/>
                      <w:lang w:val="en-US"/>
                    </w:rPr>
                  </w:rPrChange>
                </w:rPr>
                <w:t>;</w:t>
              </w:r>
            </w:ins>
          </w:p>
          <w:p w14:paraId="0B36D97F" w14:textId="77777777" w:rsidR="00E066BD" w:rsidRPr="00E066BD" w:rsidRDefault="00E066BD" w:rsidP="00E066BD">
            <w:pPr>
              <w:widowControl w:val="0"/>
              <w:autoSpaceDE w:val="0"/>
              <w:autoSpaceDN w:val="0"/>
              <w:adjustRightInd w:val="0"/>
              <w:rPr>
                <w:ins w:id="5514" w:author="Borja Gonzalez" w:date="2017-09-28T19:27:00Z"/>
                <w:rFonts w:ascii="Monaco" w:hAnsi="Monaco" w:cs="Monaco"/>
                <w:sz w:val="20"/>
                <w:szCs w:val="20"/>
                <w:lang w:val="en-US"/>
                <w:rPrChange w:id="5515" w:author="Borja Gonzalez" w:date="2017-09-28T19:28:00Z">
                  <w:rPr>
                    <w:ins w:id="5516" w:author="Borja Gonzalez" w:date="2017-09-28T19:27:00Z"/>
                    <w:rFonts w:ascii="Monaco" w:hAnsi="Monaco" w:cs="Monaco"/>
                    <w:sz w:val="32"/>
                    <w:szCs w:val="32"/>
                    <w:lang w:val="en-US"/>
                  </w:rPr>
                </w:rPrChange>
              </w:rPr>
            </w:pPr>
            <w:ins w:id="5517" w:author="Borja Gonzalez" w:date="2017-09-28T19:27:00Z">
              <w:r w:rsidRPr="00E066BD">
                <w:rPr>
                  <w:rFonts w:ascii="Monaco" w:hAnsi="Monaco" w:cs="Monaco"/>
                  <w:sz w:val="20"/>
                  <w:szCs w:val="20"/>
                  <w:lang w:val="en-US"/>
                  <w:rPrChange w:id="5518"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519"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552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521" w:author="Borja Gonzalez" w:date="2017-09-28T19:28:00Z">
                    <w:rPr>
                      <w:rFonts w:ascii="Monaco" w:hAnsi="Monaco" w:cs="Monaco"/>
                      <w:color w:val="000000"/>
                      <w:sz w:val="32"/>
                      <w:szCs w:val="32"/>
                      <w:lang w:val="en-US"/>
                    </w:rPr>
                  </w:rPrChange>
                </w:rPr>
                <w:t>url</w:t>
              </w:r>
              <w:r w:rsidRPr="00E066BD">
                <w:rPr>
                  <w:rFonts w:ascii="Monaco" w:hAnsi="Monaco" w:cs="Monaco"/>
                  <w:sz w:val="20"/>
                  <w:szCs w:val="20"/>
                  <w:lang w:val="en-US"/>
                  <w:rPrChange w:id="5522"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523"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524" w:author="Borja Gonzalez" w:date="2017-09-28T19:28:00Z">
                    <w:rPr>
                      <w:rFonts w:ascii="Monaco" w:hAnsi="Monaco" w:cs="Monaco"/>
                      <w:sz w:val="32"/>
                      <w:szCs w:val="32"/>
                      <w:lang w:val="en-US"/>
                    </w:rPr>
                  </w:rPrChange>
                </w:rPr>
                <w:t xml:space="preserve"> </w:t>
              </w:r>
              <w:r w:rsidRPr="00E066BD">
                <w:rPr>
                  <w:rFonts w:ascii="Monaco" w:hAnsi="Monaco" w:cs="Monaco"/>
                  <w:color w:val="204A87"/>
                  <w:sz w:val="20"/>
                  <w:szCs w:val="20"/>
                  <w:lang w:val="en-US"/>
                  <w:rPrChange w:id="5525" w:author="Borja Gonzalez" w:date="2017-09-28T19:28:00Z">
                    <w:rPr>
                      <w:rFonts w:ascii="Monaco" w:hAnsi="Monaco" w:cs="Monaco"/>
                      <w:color w:val="204A87"/>
                      <w:sz w:val="32"/>
                      <w:szCs w:val="32"/>
                      <w:lang w:val="en-US"/>
                    </w:rPr>
                  </w:rPrChange>
                </w:rPr>
                <w:t>window</w:t>
              </w:r>
              <w:r w:rsidRPr="00E066BD">
                <w:rPr>
                  <w:rFonts w:ascii="Monaco" w:hAnsi="Monaco" w:cs="Monaco"/>
                  <w:b/>
                  <w:bCs/>
                  <w:color w:val="000000"/>
                  <w:sz w:val="20"/>
                  <w:szCs w:val="20"/>
                  <w:lang w:val="en-US"/>
                  <w:rPrChange w:id="5526"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527" w:author="Borja Gonzalez" w:date="2017-09-28T19:28:00Z">
                    <w:rPr>
                      <w:rFonts w:ascii="Monaco" w:hAnsi="Monaco" w:cs="Monaco"/>
                      <w:color w:val="000000"/>
                      <w:sz w:val="32"/>
                      <w:szCs w:val="32"/>
                      <w:lang w:val="en-US"/>
                    </w:rPr>
                  </w:rPrChange>
                </w:rPr>
                <w:t>location</w:t>
              </w:r>
              <w:r w:rsidRPr="00E066BD">
                <w:rPr>
                  <w:rFonts w:ascii="Monaco" w:hAnsi="Monaco" w:cs="Monaco"/>
                  <w:b/>
                  <w:bCs/>
                  <w:color w:val="000000"/>
                  <w:sz w:val="20"/>
                  <w:szCs w:val="20"/>
                  <w:lang w:val="en-US"/>
                  <w:rPrChange w:id="5528"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529" w:author="Borja Gonzalez" w:date="2017-09-28T19:28:00Z">
                    <w:rPr>
                      <w:rFonts w:ascii="Monaco" w:hAnsi="Monaco" w:cs="Monaco"/>
                      <w:color w:val="000000"/>
                      <w:sz w:val="32"/>
                      <w:szCs w:val="32"/>
                      <w:lang w:val="en-US"/>
                    </w:rPr>
                  </w:rPrChange>
                </w:rPr>
                <w:t>href</w:t>
              </w:r>
              <w:r w:rsidRPr="00E066BD">
                <w:rPr>
                  <w:rFonts w:ascii="Monaco" w:hAnsi="Monaco" w:cs="Monaco"/>
                  <w:b/>
                  <w:bCs/>
                  <w:color w:val="000000"/>
                  <w:sz w:val="20"/>
                  <w:szCs w:val="20"/>
                  <w:lang w:val="en-US"/>
                  <w:rPrChange w:id="5530" w:author="Borja Gonzalez" w:date="2017-09-28T19:28:00Z">
                    <w:rPr>
                      <w:rFonts w:ascii="Monaco" w:hAnsi="Monaco" w:cs="Monaco"/>
                      <w:b/>
                      <w:bCs/>
                      <w:color w:val="000000"/>
                      <w:sz w:val="32"/>
                      <w:szCs w:val="32"/>
                      <w:lang w:val="en-US"/>
                    </w:rPr>
                  </w:rPrChange>
                </w:rPr>
                <w:t>;</w:t>
              </w:r>
            </w:ins>
          </w:p>
          <w:p w14:paraId="5242963B" w14:textId="77777777" w:rsidR="00E066BD" w:rsidRPr="00E066BD" w:rsidRDefault="00E066BD" w:rsidP="00E066BD">
            <w:pPr>
              <w:widowControl w:val="0"/>
              <w:autoSpaceDE w:val="0"/>
              <w:autoSpaceDN w:val="0"/>
              <w:adjustRightInd w:val="0"/>
              <w:rPr>
                <w:ins w:id="5531" w:author="Borja Gonzalez" w:date="2017-09-28T19:27:00Z"/>
                <w:rFonts w:ascii="Monaco" w:hAnsi="Monaco" w:cs="Monaco"/>
                <w:sz w:val="20"/>
                <w:szCs w:val="20"/>
                <w:lang w:val="en-US"/>
                <w:rPrChange w:id="5532" w:author="Borja Gonzalez" w:date="2017-09-28T19:28:00Z">
                  <w:rPr>
                    <w:ins w:id="5533" w:author="Borja Gonzalez" w:date="2017-09-28T19:27:00Z"/>
                    <w:rFonts w:ascii="Monaco" w:hAnsi="Monaco" w:cs="Monaco"/>
                    <w:sz w:val="32"/>
                    <w:szCs w:val="32"/>
                    <w:lang w:val="en-US"/>
                  </w:rPr>
                </w:rPrChange>
              </w:rPr>
            </w:pPr>
            <w:ins w:id="5534" w:author="Borja Gonzalez" w:date="2017-09-28T19:27:00Z">
              <w:r w:rsidRPr="00E066BD">
                <w:rPr>
                  <w:rFonts w:ascii="Monaco" w:hAnsi="Monaco" w:cs="Monaco"/>
                  <w:sz w:val="20"/>
                  <w:szCs w:val="20"/>
                  <w:lang w:val="en-US"/>
                  <w:rPrChange w:id="5535"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536"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553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538" w:author="Borja Gonzalez" w:date="2017-09-28T19:28:00Z">
                    <w:rPr>
                      <w:rFonts w:ascii="Monaco" w:hAnsi="Monaco" w:cs="Monaco"/>
                      <w:color w:val="000000"/>
                      <w:sz w:val="32"/>
                      <w:szCs w:val="32"/>
                      <w:lang w:val="en-US"/>
                    </w:rPr>
                  </w:rPrChange>
                </w:rPr>
                <w:t>url1</w:t>
              </w:r>
              <w:r w:rsidRPr="00E066BD">
                <w:rPr>
                  <w:rFonts w:ascii="Monaco" w:hAnsi="Monaco" w:cs="Monaco"/>
                  <w:sz w:val="20"/>
                  <w:szCs w:val="20"/>
                  <w:lang w:val="en-US"/>
                  <w:rPrChange w:id="5539"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540"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541"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542" w:author="Borja Gonzalez" w:date="2017-09-28T19:28:00Z">
                    <w:rPr>
                      <w:rFonts w:ascii="Monaco" w:hAnsi="Monaco" w:cs="Monaco"/>
                      <w:b/>
                      <w:bCs/>
                      <w:color w:val="204A87"/>
                      <w:sz w:val="32"/>
                      <w:szCs w:val="32"/>
                      <w:lang w:val="en-US"/>
                    </w:rPr>
                  </w:rPrChange>
                </w:rPr>
                <w:t>new</w:t>
              </w:r>
              <w:r w:rsidRPr="00E066BD">
                <w:rPr>
                  <w:rFonts w:ascii="Monaco" w:hAnsi="Monaco" w:cs="Monaco"/>
                  <w:sz w:val="20"/>
                  <w:szCs w:val="20"/>
                  <w:lang w:val="en-US"/>
                  <w:rPrChange w:id="5543"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544" w:author="Borja Gonzalez" w:date="2017-09-28T19:28:00Z">
                    <w:rPr>
                      <w:rFonts w:ascii="Monaco" w:hAnsi="Monaco" w:cs="Monaco"/>
                      <w:color w:val="000000"/>
                      <w:sz w:val="32"/>
                      <w:szCs w:val="32"/>
                      <w:lang w:val="en-US"/>
                    </w:rPr>
                  </w:rPrChange>
                </w:rPr>
                <w:t>URL</w:t>
              </w:r>
              <w:r w:rsidRPr="00E066BD">
                <w:rPr>
                  <w:rFonts w:ascii="Monaco" w:hAnsi="Monaco" w:cs="Monaco"/>
                  <w:b/>
                  <w:bCs/>
                  <w:color w:val="000000"/>
                  <w:sz w:val="20"/>
                  <w:szCs w:val="20"/>
                  <w:lang w:val="en-US"/>
                  <w:rPrChange w:id="5545"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546" w:author="Borja Gonzalez" w:date="2017-09-28T19:28:00Z">
                    <w:rPr>
                      <w:rFonts w:ascii="Monaco" w:hAnsi="Monaco" w:cs="Monaco"/>
                      <w:color w:val="000000"/>
                      <w:sz w:val="32"/>
                      <w:szCs w:val="32"/>
                      <w:lang w:val="en-US"/>
                    </w:rPr>
                  </w:rPrChange>
                </w:rPr>
                <w:t>url</w:t>
              </w:r>
              <w:r w:rsidRPr="00E066BD">
                <w:rPr>
                  <w:rFonts w:ascii="Monaco" w:hAnsi="Monaco" w:cs="Monaco"/>
                  <w:b/>
                  <w:bCs/>
                  <w:color w:val="000000"/>
                  <w:sz w:val="20"/>
                  <w:szCs w:val="20"/>
                  <w:lang w:val="en-US"/>
                  <w:rPrChange w:id="5547" w:author="Borja Gonzalez" w:date="2017-09-28T19:28:00Z">
                    <w:rPr>
                      <w:rFonts w:ascii="Monaco" w:hAnsi="Monaco" w:cs="Monaco"/>
                      <w:b/>
                      <w:bCs/>
                      <w:color w:val="000000"/>
                      <w:sz w:val="32"/>
                      <w:szCs w:val="32"/>
                      <w:lang w:val="en-US"/>
                    </w:rPr>
                  </w:rPrChange>
                </w:rPr>
                <w:t>);</w:t>
              </w:r>
            </w:ins>
          </w:p>
          <w:p w14:paraId="5F8A3F02" w14:textId="77777777" w:rsidR="00E066BD" w:rsidRPr="00E066BD" w:rsidRDefault="00E066BD" w:rsidP="00E066BD">
            <w:pPr>
              <w:widowControl w:val="0"/>
              <w:autoSpaceDE w:val="0"/>
              <w:autoSpaceDN w:val="0"/>
              <w:adjustRightInd w:val="0"/>
              <w:rPr>
                <w:ins w:id="5548" w:author="Borja Gonzalez" w:date="2017-09-28T19:27:00Z"/>
                <w:rFonts w:ascii="Monaco" w:hAnsi="Monaco" w:cs="Monaco"/>
                <w:sz w:val="20"/>
                <w:szCs w:val="20"/>
                <w:lang w:val="en-US"/>
                <w:rPrChange w:id="5549" w:author="Borja Gonzalez" w:date="2017-09-28T19:28:00Z">
                  <w:rPr>
                    <w:ins w:id="5550" w:author="Borja Gonzalez" w:date="2017-09-28T19:27:00Z"/>
                    <w:rFonts w:ascii="Monaco" w:hAnsi="Monaco" w:cs="Monaco"/>
                    <w:sz w:val="32"/>
                    <w:szCs w:val="32"/>
                    <w:lang w:val="en-US"/>
                  </w:rPr>
                </w:rPrChange>
              </w:rPr>
            </w:pPr>
            <w:ins w:id="5551" w:author="Borja Gonzalez" w:date="2017-09-28T19:27:00Z">
              <w:r w:rsidRPr="00E066BD">
                <w:rPr>
                  <w:rFonts w:ascii="Monaco" w:hAnsi="Monaco" w:cs="Monaco"/>
                  <w:sz w:val="20"/>
                  <w:szCs w:val="20"/>
                  <w:lang w:val="en-US"/>
                  <w:rPrChange w:id="5552"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553"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555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555" w:author="Borja Gonzalez" w:date="2017-09-28T19:28:00Z">
                    <w:rPr>
                      <w:rFonts w:ascii="Monaco" w:hAnsi="Monaco" w:cs="Monaco"/>
                      <w:color w:val="000000"/>
                      <w:sz w:val="32"/>
                      <w:szCs w:val="32"/>
                      <w:lang w:val="en-US"/>
                    </w:rPr>
                  </w:rPrChange>
                </w:rPr>
                <w:t>nombre</w:t>
              </w:r>
              <w:r w:rsidRPr="00E066BD">
                <w:rPr>
                  <w:rFonts w:ascii="Monaco" w:hAnsi="Monaco" w:cs="Monaco"/>
                  <w:sz w:val="20"/>
                  <w:szCs w:val="20"/>
                  <w:lang w:val="en-US"/>
                  <w:rPrChange w:id="5556"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557"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558"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559" w:author="Borja Gonzalez" w:date="2017-09-28T19:28: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5560"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561" w:author="Borja Gonzalez" w:date="2017-09-28T19:28: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5562"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563" w:author="Borja Gonzalez" w:date="2017-09-28T19:28: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5564" w:author="Borja Gonzalez" w:date="2017-09-28T19:28: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5565" w:author="Borja Gonzalez" w:date="2017-09-28T19:28:00Z">
                    <w:rPr>
                      <w:rFonts w:ascii="Monaco" w:hAnsi="Monaco" w:cs="Monaco"/>
                      <w:color w:val="4E9A06"/>
                      <w:sz w:val="32"/>
                      <w:szCs w:val="32"/>
                      <w:lang w:val="en-US"/>
                    </w:rPr>
                  </w:rPrChange>
                </w:rPr>
                <w:t>"var2"</w:t>
              </w:r>
              <w:r w:rsidRPr="00E066BD">
                <w:rPr>
                  <w:rFonts w:ascii="Monaco" w:hAnsi="Monaco" w:cs="Monaco"/>
                  <w:b/>
                  <w:bCs/>
                  <w:color w:val="000000"/>
                  <w:sz w:val="20"/>
                  <w:szCs w:val="20"/>
                  <w:lang w:val="en-US"/>
                  <w:rPrChange w:id="5566" w:author="Borja Gonzalez" w:date="2017-09-28T19:28:00Z">
                    <w:rPr>
                      <w:rFonts w:ascii="Monaco" w:hAnsi="Monaco" w:cs="Monaco"/>
                      <w:b/>
                      <w:bCs/>
                      <w:color w:val="000000"/>
                      <w:sz w:val="32"/>
                      <w:szCs w:val="32"/>
                      <w:lang w:val="en-US"/>
                    </w:rPr>
                  </w:rPrChange>
                </w:rPr>
                <w:t>);</w:t>
              </w:r>
            </w:ins>
          </w:p>
          <w:p w14:paraId="55A006F1" w14:textId="77777777" w:rsidR="00E066BD" w:rsidRPr="00E066BD" w:rsidRDefault="00E066BD" w:rsidP="00E066BD">
            <w:pPr>
              <w:widowControl w:val="0"/>
              <w:autoSpaceDE w:val="0"/>
              <w:autoSpaceDN w:val="0"/>
              <w:adjustRightInd w:val="0"/>
              <w:rPr>
                <w:ins w:id="5567" w:author="Borja Gonzalez" w:date="2017-09-28T19:27:00Z"/>
                <w:rFonts w:ascii="Monaco" w:hAnsi="Monaco" w:cs="Monaco"/>
                <w:sz w:val="20"/>
                <w:szCs w:val="20"/>
                <w:lang w:val="en-US"/>
                <w:rPrChange w:id="5568" w:author="Borja Gonzalez" w:date="2017-09-28T19:28:00Z">
                  <w:rPr>
                    <w:ins w:id="5569" w:author="Borja Gonzalez" w:date="2017-09-28T19:27:00Z"/>
                    <w:rFonts w:ascii="Monaco" w:hAnsi="Monaco" w:cs="Monaco"/>
                    <w:sz w:val="32"/>
                    <w:szCs w:val="32"/>
                    <w:lang w:val="en-US"/>
                  </w:rPr>
                </w:rPrChange>
              </w:rPr>
            </w:pPr>
            <w:ins w:id="5570" w:author="Borja Gonzalez" w:date="2017-09-28T19:27:00Z">
              <w:r w:rsidRPr="00E066BD">
                <w:rPr>
                  <w:rFonts w:ascii="Monaco" w:hAnsi="Monaco" w:cs="Monaco"/>
                  <w:sz w:val="20"/>
                  <w:szCs w:val="20"/>
                  <w:lang w:val="en-US"/>
                  <w:rPrChange w:id="5571"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572"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5573"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574" w:author="Borja Gonzalez" w:date="2017-09-28T19:28:00Z">
                    <w:rPr>
                      <w:rFonts w:ascii="Monaco" w:hAnsi="Monaco" w:cs="Monaco"/>
                      <w:color w:val="000000"/>
                      <w:sz w:val="32"/>
                      <w:szCs w:val="32"/>
                      <w:lang w:val="en-US"/>
                    </w:rPr>
                  </w:rPrChange>
                </w:rPr>
                <w:t>apellido</w:t>
              </w:r>
              <w:r w:rsidRPr="00E066BD">
                <w:rPr>
                  <w:rFonts w:ascii="Monaco" w:hAnsi="Monaco" w:cs="Monaco"/>
                  <w:sz w:val="20"/>
                  <w:szCs w:val="20"/>
                  <w:lang w:val="en-US"/>
                  <w:rPrChange w:id="5575"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576"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57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578" w:author="Borja Gonzalez" w:date="2017-09-28T19:28: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5579"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580" w:author="Borja Gonzalez" w:date="2017-09-28T19:28: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5581"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582" w:author="Borja Gonzalez" w:date="2017-09-28T19:28: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5583" w:author="Borja Gonzalez" w:date="2017-09-28T19:28: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5584" w:author="Borja Gonzalez" w:date="2017-09-28T19:28:00Z">
                    <w:rPr>
                      <w:rFonts w:ascii="Monaco" w:hAnsi="Monaco" w:cs="Monaco"/>
                      <w:color w:val="4E9A06"/>
                      <w:sz w:val="32"/>
                      <w:szCs w:val="32"/>
                      <w:lang w:val="en-US"/>
                    </w:rPr>
                  </w:rPrChange>
                </w:rPr>
                <w:t>"var3"</w:t>
              </w:r>
              <w:r w:rsidRPr="00E066BD">
                <w:rPr>
                  <w:rFonts w:ascii="Monaco" w:hAnsi="Monaco" w:cs="Monaco"/>
                  <w:b/>
                  <w:bCs/>
                  <w:color w:val="000000"/>
                  <w:sz w:val="20"/>
                  <w:szCs w:val="20"/>
                  <w:lang w:val="en-US"/>
                  <w:rPrChange w:id="5585" w:author="Borja Gonzalez" w:date="2017-09-28T19:28:00Z">
                    <w:rPr>
                      <w:rFonts w:ascii="Monaco" w:hAnsi="Monaco" w:cs="Monaco"/>
                      <w:b/>
                      <w:bCs/>
                      <w:color w:val="000000"/>
                      <w:sz w:val="32"/>
                      <w:szCs w:val="32"/>
                      <w:lang w:val="en-US"/>
                    </w:rPr>
                  </w:rPrChange>
                </w:rPr>
                <w:t>);</w:t>
              </w:r>
            </w:ins>
          </w:p>
          <w:p w14:paraId="773735DF" w14:textId="77777777" w:rsidR="00E066BD" w:rsidRPr="00E066BD" w:rsidRDefault="00E066BD" w:rsidP="00E066BD">
            <w:pPr>
              <w:widowControl w:val="0"/>
              <w:autoSpaceDE w:val="0"/>
              <w:autoSpaceDN w:val="0"/>
              <w:adjustRightInd w:val="0"/>
              <w:rPr>
                <w:ins w:id="5586" w:author="Borja Gonzalez" w:date="2017-09-28T19:27:00Z"/>
                <w:rFonts w:ascii="Monaco" w:hAnsi="Monaco" w:cs="Monaco"/>
                <w:sz w:val="20"/>
                <w:szCs w:val="20"/>
                <w:lang w:val="en-US"/>
                <w:rPrChange w:id="5587" w:author="Borja Gonzalez" w:date="2017-09-28T19:28:00Z">
                  <w:rPr>
                    <w:ins w:id="5588" w:author="Borja Gonzalez" w:date="2017-09-28T19:27:00Z"/>
                    <w:rFonts w:ascii="Monaco" w:hAnsi="Monaco" w:cs="Monaco"/>
                    <w:sz w:val="32"/>
                    <w:szCs w:val="32"/>
                    <w:lang w:val="en-US"/>
                  </w:rPr>
                </w:rPrChange>
              </w:rPr>
            </w:pPr>
            <w:ins w:id="5589" w:author="Borja Gonzalez" w:date="2017-09-28T19:27:00Z">
              <w:r w:rsidRPr="00E066BD">
                <w:rPr>
                  <w:rFonts w:ascii="Monaco" w:hAnsi="Monaco" w:cs="Monaco"/>
                  <w:sz w:val="20"/>
                  <w:szCs w:val="20"/>
                  <w:lang w:val="en-US"/>
                  <w:rPrChange w:id="5590"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591" w:author="Borja Gonzalez" w:date="2017-09-28T19:28: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5592"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593" w:author="Borja Gonzalez" w:date="2017-09-28T19:28:00Z">
                    <w:rPr>
                      <w:rFonts w:ascii="Monaco" w:hAnsi="Monaco" w:cs="Monaco"/>
                      <w:color w:val="000000"/>
                      <w:sz w:val="32"/>
                      <w:szCs w:val="32"/>
                      <w:lang w:val="en-US"/>
                    </w:rPr>
                  </w:rPrChange>
                </w:rPr>
                <w:t>n</w:t>
              </w:r>
              <w:r w:rsidRPr="00E066BD">
                <w:rPr>
                  <w:rFonts w:ascii="Monaco" w:hAnsi="Monaco" w:cs="Monaco"/>
                  <w:b/>
                  <w:bCs/>
                  <w:color w:val="CE5C00"/>
                  <w:sz w:val="20"/>
                  <w:szCs w:val="20"/>
                  <w:lang w:val="en-US"/>
                  <w:rPrChange w:id="5594" w:author="Borja Gonzalez" w:date="2017-09-28T19:28: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5595" w:author="Borja Gonzalez" w:date="2017-09-28T19:28:00Z">
                    <w:rPr>
                      <w:rFonts w:ascii="Monaco" w:hAnsi="Monaco" w:cs="Monaco"/>
                      <w:b/>
                      <w:bCs/>
                      <w:color w:val="0000CF"/>
                      <w:sz w:val="32"/>
                      <w:szCs w:val="32"/>
                      <w:lang w:val="en-US"/>
                    </w:rPr>
                  </w:rPrChange>
                </w:rPr>
                <w:t>3</w:t>
              </w:r>
              <w:r w:rsidRPr="00E066BD">
                <w:rPr>
                  <w:rFonts w:ascii="Monaco" w:hAnsi="Monaco" w:cs="Monaco"/>
                  <w:b/>
                  <w:bCs/>
                  <w:color w:val="000000"/>
                  <w:sz w:val="20"/>
                  <w:szCs w:val="20"/>
                  <w:lang w:val="en-US"/>
                  <w:rPrChange w:id="5596" w:author="Borja Gonzalez" w:date="2017-09-28T19:28:00Z">
                    <w:rPr>
                      <w:rFonts w:ascii="Monaco" w:hAnsi="Monaco" w:cs="Monaco"/>
                      <w:b/>
                      <w:bCs/>
                      <w:color w:val="000000"/>
                      <w:sz w:val="32"/>
                      <w:szCs w:val="32"/>
                      <w:lang w:val="en-US"/>
                    </w:rPr>
                  </w:rPrChange>
                </w:rPr>
                <w:t>){</w:t>
              </w:r>
            </w:ins>
          </w:p>
          <w:p w14:paraId="1C1AA28D" w14:textId="77777777" w:rsidR="00E066BD" w:rsidRPr="00E066BD" w:rsidRDefault="00E066BD" w:rsidP="00E066BD">
            <w:pPr>
              <w:widowControl w:val="0"/>
              <w:autoSpaceDE w:val="0"/>
              <w:autoSpaceDN w:val="0"/>
              <w:adjustRightInd w:val="0"/>
              <w:rPr>
                <w:ins w:id="5597" w:author="Borja Gonzalez" w:date="2017-09-28T19:27:00Z"/>
                <w:rFonts w:ascii="Monaco" w:hAnsi="Monaco" w:cs="Monaco"/>
                <w:sz w:val="20"/>
                <w:szCs w:val="20"/>
                <w:lang w:val="en-US"/>
                <w:rPrChange w:id="5598" w:author="Borja Gonzalez" w:date="2017-09-28T19:28:00Z">
                  <w:rPr>
                    <w:ins w:id="5599" w:author="Borja Gonzalez" w:date="2017-09-28T19:27:00Z"/>
                    <w:rFonts w:ascii="Monaco" w:hAnsi="Monaco" w:cs="Monaco"/>
                    <w:sz w:val="32"/>
                    <w:szCs w:val="32"/>
                    <w:lang w:val="en-US"/>
                  </w:rPr>
                </w:rPrChange>
              </w:rPr>
            </w:pPr>
            <w:ins w:id="5600" w:author="Borja Gonzalez" w:date="2017-09-28T19:27:00Z">
              <w:r w:rsidRPr="00E066BD">
                <w:rPr>
                  <w:rFonts w:ascii="Monaco" w:hAnsi="Monaco" w:cs="Monaco"/>
                  <w:sz w:val="20"/>
                  <w:szCs w:val="20"/>
                  <w:lang w:val="en-US"/>
                  <w:rPrChange w:id="5601"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602" w:author="Borja Gonzalez" w:date="2017-09-28T19:28:00Z">
                    <w:rPr>
                      <w:rFonts w:ascii="Monaco" w:hAnsi="Monaco" w:cs="Monaco"/>
                      <w:color w:val="000000"/>
                      <w:sz w:val="32"/>
                      <w:szCs w:val="32"/>
                      <w:lang w:val="en-US"/>
                    </w:rPr>
                  </w:rPrChange>
                </w:rPr>
                <w:t>x</w:t>
              </w:r>
              <w:r w:rsidRPr="00E066BD">
                <w:rPr>
                  <w:rFonts w:ascii="Monaco" w:hAnsi="Monaco" w:cs="Monaco"/>
                  <w:b/>
                  <w:bCs/>
                  <w:color w:val="CE5C00"/>
                  <w:sz w:val="20"/>
                  <w:szCs w:val="20"/>
                  <w:lang w:val="en-US"/>
                  <w:rPrChange w:id="5603" w:author="Borja Gonzalez" w:date="2017-09-28T19:28: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5604" w:author="Borja Gonzalez" w:date="2017-09-28T19:28:00Z">
                    <w:rPr>
                      <w:rFonts w:ascii="Monaco" w:hAnsi="Monaco" w:cs="Monaco"/>
                      <w:color w:val="4E9A06"/>
                      <w:sz w:val="32"/>
                      <w:szCs w:val="32"/>
                      <w:lang w:val="en-US"/>
                    </w:rPr>
                  </w:rPrChange>
                </w:rPr>
                <w:t>"Coronal"</w:t>
              </w:r>
              <w:r w:rsidRPr="00E066BD">
                <w:rPr>
                  <w:rFonts w:ascii="Monaco" w:hAnsi="Monaco" w:cs="Monaco"/>
                  <w:b/>
                  <w:bCs/>
                  <w:color w:val="000000"/>
                  <w:sz w:val="20"/>
                  <w:szCs w:val="20"/>
                  <w:lang w:val="en-US"/>
                  <w:rPrChange w:id="5605" w:author="Borja Gonzalez" w:date="2017-09-28T19:28:00Z">
                    <w:rPr>
                      <w:rFonts w:ascii="Monaco" w:hAnsi="Monaco" w:cs="Monaco"/>
                      <w:b/>
                      <w:bCs/>
                      <w:color w:val="000000"/>
                      <w:sz w:val="32"/>
                      <w:szCs w:val="32"/>
                      <w:lang w:val="en-US"/>
                    </w:rPr>
                  </w:rPrChange>
                </w:rPr>
                <w:t>;</w:t>
              </w:r>
            </w:ins>
          </w:p>
          <w:p w14:paraId="44DABC7C" w14:textId="77777777" w:rsidR="00E066BD" w:rsidRPr="00E066BD" w:rsidRDefault="00E066BD" w:rsidP="00E066BD">
            <w:pPr>
              <w:widowControl w:val="0"/>
              <w:autoSpaceDE w:val="0"/>
              <w:autoSpaceDN w:val="0"/>
              <w:adjustRightInd w:val="0"/>
              <w:rPr>
                <w:ins w:id="5606" w:author="Borja Gonzalez" w:date="2017-09-28T19:27:00Z"/>
                <w:rFonts w:ascii="Monaco" w:hAnsi="Monaco" w:cs="Monaco"/>
                <w:sz w:val="20"/>
                <w:szCs w:val="20"/>
                <w:lang w:val="en-US"/>
                <w:rPrChange w:id="5607" w:author="Borja Gonzalez" w:date="2017-09-28T19:28:00Z">
                  <w:rPr>
                    <w:ins w:id="5608" w:author="Borja Gonzalez" w:date="2017-09-28T19:27:00Z"/>
                    <w:rFonts w:ascii="Monaco" w:hAnsi="Monaco" w:cs="Monaco"/>
                    <w:sz w:val="32"/>
                    <w:szCs w:val="32"/>
                    <w:lang w:val="en-US"/>
                  </w:rPr>
                </w:rPrChange>
              </w:rPr>
            </w:pPr>
            <w:ins w:id="5609" w:author="Borja Gonzalez" w:date="2017-09-28T19:27:00Z">
              <w:r w:rsidRPr="00E066BD">
                <w:rPr>
                  <w:rFonts w:ascii="Monaco" w:hAnsi="Monaco" w:cs="Monaco"/>
                  <w:sz w:val="20"/>
                  <w:szCs w:val="20"/>
                  <w:lang w:val="en-US"/>
                  <w:rPrChange w:id="5610"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611" w:author="Borja Gonzalez" w:date="2017-09-28T19:28:00Z">
                    <w:rPr>
                      <w:rFonts w:ascii="Monaco" w:hAnsi="Monaco" w:cs="Monaco"/>
                      <w:b/>
                      <w:bCs/>
                      <w:color w:val="000000"/>
                      <w:sz w:val="32"/>
                      <w:szCs w:val="32"/>
                      <w:lang w:val="en-US"/>
                    </w:rPr>
                  </w:rPrChange>
                </w:rPr>
                <w:t>}</w:t>
              </w:r>
            </w:ins>
          </w:p>
          <w:p w14:paraId="167DC2E8" w14:textId="77777777" w:rsidR="00E066BD" w:rsidRPr="00E066BD" w:rsidRDefault="00E066BD" w:rsidP="00E066BD">
            <w:pPr>
              <w:widowControl w:val="0"/>
              <w:autoSpaceDE w:val="0"/>
              <w:autoSpaceDN w:val="0"/>
              <w:adjustRightInd w:val="0"/>
              <w:rPr>
                <w:ins w:id="5612" w:author="Borja Gonzalez" w:date="2017-09-28T19:27:00Z"/>
                <w:rFonts w:ascii="Monaco" w:hAnsi="Monaco" w:cs="Monaco"/>
                <w:sz w:val="20"/>
                <w:szCs w:val="20"/>
                <w:lang w:val="en-US"/>
                <w:rPrChange w:id="5613" w:author="Borja Gonzalez" w:date="2017-09-28T19:28:00Z">
                  <w:rPr>
                    <w:ins w:id="5614" w:author="Borja Gonzalez" w:date="2017-09-28T19:27:00Z"/>
                    <w:rFonts w:ascii="Monaco" w:hAnsi="Monaco" w:cs="Monaco"/>
                    <w:sz w:val="32"/>
                    <w:szCs w:val="32"/>
                    <w:lang w:val="en-US"/>
                  </w:rPr>
                </w:rPrChange>
              </w:rPr>
            </w:pPr>
            <w:ins w:id="5615" w:author="Borja Gonzalez" w:date="2017-09-28T19:27:00Z">
              <w:r w:rsidRPr="00E066BD">
                <w:rPr>
                  <w:rFonts w:ascii="Monaco" w:hAnsi="Monaco" w:cs="Monaco"/>
                  <w:sz w:val="20"/>
                  <w:szCs w:val="20"/>
                  <w:lang w:val="en-US"/>
                  <w:rPrChange w:id="5616"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617" w:author="Borja Gonzalez" w:date="2017-09-28T19:28:00Z">
                    <w:rPr>
                      <w:rFonts w:ascii="Monaco" w:hAnsi="Monaco" w:cs="Monaco"/>
                      <w:b/>
                      <w:bCs/>
                      <w:color w:val="204A87"/>
                      <w:sz w:val="32"/>
                      <w:szCs w:val="32"/>
                      <w:lang w:val="en-US"/>
                    </w:rPr>
                  </w:rPrChange>
                </w:rPr>
                <w:t>else</w:t>
              </w:r>
              <w:r w:rsidRPr="00E066BD">
                <w:rPr>
                  <w:rFonts w:ascii="Monaco" w:hAnsi="Monaco" w:cs="Monaco"/>
                  <w:sz w:val="20"/>
                  <w:szCs w:val="20"/>
                  <w:lang w:val="en-US"/>
                  <w:rPrChange w:id="5618"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619" w:author="Borja Gonzalez" w:date="2017-09-28T19:28: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5620"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621" w:author="Borja Gonzalez" w:date="2017-09-28T19:28:00Z">
                    <w:rPr>
                      <w:rFonts w:ascii="Monaco" w:hAnsi="Monaco" w:cs="Monaco"/>
                      <w:color w:val="000000"/>
                      <w:sz w:val="32"/>
                      <w:szCs w:val="32"/>
                      <w:lang w:val="en-US"/>
                    </w:rPr>
                  </w:rPrChange>
                </w:rPr>
                <w:t>n</w:t>
              </w:r>
              <w:r w:rsidRPr="00E066BD">
                <w:rPr>
                  <w:rFonts w:ascii="Monaco" w:hAnsi="Monaco" w:cs="Monaco"/>
                  <w:b/>
                  <w:bCs/>
                  <w:color w:val="CE5C00"/>
                  <w:sz w:val="20"/>
                  <w:szCs w:val="20"/>
                  <w:lang w:val="en-US"/>
                  <w:rPrChange w:id="5622" w:author="Borja Gonzalez" w:date="2017-09-28T19:28: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5623" w:author="Borja Gonzalez" w:date="2017-09-28T19:28: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5624" w:author="Borja Gonzalez" w:date="2017-09-28T19:28:00Z">
                    <w:rPr>
                      <w:rFonts w:ascii="Monaco" w:hAnsi="Monaco" w:cs="Monaco"/>
                      <w:b/>
                      <w:bCs/>
                      <w:color w:val="000000"/>
                      <w:sz w:val="32"/>
                      <w:szCs w:val="32"/>
                      <w:lang w:val="en-US"/>
                    </w:rPr>
                  </w:rPrChange>
                </w:rPr>
                <w:t>){</w:t>
              </w:r>
            </w:ins>
          </w:p>
          <w:p w14:paraId="71AAFA4C" w14:textId="77777777" w:rsidR="00E066BD" w:rsidRPr="00E066BD" w:rsidRDefault="00E066BD" w:rsidP="00E066BD">
            <w:pPr>
              <w:widowControl w:val="0"/>
              <w:autoSpaceDE w:val="0"/>
              <w:autoSpaceDN w:val="0"/>
              <w:adjustRightInd w:val="0"/>
              <w:rPr>
                <w:ins w:id="5625" w:author="Borja Gonzalez" w:date="2017-09-28T19:27:00Z"/>
                <w:rFonts w:ascii="Monaco" w:hAnsi="Monaco" w:cs="Monaco"/>
                <w:sz w:val="20"/>
                <w:szCs w:val="20"/>
                <w:lang w:val="en-US"/>
                <w:rPrChange w:id="5626" w:author="Borja Gonzalez" w:date="2017-09-28T19:28:00Z">
                  <w:rPr>
                    <w:ins w:id="5627" w:author="Borja Gonzalez" w:date="2017-09-28T19:27:00Z"/>
                    <w:rFonts w:ascii="Monaco" w:hAnsi="Monaco" w:cs="Monaco"/>
                    <w:sz w:val="32"/>
                    <w:szCs w:val="32"/>
                    <w:lang w:val="en-US"/>
                  </w:rPr>
                </w:rPrChange>
              </w:rPr>
            </w:pPr>
            <w:ins w:id="5628" w:author="Borja Gonzalez" w:date="2017-09-28T19:27:00Z">
              <w:r w:rsidRPr="00E066BD">
                <w:rPr>
                  <w:rFonts w:ascii="Monaco" w:hAnsi="Monaco" w:cs="Monaco"/>
                  <w:sz w:val="20"/>
                  <w:szCs w:val="20"/>
                  <w:lang w:val="en-US"/>
                  <w:rPrChange w:id="562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630" w:author="Borja Gonzalez" w:date="2017-09-28T19:28:00Z">
                    <w:rPr>
                      <w:rFonts w:ascii="Monaco" w:hAnsi="Monaco" w:cs="Monaco"/>
                      <w:color w:val="000000"/>
                      <w:sz w:val="32"/>
                      <w:szCs w:val="32"/>
                      <w:lang w:val="en-US"/>
                    </w:rPr>
                  </w:rPrChange>
                </w:rPr>
                <w:t>x</w:t>
              </w:r>
              <w:r w:rsidRPr="00E066BD">
                <w:rPr>
                  <w:rFonts w:ascii="Monaco" w:hAnsi="Monaco" w:cs="Monaco"/>
                  <w:b/>
                  <w:bCs/>
                  <w:color w:val="CE5C00"/>
                  <w:sz w:val="20"/>
                  <w:szCs w:val="20"/>
                  <w:lang w:val="en-US"/>
                  <w:rPrChange w:id="5631" w:author="Borja Gonzalez" w:date="2017-09-28T19:28: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5632" w:author="Borja Gonzalez" w:date="2017-09-28T19:28:00Z">
                    <w:rPr>
                      <w:rFonts w:ascii="Monaco" w:hAnsi="Monaco" w:cs="Monaco"/>
                      <w:color w:val="4E9A06"/>
                      <w:sz w:val="32"/>
                      <w:szCs w:val="32"/>
                      <w:lang w:val="en-US"/>
                    </w:rPr>
                  </w:rPrChange>
                </w:rPr>
                <w:t>"Sagital"</w:t>
              </w:r>
              <w:r w:rsidRPr="00E066BD">
                <w:rPr>
                  <w:rFonts w:ascii="Monaco" w:hAnsi="Monaco" w:cs="Monaco"/>
                  <w:b/>
                  <w:bCs/>
                  <w:color w:val="000000"/>
                  <w:sz w:val="20"/>
                  <w:szCs w:val="20"/>
                  <w:lang w:val="en-US"/>
                  <w:rPrChange w:id="5633" w:author="Borja Gonzalez" w:date="2017-09-28T19:28:00Z">
                    <w:rPr>
                      <w:rFonts w:ascii="Monaco" w:hAnsi="Monaco" w:cs="Monaco"/>
                      <w:b/>
                      <w:bCs/>
                      <w:color w:val="000000"/>
                      <w:sz w:val="32"/>
                      <w:szCs w:val="32"/>
                      <w:lang w:val="en-US"/>
                    </w:rPr>
                  </w:rPrChange>
                </w:rPr>
                <w:t>;</w:t>
              </w:r>
            </w:ins>
          </w:p>
          <w:p w14:paraId="47512268" w14:textId="77777777" w:rsidR="00E066BD" w:rsidRPr="00E066BD" w:rsidRDefault="00E066BD" w:rsidP="00E066BD">
            <w:pPr>
              <w:widowControl w:val="0"/>
              <w:autoSpaceDE w:val="0"/>
              <w:autoSpaceDN w:val="0"/>
              <w:adjustRightInd w:val="0"/>
              <w:rPr>
                <w:ins w:id="5634" w:author="Borja Gonzalez" w:date="2017-09-28T19:27:00Z"/>
                <w:rFonts w:ascii="Monaco" w:hAnsi="Monaco" w:cs="Monaco"/>
                <w:sz w:val="20"/>
                <w:szCs w:val="20"/>
                <w:lang w:val="en-US"/>
                <w:rPrChange w:id="5635" w:author="Borja Gonzalez" w:date="2017-09-28T19:28:00Z">
                  <w:rPr>
                    <w:ins w:id="5636" w:author="Borja Gonzalez" w:date="2017-09-28T19:27:00Z"/>
                    <w:rFonts w:ascii="Monaco" w:hAnsi="Monaco" w:cs="Monaco"/>
                    <w:sz w:val="32"/>
                    <w:szCs w:val="32"/>
                    <w:lang w:val="en-US"/>
                  </w:rPr>
                </w:rPrChange>
              </w:rPr>
            </w:pPr>
            <w:ins w:id="5637" w:author="Borja Gonzalez" w:date="2017-09-28T19:27:00Z">
              <w:r w:rsidRPr="00E066BD">
                <w:rPr>
                  <w:rFonts w:ascii="Monaco" w:hAnsi="Monaco" w:cs="Monaco"/>
                  <w:sz w:val="20"/>
                  <w:szCs w:val="20"/>
                  <w:lang w:val="en-US"/>
                  <w:rPrChange w:id="5638"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639" w:author="Borja Gonzalez" w:date="2017-09-28T19:28:00Z">
                    <w:rPr>
                      <w:rFonts w:ascii="Monaco" w:hAnsi="Monaco" w:cs="Monaco"/>
                      <w:b/>
                      <w:bCs/>
                      <w:color w:val="000000"/>
                      <w:sz w:val="32"/>
                      <w:szCs w:val="32"/>
                      <w:lang w:val="en-US"/>
                    </w:rPr>
                  </w:rPrChange>
                </w:rPr>
                <w:t>}</w:t>
              </w:r>
            </w:ins>
          </w:p>
          <w:p w14:paraId="0EA1BFBC" w14:textId="77777777" w:rsidR="00E066BD" w:rsidRPr="00E066BD" w:rsidRDefault="00E066BD" w:rsidP="00E066BD">
            <w:pPr>
              <w:widowControl w:val="0"/>
              <w:autoSpaceDE w:val="0"/>
              <w:autoSpaceDN w:val="0"/>
              <w:adjustRightInd w:val="0"/>
              <w:rPr>
                <w:ins w:id="5640" w:author="Borja Gonzalez" w:date="2017-09-28T19:27:00Z"/>
                <w:rFonts w:ascii="Monaco" w:hAnsi="Monaco" w:cs="Monaco"/>
                <w:sz w:val="20"/>
                <w:szCs w:val="20"/>
                <w:lang w:val="en-US"/>
                <w:rPrChange w:id="5641" w:author="Borja Gonzalez" w:date="2017-09-28T19:28:00Z">
                  <w:rPr>
                    <w:ins w:id="5642" w:author="Borja Gonzalez" w:date="2017-09-28T19:27:00Z"/>
                    <w:rFonts w:ascii="Monaco" w:hAnsi="Monaco" w:cs="Monaco"/>
                    <w:sz w:val="32"/>
                    <w:szCs w:val="32"/>
                    <w:lang w:val="en-US"/>
                  </w:rPr>
                </w:rPrChange>
              </w:rPr>
            </w:pPr>
            <w:ins w:id="5643" w:author="Borja Gonzalez" w:date="2017-09-28T19:27:00Z">
              <w:r w:rsidRPr="00E066BD">
                <w:rPr>
                  <w:rFonts w:ascii="Monaco" w:hAnsi="Monaco" w:cs="Monaco"/>
                  <w:sz w:val="20"/>
                  <w:szCs w:val="20"/>
                  <w:lang w:val="en-US"/>
                  <w:rPrChange w:id="5644"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645" w:author="Borja Gonzalez" w:date="2017-09-28T19:28:00Z">
                    <w:rPr>
                      <w:rFonts w:ascii="Monaco" w:hAnsi="Monaco" w:cs="Monaco"/>
                      <w:b/>
                      <w:bCs/>
                      <w:color w:val="204A87"/>
                      <w:sz w:val="32"/>
                      <w:szCs w:val="32"/>
                      <w:lang w:val="en-US"/>
                    </w:rPr>
                  </w:rPrChange>
                </w:rPr>
                <w:t>else</w:t>
              </w:r>
              <w:r w:rsidRPr="00E066BD">
                <w:rPr>
                  <w:rFonts w:ascii="Monaco" w:hAnsi="Monaco" w:cs="Monaco"/>
                  <w:sz w:val="20"/>
                  <w:szCs w:val="20"/>
                  <w:lang w:val="en-US"/>
                  <w:rPrChange w:id="5646"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647" w:author="Borja Gonzalez" w:date="2017-09-28T19:28: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5648"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649" w:author="Borja Gonzalez" w:date="2017-09-28T19:28:00Z">
                    <w:rPr>
                      <w:rFonts w:ascii="Monaco" w:hAnsi="Monaco" w:cs="Monaco"/>
                      <w:color w:val="000000"/>
                      <w:sz w:val="32"/>
                      <w:szCs w:val="32"/>
                      <w:lang w:val="en-US"/>
                    </w:rPr>
                  </w:rPrChange>
                </w:rPr>
                <w:t>n</w:t>
              </w:r>
              <w:r w:rsidRPr="00E066BD">
                <w:rPr>
                  <w:rFonts w:ascii="Monaco" w:hAnsi="Monaco" w:cs="Monaco"/>
                  <w:b/>
                  <w:bCs/>
                  <w:color w:val="CE5C00"/>
                  <w:sz w:val="20"/>
                  <w:szCs w:val="20"/>
                  <w:lang w:val="en-US"/>
                  <w:rPrChange w:id="5650" w:author="Borja Gonzalez" w:date="2017-09-28T19:28: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5651" w:author="Borja Gonzalez" w:date="2017-09-28T19:28: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5652" w:author="Borja Gonzalez" w:date="2017-09-28T19:28:00Z">
                    <w:rPr>
                      <w:rFonts w:ascii="Monaco" w:hAnsi="Monaco" w:cs="Monaco"/>
                      <w:b/>
                      <w:bCs/>
                      <w:color w:val="000000"/>
                      <w:sz w:val="32"/>
                      <w:szCs w:val="32"/>
                      <w:lang w:val="en-US"/>
                    </w:rPr>
                  </w:rPrChange>
                </w:rPr>
                <w:t>){</w:t>
              </w:r>
            </w:ins>
          </w:p>
          <w:p w14:paraId="6E453B81" w14:textId="77777777" w:rsidR="00E066BD" w:rsidRPr="00E066BD" w:rsidRDefault="00E066BD" w:rsidP="00E066BD">
            <w:pPr>
              <w:widowControl w:val="0"/>
              <w:autoSpaceDE w:val="0"/>
              <w:autoSpaceDN w:val="0"/>
              <w:adjustRightInd w:val="0"/>
              <w:rPr>
                <w:ins w:id="5653" w:author="Borja Gonzalez" w:date="2017-09-28T19:27:00Z"/>
                <w:rFonts w:ascii="Monaco" w:hAnsi="Monaco" w:cs="Monaco"/>
                <w:sz w:val="20"/>
                <w:szCs w:val="20"/>
                <w:lang w:val="en-US"/>
                <w:rPrChange w:id="5654" w:author="Borja Gonzalez" w:date="2017-09-28T19:28:00Z">
                  <w:rPr>
                    <w:ins w:id="5655" w:author="Borja Gonzalez" w:date="2017-09-28T19:27:00Z"/>
                    <w:rFonts w:ascii="Monaco" w:hAnsi="Monaco" w:cs="Monaco"/>
                    <w:sz w:val="32"/>
                    <w:szCs w:val="32"/>
                    <w:lang w:val="en-US"/>
                  </w:rPr>
                </w:rPrChange>
              </w:rPr>
            </w:pPr>
            <w:ins w:id="5656" w:author="Borja Gonzalez" w:date="2017-09-28T19:27:00Z">
              <w:r w:rsidRPr="00E066BD">
                <w:rPr>
                  <w:rFonts w:ascii="Monaco" w:hAnsi="Monaco" w:cs="Monaco"/>
                  <w:sz w:val="20"/>
                  <w:szCs w:val="20"/>
                  <w:lang w:val="en-US"/>
                  <w:rPrChange w:id="565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658" w:author="Borja Gonzalez" w:date="2017-09-28T19:28:00Z">
                    <w:rPr>
                      <w:rFonts w:ascii="Monaco" w:hAnsi="Monaco" w:cs="Monaco"/>
                      <w:color w:val="000000"/>
                      <w:sz w:val="32"/>
                      <w:szCs w:val="32"/>
                      <w:lang w:val="en-US"/>
                    </w:rPr>
                  </w:rPrChange>
                </w:rPr>
                <w:t>x</w:t>
              </w:r>
              <w:r w:rsidRPr="00E066BD">
                <w:rPr>
                  <w:rFonts w:ascii="Monaco" w:hAnsi="Monaco" w:cs="Monaco"/>
                  <w:b/>
                  <w:bCs/>
                  <w:color w:val="CE5C00"/>
                  <w:sz w:val="20"/>
                  <w:szCs w:val="20"/>
                  <w:lang w:val="en-US"/>
                  <w:rPrChange w:id="5659" w:author="Borja Gonzalez" w:date="2017-09-28T19:28: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5660" w:author="Borja Gonzalez" w:date="2017-09-28T19:28:00Z">
                    <w:rPr>
                      <w:rFonts w:ascii="Monaco" w:hAnsi="Monaco" w:cs="Monaco"/>
                      <w:color w:val="4E9A06"/>
                      <w:sz w:val="32"/>
                      <w:szCs w:val="32"/>
                      <w:lang w:val="en-US"/>
                    </w:rPr>
                  </w:rPrChange>
                </w:rPr>
                <w:t>"Transversal"</w:t>
              </w:r>
              <w:r w:rsidRPr="00E066BD">
                <w:rPr>
                  <w:rFonts w:ascii="Monaco" w:hAnsi="Monaco" w:cs="Monaco"/>
                  <w:b/>
                  <w:bCs/>
                  <w:color w:val="000000"/>
                  <w:sz w:val="20"/>
                  <w:szCs w:val="20"/>
                  <w:lang w:val="en-US"/>
                  <w:rPrChange w:id="5661" w:author="Borja Gonzalez" w:date="2017-09-28T19:28:00Z">
                    <w:rPr>
                      <w:rFonts w:ascii="Monaco" w:hAnsi="Monaco" w:cs="Monaco"/>
                      <w:b/>
                      <w:bCs/>
                      <w:color w:val="000000"/>
                      <w:sz w:val="32"/>
                      <w:szCs w:val="32"/>
                      <w:lang w:val="en-US"/>
                    </w:rPr>
                  </w:rPrChange>
                </w:rPr>
                <w:t>;</w:t>
              </w:r>
            </w:ins>
          </w:p>
          <w:p w14:paraId="7108A425" w14:textId="77777777" w:rsidR="00E066BD" w:rsidRPr="00E066BD" w:rsidRDefault="00E066BD" w:rsidP="00E066BD">
            <w:pPr>
              <w:widowControl w:val="0"/>
              <w:autoSpaceDE w:val="0"/>
              <w:autoSpaceDN w:val="0"/>
              <w:adjustRightInd w:val="0"/>
              <w:rPr>
                <w:ins w:id="5662" w:author="Borja Gonzalez" w:date="2017-09-28T19:27:00Z"/>
                <w:rFonts w:ascii="Monaco" w:hAnsi="Monaco" w:cs="Monaco"/>
                <w:sz w:val="20"/>
                <w:szCs w:val="20"/>
                <w:lang w:val="en-US"/>
                <w:rPrChange w:id="5663" w:author="Borja Gonzalez" w:date="2017-09-28T19:28:00Z">
                  <w:rPr>
                    <w:ins w:id="5664" w:author="Borja Gonzalez" w:date="2017-09-28T19:27:00Z"/>
                    <w:rFonts w:ascii="Monaco" w:hAnsi="Monaco" w:cs="Monaco"/>
                    <w:sz w:val="32"/>
                    <w:szCs w:val="32"/>
                    <w:lang w:val="en-US"/>
                  </w:rPr>
                </w:rPrChange>
              </w:rPr>
            </w:pPr>
            <w:ins w:id="5665" w:author="Borja Gonzalez" w:date="2017-09-28T19:27:00Z">
              <w:r w:rsidRPr="00E066BD">
                <w:rPr>
                  <w:rFonts w:ascii="Monaco" w:hAnsi="Monaco" w:cs="Monaco"/>
                  <w:sz w:val="20"/>
                  <w:szCs w:val="20"/>
                  <w:lang w:val="en-US"/>
                  <w:rPrChange w:id="5666"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667" w:author="Borja Gonzalez" w:date="2017-09-28T19:28:00Z">
                    <w:rPr>
                      <w:rFonts w:ascii="Monaco" w:hAnsi="Monaco" w:cs="Monaco"/>
                      <w:b/>
                      <w:bCs/>
                      <w:color w:val="000000"/>
                      <w:sz w:val="32"/>
                      <w:szCs w:val="32"/>
                      <w:lang w:val="en-US"/>
                    </w:rPr>
                  </w:rPrChange>
                </w:rPr>
                <w:t>}</w:t>
              </w:r>
            </w:ins>
          </w:p>
          <w:p w14:paraId="738E0903" w14:textId="77777777" w:rsidR="00E066BD" w:rsidRPr="00E066BD" w:rsidRDefault="00E066BD" w:rsidP="00E066BD">
            <w:pPr>
              <w:widowControl w:val="0"/>
              <w:autoSpaceDE w:val="0"/>
              <w:autoSpaceDN w:val="0"/>
              <w:adjustRightInd w:val="0"/>
              <w:rPr>
                <w:ins w:id="5668" w:author="Borja Gonzalez" w:date="2017-09-28T19:27:00Z"/>
                <w:rFonts w:ascii="Monaco" w:hAnsi="Monaco" w:cs="Monaco"/>
                <w:sz w:val="20"/>
                <w:szCs w:val="20"/>
                <w:lang w:val="en-US"/>
                <w:rPrChange w:id="5669" w:author="Borja Gonzalez" w:date="2017-09-28T19:28:00Z">
                  <w:rPr>
                    <w:ins w:id="5670" w:author="Borja Gonzalez" w:date="2017-09-28T19:27:00Z"/>
                    <w:rFonts w:ascii="Monaco" w:hAnsi="Monaco" w:cs="Monaco"/>
                    <w:sz w:val="32"/>
                    <w:szCs w:val="32"/>
                    <w:lang w:val="en-US"/>
                  </w:rPr>
                </w:rPrChange>
              </w:rPr>
            </w:pPr>
            <w:ins w:id="5671" w:author="Borja Gonzalez" w:date="2017-09-28T19:27:00Z">
              <w:r w:rsidRPr="00E066BD">
                <w:rPr>
                  <w:rFonts w:ascii="Monaco" w:hAnsi="Monaco" w:cs="Monaco"/>
                  <w:sz w:val="20"/>
                  <w:szCs w:val="20"/>
                  <w:lang w:val="en-US"/>
                  <w:rPrChange w:id="5672"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673"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567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675" w:author="Borja Gonzalez" w:date="2017-09-28T19:28:00Z">
                    <w:rPr>
                      <w:rFonts w:ascii="Monaco" w:hAnsi="Monaco" w:cs="Monaco"/>
                      <w:color w:val="000000"/>
                      <w:sz w:val="32"/>
                      <w:szCs w:val="32"/>
                      <w:lang w:val="en-US"/>
                    </w:rPr>
                  </w:rPrChange>
                </w:rPr>
                <w:t>Movimiento</w:t>
              </w:r>
              <w:r w:rsidRPr="00E066BD">
                <w:rPr>
                  <w:rFonts w:ascii="Monaco" w:hAnsi="Monaco" w:cs="Monaco"/>
                  <w:sz w:val="20"/>
                  <w:szCs w:val="20"/>
                  <w:lang w:val="en-US"/>
                  <w:rPrChange w:id="5676"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677"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678"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679" w:author="Borja Gonzalez" w:date="2017-09-28T19:28:00Z">
                    <w:rPr>
                      <w:rFonts w:ascii="Monaco" w:hAnsi="Monaco" w:cs="Monaco"/>
                      <w:color w:val="000000"/>
                      <w:sz w:val="32"/>
                      <w:szCs w:val="32"/>
                      <w:lang w:val="en-US"/>
                    </w:rPr>
                  </w:rPrChange>
                </w:rPr>
                <w:t>mov</w:t>
              </w:r>
              <w:r w:rsidRPr="00E066BD">
                <w:rPr>
                  <w:rFonts w:ascii="Monaco" w:hAnsi="Monaco" w:cs="Monaco"/>
                  <w:b/>
                  <w:bCs/>
                  <w:color w:val="000000"/>
                  <w:sz w:val="20"/>
                  <w:szCs w:val="20"/>
                  <w:lang w:val="en-US"/>
                  <w:rPrChange w:id="5680"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681" w:author="Borja Gonzalez" w:date="2017-09-28T19:28:00Z">
                    <w:rPr>
                      <w:rFonts w:ascii="Monaco" w:hAnsi="Monaco" w:cs="Monaco"/>
                      <w:color w:val="000000"/>
                      <w:sz w:val="32"/>
                      <w:szCs w:val="32"/>
                      <w:lang w:val="en-US"/>
                    </w:rPr>
                  </w:rPrChange>
                </w:rPr>
                <w:t>split</w:t>
              </w:r>
              <w:r w:rsidRPr="00E066BD">
                <w:rPr>
                  <w:rFonts w:ascii="Monaco" w:hAnsi="Monaco" w:cs="Monaco"/>
                  <w:b/>
                  <w:bCs/>
                  <w:color w:val="000000"/>
                  <w:sz w:val="20"/>
                  <w:szCs w:val="20"/>
                  <w:lang w:val="en-US"/>
                  <w:rPrChange w:id="5682" w:author="Borja Gonzalez" w:date="2017-09-28T19:28: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5683" w:author="Borja Gonzalez" w:date="2017-09-28T19:28:00Z">
                    <w:rPr>
                      <w:rFonts w:ascii="Monaco" w:hAnsi="Monaco" w:cs="Monaco"/>
                      <w:color w:val="4E9A06"/>
                      <w:sz w:val="32"/>
                      <w:szCs w:val="32"/>
                      <w:lang w:val="en-US"/>
                    </w:rPr>
                  </w:rPrChange>
                </w:rPr>
                <w:t>','</w:t>
              </w:r>
              <w:r w:rsidRPr="00E066BD">
                <w:rPr>
                  <w:rFonts w:ascii="Monaco" w:hAnsi="Monaco" w:cs="Monaco"/>
                  <w:b/>
                  <w:bCs/>
                  <w:color w:val="000000"/>
                  <w:sz w:val="20"/>
                  <w:szCs w:val="20"/>
                  <w:lang w:val="en-US"/>
                  <w:rPrChange w:id="5684" w:author="Borja Gonzalez" w:date="2017-09-28T19:28:00Z">
                    <w:rPr>
                      <w:rFonts w:ascii="Monaco" w:hAnsi="Monaco" w:cs="Monaco"/>
                      <w:b/>
                      <w:bCs/>
                      <w:color w:val="000000"/>
                      <w:sz w:val="32"/>
                      <w:szCs w:val="32"/>
                      <w:lang w:val="en-US"/>
                    </w:rPr>
                  </w:rPrChange>
                </w:rPr>
                <w:t>);</w:t>
              </w:r>
            </w:ins>
          </w:p>
          <w:p w14:paraId="2AFCB5BF" w14:textId="77777777" w:rsidR="00E066BD" w:rsidRPr="00E066BD" w:rsidRDefault="00E066BD" w:rsidP="00E066BD">
            <w:pPr>
              <w:widowControl w:val="0"/>
              <w:autoSpaceDE w:val="0"/>
              <w:autoSpaceDN w:val="0"/>
              <w:adjustRightInd w:val="0"/>
              <w:rPr>
                <w:ins w:id="5685" w:author="Borja Gonzalez" w:date="2017-09-28T19:27:00Z"/>
                <w:rFonts w:ascii="Monaco" w:hAnsi="Monaco" w:cs="Monaco"/>
                <w:sz w:val="20"/>
                <w:szCs w:val="20"/>
                <w:lang w:val="en-US"/>
                <w:rPrChange w:id="5686" w:author="Borja Gonzalez" w:date="2017-09-28T19:28:00Z">
                  <w:rPr>
                    <w:ins w:id="5687" w:author="Borja Gonzalez" w:date="2017-09-28T19:27:00Z"/>
                    <w:rFonts w:ascii="Monaco" w:hAnsi="Monaco" w:cs="Monaco"/>
                    <w:sz w:val="32"/>
                    <w:szCs w:val="32"/>
                    <w:lang w:val="en-US"/>
                  </w:rPr>
                </w:rPrChange>
              </w:rPr>
            </w:pPr>
            <w:ins w:id="5688" w:author="Borja Gonzalez" w:date="2017-09-28T19:27:00Z">
              <w:r w:rsidRPr="00E066BD">
                <w:rPr>
                  <w:rFonts w:ascii="Monaco" w:hAnsi="Monaco" w:cs="Monaco"/>
                  <w:sz w:val="20"/>
                  <w:szCs w:val="20"/>
                  <w:lang w:val="en-US"/>
                  <w:rPrChange w:id="5689"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690"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5691"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692" w:author="Borja Gonzalez" w:date="2017-09-28T19:28:00Z">
                    <w:rPr>
                      <w:rFonts w:ascii="Monaco" w:hAnsi="Monaco" w:cs="Monaco"/>
                      <w:color w:val="000000"/>
                      <w:sz w:val="32"/>
                      <w:szCs w:val="32"/>
                      <w:lang w:val="en-US"/>
                    </w:rPr>
                  </w:rPrChange>
                </w:rPr>
                <w:t>Tiempo</w:t>
              </w:r>
              <w:r w:rsidRPr="00E066BD">
                <w:rPr>
                  <w:rFonts w:ascii="Monaco" w:hAnsi="Monaco" w:cs="Monaco"/>
                  <w:sz w:val="20"/>
                  <w:szCs w:val="20"/>
                  <w:lang w:val="en-US"/>
                  <w:rPrChange w:id="5693"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694"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695"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696" w:author="Borja Gonzalez" w:date="2017-09-28T19:28:00Z">
                    <w:rPr>
                      <w:rFonts w:ascii="Monaco" w:hAnsi="Monaco" w:cs="Monaco"/>
                      <w:color w:val="000000"/>
                      <w:sz w:val="32"/>
                      <w:szCs w:val="32"/>
                      <w:lang w:val="en-US"/>
                    </w:rPr>
                  </w:rPrChange>
                </w:rPr>
                <w:t>time</w:t>
              </w:r>
              <w:r w:rsidRPr="00E066BD">
                <w:rPr>
                  <w:rFonts w:ascii="Monaco" w:hAnsi="Monaco" w:cs="Monaco"/>
                  <w:b/>
                  <w:bCs/>
                  <w:color w:val="000000"/>
                  <w:sz w:val="20"/>
                  <w:szCs w:val="20"/>
                  <w:lang w:val="en-US"/>
                  <w:rPrChange w:id="5697"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698" w:author="Borja Gonzalez" w:date="2017-09-28T19:28:00Z">
                    <w:rPr>
                      <w:rFonts w:ascii="Monaco" w:hAnsi="Monaco" w:cs="Monaco"/>
                      <w:color w:val="000000"/>
                      <w:sz w:val="32"/>
                      <w:szCs w:val="32"/>
                      <w:lang w:val="en-US"/>
                    </w:rPr>
                  </w:rPrChange>
                </w:rPr>
                <w:t>split</w:t>
              </w:r>
              <w:r w:rsidRPr="00E066BD">
                <w:rPr>
                  <w:rFonts w:ascii="Monaco" w:hAnsi="Monaco" w:cs="Monaco"/>
                  <w:b/>
                  <w:bCs/>
                  <w:color w:val="000000"/>
                  <w:sz w:val="20"/>
                  <w:szCs w:val="20"/>
                  <w:lang w:val="en-US"/>
                  <w:rPrChange w:id="5699" w:author="Borja Gonzalez" w:date="2017-09-28T19:28: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5700" w:author="Borja Gonzalez" w:date="2017-09-28T19:28:00Z">
                    <w:rPr>
                      <w:rFonts w:ascii="Monaco" w:hAnsi="Monaco" w:cs="Monaco"/>
                      <w:color w:val="4E9A06"/>
                      <w:sz w:val="32"/>
                      <w:szCs w:val="32"/>
                      <w:lang w:val="en-US"/>
                    </w:rPr>
                  </w:rPrChange>
                </w:rPr>
                <w:t>','</w:t>
              </w:r>
              <w:r w:rsidRPr="00E066BD">
                <w:rPr>
                  <w:rFonts w:ascii="Monaco" w:hAnsi="Monaco" w:cs="Monaco"/>
                  <w:b/>
                  <w:bCs/>
                  <w:color w:val="000000"/>
                  <w:sz w:val="20"/>
                  <w:szCs w:val="20"/>
                  <w:lang w:val="en-US"/>
                  <w:rPrChange w:id="5701" w:author="Borja Gonzalez" w:date="2017-09-28T19:28:00Z">
                    <w:rPr>
                      <w:rFonts w:ascii="Monaco" w:hAnsi="Monaco" w:cs="Monaco"/>
                      <w:b/>
                      <w:bCs/>
                      <w:color w:val="000000"/>
                      <w:sz w:val="32"/>
                      <w:szCs w:val="32"/>
                      <w:lang w:val="en-US"/>
                    </w:rPr>
                  </w:rPrChange>
                </w:rPr>
                <w:t>);</w:t>
              </w:r>
            </w:ins>
          </w:p>
          <w:p w14:paraId="3BD52B64" w14:textId="77777777" w:rsidR="00E066BD" w:rsidRPr="00E066BD" w:rsidRDefault="00E066BD" w:rsidP="00E066BD">
            <w:pPr>
              <w:widowControl w:val="0"/>
              <w:autoSpaceDE w:val="0"/>
              <w:autoSpaceDN w:val="0"/>
              <w:adjustRightInd w:val="0"/>
              <w:rPr>
                <w:ins w:id="5702" w:author="Borja Gonzalez" w:date="2017-09-28T19:27:00Z"/>
                <w:rFonts w:ascii="Monaco" w:hAnsi="Monaco" w:cs="Monaco"/>
                <w:sz w:val="20"/>
                <w:szCs w:val="20"/>
                <w:lang w:val="en-US"/>
                <w:rPrChange w:id="5703" w:author="Borja Gonzalez" w:date="2017-09-28T19:28:00Z">
                  <w:rPr>
                    <w:ins w:id="5704" w:author="Borja Gonzalez" w:date="2017-09-28T19:27:00Z"/>
                    <w:rFonts w:ascii="Monaco" w:hAnsi="Monaco" w:cs="Monaco"/>
                    <w:sz w:val="32"/>
                    <w:szCs w:val="32"/>
                    <w:lang w:val="en-US"/>
                  </w:rPr>
                </w:rPrChange>
              </w:rPr>
            </w:pPr>
            <w:ins w:id="5705" w:author="Borja Gonzalez" w:date="2017-09-28T19:27:00Z">
              <w:r w:rsidRPr="00E066BD">
                <w:rPr>
                  <w:rFonts w:ascii="Monaco" w:hAnsi="Monaco" w:cs="Monaco"/>
                  <w:sz w:val="20"/>
                  <w:szCs w:val="20"/>
                  <w:lang w:val="en-US"/>
                  <w:rPrChange w:id="5706"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707" w:author="Borja Gonzalez" w:date="2017-09-28T19:28:00Z">
                    <w:rPr>
                      <w:rFonts w:ascii="Monaco" w:hAnsi="Monaco" w:cs="Monaco"/>
                      <w:b/>
                      <w:bCs/>
                      <w:color w:val="204A87"/>
                      <w:sz w:val="32"/>
                      <w:szCs w:val="32"/>
                      <w:lang w:val="en-US"/>
                    </w:rPr>
                  </w:rPrChange>
                </w:rPr>
                <w:t>const</w:t>
              </w:r>
              <w:r w:rsidRPr="00E066BD">
                <w:rPr>
                  <w:rFonts w:ascii="Monaco" w:hAnsi="Monaco" w:cs="Monaco"/>
                  <w:sz w:val="20"/>
                  <w:szCs w:val="20"/>
                  <w:lang w:val="en-US"/>
                  <w:rPrChange w:id="5708"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09" w:author="Borja Gonzalez" w:date="2017-09-28T19:28:00Z">
                    <w:rPr>
                      <w:rFonts w:ascii="Monaco" w:hAnsi="Monaco" w:cs="Monaco"/>
                      <w:color w:val="000000"/>
                      <w:sz w:val="32"/>
                      <w:szCs w:val="32"/>
                      <w:lang w:val="en-US"/>
                    </w:rPr>
                  </w:rPrChange>
                </w:rPr>
                <w:t>CHART</w:t>
              </w:r>
              <w:r w:rsidRPr="00E066BD">
                <w:rPr>
                  <w:rFonts w:ascii="Monaco" w:hAnsi="Monaco" w:cs="Monaco"/>
                  <w:sz w:val="20"/>
                  <w:szCs w:val="20"/>
                  <w:lang w:val="en-US"/>
                  <w:rPrChange w:id="5710"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711"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712" w:author="Borja Gonzalez" w:date="2017-09-28T19:28:00Z">
                    <w:rPr>
                      <w:rFonts w:ascii="Monaco" w:hAnsi="Monaco" w:cs="Monaco"/>
                      <w:sz w:val="32"/>
                      <w:szCs w:val="32"/>
                      <w:lang w:val="en-US"/>
                    </w:rPr>
                  </w:rPrChange>
                </w:rPr>
                <w:t xml:space="preserve"> </w:t>
              </w:r>
              <w:r w:rsidRPr="00E066BD">
                <w:rPr>
                  <w:rFonts w:ascii="Monaco" w:hAnsi="Monaco" w:cs="Monaco"/>
                  <w:color w:val="204A87"/>
                  <w:sz w:val="20"/>
                  <w:szCs w:val="20"/>
                  <w:lang w:val="en-US"/>
                  <w:rPrChange w:id="5713" w:author="Borja Gonzalez" w:date="2017-09-28T19:28:00Z">
                    <w:rPr>
                      <w:rFonts w:ascii="Monaco" w:hAnsi="Monaco" w:cs="Monaco"/>
                      <w:color w:val="204A87"/>
                      <w:sz w:val="32"/>
                      <w:szCs w:val="32"/>
                      <w:lang w:val="en-US"/>
                    </w:rPr>
                  </w:rPrChange>
                </w:rPr>
                <w:t>document</w:t>
              </w:r>
              <w:r w:rsidRPr="00E066BD">
                <w:rPr>
                  <w:rFonts w:ascii="Monaco" w:hAnsi="Monaco" w:cs="Monaco"/>
                  <w:b/>
                  <w:bCs/>
                  <w:color w:val="000000"/>
                  <w:sz w:val="20"/>
                  <w:szCs w:val="20"/>
                  <w:lang w:val="en-US"/>
                  <w:rPrChange w:id="5714"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715" w:author="Borja Gonzalez" w:date="2017-09-28T19:28:00Z">
                    <w:rPr>
                      <w:rFonts w:ascii="Monaco" w:hAnsi="Monaco" w:cs="Monaco"/>
                      <w:color w:val="000000"/>
                      <w:sz w:val="32"/>
                      <w:szCs w:val="32"/>
                      <w:lang w:val="en-US"/>
                    </w:rPr>
                  </w:rPrChange>
                </w:rPr>
                <w:t>getElementById</w:t>
              </w:r>
              <w:r w:rsidRPr="00E066BD">
                <w:rPr>
                  <w:rFonts w:ascii="Monaco" w:hAnsi="Monaco" w:cs="Monaco"/>
                  <w:b/>
                  <w:bCs/>
                  <w:color w:val="000000"/>
                  <w:sz w:val="20"/>
                  <w:szCs w:val="20"/>
                  <w:lang w:val="en-US"/>
                  <w:rPrChange w:id="5716" w:author="Borja Gonzalez" w:date="2017-09-28T19:28: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5717" w:author="Borja Gonzalez" w:date="2017-09-28T19:28:00Z">
                    <w:rPr>
                      <w:rFonts w:ascii="Monaco" w:hAnsi="Monaco" w:cs="Monaco"/>
                      <w:color w:val="4E9A06"/>
                      <w:sz w:val="32"/>
                      <w:szCs w:val="32"/>
                      <w:lang w:val="en-US"/>
                    </w:rPr>
                  </w:rPrChange>
                </w:rPr>
                <w:t>"lineChart"</w:t>
              </w:r>
              <w:r w:rsidRPr="00E066BD">
                <w:rPr>
                  <w:rFonts w:ascii="Monaco" w:hAnsi="Monaco" w:cs="Monaco"/>
                  <w:b/>
                  <w:bCs/>
                  <w:color w:val="000000"/>
                  <w:sz w:val="20"/>
                  <w:szCs w:val="20"/>
                  <w:lang w:val="en-US"/>
                  <w:rPrChange w:id="5718" w:author="Borja Gonzalez" w:date="2017-09-28T19:28:00Z">
                    <w:rPr>
                      <w:rFonts w:ascii="Monaco" w:hAnsi="Monaco" w:cs="Monaco"/>
                      <w:b/>
                      <w:bCs/>
                      <w:color w:val="000000"/>
                      <w:sz w:val="32"/>
                      <w:szCs w:val="32"/>
                      <w:lang w:val="en-US"/>
                    </w:rPr>
                  </w:rPrChange>
                </w:rPr>
                <w:t>);</w:t>
              </w:r>
            </w:ins>
          </w:p>
          <w:p w14:paraId="7BEE6E58" w14:textId="77777777" w:rsidR="00E066BD" w:rsidRPr="00E066BD" w:rsidRDefault="00E066BD" w:rsidP="00E066BD">
            <w:pPr>
              <w:widowControl w:val="0"/>
              <w:autoSpaceDE w:val="0"/>
              <w:autoSpaceDN w:val="0"/>
              <w:adjustRightInd w:val="0"/>
              <w:rPr>
                <w:ins w:id="5719" w:author="Borja Gonzalez" w:date="2017-09-28T19:27:00Z"/>
                <w:rFonts w:ascii="Monaco" w:hAnsi="Monaco" w:cs="Monaco"/>
                <w:sz w:val="20"/>
                <w:szCs w:val="20"/>
                <w:lang w:val="en-US"/>
                <w:rPrChange w:id="5720" w:author="Borja Gonzalez" w:date="2017-09-28T19:28:00Z">
                  <w:rPr>
                    <w:ins w:id="5721" w:author="Borja Gonzalez" w:date="2017-09-28T19:27:00Z"/>
                    <w:rFonts w:ascii="Monaco" w:hAnsi="Monaco" w:cs="Monaco"/>
                    <w:sz w:val="32"/>
                    <w:szCs w:val="32"/>
                    <w:lang w:val="en-US"/>
                  </w:rPr>
                </w:rPrChange>
              </w:rPr>
            </w:pPr>
            <w:ins w:id="5722" w:author="Borja Gonzalez" w:date="2017-09-28T19:27:00Z">
              <w:r w:rsidRPr="00E066BD">
                <w:rPr>
                  <w:rFonts w:ascii="Monaco" w:hAnsi="Monaco" w:cs="Monaco"/>
                  <w:sz w:val="20"/>
                  <w:szCs w:val="20"/>
                  <w:lang w:val="en-US"/>
                  <w:rPrChange w:id="5723"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724" w:author="Borja Gonzalez" w:date="2017-09-28T19:28:00Z">
                    <w:rPr>
                      <w:rFonts w:ascii="Monaco" w:hAnsi="Monaco" w:cs="Monaco"/>
                      <w:b/>
                      <w:bCs/>
                      <w:color w:val="204A87"/>
                      <w:sz w:val="32"/>
                      <w:szCs w:val="32"/>
                      <w:lang w:val="en-US"/>
                    </w:rPr>
                  </w:rPrChange>
                </w:rPr>
                <w:t>if</w:t>
              </w:r>
              <w:r w:rsidRPr="00E066BD">
                <w:rPr>
                  <w:rFonts w:ascii="Monaco" w:hAnsi="Monaco" w:cs="Monaco"/>
                  <w:sz w:val="20"/>
                  <w:szCs w:val="20"/>
                  <w:lang w:val="en-US"/>
                  <w:rPrChange w:id="5725"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726"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727" w:author="Borja Gonzalez" w:date="2017-09-28T19:28:00Z">
                    <w:rPr>
                      <w:rFonts w:ascii="Monaco" w:hAnsi="Monaco" w:cs="Monaco"/>
                      <w:color w:val="000000"/>
                      <w:sz w:val="32"/>
                      <w:szCs w:val="32"/>
                      <w:lang w:val="en-US"/>
                    </w:rPr>
                  </w:rPrChange>
                </w:rPr>
                <w:t>var_i</w:t>
              </w:r>
              <w:r w:rsidRPr="00E066BD">
                <w:rPr>
                  <w:rFonts w:ascii="Monaco" w:hAnsi="Monaco" w:cs="Monaco"/>
                  <w:b/>
                  <w:bCs/>
                  <w:color w:val="CE5C00"/>
                  <w:sz w:val="20"/>
                  <w:szCs w:val="20"/>
                  <w:lang w:val="en-US"/>
                  <w:rPrChange w:id="5728" w:author="Borja Gonzalez" w:date="2017-09-28T19:28:00Z">
                    <w:rPr>
                      <w:rFonts w:ascii="Monaco" w:hAnsi="Monaco" w:cs="Monaco"/>
                      <w:b/>
                      <w:bCs/>
                      <w:color w:val="CE5C00"/>
                      <w:sz w:val="32"/>
                      <w:szCs w:val="32"/>
                      <w:lang w:val="en-US"/>
                    </w:rPr>
                  </w:rPrChange>
                </w:rPr>
                <w:t>&gt;=</w:t>
              </w:r>
              <w:r w:rsidRPr="00E066BD">
                <w:rPr>
                  <w:rFonts w:ascii="Monaco" w:hAnsi="Monaco" w:cs="Monaco"/>
                  <w:b/>
                  <w:bCs/>
                  <w:color w:val="0000CF"/>
                  <w:sz w:val="20"/>
                  <w:szCs w:val="20"/>
                  <w:lang w:val="en-US"/>
                  <w:rPrChange w:id="5729" w:author="Borja Gonzalez" w:date="2017-09-28T19:28: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5730" w:author="Borja Gonzalez" w:date="2017-09-28T19:28:00Z">
                    <w:rPr>
                      <w:rFonts w:ascii="Monaco" w:hAnsi="Monaco" w:cs="Monaco"/>
                      <w:b/>
                      <w:bCs/>
                      <w:color w:val="000000"/>
                      <w:sz w:val="32"/>
                      <w:szCs w:val="32"/>
                      <w:lang w:val="en-US"/>
                    </w:rPr>
                  </w:rPrChange>
                </w:rPr>
                <w:t>){</w:t>
              </w:r>
            </w:ins>
          </w:p>
          <w:p w14:paraId="050C3011" w14:textId="77777777" w:rsidR="00E066BD" w:rsidRPr="00E066BD" w:rsidRDefault="00E066BD" w:rsidP="00E066BD">
            <w:pPr>
              <w:widowControl w:val="0"/>
              <w:autoSpaceDE w:val="0"/>
              <w:autoSpaceDN w:val="0"/>
              <w:adjustRightInd w:val="0"/>
              <w:rPr>
                <w:ins w:id="5731" w:author="Borja Gonzalez" w:date="2017-09-28T19:27:00Z"/>
                <w:rFonts w:ascii="Monaco" w:hAnsi="Monaco" w:cs="Monaco"/>
                <w:sz w:val="20"/>
                <w:szCs w:val="20"/>
                <w:lang w:val="en-US"/>
                <w:rPrChange w:id="5732" w:author="Borja Gonzalez" w:date="2017-09-28T19:28:00Z">
                  <w:rPr>
                    <w:ins w:id="5733" w:author="Borja Gonzalez" w:date="2017-09-28T19:27:00Z"/>
                    <w:rFonts w:ascii="Monaco" w:hAnsi="Monaco" w:cs="Monaco"/>
                    <w:sz w:val="32"/>
                    <w:szCs w:val="32"/>
                    <w:lang w:val="en-US"/>
                  </w:rPr>
                </w:rPrChange>
              </w:rPr>
            </w:pPr>
            <w:ins w:id="5734" w:author="Borja Gonzalez" w:date="2017-09-28T19:27:00Z">
              <w:r w:rsidRPr="00E066BD">
                <w:rPr>
                  <w:rFonts w:ascii="Monaco" w:hAnsi="Monaco" w:cs="Monaco"/>
                  <w:sz w:val="20"/>
                  <w:szCs w:val="20"/>
                  <w:lang w:val="en-US"/>
                  <w:rPrChange w:id="5735"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36" w:author="Borja Gonzalez" w:date="2017-09-28T19:28:00Z">
                    <w:rPr>
                      <w:rFonts w:ascii="Monaco" w:hAnsi="Monaco" w:cs="Monaco"/>
                      <w:color w:val="000000"/>
                      <w:sz w:val="32"/>
                      <w:szCs w:val="32"/>
                      <w:lang w:val="en-US"/>
                    </w:rPr>
                  </w:rPrChange>
                </w:rPr>
                <w:t>lineChart</w:t>
              </w:r>
              <w:r w:rsidRPr="00E066BD">
                <w:rPr>
                  <w:rFonts w:ascii="Monaco" w:hAnsi="Monaco" w:cs="Monaco"/>
                  <w:b/>
                  <w:bCs/>
                  <w:color w:val="000000"/>
                  <w:sz w:val="20"/>
                  <w:szCs w:val="20"/>
                  <w:lang w:val="en-US"/>
                  <w:rPrChange w:id="5737"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738" w:author="Borja Gonzalez" w:date="2017-09-28T19:28:00Z">
                    <w:rPr>
                      <w:rFonts w:ascii="Monaco" w:hAnsi="Monaco" w:cs="Monaco"/>
                      <w:color w:val="000000"/>
                      <w:sz w:val="32"/>
                      <w:szCs w:val="32"/>
                      <w:lang w:val="en-US"/>
                    </w:rPr>
                  </w:rPrChange>
                </w:rPr>
                <w:t>destroy</w:t>
              </w:r>
              <w:r w:rsidRPr="00E066BD">
                <w:rPr>
                  <w:rFonts w:ascii="Monaco" w:hAnsi="Monaco" w:cs="Monaco"/>
                  <w:b/>
                  <w:bCs/>
                  <w:color w:val="000000"/>
                  <w:sz w:val="20"/>
                  <w:szCs w:val="20"/>
                  <w:lang w:val="en-US"/>
                  <w:rPrChange w:id="5739" w:author="Borja Gonzalez" w:date="2017-09-28T19:28:00Z">
                    <w:rPr>
                      <w:rFonts w:ascii="Monaco" w:hAnsi="Monaco" w:cs="Monaco"/>
                      <w:b/>
                      <w:bCs/>
                      <w:color w:val="000000"/>
                      <w:sz w:val="32"/>
                      <w:szCs w:val="32"/>
                      <w:lang w:val="en-US"/>
                    </w:rPr>
                  </w:rPrChange>
                </w:rPr>
                <w:t>();</w:t>
              </w:r>
            </w:ins>
          </w:p>
          <w:p w14:paraId="3F9CA6A9" w14:textId="77777777" w:rsidR="00E066BD" w:rsidRPr="00E066BD" w:rsidRDefault="00E066BD" w:rsidP="00E066BD">
            <w:pPr>
              <w:widowControl w:val="0"/>
              <w:autoSpaceDE w:val="0"/>
              <w:autoSpaceDN w:val="0"/>
              <w:adjustRightInd w:val="0"/>
              <w:rPr>
                <w:ins w:id="5740" w:author="Borja Gonzalez" w:date="2017-09-28T19:27:00Z"/>
                <w:rFonts w:ascii="Monaco" w:hAnsi="Monaco" w:cs="Monaco"/>
                <w:sz w:val="20"/>
                <w:szCs w:val="20"/>
                <w:lang w:val="en-US"/>
                <w:rPrChange w:id="5741" w:author="Borja Gonzalez" w:date="2017-09-28T19:28:00Z">
                  <w:rPr>
                    <w:ins w:id="5742" w:author="Borja Gonzalez" w:date="2017-09-28T19:27:00Z"/>
                    <w:rFonts w:ascii="Monaco" w:hAnsi="Monaco" w:cs="Monaco"/>
                    <w:sz w:val="32"/>
                    <w:szCs w:val="32"/>
                    <w:lang w:val="en-US"/>
                  </w:rPr>
                </w:rPrChange>
              </w:rPr>
            </w:pPr>
            <w:ins w:id="5743" w:author="Borja Gonzalez" w:date="2017-09-28T19:27:00Z">
              <w:r w:rsidRPr="00E066BD">
                <w:rPr>
                  <w:rFonts w:ascii="Monaco" w:hAnsi="Monaco" w:cs="Monaco"/>
                  <w:sz w:val="20"/>
                  <w:szCs w:val="20"/>
                  <w:lang w:val="en-US"/>
                  <w:rPrChange w:id="5744"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745" w:author="Borja Gonzalez" w:date="2017-09-28T19:28:00Z">
                    <w:rPr>
                      <w:rFonts w:ascii="Monaco" w:hAnsi="Monaco" w:cs="Monaco"/>
                      <w:b/>
                      <w:bCs/>
                      <w:color w:val="000000"/>
                      <w:sz w:val="32"/>
                      <w:szCs w:val="32"/>
                      <w:lang w:val="en-US"/>
                    </w:rPr>
                  </w:rPrChange>
                </w:rPr>
                <w:t>}</w:t>
              </w:r>
            </w:ins>
          </w:p>
          <w:p w14:paraId="77B27ADB" w14:textId="77777777" w:rsidR="00E066BD" w:rsidRPr="00E066BD" w:rsidRDefault="00E066BD" w:rsidP="00E066BD">
            <w:pPr>
              <w:widowControl w:val="0"/>
              <w:autoSpaceDE w:val="0"/>
              <w:autoSpaceDN w:val="0"/>
              <w:adjustRightInd w:val="0"/>
              <w:rPr>
                <w:ins w:id="5746" w:author="Borja Gonzalez" w:date="2017-09-28T19:27:00Z"/>
                <w:rFonts w:ascii="Monaco" w:hAnsi="Monaco" w:cs="Monaco"/>
                <w:sz w:val="20"/>
                <w:szCs w:val="20"/>
                <w:lang w:val="en-US"/>
                <w:rPrChange w:id="5747" w:author="Borja Gonzalez" w:date="2017-09-28T19:28:00Z">
                  <w:rPr>
                    <w:ins w:id="5748" w:author="Borja Gonzalez" w:date="2017-09-28T19:27:00Z"/>
                    <w:rFonts w:ascii="Monaco" w:hAnsi="Monaco" w:cs="Monaco"/>
                    <w:sz w:val="32"/>
                    <w:szCs w:val="32"/>
                    <w:lang w:val="en-US"/>
                  </w:rPr>
                </w:rPrChange>
              </w:rPr>
            </w:pPr>
            <w:ins w:id="5749" w:author="Borja Gonzalez" w:date="2017-09-28T19:27:00Z">
              <w:r w:rsidRPr="00E066BD">
                <w:rPr>
                  <w:rFonts w:ascii="Monaco" w:hAnsi="Monaco" w:cs="Monaco"/>
                  <w:sz w:val="20"/>
                  <w:szCs w:val="20"/>
                  <w:lang w:val="en-US"/>
                  <w:rPrChange w:id="575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51" w:author="Borja Gonzalez" w:date="2017-09-28T19:28:00Z">
                    <w:rPr>
                      <w:rFonts w:ascii="Monaco" w:hAnsi="Monaco" w:cs="Monaco"/>
                      <w:color w:val="000000"/>
                      <w:sz w:val="32"/>
                      <w:szCs w:val="32"/>
                      <w:lang w:val="en-US"/>
                    </w:rPr>
                  </w:rPrChange>
                </w:rPr>
                <w:t>lineChart</w:t>
              </w:r>
              <w:r w:rsidRPr="00E066BD">
                <w:rPr>
                  <w:rFonts w:ascii="Monaco" w:hAnsi="Monaco" w:cs="Monaco"/>
                  <w:sz w:val="20"/>
                  <w:szCs w:val="20"/>
                  <w:lang w:val="en-US"/>
                  <w:rPrChange w:id="5752"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753"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754"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755" w:author="Borja Gonzalez" w:date="2017-09-28T19:28:00Z">
                    <w:rPr>
                      <w:rFonts w:ascii="Monaco" w:hAnsi="Monaco" w:cs="Monaco"/>
                      <w:b/>
                      <w:bCs/>
                      <w:color w:val="204A87"/>
                      <w:sz w:val="32"/>
                      <w:szCs w:val="32"/>
                      <w:lang w:val="en-US"/>
                    </w:rPr>
                  </w:rPrChange>
                </w:rPr>
                <w:t>new</w:t>
              </w:r>
              <w:r w:rsidRPr="00E066BD">
                <w:rPr>
                  <w:rFonts w:ascii="Monaco" w:hAnsi="Monaco" w:cs="Monaco"/>
                  <w:sz w:val="20"/>
                  <w:szCs w:val="20"/>
                  <w:lang w:val="en-US"/>
                  <w:rPrChange w:id="5756"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57" w:author="Borja Gonzalez" w:date="2017-09-28T19:28:00Z">
                    <w:rPr>
                      <w:rFonts w:ascii="Monaco" w:hAnsi="Monaco" w:cs="Monaco"/>
                      <w:color w:val="000000"/>
                      <w:sz w:val="32"/>
                      <w:szCs w:val="32"/>
                      <w:lang w:val="en-US"/>
                    </w:rPr>
                  </w:rPrChange>
                </w:rPr>
                <w:t>Chart</w:t>
              </w:r>
              <w:r w:rsidRPr="00E066BD">
                <w:rPr>
                  <w:rFonts w:ascii="Monaco" w:hAnsi="Monaco" w:cs="Monaco"/>
                  <w:b/>
                  <w:bCs/>
                  <w:color w:val="000000"/>
                  <w:sz w:val="20"/>
                  <w:szCs w:val="20"/>
                  <w:lang w:val="en-US"/>
                  <w:rPrChange w:id="5758"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759" w:author="Borja Gonzalez" w:date="2017-09-28T19:28:00Z">
                    <w:rPr>
                      <w:rFonts w:ascii="Monaco" w:hAnsi="Monaco" w:cs="Monaco"/>
                      <w:color w:val="000000"/>
                      <w:sz w:val="32"/>
                      <w:szCs w:val="32"/>
                      <w:lang w:val="en-US"/>
                    </w:rPr>
                  </w:rPrChange>
                </w:rPr>
                <w:t>CHART</w:t>
              </w:r>
              <w:r w:rsidRPr="00E066BD">
                <w:rPr>
                  <w:rFonts w:ascii="Monaco" w:hAnsi="Monaco" w:cs="Monaco"/>
                  <w:b/>
                  <w:bCs/>
                  <w:color w:val="000000"/>
                  <w:sz w:val="20"/>
                  <w:szCs w:val="20"/>
                  <w:lang w:val="en-US"/>
                  <w:rPrChange w:id="5760" w:author="Borja Gonzalez" w:date="2017-09-28T19:28:00Z">
                    <w:rPr>
                      <w:rFonts w:ascii="Monaco" w:hAnsi="Monaco" w:cs="Monaco"/>
                      <w:b/>
                      <w:bCs/>
                      <w:color w:val="000000"/>
                      <w:sz w:val="32"/>
                      <w:szCs w:val="32"/>
                      <w:lang w:val="en-US"/>
                    </w:rPr>
                  </w:rPrChange>
                </w:rPr>
                <w:t>,</w:t>
              </w:r>
              <w:r w:rsidRPr="00E066BD">
                <w:rPr>
                  <w:rFonts w:ascii="Monaco" w:hAnsi="Monaco" w:cs="Monaco"/>
                  <w:sz w:val="20"/>
                  <w:szCs w:val="20"/>
                  <w:lang w:val="en-US"/>
                  <w:rPrChange w:id="5761"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762" w:author="Borja Gonzalez" w:date="2017-09-28T19:28:00Z">
                    <w:rPr>
                      <w:rFonts w:ascii="Monaco" w:hAnsi="Monaco" w:cs="Monaco"/>
                      <w:b/>
                      <w:bCs/>
                      <w:color w:val="000000"/>
                      <w:sz w:val="32"/>
                      <w:szCs w:val="32"/>
                      <w:lang w:val="en-US"/>
                    </w:rPr>
                  </w:rPrChange>
                </w:rPr>
                <w:t>{</w:t>
              </w:r>
            </w:ins>
          </w:p>
          <w:p w14:paraId="15201F1E" w14:textId="77777777" w:rsidR="00E066BD" w:rsidRPr="00E066BD" w:rsidRDefault="00E066BD" w:rsidP="00E066BD">
            <w:pPr>
              <w:widowControl w:val="0"/>
              <w:autoSpaceDE w:val="0"/>
              <w:autoSpaceDN w:val="0"/>
              <w:adjustRightInd w:val="0"/>
              <w:rPr>
                <w:ins w:id="5763" w:author="Borja Gonzalez" w:date="2017-09-28T19:27:00Z"/>
                <w:rFonts w:ascii="Monaco" w:hAnsi="Monaco" w:cs="Monaco"/>
                <w:sz w:val="20"/>
                <w:szCs w:val="20"/>
                <w:lang w:val="en-US"/>
                <w:rPrChange w:id="5764" w:author="Borja Gonzalez" w:date="2017-09-28T19:28:00Z">
                  <w:rPr>
                    <w:ins w:id="5765" w:author="Borja Gonzalez" w:date="2017-09-28T19:27:00Z"/>
                    <w:rFonts w:ascii="Monaco" w:hAnsi="Monaco" w:cs="Monaco"/>
                    <w:sz w:val="32"/>
                    <w:szCs w:val="32"/>
                    <w:lang w:val="en-US"/>
                  </w:rPr>
                </w:rPrChange>
              </w:rPr>
            </w:pPr>
            <w:ins w:id="5766" w:author="Borja Gonzalez" w:date="2017-09-28T19:27:00Z">
              <w:r w:rsidRPr="00E066BD">
                <w:rPr>
                  <w:rFonts w:ascii="Monaco" w:hAnsi="Monaco" w:cs="Monaco"/>
                  <w:sz w:val="20"/>
                  <w:szCs w:val="20"/>
                  <w:lang w:val="en-US"/>
                  <w:rPrChange w:id="576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68" w:author="Borja Gonzalez" w:date="2017-09-28T19:28:00Z">
                    <w:rPr>
                      <w:rFonts w:ascii="Monaco" w:hAnsi="Monaco" w:cs="Monaco"/>
                      <w:color w:val="000000"/>
                      <w:sz w:val="32"/>
                      <w:szCs w:val="32"/>
                      <w:lang w:val="en-US"/>
                    </w:rPr>
                  </w:rPrChange>
                </w:rPr>
                <w:t>type</w:t>
              </w:r>
              <w:r w:rsidRPr="00E066BD">
                <w:rPr>
                  <w:rFonts w:ascii="Monaco" w:hAnsi="Monaco" w:cs="Monaco"/>
                  <w:b/>
                  <w:bCs/>
                  <w:color w:val="CE5C00"/>
                  <w:sz w:val="20"/>
                  <w:szCs w:val="20"/>
                  <w:lang w:val="en-US"/>
                  <w:rPrChange w:id="5769"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770"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5771" w:author="Borja Gonzalez" w:date="2017-09-28T19:28:00Z">
                    <w:rPr>
                      <w:rFonts w:ascii="Monaco" w:hAnsi="Monaco" w:cs="Monaco"/>
                      <w:color w:val="4E9A06"/>
                      <w:sz w:val="32"/>
                      <w:szCs w:val="32"/>
                      <w:lang w:val="en-US"/>
                    </w:rPr>
                  </w:rPrChange>
                </w:rPr>
                <w:t>'line'</w:t>
              </w:r>
              <w:r w:rsidRPr="00E066BD">
                <w:rPr>
                  <w:rFonts w:ascii="Monaco" w:hAnsi="Monaco" w:cs="Monaco"/>
                  <w:b/>
                  <w:bCs/>
                  <w:color w:val="000000"/>
                  <w:sz w:val="20"/>
                  <w:szCs w:val="20"/>
                  <w:lang w:val="en-US"/>
                  <w:rPrChange w:id="5772" w:author="Borja Gonzalez" w:date="2017-09-28T19:28:00Z">
                    <w:rPr>
                      <w:rFonts w:ascii="Monaco" w:hAnsi="Monaco" w:cs="Monaco"/>
                      <w:b/>
                      <w:bCs/>
                      <w:color w:val="000000"/>
                      <w:sz w:val="32"/>
                      <w:szCs w:val="32"/>
                      <w:lang w:val="en-US"/>
                    </w:rPr>
                  </w:rPrChange>
                </w:rPr>
                <w:t>,</w:t>
              </w:r>
            </w:ins>
          </w:p>
          <w:p w14:paraId="0C56899C" w14:textId="77777777" w:rsidR="00E066BD" w:rsidRPr="00E066BD" w:rsidRDefault="00E066BD" w:rsidP="00E066BD">
            <w:pPr>
              <w:widowControl w:val="0"/>
              <w:autoSpaceDE w:val="0"/>
              <w:autoSpaceDN w:val="0"/>
              <w:adjustRightInd w:val="0"/>
              <w:rPr>
                <w:ins w:id="5773" w:author="Borja Gonzalez" w:date="2017-09-28T19:27:00Z"/>
                <w:rFonts w:ascii="Monaco" w:hAnsi="Monaco" w:cs="Monaco"/>
                <w:sz w:val="20"/>
                <w:szCs w:val="20"/>
                <w:lang w:val="en-US"/>
                <w:rPrChange w:id="5774" w:author="Borja Gonzalez" w:date="2017-09-28T19:28:00Z">
                  <w:rPr>
                    <w:ins w:id="5775" w:author="Borja Gonzalez" w:date="2017-09-28T19:27:00Z"/>
                    <w:rFonts w:ascii="Monaco" w:hAnsi="Monaco" w:cs="Monaco"/>
                    <w:sz w:val="32"/>
                    <w:szCs w:val="32"/>
                    <w:lang w:val="en-US"/>
                  </w:rPr>
                </w:rPrChange>
              </w:rPr>
            </w:pPr>
            <w:ins w:id="5776" w:author="Borja Gonzalez" w:date="2017-09-28T19:27:00Z">
              <w:r w:rsidRPr="00E066BD">
                <w:rPr>
                  <w:rFonts w:ascii="Monaco" w:hAnsi="Monaco" w:cs="Monaco"/>
                  <w:sz w:val="20"/>
                  <w:szCs w:val="20"/>
                  <w:lang w:val="en-US"/>
                  <w:rPrChange w:id="577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78" w:author="Borja Gonzalez" w:date="2017-09-28T19:28: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5779"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780"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781" w:author="Borja Gonzalez" w:date="2017-09-28T19:28:00Z">
                    <w:rPr>
                      <w:rFonts w:ascii="Monaco" w:hAnsi="Monaco" w:cs="Monaco"/>
                      <w:b/>
                      <w:bCs/>
                      <w:color w:val="000000"/>
                      <w:sz w:val="32"/>
                      <w:szCs w:val="32"/>
                      <w:lang w:val="en-US"/>
                    </w:rPr>
                  </w:rPrChange>
                </w:rPr>
                <w:t>{</w:t>
              </w:r>
            </w:ins>
          </w:p>
          <w:p w14:paraId="6EE9D2A0" w14:textId="77777777" w:rsidR="00E066BD" w:rsidRPr="00E066BD" w:rsidRDefault="00E066BD" w:rsidP="00E066BD">
            <w:pPr>
              <w:widowControl w:val="0"/>
              <w:autoSpaceDE w:val="0"/>
              <w:autoSpaceDN w:val="0"/>
              <w:adjustRightInd w:val="0"/>
              <w:rPr>
                <w:ins w:id="5782" w:author="Borja Gonzalez" w:date="2017-09-28T19:27:00Z"/>
                <w:rFonts w:ascii="Monaco" w:hAnsi="Monaco" w:cs="Monaco"/>
                <w:sz w:val="20"/>
                <w:szCs w:val="20"/>
                <w:lang w:val="en-US"/>
                <w:rPrChange w:id="5783" w:author="Borja Gonzalez" w:date="2017-09-28T19:28:00Z">
                  <w:rPr>
                    <w:ins w:id="5784" w:author="Borja Gonzalez" w:date="2017-09-28T19:27:00Z"/>
                    <w:rFonts w:ascii="Monaco" w:hAnsi="Monaco" w:cs="Monaco"/>
                    <w:sz w:val="32"/>
                    <w:szCs w:val="32"/>
                    <w:lang w:val="en-US"/>
                  </w:rPr>
                </w:rPrChange>
              </w:rPr>
            </w:pPr>
            <w:ins w:id="5785" w:author="Borja Gonzalez" w:date="2017-09-28T19:27:00Z">
              <w:r w:rsidRPr="00E066BD">
                <w:rPr>
                  <w:rFonts w:ascii="Monaco" w:hAnsi="Monaco" w:cs="Monaco"/>
                  <w:sz w:val="20"/>
                  <w:szCs w:val="20"/>
                  <w:lang w:val="en-US"/>
                  <w:rPrChange w:id="5786"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87" w:author="Borja Gonzalez" w:date="2017-09-28T19:28:00Z">
                    <w:rPr>
                      <w:rFonts w:ascii="Monaco" w:hAnsi="Monaco" w:cs="Monaco"/>
                      <w:color w:val="000000"/>
                      <w:sz w:val="32"/>
                      <w:szCs w:val="32"/>
                      <w:lang w:val="en-US"/>
                    </w:rPr>
                  </w:rPrChange>
                </w:rPr>
                <w:t>labels</w:t>
              </w:r>
              <w:r w:rsidRPr="00E066BD">
                <w:rPr>
                  <w:rFonts w:ascii="Monaco" w:hAnsi="Monaco" w:cs="Monaco"/>
                  <w:b/>
                  <w:bCs/>
                  <w:color w:val="CE5C00"/>
                  <w:sz w:val="20"/>
                  <w:szCs w:val="20"/>
                  <w:lang w:val="en-US"/>
                  <w:rPrChange w:id="5788"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78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90" w:author="Borja Gonzalez" w:date="2017-09-28T19:28:00Z">
                    <w:rPr>
                      <w:rFonts w:ascii="Monaco" w:hAnsi="Monaco" w:cs="Monaco"/>
                      <w:color w:val="000000"/>
                      <w:sz w:val="32"/>
                      <w:szCs w:val="32"/>
                      <w:lang w:val="en-US"/>
                    </w:rPr>
                  </w:rPrChange>
                </w:rPr>
                <w:t>Tiempo</w:t>
              </w:r>
              <w:r w:rsidRPr="00E066BD">
                <w:rPr>
                  <w:rFonts w:ascii="Monaco" w:hAnsi="Monaco" w:cs="Monaco"/>
                  <w:b/>
                  <w:bCs/>
                  <w:color w:val="000000"/>
                  <w:sz w:val="20"/>
                  <w:szCs w:val="20"/>
                  <w:lang w:val="en-US"/>
                  <w:rPrChange w:id="5791" w:author="Borja Gonzalez" w:date="2017-09-28T19:28:00Z">
                    <w:rPr>
                      <w:rFonts w:ascii="Monaco" w:hAnsi="Monaco" w:cs="Monaco"/>
                      <w:b/>
                      <w:bCs/>
                      <w:color w:val="000000"/>
                      <w:sz w:val="32"/>
                      <w:szCs w:val="32"/>
                      <w:lang w:val="en-US"/>
                    </w:rPr>
                  </w:rPrChange>
                </w:rPr>
                <w:t>,</w:t>
              </w:r>
            </w:ins>
          </w:p>
          <w:p w14:paraId="1B4243BB" w14:textId="77777777" w:rsidR="00E066BD" w:rsidRPr="00E066BD" w:rsidRDefault="00E066BD" w:rsidP="00E066BD">
            <w:pPr>
              <w:widowControl w:val="0"/>
              <w:autoSpaceDE w:val="0"/>
              <w:autoSpaceDN w:val="0"/>
              <w:adjustRightInd w:val="0"/>
              <w:rPr>
                <w:ins w:id="5792" w:author="Borja Gonzalez" w:date="2017-09-28T19:27:00Z"/>
                <w:rFonts w:ascii="Monaco" w:hAnsi="Monaco" w:cs="Monaco"/>
                <w:sz w:val="20"/>
                <w:szCs w:val="20"/>
                <w:lang w:val="en-US"/>
                <w:rPrChange w:id="5793" w:author="Borja Gonzalez" w:date="2017-09-28T19:28:00Z">
                  <w:rPr>
                    <w:ins w:id="5794" w:author="Borja Gonzalez" w:date="2017-09-28T19:27:00Z"/>
                    <w:rFonts w:ascii="Monaco" w:hAnsi="Monaco" w:cs="Monaco"/>
                    <w:sz w:val="32"/>
                    <w:szCs w:val="32"/>
                    <w:lang w:val="en-US"/>
                  </w:rPr>
                </w:rPrChange>
              </w:rPr>
            </w:pPr>
            <w:ins w:id="5795" w:author="Borja Gonzalez" w:date="2017-09-28T19:27:00Z">
              <w:r w:rsidRPr="00E066BD">
                <w:rPr>
                  <w:rFonts w:ascii="Monaco" w:hAnsi="Monaco" w:cs="Monaco"/>
                  <w:sz w:val="20"/>
                  <w:szCs w:val="20"/>
                  <w:lang w:val="en-US"/>
                  <w:rPrChange w:id="5796"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97" w:author="Borja Gonzalez" w:date="2017-09-28T19:28:00Z">
                    <w:rPr>
                      <w:rFonts w:ascii="Monaco" w:hAnsi="Monaco" w:cs="Monaco"/>
                      <w:color w:val="000000"/>
                      <w:sz w:val="32"/>
                      <w:szCs w:val="32"/>
                      <w:lang w:val="en-US"/>
                    </w:rPr>
                  </w:rPrChange>
                </w:rPr>
                <w:t>datasets</w:t>
              </w:r>
              <w:r w:rsidRPr="00E066BD">
                <w:rPr>
                  <w:rFonts w:ascii="Monaco" w:hAnsi="Monaco" w:cs="Monaco"/>
                  <w:b/>
                  <w:bCs/>
                  <w:color w:val="CE5C00"/>
                  <w:sz w:val="20"/>
                  <w:szCs w:val="20"/>
                  <w:lang w:val="en-US"/>
                  <w:rPrChange w:id="5798"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799"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800" w:author="Borja Gonzalez" w:date="2017-09-28T19:28:00Z">
                    <w:rPr>
                      <w:rFonts w:ascii="Monaco" w:hAnsi="Monaco" w:cs="Monaco"/>
                      <w:b/>
                      <w:bCs/>
                      <w:color w:val="000000"/>
                      <w:sz w:val="32"/>
                      <w:szCs w:val="32"/>
                      <w:lang w:val="en-US"/>
                    </w:rPr>
                  </w:rPrChange>
                </w:rPr>
                <w:t>[</w:t>
              </w:r>
            </w:ins>
          </w:p>
          <w:p w14:paraId="582D1D4C" w14:textId="77777777" w:rsidR="00E066BD" w:rsidRPr="00E066BD" w:rsidRDefault="00E066BD" w:rsidP="00E066BD">
            <w:pPr>
              <w:widowControl w:val="0"/>
              <w:autoSpaceDE w:val="0"/>
              <w:autoSpaceDN w:val="0"/>
              <w:adjustRightInd w:val="0"/>
              <w:rPr>
                <w:ins w:id="5801" w:author="Borja Gonzalez" w:date="2017-09-28T19:27:00Z"/>
                <w:rFonts w:ascii="Monaco" w:hAnsi="Monaco" w:cs="Monaco"/>
                <w:sz w:val="20"/>
                <w:szCs w:val="20"/>
                <w:lang w:val="en-US"/>
                <w:rPrChange w:id="5802" w:author="Borja Gonzalez" w:date="2017-09-28T19:28:00Z">
                  <w:rPr>
                    <w:ins w:id="5803" w:author="Borja Gonzalez" w:date="2017-09-28T19:27:00Z"/>
                    <w:rFonts w:ascii="Monaco" w:hAnsi="Monaco" w:cs="Monaco"/>
                    <w:sz w:val="32"/>
                    <w:szCs w:val="32"/>
                    <w:lang w:val="en-US"/>
                  </w:rPr>
                </w:rPrChange>
              </w:rPr>
            </w:pPr>
            <w:ins w:id="5804" w:author="Borja Gonzalez" w:date="2017-09-28T19:27:00Z">
              <w:r w:rsidRPr="00E066BD">
                <w:rPr>
                  <w:rFonts w:ascii="Monaco" w:hAnsi="Monaco" w:cs="Monaco"/>
                  <w:sz w:val="20"/>
                  <w:szCs w:val="20"/>
                  <w:lang w:val="en-US"/>
                  <w:rPrChange w:id="5805"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806" w:author="Borja Gonzalez" w:date="2017-09-28T19:28:00Z">
                    <w:rPr>
                      <w:rFonts w:ascii="Monaco" w:hAnsi="Monaco" w:cs="Monaco"/>
                      <w:b/>
                      <w:bCs/>
                      <w:color w:val="000000"/>
                      <w:sz w:val="32"/>
                      <w:szCs w:val="32"/>
                      <w:lang w:val="en-US"/>
                    </w:rPr>
                  </w:rPrChange>
                </w:rPr>
                <w:t>{</w:t>
              </w:r>
            </w:ins>
          </w:p>
          <w:p w14:paraId="55C9C792" w14:textId="77777777" w:rsidR="00E066BD" w:rsidRPr="00E066BD" w:rsidRDefault="00E066BD" w:rsidP="00E066BD">
            <w:pPr>
              <w:widowControl w:val="0"/>
              <w:autoSpaceDE w:val="0"/>
              <w:autoSpaceDN w:val="0"/>
              <w:adjustRightInd w:val="0"/>
              <w:rPr>
                <w:ins w:id="5807" w:author="Borja Gonzalez" w:date="2017-09-28T19:27:00Z"/>
                <w:rFonts w:ascii="Monaco" w:hAnsi="Monaco" w:cs="Monaco"/>
                <w:sz w:val="20"/>
                <w:szCs w:val="20"/>
                <w:lang w:val="en-US"/>
                <w:rPrChange w:id="5808" w:author="Borja Gonzalez" w:date="2017-09-28T19:28:00Z">
                  <w:rPr>
                    <w:ins w:id="5809" w:author="Borja Gonzalez" w:date="2017-09-28T19:27:00Z"/>
                    <w:rFonts w:ascii="Monaco" w:hAnsi="Monaco" w:cs="Monaco"/>
                    <w:sz w:val="32"/>
                    <w:szCs w:val="32"/>
                    <w:lang w:val="en-US"/>
                  </w:rPr>
                </w:rPrChange>
              </w:rPr>
            </w:pPr>
            <w:ins w:id="5810" w:author="Borja Gonzalez" w:date="2017-09-28T19:27:00Z">
              <w:r w:rsidRPr="00E066BD">
                <w:rPr>
                  <w:rFonts w:ascii="Monaco" w:hAnsi="Monaco" w:cs="Monaco"/>
                  <w:sz w:val="20"/>
                  <w:szCs w:val="20"/>
                  <w:lang w:val="en-US"/>
                  <w:rPrChange w:id="5811"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12" w:author="Borja Gonzalez" w:date="2017-09-28T19:28: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5813"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814"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5815" w:author="Borja Gonzalez" w:date="2017-09-28T19:28:00Z">
                    <w:rPr>
                      <w:rFonts w:ascii="Monaco" w:hAnsi="Monaco" w:cs="Monaco"/>
                      <w:color w:val="4E9A06"/>
                      <w:sz w:val="32"/>
                      <w:szCs w:val="32"/>
                      <w:lang w:val="en-US"/>
                    </w:rPr>
                  </w:rPrChange>
                </w:rPr>
                <w:t>"Movimiento "</w:t>
              </w:r>
              <w:r w:rsidRPr="00E066BD">
                <w:rPr>
                  <w:rFonts w:ascii="Monaco" w:hAnsi="Monaco" w:cs="Monaco"/>
                  <w:b/>
                  <w:bCs/>
                  <w:color w:val="CE5C00"/>
                  <w:sz w:val="20"/>
                  <w:szCs w:val="20"/>
                  <w:lang w:val="en-US"/>
                  <w:rPrChange w:id="5816" w:author="Borja Gonzalez" w:date="2017-09-28T19:28: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5817" w:author="Borja Gonzalez" w:date="2017-09-28T19:28:00Z">
                    <w:rPr>
                      <w:rFonts w:ascii="Monaco" w:hAnsi="Monaco" w:cs="Monaco"/>
                      <w:color w:val="000000"/>
                      <w:sz w:val="32"/>
                      <w:szCs w:val="32"/>
                      <w:lang w:val="en-US"/>
                    </w:rPr>
                  </w:rPrChange>
                </w:rPr>
                <w:t>x</w:t>
              </w:r>
              <w:r w:rsidRPr="00E066BD">
                <w:rPr>
                  <w:rFonts w:ascii="Monaco" w:hAnsi="Monaco" w:cs="Monaco"/>
                  <w:b/>
                  <w:bCs/>
                  <w:color w:val="CE5C00"/>
                  <w:sz w:val="20"/>
                  <w:szCs w:val="20"/>
                  <w:lang w:val="en-US"/>
                  <w:rPrChange w:id="5818" w:author="Borja Gonzalez" w:date="2017-09-28T19:28: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5819" w:author="Borja Gonzalez" w:date="2017-09-28T19:28:00Z">
                    <w:rPr>
                      <w:rFonts w:ascii="Monaco" w:hAnsi="Monaco" w:cs="Monaco"/>
                      <w:color w:val="4E9A06"/>
                      <w:sz w:val="32"/>
                      <w:szCs w:val="32"/>
                      <w:lang w:val="en-US"/>
                    </w:rPr>
                  </w:rPrChange>
                </w:rPr>
                <w:t>" de "</w:t>
              </w:r>
              <w:r w:rsidRPr="00E066BD">
                <w:rPr>
                  <w:rFonts w:ascii="Monaco" w:hAnsi="Monaco" w:cs="Monaco"/>
                  <w:b/>
                  <w:bCs/>
                  <w:color w:val="CE5C00"/>
                  <w:sz w:val="20"/>
                  <w:szCs w:val="20"/>
                  <w:lang w:val="en-US"/>
                  <w:rPrChange w:id="5820" w:author="Borja Gonzalez" w:date="2017-09-28T19:28: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5821" w:author="Borja Gonzalez" w:date="2017-09-28T19:28:00Z">
                    <w:rPr>
                      <w:rFonts w:ascii="Monaco" w:hAnsi="Monaco" w:cs="Monaco"/>
                      <w:color w:val="000000"/>
                      <w:sz w:val="32"/>
                      <w:szCs w:val="32"/>
                      <w:lang w:val="en-US"/>
                    </w:rPr>
                  </w:rPrChange>
                </w:rPr>
                <w:t>nombre</w:t>
              </w:r>
              <w:r w:rsidRPr="00E066BD">
                <w:rPr>
                  <w:rFonts w:ascii="Monaco" w:hAnsi="Monaco" w:cs="Monaco"/>
                  <w:b/>
                  <w:bCs/>
                  <w:color w:val="CE5C00"/>
                  <w:sz w:val="20"/>
                  <w:szCs w:val="20"/>
                  <w:lang w:val="en-US"/>
                  <w:rPrChange w:id="5822" w:author="Borja Gonzalez" w:date="2017-09-28T19:28: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5823" w:author="Borja Gonzalez" w:date="2017-09-28T19:28:00Z">
                    <w:rPr>
                      <w:rFonts w:ascii="Monaco" w:hAnsi="Monaco" w:cs="Monaco"/>
                      <w:color w:val="4E9A06"/>
                      <w:sz w:val="32"/>
                      <w:szCs w:val="32"/>
                      <w:lang w:val="en-US"/>
                    </w:rPr>
                  </w:rPrChange>
                </w:rPr>
                <w:t>" "</w:t>
              </w:r>
              <w:r w:rsidRPr="00E066BD">
                <w:rPr>
                  <w:rFonts w:ascii="Monaco" w:hAnsi="Monaco" w:cs="Monaco"/>
                  <w:b/>
                  <w:bCs/>
                  <w:color w:val="CE5C00"/>
                  <w:sz w:val="20"/>
                  <w:szCs w:val="20"/>
                  <w:lang w:val="en-US"/>
                  <w:rPrChange w:id="5824" w:author="Borja Gonzalez" w:date="2017-09-28T19:28: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5825" w:author="Borja Gonzalez" w:date="2017-09-28T19:28:00Z">
                    <w:rPr>
                      <w:rFonts w:ascii="Monaco" w:hAnsi="Monaco" w:cs="Monaco"/>
                      <w:color w:val="000000"/>
                      <w:sz w:val="32"/>
                      <w:szCs w:val="32"/>
                      <w:lang w:val="en-US"/>
                    </w:rPr>
                  </w:rPrChange>
                </w:rPr>
                <w:t>apellido</w:t>
              </w:r>
              <w:r w:rsidRPr="00E066BD">
                <w:rPr>
                  <w:rFonts w:ascii="Monaco" w:hAnsi="Monaco" w:cs="Monaco"/>
                  <w:b/>
                  <w:bCs/>
                  <w:color w:val="000000"/>
                  <w:sz w:val="20"/>
                  <w:szCs w:val="20"/>
                  <w:lang w:val="en-US"/>
                  <w:rPrChange w:id="5826" w:author="Borja Gonzalez" w:date="2017-09-28T19:28:00Z">
                    <w:rPr>
                      <w:rFonts w:ascii="Monaco" w:hAnsi="Monaco" w:cs="Monaco"/>
                      <w:b/>
                      <w:bCs/>
                      <w:color w:val="000000"/>
                      <w:sz w:val="32"/>
                      <w:szCs w:val="32"/>
                      <w:lang w:val="en-US"/>
                    </w:rPr>
                  </w:rPrChange>
                </w:rPr>
                <w:t>,</w:t>
              </w:r>
            </w:ins>
          </w:p>
          <w:p w14:paraId="38FA1983" w14:textId="77777777" w:rsidR="00E066BD" w:rsidRPr="00E066BD" w:rsidRDefault="00E066BD" w:rsidP="00E066BD">
            <w:pPr>
              <w:widowControl w:val="0"/>
              <w:autoSpaceDE w:val="0"/>
              <w:autoSpaceDN w:val="0"/>
              <w:adjustRightInd w:val="0"/>
              <w:rPr>
                <w:ins w:id="5827" w:author="Borja Gonzalez" w:date="2017-09-28T19:27:00Z"/>
                <w:rFonts w:ascii="Monaco" w:hAnsi="Monaco" w:cs="Monaco"/>
                <w:sz w:val="20"/>
                <w:szCs w:val="20"/>
                <w:lang w:val="en-US"/>
                <w:rPrChange w:id="5828" w:author="Borja Gonzalez" w:date="2017-09-28T19:28:00Z">
                  <w:rPr>
                    <w:ins w:id="5829" w:author="Borja Gonzalez" w:date="2017-09-28T19:27:00Z"/>
                    <w:rFonts w:ascii="Monaco" w:hAnsi="Monaco" w:cs="Monaco"/>
                    <w:sz w:val="32"/>
                    <w:szCs w:val="32"/>
                    <w:lang w:val="en-US"/>
                  </w:rPr>
                </w:rPrChange>
              </w:rPr>
            </w:pPr>
            <w:ins w:id="5830" w:author="Borja Gonzalez" w:date="2017-09-28T19:27:00Z">
              <w:r w:rsidRPr="00E066BD">
                <w:rPr>
                  <w:rFonts w:ascii="Monaco" w:hAnsi="Monaco" w:cs="Monaco"/>
                  <w:sz w:val="20"/>
                  <w:szCs w:val="20"/>
                  <w:lang w:val="en-US"/>
                  <w:rPrChange w:id="5831"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32" w:author="Borja Gonzalez" w:date="2017-09-28T19:28: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5833"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834"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835" w:author="Borja Gonzalez" w:date="2017-09-28T19:28: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5836" w:author="Borja Gonzalez" w:date="2017-09-28T19:28:00Z">
                    <w:rPr>
                      <w:rFonts w:ascii="Monaco" w:hAnsi="Monaco" w:cs="Monaco"/>
                      <w:b/>
                      <w:bCs/>
                      <w:color w:val="000000"/>
                      <w:sz w:val="32"/>
                      <w:szCs w:val="32"/>
                      <w:lang w:val="en-US"/>
                    </w:rPr>
                  </w:rPrChange>
                </w:rPr>
                <w:t>,</w:t>
              </w:r>
            </w:ins>
          </w:p>
          <w:p w14:paraId="6DB17886" w14:textId="77777777" w:rsidR="00E066BD" w:rsidRPr="00E066BD" w:rsidRDefault="00E066BD" w:rsidP="00E066BD">
            <w:pPr>
              <w:widowControl w:val="0"/>
              <w:autoSpaceDE w:val="0"/>
              <w:autoSpaceDN w:val="0"/>
              <w:adjustRightInd w:val="0"/>
              <w:rPr>
                <w:ins w:id="5837" w:author="Borja Gonzalez" w:date="2017-09-28T19:27:00Z"/>
                <w:rFonts w:ascii="Monaco" w:hAnsi="Monaco" w:cs="Monaco"/>
                <w:sz w:val="20"/>
                <w:szCs w:val="20"/>
                <w:lang w:val="en-US"/>
                <w:rPrChange w:id="5838" w:author="Borja Gonzalez" w:date="2017-09-28T19:28:00Z">
                  <w:rPr>
                    <w:ins w:id="5839" w:author="Borja Gonzalez" w:date="2017-09-28T19:27:00Z"/>
                    <w:rFonts w:ascii="Monaco" w:hAnsi="Monaco" w:cs="Monaco"/>
                    <w:sz w:val="32"/>
                    <w:szCs w:val="32"/>
                    <w:lang w:val="en-US"/>
                  </w:rPr>
                </w:rPrChange>
              </w:rPr>
            </w:pPr>
            <w:ins w:id="5840" w:author="Borja Gonzalez" w:date="2017-09-28T19:27:00Z">
              <w:r w:rsidRPr="00E066BD">
                <w:rPr>
                  <w:rFonts w:ascii="Monaco" w:hAnsi="Monaco" w:cs="Monaco"/>
                  <w:sz w:val="20"/>
                  <w:szCs w:val="20"/>
                  <w:lang w:val="en-US"/>
                  <w:rPrChange w:id="5841"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42" w:author="Borja Gonzalez" w:date="2017-09-28T19:28:00Z">
                    <w:rPr>
                      <w:rFonts w:ascii="Monaco" w:hAnsi="Monaco" w:cs="Monaco"/>
                      <w:color w:val="000000"/>
                      <w:sz w:val="32"/>
                      <w:szCs w:val="32"/>
                      <w:lang w:val="en-US"/>
                    </w:rPr>
                  </w:rPrChange>
                </w:rPr>
                <w:t>lineTension</w:t>
              </w:r>
              <w:r w:rsidRPr="00E066BD">
                <w:rPr>
                  <w:rFonts w:ascii="Monaco" w:hAnsi="Monaco" w:cs="Monaco"/>
                  <w:b/>
                  <w:bCs/>
                  <w:color w:val="CE5C00"/>
                  <w:sz w:val="20"/>
                  <w:szCs w:val="20"/>
                  <w:lang w:val="en-US"/>
                  <w:rPrChange w:id="5843"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844"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5845" w:author="Borja Gonzalez" w:date="2017-09-28T19:28:00Z">
                    <w:rPr>
                      <w:rFonts w:ascii="Monaco" w:hAnsi="Monaco" w:cs="Monaco"/>
                      <w:b/>
                      <w:bCs/>
                      <w:color w:val="0000CF"/>
                      <w:sz w:val="32"/>
                      <w:szCs w:val="32"/>
                      <w:lang w:val="en-US"/>
                    </w:rPr>
                  </w:rPrChange>
                </w:rPr>
                <w:t>0.5</w:t>
              </w:r>
              <w:r w:rsidRPr="00E066BD">
                <w:rPr>
                  <w:rFonts w:ascii="Monaco" w:hAnsi="Monaco" w:cs="Monaco"/>
                  <w:b/>
                  <w:bCs/>
                  <w:color w:val="000000"/>
                  <w:sz w:val="20"/>
                  <w:szCs w:val="20"/>
                  <w:lang w:val="en-US"/>
                  <w:rPrChange w:id="5846" w:author="Borja Gonzalez" w:date="2017-09-28T19:28:00Z">
                    <w:rPr>
                      <w:rFonts w:ascii="Monaco" w:hAnsi="Monaco" w:cs="Monaco"/>
                      <w:b/>
                      <w:bCs/>
                      <w:color w:val="000000"/>
                      <w:sz w:val="32"/>
                      <w:szCs w:val="32"/>
                      <w:lang w:val="en-US"/>
                    </w:rPr>
                  </w:rPrChange>
                </w:rPr>
                <w:t>,</w:t>
              </w:r>
            </w:ins>
          </w:p>
          <w:p w14:paraId="4C69A6E3" w14:textId="77777777" w:rsidR="00E066BD" w:rsidRPr="00E066BD" w:rsidRDefault="00E066BD" w:rsidP="00E066BD">
            <w:pPr>
              <w:widowControl w:val="0"/>
              <w:autoSpaceDE w:val="0"/>
              <w:autoSpaceDN w:val="0"/>
              <w:adjustRightInd w:val="0"/>
              <w:rPr>
                <w:ins w:id="5847" w:author="Borja Gonzalez" w:date="2017-09-28T19:27:00Z"/>
                <w:rFonts w:ascii="Monaco" w:hAnsi="Monaco" w:cs="Monaco"/>
                <w:sz w:val="20"/>
                <w:szCs w:val="20"/>
                <w:lang w:val="en-US"/>
                <w:rPrChange w:id="5848" w:author="Borja Gonzalez" w:date="2017-09-28T19:28:00Z">
                  <w:rPr>
                    <w:ins w:id="5849" w:author="Borja Gonzalez" w:date="2017-09-28T19:27:00Z"/>
                    <w:rFonts w:ascii="Monaco" w:hAnsi="Monaco" w:cs="Monaco"/>
                    <w:sz w:val="32"/>
                    <w:szCs w:val="32"/>
                    <w:lang w:val="en-US"/>
                  </w:rPr>
                </w:rPrChange>
              </w:rPr>
            </w:pPr>
            <w:ins w:id="5850" w:author="Borja Gonzalez" w:date="2017-09-28T19:27:00Z">
              <w:r w:rsidRPr="00E066BD">
                <w:rPr>
                  <w:rFonts w:ascii="Monaco" w:hAnsi="Monaco" w:cs="Monaco"/>
                  <w:sz w:val="20"/>
                  <w:szCs w:val="20"/>
                  <w:lang w:val="en-US"/>
                  <w:rPrChange w:id="5851"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52" w:author="Borja Gonzalez" w:date="2017-09-28T19:28:00Z">
                    <w:rPr>
                      <w:rFonts w:ascii="Monaco" w:hAnsi="Monaco" w:cs="Monaco"/>
                      <w:color w:val="000000"/>
                      <w:sz w:val="32"/>
                      <w:szCs w:val="32"/>
                      <w:lang w:val="en-US"/>
                    </w:rPr>
                  </w:rPrChange>
                </w:rPr>
                <w:t>backgroundColor</w:t>
              </w:r>
              <w:r w:rsidRPr="00E066BD">
                <w:rPr>
                  <w:rFonts w:ascii="Monaco" w:hAnsi="Monaco" w:cs="Monaco"/>
                  <w:b/>
                  <w:bCs/>
                  <w:color w:val="CE5C00"/>
                  <w:sz w:val="20"/>
                  <w:szCs w:val="20"/>
                  <w:lang w:val="en-US"/>
                  <w:rPrChange w:id="5853"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854"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5855" w:author="Borja Gonzalez" w:date="2017-09-28T19:28:00Z">
                    <w:rPr>
                      <w:rFonts w:ascii="Monaco" w:hAnsi="Monaco" w:cs="Monaco"/>
                      <w:color w:val="4E9A06"/>
                      <w:sz w:val="32"/>
                      <w:szCs w:val="32"/>
                      <w:lang w:val="en-US"/>
                    </w:rPr>
                  </w:rPrChange>
                </w:rPr>
                <w:t>"rgba(75,192,192,0.4)"</w:t>
              </w:r>
              <w:r w:rsidRPr="00E066BD">
                <w:rPr>
                  <w:rFonts w:ascii="Monaco" w:hAnsi="Monaco" w:cs="Monaco"/>
                  <w:b/>
                  <w:bCs/>
                  <w:color w:val="000000"/>
                  <w:sz w:val="20"/>
                  <w:szCs w:val="20"/>
                  <w:lang w:val="en-US"/>
                  <w:rPrChange w:id="5856" w:author="Borja Gonzalez" w:date="2017-09-28T19:28:00Z">
                    <w:rPr>
                      <w:rFonts w:ascii="Monaco" w:hAnsi="Monaco" w:cs="Monaco"/>
                      <w:b/>
                      <w:bCs/>
                      <w:color w:val="000000"/>
                      <w:sz w:val="32"/>
                      <w:szCs w:val="32"/>
                      <w:lang w:val="en-US"/>
                    </w:rPr>
                  </w:rPrChange>
                </w:rPr>
                <w:t>,</w:t>
              </w:r>
            </w:ins>
          </w:p>
          <w:p w14:paraId="0C343633" w14:textId="77777777" w:rsidR="00E066BD" w:rsidRPr="00E066BD" w:rsidRDefault="00E066BD" w:rsidP="00E066BD">
            <w:pPr>
              <w:widowControl w:val="0"/>
              <w:autoSpaceDE w:val="0"/>
              <w:autoSpaceDN w:val="0"/>
              <w:adjustRightInd w:val="0"/>
              <w:rPr>
                <w:ins w:id="5857" w:author="Borja Gonzalez" w:date="2017-09-28T19:27:00Z"/>
                <w:rFonts w:ascii="Monaco" w:hAnsi="Monaco" w:cs="Monaco"/>
                <w:sz w:val="20"/>
                <w:szCs w:val="20"/>
                <w:lang w:val="en-US"/>
                <w:rPrChange w:id="5858" w:author="Borja Gonzalez" w:date="2017-09-28T19:28:00Z">
                  <w:rPr>
                    <w:ins w:id="5859" w:author="Borja Gonzalez" w:date="2017-09-28T19:27:00Z"/>
                    <w:rFonts w:ascii="Monaco" w:hAnsi="Monaco" w:cs="Monaco"/>
                    <w:sz w:val="32"/>
                    <w:szCs w:val="32"/>
                    <w:lang w:val="en-US"/>
                  </w:rPr>
                </w:rPrChange>
              </w:rPr>
            </w:pPr>
            <w:ins w:id="5860" w:author="Borja Gonzalez" w:date="2017-09-28T19:27:00Z">
              <w:r w:rsidRPr="00E066BD">
                <w:rPr>
                  <w:rFonts w:ascii="Monaco" w:hAnsi="Monaco" w:cs="Monaco"/>
                  <w:sz w:val="20"/>
                  <w:szCs w:val="20"/>
                  <w:lang w:val="en-US"/>
                  <w:rPrChange w:id="5861"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62" w:author="Borja Gonzalez" w:date="2017-09-28T19:28:00Z">
                    <w:rPr>
                      <w:rFonts w:ascii="Monaco" w:hAnsi="Monaco" w:cs="Monaco"/>
                      <w:color w:val="000000"/>
                      <w:sz w:val="32"/>
                      <w:szCs w:val="32"/>
                      <w:lang w:val="en-US"/>
                    </w:rPr>
                  </w:rPrChange>
                </w:rPr>
                <w:t>borderColor</w:t>
              </w:r>
              <w:r w:rsidRPr="00E066BD">
                <w:rPr>
                  <w:rFonts w:ascii="Monaco" w:hAnsi="Monaco" w:cs="Monaco"/>
                  <w:b/>
                  <w:bCs/>
                  <w:color w:val="CE5C00"/>
                  <w:sz w:val="20"/>
                  <w:szCs w:val="20"/>
                  <w:lang w:val="en-US"/>
                  <w:rPrChange w:id="5863"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864"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5865" w:author="Borja Gonzalez" w:date="2017-09-28T19:28: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5866" w:author="Borja Gonzalez" w:date="2017-09-28T19:28:00Z">
                    <w:rPr>
                      <w:rFonts w:ascii="Monaco" w:hAnsi="Monaco" w:cs="Monaco"/>
                      <w:b/>
                      <w:bCs/>
                      <w:color w:val="000000"/>
                      <w:sz w:val="32"/>
                      <w:szCs w:val="32"/>
                      <w:lang w:val="en-US"/>
                    </w:rPr>
                  </w:rPrChange>
                </w:rPr>
                <w:t>,</w:t>
              </w:r>
            </w:ins>
          </w:p>
          <w:p w14:paraId="4A0FECF0" w14:textId="77777777" w:rsidR="00E066BD" w:rsidRPr="00E066BD" w:rsidRDefault="00E066BD" w:rsidP="00E066BD">
            <w:pPr>
              <w:widowControl w:val="0"/>
              <w:autoSpaceDE w:val="0"/>
              <w:autoSpaceDN w:val="0"/>
              <w:adjustRightInd w:val="0"/>
              <w:rPr>
                <w:ins w:id="5867" w:author="Borja Gonzalez" w:date="2017-09-28T19:27:00Z"/>
                <w:rFonts w:ascii="Monaco" w:hAnsi="Monaco" w:cs="Monaco"/>
                <w:sz w:val="20"/>
                <w:szCs w:val="20"/>
                <w:lang w:val="en-US"/>
                <w:rPrChange w:id="5868" w:author="Borja Gonzalez" w:date="2017-09-28T19:28:00Z">
                  <w:rPr>
                    <w:ins w:id="5869" w:author="Borja Gonzalez" w:date="2017-09-28T19:27:00Z"/>
                    <w:rFonts w:ascii="Monaco" w:hAnsi="Monaco" w:cs="Monaco"/>
                    <w:sz w:val="32"/>
                    <w:szCs w:val="32"/>
                    <w:lang w:val="en-US"/>
                  </w:rPr>
                </w:rPrChange>
              </w:rPr>
            </w:pPr>
            <w:ins w:id="5870" w:author="Borja Gonzalez" w:date="2017-09-28T19:27:00Z">
              <w:r w:rsidRPr="00E066BD">
                <w:rPr>
                  <w:rFonts w:ascii="Monaco" w:hAnsi="Monaco" w:cs="Monaco"/>
                  <w:sz w:val="20"/>
                  <w:szCs w:val="20"/>
                  <w:lang w:val="en-US"/>
                  <w:rPrChange w:id="5871"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72" w:author="Borja Gonzalez" w:date="2017-09-28T19:28:00Z">
                    <w:rPr>
                      <w:rFonts w:ascii="Monaco" w:hAnsi="Monaco" w:cs="Monaco"/>
                      <w:color w:val="000000"/>
                      <w:sz w:val="32"/>
                      <w:szCs w:val="32"/>
                      <w:lang w:val="en-US"/>
                    </w:rPr>
                  </w:rPrChange>
                </w:rPr>
                <w:t>borderCapStyle</w:t>
              </w:r>
              <w:r w:rsidRPr="00E066BD">
                <w:rPr>
                  <w:rFonts w:ascii="Monaco" w:hAnsi="Monaco" w:cs="Monaco"/>
                  <w:b/>
                  <w:bCs/>
                  <w:color w:val="CE5C00"/>
                  <w:sz w:val="20"/>
                  <w:szCs w:val="20"/>
                  <w:lang w:val="en-US"/>
                  <w:rPrChange w:id="5873"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874"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5875" w:author="Borja Gonzalez" w:date="2017-09-28T19:28:00Z">
                    <w:rPr>
                      <w:rFonts w:ascii="Monaco" w:hAnsi="Monaco" w:cs="Monaco"/>
                      <w:color w:val="4E9A06"/>
                      <w:sz w:val="32"/>
                      <w:szCs w:val="32"/>
                      <w:lang w:val="en-US"/>
                    </w:rPr>
                  </w:rPrChange>
                </w:rPr>
                <w:t>'butt'</w:t>
              </w:r>
              <w:r w:rsidRPr="00E066BD">
                <w:rPr>
                  <w:rFonts w:ascii="Monaco" w:hAnsi="Monaco" w:cs="Monaco"/>
                  <w:b/>
                  <w:bCs/>
                  <w:color w:val="000000"/>
                  <w:sz w:val="20"/>
                  <w:szCs w:val="20"/>
                  <w:lang w:val="en-US"/>
                  <w:rPrChange w:id="5876" w:author="Borja Gonzalez" w:date="2017-09-28T19:28:00Z">
                    <w:rPr>
                      <w:rFonts w:ascii="Monaco" w:hAnsi="Monaco" w:cs="Monaco"/>
                      <w:b/>
                      <w:bCs/>
                      <w:color w:val="000000"/>
                      <w:sz w:val="32"/>
                      <w:szCs w:val="32"/>
                      <w:lang w:val="en-US"/>
                    </w:rPr>
                  </w:rPrChange>
                </w:rPr>
                <w:t>,</w:t>
              </w:r>
            </w:ins>
          </w:p>
          <w:p w14:paraId="600185AF" w14:textId="77777777" w:rsidR="00E066BD" w:rsidRPr="00E066BD" w:rsidRDefault="00E066BD" w:rsidP="00E066BD">
            <w:pPr>
              <w:widowControl w:val="0"/>
              <w:autoSpaceDE w:val="0"/>
              <w:autoSpaceDN w:val="0"/>
              <w:adjustRightInd w:val="0"/>
              <w:rPr>
                <w:ins w:id="5877" w:author="Borja Gonzalez" w:date="2017-09-28T19:27:00Z"/>
                <w:rFonts w:ascii="Monaco" w:hAnsi="Monaco" w:cs="Monaco"/>
                <w:sz w:val="20"/>
                <w:szCs w:val="20"/>
                <w:lang w:val="en-US"/>
                <w:rPrChange w:id="5878" w:author="Borja Gonzalez" w:date="2017-09-28T19:28:00Z">
                  <w:rPr>
                    <w:ins w:id="5879" w:author="Borja Gonzalez" w:date="2017-09-28T19:27:00Z"/>
                    <w:rFonts w:ascii="Monaco" w:hAnsi="Monaco" w:cs="Monaco"/>
                    <w:sz w:val="32"/>
                    <w:szCs w:val="32"/>
                    <w:lang w:val="en-US"/>
                  </w:rPr>
                </w:rPrChange>
              </w:rPr>
            </w:pPr>
            <w:ins w:id="5880" w:author="Borja Gonzalez" w:date="2017-09-28T19:27:00Z">
              <w:r w:rsidRPr="00E066BD">
                <w:rPr>
                  <w:rFonts w:ascii="Monaco" w:hAnsi="Monaco" w:cs="Monaco"/>
                  <w:sz w:val="20"/>
                  <w:szCs w:val="20"/>
                  <w:lang w:val="en-US"/>
                  <w:rPrChange w:id="5881"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82" w:author="Borja Gonzalez" w:date="2017-09-28T19:28:00Z">
                    <w:rPr>
                      <w:rFonts w:ascii="Monaco" w:hAnsi="Monaco" w:cs="Monaco"/>
                      <w:color w:val="000000"/>
                      <w:sz w:val="32"/>
                      <w:szCs w:val="32"/>
                      <w:lang w:val="en-US"/>
                    </w:rPr>
                  </w:rPrChange>
                </w:rPr>
                <w:t>borderDash</w:t>
              </w:r>
              <w:r w:rsidRPr="00E066BD">
                <w:rPr>
                  <w:rFonts w:ascii="Monaco" w:hAnsi="Monaco" w:cs="Monaco"/>
                  <w:b/>
                  <w:bCs/>
                  <w:color w:val="CE5C00"/>
                  <w:sz w:val="20"/>
                  <w:szCs w:val="20"/>
                  <w:lang w:val="en-US"/>
                  <w:rPrChange w:id="5883"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884"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885" w:author="Borja Gonzalez" w:date="2017-09-28T19:28:00Z">
                    <w:rPr>
                      <w:rFonts w:ascii="Monaco" w:hAnsi="Monaco" w:cs="Monaco"/>
                      <w:b/>
                      <w:bCs/>
                      <w:color w:val="000000"/>
                      <w:sz w:val="32"/>
                      <w:szCs w:val="32"/>
                      <w:lang w:val="en-US"/>
                    </w:rPr>
                  </w:rPrChange>
                </w:rPr>
                <w:t>[],</w:t>
              </w:r>
            </w:ins>
          </w:p>
          <w:p w14:paraId="357263E4" w14:textId="77777777" w:rsidR="00E066BD" w:rsidRPr="00E066BD" w:rsidRDefault="00E066BD" w:rsidP="00E066BD">
            <w:pPr>
              <w:widowControl w:val="0"/>
              <w:autoSpaceDE w:val="0"/>
              <w:autoSpaceDN w:val="0"/>
              <w:adjustRightInd w:val="0"/>
              <w:rPr>
                <w:ins w:id="5886" w:author="Borja Gonzalez" w:date="2017-09-28T19:27:00Z"/>
                <w:rFonts w:ascii="Monaco" w:hAnsi="Monaco" w:cs="Monaco"/>
                <w:sz w:val="20"/>
                <w:szCs w:val="20"/>
                <w:lang w:val="en-US"/>
                <w:rPrChange w:id="5887" w:author="Borja Gonzalez" w:date="2017-09-28T19:28:00Z">
                  <w:rPr>
                    <w:ins w:id="5888" w:author="Borja Gonzalez" w:date="2017-09-28T19:27:00Z"/>
                    <w:rFonts w:ascii="Monaco" w:hAnsi="Monaco" w:cs="Monaco"/>
                    <w:sz w:val="32"/>
                    <w:szCs w:val="32"/>
                    <w:lang w:val="en-US"/>
                  </w:rPr>
                </w:rPrChange>
              </w:rPr>
            </w:pPr>
            <w:ins w:id="5889" w:author="Borja Gonzalez" w:date="2017-09-28T19:27:00Z">
              <w:r w:rsidRPr="00E066BD">
                <w:rPr>
                  <w:rFonts w:ascii="Monaco" w:hAnsi="Monaco" w:cs="Monaco"/>
                  <w:sz w:val="20"/>
                  <w:szCs w:val="20"/>
                  <w:lang w:val="en-US"/>
                  <w:rPrChange w:id="589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91" w:author="Borja Gonzalez" w:date="2017-09-28T19:28:00Z">
                    <w:rPr>
                      <w:rFonts w:ascii="Monaco" w:hAnsi="Monaco" w:cs="Monaco"/>
                      <w:color w:val="000000"/>
                      <w:sz w:val="32"/>
                      <w:szCs w:val="32"/>
                      <w:lang w:val="en-US"/>
                    </w:rPr>
                  </w:rPrChange>
                </w:rPr>
                <w:t>borderDashOffset</w:t>
              </w:r>
              <w:r w:rsidRPr="00E066BD">
                <w:rPr>
                  <w:rFonts w:ascii="Monaco" w:hAnsi="Monaco" w:cs="Monaco"/>
                  <w:b/>
                  <w:bCs/>
                  <w:color w:val="CE5C00"/>
                  <w:sz w:val="20"/>
                  <w:szCs w:val="20"/>
                  <w:lang w:val="en-US"/>
                  <w:rPrChange w:id="589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893"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5894" w:author="Borja Gonzalez" w:date="2017-09-28T19:28:00Z">
                    <w:rPr>
                      <w:rFonts w:ascii="Monaco" w:hAnsi="Monaco" w:cs="Monaco"/>
                      <w:b/>
                      <w:bCs/>
                      <w:color w:val="0000CF"/>
                      <w:sz w:val="32"/>
                      <w:szCs w:val="32"/>
                      <w:lang w:val="en-US"/>
                    </w:rPr>
                  </w:rPrChange>
                </w:rPr>
                <w:t>0.0</w:t>
              </w:r>
              <w:r w:rsidRPr="00E066BD">
                <w:rPr>
                  <w:rFonts w:ascii="Monaco" w:hAnsi="Monaco" w:cs="Monaco"/>
                  <w:b/>
                  <w:bCs/>
                  <w:color w:val="000000"/>
                  <w:sz w:val="20"/>
                  <w:szCs w:val="20"/>
                  <w:lang w:val="en-US"/>
                  <w:rPrChange w:id="5895" w:author="Borja Gonzalez" w:date="2017-09-28T19:28:00Z">
                    <w:rPr>
                      <w:rFonts w:ascii="Monaco" w:hAnsi="Monaco" w:cs="Monaco"/>
                      <w:b/>
                      <w:bCs/>
                      <w:color w:val="000000"/>
                      <w:sz w:val="32"/>
                      <w:szCs w:val="32"/>
                      <w:lang w:val="en-US"/>
                    </w:rPr>
                  </w:rPrChange>
                </w:rPr>
                <w:t>,</w:t>
              </w:r>
            </w:ins>
          </w:p>
          <w:p w14:paraId="006EE917" w14:textId="77777777" w:rsidR="00E066BD" w:rsidRPr="00E066BD" w:rsidRDefault="00E066BD" w:rsidP="00E066BD">
            <w:pPr>
              <w:widowControl w:val="0"/>
              <w:autoSpaceDE w:val="0"/>
              <w:autoSpaceDN w:val="0"/>
              <w:adjustRightInd w:val="0"/>
              <w:rPr>
                <w:ins w:id="5896" w:author="Borja Gonzalez" w:date="2017-09-28T19:27:00Z"/>
                <w:rFonts w:ascii="Monaco" w:hAnsi="Monaco" w:cs="Monaco"/>
                <w:sz w:val="20"/>
                <w:szCs w:val="20"/>
                <w:lang w:val="en-US"/>
                <w:rPrChange w:id="5897" w:author="Borja Gonzalez" w:date="2017-09-28T19:28:00Z">
                  <w:rPr>
                    <w:ins w:id="5898" w:author="Borja Gonzalez" w:date="2017-09-28T19:27:00Z"/>
                    <w:rFonts w:ascii="Monaco" w:hAnsi="Monaco" w:cs="Monaco"/>
                    <w:sz w:val="32"/>
                    <w:szCs w:val="32"/>
                    <w:lang w:val="en-US"/>
                  </w:rPr>
                </w:rPrChange>
              </w:rPr>
            </w:pPr>
            <w:ins w:id="5899" w:author="Borja Gonzalez" w:date="2017-09-28T19:27:00Z">
              <w:r w:rsidRPr="00E066BD">
                <w:rPr>
                  <w:rFonts w:ascii="Monaco" w:hAnsi="Monaco" w:cs="Monaco"/>
                  <w:sz w:val="20"/>
                  <w:szCs w:val="20"/>
                  <w:lang w:val="en-US"/>
                  <w:rPrChange w:id="590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01" w:author="Borja Gonzalez" w:date="2017-09-28T19:28:00Z">
                    <w:rPr>
                      <w:rFonts w:ascii="Monaco" w:hAnsi="Monaco" w:cs="Monaco"/>
                      <w:color w:val="000000"/>
                      <w:sz w:val="32"/>
                      <w:szCs w:val="32"/>
                      <w:lang w:val="en-US"/>
                    </w:rPr>
                  </w:rPrChange>
                </w:rPr>
                <w:t>borderJoinStyle</w:t>
              </w:r>
              <w:r w:rsidRPr="00E066BD">
                <w:rPr>
                  <w:rFonts w:ascii="Monaco" w:hAnsi="Monaco" w:cs="Monaco"/>
                  <w:b/>
                  <w:bCs/>
                  <w:color w:val="CE5C00"/>
                  <w:sz w:val="20"/>
                  <w:szCs w:val="20"/>
                  <w:lang w:val="en-US"/>
                  <w:rPrChange w:id="590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03"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5904" w:author="Borja Gonzalez" w:date="2017-09-28T19:28:00Z">
                    <w:rPr>
                      <w:rFonts w:ascii="Monaco" w:hAnsi="Monaco" w:cs="Monaco"/>
                      <w:color w:val="4E9A06"/>
                      <w:sz w:val="32"/>
                      <w:szCs w:val="32"/>
                      <w:lang w:val="en-US"/>
                    </w:rPr>
                  </w:rPrChange>
                </w:rPr>
                <w:t>'miter'</w:t>
              </w:r>
              <w:r w:rsidRPr="00E066BD">
                <w:rPr>
                  <w:rFonts w:ascii="Monaco" w:hAnsi="Monaco" w:cs="Monaco"/>
                  <w:b/>
                  <w:bCs/>
                  <w:color w:val="000000"/>
                  <w:sz w:val="20"/>
                  <w:szCs w:val="20"/>
                  <w:lang w:val="en-US"/>
                  <w:rPrChange w:id="5905" w:author="Borja Gonzalez" w:date="2017-09-28T19:28:00Z">
                    <w:rPr>
                      <w:rFonts w:ascii="Monaco" w:hAnsi="Monaco" w:cs="Monaco"/>
                      <w:b/>
                      <w:bCs/>
                      <w:color w:val="000000"/>
                      <w:sz w:val="32"/>
                      <w:szCs w:val="32"/>
                      <w:lang w:val="en-US"/>
                    </w:rPr>
                  </w:rPrChange>
                </w:rPr>
                <w:t>,</w:t>
              </w:r>
            </w:ins>
          </w:p>
          <w:p w14:paraId="39F0C0DE" w14:textId="77777777" w:rsidR="00E066BD" w:rsidRPr="00E066BD" w:rsidRDefault="00E066BD" w:rsidP="00E066BD">
            <w:pPr>
              <w:widowControl w:val="0"/>
              <w:autoSpaceDE w:val="0"/>
              <w:autoSpaceDN w:val="0"/>
              <w:adjustRightInd w:val="0"/>
              <w:rPr>
                <w:ins w:id="5906" w:author="Borja Gonzalez" w:date="2017-09-28T19:27:00Z"/>
                <w:rFonts w:ascii="Monaco" w:hAnsi="Monaco" w:cs="Monaco"/>
                <w:sz w:val="20"/>
                <w:szCs w:val="20"/>
                <w:lang w:val="en-US"/>
                <w:rPrChange w:id="5907" w:author="Borja Gonzalez" w:date="2017-09-28T19:28:00Z">
                  <w:rPr>
                    <w:ins w:id="5908" w:author="Borja Gonzalez" w:date="2017-09-28T19:27:00Z"/>
                    <w:rFonts w:ascii="Monaco" w:hAnsi="Monaco" w:cs="Monaco"/>
                    <w:sz w:val="32"/>
                    <w:szCs w:val="32"/>
                    <w:lang w:val="en-US"/>
                  </w:rPr>
                </w:rPrChange>
              </w:rPr>
            </w:pPr>
            <w:ins w:id="5909" w:author="Borja Gonzalez" w:date="2017-09-28T19:27:00Z">
              <w:r w:rsidRPr="00E066BD">
                <w:rPr>
                  <w:rFonts w:ascii="Monaco" w:hAnsi="Monaco" w:cs="Monaco"/>
                  <w:sz w:val="20"/>
                  <w:szCs w:val="20"/>
                  <w:lang w:val="en-US"/>
                  <w:rPrChange w:id="591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11" w:author="Borja Gonzalez" w:date="2017-09-28T19:28:00Z">
                    <w:rPr>
                      <w:rFonts w:ascii="Monaco" w:hAnsi="Monaco" w:cs="Monaco"/>
                      <w:color w:val="000000"/>
                      <w:sz w:val="32"/>
                      <w:szCs w:val="32"/>
                      <w:lang w:val="en-US"/>
                    </w:rPr>
                  </w:rPrChange>
                </w:rPr>
                <w:t>pointBorderColor</w:t>
              </w:r>
              <w:r w:rsidRPr="00E066BD">
                <w:rPr>
                  <w:rFonts w:ascii="Monaco" w:hAnsi="Monaco" w:cs="Monaco"/>
                  <w:b/>
                  <w:bCs/>
                  <w:color w:val="CE5C00"/>
                  <w:sz w:val="20"/>
                  <w:szCs w:val="20"/>
                  <w:lang w:val="en-US"/>
                  <w:rPrChange w:id="591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13"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5914" w:author="Borja Gonzalez" w:date="2017-09-28T19:28: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5915" w:author="Borja Gonzalez" w:date="2017-09-28T19:28:00Z">
                    <w:rPr>
                      <w:rFonts w:ascii="Monaco" w:hAnsi="Monaco" w:cs="Monaco"/>
                      <w:b/>
                      <w:bCs/>
                      <w:color w:val="000000"/>
                      <w:sz w:val="32"/>
                      <w:szCs w:val="32"/>
                      <w:lang w:val="en-US"/>
                    </w:rPr>
                  </w:rPrChange>
                </w:rPr>
                <w:t>,</w:t>
              </w:r>
            </w:ins>
          </w:p>
          <w:p w14:paraId="6423D040" w14:textId="77777777" w:rsidR="00E066BD" w:rsidRPr="00E066BD" w:rsidRDefault="00E066BD" w:rsidP="00E066BD">
            <w:pPr>
              <w:widowControl w:val="0"/>
              <w:autoSpaceDE w:val="0"/>
              <w:autoSpaceDN w:val="0"/>
              <w:adjustRightInd w:val="0"/>
              <w:rPr>
                <w:ins w:id="5916" w:author="Borja Gonzalez" w:date="2017-09-28T19:27:00Z"/>
                <w:rFonts w:ascii="Monaco" w:hAnsi="Monaco" w:cs="Monaco"/>
                <w:sz w:val="20"/>
                <w:szCs w:val="20"/>
                <w:lang w:val="en-US"/>
                <w:rPrChange w:id="5917" w:author="Borja Gonzalez" w:date="2017-09-28T19:28:00Z">
                  <w:rPr>
                    <w:ins w:id="5918" w:author="Borja Gonzalez" w:date="2017-09-28T19:27:00Z"/>
                    <w:rFonts w:ascii="Monaco" w:hAnsi="Monaco" w:cs="Monaco"/>
                    <w:sz w:val="32"/>
                    <w:szCs w:val="32"/>
                    <w:lang w:val="en-US"/>
                  </w:rPr>
                </w:rPrChange>
              </w:rPr>
            </w:pPr>
            <w:ins w:id="5919" w:author="Borja Gonzalez" w:date="2017-09-28T19:27:00Z">
              <w:r w:rsidRPr="00E066BD">
                <w:rPr>
                  <w:rFonts w:ascii="Monaco" w:hAnsi="Monaco" w:cs="Monaco"/>
                  <w:sz w:val="20"/>
                  <w:szCs w:val="20"/>
                  <w:lang w:val="en-US"/>
                  <w:rPrChange w:id="592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21" w:author="Borja Gonzalez" w:date="2017-09-28T19:28:00Z">
                    <w:rPr>
                      <w:rFonts w:ascii="Monaco" w:hAnsi="Monaco" w:cs="Monaco"/>
                      <w:color w:val="000000"/>
                      <w:sz w:val="32"/>
                      <w:szCs w:val="32"/>
                      <w:lang w:val="en-US"/>
                    </w:rPr>
                  </w:rPrChange>
                </w:rPr>
                <w:t>pointBackgroundColor</w:t>
              </w:r>
              <w:r w:rsidRPr="00E066BD">
                <w:rPr>
                  <w:rFonts w:ascii="Monaco" w:hAnsi="Monaco" w:cs="Monaco"/>
                  <w:b/>
                  <w:bCs/>
                  <w:color w:val="CE5C00"/>
                  <w:sz w:val="20"/>
                  <w:szCs w:val="20"/>
                  <w:lang w:val="en-US"/>
                  <w:rPrChange w:id="592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23"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5924" w:author="Borja Gonzalez" w:date="2017-09-28T19:28:00Z">
                    <w:rPr>
                      <w:rFonts w:ascii="Monaco" w:hAnsi="Monaco" w:cs="Monaco"/>
                      <w:color w:val="4E9A06"/>
                      <w:sz w:val="32"/>
                      <w:szCs w:val="32"/>
                      <w:lang w:val="en-US"/>
                    </w:rPr>
                  </w:rPrChange>
                </w:rPr>
                <w:t>"#fff"</w:t>
              </w:r>
              <w:r w:rsidRPr="00E066BD">
                <w:rPr>
                  <w:rFonts w:ascii="Monaco" w:hAnsi="Monaco" w:cs="Monaco"/>
                  <w:b/>
                  <w:bCs/>
                  <w:color w:val="000000"/>
                  <w:sz w:val="20"/>
                  <w:szCs w:val="20"/>
                  <w:lang w:val="en-US"/>
                  <w:rPrChange w:id="5925" w:author="Borja Gonzalez" w:date="2017-09-28T19:28:00Z">
                    <w:rPr>
                      <w:rFonts w:ascii="Monaco" w:hAnsi="Monaco" w:cs="Monaco"/>
                      <w:b/>
                      <w:bCs/>
                      <w:color w:val="000000"/>
                      <w:sz w:val="32"/>
                      <w:szCs w:val="32"/>
                      <w:lang w:val="en-US"/>
                    </w:rPr>
                  </w:rPrChange>
                </w:rPr>
                <w:t>,</w:t>
              </w:r>
            </w:ins>
          </w:p>
          <w:p w14:paraId="4CF9171E" w14:textId="77777777" w:rsidR="00E066BD" w:rsidRPr="00E066BD" w:rsidRDefault="00E066BD" w:rsidP="00E066BD">
            <w:pPr>
              <w:widowControl w:val="0"/>
              <w:autoSpaceDE w:val="0"/>
              <w:autoSpaceDN w:val="0"/>
              <w:adjustRightInd w:val="0"/>
              <w:rPr>
                <w:ins w:id="5926" w:author="Borja Gonzalez" w:date="2017-09-28T19:27:00Z"/>
                <w:rFonts w:ascii="Monaco" w:hAnsi="Monaco" w:cs="Monaco"/>
                <w:sz w:val="20"/>
                <w:szCs w:val="20"/>
                <w:lang w:val="en-US"/>
                <w:rPrChange w:id="5927" w:author="Borja Gonzalez" w:date="2017-09-28T19:28:00Z">
                  <w:rPr>
                    <w:ins w:id="5928" w:author="Borja Gonzalez" w:date="2017-09-28T19:27:00Z"/>
                    <w:rFonts w:ascii="Monaco" w:hAnsi="Monaco" w:cs="Monaco"/>
                    <w:sz w:val="32"/>
                    <w:szCs w:val="32"/>
                    <w:lang w:val="en-US"/>
                  </w:rPr>
                </w:rPrChange>
              </w:rPr>
            </w:pPr>
            <w:ins w:id="5929" w:author="Borja Gonzalez" w:date="2017-09-28T19:27:00Z">
              <w:r w:rsidRPr="00E066BD">
                <w:rPr>
                  <w:rFonts w:ascii="Monaco" w:hAnsi="Monaco" w:cs="Monaco"/>
                  <w:sz w:val="20"/>
                  <w:szCs w:val="20"/>
                  <w:lang w:val="en-US"/>
                  <w:rPrChange w:id="593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31" w:author="Borja Gonzalez" w:date="2017-09-28T19:28:00Z">
                    <w:rPr>
                      <w:rFonts w:ascii="Monaco" w:hAnsi="Monaco" w:cs="Monaco"/>
                      <w:color w:val="000000"/>
                      <w:sz w:val="32"/>
                      <w:szCs w:val="32"/>
                      <w:lang w:val="en-US"/>
                    </w:rPr>
                  </w:rPrChange>
                </w:rPr>
                <w:t>pointBorderWidth</w:t>
              </w:r>
              <w:r w:rsidRPr="00E066BD">
                <w:rPr>
                  <w:rFonts w:ascii="Monaco" w:hAnsi="Monaco" w:cs="Monaco"/>
                  <w:b/>
                  <w:bCs/>
                  <w:color w:val="CE5C00"/>
                  <w:sz w:val="20"/>
                  <w:szCs w:val="20"/>
                  <w:lang w:val="en-US"/>
                  <w:rPrChange w:id="593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33"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5934" w:author="Borja Gonzalez" w:date="2017-09-28T19:28: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5935" w:author="Borja Gonzalez" w:date="2017-09-28T19:28:00Z">
                    <w:rPr>
                      <w:rFonts w:ascii="Monaco" w:hAnsi="Monaco" w:cs="Monaco"/>
                      <w:b/>
                      <w:bCs/>
                      <w:color w:val="000000"/>
                      <w:sz w:val="32"/>
                      <w:szCs w:val="32"/>
                      <w:lang w:val="en-US"/>
                    </w:rPr>
                  </w:rPrChange>
                </w:rPr>
                <w:t>,</w:t>
              </w:r>
            </w:ins>
          </w:p>
          <w:p w14:paraId="0AF8BB02" w14:textId="77777777" w:rsidR="00E066BD" w:rsidRPr="00E066BD" w:rsidRDefault="00E066BD" w:rsidP="00E066BD">
            <w:pPr>
              <w:widowControl w:val="0"/>
              <w:autoSpaceDE w:val="0"/>
              <w:autoSpaceDN w:val="0"/>
              <w:adjustRightInd w:val="0"/>
              <w:rPr>
                <w:ins w:id="5936" w:author="Borja Gonzalez" w:date="2017-09-28T19:27:00Z"/>
                <w:rFonts w:ascii="Monaco" w:hAnsi="Monaco" w:cs="Monaco"/>
                <w:sz w:val="20"/>
                <w:szCs w:val="20"/>
                <w:lang w:val="en-US"/>
                <w:rPrChange w:id="5937" w:author="Borja Gonzalez" w:date="2017-09-28T19:28:00Z">
                  <w:rPr>
                    <w:ins w:id="5938" w:author="Borja Gonzalez" w:date="2017-09-28T19:27:00Z"/>
                    <w:rFonts w:ascii="Monaco" w:hAnsi="Monaco" w:cs="Monaco"/>
                    <w:sz w:val="32"/>
                    <w:szCs w:val="32"/>
                    <w:lang w:val="en-US"/>
                  </w:rPr>
                </w:rPrChange>
              </w:rPr>
            </w:pPr>
            <w:ins w:id="5939" w:author="Borja Gonzalez" w:date="2017-09-28T19:27:00Z">
              <w:r w:rsidRPr="00E066BD">
                <w:rPr>
                  <w:rFonts w:ascii="Monaco" w:hAnsi="Monaco" w:cs="Monaco"/>
                  <w:sz w:val="20"/>
                  <w:szCs w:val="20"/>
                  <w:lang w:val="en-US"/>
                  <w:rPrChange w:id="594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41" w:author="Borja Gonzalez" w:date="2017-09-28T19:28:00Z">
                    <w:rPr>
                      <w:rFonts w:ascii="Monaco" w:hAnsi="Monaco" w:cs="Monaco"/>
                      <w:color w:val="000000"/>
                      <w:sz w:val="32"/>
                      <w:szCs w:val="32"/>
                      <w:lang w:val="en-US"/>
                    </w:rPr>
                  </w:rPrChange>
                </w:rPr>
                <w:t>pointHoverRadius</w:t>
              </w:r>
              <w:r w:rsidRPr="00E066BD">
                <w:rPr>
                  <w:rFonts w:ascii="Monaco" w:hAnsi="Monaco" w:cs="Monaco"/>
                  <w:b/>
                  <w:bCs/>
                  <w:color w:val="CE5C00"/>
                  <w:sz w:val="20"/>
                  <w:szCs w:val="20"/>
                  <w:lang w:val="en-US"/>
                  <w:rPrChange w:id="594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43"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5944" w:author="Borja Gonzalez" w:date="2017-09-28T19:28:00Z">
                    <w:rPr>
                      <w:rFonts w:ascii="Monaco" w:hAnsi="Monaco" w:cs="Monaco"/>
                      <w:b/>
                      <w:bCs/>
                      <w:color w:val="0000CF"/>
                      <w:sz w:val="32"/>
                      <w:szCs w:val="32"/>
                      <w:lang w:val="en-US"/>
                    </w:rPr>
                  </w:rPrChange>
                </w:rPr>
                <w:t>5</w:t>
              </w:r>
              <w:r w:rsidRPr="00E066BD">
                <w:rPr>
                  <w:rFonts w:ascii="Monaco" w:hAnsi="Monaco" w:cs="Monaco"/>
                  <w:b/>
                  <w:bCs/>
                  <w:color w:val="000000"/>
                  <w:sz w:val="20"/>
                  <w:szCs w:val="20"/>
                  <w:lang w:val="en-US"/>
                  <w:rPrChange w:id="5945" w:author="Borja Gonzalez" w:date="2017-09-28T19:28:00Z">
                    <w:rPr>
                      <w:rFonts w:ascii="Monaco" w:hAnsi="Monaco" w:cs="Monaco"/>
                      <w:b/>
                      <w:bCs/>
                      <w:color w:val="000000"/>
                      <w:sz w:val="32"/>
                      <w:szCs w:val="32"/>
                      <w:lang w:val="en-US"/>
                    </w:rPr>
                  </w:rPrChange>
                </w:rPr>
                <w:t>,</w:t>
              </w:r>
            </w:ins>
          </w:p>
          <w:p w14:paraId="032AFECB" w14:textId="77777777" w:rsidR="00E066BD" w:rsidRPr="00E066BD" w:rsidRDefault="00E066BD" w:rsidP="00E066BD">
            <w:pPr>
              <w:widowControl w:val="0"/>
              <w:autoSpaceDE w:val="0"/>
              <w:autoSpaceDN w:val="0"/>
              <w:adjustRightInd w:val="0"/>
              <w:rPr>
                <w:ins w:id="5946" w:author="Borja Gonzalez" w:date="2017-09-28T19:27:00Z"/>
                <w:rFonts w:ascii="Monaco" w:hAnsi="Monaco" w:cs="Monaco"/>
                <w:sz w:val="20"/>
                <w:szCs w:val="20"/>
                <w:lang w:val="en-US"/>
                <w:rPrChange w:id="5947" w:author="Borja Gonzalez" w:date="2017-09-28T19:28:00Z">
                  <w:rPr>
                    <w:ins w:id="5948" w:author="Borja Gonzalez" w:date="2017-09-28T19:27:00Z"/>
                    <w:rFonts w:ascii="Monaco" w:hAnsi="Monaco" w:cs="Monaco"/>
                    <w:sz w:val="32"/>
                    <w:szCs w:val="32"/>
                    <w:lang w:val="en-US"/>
                  </w:rPr>
                </w:rPrChange>
              </w:rPr>
            </w:pPr>
            <w:ins w:id="5949" w:author="Borja Gonzalez" w:date="2017-09-28T19:27:00Z">
              <w:r w:rsidRPr="00E066BD">
                <w:rPr>
                  <w:rFonts w:ascii="Monaco" w:hAnsi="Monaco" w:cs="Monaco"/>
                  <w:sz w:val="20"/>
                  <w:szCs w:val="20"/>
                  <w:lang w:val="en-US"/>
                  <w:rPrChange w:id="595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51" w:author="Borja Gonzalez" w:date="2017-09-28T19:28:00Z">
                    <w:rPr>
                      <w:rFonts w:ascii="Monaco" w:hAnsi="Monaco" w:cs="Monaco"/>
                      <w:color w:val="000000"/>
                      <w:sz w:val="32"/>
                      <w:szCs w:val="32"/>
                      <w:lang w:val="en-US"/>
                    </w:rPr>
                  </w:rPrChange>
                </w:rPr>
                <w:t>pointHoverBackgroundColor</w:t>
              </w:r>
              <w:r w:rsidRPr="00E066BD">
                <w:rPr>
                  <w:rFonts w:ascii="Monaco" w:hAnsi="Monaco" w:cs="Monaco"/>
                  <w:b/>
                  <w:bCs/>
                  <w:color w:val="CE5C00"/>
                  <w:sz w:val="20"/>
                  <w:szCs w:val="20"/>
                  <w:lang w:val="en-US"/>
                  <w:rPrChange w:id="595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53"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5954" w:author="Borja Gonzalez" w:date="2017-09-28T19:28: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5955" w:author="Borja Gonzalez" w:date="2017-09-28T19:28:00Z">
                    <w:rPr>
                      <w:rFonts w:ascii="Monaco" w:hAnsi="Monaco" w:cs="Monaco"/>
                      <w:b/>
                      <w:bCs/>
                      <w:color w:val="000000"/>
                      <w:sz w:val="32"/>
                      <w:szCs w:val="32"/>
                      <w:lang w:val="en-US"/>
                    </w:rPr>
                  </w:rPrChange>
                </w:rPr>
                <w:t>,</w:t>
              </w:r>
            </w:ins>
          </w:p>
          <w:p w14:paraId="237D54AA" w14:textId="77777777" w:rsidR="00E066BD" w:rsidRPr="00E066BD" w:rsidRDefault="00E066BD" w:rsidP="00E066BD">
            <w:pPr>
              <w:widowControl w:val="0"/>
              <w:autoSpaceDE w:val="0"/>
              <w:autoSpaceDN w:val="0"/>
              <w:adjustRightInd w:val="0"/>
              <w:rPr>
                <w:ins w:id="5956" w:author="Borja Gonzalez" w:date="2017-09-28T19:27:00Z"/>
                <w:rFonts w:ascii="Monaco" w:hAnsi="Monaco" w:cs="Monaco"/>
                <w:sz w:val="20"/>
                <w:szCs w:val="20"/>
                <w:lang w:val="en-US"/>
                <w:rPrChange w:id="5957" w:author="Borja Gonzalez" w:date="2017-09-28T19:28:00Z">
                  <w:rPr>
                    <w:ins w:id="5958" w:author="Borja Gonzalez" w:date="2017-09-28T19:27:00Z"/>
                    <w:rFonts w:ascii="Monaco" w:hAnsi="Monaco" w:cs="Monaco"/>
                    <w:sz w:val="32"/>
                    <w:szCs w:val="32"/>
                    <w:lang w:val="en-US"/>
                  </w:rPr>
                </w:rPrChange>
              </w:rPr>
            </w:pPr>
            <w:ins w:id="5959" w:author="Borja Gonzalez" w:date="2017-09-28T19:27:00Z">
              <w:r w:rsidRPr="00E066BD">
                <w:rPr>
                  <w:rFonts w:ascii="Monaco" w:hAnsi="Monaco" w:cs="Monaco"/>
                  <w:sz w:val="20"/>
                  <w:szCs w:val="20"/>
                  <w:lang w:val="en-US"/>
                  <w:rPrChange w:id="596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61" w:author="Borja Gonzalez" w:date="2017-09-28T19:28:00Z">
                    <w:rPr>
                      <w:rFonts w:ascii="Monaco" w:hAnsi="Monaco" w:cs="Monaco"/>
                      <w:color w:val="000000"/>
                      <w:sz w:val="32"/>
                      <w:szCs w:val="32"/>
                      <w:lang w:val="en-US"/>
                    </w:rPr>
                  </w:rPrChange>
                </w:rPr>
                <w:t>pointHoverBorderColor</w:t>
              </w:r>
              <w:r w:rsidRPr="00E066BD">
                <w:rPr>
                  <w:rFonts w:ascii="Monaco" w:hAnsi="Monaco" w:cs="Monaco"/>
                  <w:b/>
                  <w:bCs/>
                  <w:color w:val="CE5C00"/>
                  <w:sz w:val="20"/>
                  <w:szCs w:val="20"/>
                  <w:lang w:val="en-US"/>
                  <w:rPrChange w:id="596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63"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5964" w:author="Borja Gonzalez" w:date="2017-09-28T19:28:00Z">
                    <w:rPr>
                      <w:rFonts w:ascii="Monaco" w:hAnsi="Monaco" w:cs="Monaco"/>
                      <w:color w:val="4E9A06"/>
                      <w:sz w:val="32"/>
                      <w:szCs w:val="32"/>
                      <w:lang w:val="en-US"/>
                    </w:rPr>
                  </w:rPrChange>
                </w:rPr>
                <w:t>"rgba(220,220,220,1)"</w:t>
              </w:r>
              <w:r w:rsidRPr="00E066BD">
                <w:rPr>
                  <w:rFonts w:ascii="Monaco" w:hAnsi="Monaco" w:cs="Monaco"/>
                  <w:b/>
                  <w:bCs/>
                  <w:color w:val="000000"/>
                  <w:sz w:val="20"/>
                  <w:szCs w:val="20"/>
                  <w:lang w:val="en-US"/>
                  <w:rPrChange w:id="5965" w:author="Borja Gonzalez" w:date="2017-09-28T19:28:00Z">
                    <w:rPr>
                      <w:rFonts w:ascii="Monaco" w:hAnsi="Monaco" w:cs="Monaco"/>
                      <w:b/>
                      <w:bCs/>
                      <w:color w:val="000000"/>
                      <w:sz w:val="32"/>
                      <w:szCs w:val="32"/>
                      <w:lang w:val="en-US"/>
                    </w:rPr>
                  </w:rPrChange>
                </w:rPr>
                <w:t>,</w:t>
              </w:r>
            </w:ins>
          </w:p>
          <w:p w14:paraId="1A25C9F7" w14:textId="77777777" w:rsidR="00E066BD" w:rsidRPr="00E066BD" w:rsidRDefault="00E066BD" w:rsidP="00E066BD">
            <w:pPr>
              <w:widowControl w:val="0"/>
              <w:autoSpaceDE w:val="0"/>
              <w:autoSpaceDN w:val="0"/>
              <w:adjustRightInd w:val="0"/>
              <w:rPr>
                <w:ins w:id="5966" w:author="Borja Gonzalez" w:date="2017-09-28T19:27:00Z"/>
                <w:rFonts w:ascii="Monaco" w:hAnsi="Monaco" w:cs="Monaco"/>
                <w:sz w:val="20"/>
                <w:szCs w:val="20"/>
                <w:lang w:val="en-US"/>
                <w:rPrChange w:id="5967" w:author="Borja Gonzalez" w:date="2017-09-28T19:28:00Z">
                  <w:rPr>
                    <w:ins w:id="5968" w:author="Borja Gonzalez" w:date="2017-09-28T19:27:00Z"/>
                    <w:rFonts w:ascii="Monaco" w:hAnsi="Monaco" w:cs="Monaco"/>
                    <w:sz w:val="32"/>
                    <w:szCs w:val="32"/>
                    <w:lang w:val="en-US"/>
                  </w:rPr>
                </w:rPrChange>
              </w:rPr>
            </w:pPr>
            <w:ins w:id="5969" w:author="Borja Gonzalez" w:date="2017-09-28T19:27:00Z">
              <w:r w:rsidRPr="00E066BD">
                <w:rPr>
                  <w:rFonts w:ascii="Monaco" w:hAnsi="Monaco" w:cs="Monaco"/>
                  <w:sz w:val="20"/>
                  <w:szCs w:val="20"/>
                  <w:lang w:val="en-US"/>
                  <w:rPrChange w:id="597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71" w:author="Borja Gonzalez" w:date="2017-09-28T19:28:00Z">
                    <w:rPr>
                      <w:rFonts w:ascii="Monaco" w:hAnsi="Monaco" w:cs="Monaco"/>
                      <w:color w:val="000000"/>
                      <w:sz w:val="32"/>
                      <w:szCs w:val="32"/>
                      <w:lang w:val="en-US"/>
                    </w:rPr>
                  </w:rPrChange>
                </w:rPr>
                <w:t>pointHoverBorderWidth</w:t>
              </w:r>
              <w:r w:rsidRPr="00E066BD">
                <w:rPr>
                  <w:rFonts w:ascii="Monaco" w:hAnsi="Monaco" w:cs="Monaco"/>
                  <w:b/>
                  <w:bCs/>
                  <w:color w:val="CE5C00"/>
                  <w:sz w:val="20"/>
                  <w:szCs w:val="20"/>
                  <w:lang w:val="en-US"/>
                  <w:rPrChange w:id="597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73"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5974" w:author="Borja Gonzalez" w:date="2017-09-28T19:28: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5975" w:author="Borja Gonzalez" w:date="2017-09-28T19:28:00Z">
                    <w:rPr>
                      <w:rFonts w:ascii="Monaco" w:hAnsi="Monaco" w:cs="Monaco"/>
                      <w:b/>
                      <w:bCs/>
                      <w:color w:val="000000"/>
                      <w:sz w:val="32"/>
                      <w:szCs w:val="32"/>
                      <w:lang w:val="en-US"/>
                    </w:rPr>
                  </w:rPrChange>
                </w:rPr>
                <w:t>,</w:t>
              </w:r>
            </w:ins>
          </w:p>
          <w:p w14:paraId="36C1C8CC" w14:textId="77777777" w:rsidR="00E066BD" w:rsidRPr="00E066BD" w:rsidRDefault="00E066BD" w:rsidP="00E066BD">
            <w:pPr>
              <w:widowControl w:val="0"/>
              <w:autoSpaceDE w:val="0"/>
              <w:autoSpaceDN w:val="0"/>
              <w:adjustRightInd w:val="0"/>
              <w:rPr>
                <w:ins w:id="5976" w:author="Borja Gonzalez" w:date="2017-09-28T19:27:00Z"/>
                <w:rFonts w:ascii="Monaco" w:hAnsi="Monaco" w:cs="Monaco"/>
                <w:sz w:val="20"/>
                <w:szCs w:val="20"/>
                <w:lang w:val="en-US"/>
                <w:rPrChange w:id="5977" w:author="Borja Gonzalez" w:date="2017-09-28T19:28:00Z">
                  <w:rPr>
                    <w:ins w:id="5978" w:author="Borja Gonzalez" w:date="2017-09-28T19:27:00Z"/>
                    <w:rFonts w:ascii="Monaco" w:hAnsi="Monaco" w:cs="Monaco"/>
                    <w:sz w:val="32"/>
                    <w:szCs w:val="32"/>
                    <w:lang w:val="en-US"/>
                  </w:rPr>
                </w:rPrChange>
              </w:rPr>
            </w:pPr>
            <w:ins w:id="5979" w:author="Borja Gonzalez" w:date="2017-09-28T19:27:00Z">
              <w:r w:rsidRPr="00E066BD">
                <w:rPr>
                  <w:rFonts w:ascii="Monaco" w:hAnsi="Monaco" w:cs="Monaco"/>
                  <w:sz w:val="20"/>
                  <w:szCs w:val="20"/>
                  <w:lang w:val="en-US"/>
                  <w:rPrChange w:id="598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81" w:author="Borja Gonzalez" w:date="2017-09-28T19:28:00Z">
                    <w:rPr>
                      <w:rFonts w:ascii="Monaco" w:hAnsi="Monaco" w:cs="Monaco"/>
                      <w:color w:val="000000"/>
                      <w:sz w:val="32"/>
                      <w:szCs w:val="32"/>
                      <w:lang w:val="en-US"/>
                    </w:rPr>
                  </w:rPrChange>
                </w:rPr>
                <w:t>pointRadius</w:t>
              </w:r>
              <w:r w:rsidRPr="00E066BD">
                <w:rPr>
                  <w:rFonts w:ascii="Monaco" w:hAnsi="Monaco" w:cs="Monaco"/>
                  <w:b/>
                  <w:bCs/>
                  <w:color w:val="CE5C00"/>
                  <w:sz w:val="20"/>
                  <w:szCs w:val="20"/>
                  <w:lang w:val="en-US"/>
                  <w:rPrChange w:id="598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83"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5984" w:author="Borja Gonzalez" w:date="2017-09-28T19:28: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5985" w:author="Borja Gonzalez" w:date="2017-09-28T19:28:00Z">
                    <w:rPr>
                      <w:rFonts w:ascii="Monaco" w:hAnsi="Monaco" w:cs="Monaco"/>
                      <w:b/>
                      <w:bCs/>
                      <w:color w:val="000000"/>
                      <w:sz w:val="32"/>
                      <w:szCs w:val="32"/>
                      <w:lang w:val="en-US"/>
                    </w:rPr>
                  </w:rPrChange>
                </w:rPr>
                <w:t>,</w:t>
              </w:r>
            </w:ins>
          </w:p>
          <w:p w14:paraId="4340F933" w14:textId="77777777" w:rsidR="00E066BD" w:rsidRPr="00E066BD" w:rsidRDefault="00E066BD" w:rsidP="00E066BD">
            <w:pPr>
              <w:widowControl w:val="0"/>
              <w:autoSpaceDE w:val="0"/>
              <w:autoSpaceDN w:val="0"/>
              <w:adjustRightInd w:val="0"/>
              <w:rPr>
                <w:ins w:id="5986" w:author="Borja Gonzalez" w:date="2017-09-28T19:27:00Z"/>
                <w:rFonts w:ascii="Monaco" w:hAnsi="Monaco" w:cs="Monaco"/>
                <w:sz w:val="20"/>
                <w:szCs w:val="20"/>
                <w:lang w:val="en-US"/>
                <w:rPrChange w:id="5987" w:author="Borja Gonzalez" w:date="2017-09-28T19:28:00Z">
                  <w:rPr>
                    <w:ins w:id="5988" w:author="Borja Gonzalez" w:date="2017-09-28T19:27:00Z"/>
                    <w:rFonts w:ascii="Monaco" w:hAnsi="Monaco" w:cs="Monaco"/>
                    <w:sz w:val="32"/>
                    <w:szCs w:val="32"/>
                    <w:lang w:val="en-US"/>
                  </w:rPr>
                </w:rPrChange>
              </w:rPr>
            </w:pPr>
            <w:ins w:id="5989" w:author="Borja Gonzalez" w:date="2017-09-28T19:27:00Z">
              <w:r w:rsidRPr="00E066BD">
                <w:rPr>
                  <w:rFonts w:ascii="Monaco" w:hAnsi="Monaco" w:cs="Monaco"/>
                  <w:sz w:val="20"/>
                  <w:szCs w:val="20"/>
                  <w:lang w:val="en-US"/>
                  <w:rPrChange w:id="599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91" w:author="Borja Gonzalez" w:date="2017-09-28T19:28:00Z">
                    <w:rPr>
                      <w:rFonts w:ascii="Monaco" w:hAnsi="Monaco" w:cs="Monaco"/>
                      <w:color w:val="000000"/>
                      <w:sz w:val="32"/>
                      <w:szCs w:val="32"/>
                      <w:lang w:val="en-US"/>
                    </w:rPr>
                  </w:rPrChange>
                </w:rPr>
                <w:t>pointHitRadius</w:t>
              </w:r>
              <w:r w:rsidRPr="00E066BD">
                <w:rPr>
                  <w:rFonts w:ascii="Monaco" w:hAnsi="Monaco" w:cs="Monaco"/>
                  <w:b/>
                  <w:bCs/>
                  <w:color w:val="CE5C00"/>
                  <w:sz w:val="20"/>
                  <w:szCs w:val="20"/>
                  <w:lang w:val="en-US"/>
                  <w:rPrChange w:id="599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93"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5994" w:author="Borja Gonzalez" w:date="2017-09-28T19:28:00Z">
                    <w:rPr>
                      <w:rFonts w:ascii="Monaco" w:hAnsi="Monaco" w:cs="Monaco"/>
                      <w:b/>
                      <w:bCs/>
                      <w:color w:val="0000CF"/>
                      <w:sz w:val="32"/>
                      <w:szCs w:val="32"/>
                      <w:lang w:val="en-US"/>
                    </w:rPr>
                  </w:rPrChange>
                </w:rPr>
                <w:t>10</w:t>
              </w:r>
              <w:r w:rsidRPr="00E066BD">
                <w:rPr>
                  <w:rFonts w:ascii="Monaco" w:hAnsi="Monaco" w:cs="Monaco"/>
                  <w:b/>
                  <w:bCs/>
                  <w:color w:val="000000"/>
                  <w:sz w:val="20"/>
                  <w:szCs w:val="20"/>
                  <w:lang w:val="en-US"/>
                  <w:rPrChange w:id="5995" w:author="Borja Gonzalez" w:date="2017-09-28T19:28:00Z">
                    <w:rPr>
                      <w:rFonts w:ascii="Monaco" w:hAnsi="Monaco" w:cs="Monaco"/>
                      <w:b/>
                      <w:bCs/>
                      <w:color w:val="000000"/>
                      <w:sz w:val="32"/>
                      <w:szCs w:val="32"/>
                      <w:lang w:val="en-US"/>
                    </w:rPr>
                  </w:rPrChange>
                </w:rPr>
                <w:t>,</w:t>
              </w:r>
            </w:ins>
          </w:p>
          <w:p w14:paraId="2EA4F11F" w14:textId="77777777" w:rsidR="00E066BD" w:rsidRPr="00E066BD" w:rsidRDefault="00E066BD" w:rsidP="00E066BD">
            <w:pPr>
              <w:widowControl w:val="0"/>
              <w:autoSpaceDE w:val="0"/>
              <w:autoSpaceDN w:val="0"/>
              <w:adjustRightInd w:val="0"/>
              <w:rPr>
                <w:ins w:id="5996" w:author="Borja Gonzalez" w:date="2017-09-28T19:27:00Z"/>
                <w:rFonts w:ascii="Monaco" w:hAnsi="Monaco" w:cs="Monaco"/>
                <w:sz w:val="20"/>
                <w:szCs w:val="20"/>
                <w:lang w:val="en-US"/>
                <w:rPrChange w:id="5997" w:author="Borja Gonzalez" w:date="2017-09-28T19:28:00Z">
                  <w:rPr>
                    <w:ins w:id="5998" w:author="Borja Gonzalez" w:date="2017-09-28T19:27:00Z"/>
                    <w:rFonts w:ascii="Monaco" w:hAnsi="Monaco" w:cs="Monaco"/>
                    <w:sz w:val="32"/>
                    <w:szCs w:val="32"/>
                    <w:lang w:val="en-US"/>
                  </w:rPr>
                </w:rPrChange>
              </w:rPr>
            </w:pPr>
            <w:ins w:id="5999" w:author="Borja Gonzalez" w:date="2017-09-28T19:27:00Z">
              <w:r w:rsidRPr="00E066BD">
                <w:rPr>
                  <w:rFonts w:ascii="Monaco" w:hAnsi="Monaco" w:cs="Monaco"/>
                  <w:sz w:val="20"/>
                  <w:szCs w:val="20"/>
                  <w:lang w:val="en-US"/>
                  <w:rPrChange w:id="600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01" w:author="Borja Gonzalez" w:date="2017-09-28T19:28: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600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03"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04" w:author="Borja Gonzalez" w:date="2017-09-28T19:28:00Z">
                    <w:rPr>
                      <w:rFonts w:ascii="Monaco" w:hAnsi="Monaco" w:cs="Monaco"/>
                      <w:color w:val="000000"/>
                      <w:sz w:val="32"/>
                      <w:szCs w:val="32"/>
                      <w:lang w:val="en-US"/>
                    </w:rPr>
                  </w:rPrChange>
                </w:rPr>
                <w:t>Movimiento</w:t>
              </w:r>
              <w:r w:rsidRPr="00E066BD">
                <w:rPr>
                  <w:rFonts w:ascii="Monaco" w:hAnsi="Monaco" w:cs="Monaco"/>
                  <w:b/>
                  <w:bCs/>
                  <w:color w:val="000000"/>
                  <w:sz w:val="20"/>
                  <w:szCs w:val="20"/>
                  <w:lang w:val="en-US"/>
                  <w:rPrChange w:id="6005" w:author="Borja Gonzalez" w:date="2017-09-28T19:28:00Z">
                    <w:rPr>
                      <w:rFonts w:ascii="Monaco" w:hAnsi="Monaco" w:cs="Monaco"/>
                      <w:b/>
                      <w:bCs/>
                      <w:color w:val="000000"/>
                      <w:sz w:val="32"/>
                      <w:szCs w:val="32"/>
                      <w:lang w:val="en-US"/>
                    </w:rPr>
                  </w:rPrChange>
                </w:rPr>
                <w:t>,</w:t>
              </w:r>
            </w:ins>
          </w:p>
          <w:p w14:paraId="08C2F2B4" w14:textId="77777777" w:rsidR="00E066BD" w:rsidRPr="00E066BD" w:rsidRDefault="00E066BD" w:rsidP="00E066BD">
            <w:pPr>
              <w:widowControl w:val="0"/>
              <w:autoSpaceDE w:val="0"/>
              <w:autoSpaceDN w:val="0"/>
              <w:adjustRightInd w:val="0"/>
              <w:rPr>
                <w:ins w:id="6006" w:author="Borja Gonzalez" w:date="2017-09-28T19:27:00Z"/>
                <w:rFonts w:ascii="Monaco" w:hAnsi="Monaco" w:cs="Monaco"/>
                <w:sz w:val="20"/>
                <w:szCs w:val="20"/>
                <w:lang w:val="en-US"/>
                <w:rPrChange w:id="6007" w:author="Borja Gonzalez" w:date="2017-09-28T19:28:00Z">
                  <w:rPr>
                    <w:ins w:id="6008" w:author="Borja Gonzalez" w:date="2017-09-28T19:27:00Z"/>
                    <w:rFonts w:ascii="Monaco" w:hAnsi="Monaco" w:cs="Monaco"/>
                    <w:sz w:val="32"/>
                    <w:szCs w:val="32"/>
                    <w:lang w:val="en-US"/>
                  </w:rPr>
                </w:rPrChange>
              </w:rPr>
            </w:pPr>
            <w:ins w:id="6009" w:author="Borja Gonzalez" w:date="2017-09-28T19:27:00Z">
              <w:r w:rsidRPr="00E066BD">
                <w:rPr>
                  <w:rFonts w:ascii="Monaco" w:hAnsi="Monaco" w:cs="Monaco"/>
                  <w:sz w:val="20"/>
                  <w:szCs w:val="20"/>
                  <w:lang w:val="en-US"/>
                  <w:rPrChange w:id="601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11" w:author="Borja Gonzalez" w:date="2017-09-28T19:28:00Z">
                    <w:rPr>
                      <w:rFonts w:ascii="Monaco" w:hAnsi="Monaco" w:cs="Monaco"/>
                      <w:color w:val="000000"/>
                      <w:sz w:val="32"/>
                      <w:szCs w:val="32"/>
                      <w:lang w:val="en-US"/>
                    </w:rPr>
                  </w:rPrChange>
                </w:rPr>
                <w:t>spanGaps</w:t>
              </w:r>
              <w:r w:rsidRPr="00E066BD">
                <w:rPr>
                  <w:rFonts w:ascii="Monaco" w:hAnsi="Monaco" w:cs="Monaco"/>
                  <w:b/>
                  <w:bCs/>
                  <w:color w:val="CE5C00"/>
                  <w:sz w:val="20"/>
                  <w:szCs w:val="20"/>
                  <w:lang w:val="en-US"/>
                  <w:rPrChange w:id="601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13"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014" w:author="Borja Gonzalez" w:date="2017-09-28T19:28: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6015" w:author="Borja Gonzalez" w:date="2017-09-28T19:28:00Z">
                    <w:rPr>
                      <w:rFonts w:ascii="Monaco" w:hAnsi="Monaco" w:cs="Monaco"/>
                      <w:b/>
                      <w:bCs/>
                      <w:color w:val="000000"/>
                      <w:sz w:val="32"/>
                      <w:szCs w:val="32"/>
                      <w:lang w:val="en-US"/>
                    </w:rPr>
                  </w:rPrChange>
                </w:rPr>
                <w:t>,</w:t>
              </w:r>
            </w:ins>
          </w:p>
          <w:p w14:paraId="39E59EF6" w14:textId="77777777" w:rsidR="00E066BD" w:rsidRPr="00E066BD" w:rsidRDefault="00E066BD" w:rsidP="00E066BD">
            <w:pPr>
              <w:widowControl w:val="0"/>
              <w:autoSpaceDE w:val="0"/>
              <w:autoSpaceDN w:val="0"/>
              <w:adjustRightInd w:val="0"/>
              <w:rPr>
                <w:ins w:id="6016" w:author="Borja Gonzalez" w:date="2017-09-28T19:27:00Z"/>
                <w:rFonts w:ascii="Monaco" w:hAnsi="Monaco" w:cs="Monaco"/>
                <w:sz w:val="20"/>
                <w:szCs w:val="20"/>
                <w:lang w:val="en-US"/>
                <w:rPrChange w:id="6017" w:author="Borja Gonzalez" w:date="2017-09-28T19:28:00Z">
                  <w:rPr>
                    <w:ins w:id="6018" w:author="Borja Gonzalez" w:date="2017-09-28T19:27:00Z"/>
                    <w:rFonts w:ascii="Monaco" w:hAnsi="Monaco" w:cs="Monaco"/>
                    <w:sz w:val="32"/>
                    <w:szCs w:val="32"/>
                    <w:lang w:val="en-US"/>
                  </w:rPr>
                </w:rPrChange>
              </w:rPr>
            </w:pPr>
            <w:ins w:id="6019" w:author="Borja Gonzalez" w:date="2017-09-28T19:27:00Z">
              <w:r w:rsidRPr="00E066BD">
                <w:rPr>
                  <w:rFonts w:ascii="Monaco" w:hAnsi="Monaco" w:cs="Monaco"/>
                  <w:sz w:val="20"/>
                  <w:szCs w:val="20"/>
                  <w:lang w:val="en-US"/>
                  <w:rPrChange w:id="6020"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021" w:author="Borja Gonzalez" w:date="2017-09-28T19:28:00Z">
                    <w:rPr>
                      <w:rFonts w:ascii="Monaco" w:hAnsi="Monaco" w:cs="Monaco"/>
                      <w:b/>
                      <w:bCs/>
                      <w:color w:val="000000"/>
                      <w:sz w:val="32"/>
                      <w:szCs w:val="32"/>
                      <w:lang w:val="en-US"/>
                    </w:rPr>
                  </w:rPrChange>
                </w:rPr>
                <w:t>}</w:t>
              </w:r>
            </w:ins>
          </w:p>
          <w:p w14:paraId="3910065B" w14:textId="77777777" w:rsidR="00E066BD" w:rsidRPr="00E066BD" w:rsidRDefault="00E066BD" w:rsidP="00E066BD">
            <w:pPr>
              <w:widowControl w:val="0"/>
              <w:autoSpaceDE w:val="0"/>
              <w:autoSpaceDN w:val="0"/>
              <w:adjustRightInd w:val="0"/>
              <w:rPr>
                <w:ins w:id="6022" w:author="Borja Gonzalez" w:date="2017-09-28T19:27:00Z"/>
                <w:rFonts w:ascii="Monaco" w:hAnsi="Monaco" w:cs="Monaco"/>
                <w:sz w:val="20"/>
                <w:szCs w:val="20"/>
                <w:lang w:val="en-US"/>
                <w:rPrChange w:id="6023" w:author="Borja Gonzalez" w:date="2017-09-28T19:28:00Z">
                  <w:rPr>
                    <w:ins w:id="6024" w:author="Borja Gonzalez" w:date="2017-09-28T19:27:00Z"/>
                    <w:rFonts w:ascii="Monaco" w:hAnsi="Monaco" w:cs="Monaco"/>
                    <w:sz w:val="32"/>
                    <w:szCs w:val="32"/>
                    <w:lang w:val="en-US"/>
                  </w:rPr>
                </w:rPrChange>
              </w:rPr>
            </w:pPr>
            <w:ins w:id="6025" w:author="Borja Gonzalez" w:date="2017-09-28T19:27:00Z">
              <w:r w:rsidRPr="00E066BD">
                <w:rPr>
                  <w:rFonts w:ascii="Monaco" w:hAnsi="Monaco" w:cs="Monaco"/>
                  <w:sz w:val="20"/>
                  <w:szCs w:val="20"/>
                  <w:lang w:val="en-US"/>
                  <w:rPrChange w:id="6026"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027" w:author="Borja Gonzalez" w:date="2017-09-28T19:28:00Z">
                    <w:rPr>
                      <w:rFonts w:ascii="Monaco" w:hAnsi="Monaco" w:cs="Monaco"/>
                      <w:b/>
                      <w:bCs/>
                      <w:color w:val="000000"/>
                      <w:sz w:val="32"/>
                      <w:szCs w:val="32"/>
                      <w:lang w:val="en-US"/>
                    </w:rPr>
                  </w:rPrChange>
                </w:rPr>
                <w:t>]</w:t>
              </w:r>
            </w:ins>
          </w:p>
          <w:p w14:paraId="36D0935F" w14:textId="77777777" w:rsidR="00E066BD" w:rsidRPr="00E066BD" w:rsidRDefault="00E066BD" w:rsidP="00E066BD">
            <w:pPr>
              <w:widowControl w:val="0"/>
              <w:autoSpaceDE w:val="0"/>
              <w:autoSpaceDN w:val="0"/>
              <w:adjustRightInd w:val="0"/>
              <w:rPr>
                <w:ins w:id="6028" w:author="Borja Gonzalez" w:date="2017-09-28T19:27:00Z"/>
                <w:rFonts w:ascii="Monaco" w:hAnsi="Monaco" w:cs="Monaco"/>
                <w:sz w:val="20"/>
                <w:szCs w:val="20"/>
                <w:lang w:val="en-US"/>
                <w:rPrChange w:id="6029" w:author="Borja Gonzalez" w:date="2017-09-28T19:28:00Z">
                  <w:rPr>
                    <w:ins w:id="6030" w:author="Borja Gonzalez" w:date="2017-09-28T19:27:00Z"/>
                    <w:rFonts w:ascii="Monaco" w:hAnsi="Monaco" w:cs="Monaco"/>
                    <w:sz w:val="32"/>
                    <w:szCs w:val="32"/>
                    <w:lang w:val="en-US"/>
                  </w:rPr>
                </w:rPrChange>
              </w:rPr>
            </w:pPr>
            <w:ins w:id="6031" w:author="Borja Gonzalez" w:date="2017-09-28T19:27:00Z">
              <w:r w:rsidRPr="00E066BD">
                <w:rPr>
                  <w:rFonts w:ascii="Monaco" w:hAnsi="Monaco" w:cs="Monaco"/>
                  <w:b/>
                  <w:bCs/>
                  <w:color w:val="000000"/>
                  <w:sz w:val="20"/>
                  <w:szCs w:val="20"/>
                  <w:lang w:val="en-US"/>
                  <w:rPrChange w:id="6032"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033" w:author="Borja Gonzalez" w:date="2017-09-28T19:28:00Z">
                    <w:rPr>
                      <w:rFonts w:ascii="Monaco" w:hAnsi="Monaco" w:cs="Monaco"/>
                      <w:color w:val="000000"/>
                      <w:sz w:val="32"/>
                      <w:szCs w:val="32"/>
                      <w:lang w:val="en-US"/>
                    </w:rPr>
                  </w:rPrChange>
                </w:rPr>
                <w:t>options</w:t>
              </w:r>
              <w:r w:rsidRPr="00E066BD">
                <w:rPr>
                  <w:rFonts w:ascii="Monaco" w:hAnsi="Monaco" w:cs="Monaco"/>
                  <w:b/>
                  <w:bCs/>
                  <w:color w:val="CE5C00"/>
                  <w:sz w:val="20"/>
                  <w:szCs w:val="20"/>
                  <w:lang w:val="en-US"/>
                  <w:rPrChange w:id="6034"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35"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036" w:author="Borja Gonzalez" w:date="2017-09-28T19:28:00Z">
                    <w:rPr>
                      <w:rFonts w:ascii="Monaco" w:hAnsi="Monaco" w:cs="Monaco"/>
                      <w:b/>
                      <w:bCs/>
                      <w:color w:val="000000"/>
                      <w:sz w:val="32"/>
                      <w:szCs w:val="32"/>
                      <w:lang w:val="en-US"/>
                    </w:rPr>
                  </w:rPrChange>
                </w:rPr>
                <w:t>{</w:t>
              </w:r>
            </w:ins>
          </w:p>
          <w:p w14:paraId="7AB273D5" w14:textId="77777777" w:rsidR="00E066BD" w:rsidRPr="00E066BD" w:rsidRDefault="00E066BD" w:rsidP="00E066BD">
            <w:pPr>
              <w:widowControl w:val="0"/>
              <w:autoSpaceDE w:val="0"/>
              <w:autoSpaceDN w:val="0"/>
              <w:adjustRightInd w:val="0"/>
              <w:rPr>
                <w:ins w:id="6037" w:author="Borja Gonzalez" w:date="2017-09-28T19:27:00Z"/>
                <w:rFonts w:ascii="Monaco" w:hAnsi="Monaco" w:cs="Monaco"/>
                <w:sz w:val="20"/>
                <w:szCs w:val="20"/>
                <w:lang w:val="en-US"/>
                <w:rPrChange w:id="6038" w:author="Borja Gonzalez" w:date="2017-09-28T19:28:00Z">
                  <w:rPr>
                    <w:ins w:id="6039" w:author="Borja Gonzalez" w:date="2017-09-28T19:27:00Z"/>
                    <w:rFonts w:ascii="Monaco" w:hAnsi="Monaco" w:cs="Monaco"/>
                    <w:sz w:val="32"/>
                    <w:szCs w:val="32"/>
                    <w:lang w:val="en-US"/>
                  </w:rPr>
                </w:rPrChange>
              </w:rPr>
            </w:pPr>
            <w:ins w:id="6040" w:author="Borja Gonzalez" w:date="2017-09-28T19:27:00Z">
              <w:r w:rsidRPr="00E066BD">
                <w:rPr>
                  <w:rFonts w:ascii="Monaco" w:hAnsi="Monaco" w:cs="Monaco"/>
                  <w:sz w:val="20"/>
                  <w:szCs w:val="20"/>
                  <w:lang w:val="en-US"/>
                  <w:rPrChange w:id="6041"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42" w:author="Borja Gonzalez" w:date="2017-09-28T19:28:00Z">
                    <w:rPr>
                      <w:rFonts w:ascii="Monaco" w:hAnsi="Monaco" w:cs="Monaco"/>
                      <w:color w:val="000000"/>
                      <w:sz w:val="32"/>
                      <w:szCs w:val="32"/>
                      <w:lang w:val="en-US"/>
                    </w:rPr>
                  </w:rPrChange>
                </w:rPr>
                <w:t>scales</w:t>
              </w:r>
              <w:r w:rsidRPr="00E066BD">
                <w:rPr>
                  <w:rFonts w:ascii="Monaco" w:hAnsi="Monaco" w:cs="Monaco"/>
                  <w:b/>
                  <w:bCs/>
                  <w:color w:val="CE5C00"/>
                  <w:sz w:val="20"/>
                  <w:szCs w:val="20"/>
                  <w:lang w:val="en-US"/>
                  <w:rPrChange w:id="6043"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44"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045" w:author="Borja Gonzalez" w:date="2017-09-28T19:28:00Z">
                    <w:rPr>
                      <w:rFonts w:ascii="Monaco" w:hAnsi="Monaco" w:cs="Monaco"/>
                      <w:b/>
                      <w:bCs/>
                      <w:color w:val="000000"/>
                      <w:sz w:val="32"/>
                      <w:szCs w:val="32"/>
                      <w:lang w:val="en-US"/>
                    </w:rPr>
                  </w:rPrChange>
                </w:rPr>
                <w:t>{</w:t>
              </w:r>
            </w:ins>
          </w:p>
          <w:p w14:paraId="2B12A7CB" w14:textId="77777777" w:rsidR="00E066BD" w:rsidRPr="00E066BD" w:rsidRDefault="00E066BD" w:rsidP="00E066BD">
            <w:pPr>
              <w:widowControl w:val="0"/>
              <w:autoSpaceDE w:val="0"/>
              <w:autoSpaceDN w:val="0"/>
              <w:adjustRightInd w:val="0"/>
              <w:rPr>
                <w:ins w:id="6046" w:author="Borja Gonzalez" w:date="2017-09-28T19:27:00Z"/>
                <w:rFonts w:ascii="Monaco" w:hAnsi="Monaco" w:cs="Monaco"/>
                <w:sz w:val="20"/>
                <w:szCs w:val="20"/>
                <w:lang w:val="en-US"/>
                <w:rPrChange w:id="6047" w:author="Borja Gonzalez" w:date="2017-09-28T19:28:00Z">
                  <w:rPr>
                    <w:ins w:id="6048" w:author="Borja Gonzalez" w:date="2017-09-28T19:27:00Z"/>
                    <w:rFonts w:ascii="Monaco" w:hAnsi="Monaco" w:cs="Monaco"/>
                    <w:sz w:val="32"/>
                    <w:szCs w:val="32"/>
                    <w:lang w:val="en-US"/>
                  </w:rPr>
                </w:rPrChange>
              </w:rPr>
            </w:pPr>
            <w:ins w:id="6049" w:author="Borja Gonzalez" w:date="2017-09-28T19:27:00Z">
              <w:r w:rsidRPr="00E066BD">
                <w:rPr>
                  <w:rFonts w:ascii="Monaco" w:hAnsi="Monaco" w:cs="Monaco"/>
                  <w:sz w:val="20"/>
                  <w:szCs w:val="20"/>
                  <w:lang w:val="en-US"/>
                  <w:rPrChange w:id="605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51" w:author="Borja Gonzalez" w:date="2017-09-28T19:28:00Z">
                    <w:rPr>
                      <w:rFonts w:ascii="Monaco" w:hAnsi="Monaco" w:cs="Monaco"/>
                      <w:color w:val="000000"/>
                      <w:sz w:val="32"/>
                      <w:szCs w:val="32"/>
                      <w:lang w:val="en-US"/>
                    </w:rPr>
                  </w:rPrChange>
                </w:rPr>
                <w:t>yAxes</w:t>
              </w:r>
              <w:r w:rsidRPr="00E066BD">
                <w:rPr>
                  <w:rFonts w:ascii="Monaco" w:hAnsi="Monaco" w:cs="Monaco"/>
                  <w:b/>
                  <w:bCs/>
                  <w:color w:val="CE5C00"/>
                  <w:sz w:val="20"/>
                  <w:szCs w:val="20"/>
                  <w:lang w:val="en-US"/>
                  <w:rPrChange w:id="605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53"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054" w:author="Borja Gonzalez" w:date="2017-09-28T19:28:00Z">
                    <w:rPr>
                      <w:rFonts w:ascii="Monaco" w:hAnsi="Monaco" w:cs="Monaco"/>
                      <w:b/>
                      <w:bCs/>
                      <w:color w:val="000000"/>
                      <w:sz w:val="32"/>
                      <w:szCs w:val="32"/>
                      <w:lang w:val="en-US"/>
                    </w:rPr>
                  </w:rPrChange>
                </w:rPr>
                <w:t>[{</w:t>
              </w:r>
            </w:ins>
          </w:p>
          <w:p w14:paraId="05BBE281" w14:textId="77777777" w:rsidR="00E066BD" w:rsidRPr="00E066BD" w:rsidRDefault="00E066BD" w:rsidP="00E066BD">
            <w:pPr>
              <w:widowControl w:val="0"/>
              <w:autoSpaceDE w:val="0"/>
              <w:autoSpaceDN w:val="0"/>
              <w:adjustRightInd w:val="0"/>
              <w:rPr>
                <w:ins w:id="6055" w:author="Borja Gonzalez" w:date="2017-09-28T19:27:00Z"/>
                <w:rFonts w:ascii="Monaco" w:hAnsi="Monaco" w:cs="Monaco"/>
                <w:sz w:val="20"/>
                <w:szCs w:val="20"/>
                <w:lang w:val="en-US"/>
                <w:rPrChange w:id="6056" w:author="Borja Gonzalez" w:date="2017-09-28T19:28:00Z">
                  <w:rPr>
                    <w:ins w:id="6057" w:author="Borja Gonzalez" w:date="2017-09-28T19:27:00Z"/>
                    <w:rFonts w:ascii="Monaco" w:hAnsi="Monaco" w:cs="Monaco"/>
                    <w:sz w:val="32"/>
                    <w:szCs w:val="32"/>
                    <w:lang w:val="en-US"/>
                  </w:rPr>
                </w:rPrChange>
              </w:rPr>
            </w:pPr>
            <w:ins w:id="6058" w:author="Borja Gonzalez" w:date="2017-09-28T19:27:00Z">
              <w:r w:rsidRPr="00E066BD">
                <w:rPr>
                  <w:rFonts w:ascii="Monaco" w:hAnsi="Monaco" w:cs="Monaco"/>
                  <w:sz w:val="20"/>
                  <w:szCs w:val="20"/>
                  <w:lang w:val="en-US"/>
                  <w:rPrChange w:id="605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60" w:author="Borja Gonzalez" w:date="2017-09-28T19:28:00Z">
                    <w:rPr>
                      <w:rFonts w:ascii="Monaco" w:hAnsi="Monaco" w:cs="Monaco"/>
                      <w:color w:val="000000"/>
                      <w:sz w:val="32"/>
                      <w:szCs w:val="32"/>
                      <w:lang w:val="en-US"/>
                    </w:rPr>
                  </w:rPrChange>
                </w:rPr>
                <w:t>ticks</w:t>
              </w:r>
              <w:r w:rsidRPr="00E066BD">
                <w:rPr>
                  <w:rFonts w:ascii="Monaco" w:hAnsi="Monaco" w:cs="Monaco"/>
                  <w:b/>
                  <w:bCs/>
                  <w:color w:val="CE5C00"/>
                  <w:sz w:val="20"/>
                  <w:szCs w:val="20"/>
                  <w:lang w:val="en-US"/>
                  <w:rPrChange w:id="6061"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62"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063" w:author="Borja Gonzalez" w:date="2017-09-28T19:28:00Z">
                    <w:rPr>
                      <w:rFonts w:ascii="Monaco" w:hAnsi="Monaco" w:cs="Monaco"/>
                      <w:b/>
                      <w:bCs/>
                      <w:color w:val="000000"/>
                      <w:sz w:val="32"/>
                      <w:szCs w:val="32"/>
                      <w:lang w:val="en-US"/>
                    </w:rPr>
                  </w:rPrChange>
                </w:rPr>
                <w:t>{</w:t>
              </w:r>
            </w:ins>
          </w:p>
          <w:p w14:paraId="13ED147B" w14:textId="77777777" w:rsidR="00E066BD" w:rsidRPr="00E066BD" w:rsidRDefault="00E066BD" w:rsidP="00E066BD">
            <w:pPr>
              <w:widowControl w:val="0"/>
              <w:autoSpaceDE w:val="0"/>
              <w:autoSpaceDN w:val="0"/>
              <w:adjustRightInd w:val="0"/>
              <w:rPr>
                <w:ins w:id="6064" w:author="Borja Gonzalez" w:date="2017-09-28T19:27:00Z"/>
                <w:rFonts w:ascii="Monaco" w:hAnsi="Monaco" w:cs="Monaco"/>
                <w:sz w:val="20"/>
                <w:szCs w:val="20"/>
                <w:lang w:val="en-US"/>
                <w:rPrChange w:id="6065" w:author="Borja Gonzalez" w:date="2017-09-28T19:28:00Z">
                  <w:rPr>
                    <w:ins w:id="6066" w:author="Borja Gonzalez" w:date="2017-09-28T19:27:00Z"/>
                    <w:rFonts w:ascii="Monaco" w:hAnsi="Monaco" w:cs="Monaco"/>
                    <w:sz w:val="32"/>
                    <w:szCs w:val="32"/>
                    <w:lang w:val="en-US"/>
                  </w:rPr>
                </w:rPrChange>
              </w:rPr>
            </w:pPr>
            <w:ins w:id="6067" w:author="Borja Gonzalez" w:date="2017-09-28T19:27:00Z">
              <w:r w:rsidRPr="00E066BD">
                <w:rPr>
                  <w:rFonts w:ascii="Monaco" w:hAnsi="Monaco" w:cs="Monaco"/>
                  <w:sz w:val="20"/>
                  <w:szCs w:val="20"/>
                  <w:lang w:val="en-US"/>
                  <w:rPrChange w:id="6068"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69" w:author="Borja Gonzalez" w:date="2017-09-28T19:28:00Z">
                    <w:rPr>
                      <w:rFonts w:ascii="Monaco" w:hAnsi="Monaco" w:cs="Monaco"/>
                      <w:color w:val="000000"/>
                      <w:sz w:val="32"/>
                      <w:szCs w:val="32"/>
                      <w:lang w:val="en-US"/>
                    </w:rPr>
                  </w:rPrChange>
                </w:rPr>
                <w:t>beginAtZero</w:t>
              </w:r>
              <w:r w:rsidRPr="00E066BD">
                <w:rPr>
                  <w:rFonts w:ascii="Monaco" w:hAnsi="Monaco" w:cs="Monaco"/>
                  <w:b/>
                  <w:bCs/>
                  <w:color w:val="CE5C00"/>
                  <w:sz w:val="20"/>
                  <w:szCs w:val="20"/>
                  <w:lang w:val="en-US"/>
                  <w:rPrChange w:id="6070"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71"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072" w:author="Borja Gonzalez" w:date="2017-09-28T19:28:00Z">
                    <w:rPr>
                      <w:rFonts w:ascii="Monaco" w:hAnsi="Monaco" w:cs="Monaco"/>
                      <w:b/>
                      <w:bCs/>
                      <w:color w:val="204A87"/>
                      <w:sz w:val="32"/>
                      <w:szCs w:val="32"/>
                      <w:lang w:val="en-US"/>
                    </w:rPr>
                  </w:rPrChange>
                </w:rPr>
                <w:t>false</w:t>
              </w:r>
            </w:ins>
          </w:p>
          <w:p w14:paraId="09376D35" w14:textId="77777777" w:rsidR="00E066BD" w:rsidRPr="00E066BD" w:rsidRDefault="00E066BD" w:rsidP="00E066BD">
            <w:pPr>
              <w:widowControl w:val="0"/>
              <w:autoSpaceDE w:val="0"/>
              <w:autoSpaceDN w:val="0"/>
              <w:adjustRightInd w:val="0"/>
              <w:rPr>
                <w:ins w:id="6073" w:author="Borja Gonzalez" w:date="2017-09-28T19:27:00Z"/>
                <w:rFonts w:ascii="Monaco" w:hAnsi="Monaco" w:cs="Monaco"/>
                <w:sz w:val="20"/>
                <w:szCs w:val="20"/>
                <w:lang w:val="en-US"/>
                <w:rPrChange w:id="6074" w:author="Borja Gonzalez" w:date="2017-09-28T19:28:00Z">
                  <w:rPr>
                    <w:ins w:id="6075" w:author="Borja Gonzalez" w:date="2017-09-28T19:27:00Z"/>
                    <w:rFonts w:ascii="Monaco" w:hAnsi="Monaco" w:cs="Monaco"/>
                    <w:sz w:val="32"/>
                    <w:szCs w:val="32"/>
                    <w:lang w:val="en-US"/>
                  </w:rPr>
                </w:rPrChange>
              </w:rPr>
            </w:pPr>
            <w:ins w:id="6076" w:author="Borja Gonzalez" w:date="2017-09-28T19:27:00Z">
              <w:r w:rsidRPr="00E066BD">
                <w:rPr>
                  <w:rFonts w:ascii="Monaco" w:hAnsi="Monaco" w:cs="Monaco"/>
                  <w:sz w:val="20"/>
                  <w:szCs w:val="20"/>
                  <w:lang w:val="en-US"/>
                  <w:rPrChange w:id="6077"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078" w:author="Borja Gonzalez" w:date="2017-09-28T19:28:00Z">
                    <w:rPr>
                      <w:rFonts w:ascii="Monaco" w:hAnsi="Monaco" w:cs="Monaco"/>
                      <w:b/>
                      <w:bCs/>
                      <w:color w:val="000000"/>
                      <w:sz w:val="32"/>
                      <w:szCs w:val="32"/>
                      <w:lang w:val="en-US"/>
                    </w:rPr>
                  </w:rPrChange>
                </w:rPr>
                <w:t>}</w:t>
              </w:r>
            </w:ins>
          </w:p>
          <w:p w14:paraId="2E653869" w14:textId="77777777" w:rsidR="00E066BD" w:rsidRPr="00E066BD" w:rsidRDefault="00E066BD" w:rsidP="00E066BD">
            <w:pPr>
              <w:widowControl w:val="0"/>
              <w:autoSpaceDE w:val="0"/>
              <w:autoSpaceDN w:val="0"/>
              <w:adjustRightInd w:val="0"/>
              <w:rPr>
                <w:ins w:id="6079" w:author="Borja Gonzalez" w:date="2017-09-28T19:27:00Z"/>
                <w:rFonts w:ascii="Monaco" w:hAnsi="Monaco" w:cs="Monaco"/>
                <w:sz w:val="20"/>
                <w:szCs w:val="20"/>
                <w:lang w:val="en-US"/>
                <w:rPrChange w:id="6080" w:author="Borja Gonzalez" w:date="2017-09-28T19:28:00Z">
                  <w:rPr>
                    <w:ins w:id="6081" w:author="Borja Gonzalez" w:date="2017-09-28T19:27:00Z"/>
                    <w:rFonts w:ascii="Monaco" w:hAnsi="Monaco" w:cs="Monaco"/>
                    <w:sz w:val="32"/>
                    <w:szCs w:val="32"/>
                    <w:lang w:val="en-US"/>
                  </w:rPr>
                </w:rPrChange>
              </w:rPr>
            </w:pPr>
            <w:ins w:id="6082" w:author="Borja Gonzalez" w:date="2017-09-28T19:27:00Z">
              <w:r w:rsidRPr="00E066BD">
                <w:rPr>
                  <w:rFonts w:ascii="Monaco" w:hAnsi="Monaco" w:cs="Monaco"/>
                  <w:sz w:val="20"/>
                  <w:szCs w:val="20"/>
                  <w:lang w:val="en-US"/>
                  <w:rPrChange w:id="6083"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084" w:author="Borja Gonzalez" w:date="2017-09-28T19:28:00Z">
                    <w:rPr>
                      <w:rFonts w:ascii="Monaco" w:hAnsi="Monaco" w:cs="Monaco"/>
                      <w:b/>
                      <w:bCs/>
                      <w:color w:val="000000"/>
                      <w:sz w:val="32"/>
                      <w:szCs w:val="32"/>
                      <w:lang w:val="en-US"/>
                    </w:rPr>
                  </w:rPrChange>
                </w:rPr>
                <w:t>}]</w:t>
              </w:r>
            </w:ins>
          </w:p>
          <w:p w14:paraId="7C31E9C9" w14:textId="77777777" w:rsidR="00E066BD" w:rsidRPr="00E066BD" w:rsidRDefault="00E066BD" w:rsidP="00E066BD">
            <w:pPr>
              <w:widowControl w:val="0"/>
              <w:autoSpaceDE w:val="0"/>
              <w:autoSpaceDN w:val="0"/>
              <w:adjustRightInd w:val="0"/>
              <w:rPr>
                <w:ins w:id="6085" w:author="Borja Gonzalez" w:date="2017-09-28T19:27:00Z"/>
                <w:rFonts w:ascii="Monaco" w:hAnsi="Monaco" w:cs="Monaco"/>
                <w:sz w:val="20"/>
                <w:szCs w:val="20"/>
                <w:lang w:val="en-US"/>
                <w:rPrChange w:id="6086" w:author="Borja Gonzalez" w:date="2017-09-28T19:28:00Z">
                  <w:rPr>
                    <w:ins w:id="6087" w:author="Borja Gonzalez" w:date="2017-09-28T19:27:00Z"/>
                    <w:rFonts w:ascii="Monaco" w:hAnsi="Monaco" w:cs="Monaco"/>
                    <w:sz w:val="32"/>
                    <w:szCs w:val="32"/>
                    <w:lang w:val="en-US"/>
                  </w:rPr>
                </w:rPrChange>
              </w:rPr>
            </w:pPr>
            <w:ins w:id="6088" w:author="Borja Gonzalez" w:date="2017-09-28T19:27:00Z">
              <w:r w:rsidRPr="00E066BD">
                <w:rPr>
                  <w:rFonts w:ascii="Monaco" w:hAnsi="Monaco" w:cs="Monaco"/>
                  <w:sz w:val="20"/>
                  <w:szCs w:val="20"/>
                  <w:lang w:val="en-US"/>
                  <w:rPrChange w:id="6089"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090" w:author="Borja Gonzalez" w:date="2017-09-28T19:28:00Z">
                    <w:rPr>
                      <w:rFonts w:ascii="Monaco" w:hAnsi="Monaco" w:cs="Monaco"/>
                      <w:b/>
                      <w:bCs/>
                      <w:color w:val="000000"/>
                      <w:sz w:val="32"/>
                      <w:szCs w:val="32"/>
                      <w:lang w:val="en-US"/>
                    </w:rPr>
                  </w:rPrChange>
                </w:rPr>
                <w:t>}</w:t>
              </w:r>
            </w:ins>
          </w:p>
          <w:p w14:paraId="21E2B577" w14:textId="77777777" w:rsidR="00E066BD" w:rsidRPr="00E066BD" w:rsidRDefault="00E066BD" w:rsidP="00E066BD">
            <w:pPr>
              <w:widowControl w:val="0"/>
              <w:autoSpaceDE w:val="0"/>
              <w:autoSpaceDN w:val="0"/>
              <w:adjustRightInd w:val="0"/>
              <w:rPr>
                <w:ins w:id="6091" w:author="Borja Gonzalez" w:date="2017-09-28T19:27:00Z"/>
                <w:rFonts w:ascii="Monaco" w:hAnsi="Monaco" w:cs="Monaco"/>
                <w:sz w:val="20"/>
                <w:szCs w:val="20"/>
                <w:lang w:val="en-US"/>
                <w:rPrChange w:id="6092" w:author="Borja Gonzalez" w:date="2017-09-28T19:28:00Z">
                  <w:rPr>
                    <w:ins w:id="6093" w:author="Borja Gonzalez" w:date="2017-09-28T19:27:00Z"/>
                    <w:rFonts w:ascii="Monaco" w:hAnsi="Monaco" w:cs="Monaco"/>
                    <w:sz w:val="32"/>
                    <w:szCs w:val="32"/>
                    <w:lang w:val="en-US"/>
                  </w:rPr>
                </w:rPrChange>
              </w:rPr>
            </w:pPr>
            <w:ins w:id="6094" w:author="Borja Gonzalez" w:date="2017-09-28T19:27:00Z">
              <w:r w:rsidRPr="00E066BD">
                <w:rPr>
                  <w:rFonts w:ascii="Monaco" w:hAnsi="Monaco" w:cs="Monaco"/>
                  <w:b/>
                  <w:bCs/>
                  <w:color w:val="000000"/>
                  <w:sz w:val="20"/>
                  <w:szCs w:val="20"/>
                  <w:lang w:val="en-US"/>
                  <w:rPrChange w:id="6095" w:author="Borja Gonzalez" w:date="2017-09-28T19:28:00Z">
                    <w:rPr>
                      <w:rFonts w:ascii="Monaco" w:hAnsi="Monaco" w:cs="Monaco"/>
                      <w:b/>
                      <w:bCs/>
                      <w:color w:val="000000"/>
                      <w:sz w:val="32"/>
                      <w:szCs w:val="32"/>
                      <w:lang w:val="en-US"/>
                    </w:rPr>
                  </w:rPrChange>
                </w:rPr>
                <w:t>}</w:t>
              </w:r>
            </w:ins>
          </w:p>
          <w:p w14:paraId="11584A02" w14:textId="77777777" w:rsidR="00E066BD" w:rsidRPr="00E066BD" w:rsidRDefault="00E066BD" w:rsidP="00E066BD">
            <w:pPr>
              <w:widowControl w:val="0"/>
              <w:autoSpaceDE w:val="0"/>
              <w:autoSpaceDN w:val="0"/>
              <w:adjustRightInd w:val="0"/>
              <w:rPr>
                <w:ins w:id="6096" w:author="Borja Gonzalez" w:date="2017-09-28T19:27:00Z"/>
                <w:rFonts w:ascii="Monaco" w:hAnsi="Monaco" w:cs="Monaco"/>
                <w:sz w:val="20"/>
                <w:szCs w:val="20"/>
                <w:lang w:val="en-US"/>
                <w:rPrChange w:id="6097" w:author="Borja Gonzalez" w:date="2017-09-28T19:28:00Z">
                  <w:rPr>
                    <w:ins w:id="6098" w:author="Borja Gonzalez" w:date="2017-09-28T19:27:00Z"/>
                    <w:rFonts w:ascii="Monaco" w:hAnsi="Monaco" w:cs="Monaco"/>
                    <w:sz w:val="32"/>
                    <w:szCs w:val="32"/>
                    <w:lang w:val="en-US"/>
                  </w:rPr>
                </w:rPrChange>
              </w:rPr>
            </w:pPr>
            <w:ins w:id="6099" w:author="Borja Gonzalez" w:date="2017-09-28T19:27:00Z">
              <w:r w:rsidRPr="00E066BD">
                <w:rPr>
                  <w:rFonts w:ascii="Monaco" w:hAnsi="Monaco" w:cs="Monaco"/>
                  <w:b/>
                  <w:bCs/>
                  <w:color w:val="000000"/>
                  <w:sz w:val="20"/>
                  <w:szCs w:val="20"/>
                  <w:lang w:val="en-US"/>
                  <w:rPrChange w:id="6100" w:author="Borja Gonzalez" w:date="2017-09-28T19:28:00Z">
                    <w:rPr>
                      <w:rFonts w:ascii="Monaco" w:hAnsi="Monaco" w:cs="Monaco"/>
                      <w:b/>
                      <w:bCs/>
                      <w:color w:val="000000"/>
                      <w:sz w:val="32"/>
                      <w:szCs w:val="32"/>
                      <w:lang w:val="en-US"/>
                    </w:rPr>
                  </w:rPrChange>
                </w:rPr>
                <w:t>});</w:t>
              </w:r>
            </w:ins>
          </w:p>
          <w:p w14:paraId="031BF5EA" w14:textId="77777777" w:rsidR="00E066BD" w:rsidRPr="00E066BD" w:rsidRDefault="00E066BD" w:rsidP="00E066BD">
            <w:pPr>
              <w:widowControl w:val="0"/>
              <w:autoSpaceDE w:val="0"/>
              <w:autoSpaceDN w:val="0"/>
              <w:adjustRightInd w:val="0"/>
              <w:rPr>
                <w:ins w:id="6101" w:author="Borja Gonzalez" w:date="2017-09-28T19:27:00Z"/>
                <w:rFonts w:ascii="Monaco" w:hAnsi="Monaco" w:cs="Monaco"/>
                <w:sz w:val="20"/>
                <w:szCs w:val="20"/>
                <w:lang w:val="en-US"/>
                <w:rPrChange w:id="6102" w:author="Borja Gonzalez" w:date="2017-09-28T19:28:00Z">
                  <w:rPr>
                    <w:ins w:id="6103" w:author="Borja Gonzalez" w:date="2017-09-28T19:27:00Z"/>
                    <w:rFonts w:ascii="Monaco" w:hAnsi="Monaco" w:cs="Monaco"/>
                    <w:sz w:val="32"/>
                    <w:szCs w:val="32"/>
                    <w:lang w:val="en-US"/>
                  </w:rPr>
                </w:rPrChange>
              </w:rPr>
            </w:pPr>
            <w:ins w:id="6104" w:author="Borja Gonzalez" w:date="2017-09-28T19:27:00Z">
              <w:r w:rsidRPr="00E066BD">
                <w:rPr>
                  <w:rFonts w:ascii="Monaco" w:hAnsi="Monaco" w:cs="Monaco"/>
                  <w:b/>
                  <w:bCs/>
                  <w:color w:val="000000"/>
                  <w:sz w:val="20"/>
                  <w:szCs w:val="20"/>
                  <w:lang w:val="en-US"/>
                  <w:rPrChange w:id="6105" w:author="Borja Gonzalez" w:date="2017-09-28T19:28:00Z">
                    <w:rPr>
                      <w:rFonts w:ascii="Monaco" w:hAnsi="Monaco" w:cs="Monaco"/>
                      <w:b/>
                      <w:bCs/>
                      <w:color w:val="000000"/>
                      <w:sz w:val="32"/>
                      <w:szCs w:val="32"/>
                      <w:lang w:val="en-US"/>
                    </w:rPr>
                  </w:rPrChange>
                </w:rPr>
                <w:t>}</w:t>
              </w:r>
            </w:ins>
          </w:p>
          <w:p w14:paraId="5819AC7B" w14:textId="77777777" w:rsidR="00E066BD" w:rsidRDefault="00E066BD" w:rsidP="00BF0FD1">
            <w:pPr>
              <w:rPr>
                <w:ins w:id="6106" w:author="Borja Gonzalez" w:date="2017-09-28T19:27:00Z"/>
              </w:rPr>
            </w:pPr>
          </w:p>
        </w:tc>
      </w:tr>
    </w:tbl>
    <w:p w14:paraId="3C2D89E6" w14:textId="5353BB4E" w:rsidR="00BF0FD1" w:rsidRDefault="00BF0FD1" w:rsidP="00BF0FD1"/>
    <w:p w14:paraId="3CD37AB0" w14:textId="56DD6F6A" w:rsidR="00BF0FD1" w:rsidRDefault="00BF0FD1" w:rsidP="00BF0FD1">
      <w:del w:id="6107" w:author="Borja Gonzalez" w:date="2017-09-28T19:27:00Z">
        <w:r w:rsidDel="00E066BD">
          <w:rPr>
            <w:noProof/>
            <w:lang w:val="en-US"/>
          </w:rPr>
          <w:drawing>
            <wp:inline distT="0" distB="0" distL="0" distR="0" wp14:anchorId="16ABB097" wp14:editId="08081951">
              <wp:extent cx="6286500" cy="5982970"/>
              <wp:effectExtent l="0" t="0" r="12700" b="1143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l="1" t="1050" r="-11" b="-1"/>
                      <a:stretch/>
                    </pic:blipFill>
                    <pic:spPr bwMode="auto">
                      <a:xfrm>
                        <a:off x="0" y="0"/>
                        <a:ext cx="6287200" cy="5983636"/>
                      </a:xfrm>
                      <a:prstGeom prst="rect">
                        <a:avLst/>
                      </a:prstGeom>
                      <a:noFill/>
                      <a:ln>
                        <a:noFill/>
                      </a:ln>
                      <a:extLst>
                        <a:ext uri="{53640926-AAD7-44d8-BBD7-CCE9431645EC}">
                          <a14:shadowObscured xmlns:a14="http://schemas.microsoft.com/office/drawing/2010/main"/>
                        </a:ext>
                      </a:extLst>
                    </pic:spPr>
                  </pic:pic>
                </a:graphicData>
              </a:graphic>
            </wp:inline>
          </w:drawing>
        </w:r>
      </w:del>
    </w:p>
    <w:p w14:paraId="6FB9EFBE" w14:textId="77777777" w:rsidR="00264972" w:rsidRDefault="00264972" w:rsidP="00BF0FD1"/>
    <w:p w14:paraId="4B2F3F90" w14:textId="344A2F11" w:rsidR="00264972" w:rsidRDefault="00264972" w:rsidP="00BF0FD1">
      <w:r>
        <w:t>Dentro de esta función reorganizamos los dos arrays para que la herramienta chart.js pueda utilizarlos. Con Chart.js creamos un nuevo tipo de gráfico que en este caso será lineal y le pondremos un título. También le pasaremos los dos arrays y ajustaremos las características del gráfico (color de la línea, grosor de la línea, interactividad con el gráfico, etc).</w:t>
      </w:r>
    </w:p>
    <w:p w14:paraId="1CFC66B3" w14:textId="77777777" w:rsidR="00264972" w:rsidRDefault="00264972" w:rsidP="00BF0FD1"/>
    <w:p w14:paraId="19FC8FBF" w14:textId="0E583247" w:rsidR="00264972" w:rsidRDefault="00264972" w:rsidP="00BF0FD1">
      <w:r>
        <w:t>A continuación mostraremos un ejemplo de un gráfico generado por la aplicación web</w:t>
      </w:r>
      <w:r w:rsidR="005B376F">
        <w:t xml:space="preserve"> gracias a chart.js:</w:t>
      </w:r>
    </w:p>
    <w:p w14:paraId="384FB539" w14:textId="77777777" w:rsidR="00474CE2" w:rsidRDefault="00474CE2" w:rsidP="00BF0FD1"/>
    <w:p w14:paraId="64E80EEA" w14:textId="5CC2FC5A" w:rsidR="00474CE2" w:rsidRDefault="00474CE2" w:rsidP="00BF0FD1">
      <w:r>
        <w:rPr>
          <w:noProof/>
          <w:lang w:val="en-US"/>
        </w:rPr>
        <w:drawing>
          <wp:inline distT="0" distB="0" distL="0" distR="0" wp14:anchorId="4A68BA19" wp14:editId="72B3C2F2">
            <wp:extent cx="5486400" cy="3143250"/>
            <wp:effectExtent l="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143250"/>
                    </a:xfrm>
                    <a:prstGeom prst="rect">
                      <a:avLst/>
                    </a:prstGeom>
                    <a:noFill/>
                    <a:ln>
                      <a:noFill/>
                    </a:ln>
                  </pic:spPr>
                </pic:pic>
              </a:graphicData>
            </a:graphic>
          </wp:inline>
        </w:drawing>
      </w:r>
    </w:p>
    <w:p w14:paraId="5FDB8C9A" w14:textId="77777777" w:rsidR="005B376F" w:rsidRDefault="005B376F" w:rsidP="00BF0FD1"/>
    <w:p w14:paraId="04ADE31D" w14:textId="64A2D802" w:rsidR="005B376F" w:rsidRDefault="005B376F" w:rsidP="00BF0FD1">
      <w:r>
        <w:t>Este gráfico corresponde al movimiento de un paciente en el plano sagital. El eje vertical denota los grados del rango de movimiento y el eje horizontal denota el tiempo en milisegundos. Este gráfico es interactivo, por lo que se pueden realizar las siguientes acciones:</w:t>
      </w:r>
    </w:p>
    <w:p w14:paraId="2A20AB81" w14:textId="77777777" w:rsidR="005B376F" w:rsidRDefault="005B376F" w:rsidP="00BF0FD1"/>
    <w:p w14:paraId="7E985D5A" w14:textId="5645A35C" w:rsidR="005B376F" w:rsidRDefault="005B376F">
      <w:pPr>
        <w:pStyle w:val="ListParagraph"/>
        <w:numPr>
          <w:ilvl w:val="0"/>
          <w:numId w:val="8"/>
        </w:numPr>
        <w:pPrChange w:id="6108" w:author="Borja Gonzalez" w:date="2017-09-27T12:38:00Z">
          <w:pPr/>
        </w:pPrChange>
      </w:pPr>
      <w:r>
        <w:t>Ampliar y reducir el gráfico.</w:t>
      </w:r>
    </w:p>
    <w:p w14:paraId="086839EE" w14:textId="21185AFB" w:rsidR="005B376F" w:rsidRDefault="005B376F">
      <w:pPr>
        <w:pStyle w:val="ListParagraph"/>
        <w:numPr>
          <w:ilvl w:val="0"/>
          <w:numId w:val="8"/>
        </w:numPr>
        <w:pPrChange w:id="6109" w:author="Borja Gonzalez" w:date="2017-09-27T12:38:00Z">
          <w:pPr/>
        </w:pPrChange>
      </w:pPr>
      <w:r>
        <w:t>Interactuar con los distintos puntos, mostrando para cada punto el ángulo de y su tiempo correspondiente.</w:t>
      </w:r>
    </w:p>
    <w:p w14:paraId="09E5599B" w14:textId="77777777" w:rsidR="00AF1C9F" w:rsidRDefault="00AF1C9F" w:rsidP="00BF0FD1"/>
    <w:p w14:paraId="498A3D93" w14:textId="1D6A2746" w:rsidR="00AF1C9F" w:rsidRDefault="00AF1C9F" w:rsidP="00AF1C9F">
      <w:pPr>
        <w:pStyle w:val="Heading3"/>
      </w:pPr>
      <w:bookmarkStart w:id="6110" w:name="_Toc368246726"/>
      <w:r>
        <w:t>4.3.8 Mostrar un grafico de evolución de un movimiento</w:t>
      </w:r>
      <w:bookmarkEnd w:id="6110"/>
      <w:r>
        <w:t xml:space="preserve"> </w:t>
      </w:r>
    </w:p>
    <w:p w14:paraId="0C7159E3" w14:textId="77777777" w:rsidR="00AF1C9F" w:rsidRDefault="00AF1C9F" w:rsidP="00BB01EC"/>
    <w:p w14:paraId="17A7D670" w14:textId="3A713E5A" w:rsidR="00AF1C9F" w:rsidRDefault="0066109E" w:rsidP="00BB01EC">
      <w:r>
        <w:t xml:space="preserve">Para este caso se realizarán interacciones muy similares a las interacciones que se mostraron en el caso anterior. Simplemente se pasarán arrays de datos diferentes, por lo que el gráfico será distinto. </w:t>
      </w:r>
      <w:r w:rsidR="003E7D66">
        <w:t>Al contrario que en el caso anterior, sí se realizará una conexión con el servidor, ya que los datos que se obtienen cuando se muestra el listado de sesiones de movimientos</w:t>
      </w:r>
      <w:r w:rsidR="00E9151D">
        <w:t>,</w:t>
      </w:r>
      <w:r w:rsidR="003E7D66">
        <w:t xml:space="preserve"> se pueden obtener los valores de una fila de la base de datos pero no los de varias como es necesario en este caso.</w:t>
      </w:r>
      <w:r w:rsidR="00E9151D">
        <w:t xml:space="preserve"> </w:t>
      </w:r>
    </w:p>
    <w:p w14:paraId="2F6FBFAB" w14:textId="77777777" w:rsidR="0066109E" w:rsidRDefault="0066109E" w:rsidP="00BB01EC"/>
    <w:p w14:paraId="6B049C04" w14:textId="305A7034" w:rsidR="0066109E" w:rsidRDefault="0066109E">
      <w:pPr>
        <w:pStyle w:val="Heading4"/>
        <w:pPrChange w:id="6111" w:author="Borja Gonzalez" w:date="2017-09-27T12:47:00Z">
          <w:pPr/>
        </w:pPrChange>
      </w:pPr>
      <w:r>
        <w:t>4.3.8.1. Funcionalidad en el lado del cliente</w:t>
      </w:r>
    </w:p>
    <w:p w14:paraId="2CBBEEA5" w14:textId="77777777" w:rsidR="0066109E" w:rsidRDefault="0066109E"/>
    <w:p w14:paraId="28E69EE6" w14:textId="77777777" w:rsidR="00E066BD" w:rsidRPr="0066109E" w:rsidRDefault="0066109E">
      <w:pPr>
        <w:rPr>
          <w:ins w:id="6112" w:author="Borja Gonzalez" w:date="2017-09-28T19:28:00Z"/>
        </w:rPr>
      </w:pPr>
      <w:del w:id="6113" w:author="Borja Gonzalez" w:date="2017-09-28T19:28:00Z">
        <w:r w:rsidDel="00E066BD">
          <w:rPr>
            <w:noProof/>
            <w:lang w:val="en-US"/>
          </w:rPr>
          <w:drawing>
            <wp:inline distT="0" distB="0" distL="0" distR="0" wp14:anchorId="0F1B1F10" wp14:editId="4B2807CA">
              <wp:extent cx="6286500" cy="1016000"/>
              <wp:effectExtent l="0" t="0" r="1270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93728" cy="1017168"/>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14:paraId="2467D8C2" w14:textId="77777777" w:rsidTr="00E066BD">
        <w:trPr>
          <w:ins w:id="6114" w:author="Borja Gonzalez" w:date="2017-09-28T19:28:00Z"/>
        </w:trPr>
        <w:tc>
          <w:tcPr>
            <w:tcW w:w="8856" w:type="dxa"/>
          </w:tcPr>
          <w:p w14:paraId="6A8A18AE" w14:textId="77777777" w:rsidR="00E066BD" w:rsidRPr="00E066BD" w:rsidRDefault="00E066BD" w:rsidP="00E066BD">
            <w:pPr>
              <w:widowControl w:val="0"/>
              <w:autoSpaceDE w:val="0"/>
              <w:autoSpaceDN w:val="0"/>
              <w:adjustRightInd w:val="0"/>
              <w:rPr>
                <w:ins w:id="6115" w:author="Borja Gonzalez" w:date="2017-09-28T19:28:00Z"/>
                <w:rFonts w:ascii="Monaco" w:hAnsi="Monaco" w:cs="Monaco"/>
                <w:sz w:val="20"/>
                <w:szCs w:val="20"/>
                <w:lang w:val="en-US"/>
                <w:rPrChange w:id="6116" w:author="Borja Gonzalez" w:date="2017-09-28T19:29:00Z">
                  <w:rPr>
                    <w:ins w:id="6117" w:author="Borja Gonzalez" w:date="2017-09-28T19:28:00Z"/>
                    <w:rFonts w:ascii="Monaco" w:hAnsi="Monaco" w:cs="Monaco"/>
                    <w:sz w:val="32"/>
                    <w:szCs w:val="32"/>
                    <w:lang w:val="en-US"/>
                  </w:rPr>
                </w:rPrChange>
              </w:rPr>
            </w:pPr>
            <w:ins w:id="6118" w:author="Borja Gonzalez" w:date="2017-09-28T19:28:00Z">
              <w:r w:rsidRPr="00E066BD">
                <w:rPr>
                  <w:rFonts w:ascii="Monaco" w:hAnsi="Monaco" w:cs="Monaco"/>
                  <w:sz w:val="20"/>
                  <w:szCs w:val="20"/>
                  <w:lang w:val="en-US"/>
                  <w:rPrChange w:id="6119" w:author="Borja Gonzalez" w:date="2017-09-28T19:29:00Z">
                    <w:rPr>
                      <w:rFonts w:ascii="Monaco" w:hAnsi="Monaco" w:cs="Monaco"/>
                      <w:sz w:val="32"/>
                      <w:szCs w:val="32"/>
                      <w:lang w:val="en-US"/>
                    </w:rPr>
                  </w:rPrChange>
                </w:rPr>
                <w:t>var fila1 = tabla.insertRow(tabla.length);</w:t>
              </w:r>
            </w:ins>
          </w:p>
          <w:p w14:paraId="4EE1B310" w14:textId="77777777" w:rsidR="00E066BD" w:rsidRPr="00E066BD" w:rsidRDefault="00E066BD" w:rsidP="00E066BD">
            <w:pPr>
              <w:widowControl w:val="0"/>
              <w:autoSpaceDE w:val="0"/>
              <w:autoSpaceDN w:val="0"/>
              <w:adjustRightInd w:val="0"/>
              <w:rPr>
                <w:ins w:id="6120" w:author="Borja Gonzalez" w:date="2017-09-28T19:28:00Z"/>
                <w:rFonts w:ascii="Monaco" w:hAnsi="Monaco" w:cs="Monaco"/>
                <w:sz w:val="20"/>
                <w:szCs w:val="20"/>
                <w:lang w:val="en-US"/>
                <w:rPrChange w:id="6121" w:author="Borja Gonzalez" w:date="2017-09-28T19:29:00Z">
                  <w:rPr>
                    <w:ins w:id="6122" w:author="Borja Gonzalez" w:date="2017-09-28T19:28:00Z"/>
                    <w:rFonts w:ascii="Monaco" w:hAnsi="Monaco" w:cs="Monaco"/>
                    <w:sz w:val="32"/>
                    <w:szCs w:val="32"/>
                    <w:lang w:val="en-US"/>
                  </w:rPr>
                </w:rPrChange>
              </w:rPr>
            </w:pPr>
            <w:ins w:id="6123" w:author="Borja Gonzalez" w:date="2017-09-28T19:28:00Z">
              <w:r w:rsidRPr="00E066BD">
                <w:rPr>
                  <w:rFonts w:ascii="Monaco" w:hAnsi="Monaco" w:cs="Monaco"/>
                  <w:sz w:val="20"/>
                  <w:szCs w:val="20"/>
                  <w:lang w:val="en-US"/>
                  <w:rPrChange w:id="6124" w:author="Borja Gonzalez" w:date="2017-09-28T19:29:00Z">
                    <w:rPr>
                      <w:rFonts w:ascii="Monaco" w:hAnsi="Monaco" w:cs="Monaco"/>
                      <w:sz w:val="32"/>
                      <w:szCs w:val="32"/>
                      <w:lang w:val="en-US"/>
                    </w:rPr>
                  </w:rPrChange>
                </w:rPr>
                <w:t>fila1.insertCell(0).innerHTML = '</w:t>
              </w:r>
              <w:r w:rsidRPr="00E066BD">
                <w:rPr>
                  <w:rFonts w:ascii="Monaco" w:hAnsi="Monaco" w:cs="Monaco"/>
                  <w:b/>
                  <w:bCs/>
                  <w:color w:val="204A87"/>
                  <w:sz w:val="20"/>
                  <w:szCs w:val="20"/>
                  <w:lang w:val="en-US"/>
                  <w:rPrChange w:id="6125" w:author="Borja Gonzalez" w:date="2017-09-28T19:29:00Z">
                    <w:rPr>
                      <w:rFonts w:ascii="Monaco" w:hAnsi="Monaco" w:cs="Monaco"/>
                      <w:b/>
                      <w:bCs/>
                      <w:color w:val="204A87"/>
                      <w:sz w:val="32"/>
                      <w:szCs w:val="32"/>
                      <w:lang w:val="en-US"/>
                    </w:rPr>
                  </w:rPrChange>
                </w:rPr>
                <w:t>&lt;button</w:t>
              </w:r>
              <w:r w:rsidRPr="00E066BD">
                <w:rPr>
                  <w:rFonts w:ascii="Monaco" w:hAnsi="Monaco" w:cs="Monaco"/>
                  <w:sz w:val="20"/>
                  <w:szCs w:val="20"/>
                  <w:lang w:val="en-US"/>
                  <w:rPrChange w:id="6126"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127" w:author="Borja Gonzalez" w:date="2017-09-28T19:29: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6128" w:author="Borja Gonzalez" w:date="2017-09-28T19:29:00Z">
                    <w:rPr>
                      <w:rFonts w:ascii="Monaco" w:hAnsi="Monaco" w:cs="Monaco"/>
                      <w:color w:val="4E9A06"/>
                      <w:sz w:val="32"/>
                      <w:szCs w:val="32"/>
                      <w:lang w:val="en-US"/>
                    </w:rPr>
                  </w:rPrChange>
                </w:rPr>
                <w:t>"bt"</w:t>
              </w:r>
              <w:r w:rsidRPr="00E066BD">
                <w:rPr>
                  <w:rFonts w:ascii="Monaco" w:hAnsi="Monaco" w:cs="Monaco"/>
                  <w:sz w:val="20"/>
                  <w:szCs w:val="20"/>
                  <w:lang w:val="en-US"/>
                  <w:rPrChange w:id="6129"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130" w:author="Borja Gonzalez" w:date="2017-09-28T19:29: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6131" w:author="Borja Gonzalez" w:date="2017-09-28T19:29:00Z">
                    <w:rPr>
                      <w:rFonts w:ascii="Monaco" w:hAnsi="Monaco" w:cs="Monaco"/>
                      <w:color w:val="4E9A06"/>
                      <w:sz w:val="32"/>
                      <w:szCs w:val="32"/>
                      <w:lang w:val="en-US"/>
                    </w:rPr>
                  </w:rPrChange>
                </w:rPr>
                <w:t>"button"</w:t>
              </w:r>
              <w:r w:rsidRPr="00E066BD">
                <w:rPr>
                  <w:rFonts w:ascii="Monaco" w:hAnsi="Monaco" w:cs="Monaco"/>
                  <w:sz w:val="20"/>
                  <w:szCs w:val="20"/>
                  <w:lang w:val="en-US"/>
                  <w:rPrChange w:id="6132"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133" w:author="Borja Gonzalez" w:date="2017-09-28T19:29: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6134" w:author="Borja Gonzalez" w:date="2017-09-28T19:29:00Z">
                    <w:rPr>
                      <w:rFonts w:ascii="Monaco" w:hAnsi="Monaco" w:cs="Monaco"/>
                      <w:color w:val="4E9A06"/>
                      <w:sz w:val="32"/>
                      <w:szCs w:val="32"/>
                      <w:lang w:val="en-US"/>
                    </w:rPr>
                  </w:rPrChange>
                </w:rPr>
                <w:t>"Evolucion(1)"</w:t>
              </w:r>
              <w:r w:rsidRPr="00E066BD">
                <w:rPr>
                  <w:rFonts w:ascii="Monaco" w:hAnsi="Monaco" w:cs="Monaco"/>
                  <w:b/>
                  <w:bCs/>
                  <w:color w:val="204A87"/>
                  <w:sz w:val="20"/>
                  <w:szCs w:val="20"/>
                  <w:lang w:val="en-US"/>
                  <w:rPrChange w:id="6135" w:author="Borja Gonzalez" w:date="2017-09-28T19:29:00Z">
                    <w:rPr>
                      <w:rFonts w:ascii="Monaco" w:hAnsi="Monaco" w:cs="Monaco"/>
                      <w:b/>
                      <w:bCs/>
                      <w:color w:val="204A87"/>
                      <w:sz w:val="32"/>
                      <w:szCs w:val="32"/>
                      <w:lang w:val="en-US"/>
                    </w:rPr>
                  </w:rPrChange>
                </w:rPr>
                <w:t>&gt;</w:t>
              </w:r>
              <w:r w:rsidRPr="00E066BD">
                <w:rPr>
                  <w:rFonts w:ascii="Monaco" w:hAnsi="Monaco" w:cs="Monaco"/>
                  <w:sz w:val="20"/>
                  <w:szCs w:val="20"/>
                  <w:lang w:val="en-US"/>
                  <w:rPrChange w:id="6136" w:author="Borja Gonzalez" w:date="2017-09-28T19:29:00Z">
                    <w:rPr>
                      <w:rFonts w:ascii="Monaco" w:hAnsi="Monaco" w:cs="Monaco"/>
                      <w:sz w:val="32"/>
                      <w:szCs w:val="32"/>
                      <w:lang w:val="en-US"/>
                    </w:rPr>
                  </w:rPrChange>
                </w:rPr>
                <w:t>Evolución del movimieto</w:t>
              </w:r>
              <w:r w:rsidRPr="00E066BD">
                <w:rPr>
                  <w:rFonts w:ascii="Monaco" w:hAnsi="Monaco" w:cs="Monaco"/>
                  <w:b/>
                  <w:bCs/>
                  <w:color w:val="204A87"/>
                  <w:sz w:val="20"/>
                  <w:szCs w:val="20"/>
                  <w:lang w:val="en-US"/>
                  <w:rPrChange w:id="6137" w:author="Borja Gonzalez" w:date="2017-09-28T19:29:00Z">
                    <w:rPr>
                      <w:rFonts w:ascii="Monaco" w:hAnsi="Monaco" w:cs="Monaco"/>
                      <w:b/>
                      <w:bCs/>
                      <w:color w:val="204A87"/>
                      <w:sz w:val="32"/>
                      <w:szCs w:val="32"/>
                      <w:lang w:val="en-US"/>
                    </w:rPr>
                  </w:rPrChange>
                </w:rPr>
                <w:t>&lt;/button&gt;</w:t>
              </w:r>
              <w:r w:rsidRPr="00E066BD">
                <w:rPr>
                  <w:rFonts w:ascii="Monaco" w:hAnsi="Monaco" w:cs="Monaco"/>
                  <w:sz w:val="20"/>
                  <w:szCs w:val="20"/>
                  <w:lang w:val="en-US"/>
                  <w:rPrChange w:id="6138" w:author="Borja Gonzalez" w:date="2017-09-28T19:29:00Z">
                    <w:rPr>
                      <w:rFonts w:ascii="Monaco" w:hAnsi="Monaco" w:cs="Monaco"/>
                      <w:sz w:val="32"/>
                      <w:szCs w:val="32"/>
                      <w:lang w:val="en-US"/>
                    </w:rPr>
                  </w:rPrChange>
                </w:rPr>
                <w:t>';</w:t>
              </w:r>
            </w:ins>
          </w:p>
          <w:p w14:paraId="439F3D36" w14:textId="77777777" w:rsidR="00E066BD" w:rsidRPr="00E066BD" w:rsidRDefault="00E066BD" w:rsidP="00E066BD">
            <w:pPr>
              <w:widowControl w:val="0"/>
              <w:autoSpaceDE w:val="0"/>
              <w:autoSpaceDN w:val="0"/>
              <w:adjustRightInd w:val="0"/>
              <w:rPr>
                <w:ins w:id="6139" w:author="Borja Gonzalez" w:date="2017-09-28T19:28:00Z"/>
                <w:rFonts w:ascii="Monaco" w:hAnsi="Monaco" w:cs="Monaco"/>
                <w:sz w:val="20"/>
                <w:szCs w:val="20"/>
                <w:lang w:val="en-US"/>
                <w:rPrChange w:id="6140" w:author="Borja Gonzalez" w:date="2017-09-28T19:29:00Z">
                  <w:rPr>
                    <w:ins w:id="6141" w:author="Borja Gonzalez" w:date="2017-09-28T19:28:00Z"/>
                    <w:rFonts w:ascii="Monaco" w:hAnsi="Monaco" w:cs="Monaco"/>
                    <w:sz w:val="32"/>
                    <w:szCs w:val="32"/>
                    <w:lang w:val="en-US"/>
                  </w:rPr>
                </w:rPrChange>
              </w:rPr>
            </w:pPr>
            <w:ins w:id="6142" w:author="Borja Gonzalez" w:date="2017-09-28T19:28:00Z">
              <w:r w:rsidRPr="00E066BD">
                <w:rPr>
                  <w:rFonts w:ascii="Monaco" w:hAnsi="Monaco" w:cs="Monaco"/>
                  <w:sz w:val="20"/>
                  <w:szCs w:val="20"/>
                  <w:lang w:val="en-US"/>
                  <w:rPrChange w:id="6143" w:author="Borja Gonzalez" w:date="2017-09-28T19:29:00Z">
                    <w:rPr>
                      <w:rFonts w:ascii="Monaco" w:hAnsi="Monaco" w:cs="Monaco"/>
                      <w:sz w:val="32"/>
                      <w:szCs w:val="32"/>
                      <w:lang w:val="en-US"/>
                    </w:rPr>
                  </w:rPrChange>
                </w:rPr>
                <w:t>fila1.insertCell(0).innerHTML = '</w:t>
              </w:r>
              <w:r w:rsidRPr="00E066BD">
                <w:rPr>
                  <w:rFonts w:ascii="Monaco" w:hAnsi="Monaco" w:cs="Monaco"/>
                  <w:b/>
                  <w:bCs/>
                  <w:color w:val="204A87"/>
                  <w:sz w:val="20"/>
                  <w:szCs w:val="20"/>
                  <w:lang w:val="en-US"/>
                  <w:rPrChange w:id="6144" w:author="Borja Gonzalez" w:date="2017-09-28T19:29:00Z">
                    <w:rPr>
                      <w:rFonts w:ascii="Monaco" w:hAnsi="Monaco" w:cs="Monaco"/>
                      <w:b/>
                      <w:bCs/>
                      <w:color w:val="204A87"/>
                      <w:sz w:val="32"/>
                      <w:szCs w:val="32"/>
                      <w:lang w:val="en-US"/>
                    </w:rPr>
                  </w:rPrChange>
                </w:rPr>
                <w:t>&lt;button</w:t>
              </w:r>
              <w:r w:rsidRPr="00E066BD">
                <w:rPr>
                  <w:rFonts w:ascii="Monaco" w:hAnsi="Monaco" w:cs="Monaco"/>
                  <w:sz w:val="20"/>
                  <w:szCs w:val="20"/>
                  <w:lang w:val="en-US"/>
                  <w:rPrChange w:id="6145"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146" w:author="Borja Gonzalez" w:date="2017-09-28T19:29: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6147" w:author="Borja Gonzalez" w:date="2017-09-28T19:29:00Z">
                    <w:rPr>
                      <w:rFonts w:ascii="Monaco" w:hAnsi="Monaco" w:cs="Monaco"/>
                      <w:color w:val="4E9A06"/>
                      <w:sz w:val="32"/>
                      <w:szCs w:val="32"/>
                      <w:lang w:val="en-US"/>
                    </w:rPr>
                  </w:rPrChange>
                </w:rPr>
                <w:t>"bt"</w:t>
              </w:r>
              <w:r w:rsidRPr="00E066BD">
                <w:rPr>
                  <w:rFonts w:ascii="Monaco" w:hAnsi="Monaco" w:cs="Monaco"/>
                  <w:sz w:val="20"/>
                  <w:szCs w:val="20"/>
                  <w:lang w:val="en-US"/>
                  <w:rPrChange w:id="6148"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149" w:author="Borja Gonzalez" w:date="2017-09-28T19:29: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6150" w:author="Borja Gonzalez" w:date="2017-09-28T19:29:00Z">
                    <w:rPr>
                      <w:rFonts w:ascii="Monaco" w:hAnsi="Monaco" w:cs="Monaco"/>
                      <w:color w:val="4E9A06"/>
                      <w:sz w:val="32"/>
                      <w:szCs w:val="32"/>
                      <w:lang w:val="en-US"/>
                    </w:rPr>
                  </w:rPrChange>
                </w:rPr>
                <w:t>"button"</w:t>
              </w:r>
              <w:r w:rsidRPr="00E066BD">
                <w:rPr>
                  <w:rFonts w:ascii="Monaco" w:hAnsi="Monaco" w:cs="Monaco"/>
                  <w:sz w:val="20"/>
                  <w:szCs w:val="20"/>
                  <w:lang w:val="en-US"/>
                  <w:rPrChange w:id="6151"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152" w:author="Borja Gonzalez" w:date="2017-09-28T19:29: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6153" w:author="Borja Gonzalez" w:date="2017-09-28T19:29:00Z">
                    <w:rPr>
                      <w:rFonts w:ascii="Monaco" w:hAnsi="Monaco" w:cs="Monaco"/>
                      <w:color w:val="4E9A06"/>
                      <w:sz w:val="32"/>
                      <w:szCs w:val="32"/>
                      <w:lang w:val="en-US"/>
                    </w:rPr>
                  </w:rPrChange>
                </w:rPr>
                <w:t>"Evolucion(2)"</w:t>
              </w:r>
              <w:r w:rsidRPr="00E066BD">
                <w:rPr>
                  <w:rFonts w:ascii="Monaco" w:hAnsi="Monaco" w:cs="Monaco"/>
                  <w:b/>
                  <w:bCs/>
                  <w:color w:val="204A87"/>
                  <w:sz w:val="20"/>
                  <w:szCs w:val="20"/>
                  <w:lang w:val="en-US"/>
                  <w:rPrChange w:id="6154" w:author="Borja Gonzalez" w:date="2017-09-28T19:29:00Z">
                    <w:rPr>
                      <w:rFonts w:ascii="Monaco" w:hAnsi="Monaco" w:cs="Monaco"/>
                      <w:b/>
                      <w:bCs/>
                      <w:color w:val="204A87"/>
                      <w:sz w:val="32"/>
                      <w:szCs w:val="32"/>
                      <w:lang w:val="en-US"/>
                    </w:rPr>
                  </w:rPrChange>
                </w:rPr>
                <w:t>&gt;</w:t>
              </w:r>
              <w:r w:rsidRPr="00E066BD">
                <w:rPr>
                  <w:rFonts w:ascii="Monaco" w:hAnsi="Monaco" w:cs="Monaco"/>
                  <w:sz w:val="20"/>
                  <w:szCs w:val="20"/>
                  <w:lang w:val="en-US"/>
                  <w:rPrChange w:id="6155" w:author="Borja Gonzalez" w:date="2017-09-28T19:29:00Z">
                    <w:rPr>
                      <w:rFonts w:ascii="Monaco" w:hAnsi="Monaco" w:cs="Monaco"/>
                      <w:sz w:val="32"/>
                      <w:szCs w:val="32"/>
                      <w:lang w:val="en-US"/>
                    </w:rPr>
                  </w:rPrChange>
                </w:rPr>
                <w:t>Evolución del movimieto</w:t>
              </w:r>
              <w:r w:rsidRPr="00E066BD">
                <w:rPr>
                  <w:rFonts w:ascii="Monaco" w:hAnsi="Monaco" w:cs="Monaco"/>
                  <w:b/>
                  <w:bCs/>
                  <w:color w:val="204A87"/>
                  <w:sz w:val="20"/>
                  <w:szCs w:val="20"/>
                  <w:lang w:val="en-US"/>
                  <w:rPrChange w:id="6156" w:author="Borja Gonzalez" w:date="2017-09-28T19:29:00Z">
                    <w:rPr>
                      <w:rFonts w:ascii="Monaco" w:hAnsi="Monaco" w:cs="Monaco"/>
                      <w:b/>
                      <w:bCs/>
                      <w:color w:val="204A87"/>
                      <w:sz w:val="32"/>
                      <w:szCs w:val="32"/>
                      <w:lang w:val="en-US"/>
                    </w:rPr>
                  </w:rPrChange>
                </w:rPr>
                <w:t>&lt;/button&gt;</w:t>
              </w:r>
              <w:r w:rsidRPr="00E066BD">
                <w:rPr>
                  <w:rFonts w:ascii="Monaco" w:hAnsi="Monaco" w:cs="Monaco"/>
                  <w:sz w:val="20"/>
                  <w:szCs w:val="20"/>
                  <w:lang w:val="en-US"/>
                  <w:rPrChange w:id="6157" w:author="Borja Gonzalez" w:date="2017-09-28T19:29:00Z">
                    <w:rPr>
                      <w:rFonts w:ascii="Monaco" w:hAnsi="Monaco" w:cs="Monaco"/>
                      <w:sz w:val="32"/>
                      <w:szCs w:val="32"/>
                      <w:lang w:val="en-US"/>
                    </w:rPr>
                  </w:rPrChange>
                </w:rPr>
                <w:t>';</w:t>
              </w:r>
            </w:ins>
          </w:p>
          <w:p w14:paraId="4EFC16A2" w14:textId="77777777" w:rsidR="00E066BD" w:rsidRPr="00E066BD" w:rsidRDefault="00E066BD" w:rsidP="00E066BD">
            <w:pPr>
              <w:widowControl w:val="0"/>
              <w:autoSpaceDE w:val="0"/>
              <w:autoSpaceDN w:val="0"/>
              <w:adjustRightInd w:val="0"/>
              <w:rPr>
                <w:ins w:id="6158" w:author="Borja Gonzalez" w:date="2017-09-28T19:28:00Z"/>
                <w:rFonts w:ascii="Monaco" w:hAnsi="Monaco" w:cs="Monaco"/>
                <w:sz w:val="20"/>
                <w:szCs w:val="20"/>
                <w:lang w:val="en-US"/>
                <w:rPrChange w:id="6159" w:author="Borja Gonzalez" w:date="2017-09-28T19:29:00Z">
                  <w:rPr>
                    <w:ins w:id="6160" w:author="Borja Gonzalez" w:date="2017-09-28T19:28:00Z"/>
                    <w:rFonts w:ascii="Monaco" w:hAnsi="Monaco" w:cs="Monaco"/>
                    <w:sz w:val="32"/>
                    <w:szCs w:val="32"/>
                    <w:lang w:val="en-US"/>
                  </w:rPr>
                </w:rPrChange>
              </w:rPr>
            </w:pPr>
            <w:ins w:id="6161" w:author="Borja Gonzalez" w:date="2017-09-28T19:28:00Z">
              <w:r w:rsidRPr="00E066BD">
                <w:rPr>
                  <w:rFonts w:ascii="Monaco" w:hAnsi="Monaco" w:cs="Monaco"/>
                  <w:sz w:val="20"/>
                  <w:szCs w:val="20"/>
                  <w:lang w:val="en-US"/>
                  <w:rPrChange w:id="6162" w:author="Borja Gonzalez" w:date="2017-09-28T19:29:00Z">
                    <w:rPr>
                      <w:rFonts w:ascii="Monaco" w:hAnsi="Monaco" w:cs="Monaco"/>
                      <w:sz w:val="32"/>
                      <w:szCs w:val="32"/>
                      <w:lang w:val="en-US"/>
                    </w:rPr>
                  </w:rPrChange>
                </w:rPr>
                <w:t>fila1.insertCell(0).innerHTML = '</w:t>
              </w:r>
              <w:r w:rsidRPr="00E066BD">
                <w:rPr>
                  <w:rFonts w:ascii="Monaco" w:hAnsi="Monaco" w:cs="Monaco"/>
                  <w:b/>
                  <w:bCs/>
                  <w:color w:val="204A87"/>
                  <w:sz w:val="20"/>
                  <w:szCs w:val="20"/>
                  <w:lang w:val="en-US"/>
                  <w:rPrChange w:id="6163" w:author="Borja Gonzalez" w:date="2017-09-28T19:29:00Z">
                    <w:rPr>
                      <w:rFonts w:ascii="Monaco" w:hAnsi="Monaco" w:cs="Monaco"/>
                      <w:b/>
                      <w:bCs/>
                      <w:color w:val="204A87"/>
                      <w:sz w:val="32"/>
                      <w:szCs w:val="32"/>
                      <w:lang w:val="en-US"/>
                    </w:rPr>
                  </w:rPrChange>
                </w:rPr>
                <w:t>&lt;button</w:t>
              </w:r>
              <w:r w:rsidRPr="00E066BD">
                <w:rPr>
                  <w:rFonts w:ascii="Monaco" w:hAnsi="Monaco" w:cs="Monaco"/>
                  <w:sz w:val="20"/>
                  <w:szCs w:val="20"/>
                  <w:lang w:val="en-US"/>
                  <w:rPrChange w:id="6164"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165" w:author="Borja Gonzalez" w:date="2017-09-28T19:29: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6166" w:author="Borja Gonzalez" w:date="2017-09-28T19:29:00Z">
                    <w:rPr>
                      <w:rFonts w:ascii="Monaco" w:hAnsi="Monaco" w:cs="Monaco"/>
                      <w:color w:val="4E9A06"/>
                      <w:sz w:val="32"/>
                      <w:szCs w:val="32"/>
                      <w:lang w:val="en-US"/>
                    </w:rPr>
                  </w:rPrChange>
                </w:rPr>
                <w:t>"bt"</w:t>
              </w:r>
              <w:r w:rsidRPr="00E066BD">
                <w:rPr>
                  <w:rFonts w:ascii="Monaco" w:hAnsi="Monaco" w:cs="Monaco"/>
                  <w:sz w:val="20"/>
                  <w:szCs w:val="20"/>
                  <w:lang w:val="en-US"/>
                  <w:rPrChange w:id="6167"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168" w:author="Borja Gonzalez" w:date="2017-09-28T19:29: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6169" w:author="Borja Gonzalez" w:date="2017-09-28T19:29:00Z">
                    <w:rPr>
                      <w:rFonts w:ascii="Monaco" w:hAnsi="Monaco" w:cs="Monaco"/>
                      <w:color w:val="4E9A06"/>
                      <w:sz w:val="32"/>
                      <w:szCs w:val="32"/>
                      <w:lang w:val="en-US"/>
                    </w:rPr>
                  </w:rPrChange>
                </w:rPr>
                <w:t>"button"</w:t>
              </w:r>
              <w:r w:rsidRPr="00E066BD">
                <w:rPr>
                  <w:rFonts w:ascii="Monaco" w:hAnsi="Monaco" w:cs="Monaco"/>
                  <w:sz w:val="20"/>
                  <w:szCs w:val="20"/>
                  <w:lang w:val="en-US"/>
                  <w:rPrChange w:id="6170"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171" w:author="Borja Gonzalez" w:date="2017-09-28T19:29: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6172" w:author="Borja Gonzalez" w:date="2017-09-28T19:29:00Z">
                    <w:rPr>
                      <w:rFonts w:ascii="Monaco" w:hAnsi="Monaco" w:cs="Monaco"/>
                      <w:color w:val="4E9A06"/>
                      <w:sz w:val="32"/>
                      <w:szCs w:val="32"/>
                      <w:lang w:val="en-US"/>
                    </w:rPr>
                  </w:rPrChange>
                </w:rPr>
                <w:t>"Evolucion(3)"</w:t>
              </w:r>
              <w:r w:rsidRPr="00E066BD">
                <w:rPr>
                  <w:rFonts w:ascii="Monaco" w:hAnsi="Monaco" w:cs="Monaco"/>
                  <w:b/>
                  <w:bCs/>
                  <w:color w:val="204A87"/>
                  <w:sz w:val="20"/>
                  <w:szCs w:val="20"/>
                  <w:lang w:val="en-US"/>
                  <w:rPrChange w:id="6173" w:author="Borja Gonzalez" w:date="2017-09-28T19:29:00Z">
                    <w:rPr>
                      <w:rFonts w:ascii="Monaco" w:hAnsi="Monaco" w:cs="Monaco"/>
                      <w:b/>
                      <w:bCs/>
                      <w:color w:val="204A87"/>
                      <w:sz w:val="32"/>
                      <w:szCs w:val="32"/>
                      <w:lang w:val="en-US"/>
                    </w:rPr>
                  </w:rPrChange>
                </w:rPr>
                <w:t>&gt;</w:t>
              </w:r>
              <w:r w:rsidRPr="00E066BD">
                <w:rPr>
                  <w:rFonts w:ascii="Monaco" w:hAnsi="Monaco" w:cs="Monaco"/>
                  <w:sz w:val="20"/>
                  <w:szCs w:val="20"/>
                  <w:lang w:val="en-US"/>
                  <w:rPrChange w:id="6174" w:author="Borja Gonzalez" w:date="2017-09-28T19:29:00Z">
                    <w:rPr>
                      <w:rFonts w:ascii="Monaco" w:hAnsi="Monaco" w:cs="Monaco"/>
                      <w:sz w:val="32"/>
                      <w:szCs w:val="32"/>
                      <w:lang w:val="en-US"/>
                    </w:rPr>
                  </w:rPrChange>
                </w:rPr>
                <w:t>Evolución del movimieto</w:t>
              </w:r>
              <w:r w:rsidRPr="00E066BD">
                <w:rPr>
                  <w:rFonts w:ascii="Monaco" w:hAnsi="Monaco" w:cs="Monaco"/>
                  <w:b/>
                  <w:bCs/>
                  <w:color w:val="204A87"/>
                  <w:sz w:val="20"/>
                  <w:szCs w:val="20"/>
                  <w:lang w:val="en-US"/>
                  <w:rPrChange w:id="6175" w:author="Borja Gonzalez" w:date="2017-09-28T19:29:00Z">
                    <w:rPr>
                      <w:rFonts w:ascii="Monaco" w:hAnsi="Monaco" w:cs="Monaco"/>
                      <w:b/>
                      <w:bCs/>
                      <w:color w:val="204A87"/>
                      <w:sz w:val="32"/>
                      <w:szCs w:val="32"/>
                      <w:lang w:val="en-US"/>
                    </w:rPr>
                  </w:rPrChange>
                </w:rPr>
                <w:t>&lt;/button&gt;</w:t>
              </w:r>
              <w:r w:rsidRPr="00E066BD">
                <w:rPr>
                  <w:rFonts w:ascii="Monaco" w:hAnsi="Monaco" w:cs="Monaco"/>
                  <w:sz w:val="20"/>
                  <w:szCs w:val="20"/>
                  <w:lang w:val="en-US"/>
                  <w:rPrChange w:id="6176" w:author="Borja Gonzalez" w:date="2017-09-28T19:29:00Z">
                    <w:rPr>
                      <w:rFonts w:ascii="Monaco" w:hAnsi="Monaco" w:cs="Monaco"/>
                      <w:sz w:val="32"/>
                      <w:szCs w:val="32"/>
                      <w:lang w:val="en-US"/>
                    </w:rPr>
                  </w:rPrChange>
                </w:rPr>
                <w:t>';</w:t>
              </w:r>
            </w:ins>
          </w:p>
          <w:p w14:paraId="3FB1D5E7" w14:textId="77777777" w:rsidR="00E066BD" w:rsidRDefault="00E066BD">
            <w:pPr>
              <w:rPr>
                <w:ins w:id="6177" w:author="Borja Gonzalez" w:date="2017-09-28T19:28:00Z"/>
              </w:rPr>
            </w:pPr>
          </w:p>
        </w:tc>
      </w:tr>
    </w:tbl>
    <w:p w14:paraId="38AAD8D5" w14:textId="59BFA9EC" w:rsidR="0066109E" w:rsidRPr="0066109E" w:rsidRDefault="0066109E"/>
    <w:p w14:paraId="420AB8A5" w14:textId="77777777" w:rsidR="0066109E" w:rsidRPr="00AF1C9F" w:rsidRDefault="0066109E" w:rsidP="00BB01EC"/>
    <w:p w14:paraId="0F91FFF6" w14:textId="6BFEFD0F" w:rsidR="0066109E" w:rsidRDefault="0066109E" w:rsidP="0066109E">
      <w:r>
        <w:t xml:space="preserve">Este fragmento de código corresponde a la tabla de sesiones de movimientos. Tres de las filas insertadas para cada columna corresponden a un botón que permite crear un gráfico. Cada botón corresponde a </w:t>
      </w:r>
      <w:r w:rsidR="00C31D47">
        <w:t xml:space="preserve">un </w:t>
      </w:r>
      <w:r>
        <w:t>gráfico de evolución en un plano (Coronal, Sagital y Transversal).  Dependiendo del botón que el usuar</w:t>
      </w:r>
      <w:r w:rsidR="00C31D47">
        <w:t>io presione se mostrará una de la</w:t>
      </w:r>
      <w:r>
        <w:t>s evoluciones. Los tres botones llaman a la misma función cuando son presionados “Evolución()”, y se le pasa un numero para distinguir entre los tres planos distintos.</w:t>
      </w:r>
    </w:p>
    <w:p w14:paraId="3EAB37D8" w14:textId="77777777" w:rsidR="00AF1C9F" w:rsidRDefault="00AF1C9F" w:rsidP="00BF0FD1"/>
    <w:p w14:paraId="2D9765CC" w14:textId="77777777" w:rsidR="00E066BD" w:rsidRDefault="00E9151D" w:rsidP="00BF0FD1">
      <w:pPr>
        <w:rPr>
          <w:ins w:id="6178" w:author="Borja Gonzalez" w:date="2017-09-28T19:30:00Z"/>
        </w:rPr>
      </w:pPr>
      <w:r w:rsidRPr="00E9151D">
        <w:t xml:space="preserve"> </w:t>
      </w:r>
      <w:del w:id="6179" w:author="Borja Gonzalez" w:date="2017-09-28T19:30:00Z">
        <w:r w:rsidR="00F55B79" w:rsidDel="00E066BD">
          <w:rPr>
            <w:noProof/>
            <w:lang w:val="en-US"/>
          </w:rPr>
          <w:drawing>
            <wp:inline distT="0" distB="0" distL="0" distR="0" wp14:anchorId="7D064461" wp14:editId="39E01366">
              <wp:extent cx="6286500" cy="3123936"/>
              <wp:effectExtent l="0" t="0" r="0" b="635"/>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88328" cy="3124844"/>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14:paraId="51E9FB8F" w14:textId="77777777" w:rsidTr="00E066BD">
        <w:trPr>
          <w:ins w:id="6180" w:author="Borja Gonzalez" w:date="2017-09-28T19:30:00Z"/>
        </w:trPr>
        <w:tc>
          <w:tcPr>
            <w:tcW w:w="8856" w:type="dxa"/>
          </w:tcPr>
          <w:p w14:paraId="04571621" w14:textId="77777777" w:rsidR="00E066BD" w:rsidRPr="00E066BD" w:rsidRDefault="00E066BD" w:rsidP="00E066BD">
            <w:pPr>
              <w:widowControl w:val="0"/>
              <w:autoSpaceDE w:val="0"/>
              <w:autoSpaceDN w:val="0"/>
              <w:adjustRightInd w:val="0"/>
              <w:rPr>
                <w:ins w:id="6181" w:author="Borja Gonzalez" w:date="2017-09-28T19:30:00Z"/>
                <w:rFonts w:ascii="Monaco" w:hAnsi="Monaco" w:cs="Monaco"/>
                <w:sz w:val="20"/>
                <w:szCs w:val="20"/>
                <w:lang w:val="en-US"/>
                <w:rPrChange w:id="6182" w:author="Borja Gonzalez" w:date="2017-09-28T19:30:00Z">
                  <w:rPr>
                    <w:ins w:id="6183" w:author="Borja Gonzalez" w:date="2017-09-28T19:30:00Z"/>
                    <w:rFonts w:ascii="Monaco" w:hAnsi="Monaco" w:cs="Monaco"/>
                    <w:sz w:val="32"/>
                    <w:szCs w:val="32"/>
                    <w:lang w:val="en-US"/>
                  </w:rPr>
                </w:rPrChange>
              </w:rPr>
            </w:pPr>
            <w:ins w:id="6184" w:author="Borja Gonzalez" w:date="2017-09-28T19:30:00Z">
              <w:r w:rsidRPr="00E066BD">
                <w:rPr>
                  <w:rFonts w:ascii="Monaco" w:hAnsi="Monaco" w:cs="Monaco"/>
                  <w:b/>
                  <w:bCs/>
                  <w:color w:val="204A87"/>
                  <w:sz w:val="20"/>
                  <w:szCs w:val="20"/>
                  <w:lang w:val="en-US"/>
                  <w:rPrChange w:id="6185" w:author="Borja Gonzalez" w:date="2017-09-28T19:30:00Z">
                    <w:rPr>
                      <w:rFonts w:ascii="Monaco" w:hAnsi="Monaco" w:cs="Monaco"/>
                      <w:b/>
                      <w:bCs/>
                      <w:color w:val="204A87"/>
                      <w:sz w:val="32"/>
                      <w:szCs w:val="32"/>
                      <w:lang w:val="en-US"/>
                    </w:rPr>
                  </w:rPrChange>
                </w:rPr>
                <w:t>function</w:t>
              </w:r>
              <w:r w:rsidRPr="00E066BD">
                <w:rPr>
                  <w:rFonts w:ascii="Monaco" w:hAnsi="Monaco" w:cs="Monaco"/>
                  <w:sz w:val="20"/>
                  <w:szCs w:val="20"/>
                  <w:lang w:val="en-US"/>
                  <w:rPrChange w:id="618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187" w:author="Borja Gonzalez" w:date="2017-09-28T19:30:00Z">
                    <w:rPr>
                      <w:rFonts w:ascii="Monaco" w:hAnsi="Monaco" w:cs="Monaco"/>
                      <w:color w:val="000000"/>
                      <w:sz w:val="32"/>
                      <w:szCs w:val="32"/>
                      <w:lang w:val="en-US"/>
                    </w:rPr>
                  </w:rPrChange>
                </w:rPr>
                <w:t>Evolucion</w:t>
              </w:r>
              <w:r w:rsidRPr="00E066BD">
                <w:rPr>
                  <w:rFonts w:ascii="Monaco" w:hAnsi="Monaco" w:cs="Monaco"/>
                  <w:b/>
                  <w:bCs/>
                  <w:color w:val="000000"/>
                  <w:sz w:val="20"/>
                  <w:szCs w:val="20"/>
                  <w:lang w:val="en-US"/>
                  <w:rPrChange w:id="618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189" w:author="Borja Gonzalez" w:date="2017-09-28T19:30:00Z">
                    <w:rPr>
                      <w:rFonts w:ascii="Monaco" w:hAnsi="Monaco" w:cs="Monaco"/>
                      <w:color w:val="000000"/>
                      <w:sz w:val="32"/>
                      <w:szCs w:val="32"/>
                      <w:lang w:val="en-US"/>
                    </w:rPr>
                  </w:rPrChange>
                </w:rPr>
                <w:t>move</w:t>
              </w:r>
              <w:r w:rsidRPr="00E066BD">
                <w:rPr>
                  <w:rFonts w:ascii="Monaco" w:hAnsi="Monaco" w:cs="Monaco"/>
                  <w:b/>
                  <w:bCs/>
                  <w:color w:val="000000"/>
                  <w:sz w:val="20"/>
                  <w:szCs w:val="20"/>
                  <w:lang w:val="en-US"/>
                  <w:rPrChange w:id="6190" w:author="Borja Gonzalez" w:date="2017-09-28T19:30:00Z">
                    <w:rPr>
                      <w:rFonts w:ascii="Monaco" w:hAnsi="Monaco" w:cs="Monaco"/>
                      <w:b/>
                      <w:bCs/>
                      <w:color w:val="000000"/>
                      <w:sz w:val="32"/>
                      <w:szCs w:val="32"/>
                      <w:lang w:val="en-US"/>
                    </w:rPr>
                  </w:rPrChange>
                </w:rPr>
                <w:t>){</w:t>
              </w:r>
            </w:ins>
          </w:p>
          <w:p w14:paraId="1BF8A5B7" w14:textId="77777777" w:rsidR="00E066BD" w:rsidRPr="00E066BD" w:rsidRDefault="00E066BD" w:rsidP="00E066BD">
            <w:pPr>
              <w:widowControl w:val="0"/>
              <w:autoSpaceDE w:val="0"/>
              <w:autoSpaceDN w:val="0"/>
              <w:adjustRightInd w:val="0"/>
              <w:rPr>
                <w:ins w:id="6191" w:author="Borja Gonzalez" w:date="2017-09-28T19:30:00Z"/>
                <w:rFonts w:ascii="Monaco" w:hAnsi="Monaco" w:cs="Monaco"/>
                <w:sz w:val="20"/>
                <w:szCs w:val="20"/>
                <w:lang w:val="en-US"/>
                <w:rPrChange w:id="6192" w:author="Borja Gonzalez" w:date="2017-09-28T19:30:00Z">
                  <w:rPr>
                    <w:ins w:id="6193" w:author="Borja Gonzalez" w:date="2017-09-28T19:30:00Z"/>
                    <w:rFonts w:ascii="Monaco" w:hAnsi="Monaco" w:cs="Monaco"/>
                    <w:sz w:val="32"/>
                    <w:szCs w:val="32"/>
                    <w:lang w:val="en-US"/>
                  </w:rPr>
                </w:rPrChange>
              </w:rPr>
            </w:pPr>
          </w:p>
          <w:p w14:paraId="2CFA1A06" w14:textId="77777777" w:rsidR="00E066BD" w:rsidRPr="00E066BD" w:rsidRDefault="00E066BD" w:rsidP="00E066BD">
            <w:pPr>
              <w:widowControl w:val="0"/>
              <w:autoSpaceDE w:val="0"/>
              <w:autoSpaceDN w:val="0"/>
              <w:adjustRightInd w:val="0"/>
              <w:rPr>
                <w:ins w:id="6194" w:author="Borja Gonzalez" w:date="2017-09-28T19:30:00Z"/>
                <w:rFonts w:ascii="Monaco" w:hAnsi="Monaco" w:cs="Monaco"/>
                <w:sz w:val="20"/>
                <w:szCs w:val="20"/>
                <w:lang w:val="en-US"/>
                <w:rPrChange w:id="6195" w:author="Borja Gonzalez" w:date="2017-09-28T19:30:00Z">
                  <w:rPr>
                    <w:ins w:id="6196" w:author="Borja Gonzalez" w:date="2017-09-28T19:30:00Z"/>
                    <w:rFonts w:ascii="Monaco" w:hAnsi="Monaco" w:cs="Monaco"/>
                    <w:sz w:val="32"/>
                    <w:szCs w:val="32"/>
                    <w:lang w:val="en-US"/>
                  </w:rPr>
                </w:rPrChange>
              </w:rPr>
            </w:pPr>
            <w:ins w:id="6197" w:author="Borja Gonzalez" w:date="2017-09-28T19:30:00Z">
              <w:r w:rsidRPr="00E066BD">
                <w:rPr>
                  <w:rFonts w:ascii="Monaco" w:hAnsi="Monaco" w:cs="Monaco"/>
                  <w:sz w:val="20"/>
                  <w:szCs w:val="20"/>
                  <w:lang w:val="en-US"/>
                  <w:rPrChange w:id="6198"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199"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20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01" w:author="Borja Gonzalez" w:date="2017-09-28T19:30:00Z">
                    <w:rPr>
                      <w:rFonts w:ascii="Monaco" w:hAnsi="Monaco" w:cs="Monaco"/>
                      <w:color w:val="000000"/>
                      <w:sz w:val="32"/>
                      <w:szCs w:val="32"/>
                      <w:lang w:val="en-US"/>
                    </w:rPr>
                  </w:rPrChange>
                </w:rPr>
                <w:t>socket</w:t>
              </w:r>
              <w:r w:rsidRPr="00E066BD">
                <w:rPr>
                  <w:rFonts w:ascii="Monaco" w:hAnsi="Monaco" w:cs="Monaco"/>
                  <w:sz w:val="20"/>
                  <w:szCs w:val="20"/>
                  <w:lang w:val="en-US"/>
                  <w:rPrChange w:id="6202"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203"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20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05" w:author="Borja Gonzalez" w:date="2017-09-28T19:30:00Z">
                    <w:rPr>
                      <w:rFonts w:ascii="Monaco" w:hAnsi="Monaco" w:cs="Monaco"/>
                      <w:color w:val="000000"/>
                      <w:sz w:val="32"/>
                      <w:szCs w:val="32"/>
                      <w:lang w:val="en-US"/>
                    </w:rPr>
                  </w:rPrChange>
                </w:rPr>
                <w:t>io</w:t>
              </w:r>
              <w:r w:rsidRPr="00E066BD">
                <w:rPr>
                  <w:rFonts w:ascii="Monaco" w:hAnsi="Monaco" w:cs="Monaco"/>
                  <w:b/>
                  <w:bCs/>
                  <w:color w:val="000000"/>
                  <w:sz w:val="20"/>
                  <w:szCs w:val="20"/>
                  <w:lang w:val="en-US"/>
                  <w:rPrChange w:id="620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207" w:author="Borja Gonzalez" w:date="2017-09-28T19:30:00Z">
                    <w:rPr>
                      <w:rFonts w:ascii="Monaco" w:hAnsi="Monaco" w:cs="Monaco"/>
                      <w:color w:val="000000"/>
                      <w:sz w:val="32"/>
                      <w:szCs w:val="32"/>
                      <w:lang w:val="en-US"/>
                    </w:rPr>
                  </w:rPrChange>
                </w:rPr>
                <w:t>connect</w:t>
              </w:r>
              <w:r w:rsidRPr="00E066BD">
                <w:rPr>
                  <w:rFonts w:ascii="Monaco" w:hAnsi="Monaco" w:cs="Monaco"/>
                  <w:b/>
                  <w:bCs/>
                  <w:color w:val="000000"/>
                  <w:sz w:val="20"/>
                  <w:szCs w:val="20"/>
                  <w:lang w:val="en-US"/>
                  <w:rPrChange w:id="6208"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209" w:author="Borja Gonzalez" w:date="2017-09-28T19:30:00Z">
                    <w:rPr>
                      <w:rFonts w:ascii="Monaco" w:hAnsi="Monaco" w:cs="Monaco"/>
                      <w:color w:val="4E9A06"/>
                      <w:sz w:val="32"/>
                      <w:szCs w:val="32"/>
                      <w:lang w:val="en-US"/>
                    </w:rPr>
                  </w:rPrChange>
                </w:rPr>
                <w:t>"http://172.20.10.5:8124"</w:t>
              </w:r>
              <w:r w:rsidRPr="00E066BD">
                <w:rPr>
                  <w:rFonts w:ascii="Monaco" w:hAnsi="Monaco" w:cs="Monaco"/>
                  <w:b/>
                  <w:bCs/>
                  <w:color w:val="000000"/>
                  <w:sz w:val="20"/>
                  <w:szCs w:val="20"/>
                  <w:lang w:val="en-US"/>
                  <w:rPrChange w:id="6210" w:author="Borja Gonzalez" w:date="2017-09-28T19:30:00Z">
                    <w:rPr>
                      <w:rFonts w:ascii="Monaco" w:hAnsi="Monaco" w:cs="Monaco"/>
                      <w:b/>
                      <w:bCs/>
                      <w:color w:val="000000"/>
                      <w:sz w:val="32"/>
                      <w:szCs w:val="32"/>
                      <w:lang w:val="en-US"/>
                    </w:rPr>
                  </w:rPrChange>
                </w:rPr>
                <w:t>);</w:t>
              </w:r>
            </w:ins>
          </w:p>
          <w:p w14:paraId="11C52908" w14:textId="77777777" w:rsidR="00E066BD" w:rsidRPr="00E066BD" w:rsidRDefault="00E066BD" w:rsidP="00E066BD">
            <w:pPr>
              <w:widowControl w:val="0"/>
              <w:autoSpaceDE w:val="0"/>
              <w:autoSpaceDN w:val="0"/>
              <w:adjustRightInd w:val="0"/>
              <w:rPr>
                <w:ins w:id="6211" w:author="Borja Gonzalez" w:date="2017-09-28T19:30:00Z"/>
                <w:rFonts w:ascii="Monaco" w:hAnsi="Monaco" w:cs="Monaco"/>
                <w:sz w:val="20"/>
                <w:szCs w:val="20"/>
                <w:lang w:val="en-US"/>
                <w:rPrChange w:id="6212" w:author="Borja Gonzalez" w:date="2017-09-28T19:30:00Z">
                  <w:rPr>
                    <w:ins w:id="6213" w:author="Borja Gonzalez" w:date="2017-09-28T19:30:00Z"/>
                    <w:rFonts w:ascii="Monaco" w:hAnsi="Monaco" w:cs="Monaco"/>
                    <w:sz w:val="32"/>
                    <w:szCs w:val="32"/>
                    <w:lang w:val="en-US"/>
                  </w:rPr>
                </w:rPrChange>
              </w:rPr>
            </w:pPr>
          </w:p>
          <w:p w14:paraId="53C3CB02" w14:textId="77777777" w:rsidR="00E066BD" w:rsidRPr="00E066BD" w:rsidRDefault="00E066BD" w:rsidP="00E066BD">
            <w:pPr>
              <w:widowControl w:val="0"/>
              <w:autoSpaceDE w:val="0"/>
              <w:autoSpaceDN w:val="0"/>
              <w:adjustRightInd w:val="0"/>
              <w:rPr>
                <w:ins w:id="6214" w:author="Borja Gonzalez" w:date="2017-09-28T19:30:00Z"/>
                <w:rFonts w:ascii="Monaco" w:hAnsi="Monaco" w:cs="Monaco"/>
                <w:sz w:val="20"/>
                <w:szCs w:val="20"/>
                <w:lang w:val="en-US"/>
                <w:rPrChange w:id="6215" w:author="Borja Gonzalez" w:date="2017-09-28T19:30:00Z">
                  <w:rPr>
                    <w:ins w:id="6216" w:author="Borja Gonzalez" w:date="2017-09-28T19:30:00Z"/>
                    <w:rFonts w:ascii="Monaco" w:hAnsi="Monaco" w:cs="Monaco"/>
                    <w:sz w:val="32"/>
                    <w:szCs w:val="32"/>
                    <w:lang w:val="en-US"/>
                  </w:rPr>
                </w:rPrChange>
              </w:rPr>
            </w:pPr>
            <w:ins w:id="6217" w:author="Borja Gonzalez" w:date="2017-09-28T19:30:00Z">
              <w:r w:rsidRPr="00E066BD">
                <w:rPr>
                  <w:rFonts w:ascii="Monaco" w:hAnsi="Monaco" w:cs="Monaco"/>
                  <w:sz w:val="20"/>
                  <w:szCs w:val="20"/>
                  <w:lang w:val="en-US"/>
                  <w:rPrChange w:id="621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19" w:author="Borja Gonzalez" w:date="2017-09-28T19:30:00Z">
                    <w:rPr>
                      <w:rFonts w:ascii="Monaco" w:hAnsi="Monaco" w:cs="Monaco"/>
                      <w:color w:val="000000"/>
                      <w:sz w:val="32"/>
                      <w:szCs w:val="32"/>
                      <w:lang w:val="en-US"/>
                    </w:rPr>
                  </w:rPrChange>
                </w:rPr>
                <w:t>socket</w:t>
              </w:r>
              <w:r w:rsidRPr="00E066BD">
                <w:rPr>
                  <w:rFonts w:ascii="Monaco" w:hAnsi="Monaco" w:cs="Monaco"/>
                  <w:b/>
                  <w:bCs/>
                  <w:color w:val="000000"/>
                  <w:sz w:val="20"/>
                  <w:szCs w:val="20"/>
                  <w:lang w:val="en-US"/>
                  <w:rPrChange w:id="622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221" w:author="Borja Gonzalez" w:date="2017-09-28T19:30:00Z">
                    <w:rPr>
                      <w:rFonts w:ascii="Monaco" w:hAnsi="Monaco" w:cs="Monaco"/>
                      <w:color w:val="000000"/>
                      <w:sz w:val="32"/>
                      <w:szCs w:val="32"/>
                      <w:lang w:val="en-US"/>
                    </w:rPr>
                  </w:rPrChange>
                </w:rPr>
                <w:t>on</w:t>
              </w:r>
              <w:r w:rsidRPr="00E066BD">
                <w:rPr>
                  <w:rFonts w:ascii="Monaco" w:hAnsi="Monaco" w:cs="Monaco"/>
                  <w:b/>
                  <w:bCs/>
                  <w:color w:val="000000"/>
                  <w:sz w:val="20"/>
                  <w:szCs w:val="20"/>
                  <w:lang w:val="en-US"/>
                  <w:rPrChange w:id="6222"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223" w:author="Borja Gonzalez" w:date="2017-09-28T19:30:00Z">
                    <w:rPr>
                      <w:rFonts w:ascii="Monaco" w:hAnsi="Monaco" w:cs="Monaco"/>
                      <w:color w:val="4E9A06"/>
                      <w:sz w:val="32"/>
                      <w:szCs w:val="32"/>
                      <w:lang w:val="en-US"/>
                    </w:rPr>
                  </w:rPrChange>
                </w:rPr>
                <w:t>"message"</w:t>
              </w:r>
              <w:r w:rsidRPr="00E066BD">
                <w:rPr>
                  <w:rFonts w:ascii="Monaco" w:hAnsi="Monaco" w:cs="Monaco"/>
                  <w:b/>
                  <w:bCs/>
                  <w:color w:val="000000"/>
                  <w:sz w:val="20"/>
                  <w:szCs w:val="20"/>
                  <w:lang w:val="en-US"/>
                  <w:rPrChange w:id="6224" w:author="Borja Gonzalez" w:date="2017-09-28T19:30:00Z">
                    <w:rPr>
                      <w:rFonts w:ascii="Monaco" w:hAnsi="Monaco" w:cs="Monaco"/>
                      <w:b/>
                      <w:bCs/>
                      <w:color w:val="000000"/>
                      <w:sz w:val="32"/>
                      <w:szCs w:val="32"/>
                      <w:lang w:val="en-US"/>
                    </w:rPr>
                  </w:rPrChange>
                </w:rPr>
                <w:t>,</w:t>
              </w:r>
              <w:r w:rsidRPr="00E066BD">
                <w:rPr>
                  <w:rFonts w:ascii="Monaco" w:hAnsi="Monaco" w:cs="Monaco"/>
                  <w:b/>
                  <w:bCs/>
                  <w:color w:val="204A87"/>
                  <w:sz w:val="20"/>
                  <w:szCs w:val="20"/>
                  <w:lang w:val="en-US"/>
                  <w:rPrChange w:id="6225" w:author="Borja Gonzalez" w:date="2017-09-28T19:30:00Z">
                    <w:rPr>
                      <w:rFonts w:ascii="Monaco" w:hAnsi="Monaco" w:cs="Monaco"/>
                      <w:b/>
                      <w:bCs/>
                      <w:color w:val="204A87"/>
                      <w:sz w:val="32"/>
                      <w:szCs w:val="32"/>
                      <w:lang w:val="en-US"/>
                    </w:rPr>
                  </w:rPrChange>
                </w:rPr>
                <w:t>function</w:t>
              </w:r>
              <w:r w:rsidRPr="00E066BD">
                <w:rPr>
                  <w:rFonts w:ascii="Monaco" w:hAnsi="Monaco" w:cs="Monaco"/>
                  <w:b/>
                  <w:bCs/>
                  <w:color w:val="000000"/>
                  <w:sz w:val="20"/>
                  <w:szCs w:val="20"/>
                  <w:lang w:val="en-US"/>
                  <w:rPrChange w:id="622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227" w:author="Borja Gonzalez" w:date="2017-09-28T19:30:00Z">
                    <w:rPr>
                      <w:rFonts w:ascii="Monaco" w:hAnsi="Monaco" w:cs="Monaco"/>
                      <w:color w:val="000000"/>
                      <w:sz w:val="32"/>
                      <w:szCs w:val="32"/>
                      <w:lang w:val="en-US"/>
                    </w:rPr>
                  </w:rPrChange>
                </w:rPr>
                <w:t>message</w:t>
              </w:r>
              <w:r w:rsidRPr="00E066BD">
                <w:rPr>
                  <w:rFonts w:ascii="Monaco" w:hAnsi="Monaco" w:cs="Monaco"/>
                  <w:b/>
                  <w:bCs/>
                  <w:color w:val="000000"/>
                  <w:sz w:val="20"/>
                  <w:szCs w:val="20"/>
                  <w:lang w:val="en-US"/>
                  <w:rPrChange w:id="6228" w:author="Borja Gonzalez" w:date="2017-09-28T19:30:00Z">
                    <w:rPr>
                      <w:rFonts w:ascii="Monaco" w:hAnsi="Monaco" w:cs="Monaco"/>
                      <w:b/>
                      <w:bCs/>
                      <w:color w:val="000000"/>
                      <w:sz w:val="32"/>
                      <w:szCs w:val="32"/>
                      <w:lang w:val="en-US"/>
                    </w:rPr>
                  </w:rPrChange>
                </w:rPr>
                <w:t>){</w:t>
              </w:r>
            </w:ins>
          </w:p>
          <w:p w14:paraId="194FE0EC" w14:textId="77777777" w:rsidR="00E066BD" w:rsidRPr="00E066BD" w:rsidRDefault="00E066BD" w:rsidP="00E066BD">
            <w:pPr>
              <w:widowControl w:val="0"/>
              <w:autoSpaceDE w:val="0"/>
              <w:autoSpaceDN w:val="0"/>
              <w:adjustRightInd w:val="0"/>
              <w:rPr>
                <w:ins w:id="6229" w:author="Borja Gonzalez" w:date="2017-09-28T19:30:00Z"/>
                <w:rFonts w:ascii="Monaco" w:hAnsi="Monaco" w:cs="Monaco"/>
                <w:sz w:val="20"/>
                <w:szCs w:val="20"/>
                <w:lang w:val="en-US"/>
                <w:rPrChange w:id="6230" w:author="Borja Gonzalez" w:date="2017-09-28T19:30:00Z">
                  <w:rPr>
                    <w:ins w:id="6231" w:author="Borja Gonzalez" w:date="2017-09-28T19:30:00Z"/>
                    <w:rFonts w:ascii="Monaco" w:hAnsi="Monaco" w:cs="Monaco"/>
                    <w:sz w:val="32"/>
                    <w:szCs w:val="32"/>
                    <w:lang w:val="en-US"/>
                  </w:rPr>
                </w:rPrChange>
              </w:rPr>
            </w:pPr>
            <w:ins w:id="6232" w:author="Borja Gonzalez" w:date="2017-09-28T19:30:00Z">
              <w:r w:rsidRPr="00E066BD">
                <w:rPr>
                  <w:rFonts w:ascii="Monaco" w:hAnsi="Monaco" w:cs="Monaco"/>
                  <w:sz w:val="20"/>
                  <w:szCs w:val="20"/>
                  <w:lang w:val="en-US"/>
                  <w:rPrChange w:id="623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34" w:author="Borja Gonzalez" w:date="2017-09-28T19:30:00Z">
                    <w:rPr>
                      <w:rFonts w:ascii="Monaco" w:hAnsi="Monaco" w:cs="Monaco"/>
                      <w:color w:val="000000"/>
                      <w:sz w:val="32"/>
                      <w:szCs w:val="32"/>
                      <w:lang w:val="en-US"/>
                    </w:rPr>
                  </w:rPrChange>
                </w:rPr>
                <w:t>console</w:t>
              </w:r>
              <w:r w:rsidRPr="00E066BD">
                <w:rPr>
                  <w:rFonts w:ascii="Monaco" w:hAnsi="Monaco" w:cs="Monaco"/>
                  <w:b/>
                  <w:bCs/>
                  <w:color w:val="000000"/>
                  <w:sz w:val="20"/>
                  <w:szCs w:val="20"/>
                  <w:lang w:val="en-US"/>
                  <w:rPrChange w:id="623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236" w:author="Borja Gonzalez" w:date="2017-09-28T19:30:00Z">
                    <w:rPr>
                      <w:rFonts w:ascii="Monaco" w:hAnsi="Monaco" w:cs="Monaco"/>
                      <w:color w:val="000000"/>
                      <w:sz w:val="32"/>
                      <w:szCs w:val="32"/>
                      <w:lang w:val="en-US"/>
                    </w:rPr>
                  </w:rPrChange>
                </w:rPr>
                <w:t>log</w:t>
              </w:r>
              <w:r w:rsidRPr="00E066BD">
                <w:rPr>
                  <w:rFonts w:ascii="Monaco" w:hAnsi="Monaco" w:cs="Monaco"/>
                  <w:b/>
                  <w:bCs/>
                  <w:color w:val="000000"/>
                  <w:sz w:val="20"/>
                  <w:szCs w:val="20"/>
                  <w:lang w:val="en-US"/>
                  <w:rPrChange w:id="6237"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238" w:author="Borja Gonzalez" w:date="2017-09-28T19:30:00Z">
                    <w:rPr>
                      <w:rFonts w:ascii="Monaco" w:hAnsi="Monaco" w:cs="Monaco"/>
                      <w:color w:val="4E9A06"/>
                      <w:sz w:val="32"/>
                      <w:szCs w:val="32"/>
                      <w:lang w:val="en-US"/>
                    </w:rPr>
                  </w:rPrChange>
                </w:rPr>
                <w:t>"El servidor ha enviado un mensaje:"</w:t>
              </w:r>
              <w:r w:rsidRPr="00E066BD">
                <w:rPr>
                  <w:rFonts w:ascii="Monaco" w:hAnsi="Monaco" w:cs="Monaco"/>
                  <w:b/>
                  <w:bCs/>
                  <w:color w:val="000000"/>
                  <w:sz w:val="20"/>
                  <w:szCs w:val="20"/>
                  <w:lang w:val="en-US"/>
                  <w:rPrChange w:id="6239" w:author="Borja Gonzalez" w:date="2017-09-28T19:30:00Z">
                    <w:rPr>
                      <w:rFonts w:ascii="Monaco" w:hAnsi="Monaco" w:cs="Monaco"/>
                      <w:b/>
                      <w:bCs/>
                      <w:color w:val="000000"/>
                      <w:sz w:val="32"/>
                      <w:szCs w:val="32"/>
                      <w:lang w:val="en-US"/>
                    </w:rPr>
                  </w:rPrChange>
                </w:rPr>
                <w:t>);</w:t>
              </w:r>
            </w:ins>
          </w:p>
          <w:p w14:paraId="2874855E" w14:textId="77777777" w:rsidR="00E066BD" w:rsidRPr="00E066BD" w:rsidRDefault="00E066BD" w:rsidP="00E066BD">
            <w:pPr>
              <w:widowControl w:val="0"/>
              <w:autoSpaceDE w:val="0"/>
              <w:autoSpaceDN w:val="0"/>
              <w:adjustRightInd w:val="0"/>
              <w:rPr>
                <w:ins w:id="6240" w:author="Borja Gonzalez" w:date="2017-09-28T19:30:00Z"/>
                <w:rFonts w:ascii="Monaco" w:hAnsi="Monaco" w:cs="Monaco"/>
                <w:sz w:val="20"/>
                <w:szCs w:val="20"/>
                <w:lang w:val="en-US"/>
                <w:rPrChange w:id="6241" w:author="Borja Gonzalez" w:date="2017-09-28T19:30:00Z">
                  <w:rPr>
                    <w:ins w:id="6242" w:author="Borja Gonzalez" w:date="2017-09-28T19:30:00Z"/>
                    <w:rFonts w:ascii="Monaco" w:hAnsi="Monaco" w:cs="Monaco"/>
                    <w:sz w:val="32"/>
                    <w:szCs w:val="32"/>
                    <w:lang w:val="en-US"/>
                  </w:rPr>
                </w:rPrChange>
              </w:rPr>
            </w:pPr>
            <w:ins w:id="6243" w:author="Borja Gonzalez" w:date="2017-09-28T19:30:00Z">
              <w:r w:rsidRPr="00E066BD">
                <w:rPr>
                  <w:rFonts w:ascii="Monaco" w:hAnsi="Monaco" w:cs="Monaco"/>
                  <w:sz w:val="20"/>
                  <w:szCs w:val="20"/>
                  <w:lang w:val="en-US"/>
                  <w:rPrChange w:id="624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45" w:author="Borja Gonzalez" w:date="2017-09-28T19:30:00Z">
                    <w:rPr>
                      <w:rFonts w:ascii="Monaco" w:hAnsi="Monaco" w:cs="Monaco"/>
                      <w:color w:val="000000"/>
                      <w:sz w:val="32"/>
                      <w:szCs w:val="32"/>
                      <w:lang w:val="en-US"/>
                    </w:rPr>
                  </w:rPrChange>
                </w:rPr>
                <w:t>message</w:t>
              </w:r>
              <w:r w:rsidRPr="00E066BD">
                <w:rPr>
                  <w:rFonts w:ascii="Monaco" w:hAnsi="Monaco" w:cs="Monaco"/>
                  <w:sz w:val="20"/>
                  <w:szCs w:val="20"/>
                  <w:lang w:val="en-US"/>
                  <w:rPrChange w:id="6246"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247"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24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49" w:author="Borja Gonzalez" w:date="2017-09-28T19:30:00Z">
                    <w:rPr>
                      <w:rFonts w:ascii="Monaco" w:hAnsi="Monaco" w:cs="Monaco"/>
                      <w:color w:val="000000"/>
                      <w:sz w:val="32"/>
                      <w:szCs w:val="32"/>
                      <w:lang w:val="en-US"/>
                    </w:rPr>
                  </w:rPrChange>
                </w:rPr>
                <w:t>JSON</w:t>
              </w:r>
              <w:r w:rsidRPr="00E066BD">
                <w:rPr>
                  <w:rFonts w:ascii="Monaco" w:hAnsi="Monaco" w:cs="Monaco"/>
                  <w:b/>
                  <w:bCs/>
                  <w:color w:val="000000"/>
                  <w:sz w:val="20"/>
                  <w:szCs w:val="20"/>
                  <w:lang w:val="en-US"/>
                  <w:rPrChange w:id="625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251" w:author="Borja Gonzalez" w:date="2017-09-28T19:30:00Z">
                    <w:rPr>
                      <w:rFonts w:ascii="Monaco" w:hAnsi="Monaco" w:cs="Monaco"/>
                      <w:color w:val="000000"/>
                      <w:sz w:val="32"/>
                      <w:szCs w:val="32"/>
                      <w:lang w:val="en-US"/>
                    </w:rPr>
                  </w:rPrChange>
                </w:rPr>
                <w:t>parse</w:t>
              </w:r>
              <w:r w:rsidRPr="00E066BD">
                <w:rPr>
                  <w:rFonts w:ascii="Monaco" w:hAnsi="Monaco" w:cs="Monaco"/>
                  <w:b/>
                  <w:bCs/>
                  <w:color w:val="000000"/>
                  <w:sz w:val="20"/>
                  <w:szCs w:val="20"/>
                  <w:lang w:val="en-US"/>
                  <w:rPrChange w:id="625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253" w:author="Borja Gonzalez" w:date="2017-09-28T19:30:00Z">
                    <w:rPr>
                      <w:rFonts w:ascii="Monaco" w:hAnsi="Monaco" w:cs="Monaco"/>
                      <w:color w:val="000000"/>
                      <w:sz w:val="32"/>
                      <w:szCs w:val="32"/>
                      <w:lang w:val="en-US"/>
                    </w:rPr>
                  </w:rPrChange>
                </w:rPr>
                <w:t>message</w:t>
              </w:r>
              <w:r w:rsidRPr="00E066BD">
                <w:rPr>
                  <w:rFonts w:ascii="Monaco" w:hAnsi="Monaco" w:cs="Monaco"/>
                  <w:b/>
                  <w:bCs/>
                  <w:color w:val="000000"/>
                  <w:sz w:val="20"/>
                  <w:szCs w:val="20"/>
                  <w:lang w:val="en-US"/>
                  <w:rPrChange w:id="6254" w:author="Borja Gonzalez" w:date="2017-09-28T19:30:00Z">
                    <w:rPr>
                      <w:rFonts w:ascii="Monaco" w:hAnsi="Monaco" w:cs="Monaco"/>
                      <w:b/>
                      <w:bCs/>
                      <w:color w:val="000000"/>
                      <w:sz w:val="32"/>
                      <w:szCs w:val="32"/>
                      <w:lang w:val="en-US"/>
                    </w:rPr>
                  </w:rPrChange>
                </w:rPr>
                <w:t>);</w:t>
              </w:r>
            </w:ins>
          </w:p>
          <w:p w14:paraId="192D3381" w14:textId="77777777" w:rsidR="00E066BD" w:rsidRPr="00E066BD" w:rsidRDefault="00E066BD" w:rsidP="00E066BD">
            <w:pPr>
              <w:widowControl w:val="0"/>
              <w:autoSpaceDE w:val="0"/>
              <w:autoSpaceDN w:val="0"/>
              <w:adjustRightInd w:val="0"/>
              <w:rPr>
                <w:ins w:id="6255" w:author="Borja Gonzalez" w:date="2017-09-28T19:30:00Z"/>
                <w:rFonts w:ascii="Monaco" w:hAnsi="Monaco" w:cs="Monaco"/>
                <w:i/>
                <w:iCs/>
                <w:color w:val="8F5902"/>
                <w:sz w:val="20"/>
                <w:szCs w:val="20"/>
                <w:lang w:val="en-US"/>
                <w:rPrChange w:id="6256" w:author="Borja Gonzalez" w:date="2017-09-28T19:30:00Z">
                  <w:rPr>
                    <w:ins w:id="6257" w:author="Borja Gonzalez" w:date="2017-09-28T19:30:00Z"/>
                    <w:rFonts w:ascii="Monaco" w:hAnsi="Monaco" w:cs="Monaco"/>
                    <w:i/>
                    <w:iCs/>
                    <w:color w:val="8F5902"/>
                    <w:sz w:val="32"/>
                    <w:szCs w:val="32"/>
                    <w:lang w:val="en-US"/>
                  </w:rPr>
                </w:rPrChange>
              </w:rPr>
            </w:pPr>
            <w:ins w:id="6258" w:author="Borja Gonzalez" w:date="2017-09-28T19:30:00Z">
              <w:r w:rsidRPr="00E066BD">
                <w:rPr>
                  <w:rFonts w:ascii="Monaco" w:hAnsi="Monaco" w:cs="Monaco"/>
                  <w:sz w:val="20"/>
                  <w:szCs w:val="20"/>
                  <w:lang w:val="en-US"/>
                  <w:rPrChange w:id="6259" w:author="Borja Gonzalez" w:date="2017-09-28T19:30:00Z">
                    <w:rPr>
                      <w:rFonts w:ascii="Monaco" w:hAnsi="Monaco" w:cs="Monaco"/>
                      <w:sz w:val="32"/>
                      <w:szCs w:val="32"/>
                      <w:lang w:val="en-US"/>
                    </w:rPr>
                  </w:rPrChange>
                </w:rPr>
                <w:t xml:space="preserve">        </w:t>
              </w:r>
              <w:r w:rsidRPr="00E066BD">
                <w:rPr>
                  <w:rFonts w:ascii="Monaco" w:hAnsi="Monaco" w:cs="Monaco"/>
                  <w:i/>
                  <w:iCs/>
                  <w:color w:val="8F5902"/>
                  <w:sz w:val="20"/>
                  <w:szCs w:val="20"/>
                  <w:lang w:val="en-US"/>
                  <w:rPrChange w:id="6260" w:author="Borja Gonzalez" w:date="2017-09-28T19:30:00Z">
                    <w:rPr>
                      <w:rFonts w:ascii="Monaco" w:hAnsi="Monaco" w:cs="Monaco"/>
                      <w:i/>
                      <w:iCs/>
                      <w:color w:val="8F5902"/>
                      <w:sz w:val="32"/>
                      <w:szCs w:val="32"/>
                      <w:lang w:val="en-US"/>
                    </w:rPr>
                  </w:rPrChange>
                </w:rPr>
                <w:t xml:space="preserve">//console.log(message); </w:t>
              </w:r>
            </w:ins>
          </w:p>
          <w:p w14:paraId="761D92DC" w14:textId="77777777" w:rsidR="00E066BD" w:rsidRPr="00E066BD" w:rsidRDefault="00E066BD" w:rsidP="00E066BD">
            <w:pPr>
              <w:widowControl w:val="0"/>
              <w:autoSpaceDE w:val="0"/>
              <w:autoSpaceDN w:val="0"/>
              <w:adjustRightInd w:val="0"/>
              <w:rPr>
                <w:ins w:id="6261" w:author="Borja Gonzalez" w:date="2017-09-28T19:30:00Z"/>
                <w:rFonts w:ascii="Monaco" w:hAnsi="Monaco" w:cs="Monaco"/>
                <w:sz w:val="20"/>
                <w:szCs w:val="20"/>
                <w:lang w:val="en-US"/>
                <w:rPrChange w:id="6262" w:author="Borja Gonzalez" w:date="2017-09-28T19:30:00Z">
                  <w:rPr>
                    <w:ins w:id="6263" w:author="Borja Gonzalez" w:date="2017-09-28T19:30:00Z"/>
                    <w:rFonts w:ascii="Monaco" w:hAnsi="Monaco" w:cs="Monaco"/>
                    <w:sz w:val="32"/>
                    <w:szCs w:val="32"/>
                    <w:lang w:val="en-US"/>
                  </w:rPr>
                </w:rPrChange>
              </w:rPr>
            </w:pPr>
            <w:ins w:id="6264" w:author="Borja Gonzalez" w:date="2017-09-28T19:30:00Z">
              <w:r w:rsidRPr="00E066BD">
                <w:rPr>
                  <w:rFonts w:ascii="Monaco" w:hAnsi="Monaco" w:cs="Monaco"/>
                  <w:sz w:val="20"/>
                  <w:szCs w:val="20"/>
                  <w:lang w:val="en-US"/>
                  <w:rPrChange w:id="6265"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266" w:author="Borja Gonzalez" w:date="2017-09-28T19:30:00Z">
                    <w:rPr>
                      <w:rFonts w:ascii="Monaco" w:hAnsi="Monaco" w:cs="Monaco"/>
                      <w:b/>
                      <w:bCs/>
                      <w:color w:val="000000"/>
                      <w:sz w:val="32"/>
                      <w:szCs w:val="32"/>
                      <w:lang w:val="en-US"/>
                    </w:rPr>
                  </w:rPrChange>
                </w:rPr>
                <w:t>});</w:t>
              </w:r>
            </w:ins>
          </w:p>
          <w:p w14:paraId="6797E832" w14:textId="77777777" w:rsidR="00E066BD" w:rsidRPr="00E066BD" w:rsidRDefault="00E066BD" w:rsidP="00E066BD">
            <w:pPr>
              <w:widowControl w:val="0"/>
              <w:autoSpaceDE w:val="0"/>
              <w:autoSpaceDN w:val="0"/>
              <w:adjustRightInd w:val="0"/>
              <w:rPr>
                <w:ins w:id="6267" w:author="Borja Gonzalez" w:date="2017-09-28T19:30:00Z"/>
                <w:rFonts w:ascii="Monaco" w:hAnsi="Monaco" w:cs="Monaco"/>
                <w:sz w:val="20"/>
                <w:szCs w:val="20"/>
                <w:lang w:val="en-US"/>
                <w:rPrChange w:id="6268" w:author="Borja Gonzalez" w:date="2017-09-28T19:30:00Z">
                  <w:rPr>
                    <w:ins w:id="6269" w:author="Borja Gonzalez" w:date="2017-09-28T19:30:00Z"/>
                    <w:rFonts w:ascii="Monaco" w:hAnsi="Monaco" w:cs="Monaco"/>
                    <w:sz w:val="32"/>
                    <w:szCs w:val="32"/>
                    <w:lang w:val="en-US"/>
                  </w:rPr>
                </w:rPrChange>
              </w:rPr>
            </w:pPr>
          </w:p>
          <w:p w14:paraId="49B3C41E" w14:textId="77777777" w:rsidR="00E066BD" w:rsidRPr="00E066BD" w:rsidRDefault="00E066BD" w:rsidP="00E066BD">
            <w:pPr>
              <w:widowControl w:val="0"/>
              <w:autoSpaceDE w:val="0"/>
              <w:autoSpaceDN w:val="0"/>
              <w:adjustRightInd w:val="0"/>
              <w:rPr>
                <w:ins w:id="6270" w:author="Borja Gonzalez" w:date="2017-09-28T19:30:00Z"/>
                <w:rFonts w:ascii="Monaco" w:hAnsi="Monaco" w:cs="Monaco"/>
                <w:sz w:val="20"/>
                <w:szCs w:val="20"/>
                <w:lang w:val="en-US"/>
                <w:rPrChange w:id="6271" w:author="Borja Gonzalez" w:date="2017-09-28T19:30:00Z">
                  <w:rPr>
                    <w:ins w:id="6272" w:author="Borja Gonzalez" w:date="2017-09-28T19:30:00Z"/>
                    <w:rFonts w:ascii="Monaco" w:hAnsi="Monaco" w:cs="Monaco"/>
                    <w:sz w:val="32"/>
                    <w:szCs w:val="32"/>
                    <w:lang w:val="en-US"/>
                  </w:rPr>
                </w:rPrChange>
              </w:rPr>
            </w:pPr>
            <w:ins w:id="6273" w:author="Borja Gonzalez" w:date="2017-09-28T19:30:00Z">
              <w:r w:rsidRPr="00E066BD">
                <w:rPr>
                  <w:rFonts w:ascii="Monaco" w:hAnsi="Monaco" w:cs="Monaco"/>
                  <w:sz w:val="20"/>
                  <w:szCs w:val="20"/>
                  <w:lang w:val="en-US"/>
                  <w:rPrChange w:id="6274"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275"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27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77" w:author="Borja Gonzalez" w:date="2017-09-28T19:30:00Z">
                    <w:rPr>
                      <w:rFonts w:ascii="Monaco" w:hAnsi="Monaco" w:cs="Monaco"/>
                      <w:color w:val="000000"/>
                      <w:sz w:val="32"/>
                      <w:szCs w:val="32"/>
                      <w:lang w:val="en-US"/>
                    </w:rPr>
                  </w:rPrChange>
                </w:rPr>
                <w:t>datos2</w:t>
              </w:r>
              <w:r w:rsidRPr="00E066BD">
                <w:rPr>
                  <w:rFonts w:ascii="Monaco" w:hAnsi="Monaco" w:cs="Monaco"/>
                  <w:sz w:val="20"/>
                  <w:szCs w:val="20"/>
                  <w:lang w:val="en-US"/>
                  <w:rPrChange w:id="6278"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279"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280"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281" w:author="Borja Gonzalez" w:date="2017-09-28T19:30:00Z">
                    <w:rPr>
                      <w:rFonts w:ascii="Monaco" w:hAnsi="Monaco" w:cs="Monaco"/>
                      <w:b/>
                      <w:bCs/>
                      <w:color w:val="000000"/>
                      <w:sz w:val="32"/>
                      <w:szCs w:val="32"/>
                      <w:lang w:val="en-US"/>
                    </w:rPr>
                  </w:rPrChange>
                </w:rPr>
                <w:t>{</w:t>
              </w:r>
            </w:ins>
          </w:p>
          <w:p w14:paraId="107799B4" w14:textId="77777777" w:rsidR="00E066BD" w:rsidRPr="00E066BD" w:rsidRDefault="00E066BD" w:rsidP="00E066BD">
            <w:pPr>
              <w:widowControl w:val="0"/>
              <w:autoSpaceDE w:val="0"/>
              <w:autoSpaceDN w:val="0"/>
              <w:adjustRightInd w:val="0"/>
              <w:rPr>
                <w:ins w:id="6282" w:author="Borja Gonzalez" w:date="2017-09-28T19:30:00Z"/>
                <w:rFonts w:ascii="Monaco" w:hAnsi="Monaco" w:cs="Monaco"/>
                <w:sz w:val="20"/>
                <w:szCs w:val="20"/>
                <w:lang w:val="en-US"/>
                <w:rPrChange w:id="6283" w:author="Borja Gonzalez" w:date="2017-09-28T19:30:00Z">
                  <w:rPr>
                    <w:ins w:id="6284" w:author="Borja Gonzalez" w:date="2017-09-28T19:30:00Z"/>
                    <w:rFonts w:ascii="Monaco" w:hAnsi="Monaco" w:cs="Monaco"/>
                    <w:sz w:val="32"/>
                    <w:szCs w:val="32"/>
                    <w:lang w:val="en-US"/>
                  </w:rPr>
                </w:rPrChange>
              </w:rPr>
            </w:pPr>
            <w:ins w:id="6285" w:author="Borja Gonzalez" w:date="2017-09-28T19:30:00Z">
              <w:r w:rsidRPr="00E066BD">
                <w:rPr>
                  <w:rFonts w:ascii="Monaco" w:hAnsi="Monaco" w:cs="Monaco"/>
                  <w:sz w:val="20"/>
                  <w:szCs w:val="20"/>
                  <w:lang w:val="en-US"/>
                  <w:rPrChange w:id="628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87" w:author="Borja Gonzalez" w:date="2017-09-28T19:30:00Z">
                    <w:rPr>
                      <w:rFonts w:ascii="Monaco" w:hAnsi="Monaco" w:cs="Monaco"/>
                      <w:color w:val="000000"/>
                      <w:sz w:val="32"/>
                      <w:szCs w:val="32"/>
                      <w:lang w:val="en-US"/>
                    </w:rPr>
                  </w:rPrChange>
                </w:rPr>
                <w:t>operacion</w:t>
              </w:r>
              <w:r w:rsidRPr="00E066BD">
                <w:rPr>
                  <w:rFonts w:ascii="Monaco" w:hAnsi="Monaco" w:cs="Monaco"/>
                  <w:b/>
                  <w:bCs/>
                  <w:color w:val="CE5C00"/>
                  <w:sz w:val="20"/>
                  <w:szCs w:val="20"/>
                  <w:lang w:val="en-US"/>
                  <w:rPrChange w:id="6288"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289" w:author="Borja Gonzalez" w:date="2017-09-28T19:30: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290" w:author="Borja Gonzalez" w:date="2017-09-28T19:30:00Z">
                    <w:rPr>
                      <w:rFonts w:ascii="Monaco" w:hAnsi="Monaco" w:cs="Monaco"/>
                      <w:color w:val="4E9A06"/>
                      <w:sz w:val="32"/>
                      <w:szCs w:val="32"/>
                      <w:lang w:val="en-US"/>
                    </w:rPr>
                  </w:rPrChange>
                </w:rPr>
                <w:t>"Datos de Evolucion paciente"</w:t>
              </w:r>
              <w:r w:rsidRPr="00E066BD">
                <w:rPr>
                  <w:rFonts w:ascii="Monaco" w:hAnsi="Monaco" w:cs="Monaco"/>
                  <w:b/>
                  <w:bCs/>
                  <w:color w:val="000000"/>
                  <w:sz w:val="20"/>
                  <w:szCs w:val="20"/>
                  <w:lang w:val="en-US"/>
                  <w:rPrChange w:id="6291" w:author="Borja Gonzalez" w:date="2017-09-28T19:30:00Z">
                    <w:rPr>
                      <w:rFonts w:ascii="Monaco" w:hAnsi="Monaco" w:cs="Monaco"/>
                      <w:b/>
                      <w:bCs/>
                      <w:color w:val="000000"/>
                      <w:sz w:val="32"/>
                      <w:szCs w:val="32"/>
                      <w:lang w:val="en-US"/>
                    </w:rPr>
                  </w:rPrChange>
                </w:rPr>
                <w:t>,</w:t>
              </w:r>
            </w:ins>
          </w:p>
          <w:p w14:paraId="575049F5" w14:textId="77777777" w:rsidR="00E066BD" w:rsidRPr="00E066BD" w:rsidRDefault="00E066BD" w:rsidP="00E066BD">
            <w:pPr>
              <w:widowControl w:val="0"/>
              <w:autoSpaceDE w:val="0"/>
              <w:autoSpaceDN w:val="0"/>
              <w:adjustRightInd w:val="0"/>
              <w:rPr>
                <w:ins w:id="6292" w:author="Borja Gonzalez" w:date="2017-09-28T19:30:00Z"/>
                <w:rFonts w:ascii="Monaco" w:hAnsi="Monaco" w:cs="Monaco"/>
                <w:sz w:val="20"/>
                <w:szCs w:val="20"/>
                <w:lang w:val="en-US"/>
                <w:rPrChange w:id="6293" w:author="Borja Gonzalez" w:date="2017-09-28T19:30:00Z">
                  <w:rPr>
                    <w:ins w:id="6294" w:author="Borja Gonzalez" w:date="2017-09-28T19:30:00Z"/>
                    <w:rFonts w:ascii="Monaco" w:hAnsi="Monaco" w:cs="Monaco"/>
                    <w:sz w:val="32"/>
                    <w:szCs w:val="32"/>
                    <w:lang w:val="en-US"/>
                  </w:rPr>
                </w:rPrChange>
              </w:rPr>
            </w:pPr>
            <w:ins w:id="6295" w:author="Borja Gonzalez" w:date="2017-09-28T19:30:00Z">
              <w:r w:rsidRPr="00E066BD">
                <w:rPr>
                  <w:rFonts w:ascii="Monaco" w:hAnsi="Monaco" w:cs="Monaco"/>
                  <w:sz w:val="20"/>
                  <w:szCs w:val="20"/>
                  <w:lang w:val="en-US"/>
                  <w:rPrChange w:id="629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97" w:author="Borja Gonzalez" w:date="2017-09-28T19:30:00Z">
                    <w:rPr>
                      <w:rFonts w:ascii="Monaco" w:hAnsi="Monaco" w:cs="Monaco"/>
                      <w:color w:val="000000"/>
                      <w:sz w:val="32"/>
                      <w:szCs w:val="32"/>
                      <w:lang w:val="en-US"/>
                    </w:rPr>
                  </w:rPrChange>
                </w:rPr>
                <w:t>id</w:t>
              </w:r>
              <w:r w:rsidRPr="00E066BD">
                <w:rPr>
                  <w:rFonts w:ascii="Monaco" w:hAnsi="Monaco" w:cs="Monaco"/>
                  <w:b/>
                  <w:bCs/>
                  <w:color w:val="CE5C00"/>
                  <w:sz w:val="20"/>
                  <w:szCs w:val="20"/>
                  <w:lang w:val="en-US"/>
                  <w:rPrChange w:id="6298"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29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00" w:author="Borja Gonzalez" w:date="2017-09-28T19:30: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630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02" w:author="Borja Gonzalez" w:date="2017-09-28T19:30: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630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04" w:author="Borja Gonzalez" w:date="2017-09-28T19:30: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6305"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306" w:author="Borja Gonzalez" w:date="2017-09-28T19:30:00Z">
                    <w:rPr>
                      <w:rFonts w:ascii="Monaco" w:hAnsi="Monaco" w:cs="Monaco"/>
                      <w:color w:val="4E9A06"/>
                      <w:sz w:val="32"/>
                      <w:szCs w:val="32"/>
                      <w:lang w:val="en-US"/>
                    </w:rPr>
                  </w:rPrChange>
                </w:rPr>
                <w:t>"var1"</w:t>
              </w:r>
              <w:r w:rsidRPr="00E066BD">
                <w:rPr>
                  <w:rFonts w:ascii="Monaco" w:hAnsi="Monaco" w:cs="Monaco"/>
                  <w:b/>
                  <w:bCs/>
                  <w:color w:val="000000"/>
                  <w:sz w:val="20"/>
                  <w:szCs w:val="20"/>
                  <w:lang w:val="en-US"/>
                  <w:rPrChange w:id="6307" w:author="Borja Gonzalez" w:date="2017-09-28T19:30:00Z">
                    <w:rPr>
                      <w:rFonts w:ascii="Monaco" w:hAnsi="Monaco" w:cs="Monaco"/>
                      <w:b/>
                      <w:bCs/>
                      <w:color w:val="000000"/>
                      <w:sz w:val="32"/>
                      <w:szCs w:val="32"/>
                      <w:lang w:val="en-US"/>
                    </w:rPr>
                  </w:rPrChange>
                </w:rPr>
                <w:t>),</w:t>
              </w:r>
            </w:ins>
          </w:p>
          <w:p w14:paraId="3E32255B" w14:textId="77777777" w:rsidR="00E066BD" w:rsidRPr="00E066BD" w:rsidRDefault="00E066BD" w:rsidP="00E066BD">
            <w:pPr>
              <w:widowControl w:val="0"/>
              <w:autoSpaceDE w:val="0"/>
              <w:autoSpaceDN w:val="0"/>
              <w:adjustRightInd w:val="0"/>
              <w:rPr>
                <w:ins w:id="6308" w:author="Borja Gonzalez" w:date="2017-09-28T19:30:00Z"/>
                <w:rFonts w:ascii="Monaco" w:hAnsi="Monaco" w:cs="Monaco"/>
                <w:sz w:val="20"/>
                <w:szCs w:val="20"/>
                <w:lang w:val="en-US"/>
                <w:rPrChange w:id="6309" w:author="Borja Gonzalez" w:date="2017-09-28T19:30:00Z">
                  <w:rPr>
                    <w:ins w:id="6310" w:author="Borja Gonzalez" w:date="2017-09-28T19:30:00Z"/>
                    <w:rFonts w:ascii="Monaco" w:hAnsi="Monaco" w:cs="Monaco"/>
                    <w:sz w:val="32"/>
                    <w:szCs w:val="32"/>
                    <w:lang w:val="en-US"/>
                  </w:rPr>
                </w:rPrChange>
              </w:rPr>
            </w:pPr>
            <w:ins w:id="6311" w:author="Borja Gonzalez" w:date="2017-09-28T19:30:00Z">
              <w:r w:rsidRPr="00E066BD">
                <w:rPr>
                  <w:rFonts w:ascii="Monaco" w:hAnsi="Monaco" w:cs="Monaco"/>
                  <w:sz w:val="20"/>
                  <w:szCs w:val="20"/>
                  <w:lang w:val="en-US"/>
                  <w:rPrChange w:id="631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13" w:author="Borja Gonzalez" w:date="2017-09-28T19:30:00Z">
                    <w:rPr>
                      <w:rFonts w:ascii="Monaco" w:hAnsi="Monaco" w:cs="Monaco"/>
                      <w:color w:val="000000"/>
                      <w:sz w:val="32"/>
                      <w:szCs w:val="32"/>
                      <w:lang w:val="en-US"/>
                    </w:rPr>
                  </w:rPrChange>
                </w:rPr>
                <w:t>n</w:t>
              </w:r>
              <w:r w:rsidRPr="00E066BD">
                <w:rPr>
                  <w:rFonts w:ascii="Monaco" w:hAnsi="Monaco" w:cs="Monaco"/>
                  <w:b/>
                  <w:bCs/>
                  <w:color w:val="CE5C00"/>
                  <w:sz w:val="20"/>
                  <w:szCs w:val="20"/>
                  <w:lang w:val="en-US"/>
                  <w:rPrChange w:id="6314"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315"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16" w:author="Borja Gonzalez" w:date="2017-09-28T19:30: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631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18" w:author="Borja Gonzalez" w:date="2017-09-28T19:30: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631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20" w:author="Borja Gonzalez" w:date="2017-09-28T19:30: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6321"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322" w:author="Borja Gonzalez" w:date="2017-09-28T19:30:00Z">
                    <w:rPr>
                      <w:rFonts w:ascii="Monaco" w:hAnsi="Monaco" w:cs="Monaco"/>
                      <w:color w:val="4E9A06"/>
                      <w:sz w:val="32"/>
                      <w:szCs w:val="32"/>
                      <w:lang w:val="en-US"/>
                    </w:rPr>
                  </w:rPrChange>
                </w:rPr>
                <w:t>"var2"</w:t>
              </w:r>
              <w:r w:rsidRPr="00E066BD">
                <w:rPr>
                  <w:rFonts w:ascii="Monaco" w:hAnsi="Monaco" w:cs="Monaco"/>
                  <w:b/>
                  <w:bCs/>
                  <w:color w:val="000000"/>
                  <w:sz w:val="20"/>
                  <w:szCs w:val="20"/>
                  <w:lang w:val="en-US"/>
                  <w:rPrChange w:id="6323" w:author="Borja Gonzalez" w:date="2017-09-28T19:30:00Z">
                    <w:rPr>
                      <w:rFonts w:ascii="Monaco" w:hAnsi="Monaco" w:cs="Monaco"/>
                      <w:b/>
                      <w:bCs/>
                      <w:color w:val="000000"/>
                      <w:sz w:val="32"/>
                      <w:szCs w:val="32"/>
                      <w:lang w:val="en-US"/>
                    </w:rPr>
                  </w:rPrChange>
                </w:rPr>
                <w:t>)</w:t>
              </w:r>
            </w:ins>
          </w:p>
          <w:p w14:paraId="24CFD65F" w14:textId="77777777" w:rsidR="00E066BD" w:rsidRPr="00E066BD" w:rsidRDefault="00E066BD" w:rsidP="00E066BD">
            <w:pPr>
              <w:widowControl w:val="0"/>
              <w:autoSpaceDE w:val="0"/>
              <w:autoSpaceDN w:val="0"/>
              <w:adjustRightInd w:val="0"/>
              <w:rPr>
                <w:ins w:id="6324" w:author="Borja Gonzalez" w:date="2017-09-28T19:30:00Z"/>
                <w:rFonts w:ascii="Monaco" w:hAnsi="Monaco" w:cs="Monaco"/>
                <w:sz w:val="20"/>
                <w:szCs w:val="20"/>
                <w:lang w:val="en-US"/>
                <w:rPrChange w:id="6325" w:author="Borja Gonzalez" w:date="2017-09-28T19:30:00Z">
                  <w:rPr>
                    <w:ins w:id="6326" w:author="Borja Gonzalez" w:date="2017-09-28T19:30:00Z"/>
                    <w:rFonts w:ascii="Monaco" w:hAnsi="Monaco" w:cs="Monaco"/>
                    <w:sz w:val="32"/>
                    <w:szCs w:val="32"/>
                    <w:lang w:val="en-US"/>
                  </w:rPr>
                </w:rPrChange>
              </w:rPr>
            </w:pPr>
            <w:ins w:id="6327" w:author="Borja Gonzalez" w:date="2017-09-28T19:30:00Z">
              <w:r w:rsidRPr="00E066BD">
                <w:rPr>
                  <w:rFonts w:ascii="Monaco" w:hAnsi="Monaco" w:cs="Monaco"/>
                  <w:sz w:val="20"/>
                  <w:szCs w:val="20"/>
                  <w:lang w:val="en-US"/>
                  <w:rPrChange w:id="6328"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329" w:author="Borja Gonzalez" w:date="2017-09-28T19:30:00Z">
                    <w:rPr>
                      <w:rFonts w:ascii="Monaco" w:hAnsi="Monaco" w:cs="Monaco"/>
                      <w:b/>
                      <w:bCs/>
                      <w:color w:val="000000"/>
                      <w:sz w:val="32"/>
                      <w:szCs w:val="32"/>
                      <w:lang w:val="en-US"/>
                    </w:rPr>
                  </w:rPrChange>
                </w:rPr>
                <w:t>}</w:t>
              </w:r>
            </w:ins>
          </w:p>
          <w:p w14:paraId="545FCAD5" w14:textId="77777777" w:rsidR="00E066BD" w:rsidRPr="00E066BD" w:rsidRDefault="00E066BD" w:rsidP="00E066BD">
            <w:pPr>
              <w:widowControl w:val="0"/>
              <w:autoSpaceDE w:val="0"/>
              <w:autoSpaceDN w:val="0"/>
              <w:adjustRightInd w:val="0"/>
              <w:rPr>
                <w:ins w:id="6330" w:author="Borja Gonzalez" w:date="2017-09-28T19:30:00Z"/>
                <w:rFonts w:ascii="Monaco" w:hAnsi="Monaco" w:cs="Monaco"/>
                <w:sz w:val="20"/>
                <w:szCs w:val="20"/>
                <w:lang w:val="en-US"/>
                <w:rPrChange w:id="6331" w:author="Borja Gonzalez" w:date="2017-09-28T19:30:00Z">
                  <w:rPr>
                    <w:ins w:id="6332" w:author="Borja Gonzalez" w:date="2017-09-28T19:30:00Z"/>
                    <w:rFonts w:ascii="Monaco" w:hAnsi="Monaco" w:cs="Monaco"/>
                    <w:sz w:val="32"/>
                    <w:szCs w:val="32"/>
                    <w:lang w:val="en-US"/>
                  </w:rPr>
                </w:rPrChange>
              </w:rPr>
            </w:pPr>
            <w:ins w:id="6333" w:author="Borja Gonzalez" w:date="2017-09-28T19:30:00Z">
              <w:r w:rsidRPr="00E066BD">
                <w:rPr>
                  <w:rFonts w:ascii="Monaco" w:hAnsi="Monaco" w:cs="Monaco"/>
                  <w:sz w:val="20"/>
                  <w:szCs w:val="20"/>
                  <w:lang w:val="en-US"/>
                  <w:rPrChange w:id="633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35" w:author="Borja Gonzalez" w:date="2017-09-28T19:30:00Z">
                    <w:rPr>
                      <w:rFonts w:ascii="Monaco" w:hAnsi="Monaco" w:cs="Monaco"/>
                      <w:color w:val="000000"/>
                      <w:sz w:val="32"/>
                      <w:szCs w:val="32"/>
                      <w:lang w:val="en-US"/>
                    </w:rPr>
                  </w:rPrChange>
                </w:rPr>
                <w:t>socket</w:t>
              </w:r>
              <w:r w:rsidRPr="00E066BD">
                <w:rPr>
                  <w:rFonts w:ascii="Monaco" w:hAnsi="Monaco" w:cs="Monaco"/>
                  <w:b/>
                  <w:bCs/>
                  <w:color w:val="000000"/>
                  <w:sz w:val="20"/>
                  <w:szCs w:val="20"/>
                  <w:lang w:val="en-US"/>
                  <w:rPrChange w:id="633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37" w:author="Borja Gonzalez" w:date="2017-09-28T19:30:00Z">
                    <w:rPr>
                      <w:rFonts w:ascii="Monaco" w:hAnsi="Monaco" w:cs="Monaco"/>
                      <w:color w:val="000000"/>
                      <w:sz w:val="32"/>
                      <w:szCs w:val="32"/>
                      <w:lang w:val="en-US"/>
                    </w:rPr>
                  </w:rPrChange>
                </w:rPr>
                <w:t>send</w:t>
              </w:r>
              <w:r w:rsidRPr="00E066BD">
                <w:rPr>
                  <w:rFonts w:ascii="Monaco" w:hAnsi="Monaco" w:cs="Monaco"/>
                  <w:b/>
                  <w:bCs/>
                  <w:color w:val="000000"/>
                  <w:sz w:val="20"/>
                  <w:szCs w:val="20"/>
                  <w:lang w:val="en-US"/>
                  <w:rPrChange w:id="633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39" w:author="Borja Gonzalez" w:date="2017-09-28T19:30:00Z">
                    <w:rPr>
                      <w:rFonts w:ascii="Monaco" w:hAnsi="Monaco" w:cs="Monaco"/>
                      <w:color w:val="000000"/>
                      <w:sz w:val="32"/>
                      <w:szCs w:val="32"/>
                      <w:lang w:val="en-US"/>
                    </w:rPr>
                  </w:rPrChange>
                </w:rPr>
                <w:t>JSON</w:t>
              </w:r>
              <w:r w:rsidRPr="00E066BD">
                <w:rPr>
                  <w:rFonts w:ascii="Monaco" w:hAnsi="Monaco" w:cs="Monaco"/>
                  <w:b/>
                  <w:bCs/>
                  <w:color w:val="000000"/>
                  <w:sz w:val="20"/>
                  <w:szCs w:val="20"/>
                  <w:lang w:val="en-US"/>
                  <w:rPrChange w:id="634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41" w:author="Borja Gonzalez" w:date="2017-09-28T19:30:00Z">
                    <w:rPr>
                      <w:rFonts w:ascii="Monaco" w:hAnsi="Monaco" w:cs="Monaco"/>
                      <w:color w:val="000000"/>
                      <w:sz w:val="32"/>
                      <w:szCs w:val="32"/>
                      <w:lang w:val="en-US"/>
                    </w:rPr>
                  </w:rPrChange>
                </w:rPr>
                <w:t>stringify</w:t>
              </w:r>
              <w:r w:rsidRPr="00E066BD">
                <w:rPr>
                  <w:rFonts w:ascii="Monaco" w:hAnsi="Monaco" w:cs="Monaco"/>
                  <w:b/>
                  <w:bCs/>
                  <w:color w:val="000000"/>
                  <w:sz w:val="20"/>
                  <w:szCs w:val="20"/>
                  <w:lang w:val="en-US"/>
                  <w:rPrChange w:id="634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43" w:author="Borja Gonzalez" w:date="2017-09-28T19:30:00Z">
                    <w:rPr>
                      <w:rFonts w:ascii="Monaco" w:hAnsi="Monaco" w:cs="Monaco"/>
                      <w:color w:val="000000"/>
                      <w:sz w:val="32"/>
                      <w:szCs w:val="32"/>
                      <w:lang w:val="en-US"/>
                    </w:rPr>
                  </w:rPrChange>
                </w:rPr>
                <w:t>datos2</w:t>
              </w:r>
              <w:r w:rsidRPr="00E066BD">
                <w:rPr>
                  <w:rFonts w:ascii="Monaco" w:hAnsi="Monaco" w:cs="Monaco"/>
                  <w:b/>
                  <w:bCs/>
                  <w:color w:val="000000"/>
                  <w:sz w:val="20"/>
                  <w:szCs w:val="20"/>
                  <w:lang w:val="en-US"/>
                  <w:rPrChange w:id="6344" w:author="Borja Gonzalez" w:date="2017-09-28T19:30:00Z">
                    <w:rPr>
                      <w:rFonts w:ascii="Monaco" w:hAnsi="Monaco" w:cs="Monaco"/>
                      <w:b/>
                      <w:bCs/>
                      <w:color w:val="000000"/>
                      <w:sz w:val="32"/>
                      <w:szCs w:val="32"/>
                      <w:lang w:val="en-US"/>
                    </w:rPr>
                  </w:rPrChange>
                </w:rPr>
                <w:t>));</w:t>
              </w:r>
            </w:ins>
          </w:p>
          <w:p w14:paraId="79F542CA" w14:textId="77777777" w:rsidR="00E066BD" w:rsidRPr="00E066BD" w:rsidRDefault="00E066BD" w:rsidP="00E066BD">
            <w:pPr>
              <w:widowControl w:val="0"/>
              <w:autoSpaceDE w:val="0"/>
              <w:autoSpaceDN w:val="0"/>
              <w:adjustRightInd w:val="0"/>
              <w:rPr>
                <w:ins w:id="6345" w:author="Borja Gonzalez" w:date="2017-09-28T19:30:00Z"/>
                <w:rFonts w:ascii="Monaco" w:hAnsi="Monaco" w:cs="Monaco"/>
                <w:sz w:val="20"/>
                <w:szCs w:val="20"/>
                <w:lang w:val="en-US"/>
                <w:rPrChange w:id="6346" w:author="Borja Gonzalez" w:date="2017-09-28T19:30:00Z">
                  <w:rPr>
                    <w:ins w:id="6347" w:author="Borja Gonzalez" w:date="2017-09-28T19:30:00Z"/>
                    <w:rFonts w:ascii="Monaco" w:hAnsi="Monaco" w:cs="Monaco"/>
                    <w:sz w:val="32"/>
                    <w:szCs w:val="32"/>
                    <w:lang w:val="en-US"/>
                  </w:rPr>
                </w:rPrChange>
              </w:rPr>
            </w:pPr>
            <w:ins w:id="6348" w:author="Borja Gonzalez" w:date="2017-09-28T19:30:00Z">
              <w:r w:rsidRPr="00E066BD">
                <w:rPr>
                  <w:rFonts w:ascii="Monaco" w:hAnsi="Monaco" w:cs="Monaco"/>
                  <w:sz w:val="20"/>
                  <w:szCs w:val="20"/>
                  <w:lang w:val="en-US"/>
                  <w:rPrChange w:id="634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50" w:author="Borja Gonzalez" w:date="2017-09-28T19:30:00Z">
                    <w:rPr>
                      <w:rFonts w:ascii="Monaco" w:hAnsi="Monaco" w:cs="Monaco"/>
                      <w:color w:val="000000"/>
                      <w:sz w:val="32"/>
                      <w:szCs w:val="32"/>
                      <w:lang w:val="en-US"/>
                    </w:rPr>
                  </w:rPrChange>
                </w:rPr>
                <w:t>socket</w:t>
              </w:r>
              <w:r w:rsidRPr="00E066BD">
                <w:rPr>
                  <w:rFonts w:ascii="Monaco" w:hAnsi="Monaco" w:cs="Monaco"/>
                  <w:b/>
                  <w:bCs/>
                  <w:color w:val="000000"/>
                  <w:sz w:val="20"/>
                  <w:szCs w:val="20"/>
                  <w:lang w:val="en-US"/>
                  <w:rPrChange w:id="635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52" w:author="Borja Gonzalez" w:date="2017-09-28T19:30:00Z">
                    <w:rPr>
                      <w:rFonts w:ascii="Monaco" w:hAnsi="Monaco" w:cs="Monaco"/>
                      <w:color w:val="000000"/>
                      <w:sz w:val="32"/>
                      <w:szCs w:val="32"/>
                      <w:lang w:val="en-US"/>
                    </w:rPr>
                  </w:rPrChange>
                </w:rPr>
                <w:t>on</w:t>
              </w:r>
              <w:r w:rsidRPr="00E066BD">
                <w:rPr>
                  <w:rFonts w:ascii="Monaco" w:hAnsi="Monaco" w:cs="Monaco"/>
                  <w:b/>
                  <w:bCs/>
                  <w:color w:val="000000"/>
                  <w:sz w:val="20"/>
                  <w:szCs w:val="20"/>
                  <w:lang w:val="en-US"/>
                  <w:rPrChange w:id="6353"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354" w:author="Borja Gonzalez" w:date="2017-09-28T19:30:00Z">
                    <w:rPr>
                      <w:rFonts w:ascii="Monaco" w:hAnsi="Monaco" w:cs="Monaco"/>
                      <w:color w:val="4E9A06"/>
                      <w:sz w:val="32"/>
                      <w:szCs w:val="32"/>
                      <w:lang w:val="en-US"/>
                    </w:rPr>
                  </w:rPrChange>
                </w:rPr>
                <w:t>"datos_evolucion_paciente"</w:t>
              </w:r>
              <w:r w:rsidRPr="00E066BD">
                <w:rPr>
                  <w:rFonts w:ascii="Monaco" w:hAnsi="Monaco" w:cs="Monaco"/>
                  <w:b/>
                  <w:bCs/>
                  <w:color w:val="000000"/>
                  <w:sz w:val="20"/>
                  <w:szCs w:val="20"/>
                  <w:lang w:val="en-US"/>
                  <w:rPrChange w:id="6355" w:author="Borja Gonzalez" w:date="2017-09-28T19:30:00Z">
                    <w:rPr>
                      <w:rFonts w:ascii="Monaco" w:hAnsi="Monaco" w:cs="Monaco"/>
                      <w:b/>
                      <w:bCs/>
                      <w:color w:val="000000"/>
                      <w:sz w:val="32"/>
                      <w:szCs w:val="32"/>
                      <w:lang w:val="en-US"/>
                    </w:rPr>
                  </w:rPrChange>
                </w:rPr>
                <w:t>,</w:t>
              </w:r>
              <w:r w:rsidRPr="00E066BD">
                <w:rPr>
                  <w:rFonts w:ascii="Monaco" w:hAnsi="Monaco" w:cs="Monaco"/>
                  <w:sz w:val="20"/>
                  <w:szCs w:val="20"/>
                  <w:lang w:val="en-US"/>
                  <w:rPrChange w:id="6356"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357" w:author="Borja Gonzalez" w:date="2017-09-28T19:30:00Z">
                    <w:rPr>
                      <w:rFonts w:ascii="Monaco" w:hAnsi="Monaco" w:cs="Monaco"/>
                      <w:b/>
                      <w:bCs/>
                      <w:color w:val="204A87"/>
                      <w:sz w:val="32"/>
                      <w:szCs w:val="32"/>
                      <w:lang w:val="en-US"/>
                    </w:rPr>
                  </w:rPrChange>
                </w:rPr>
                <w:t>function</w:t>
              </w:r>
              <w:r w:rsidRPr="00E066BD">
                <w:rPr>
                  <w:rFonts w:ascii="Monaco" w:hAnsi="Monaco" w:cs="Monaco"/>
                  <w:sz w:val="20"/>
                  <w:szCs w:val="20"/>
                  <w:lang w:val="en-US"/>
                  <w:rPrChange w:id="6358"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35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60"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361" w:author="Borja Gonzalez" w:date="2017-09-28T19:30:00Z">
                    <w:rPr>
                      <w:rFonts w:ascii="Monaco" w:hAnsi="Monaco" w:cs="Monaco"/>
                      <w:b/>
                      <w:bCs/>
                      <w:color w:val="000000"/>
                      <w:sz w:val="32"/>
                      <w:szCs w:val="32"/>
                      <w:lang w:val="en-US"/>
                    </w:rPr>
                  </w:rPrChange>
                </w:rPr>
                <w:t>)</w:t>
              </w:r>
              <w:r w:rsidRPr="00E066BD">
                <w:rPr>
                  <w:rFonts w:ascii="Monaco" w:hAnsi="Monaco" w:cs="Monaco"/>
                  <w:sz w:val="20"/>
                  <w:szCs w:val="20"/>
                  <w:lang w:val="en-US"/>
                  <w:rPrChange w:id="6362"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363" w:author="Borja Gonzalez" w:date="2017-09-28T19:30:00Z">
                    <w:rPr>
                      <w:rFonts w:ascii="Monaco" w:hAnsi="Monaco" w:cs="Monaco"/>
                      <w:b/>
                      <w:bCs/>
                      <w:color w:val="000000"/>
                      <w:sz w:val="32"/>
                      <w:szCs w:val="32"/>
                      <w:lang w:val="en-US"/>
                    </w:rPr>
                  </w:rPrChange>
                </w:rPr>
                <w:t>{</w:t>
              </w:r>
            </w:ins>
          </w:p>
          <w:p w14:paraId="5110316C" w14:textId="77777777" w:rsidR="00E066BD" w:rsidRPr="00E066BD" w:rsidRDefault="00E066BD" w:rsidP="00E066BD">
            <w:pPr>
              <w:widowControl w:val="0"/>
              <w:autoSpaceDE w:val="0"/>
              <w:autoSpaceDN w:val="0"/>
              <w:adjustRightInd w:val="0"/>
              <w:rPr>
                <w:ins w:id="6364" w:author="Borja Gonzalez" w:date="2017-09-28T19:30:00Z"/>
                <w:rFonts w:ascii="Monaco" w:hAnsi="Monaco" w:cs="Monaco"/>
                <w:sz w:val="20"/>
                <w:szCs w:val="20"/>
                <w:lang w:val="en-US"/>
                <w:rPrChange w:id="6365" w:author="Borja Gonzalez" w:date="2017-09-28T19:30:00Z">
                  <w:rPr>
                    <w:ins w:id="6366" w:author="Borja Gonzalez" w:date="2017-09-28T19:30:00Z"/>
                    <w:rFonts w:ascii="Monaco" w:hAnsi="Monaco" w:cs="Monaco"/>
                    <w:sz w:val="32"/>
                    <w:szCs w:val="32"/>
                    <w:lang w:val="en-US"/>
                  </w:rPr>
                </w:rPrChange>
              </w:rPr>
            </w:pPr>
          </w:p>
          <w:p w14:paraId="7544E7C1" w14:textId="77777777" w:rsidR="00E066BD" w:rsidRPr="00E066BD" w:rsidRDefault="00E066BD" w:rsidP="00E066BD">
            <w:pPr>
              <w:widowControl w:val="0"/>
              <w:autoSpaceDE w:val="0"/>
              <w:autoSpaceDN w:val="0"/>
              <w:adjustRightInd w:val="0"/>
              <w:rPr>
                <w:ins w:id="6367" w:author="Borja Gonzalez" w:date="2017-09-28T19:30:00Z"/>
                <w:rFonts w:ascii="Monaco" w:hAnsi="Monaco" w:cs="Monaco"/>
                <w:sz w:val="20"/>
                <w:szCs w:val="20"/>
                <w:lang w:val="en-US"/>
                <w:rPrChange w:id="6368" w:author="Borja Gonzalez" w:date="2017-09-28T19:30:00Z">
                  <w:rPr>
                    <w:ins w:id="6369" w:author="Borja Gonzalez" w:date="2017-09-28T19:30:00Z"/>
                    <w:rFonts w:ascii="Monaco" w:hAnsi="Monaco" w:cs="Monaco"/>
                    <w:sz w:val="32"/>
                    <w:szCs w:val="32"/>
                    <w:lang w:val="en-US"/>
                  </w:rPr>
                </w:rPrChange>
              </w:rPr>
            </w:pPr>
            <w:ins w:id="6370" w:author="Borja Gonzalez" w:date="2017-09-28T19:30:00Z">
              <w:r w:rsidRPr="00E066BD">
                <w:rPr>
                  <w:rFonts w:ascii="Monaco" w:hAnsi="Monaco" w:cs="Monaco"/>
                  <w:sz w:val="20"/>
                  <w:szCs w:val="20"/>
                  <w:lang w:val="en-US"/>
                  <w:rPrChange w:id="6371"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372"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37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74" w:author="Borja Gonzalez" w:date="2017-09-28T19:30:00Z">
                    <w:rPr>
                      <w:rFonts w:ascii="Monaco" w:hAnsi="Monaco" w:cs="Monaco"/>
                      <w:color w:val="000000"/>
                      <w:sz w:val="32"/>
                      <w:szCs w:val="32"/>
                      <w:lang w:val="en-US"/>
                    </w:rPr>
                  </w:rPrChange>
                </w:rPr>
                <w:t>genero</w:t>
              </w:r>
              <w:r w:rsidRPr="00E066BD">
                <w:rPr>
                  <w:rFonts w:ascii="Monaco" w:hAnsi="Monaco" w:cs="Monaco"/>
                  <w:sz w:val="20"/>
                  <w:szCs w:val="20"/>
                  <w:lang w:val="en-US"/>
                  <w:rPrChange w:id="6375"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376"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37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78" w:author="Borja Gonzalez" w:date="2017-09-28T19:30: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637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80" w:author="Borja Gonzalez" w:date="2017-09-28T19:30: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638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82" w:author="Borja Gonzalez" w:date="2017-09-28T19:30: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6383"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384" w:author="Borja Gonzalez" w:date="2017-09-28T19:30:00Z">
                    <w:rPr>
                      <w:rFonts w:ascii="Monaco" w:hAnsi="Monaco" w:cs="Monaco"/>
                      <w:color w:val="4E9A06"/>
                      <w:sz w:val="32"/>
                      <w:szCs w:val="32"/>
                      <w:lang w:val="en-US"/>
                    </w:rPr>
                  </w:rPrChange>
                </w:rPr>
                <w:t>"var4"</w:t>
              </w:r>
              <w:r w:rsidRPr="00E066BD">
                <w:rPr>
                  <w:rFonts w:ascii="Monaco" w:hAnsi="Monaco" w:cs="Monaco"/>
                  <w:b/>
                  <w:bCs/>
                  <w:color w:val="000000"/>
                  <w:sz w:val="20"/>
                  <w:szCs w:val="20"/>
                  <w:lang w:val="en-US"/>
                  <w:rPrChange w:id="6385" w:author="Borja Gonzalez" w:date="2017-09-28T19:30:00Z">
                    <w:rPr>
                      <w:rFonts w:ascii="Monaco" w:hAnsi="Monaco" w:cs="Monaco"/>
                      <w:b/>
                      <w:bCs/>
                      <w:color w:val="000000"/>
                      <w:sz w:val="32"/>
                      <w:szCs w:val="32"/>
                      <w:lang w:val="en-US"/>
                    </w:rPr>
                  </w:rPrChange>
                </w:rPr>
                <w:t>);</w:t>
              </w:r>
            </w:ins>
          </w:p>
          <w:p w14:paraId="6F7BCA0D" w14:textId="77777777" w:rsidR="00E066BD" w:rsidRPr="00E066BD" w:rsidRDefault="00E066BD" w:rsidP="00E066BD">
            <w:pPr>
              <w:widowControl w:val="0"/>
              <w:autoSpaceDE w:val="0"/>
              <w:autoSpaceDN w:val="0"/>
              <w:adjustRightInd w:val="0"/>
              <w:rPr>
                <w:ins w:id="6386" w:author="Borja Gonzalez" w:date="2017-09-28T19:30:00Z"/>
                <w:rFonts w:ascii="Monaco" w:hAnsi="Monaco" w:cs="Monaco"/>
                <w:sz w:val="20"/>
                <w:szCs w:val="20"/>
                <w:lang w:val="en-US"/>
                <w:rPrChange w:id="6387" w:author="Borja Gonzalez" w:date="2017-09-28T19:30:00Z">
                  <w:rPr>
                    <w:ins w:id="6388" w:author="Borja Gonzalez" w:date="2017-09-28T19:30:00Z"/>
                    <w:rFonts w:ascii="Monaco" w:hAnsi="Monaco" w:cs="Monaco"/>
                    <w:sz w:val="32"/>
                    <w:szCs w:val="32"/>
                    <w:lang w:val="en-US"/>
                  </w:rPr>
                </w:rPrChange>
              </w:rPr>
            </w:pPr>
          </w:p>
          <w:p w14:paraId="7B034723" w14:textId="77777777" w:rsidR="00E066BD" w:rsidRPr="00E066BD" w:rsidRDefault="00E066BD" w:rsidP="00E066BD">
            <w:pPr>
              <w:widowControl w:val="0"/>
              <w:autoSpaceDE w:val="0"/>
              <w:autoSpaceDN w:val="0"/>
              <w:adjustRightInd w:val="0"/>
              <w:rPr>
                <w:ins w:id="6389" w:author="Borja Gonzalez" w:date="2017-09-28T19:30:00Z"/>
                <w:rFonts w:ascii="Monaco" w:hAnsi="Monaco" w:cs="Monaco"/>
                <w:sz w:val="20"/>
                <w:szCs w:val="20"/>
                <w:lang w:val="en-US"/>
                <w:rPrChange w:id="6390" w:author="Borja Gonzalez" w:date="2017-09-28T19:30:00Z">
                  <w:rPr>
                    <w:ins w:id="6391" w:author="Borja Gonzalez" w:date="2017-09-28T19:30:00Z"/>
                    <w:rFonts w:ascii="Monaco" w:hAnsi="Monaco" w:cs="Monaco"/>
                    <w:sz w:val="32"/>
                    <w:szCs w:val="32"/>
                    <w:lang w:val="en-US"/>
                  </w:rPr>
                </w:rPrChange>
              </w:rPr>
            </w:pPr>
            <w:ins w:id="6392" w:author="Borja Gonzalez" w:date="2017-09-28T19:30:00Z">
              <w:r w:rsidRPr="00E066BD">
                <w:rPr>
                  <w:rFonts w:ascii="Monaco" w:hAnsi="Monaco" w:cs="Monaco"/>
                  <w:sz w:val="20"/>
                  <w:szCs w:val="20"/>
                  <w:lang w:val="en-US"/>
                  <w:rPrChange w:id="6393"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394"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395"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96" w:author="Borja Gonzalez" w:date="2017-09-28T19:30:00Z">
                    <w:rPr>
                      <w:rFonts w:ascii="Monaco" w:hAnsi="Monaco" w:cs="Monaco"/>
                      <w:color w:val="000000"/>
                      <w:sz w:val="32"/>
                      <w:szCs w:val="32"/>
                      <w:lang w:val="en-US"/>
                    </w:rPr>
                  </w:rPrChange>
                </w:rPr>
                <w:t>max</w:t>
              </w:r>
              <w:r w:rsidRPr="00E066BD">
                <w:rPr>
                  <w:rFonts w:ascii="Monaco" w:hAnsi="Monaco" w:cs="Monaco"/>
                  <w:sz w:val="20"/>
                  <w:szCs w:val="20"/>
                  <w:lang w:val="en-US"/>
                  <w:rPrChange w:id="6397"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398"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399"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400" w:author="Borja Gonzalez" w:date="2017-09-28T19:30:00Z">
                    <w:rPr>
                      <w:rFonts w:ascii="Monaco" w:hAnsi="Monaco" w:cs="Monaco"/>
                      <w:b/>
                      <w:bCs/>
                      <w:color w:val="000000"/>
                      <w:sz w:val="32"/>
                      <w:szCs w:val="32"/>
                      <w:lang w:val="en-US"/>
                    </w:rPr>
                  </w:rPrChange>
                </w:rPr>
                <w:t>[];</w:t>
              </w:r>
            </w:ins>
          </w:p>
          <w:p w14:paraId="47CCF1A4" w14:textId="77777777" w:rsidR="00E066BD" w:rsidRPr="00E066BD" w:rsidRDefault="00E066BD" w:rsidP="00E066BD">
            <w:pPr>
              <w:widowControl w:val="0"/>
              <w:autoSpaceDE w:val="0"/>
              <w:autoSpaceDN w:val="0"/>
              <w:adjustRightInd w:val="0"/>
              <w:rPr>
                <w:ins w:id="6401" w:author="Borja Gonzalez" w:date="2017-09-28T19:30:00Z"/>
                <w:rFonts w:ascii="Monaco" w:hAnsi="Monaco" w:cs="Monaco"/>
                <w:sz w:val="20"/>
                <w:szCs w:val="20"/>
                <w:lang w:val="en-US"/>
                <w:rPrChange w:id="6402" w:author="Borja Gonzalez" w:date="2017-09-28T19:30:00Z">
                  <w:rPr>
                    <w:ins w:id="6403" w:author="Borja Gonzalez" w:date="2017-09-28T19:30:00Z"/>
                    <w:rFonts w:ascii="Monaco" w:hAnsi="Monaco" w:cs="Monaco"/>
                    <w:sz w:val="32"/>
                    <w:szCs w:val="32"/>
                    <w:lang w:val="en-US"/>
                  </w:rPr>
                </w:rPrChange>
              </w:rPr>
            </w:pPr>
            <w:ins w:id="6404" w:author="Borja Gonzalez" w:date="2017-09-28T19:30:00Z">
              <w:r w:rsidRPr="00E066BD">
                <w:rPr>
                  <w:rFonts w:ascii="Monaco" w:hAnsi="Monaco" w:cs="Monaco"/>
                  <w:sz w:val="20"/>
                  <w:szCs w:val="20"/>
                  <w:lang w:val="en-US"/>
                  <w:rPrChange w:id="6405"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406"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40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08" w:author="Borja Gonzalez" w:date="2017-09-28T19:30:00Z">
                    <w:rPr>
                      <w:rFonts w:ascii="Monaco" w:hAnsi="Monaco" w:cs="Monaco"/>
                      <w:color w:val="000000"/>
                      <w:sz w:val="32"/>
                      <w:szCs w:val="32"/>
                      <w:lang w:val="en-US"/>
                    </w:rPr>
                  </w:rPrChange>
                </w:rPr>
                <w:t>max_max</w:t>
              </w:r>
              <w:r w:rsidRPr="00E066BD">
                <w:rPr>
                  <w:rFonts w:ascii="Monaco" w:hAnsi="Monaco" w:cs="Monaco"/>
                  <w:sz w:val="20"/>
                  <w:szCs w:val="20"/>
                  <w:lang w:val="en-US"/>
                  <w:rPrChange w:id="6409"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410"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411"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412" w:author="Borja Gonzalez" w:date="2017-09-28T19:30:00Z">
                    <w:rPr>
                      <w:rFonts w:ascii="Monaco" w:hAnsi="Monaco" w:cs="Monaco"/>
                      <w:b/>
                      <w:bCs/>
                      <w:color w:val="000000"/>
                      <w:sz w:val="32"/>
                      <w:szCs w:val="32"/>
                      <w:lang w:val="en-US"/>
                    </w:rPr>
                  </w:rPrChange>
                </w:rPr>
                <w:t>[];</w:t>
              </w:r>
            </w:ins>
          </w:p>
          <w:p w14:paraId="1C5EF806" w14:textId="77777777" w:rsidR="00E066BD" w:rsidRPr="00E066BD" w:rsidRDefault="00E066BD" w:rsidP="00E066BD">
            <w:pPr>
              <w:widowControl w:val="0"/>
              <w:autoSpaceDE w:val="0"/>
              <w:autoSpaceDN w:val="0"/>
              <w:adjustRightInd w:val="0"/>
              <w:rPr>
                <w:ins w:id="6413" w:author="Borja Gonzalez" w:date="2017-09-28T19:30:00Z"/>
                <w:rFonts w:ascii="Monaco" w:hAnsi="Monaco" w:cs="Monaco"/>
                <w:sz w:val="20"/>
                <w:szCs w:val="20"/>
                <w:lang w:val="en-US"/>
                <w:rPrChange w:id="6414" w:author="Borja Gonzalez" w:date="2017-09-28T19:30:00Z">
                  <w:rPr>
                    <w:ins w:id="6415" w:author="Borja Gonzalez" w:date="2017-09-28T19:30:00Z"/>
                    <w:rFonts w:ascii="Monaco" w:hAnsi="Monaco" w:cs="Monaco"/>
                    <w:sz w:val="32"/>
                    <w:szCs w:val="32"/>
                    <w:lang w:val="en-US"/>
                  </w:rPr>
                </w:rPrChange>
              </w:rPr>
            </w:pPr>
            <w:ins w:id="6416" w:author="Borja Gonzalez" w:date="2017-09-28T19:30:00Z">
              <w:r w:rsidRPr="00E066BD">
                <w:rPr>
                  <w:rFonts w:ascii="Monaco" w:hAnsi="Monaco" w:cs="Monaco"/>
                  <w:sz w:val="20"/>
                  <w:szCs w:val="20"/>
                  <w:lang w:val="en-US"/>
                  <w:rPrChange w:id="6417"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418"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41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20" w:author="Borja Gonzalez" w:date="2017-09-28T19:30:00Z">
                    <w:rPr>
                      <w:rFonts w:ascii="Monaco" w:hAnsi="Monaco" w:cs="Monaco"/>
                      <w:color w:val="000000"/>
                      <w:sz w:val="32"/>
                      <w:szCs w:val="32"/>
                      <w:lang w:val="en-US"/>
                    </w:rPr>
                  </w:rPrChange>
                </w:rPr>
                <w:t>max_min</w:t>
              </w:r>
              <w:r w:rsidRPr="00E066BD">
                <w:rPr>
                  <w:rFonts w:ascii="Monaco" w:hAnsi="Monaco" w:cs="Monaco"/>
                  <w:sz w:val="20"/>
                  <w:szCs w:val="20"/>
                  <w:lang w:val="en-US"/>
                  <w:rPrChange w:id="6421"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422"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423"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424" w:author="Borja Gonzalez" w:date="2017-09-28T19:30:00Z">
                    <w:rPr>
                      <w:rFonts w:ascii="Monaco" w:hAnsi="Monaco" w:cs="Monaco"/>
                      <w:b/>
                      <w:bCs/>
                      <w:color w:val="000000"/>
                      <w:sz w:val="32"/>
                      <w:szCs w:val="32"/>
                      <w:lang w:val="en-US"/>
                    </w:rPr>
                  </w:rPrChange>
                </w:rPr>
                <w:t>[];</w:t>
              </w:r>
            </w:ins>
          </w:p>
          <w:p w14:paraId="025DB0AF" w14:textId="77777777" w:rsidR="00E066BD" w:rsidRPr="00E066BD" w:rsidRDefault="00E066BD" w:rsidP="00E066BD">
            <w:pPr>
              <w:widowControl w:val="0"/>
              <w:autoSpaceDE w:val="0"/>
              <w:autoSpaceDN w:val="0"/>
              <w:adjustRightInd w:val="0"/>
              <w:rPr>
                <w:ins w:id="6425" w:author="Borja Gonzalez" w:date="2017-09-28T19:30:00Z"/>
                <w:rFonts w:ascii="Monaco" w:hAnsi="Monaco" w:cs="Monaco"/>
                <w:sz w:val="20"/>
                <w:szCs w:val="20"/>
                <w:lang w:val="en-US"/>
                <w:rPrChange w:id="6426" w:author="Borja Gonzalez" w:date="2017-09-28T19:30:00Z">
                  <w:rPr>
                    <w:ins w:id="6427" w:author="Borja Gonzalez" w:date="2017-09-28T19:30:00Z"/>
                    <w:rFonts w:ascii="Monaco" w:hAnsi="Monaco" w:cs="Monaco"/>
                    <w:sz w:val="32"/>
                    <w:szCs w:val="32"/>
                    <w:lang w:val="en-US"/>
                  </w:rPr>
                </w:rPrChange>
              </w:rPr>
            </w:pPr>
            <w:ins w:id="6428" w:author="Borja Gonzalez" w:date="2017-09-28T19:30:00Z">
              <w:r w:rsidRPr="00E066BD">
                <w:rPr>
                  <w:rFonts w:ascii="Monaco" w:hAnsi="Monaco" w:cs="Monaco"/>
                  <w:sz w:val="20"/>
                  <w:szCs w:val="20"/>
                  <w:lang w:val="en-US"/>
                  <w:rPrChange w:id="6429"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430"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43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32" w:author="Borja Gonzalez" w:date="2017-09-28T19:30:00Z">
                    <w:rPr>
                      <w:rFonts w:ascii="Monaco" w:hAnsi="Monaco" w:cs="Monaco"/>
                      <w:color w:val="000000"/>
                      <w:sz w:val="32"/>
                      <w:szCs w:val="32"/>
                      <w:lang w:val="en-US"/>
                    </w:rPr>
                  </w:rPrChange>
                </w:rPr>
                <w:t>min</w:t>
              </w:r>
              <w:r w:rsidRPr="00E066BD">
                <w:rPr>
                  <w:rFonts w:ascii="Monaco" w:hAnsi="Monaco" w:cs="Monaco"/>
                  <w:sz w:val="20"/>
                  <w:szCs w:val="20"/>
                  <w:lang w:val="en-US"/>
                  <w:rPrChange w:id="6433"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434"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435"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436" w:author="Borja Gonzalez" w:date="2017-09-28T19:30:00Z">
                    <w:rPr>
                      <w:rFonts w:ascii="Monaco" w:hAnsi="Monaco" w:cs="Monaco"/>
                      <w:b/>
                      <w:bCs/>
                      <w:color w:val="000000"/>
                      <w:sz w:val="32"/>
                      <w:szCs w:val="32"/>
                      <w:lang w:val="en-US"/>
                    </w:rPr>
                  </w:rPrChange>
                </w:rPr>
                <w:t>[];</w:t>
              </w:r>
            </w:ins>
          </w:p>
          <w:p w14:paraId="5F4FED62" w14:textId="77777777" w:rsidR="00E066BD" w:rsidRPr="00E066BD" w:rsidRDefault="00E066BD" w:rsidP="00E066BD">
            <w:pPr>
              <w:widowControl w:val="0"/>
              <w:autoSpaceDE w:val="0"/>
              <w:autoSpaceDN w:val="0"/>
              <w:adjustRightInd w:val="0"/>
              <w:rPr>
                <w:ins w:id="6437" w:author="Borja Gonzalez" w:date="2017-09-28T19:30:00Z"/>
                <w:rFonts w:ascii="Monaco" w:hAnsi="Monaco" w:cs="Monaco"/>
                <w:sz w:val="20"/>
                <w:szCs w:val="20"/>
                <w:lang w:val="en-US"/>
                <w:rPrChange w:id="6438" w:author="Borja Gonzalez" w:date="2017-09-28T19:30:00Z">
                  <w:rPr>
                    <w:ins w:id="6439" w:author="Borja Gonzalez" w:date="2017-09-28T19:30:00Z"/>
                    <w:rFonts w:ascii="Monaco" w:hAnsi="Monaco" w:cs="Monaco"/>
                    <w:sz w:val="32"/>
                    <w:szCs w:val="32"/>
                    <w:lang w:val="en-US"/>
                  </w:rPr>
                </w:rPrChange>
              </w:rPr>
            </w:pPr>
            <w:ins w:id="6440" w:author="Borja Gonzalez" w:date="2017-09-28T19:30:00Z">
              <w:r w:rsidRPr="00E066BD">
                <w:rPr>
                  <w:rFonts w:ascii="Monaco" w:hAnsi="Monaco" w:cs="Monaco"/>
                  <w:sz w:val="20"/>
                  <w:szCs w:val="20"/>
                  <w:lang w:val="en-US"/>
                  <w:rPrChange w:id="6441"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442"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44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44" w:author="Borja Gonzalez" w:date="2017-09-28T19:30:00Z">
                    <w:rPr>
                      <w:rFonts w:ascii="Monaco" w:hAnsi="Monaco" w:cs="Monaco"/>
                      <w:color w:val="000000"/>
                      <w:sz w:val="32"/>
                      <w:szCs w:val="32"/>
                      <w:lang w:val="en-US"/>
                    </w:rPr>
                  </w:rPrChange>
                </w:rPr>
                <w:t>min_max</w:t>
              </w:r>
              <w:r w:rsidRPr="00E066BD">
                <w:rPr>
                  <w:rFonts w:ascii="Monaco" w:hAnsi="Monaco" w:cs="Monaco"/>
                  <w:sz w:val="20"/>
                  <w:szCs w:val="20"/>
                  <w:lang w:val="en-US"/>
                  <w:rPrChange w:id="6445"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446"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447"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448" w:author="Borja Gonzalez" w:date="2017-09-28T19:30:00Z">
                    <w:rPr>
                      <w:rFonts w:ascii="Monaco" w:hAnsi="Monaco" w:cs="Monaco"/>
                      <w:b/>
                      <w:bCs/>
                      <w:color w:val="000000"/>
                      <w:sz w:val="32"/>
                      <w:szCs w:val="32"/>
                      <w:lang w:val="en-US"/>
                    </w:rPr>
                  </w:rPrChange>
                </w:rPr>
                <w:t>[];</w:t>
              </w:r>
            </w:ins>
          </w:p>
          <w:p w14:paraId="1852B135" w14:textId="77777777" w:rsidR="00E066BD" w:rsidRPr="00E066BD" w:rsidRDefault="00E066BD" w:rsidP="00E066BD">
            <w:pPr>
              <w:widowControl w:val="0"/>
              <w:autoSpaceDE w:val="0"/>
              <w:autoSpaceDN w:val="0"/>
              <w:adjustRightInd w:val="0"/>
              <w:rPr>
                <w:ins w:id="6449" w:author="Borja Gonzalez" w:date="2017-09-28T19:30:00Z"/>
                <w:rFonts w:ascii="Monaco" w:hAnsi="Monaco" w:cs="Monaco"/>
                <w:sz w:val="20"/>
                <w:szCs w:val="20"/>
                <w:lang w:val="en-US"/>
                <w:rPrChange w:id="6450" w:author="Borja Gonzalez" w:date="2017-09-28T19:30:00Z">
                  <w:rPr>
                    <w:ins w:id="6451" w:author="Borja Gonzalez" w:date="2017-09-28T19:30:00Z"/>
                    <w:rFonts w:ascii="Monaco" w:hAnsi="Monaco" w:cs="Monaco"/>
                    <w:sz w:val="32"/>
                    <w:szCs w:val="32"/>
                    <w:lang w:val="en-US"/>
                  </w:rPr>
                </w:rPrChange>
              </w:rPr>
            </w:pPr>
            <w:ins w:id="6452" w:author="Borja Gonzalez" w:date="2017-09-28T19:30:00Z">
              <w:r w:rsidRPr="00E066BD">
                <w:rPr>
                  <w:rFonts w:ascii="Monaco" w:hAnsi="Monaco" w:cs="Monaco"/>
                  <w:sz w:val="20"/>
                  <w:szCs w:val="20"/>
                  <w:lang w:val="en-US"/>
                  <w:rPrChange w:id="6453"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454"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455"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56" w:author="Borja Gonzalez" w:date="2017-09-28T19:30:00Z">
                    <w:rPr>
                      <w:rFonts w:ascii="Monaco" w:hAnsi="Monaco" w:cs="Monaco"/>
                      <w:color w:val="000000"/>
                      <w:sz w:val="32"/>
                      <w:szCs w:val="32"/>
                      <w:lang w:val="en-US"/>
                    </w:rPr>
                  </w:rPrChange>
                </w:rPr>
                <w:t>min_min</w:t>
              </w:r>
              <w:r w:rsidRPr="00E066BD">
                <w:rPr>
                  <w:rFonts w:ascii="Monaco" w:hAnsi="Monaco" w:cs="Monaco"/>
                  <w:sz w:val="20"/>
                  <w:szCs w:val="20"/>
                  <w:lang w:val="en-US"/>
                  <w:rPrChange w:id="6457"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458"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459"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460" w:author="Borja Gonzalez" w:date="2017-09-28T19:30:00Z">
                    <w:rPr>
                      <w:rFonts w:ascii="Monaco" w:hAnsi="Monaco" w:cs="Monaco"/>
                      <w:b/>
                      <w:bCs/>
                      <w:color w:val="000000"/>
                      <w:sz w:val="32"/>
                      <w:szCs w:val="32"/>
                      <w:lang w:val="en-US"/>
                    </w:rPr>
                  </w:rPrChange>
                </w:rPr>
                <w:t>[];</w:t>
              </w:r>
            </w:ins>
          </w:p>
          <w:p w14:paraId="3764F840" w14:textId="77777777" w:rsidR="00E066BD" w:rsidRPr="00E066BD" w:rsidRDefault="00E066BD" w:rsidP="00E066BD">
            <w:pPr>
              <w:widowControl w:val="0"/>
              <w:autoSpaceDE w:val="0"/>
              <w:autoSpaceDN w:val="0"/>
              <w:adjustRightInd w:val="0"/>
              <w:rPr>
                <w:ins w:id="6461" w:author="Borja Gonzalez" w:date="2017-09-28T19:30:00Z"/>
                <w:rFonts w:ascii="Monaco" w:hAnsi="Monaco" w:cs="Monaco"/>
                <w:sz w:val="20"/>
                <w:szCs w:val="20"/>
                <w:lang w:val="en-US"/>
                <w:rPrChange w:id="6462" w:author="Borja Gonzalez" w:date="2017-09-28T19:30:00Z">
                  <w:rPr>
                    <w:ins w:id="6463" w:author="Borja Gonzalez" w:date="2017-09-28T19:30:00Z"/>
                    <w:rFonts w:ascii="Monaco" w:hAnsi="Monaco" w:cs="Monaco"/>
                    <w:sz w:val="32"/>
                    <w:szCs w:val="32"/>
                    <w:lang w:val="en-US"/>
                  </w:rPr>
                </w:rPrChange>
              </w:rPr>
            </w:pPr>
            <w:ins w:id="6464" w:author="Borja Gonzalez" w:date="2017-09-28T19:30:00Z">
              <w:r w:rsidRPr="00E066BD">
                <w:rPr>
                  <w:rFonts w:ascii="Monaco" w:hAnsi="Monaco" w:cs="Monaco"/>
                  <w:sz w:val="20"/>
                  <w:szCs w:val="20"/>
                  <w:lang w:val="en-US"/>
                  <w:rPrChange w:id="6465"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466"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46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68" w:author="Borja Gonzalez" w:date="2017-09-28T19:30:00Z">
                    <w:rPr>
                      <w:rFonts w:ascii="Monaco" w:hAnsi="Monaco" w:cs="Monaco"/>
                      <w:color w:val="000000"/>
                      <w:sz w:val="32"/>
                      <w:szCs w:val="32"/>
                      <w:lang w:val="en-US"/>
                    </w:rPr>
                  </w:rPrChange>
                </w:rPr>
                <w:t>fecha</w:t>
              </w:r>
              <w:r w:rsidRPr="00E066BD">
                <w:rPr>
                  <w:rFonts w:ascii="Monaco" w:hAnsi="Monaco" w:cs="Monaco"/>
                  <w:sz w:val="20"/>
                  <w:szCs w:val="20"/>
                  <w:lang w:val="en-US"/>
                  <w:rPrChange w:id="6469"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470"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471"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472" w:author="Borja Gonzalez" w:date="2017-09-28T19:30:00Z">
                    <w:rPr>
                      <w:rFonts w:ascii="Monaco" w:hAnsi="Monaco" w:cs="Monaco"/>
                      <w:b/>
                      <w:bCs/>
                      <w:color w:val="000000"/>
                      <w:sz w:val="32"/>
                      <w:szCs w:val="32"/>
                      <w:lang w:val="en-US"/>
                    </w:rPr>
                  </w:rPrChange>
                </w:rPr>
                <w:t>[];</w:t>
              </w:r>
            </w:ins>
          </w:p>
          <w:p w14:paraId="3794795B" w14:textId="77777777" w:rsidR="00E066BD" w:rsidRPr="00E066BD" w:rsidRDefault="00E066BD" w:rsidP="00E066BD">
            <w:pPr>
              <w:widowControl w:val="0"/>
              <w:autoSpaceDE w:val="0"/>
              <w:autoSpaceDN w:val="0"/>
              <w:adjustRightInd w:val="0"/>
              <w:rPr>
                <w:ins w:id="6473" w:author="Borja Gonzalez" w:date="2017-09-28T19:30:00Z"/>
                <w:rFonts w:ascii="Monaco" w:hAnsi="Monaco" w:cs="Monaco"/>
                <w:sz w:val="20"/>
                <w:szCs w:val="20"/>
                <w:lang w:val="en-US"/>
                <w:rPrChange w:id="6474" w:author="Borja Gonzalez" w:date="2017-09-28T19:30:00Z">
                  <w:rPr>
                    <w:ins w:id="6475" w:author="Borja Gonzalez" w:date="2017-09-28T19:30:00Z"/>
                    <w:rFonts w:ascii="Monaco" w:hAnsi="Monaco" w:cs="Monaco"/>
                    <w:sz w:val="32"/>
                    <w:szCs w:val="32"/>
                    <w:lang w:val="en-US"/>
                  </w:rPr>
                </w:rPrChange>
              </w:rPr>
            </w:pPr>
          </w:p>
          <w:p w14:paraId="5600642F" w14:textId="77777777" w:rsidR="00E066BD" w:rsidRPr="00E066BD" w:rsidRDefault="00E066BD" w:rsidP="00E066BD">
            <w:pPr>
              <w:widowControl w:val="0"/>
              <w:autoSpaceDE w:val="0"/>
              <w:autoSpaceDN w:val="0"/>
              <w:adjustRightInd w:val="0"/>
              <w:rPr>
                <w:ins w:id="6476" w:author="Borja Gonzalez" w:date="2017-09-28T19:30:00Z"/>
                <w:rFonts w:ascii="Monaco" w:hAnsi="Monaco" w:cs="Monaco"/>
                <w:sz w:val="20"/>
                <w:szCs w:val="20"/>
                <w:lang w:val="en-US"/>
                <w:rPrChange w:id="6477" w:author="Borja Gonzalez" w:date="2017-09-28T19:30:00Z">
                  <w:rPr>
                    <w:ins w:id="6478" w:author="Borja Gonzalez" w:date="2017-09-28T19:30:00Z"/>
                    <w:rFonts w:ascii="Monaco" w:hAnsi="Monaco" w:cs="Monaco"/>
                    <w:sz w:val="32"/>
                    <w:szCs w:val="32"/>
                    <w:lang w:val="en-US"/>
                  </w:rPr>
                </w:rPrChange>
              </w:rPr>
            </w:pPr>
            <w:ins w:id="6479" w:author="Borja Gonzalez" w:date="2017-09-28T19:30:00Z">
              <w:r w:rsidRPr="00E066BD">
                <w:rPr>
                  <w:rFonts w:ascii="Monaco" w:hAnsi="Monaco" w:cs="Monaco"/>
                  <w:sz w:val="20"/>
                  <w:szCs w:val="20"/>
                  <w:lang w:val="en-US"/>
                  <w:rPrChange w:id="6480"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481" w:author="Borja Gonzalez" w:date="2017-09-28T19:30: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648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483" w:author="Borja Gonzalez" w:date="2017-09-28T19:30:00Z">
                    <w:rPr>
                      <w:rFonts w:ascii="Monaco" w:hAnsi="Monaco" w:cs="Monaco"/>
                      <w:color w:val="000000"/>
                      <w:sz w:val="32"/>
                      <w:szCs w:val="32"/>
                      <w:lang w:val="en-US"/>
                    </w:rPr>
                  </w:rPrChange>
                </w:rPr>
                <w:t>move</w:t>
              </w:r>
              <w:r w:rsidRPr="00E066BD">
                <w:rPr>
                  <w:rFonts w:ascii="Monaco" w:hAnsi="Monaco" w:cs="Monaco"/>
                  <w:b/>
                  <w:bCs/>
                  <w:color w:val="CE5C00"/>
                  <w:sz w:val="20"/>
                  <w:szCs w:val="20"/>
                  <w:lang w:val="en-US"/>
                  <w:rPrChange w:id="6484"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485" w:author="Borja Gonzalez" w:date="2017-09-28T19:30: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6486" w:author="Borja Gonzalez" w:date="2017-09-28T19:30:00Z">
                    <w:rPr>
                      <w:rFonts w:ascii="Monaco" w:hAnsi="Monaco" w:cs="Monaco"/>
                      <w:b/>
                      <w:bCs/>
                      <w:color w:val="000000"/>
                      <w:sz w:val="32"/>
                      <w:szCs w:val="32"/>
                      <w:lang w:val="en-US"/>
                    </w:rPr>
                  </w:rPrChange>
                </w:rPr>
                <w:t>){</w:t>
              </w:r>
            </w:ins>
          </w:p>
          <w:p w14:paraId="68104DE4" w14:textId="77777777" w:rsidR="00E066BD" w:rsidRPr="00E066BD" w:rsidRDefault="00E066BD" w:rsidP="00E066BD">
            <w:pPr>
              <w:widowControl w:val="0"/>
              <w:autoSpaceDE w:val="0"/>
              <w:autoSpaceDN w:val="0"/>
              <w:adjustRightInd w:val="0"/>
              <w:rPr>
                <w:ins w:id="6487" w:author="Borja Gonzalez" w:date="2017-09-28T19:30:00Z"/>
                <w:rFonts w:ascii="Monaco" w:hAnsi="Monaco" w:cs="Monaco"/>
                <w:sz w:val="20"/>
                <w:szCs w:val="20"/>
                <w:lang w:val="en-US"/>
                <w:rPrChange w:id="6488" w:author="Borja Gonzalez" w:date="2017-09-28T19:30:00Z">
                  <w:rPr>
                    <w:ins w:id="6489" w:author="Borja Gonzalez" w:date="2017-09-28T19:30:00Z"/>
                    <w:rFonts w:ascii="Monaco" w:hAnsi="Monaco" w:cs="Monaco"/>
                    <w:sz w:val="32"/>
                    <w:szCs w:val="32"/>
                    <w:lang w:val="en-US"/>
                  </w:rPr>
                </w:rPrChange>
              </w:rPr>
            </w:pPr>
            <w:ins w:id="6490" w:author="Borja Gonzalez" w:date="2017-09-28T19:30:00Z">
              <w:r w:rsidRPr="00E066BD">
                <w:rPr>
                  <w:rFonts w:ascii="Monaco" w:hAnsi="Monaco" w:cs="Monaco"/>
                  <w:sz w:val="20"/>
                  <w:szCs w:val="20"/>
                  <w:lang w:val="en-US"/>
                  <w:rPrChange w:id="6491"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492" w:author="Borja Gonzalez" w:date="2017-09-28T19:30:00Z">
                    <w:rPr>
                      <w:rFonts w:ascii="Monaco" w:hAnsi="Monaco" w:cs="Monaco"/>
                      <w:b/>
                      <w:bCs/>
                      <w:color w:val="204A87"/>
                      <w:sz w:val="32"/>
                      <w:szCs w:val="32"/>
                      <w:lang w:val="en-US"/>
                    </w:rPr>
                  </w:rPrChange>
                </w:rPr>
                <w:t>for</w:t>
              </w:r>
              <w:r w:rsidRPr="00E066BD">
                <w:rPr>
                  <w:rFonts w:ascii="Monaco" w:hAnsi="Monaco" w:cs="Monaco"/>
                  <w:b/>
                  <w:bCs/>
                  <w:color w:val="000000"/>
                  <w:sz w:val="20"/>
                  <w:szCs w:val="20"/>
                  <w:lang w:val="en-US"/>
                  <w:rPrChange w:id="649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494"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6495"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496"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49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498"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6499" w:author="Borja Gonzalez" w:date="2017-09-28T19:30:00Z">
                    <w:rPr>
                      <w:rFonts w:ascii="Monaco" w:hAnsi="Monaco" w:cs="Monaco"/>
                      <w:b/>
                      <w:bCs/>
                      <w:color w:val="CE5C00"/>
                      <w:sz w:val="32"/>
                      <w:szCs w:val="32"/>
                      <w:lang w:val="en-US"/>
                    </w:rPr>
                  </w:rPrChange>
                </w:rPr>
                <w:t>&lt;</w:t>
              </w:r>
              <w:r w:rsidRPr="00E066BD">
                <w:rPr>
                  <w:rFonts w:ascii="Monaco" w:hAnsi="Monaco" w:cs="Monaco"/>
                  <w:color w:val="000000"/>
                  <w:sz w:val="20"/>
                  <w:szCs w:val="20"/>
                  <w:lang w:val="en-US"/>
                  <w:rPrChange w:id="6500"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501"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502"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50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04"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50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06" w:author="Borja Gonzalez" w:date="2017-09-28T19:30:00Z">
                    <w:rPr>
                      <w:rFonts w:ascii="Monaco" w:hAnsi="Monaco" w:cs="Monaco"/>
                      <w:color w:val="000000"/>
                      <w:sz w:val="32"/>
                      <w:szCs w:val="32"/>
                      <w:lang w:val="en-US"/>
                    </w:rPr>
                  </w:rPrChange>
                </w:rPr>
                <w:t>length</w:t>
              </w:r>
              <w:r w:rsidRPr="00E066BD">
                <w:rPr>
                  <w:rFonts w:ascii="Monaco" w:hAnsi="Monaco" w:cs="Monaco"/>
                  <w:b/>
                  <w:bCs/>
                  <w:color w:val="000000"/>
                  <w:sz w:val="20"/>
                  <w:szCs w:val="20"/>
                  <w:lang w:val="en-US"/>
                  <w:rPrChange w:id="650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08"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6509"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00"/>
                  <w:sz w:val="20"/>
                  <w:szCs w:val="20"/>
                  <w:lang w:val="en-US"/>
                  <w:rPrChange w:id="6510" w:author="Borja Gonzalez" w:date="2017-09-28T19:30:00Z">
                    <w:rPr>
                      <w:rFonts w:ascii="Monaco" w:hAnsi="Monaco" w:cs="Monaco"/>
                      <w:b/>
                      <w:bCs/>
                      <w:color w:val="000000"/>
                      <w:sz w:val="32"/>
                      <w:szCs w:val="32"/>
                      <w:lang w:val="en-US"/>
                    </w:rPr>
                  </w:rPrChange>
                </w:rPr>
                <w:t>){</w:t>
              </w:r>
            </w:ins>
          </w:p>
          <w:p w14:paraId="54891678" w14:textId="77777777" w:rsidR="00E066BD" w:rsidRPr="00E066BD" w:rsidRDefault="00E066BD" w:rsidP="00E066BD">
            <w:pPr>
              <w:widowControl w:val="0"/>
              <w:autoSpaceDE w:val="0"/>
              <w:autoSpaceDN w:val="0"/>
              <w:adjustRightInd w:val="0"/>
              <w:rPr>
                <w:ins w:id="6511" w:author="Borja Gonzalez" w:date="2017-09-28T19:30:00Z"/>
                <w:rFonts w:ascii="Monaco" w:hAnsi="Monaco" w:cs="Monaco"/>
                <w:sz w:val="20"/>
                <w:szCs w:val="20"/>
                <w:lang w:val="en-US"/>
                <w:rPrChange w:id="6512" w:author="Borja Gonzalez" w:date="2017-09-28T19:30:00Z">
                  <w:rPr>
                    <w:ins w:id="6513" w:author="Borja Gonzalez" w:date="2017-09-28T19:30:00Z"/>
                    <w:rFonts w:ascii="Monaco" w:hAnsi="Monaco" w:cs="Monaco"/>
                    <w:sz w:val="32"/>
                    <w:szCs w:val="32"/>
                    <w:lang w:val="en-US"/>
                  </w:rPr>
                </w:rPrChange>
              </w:rPr>
            </w:pPr>
            <w:ins w:id="6514" w:author="Borja Gonzalez" w:date="2017-09-28T19:30:00Z">
              <w:r w:rsidRPr="00E066BD">
                <w:rPr>
                  <w:rFonts w:ascii="Monaco" w:hAnsi="Monaco" w:cs="Monaco"/>
                  <w:sz w:val="20"/>
                  <w:szCs w:val="20"/>
                  <w:lang w:val="en-US"/>
                  <w:rPrChange w:id="6515"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16"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651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18"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51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20"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521"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522"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52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24"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52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26"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652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528"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529" w:author="Borja Gonzalez" w:date="2017-09-28T19:30:00Z">
                    <w:rPr>
                      <w:rFonts w:ascii="Monaco" w:hAnsi="Monaco" w:cs="Monaco"/>
                      <w:b/>
                      <w:bCs/>
                      <w:color w:val="000000"/>
                      <w:sz w:val="32"/>
                      <w:szCs w:val="32"/>
                      <w:lang w:val="en-US"/>
                    </w:rPr>
                  </w:rPrChange>
                </w:rPr>
                <w:t>]);</w:t>
              </w:r>
            </w:ins>
          </w:p>
          <w:p w14:paraId="2A2FCFFD" w14:textId="77777777" w:rsidR="00E066BD" w:rsidRPr="00E066BD" w:rsidRDefault="00E066BD" w:rsidP="00E066BD">
            <w:pPr>
              <w:widowControl w:val="0"/>
              <w:autoSpaceDE w:val="0"/>
              <w:autoSpaceDN w:val="0"/>
              <w:adjustRightInd w:val="0"/>
              <w:rPr>
                <w:ins w:id="6530" w:author="Borja Gonzalez" w:date="2017-09-28T19:30:00Z"/>
                <w:rFonts w:ascii="Monaco" w:hAnsi="Monaco" w:cs="Monaco"/>
                <w:sz w:val="20"/>
                <w:szCs w:val="20"/>
                <w:lang w:val="en-US"/>
                <w:rPrChange w:id="6531" w:author="Borja Gonzalez" w:date="2017-09-28T19:30:00Z">
                  <w:rPr>
                    <w:ins w:id="6532" w:author="Borja Gonzalez" w:date="2017-09-28T19:30:00Z"/>
                    <w:rFonts w:ascii="Monaco" w:hAnsi="Monaco" w:cs="Monaco"/>
                    <w:sz w:val="32"/>
                    <w:szCs w:val="32"/>
                    <w:lang w:val="en-US"/>
                  </w:rPr>
                </w:rPrChange>
              </w:rPr>
            </w:pPr>
            <w:ins w:id="6533" w:author="Borja Gonzalez" w:date="2017-09-28T19:30:00Z">
              <w:r w:rsidRPr="00E066BD">
                <w:rPr>
                  <w:rFonts w:ascii="Monaco" w:hAnsi="Monaco" w:cs="Monaco"/>
                  <w:sz w:val="20"/>
                  <w:szCs w:val="20"/>
                  <w:lang w:val="en-US"/>
                  <w:rPrChange w:id="653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35"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653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37"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53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39"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540"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541"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54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43"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54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45"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6546"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547" w:author="Borja Gonzalez" w:date="2017-09-28T19:30: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6548" w:author="Borja Gonzalez" w:date="2017-09-28T19:30:00Z">
                    <w:rPr>
                      <w:rFonts w:ascii="Monaco" w:hAnsi="Monaco" w:cs="Monaco"/>
                      <w:b/>
                      <w:bCs/>
                      <w:color w:val="000000"/>
                      <w:sz w:val="32"/>
                      <w:szCs w:val="32"/>
                      <w:lang w:val="en-US"/>
                    </w:rPr>
                  </w:rPrChange>
                </w:rPr>
                <w:t>]);</w:t>
              </w:r>
            </w:ins>
          </w:p>
          <w:p w14:paraId="074AE0F3" w14:textId="77777777" w:rsidR="00E066BD" w:rsidRPr="00E066BD" w:rsidRDefault="00E066BD" w:rsidP="00E066BD">
            <w:pPr>
              <w:widowControl w:val="0"/>
              <w:autoSpaceDE w:val="0"/>
              <w:autoSpaceDN w:val="0"/>
              <w:adjustRightInd w:val="0"/>
              <w:rPr>
                <w:ins w:id="6549" w:author="Borja Gonzalez" w:date="2017-09-28T19:30:00Z"/>
                <w:rFonts w:ascii="Monaco" w:hAnsi="Monaco" w:cs="Monaco"/>
                <w:sz w:val="20"/>
                <w:szCs w:val="20"/>
                <w:lang w:val="en-US"/>
                <w:rPrChange w:id="6550" w:author="Borja Gonzalez" w:date="2017-09-28T19:30:00Z">
                  <w:rPr>
                    <w:ins w:id="6551" w:author="Borja Gonzalez" w:date="2017-09-28T19:30:00Z"/>
                    <w:rFonts w:ascii="Monaco" w:hAnsi="Monaco" w:cs="Monaco"/>
                    <w:sz w:val="32"/>
                    <w:szCs w:val="32"/>
                    <w:lang w:val="en-US"/>
                  </w:rPr>
                </w:rPrChange>
              </w:rPr>
            </w:pPr>
            <w:ins w:id="6552" w:author="Borja Gonzalez" w:date="2017-09-28T19:30:00Z">
              <w:r w:rsidRPr="00E066BD">
                <w:rPr>
                  <w:rFonts w:ascii="Monaco" w:hAnsi="Monaco" w:cs="Monaco"/>
                  <w:sz w:val="20"/>
                  <w:szCs w:val="20"/>
                  <w:lang w:val="en-US"/>
                  <w:rPrChange w:id="655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54"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655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56"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55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58"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559"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560"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56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62"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56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64"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6565"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566" w:author="Borja Gonzalez" w:date="2017-09-28T19:30:00Z">
                    <w:rPr>
                      <w:rFonts w:ascii="Monaco" w:hAnsi="Monaco" w:cs="Monaco"/>
                      <w:b/>
                      <w:bCs/>
                      <w:color w:val="0000CF"/>
                      <w:sz w:val="32"/>
                      <w:szCs w:val="32"/>
                      <w:lang w:val="en-US"/>
                    </w:rPr>
                  </w:rPrChange>
                </w:rPr>
                <w:t>6</w:t>
              </w:r>
              <w:r w:rsidRPr="00E066BD">
                <w:rPr>
                  <w:rFonts w:ascii="Monaco" w:hAnsi="Monaco" w:cs="Monaco"/>
                  <w:b/>
                  <w:bCs/>
                  <w:color w:val="000000"/>
                  <w:sz w:val="20"/>
                  <w:szCs w:val="20"/>
                  <w:lang w:val="en-US"/>
                  <w:rPrChange w:id="6567" w:author="Borja Gonzalez" w:date="2017-09-28T19:30:00Z">
                    <w:rPr>
                      <w:rFonts w:ascii="Monaco" w:hAnsi="Monaco" w:cs="Monaco"/>
                      <w:b/>
                      <w:bCs/>
                      <w:color w:val="000000"/>
                      <w:sz w:val="32"/>
                      <w:szCs w:val="32"/>
                      <w:lang w:val="en-US"/>
                    </w:rPr>
                  </w:rPrChange>
                </w:rPr>
                <w:t>])</w:t>
              </w:r>
            </w:ins>
          </w:p>
          <w:p w14:paraId="5EA47B0E" w14:textId="77777777" w:rsidR="00E066BD" w:rsidRPr="00E066BD" w:rsidRDefault="00E066BD" w:rsidP="00E066BD">
            <w:pPr>
              <w:widowControl w:val="0"/>
              <w:autoSpaceDE w:val="0"/>
              <w:autoSpaceDN w:val="0"/>
              <w:adjustRightInd w:val="0"/>
              <w:rPr>
                <w:ins w:id="6568" w:author="Borja Gonzalez" w:date="2017-09-28T19:30:00Z"/>
                <w:rFonts w:ascii="Monaco" w:hAnsi="Monaco" w:cs="Monaco"/>
                <w:sz w:val="20"/>
                <w:szCs w:val="20"/>
                <w:lang w:val="en-US"/>
                <w:rPrChange w:id="6569" w:author="Borja Gonzalez" w:date="2017-09-28T19:30:00Z">
                  <w:rPr>
                    <w:ins w:id="6570" w:author="Borja Gonzalez" w:date="2017-09-28T19:30:00Z"/>
                    <w:rFonts w:ascii="Monaco" w:hAnsi="Monaco" w:cs="Monaco"/>
                    <w:sz w:val="32"/>
                    <w:szCs w:val="32"/>
                    <w:lang w:val="en-US"/>
                  </w:rPr>
                </w:rPrChange>
              </w:rPr>
            </w:pPr>
            <w:ins w:id="6571" w:author="Borja Gonzalez" w:date="2017-09-28T19:30:00Z">
              <w:r w:rsidRPr="00E066BD">
                <w:rPr>
                  <w:rFonts w:ascii="Monaco" w:hAnsi="Monaco" w:cs="Monaco"/>
                  <w:sz w:val="20"/>
                  <w:szCs w:val="20"/>
                  <w:lang w:val="en-US"/>
                  <w:rPrChange w:id="6572"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573" w:author="Borja Gonzalez" w:date="2017-09-28T19:30:00Z">
                    <w:rPr>
                      <w:rFonts w:ascii="Monaco" w:hAnsi="Monaco" w:cs="Monaco"/>
                      <w:b/>
                      <w:bCs/>
                      <w:color w:val="204A87"/>
                      <w:sz w:val="32"/>
                      <w:szCs w:val="32"/>
                      <w:lang w:val="en-US"/>
                    </w:rPr>
                  </w:rPrChange>
                </w:rPr>
                <w:t>if</w:t>
              </w:r>
              <w:r w:rsidRPr="00E066BD">
                <w:rPr>
                  <w:rFonts w:ascii="Monaco" w:hAnsi="Monaco" w:cs="Monaco"/>
                  <w:sz w:val="20"/>
                  <w:szCs w:val="20"/>
                  <w:lang w:val="en-US"/>
                  <w:rPrChange w:id="6574"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57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76" w:author="Borja Gonzalez" w:date="2017-09-28T19:30:00Z">
                    <w:rPr>
                      <w:rFonts w:ascii="Monaco" w:hAnsi="Monaco" w:cs="Monaco"/>
                      <w:color w:val="000000"/>
                      <w:sz w:val="32"/>
                      <w:szCs w:val="32"/>
                      <w:lang w:val="en-US"/>
                    </w:rPr>
                  </w:rPrChange>
                </w:rPr>
                <w:t>genero</w:t>
              </w:r>
              <w:r w:rsidRPr="00E066BD">
                <w:rPr>
                  <w:rFonts w:ascii="Monaco" w:hAnsi="Monaco" w:cs="Monaco"/>
                  <w:sz w:val="20"/>
                  <w:szCs w:val="20"/>
                  <w:lang w:val="en-US"/>
                  <w:rPrChange w:id="6577"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578"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579" w:author="Borja Gonzalez" w:date="2017-09-28T19:30: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580" w:author="Borja Gonzalez" w:date="2017-09-28T19:30:00Z">
                    <w:rPr>
                      <w:rFonts w:ascii="Monaco" w:hAnsi="Monaco" w:cs="Monaco"/>
                      <w:color w:val="4E9A06"/>
                      <w:sz w:val="32"/>
                      <w:szCs w:val="32"/>
                      <w:lang w:val="en-US"/>
                    </w:rPr>
                  </w:rPrChange>
                </w:rPr>
                <w:t>"h"</w:t>
              </w:r>
              <w:r w:rsidRPr="00E066BD">
                <w:rPr>
                  <w:rFonts w:ascii="Monaco" w:hAnsi="Monaco" w:cs="Monaco"/>
                  <w:b/>
                  <w:bCs/>
                  <w:color w:val="000000"/>
                  <w:sz w:val="20"/>
                  <w:szCs w:val="20"/>
                  <w:lang w:val="en-US"/>
                  <w:rPrChange w:id="6581" w:author="Borja Gonzalez" w:date="2017-09-28T19:30:00Z">
                    <w:rPr>
                      <w:rFonts w:ascii="Monaco" w:hAnsi="Monaco" w:cs="Monaco"/>
                      <w:b/>
                      <w:bCs/>
                      <w:color w:val="000000"/>
                      <w:sz w:val="32"/>
                      <w:szCs w:val="32"/>
                      <w:lang w:val="en-US"/>
                    </w:rPr>
                  </w:rPrChange>
                </w:rPr>
                <w:t>){</w:t>
              </w:r>
            </w:ins>
          </w:p>
          <w:p w14:paraId="6711AB70" w14:textId="77777777" w:rsidR="00E066BD" w:rsidRPr="00E066BD" w:rsidRDefault="00E066BD" w:rsidP="00E066BD">
            <w:pPr>
              <w:widowControl w:val="0"/>
              <w:autoSpaceDE w:val="0"/>
              <w:autoSpaceDN w:val="0"/>
              <w:adjustRightInd w:val="0"/>
              <w:rPr>
                <w:ins w:id="6582" w:author="Borja Gonzalez" w:date="2017-09-28T19:30:00Z"/>
                <w:rFonts w:ascii="Monaco" w:hAnsi="Monaco" w:cs="Monaco"/>
                <w:sz w:val="20"/>
                <w:szCs w:val="20"/>
                <w:lang w:val="en-US"/>
                <w:rPrChange w:id="6583" w:author="Borja Gonzalez" w:date="2017-09-28T19:30:00Z">
                  <w:rPr>
                    <w:ins w:id="6584" w:author="Borja Gonzalez" w:date="2017-09-28T19:30:00Z"/>
                    <w:rFonts w:ascii="Monaco" w:hAnsi="Monaco" w:cs="Monaco"/>
                    <w:sz w:val="32"/>
                    <w:szCs w:val="32"/>
                    <w:lang w:val="en-US"/>
                  </w:rPr>
                </w:rPrChange>
              </w:rPr>
            </w:pPr>
            <w:ins w:id="6585" w:author="Borja Gonzalez" w:date="2017-09-28T19:30:00Z">
              <w:r w:rsidRPr="00E066BD">
                <w:rPr>
                  <w:rFonts w:ascii="Monaco" w:hAnsi="Monaco" w:cs="Monaco"/>
                  <w:sz w:val="20"/>
                  <w:szCs w:val="20"/>
                  <w:lang w:val="en-US"/>
                  <w:rPrChange w:id="658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87"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658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89"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590"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591" w:author="Borja Gonzalez" w:date="2017-09-28T19:30:00Z">
                    <w:rPr>
                      <w:rFonts w:ascii="Monaco" w:hAnsi="Monaco" w:cs="Monaco"/>
                      <w:b/>
                      <w:bCs/>
                      <w:color w:val="0000CF"/>
                      <w:sz w:val="32"/>
                      <w:szCs w:val="32"/>
                      <w:lang w:val="en-US"/>
                    </w:rPr>
                  </w:rPrChange>
                </w:rPr>
                <w:t>49.2</w:t>
              </w:r>
              <w:r w:rsidRPr="00E066BD">
                <w:rPr>
                  <w:rFonts w:ascii="Monaco" w:hAnsi="Monaco" w:cs="Monaco"/>
                  <w:b/>
                  <w:bCs/>
                  <w:color w:val="000000"/>
                  <w:sz w:val="20"/>
                  <w:szCs w:val="20"/>
                  <w:lang w:val="en-US"/>
                  <w:rPrChange w:id="6592" w:author="Borja Gonzalez" w:date="2017-09-28T19:30:00Z">
                    <w:rPr>
                      <w:rFonts w:ascii="Monaco" w:hAnsi="Monaco" w:cs="Monaco"/>
                      <w:b/>
                      <w:bCs/>
                      <w:color w:val="000000"/>
                      <w:sz w:val="32"/>
                      <w:szCs w:val="32"/>
                      <w:lang w:val="en-US"/>
                    </w:rPr>
                  </w:rPrChange>
                </w:rPr>
                <w:t>);</w:t>
              </w:r>
            </w:ins>
          </w:p>
          <w:p w14:paraId="2BEAE259" w14:textId="77777777" w:rsidR="00E066BD" w:rsidRPr="00E066BD" w:rsidRDefault="00E066BD" w:rsidP="00E066BD">
            <w:pPr>
              <w:widowControl w:val="0"/>
              <w:autoSpaceDE w:val="0"/>
              <w:autoSpaceDN w:val="0"/>
              <w:adjustRightInd w:val="0"/>
              <w:rPr>
                <w:ins w:id="6593" w:author="Borja Gonzalez" w:date="2017-09-28T19:30:00Z"/>
                <w:rFonts w:ascii="Monaco" w:hAnsi="Monaco" w:cs="Monaco"/>
                <w:sz w:val="20"/>
                <w:szCs w:val="20"/>
                <w:lang w:val="en-US"/>
                <w:rPrChange w:id="6594" w:author="Borja Gonzalez" w:date="2017-09-28T19:30:00Z">
                  <w:rPr>
                    <w:ins w:id="6595" w:author="Borja Gonzalez" w:date="2017-09-28T19:30:00Z"/>
                    <w:rFonts w:ascii="Monaco" w:hAnsi="Monaco" w:cs="Monaco"/>
                    <w:sz w:val="32"/>
                    <w:szCs w:val="32"/>
                    <w:lang w:val="en-US"/>
                  </w:rPr>
                </w:rPrChange>
              </w:rPr>
            </w:pPr>
            <w:ins w:id="6596" w:author="Borja Gonzalez" w:date="2017-09-28T19:30:00Z">
              <w:r w:rsidRPr="00E066BD">
                <w:rPr>
                  <w:rFonts w:ascii="Monaco" w:hAnsi="Monaco" w:cs="Monaco"/>
                  <w:sz w:val="20"/>
                  <w:szCs w:val="20"/>
                  <w:lang w:val="en-US"/>
                  <w:rPrChange w:id="659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98"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659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00"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601"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602" w:author="Borja Gonzalez" w:date="2017-09-28T19:30:00Z">
                    <w:rPr>
                      <w:rFonts w:ascii="Monaco" w:hAnsi="Monaco" w:cs="Monaco"/>
                      <w:b/>
                      <w:bCs/>
                      <w:color w:val="0000CF"/>
                      <w:sz w:val="32"/>
                      <w:szCs w:val="32"/>
                      <w:lang w:val="en-US"/>
                    </w:rPr>
                  </w:rPrChange>
                </w:rPr>
                <w:t>32.6</w:t>
              </w:r>
              <w:r w:rsidRPr="00E066BD">
                <w:rPr>
                  <w:rFonts w:ascii="Monaco" w:hAnsi="Monaco" w:cs="Monaco"/>
                  <w:b/>
                  <w:bCs/>
                  <w:color w:val="000000"/>
                  <w:sz w:val="20"/>
                  <w:szCs w:val="20"/>
                  <w:lang w:val="en-US"/>
                  <w:rPrChange w:id="6603" w:author="Borja Gonzalez" w:date="2017-09-28T19:30:00Z">
                    <w:rPr>
                      <w:rFonts w:ascii="Monaco" w:hAnsi="Monaco" w:cs="Monaco"/>
                      <w:b/>
                      <w:bCs/>
                      <w:color w:val="000000"/>
                      <w:sz w:val="32"/>
                      <w:szCs w:val="32"/>
                      <w:lang w:val="en-US"/>
                    </w:rPr>
                  </w:rPrChange>
                </w:rPr>
                <w:t>);</w:t>
              </w:r>
            </w:ins>
          </w:p>
          <w:p w14:paraId="6CFA3111" w14:textId="77777777" w:rsidR="00E066BD" w:rsidRPr="00E066BD" w:rsidRDefault="00E066BD" w:rsidP="00E066BD">
            <w:pPr>
              <w:widowControl w:val="0"/>
              <w:autoSpaceDE w:val="0"/>
              <w:autoSpaceDN w:val="0"/>
              <w:adjustRightInd w:val="0"/>
              <w:rPr>
                <w:ins w:id="6604" w:author="Borja Gonzalez" w:date="2017-09-28T19:30:00Z"/>
                <w:rFonts w:ascii="Monaco" w:hAnsi="Monaco" w:cs="Monaco"/>
                <w:sz w:val="20"/>
                <w:szCs w:val="20"/>
                <w:lang w:val="en-US"/>
                <w:rPrChange w:id="6605" w:author="Borja Gonzalez" w:date="2017-09-28T19:30:00Z">
                  <w:rPr>
                    <w:ins w:id="6606" w:author="Borja Gonzalez" w:date="2017-09-28T19:30:00Z"/>
                    <w:rFonts w:ascii="Monaco" w:hAnsi="Monaco" w:cs="Monaco"/>
                    <w:sz w:val="32"/>
                    <w:szCs w:val="32"/>
                    <w:lang w:val="en-US"/>
                  </w:rPr>
                </w:rPrChange>
              </w:rPr>
            </w:pPr>
            <w:ins w:id="6607" w:author="Borja Gonzalez" w:date="2017-09-28T19:30:00Z">
              <w:r w:rsidRPr="00E066BD">
                <w:rPr>
                  <w:rFonts w:ascii="Monaco" w:hAnsi="Monaco" w:cs="Monaco"/>
                  <w:sz w:val="20"/>
                  <w:szCs w:val="20"/>
                  <w:lang w:val="en-US"/>
                  <w:rPrChange w:id="660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09"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661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11"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612"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6613"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614" w:author="Borja Gonzalez" w:date="2017-09-28T19:30:00Z">
                    <w:rPr>
                      <w:rFonts w:ascii="Monaco" w:hAnsi="Monaco" w:cs="Monaco"/>
                      <w:b/>
                      <w:bCs/>
                      <w:color w:val="0000CF"/>
                      <w:sz w:val="32"/>
                      <w:szCs w:val="32"/>
                      <w:lang w:val="en-US"/>
                    </w:rPr>
                  </w:rPrChange>
                </w:rPr>
                <w:t>44.3</w:t>
              </w:r>
              <w:r w:rsidRPr="00E066BD">
                <w:rPr>
                  <w:rFonts w:ascii="Monaco" w:hAnsi="Monaco" w:cs="Monaco"/>
                  <w:b/>
                  <w:bCs/>
                  <w:color w:val="000000"/>
                  <w:sz w:val="20"/>
                  <w:szCs w:val="20"/>
                  <w:lang w:val="en-US"/>
                  <w:rPrChange w:id="6615" w:author="Borja Gonzalez" w:date="2017-09-28T19:30:00Z">
                    <w:rPr>
                      <w:rFonts w:ascii="Monaco" w:hAnsi="Monaco" w:cs="Monaco"/>
                      <w:b/>
                      <w:bCs/>
                      <w:color w:val="000000"/>
                      <w:sz w:val="32"/>
                      <w:szCs w:val="32"/>
                      <w:lang w:val="en-US"/>
                    </w:rPr>
                  </w:rPrChange>
                </w:rPr>
                <w:t>);</w:t>
              </w:r>
            </w:ins>
          </w:p>
          <w:p w14:paraId="553956FB" w14:textId="77777777" w:rsidR="00E066BD" w:rsidRPr="00E066BD" w:rsidRDefault="00E066BD" w:rsidP="00E066BD">
            <w:pPr>
              <w:widowControl w:val="0"/>
              <w:autoSpaceDE w:val="0"/>
              <w:autoSpaceDN w:val="0"/>
              <w:adjustRightInd w:val="0"/>
              <w:rPr>
                <w:ins w:id="6616" w:author="Borja Gonzalez" w:date="2017-09-28T19:30:00Z"/>
                <w:rFonts w:ascii="Monaco" w:hAnsi="Monaco" w:cs="Monaco"/>
                <w:sz w:val="20"/>
                <w:szCs w:val="20"/>
                <w:lang w:val="en-US"/>
                <w:rPrChange w:id="6617" w:author="Borja Gonzalez" w:date="2017-09-28T19:30:00Z">
                  <w:rPr>
                    <w:ins w:id="6618" w:author="Borja Gonzalez" w:date="2017-09-28T19:30:00Z"/>
                    <w:rFonts w:ascii="Monaco" w:hAnsi="Monaco" w:cs="Monaco"/>
                    <w:sz w:val="32"/>
                    <w:szCs w:val="32"/>
                    <w:lang w:val="en-US"/>
                  </w:rPr>
                </w:rPrChange>
              </w:rPr>
            </w:pPr>
            <w:ins w:id="6619" w:author="Borja Gonzalez" w:date="2017-09-28T19:30:00Z">
              <w:r w:rsidRPr="00E066BD">
                <w:rPr>
                  <w:rFonts w:ascii="Monaco" w:hAnsi="Monaco" w:cs="Monaco"/>
                  <w:sz w:val="20"/>
                  <w:szCs w:val="20"/>
                  <w:lang w:val="en-US"/>
                  <w:rPrChange w:id="662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21"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662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23"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624"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6625"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626" w:author="Borja Gonzalez" w:date="2017-09-28T19:30:00Z">
                    <w:rPr>
                      <w:rFonts w:ascii="Monaco" w:hAnsi="Monaco" w:cs="Monaco"/>
                      <w:b/>
                      <w:bCs/>
                      <w:color w:val="0000CF"/>
                      <w:sz w:val="32"/>
                      <w:szCs w:val="32"/>
                      <w:lang w:val="en-US"/>
                    </w:rPr>
                  </w:rPrChange>
                </w:rPr>
                <w:t>28.3</w:t>
              </w:r>
              <w:r w:rsidRPr="00E066BD">
                <w:rPr>
                  <w:rFonts w:ascii="Monaco" w:hAnsi="Monaco" w:cs="Monaco"/>
                  <w:b/>
                  <w:bCs/>
                  <w:color w:val="000000"/>
                  <w:sz w:val="20"/>
                  <w:szCs w:val="20"/>
                  <w:lang w:val="en-US"/>
                  <w:rPrChange w:id="6627" w:author="Borja Gonzalez" w:date="2017-09-28T19:30:00Z">
                    <w:rPr>
                      <w:rFonts w:ascii="Monaco" w:hAnsi="Monaco" w:cs="Monaco"/>
                      <w:b/>
                      <w:bCs/>
                      <w:color w:val="000000"/>
                      <w:sz w:val="32"/>
                      <w:szCs w:val="32"/>
                      <w:lang w:val="en-US"/>
                    </w:rPr>
                  </w:rPrChange>
                </w:rPr>
                <w:t>);</w:t>
              </w:r>
            </w:ins>
          </w:p>
          <w:p w14:paraId="13CAB420" w14:textId="77777777" w:rsidR="00E066BD" w:rsidRPr="00E066BD" w:rsidRDefault="00E066BD" w:rsidP="00E066BD">
            <w:pPr>
              <w:widowControl w:val="0"/>
              <w:autoSpaceDE w:val="0"/>
              <w:autoSpaceDN w:val="0"/>
              <w:adjustRightInd w:val="0"/>
              <w:rPr>
                <w:ins w:id="6628" w:author="Borja Gonzalez" w:date="2017-09-28T19:30:00Z"/>
                <w:rFonts w:ascii="Monaco" w:hAnsi="Monaco" w:cs="Monaco"/>
                <w:sz w:val="20"/>
                <w:szCs w:val="20"/>
                <w:lang w:val="en-US"/>
                <w:rPrChange w:id="6629" w:author="Borja Gonzalez" w:date="2017-09-28T19:30:00Z">
                  <w:rPr>
                    <w:ins w:id="6630" w:author="Borja Gonzalez" w:date="2017-09-28T19:30:00Z"/>
                    <w:rFonts w:ascii="Monaco" w:hAnsi="Monaco" w:cs="Monaco"/>
                    <w:sz w:val="32"/>
                    <w:szCs w:val="32"/>
                    <w:lang w:val="en-US"/>
                  </w:rPr>
                </w:rPrChange>
              </w:rPr>
            </w:pPr>
            <w:ins w:id="6631" w:author="Borja Gonzalez" w:date="2017-09-28T19:30:00Z">
              <w:r w:rsidRPr="00E066BD">
                <w:rPr>
                  <w:rFonts w:ascii="Monaco" w:hAnsi="Monaco" w:cs="Monaco"/>
                  <w:sz w:val="20"/>
                  <w:szCs w:val="20"/>
                  <w:lang w:val="en-US"/>
                  <w:rPrChange w:id="6632"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633" w:author="Borja Gonzalez" w:date="2017-09-28T19:30:00Z">
                    <w:rPr>
                      <w:rFonts w:ascii="Monaco" w:hAnsi="Monaco" w:cs="Monaco"/>
                      <w:b/>
                      <w:bCs/>
                      <w:color w:val="000000"/>
                      <w:sz w:val="32"/>
                      <w:szCs w:val="32"/>
                      <w:lang w:val="en-US"/>
                    </w:rPr>
                  </w:rPrChange>
                </w:rPr>
                <w:t>}</w:t>
              </w:r>
            </w:ins>
          </w:p>
          <w:p w14:paraId="626CFA67" w14:textId="77777777" w:rsidR="00E066BD" w:rsidRPr="00E066BD" w:rsidRDefault="00E066BD" w:rsidP="00E066BD">
            <w:pPr>
              <w:widowControl w:val="0"/>
              <w:autoSpaceDE w:val="0"/>
              <w:autoSpaceDN w:val="0"/>
              <w:adjustRightInd w:val="0"/>
              <w:rPr>
                <w:ins w:id="6634" w:author="Borja Gonzalez" w:date="2017-09-28T19:30:00Z"/>
                <w:rFonts w:ascii="Monaco" w:hAnsi="Monaco" w:cs="Monaco"/>
                <w:sz w:val="20"/>
                <w:szCs w:val="20"/>
                <w:lang w:val="en-US"/>
                <w:rPrChange w:id="6635" w:author="Borja Gonzalez" w:date="2017-09-28T19:30:00Z">
                  <w:rPr>
                    <w:ins w:id="6636" w:author="Borja Gonzalez" w:date="2017-09-28T19:30:00Z"/>
                    <w:rFonts w:ascii="Monaco" w:hAnsi="Monaco" w:cs="Monaco"/>
                    <w:sz w:val="32"/>
                    <w:szCs w:val="32"/>
                    <w:lang w:val="en-US"/>
                  </w:rPr>
                </w:rPrChange>
              </w:rPr>
            </w:pPr>
            <w:ins w:id="6637" w:author="Borja Gonzalez" w:date="2017-09-28T19:30:00Z">
              <w:r w:rsidRPr="00E066BD">
                <w:rPr>
                  <w:rFonts w:ascii="Monaco" w:hAnsi="Monaco" w:cs="Monaco"/>
                  <w:sz w:val="20"/>
                  <w:szCs w:val="20"/>
                  <w:lang w:val="en-US"/>
                  <w:rPrChange w:id="6638"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639" w:author="Borja Gonzalez" w:date="2017-09-28T19:30:00Z">
                    <w:rPr>
                      <w:rFonts w:ascii="Monaco" w:hAnsi="Monaco" w:cs="Monaco"/>
                      <w:b/>
                      <w:bCs/>
                      <w:color w:val="204A87"/>
                      <w:sz w:val="32"/>
                      <w:szCs w:val="32"/>
                      <w:lang w:val="en-US"/>
                    </w:rPr>
                  </w:rPrChange>
                </w:rPr>
                <w:t>else</w:t>
              </w:r>
              <w:r w:rsidRPr="00E066BD">
                <w:rPr>
                  <w:rFonts w:ascii="Monaco" w:hAnsi="Monaco" w:cs="Monaco"/>
                  <w:b/>
                  <w:bCs/>
                  <w:color w:val="000000"/>
                  <w:sz w:val="20"/>
                  <w:szCs w:val="20"/>
                  <w:lang w:val="en-US"/>
                  <w:rPrChange w:id="6640" w:author="Borja Gonzalez" w:date="2017-09-28T19:30:00Z">
                    <w:rPr>
                      <w:rFonts w:ascii="Monaco" w:hAnsi="Monaco" w:cs="Monaco"/>
                      <w:b/>
                      <w:bCs/>
                      <w:color w:val="000000"/>
                      <w:sz w:val="32"/>
                      <w:szCs w:val="32"/>
                      <w:lang w:val="en-US"/>
                    </w:rPr>
                  </w:rPrChange>
                </w:rPr>
                <w:t>{</w:t>
              </w:r>
            </w:ins>
          </w:p>
          <w:p w14:paraId="09CF25E7" w14:textId="77777777" w:rsidR="00E066BD" w:rsidRPr="00E066BD" w:rsidRDefault="00E066BD" w:rsidP="00E066BD">
            <w:pPr>
              <w:widowControl w:val="0"/>
              <w:autoSpaceDE w:val="0"/>
              <w:autoSpaceDN w:val="0"/>
              <w:adjustRightInd w:val="0"/>
              <w:rPr>
                <w:ins w:id="6641" w:author="Borja Gonzalez" w:date="2017-09-28T19:30:00Z"/>
                <w:rFonts w:ascii="Monaco" w:hAnsi="Monaco" w:cs="Monaco"/>
                <w:sz w:val="20"/>
                <w:szCs w:val="20"/>
                <w:lang w:val="en-US"/>
                <w:rPrChange w:id="6642" w:author="Borja Gonzalez" w:date="2017-09-28T19:30:00Z">
                  <w:rPr>
                    <w:ins w:id="6643" w:author="Borja Gonzalez" w:date="2017-09-28T19:30:00Z"/>
                    <w:rFonts w:ascii="Monaco" w:hAnsi="Monaco" w:cs="Monaco"/>
                    <w:sz w:val="32"/>
                    <w:szCs w:val="32"/>
                    <w:lang w:val="en-US"/>
                  </w:rPr>
                </w:rPrChange>
              </w:rPr>
            </w:pPr>
            <w:ins w:id="6644" w:author="Borja Gonzalez" w:date="2017-09-28T19:30:00Z">
              <w:r w:rsidRPr="00E066BD">
                <w:rPr>
                  <w:rFonts w:ascii="Monaco" w:hAnsi="Monaco" w:cs="Monaco"/>
                  <w:sz w:val="20"/>
                  <w:szCs w:val="20"/>
                  <w:lang w:val="en-US"/>
                  <w:rPrChange w:id="6645"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46"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664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48"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649"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650" w:author="Borja Gonzalez" w:date="2017-09-28T19:30:00Z">
                    <w:rPr>
                      <w:rFonts w:ascii="Monaco" w:hAnsi="Monaco" w:cs="Monaco"/>
                      <w:b/>
                      <w:bCs/>
                      <w:color w:val="0000CF"/>
                      <w:sz w:val="32"/>
                      <w:szCs w:val="32"/>
                      <w:lang w:val="en-US"/>
                    </w:rPr>
                  </w:rPrChange>
                </w:rPr>
                <w:t>54.8</w:t>
              </w:r>
              <w:r w:rsidRPr="00E066BD">
                <w:rPr>
                  <w:rFonts w:ascii="Monaco" w:hAnsi="Monaco" w:cs="Monaco"/>
                  <w:b/>
                  <w:bCs/>
                  <w:color w:val="000000"/>
                  <w:sz w:val="20"/>
                  <w:szCs w:val="20"/>
                  <w:lang w:val="en-US"/>
                  <w:rPrChange w:id="6651" w:author="Borja Gonzalez" w:date="2017-09-28T19:30:00Z">
                    <w:rPr>
                      <w:rFonts w:ascii="Monaco" w:hAnsi="Monaco" w:cs="Monaco"/>
                      <w:b/>
                      <w:bCs/>
                      <w:color w:val="000000"/>
                      <w:sz w:val="32"/>
                      <w:szCs w:val="32"/>
                      <w:lang w:val="en-US"/>
                    </w:rPr>
                  </w:rPrChange>
                </w:rPr>
                <w:t>);</w:t>
              </w:r>
            </w:ins>
          </w:p>
          <w:p w14:paraId="6AEDB248" w14:textId="77777777" w:rsidR="00E066BD" w:rsidRPr="00E066BD" w:rsidRDefault="00E066BD" w:rsidP="00E066BD">
            <w:pPr>
              <w:widowControl w:val="0"/>
              <w:autoSpaceDE w:val="0"/>
              <w:autoSpaceDN w:val="0"/>
              <w:adjustRightInd w:val="0"/>
              <w:rPr>
                <w:ins w:id="6652" w:author="Borja Gonzalez" w:date="2017-09-28T19:30:00Z"/>
                <w:rFonts w:ascii="Monaco" w:hAnsi="Monaco" w:cs="Monaco"/>
                <w:sz w:val="20"/>
                <w:szCs w:val="20"/>
                <w:lang w:val="en-US"/>
                <w:rPrChange w:id="6653" w:author="Borja Gonzalez" w:date="2017-09-28T19:30:00Z">
                  <w:rPr>
                    <w:ins w:id="6654" w:author="Borja Gonzalez" w:date="2017-09-28T19:30:00Z"/>
                    <w:rFonts w:ascii="Monaco" w:hAnsi="Monaco" w:cs="Monaco"/>
                    <w:sz w:val="32"/>
                    <w:szCs w:val="32"/>
                    <w:lang w:val="en-US"/>
                  </w:rPr>
                </w:rPrChange>
              </w:rPr>
            </w:pPr>
            <w:ins w:id="6655" w:author="Borja Gonzalez" w:date="2017-09-28T19:30:00Z">
              <w:r w:rsidRPr="00E066BD">
                <w:rPr>
                  <w:rFonts w:ascii="Monaco" w:hAnsi="Monaco" w:cs="Monaco"/>
                  <w:sz w:val="20"/>
                  <w:szCs w:val="20"/>
                  <w:lang w:val="en-US"/>
                  <w:rPrChange w:id="665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57"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665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59"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660"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661" w:author="Borja Gonzalez" w:date="2017-09-28T19:30:00Z">
                    <w:rPr>
                      <w:rFonts w:ascii="Monaco" w:hAnsi="Monaco" w:cs="Monaco"/>
                      <w:b/>
                      <w:bCs/>
                      <w:color w:val="0000CF"/>
                      <w:sz w:val="32"/>
                      <w:szCs w:val="32"/>
                      <w:lang w:val="en-US"/>
                    </w:rPr>
                  </w:rPrChange>
                </w:rPr>
                <w:t>35.8</w:t>
              </w:r>
              <w:r w:rsidRPr="00E066BD">
                <w:rPr>
                  <w:rFonts w:ascii="Monaco" w:hAnsi="Monaco" w:cs="Monaco"/>
                  <w:b/>
                  <w:bCs/>
                  <w:color w:val="000000"/>
                  <w:sz w:val="20"/>
                  <w:szCs w:val="20"/>
                  <w:lang w:val="en-US"/>
                  <w:rPrChange w:id="6662" w:author="Borja Gonzalez" w:date="2017-09-28T19:30:00Z">
                    <w:rPr>
                      <w:rFonts w:ascii="Monaco" w:hAnsi="Monaco" w:cs="Monaco"/>
                      <w:b/>
                      <w:bCs/>
                      <w:color w:val="000000"/>
                      <w:sz w:val="32"/>
                      <w:szCs w:val="32"/>
                      <w:lang w:val="en-US"/>
                    </w:rPr>
                  </w:rPrChange>
                </w:rPr>
                <w:t>);</w:t>
              </w:r>
            </w:ins>
          </w:p>
          <w:p w14:paraId="3BDD6A2B" w14:textId="77777777" w:rsidR="00E066BD" w:rsidRPr="00E066BD" w:rsidRDefault="00E066BD" w:rsidP="00E066BD">
            <w:pPr>
              <w:widowControl w:val="0"/>
              <w:autoSpaceDE w:val="0"/>
              <w:autoSpaceDN w:val="0"/>
              <w:adjustRightInd w:val="0"/>
              <w:rPr>
                <w:ins w:id="6663" w:author="Borja Gonzalez" w:date="2017-09-28T19:30:00Z"/>
                <w:rFonts w:ascii="Monaco" w:hAnsi="Monaco" w:cs="Monaco"/>
                <w:sz w:val="20"/>
                <w:szCs w:val="20"/>
                <w:lang w:val="en-US"/>
                <w:rPrChange w:id="6664" w:author="Borja Gonzalez" w:date="2017-09-28T19:30:00Z">
                  <w:rPr>
                    <w:ins w:id="6665" w:author="Borja Gonzalez" w:date="2017-09-28T19:30:00Z"/>
                    <w:rFonts w:ascii="Monaco" w:hAnsi="Monaco" w:cs="Monaco"/>
                    <w:sz w:val="32"/>
                    <w:szCs w:val="32"/>
                    <w:lang w:val="en-US"/>
                  </w:rPr>
                </w:rPrChange>
              </w:rPr>
            </w:pPr>
            <w:ins w:id="6666" w:author="Borja Gonzalez" w:date="2017-09-28T19:30:00Z">
              <w:r w:rsidRPr="00E066BD">
                <w:rPr>
                  <w:rFonts w:ascii="Monaco" w:hAnsi="Monaco" w:cs="Monaco"/>
                  <w:sz w:val="20"/>
                  <w:szCs w:val="20"/>
                  <w:lang w:val="en-US"/>
                  <w:rPrChange w:id="666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68"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666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70"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671"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6672"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673" w:author="Borja Gonzalez" w:date="2017-09-28T19:30:00Z">
                    <w:rPr>
                      <w:rFonts w:ascii="Monaco" w:hAnsi="Monaco" w:cs="Monaco"/>
                      <w:b/>
                      <w:bCs/>
                      <w:color w:val="0000CF"/>
                      <w:sz w:val="32"/>
                      <w:szCs w:val="32"/>
                      <w:lang w:val="en-US"/>
                    </w:rPr>
                  </w:rPrChange>
                </w:rPr>
                <w:t>53.1</w:t>
              </w:r>
              <w:r w:rsidRPr="00E066BD">
                <w:rPr>
                  <w:rFonts w:ascii="Monaco" w:hAnsi="Monaco" w:cs="Monaco"/>
                  <w:b/>
                  <w:bCs/>
                  <w:color w:val="000000"/>
                  <w:sz w:val="20"/>
                  <w:szCs w:val="20"/>
                  <w:lang w:val="en-US"/>
                  <w:rPrChange w:id="6674" w:author="Borja Gonzalez" w:date="2017-09-28T19:30:00Z">
                    <w:rPr>
                      <w:rFonts w:ascii="Monaco" w:hAnsi="Monaco" w:cs="Monaco"/>
                      <w:b/>
                      <w:bCs/>
                      <w:color w:val="000000"/>
                      <w:sz w:val="32"/>
                      <w:szCs w:val="32"/>
                      <w:lang w:val="en-US"/>
                    </w:rPr>
                  </w:rPrChange>
                </w:rPr>
                <w:t>);</w:t>
              </w:r>
            </w:ins>
          </w:p>
          <w:p w14:paraId="383ED0C2" w14:textId="77777777" w:rsidR="00E066BD" w:rsidRPr="00E066BD" w:rsidRDefault="00E066BD" w:rsidP="00E066BD">
            <w:pPr>
              <w:widowControl w:val="0"/>
              <w:autoSpaceDE w:val="0"/>
              <w:autoSpaceDN w:val="0"/>
              <w:adjustRightInd w:val="0"/>
              <w:rPr>
                <w:ins w:id="6675" w:author="Borja Gonzalez" w:date="2017-09-28T19:30:00Z"/>
                <w:rFonts w:ascii="Monaco" w:hAnsi="Monaco" w:cs="Monaco"/>
                <w:sz w:val="20"/>
                <w:szCs w:val="20"/>
                <w:lang w:val="en-US"/>
                <w:rPrChange w:id="6676" w:author="Borja Gonzalez" w:date="2017-09-28T19:30:00Z">
                  <w:rPr>
                    <w:ins w:id="6677" w:author="Borja Gonzalez" w:date="2017-09-28T19:30:00Z"/>
                    <w:rFonts w:ascii="Monaco" w:hAnsi="Monaco" w:cs="Monaco"/>
                    <w:sz w:val="32"/>
                    <w:szCs w:val="32"/>
                    <w:lang w:val="en-US"/>
                  </w:rPr>
                </w:rPrChange>
              </w:rPr>
            </w:pPr>
            <w:ins w:id="6678" w:author="Borja Gonzalez" w:date="2017-09-28T19:30:00Z">
              <w:r w:rsidRPr="00E066BD">
                <w:rPr>
                  <w:rFonts w:ascii="Monaco" w:hAnsi="Monaco" w:cs="Monaco"/>
                  <w:sz w:val="20"/>
                  <w:szCs w:val="20"/>
                  <w:lang w:val="en-US"/>
                  <w:rPrChange w:id="667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80"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668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82"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683"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6684"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685" w:author="Borja Gonzalez" w:date="2017-09-28T19:30:00Z">
                    <w:rPr>
                      <w:rFonts w:ascii="Monaco" w:hAnsi="Monaco" w:cs="Monaco"/>
                      <w:b/>
                      <w:bCs/>
                      <w:color w:val="0000CF"/>
                      <w:sz w:val="32"/>
                      <w:szCs w:val="32"/>
                      <w:lang w:val="en-US"/>
                    </w:rPr>
                  </w:rPrChange>
                </w:rPr>
                <w:t>37.9</w:t>
              </w:r>
              <w:r w:rsidRPr="00E066BD">
                <w:rPr>
                  <w:rFonts w:ascii="Monaco" w:hAnsi="Monaco" w:cs="Monaco"/>
                  <w:b/>
                  <w:bCs/>
                  <w:color w:val="000000"/>
                  <w:sz w:val="20"/>
                  <w:szCs w:val="20"/>
                  <w:lang w:val="en-US"/>
                  <w:rPrChange w:id="6686" w:author="Borja Gonzalez" w:date="2017-09-28T19:30:00Z">
                    <w:rPr>
                      <w:rFonts w:ascii="Monaco" w:hAnsi="Monaco" w:cs="Monaco"/>
                      <w:b/>
                      <w:bCs/>
                      <w:color w:val="000000"/>
                      <w:sz w:val="32"/>
                      <w:szCs w:val="32"/>
                      <w:lang w:val="en-US"/>
                    </w:rPr>
                  </w:rPrChange>
                </w:rPr>
                <w:t>);</w:t>
              </w:r>
            </w:ins>
          </w:p>
          <w:p w14:paraId="5CDB73D9" w14:textId="77777777" w:rsidR="00E066BD" w:rsidRPr="00E066BD" w:rsidRDefault="00E066BD" w:rsidP="00E066BD">
            <w:pPr>
              <w:widowControl w:val="0"/>
              <w:autoSpaceDE w:val="0"/>
              <w:autoSpaceDN w:val="0"/>
              <w:adjustRightInd w:val="0"/>
              <w:rPr>
                <w:ins w:id="6687" w:author="Borja Gonzalez" w:date="2017-09-28T19:30:00Z"/>
                <w:rFonts w:ascii="Monaco" w:hAnsi="Monaco" w:cs="Monaco"/>
                <w:sz w:val="20"/>
                <w:szCs w:val="20"/>
                <w:lang w:val="en-US"/>
                <w:rPrChange w:id="6688" w:author="Borja Gonzalez" w:date="2017-09-28T19:30:00Z">
                  <w:rPr>
                    <w:ins w:id="6689" w:author="Borja Gonzalez" w:date="2017-09-28T19:30:00Z"/>
                    <w:rFonts w:ascii="Monaco" w:hAnsi="Monaco" w:cs="Monaco"/>
                    <w:sz w:val="32"/>
                    <w:szCs w:val="32"/>
                    <w:lang w:val="en-US"/>
                  </w:rPr>
                </w:rPrChange>
              </w:rPr>
            </w:pPr>
            <w:ins w:id="6690" w:author="Borja Gonzalez" w:date="2017-09-28T19:30:00Z">
              <w:r w:rsidRPr="00E066BD">
                <w:rPr>
                  <w:rFonts w:ascii="Monaco" w:hAnsi="Monaco" w:cs="Monaco"/>
                  <w:sz w:val="20"/>
                  <w:szCs w:val="20"/>
                  <w:lang w:val="en-US"/>
                  <w:rPrChange w:id="6691"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692" w:author="Borja Gonzalez" w:date="2017-09-28T19:30:00Z">
                    <w:rPr>
                      <w:rFonts w:ascii="Monaco" w:hAnsi="Monaco" w:cs="Monaco"/>
                      <w:b/>
                      <w:bCs/>
                      <w:color w:val="000000"/>
                      <w:sz w:val="32"/>
                      <w:szCs w:val="32"/>
                      <w:lang w:val="en-US"/>
                    </w:rPr>
                  </w:rPrChange>
                </w:rPr>
                <w:t>}</w:t>
              </w:r>
            </w:ins>
          </w:p>
          <w:p w14:paraId="69F82FB6" w14:textId="77777777" w:rsidR="00E066BD" w:rsidRPr="00E066BD" w:rsidRDefault="00E066BD" w:rsidP="00E066BD">
            <w:pPr>
              <w:widowControl w:val="0"/>
              <w:autoSpaceDE w:val="0"/>
              <w:autoSpaceDN w:val="0"/>
              <w:adjustRightInd w:val="0"/>
              <w:rPr>
                <w:ins w:id="6693" w:author="Borja Gonzalez" w:date="2017-09-28T19:30:00Z"/>
                <w:rFonts w:ascii="Monaco" w:hAnsi="Monaco" w:cs="Monaco"/>
                <w:sz w:val="20"/>
                <w:szCs w:val="20"/>
                <w:lang w:val="en-US"/>
                <w:rPrChange w:id="6694" w:author="Borja Gonzalez" w:date="2017-09-28T19:30:00Z">
                  <w:rPr>
                    <w:ins w:id="6695" w:author="Borja Gonzalez" w:date="2017-09-28T19:30:00Z"/>
                    <w:rFonts w:ascii="Monaco" w:hAnsi="Monaco" w:cs="Monaco"/>
                    <w:sz w:val="32"/>
                    <w:szCs w:val="32"/>
                    <w:lang w:val="en-US"/>
                  </w:rPr>
                </w:rPrChange>
              </w:rPr>
            </w:pPr>
          </w:p>
          <w:p w14:paraId="714B37D3" w14:textId="77777777" w:rsidR="00E066BD" w:rsidRPr="00E066BD" w:rsidRDefault="00E066BD" w:rsidP="00E066BD">
            <w:pPr>
              <w:widowControl w:val="0"/>
              <w:autoSpaceDE w:val="0"/>
              <w:autoSpaceDN w:val="0"/>
              <w:adjustRightInd w:val="0"/>
              <w:rPr>
                <w:ins w:id="6696" w:author="Borja Gonzalez" w:date="2017-09-28T19:30:00Z"/>
                <w:rFonts w:ascii="Monaco" w:hAnsi="Monaco" w:cs="Monaco"/>
                <w:sz w:val="20"/>
                <w:szCs w:val="20"/>
                <w:lang w:val="en-US"/>
                <w:rPrChange w:id="6697" w:author="Borja Gonzalez" w:date="2017-09-28T19:30:00Z">
                  <w:rPr>
                    <w:ins w:id="6698" w:author="Borja Gonzalez" w:date="2017-09-28T19:30:00Z"/>
                    <w:rFonts w:ascii="Monaco" w:hAnsi="Monaco" w:cs="Monaco"/>
                    <w:sz w:val="32"/>
                    <w:szCs w:val="32"/>
                    <w:lang w:val="en-US"/>
                  </w:rPr>
                </w:rPrChange>
              </w:rPr>
            </w:pPr>
            <w:ins w:id="6699" w:author="Borja Gonzalez" w:date="2017-09-28T19:30:00Z">
              <w:r w:rsidRPr="00E066BD">
                <w:rPr>
                  <w:rFonts w:ascii="Monaco" w:hAnsi="Monaco" w:cs="Monaco"/>
                  <w:sz w:val="20"/>
                  <w:szCs w:val="20"/>
                  <w:lang w:val="en-US"/>
                  <w:rPrChange w:id="6700"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701" w:author="Borja Gonzalez" w:date="2017-09-28T19:30:00Z">
                    <w:rPr>
                      <w:rFonts w:ascii="Monaco" w:hAnsi="Monaco" w:cs="Monaco"/>
                      <w:b/>
                      <w:bCs/>
                      <w:color w:val="000000"/>
                      <w:sz w:val="32"/>
                      <w:szCs w:val="32"/>
                      <w:lang w:val="en-US"/>
                    </w:rPr>
                  </w:rPrChange>
                </w:rPr>
                <w:t>}</w:t>
              </w:r>
            </w:ins>
          </w:p>
          <w:p w14:paraId="6DA98A44" w14:textId="77777777" w:rsidR="00E066BD" w:rsidRPr="00E066BD" w:rsidRDefault="00E066BD" w:rsidP="00E066BD">
            <w:pPr>
              <w:widowControl w:val="0"/>
              <w:autoSpaceDE w:val="0"/>
              <w:autoSpaceDN w:val="0"/>
              <w:adjustRightInd w:val="0"/>
              <w:rPr>
                <w:ins w:id="6702" w:author="Borja Gonzalez" w:date="2017-09-28T19:30:00Z"/>
                <w:rFonts w:ascii="Monaco" w:hAnsi="Monaco" w:cs="Monaco"/>
                <w:sz w:val="20"/>
                <w:szCs w:val="20"/>
                <w:lang w:val="en-US"/>
                <w:rPrChange w:id="6703" w:author="Borja Gonzalez" w:date="2017-09-28T19:30:00Z">
                  <w:rPr>
                    <w:ins w:id="6704" w:author="Borja Gonzalez" w:date="2017-09-28T19:30:00Z"/>
                    <w:rFonts w:ascii="Monaco" w:hAnsi="Monaco" w:cs="Monaco"/>
                    <w:sz w:val="32"/>
                    <w:szCs w:val="32"/>
                    <w:lang w:val="en-US"/>
                  </w:rPr>
                </w:rPrChange>
              </w:rPr>
            </w:pPr>
            <w:ins w:id="6705" w:author="Borja Gonzalez" w:date="2017-09-28T19:30:00Z">
              <w:r w:rsidRPr="00E066BD">
                <w:rPr>
                  <w:rFonts w:ascii="Monaco" w:hAnsi="Monaco" w:cs="Monaco"/>
                  <w:sz w:val="20"/>
                  <w:szCs w:val="20"/>
                  <w:lang w:val="en-US"/>
                  <w:rPrChange w:id="670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07" w:author="Borja Gonzalez" w:date="2017-09-28T19:30:00Z">
                    <w:rPr>
                      <w:rFonts w:ascii="Monaco" w:hAnsi="Monaco" w:cs="Monaco"/>
                      <w:color w:val="000000"/>
                      <w:sz w:val="32"/>
                      <w:szCs w:val="32"/>
                      <w:lang w:val="en-US"/>
                    </w:rPr>
                  </w:rPrChange>
                </w:rPr>
                <w:t>grafico_evolucion</w:t>
              </w:r>
              <w:r w:rsidRPr="00E066BD">
                <w:rPr>
                  <w:rFonts w:ascii="Monaco" w:hAnsi="Monaco" w:cs="Monaco"/>
                  <w:b/>
                  <w:bCs/>
                  <w:color w:val="000000"/>
                  <w:sz w:val="20"/>
                  <w:szCs w:val="20"/>
                  <w:lang w:val="en-US"/>
                  <w:rPrChange w:id="670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09"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671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11"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671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13"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6714"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715" w:author="Borja Gonzalez" w:date="2017-09-28T19:30:00Z">
                    <w:rPr>
                      <w:rFonts w:ascii="Monaco" w:hAnsi="Monaco" w:cs="Monaco"/>
                      <w:color w:val="4E9A06"/>
                      <w:sz w:val="32"/>
                      <w:szCs w:val="32"/>
                      <w:lang w:val="en-US"/>
                    </w:rPr>
                  </w:rPrChange>
                </w:rPr>
                <w:t>"Coronal"</w:t>
              </w:r>
              <w:r w:rsidRPr="00E066BD">
                <w:rPr>
                  <w:rFonts w:ascii="Monaco" w:hAnsi="Monaco" w:cs="Monaco"/>
                  <w:b/>
                  <w:bCs/>
                  <w:color w:val="000000"/>
                  <w:sz w:val="20"/>
                  <w:szCs w:val="20"/>
                  <w:lang w:val="en-US"/>
                  <w:rPrChange w:id="671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17"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671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19"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672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21"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672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23"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6724"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725" w:author="Borja Gonzalez" w:date="2017-09-28T19:30:00Z">
                    <w:rPr>
                      <w:rFonts w:ascii="Monaco" w:hAnsi="Monaco" w:cs="Monaco"/>
                      <w:color w:val="4E9A06"/>
                      <w:sz w:val="32"/>
                      <w:szCs w:val="32"/>
                      <w:lang w:val="en-US"/>
                    </w:rPr>
                  </w:rPrChange>
                </w:rPr>
                <w:t>"Flexión Lateral"</w:t>
              </w:r>
              <w:r w:rsidRPr="00E066BD">
                <w:rPr>
                  <w:rFonts w:ascii="Monaco" w:hAnsi="Monaco" w:cs="Monaco"/>
                  <w:b/>
                  <w:bCs/>
                  <w:color w:val="000000"/>
                  <w:sz w:val="20"/>
                  <w:szCs w:val="20"/>
                  <w:lang w:val="en-US"/>
                  <w:rPrChange w:id="6726"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727" w:author="Borja Gonzalez" w:date="2017-09-28T19:30:00Z">
                    <w:rPr>
                      <w:rFonts w:ascii="Monaco" w:hAnsi="Monaco" w:cs="Monaco"/>
                      <w:color w:val="4E9A06"/>
                      <w:sz w:val="32"/>
                      <w:szCs w:val="32"/>
                      <w:lang w:val="en-US"/>
                    </w:rPr>
                  </w:rPrChange>
                </w:rPr>
                <w:t>"Extensión Lateral"</w:t>
              </w:r>
              <w:r w:rsidRPr="00E066BD">
                <w:rPr>
                  <w:rFonts w:ascii="Monaco" w:hAnsi="Monaco" w:cs="Monaco"/>
                  <w:b/>
                  <w:bCs/>
                  <w:color w:val="000000"/>
                  <w:sz w:val="20"/>
                  <w:szCs w:val="20"/>
                  <w:lang w:val="en-US"/>
                  <w:rPrChange w:id="6728" w:author="Borja Gonzalez" w:date="2017-09-28T19:30:00Z">
                    <w:rPr>
                      <w:rFonts w:ascii="Monaco" w:hAnsi="Monaco" w:cs="Monaco"/>
                      <w:b/>
                      <w:bCs/>
                      <w:color w:val="000000"/>
                      <w:sz w:val="32"/>
                      <w:szCs w:val="32"/>
                      <w:lang w:val="en-US"/>
                    </w:rPr>
                  </w:rPrChange>
                </w:rPr>
                <w:t>);</w:t>
              </w:r>
            </w:ins>
          </w:p>
          <w:p w14:paraId="1C2A5335" w14:textId="77777777" w:rsidR="00E066BD" w:rsidRPr="00E066BD" w:rsidRDefault="00E066BD" w:rsidP="00E066BD">
            <w:pPr>
              <w:widowControl w:val="0"/>
              <w:autoSpaceDE w:val="0"/>
              <w:autoSpaceDN w:val="0"/>
              <w:adjustRightInd w:val="0"/>
              <w:rPr>
                <w:ins w:id="6729" w:author="Borja Gonzalez" w:date="2017-09-28T19:30:00Z"/>
                <w:rFonts w:ascii="Monaco" w:hAnsi="Monaco" w:cs="Monaco"/>
                <w:sz w:val="20"/>
                <w:szCs w:val="20"/>
                <w:lang w:val="en-US"/>
                <w:rPrChange w:id="6730" w:author="Borja Gonzalez" w:date="2017-09-28T19:30:00Z">
                  <w:rPr>
                    <w:ins w:id="6731" w:author="Borja Gonzalez" w:date="2017-09-28T19:30:00Z"/>
                    <w:rFonts w:ascii="Monaco" w:hAnsi="Monaco" w:cs="Monaco"/>
                    <w:sz w:val="32"/>
                    <w:szCs w:val="32"/>
                    <w:lang w:val="en-US"/>
                  </w:rPr>
                </w:rPrChange>
              </w:rPr>
            </w:pPr>
          </w:p>
          <w:p w14:paraId="1EC6DF83" w14:textId="77777777" w:rsidR="00E066BD" w:rsidRPr="00E066BD" w:rsidRDefault="00E066BD" w:rsidP="00E066BD">
            <w:pPr>
              <w:widowControl w:val="0"/>
              <w:autoSpaceDE w:val="0"/>
              <w:autoSpaceDN w:val="0"/>
              <w:adjustRightInd w:val="0"/>
              <w:rPr>
                <w:ins w:id="6732" w:author="Borja Gonzalez" w:date="2017-09-28T19:30:00Z"/>
                <w:rFonts w:ascii="Monaco" w:hAnsi="Monaco" w:cs="Monaco"/>
                <w:sz w:val="20"/>
                <w:szCs w:val="20"/>
                <w:lang w:val="en-US"/>
                <w:rPrChange w:id="6733" w:author="Borja Gonzalez" w:date="2017-09-28T19:30:00Z">
                  <w:rPr>
                    <w:ins w:id="6734" w:author="Borja Gonzalez" w:date="2017-09-28T19:30:00Z"/>
                    <w:rFonts w:ascii="Monaco" w:hAnsi="Monaco" w:cs="Monaco"/>
                    <w:sz w:val="32"/>
                    <w:szCs w:val="32"/>
                    <w:lang w:val="en-US"/>
                  </w:rPr>
                </w:rPrChange>
              </w:rPr>
            </w:pPr>
            <w:ins w:id="6735" w:author="Borja Gonzalez" w:date="2017-09-28T19:30:00Z">
              <w:r w:rsidRPr="00E066BD">
                <w:rPr>
                  <w:rFonts w:ascii="Monaco" w:hAnsi="Monaco" w:cs="Monaco"/>
                  <w:sz w:val="20"/>
                  <w:szCs w:val="20"/>
                  <w:lang w:val="en-US"/>
                  <w:rPrChange w:id="6736"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737" w:author="Borja Gonzalez" w:date="2017-09-28T19:30:00Z">
                    <w:rPr>
                      <w:rFonts w:ascii="Monaco" w:hAnsi="Monaco" w:cs="Monaco"/>
                      <w:b/>
                      <w:bCs/>
                      <w:color w:val="000000"/>
                      <w:sz w:val="32"/>
                      <w:szCs w:val="32"/>
                      <w:lang w:val="en-US"/>
                    </w:rPr>
                  </w:rPrChange>
                </w:rPr>
                <w:t>}</w:t>
              </w:r>
            </w:ins>
          </w:p>
          <w:p w14:paraId="4E797476" w14:textId="77777777" w:rsidR="00E066BD" w:rsidRPr="00E066BD" w:rsidRDefault="00E066BD" w:rsidP="00E066BD">
            <w:pPr>
              <w:widowControl w:val="0"/>
              <w:autoSpaceDE w:val="0"/>
              <w:autoSpaceDN w:val="0"/>
              <w:adjustRightInd w:val="0"/>
              <w:rPr>
                <w:ins w:id="6738" w:author="Borja Gonzalez" w:date="2017-09-28T19:30:00Z"/>
                <w:rFonts w:ascii="Monaco" w:hAnsi="Monaco" w:cs="Monaco"/>
                <w:sz w:val="20"/>
                <w:szCs w:val="20"/>
                <w:lang w:val="en-US"/>
                <w:rPrChange w:id="6739" w:author="Borja Gonzalez" w:date="2017-09-28T19:30:00Z">
                  <w:rPr>
                    <w:ins w:id="6740" w:author="Borja Gonzalez" w:date="2017-09-28T19:30:00Z"/>
                    <w:rFonts w:ascii="Monaco" w:hAnsi="Monaco" w:cs="Monaco"/>
                    <w:sz w:val="32"/>
                    <w:szCs w:val="32"/>
                    <w:lang w:val="en-US"/>
                  </w:rPr>
                </w:rPrChange>
              </w:rPr>
            </w:pPr>
            <w:ins w:id="6741" w:author="Borja Gonzalez" w:date="2017-09-28T19:30:00Z">
              <w:r w:rsidRPr="00E066BD">
                <w:rPr>
                  <w:rFonts w:ascii="Monaco" w:hAnsi="Monaco" w:cs="Monaco"/>
                  <w:sz w:val="20"/>
                  <w:szCs w:val="20"/>
                  <w:lang w:val="en-US"/>
                  <w:rPrChange w:id="6742"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743" w:author="Borja Gonzalez" w:date="2017-09-28T19:30:00Z">
                    <w:rPr>
                      <w:rFonts w:ascii="Monaco" w:hAnsi="Monaco" w:cs="Monaco"/>
                      <w:b/>
                      <w:bCs/>
                      <w:color w:val="204A87"/>
                      <w:sz w:val="32"/>
                      <w:szCs w:val="32"/>
                      <w:lang w:val="en-US"/>
                    </w:rPr>
                  </w:rPrChange>
                </w:rPr>
                <w:t>else</w:t>
              </w:r>
              <w:r w:rsidRPr="00E066BD">
                <w:rPr>
                  <w:rFonts w:ascii="Monaco" w:hAnsi="Monaco" w:cs="Monaco"/>
                  <w:sz w:val="20"/>
                  <w:szCs w:val="20"/>
                  <w:lang w:val="en-US"/>
                  <w:rPrChange w:id="6744"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745" w:author="Borja Gonzalez" w:date="2017-09-28T19:30: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674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47" w:author="Borja Gonzalez" w:date="2017-09-28T19:30:00Z">
                    <w:rPr>
                      <w:rFonts w:ascii="Monaco" w:hAnsi="Monaco" w:cs="Monaco"/>
                      <w:color w:val="000000"/>
                      <w:sz w:val="32"/>
                      <w:szCs w:val="32"/>
                      <w:lang w:val="en-US"/>
                    </w:rPr>
                  </w:rPrChange>
                </w:rPr>
                <w:t>move</w:t>
              </w:r>
              <w:r w:rsidRPr="00E066BD">
                <w:rPr>
                  <w:rFonts w:ascii="Monaco" w:hAnsi="Monaco" w:cs="Monaco"/>
                  <w:b/>
                  <w:bCs/>
                  <w:color w:val="CE5C00"/>
                  <w:sz w:val="20"/>
                  <w:szCs w:val="20"/>
                  <w:lang w:val="en-US"/>
                  <w:rPrChange w:id="6748"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749" w:author="Borja Gonzalez" w:date="2017-09-28T19:30: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6750" w:author="Borja Gonzalez" w:date="2017-09-28T19:30:00Z">
                    <w:rPr>
                      <w:rFonts w:ascii="Monaco" w:hAnsi="Monaco" w:cs="Monaco"/>
                      <w:b/>
                      <w:bCs/>
                      <w:color w:val="000000"/>
                      <w:sz w:val="32"/>
                      <w:szCs w:val="32"/>
                      <w:lang w:val="en-US"/>
                    </w:rPr>
                  </w:rPrChange>
                </w:rPr>
                <w:t>){</w:t>
              </w:r>
            </w:ins>
          </w:p>
          <w:p w14:paraId="2475C4D6" w14:textId="77777777" w:rsidR="00E066BD" w:rsidRPr="00E066BD" w:rsidRDefault="00E066BD" w:rsidP="00E066BD">
            <w:pPr>
              <w:widowControl w:val="0"/>
              <w:autoSpaceDE w:val="0"/>
              <w:autoSpaceDN w:val="0"/>
              <w:adjustRightInd w:val="0"/>
              <w:rPr>
                <w:ins w:id="6751" w:author="Borja Gonzalez" w:date="2017-09-28T19:30:00Z"/>
                <w:rFonts w:ascii="Monaco" w:hAnsi="Monaco" w:cs="Monaco"/>
                <w:sz w:val="20"/>
                <w:szCs w:val="20"/>
                <w:lang w:val="en-US"/>
                <w:rPrChange w:id="6752" w:author="Borja Gonzalez" w:date="2017-09-28T19:30:00Z">
                  <w:rPr>
                    <w:ins w:id="6753" w:author="Borja Gonzalez" w:date="2017-09-28T19:30:00Z"/>
                    <w:rFonts w:ascii="Monaco" w:hAnsi="Monaco" w:cs="Monaco"/>
                    <w:sz w:val="32"/>
                    <w:szCs w:val="32"/>
                    <w:lang w:val="en-US"/>
                  </w:rPr>
                </w:rPrChange>
              </w:rPr>
            </w:pPr>
            <w:ins w:id="6754" w:author="Borja Gonzalez" w:date="2017-09-28T19:30:00Z">
              <w:r w:rsidRPr="00E066BD">
                <w:rPr>
                  <w:rFonts w:ascii="Monaco" w:hAnsi="Monaco" w:cs="Monaco"/>
                  <w:sz w:val="20"/>
                  <w:szCs w:val="20"/>
                  <w:lang w:val="en-US"/>
                  <w:rPrChange w:id="6755"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756" w:author="Borja Gonzalez" w:date="2017-09-28T19:30:00Z">
                    <w:rPr>
                      <w:rFonts w:ascii="Monaco" w:hAnsi="Monaco" w:cs="Monaco"/>
                      <w:b/>
                      <w:bCs/>
                      <w:color w:val="204A87"/>
                      <w:sz w:val="32"/>
                      <w:szCs w:val="32"/>
                      <w:lang w:val="en-US"/>
                    </w:rPr>
                  </w:rPrChange>
                </w:rPr>
                <w:t>for</w:t>
              </w:r>
              <w:r w:rsidRPr="00E066BD">
                <w:rPr>
                  <w:rFonts w:ascii="Monaco" w:hAnsi="Monaco" w:cs="Monaco"/>
                  <w:b/>
                  <w:bCs/>
                  <w:color w:val="000000"/>
                  <w:sz w:val="20"/>
                  <w:szCs w:val="20"/>
                  <w:lang w:val="en-US"/>
                  <w:rPrChange w:id="675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58"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6759"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760"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76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62"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6763" w:author="Borja Gonzalez" w:date="2017-09-28T19:30:00Z">
                    <w:rPr>
                      <w:rFonts w:ascii="Monaco" w:hAnsi="Monaco" w:cs="Monaco"/>
                      <w:b/>
                      <w:bCs/>
                      <w:color w:val="CE5C00"/>
                      <w:sz w:val="32"/>
                      <w:szCs w:val="32"/>
                      <w:lang w:val="en-US"/>
                    </w:rPr>
                  </w:rPrChange>
                </w:rPr>
                <w:t>&lt;</w:t>
              </w:r>
              <w:r w:rsidRPr="00E066BD">
                <w:rPr>
                  <w:rFonts w:ascii="Monaco" w:hAnsi="Monaco" w:cs="Monaco"/>
                  <w:color w:val="000000"/>
                  <w:sz w:val="20"/>
                  <w:szCs w:val="20"/>
                  <w:lang w:val="en-US"/>
                  <w:rPrChange w:id="6764"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765"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766"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76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68"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76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70" w:author="Borja Gonzalez" w:date="2017-09-28T19:30:00Z">
                    <w:rPr>
                      <w:rFonts w:ascii="Monaco" w:hAnsi="Monaco" w:cs="Monaco"/>
                      <w:color w:val="000000"/>
                      <w:sz w:val="32"/>
                      <w:szCs w:val="32"/>
                      <w:lang w:val="en-US"/>
                    </w:rPr>
                  </w:rPrChange>
                </w:rPr>
                <w:t>length</w:t>
              </w:r>
              <w:r w:rsidRPr="00E066BD">
                <w:rPr>
                  <w:rFonts w:ascii="Monaco" w:hAnsi="Monaco" w:cs="Monaco"/>
                  <w:b/>
                  <w:bCs/>
                  <w:color w:val="000000"/>
                  <w:sz w:val="20"/>
                  <w:szCs w:val="20"/>
                  <w:lang w:val="en-US"/>
                  <w:rPrChange w:id="677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72"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6773"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00"/>
                  <w:sz w:val="20"/>
                  <w:szCs w:val="20"/>
                  <w:lang w:val="en-US"/>
                  <w:rPrChange w:id="6774" w:author="Borja Gonzalez" w:date="2017-09-28T19:30:00Z">
                    <w:rPr>
                      <w:rFonts w:ascii="Monaco" w:hAnsi="Monaco" w:cs="Monaco"/>
                      <w:b/>
                      <w:bCs/>
                      <w:color w:val="000000"/>
                      <w:sz w:val="32"/>
                      <w:szCs w:val="32"/>
                      <w:lang w:val="en-US"/>
                    </w:rPr>
                  </w:rPrChange>
                </w:rPr>
                <w:t>){</w:t>
              </w:r>
            </w:ins>
          </w:p>
          <w:p w14:paraId="550D03C8" w14:textId="77777777" w:rsidR="00E066BD" w:rsidRPr="00E066BD" w:rsidRDefault="00E066BD" w:rsidP="00E066BD">
            <w:pPr>
              <w:widowControl w:val="0"/>
              <w:autoSpaceDE w:val="0"/>
              <w:autoSpaceDN w:val="0"/>
              <w:adjustRightInd w:val="0"/>
              <w:rPr>
                <w:ins w:id="6775" w:author="Borja Gonzalez" w:date="2017-09-28T19:30:00Z"/>
                <w:rFonts w:ascii="Monaco" w:hAnsi="Monaco" w:cs="Monaco"/>
                <w:sz w:val="20"/>
                <w:szCs w:val="20"/>
                <w:lang w:val="en-US"/>
                <w:rPrChange w:id="6776" w:author="Borja Gonzalez" w:date="2017-09-28T19:30:00Z">
                  <w:rPr>
                    <w:ins w:id="6777" w:author="Borja Gonzalez" w:date="2017-09-28T19:30:00Z"/>
                    <w:rFonts w:ascii="Monaco" w:hAnsi="Monaco" w:cs="Monaco"/>
                    <w:sz w:val="32"/>
                    <w:szCs w:val="32"/>
                    <w:lang w:val="en-US"/>
                  </w:rPr>
                </w:rPrChange>
              </w:rPr>
            </w:pPr>
            <w:ins w:id="6778" w:author="Borja Gonzalez" w:date="2017-09-28T19:30:00Z">
              <w:r w:rsidRPr="00E066BD">
                <w:rPr>
                  <w:rFonts w:ascii="Monaco" w:hAnsi="Monaco" w:cs="Monaco"/>
                  <w:sz w:val="20"/>
                  <w:szCs w:val="20"/>
                  <w:lang w:val="en-US"/>
                  <w:rPrChange w:id="677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80"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678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82"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78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84"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785"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786"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78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88"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78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90"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6791"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792" w:author="Borja Gonzalez" w:date="2017-09-28T19:30: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6793" w:author="Borja Gonzalez" w:date="2017-09-28T19:30:00Z">
                    <w:rPr>
                      <w:rFonts w:ascii="Monaco" w:hAnsi="Monaco" w:cs="Monaco"/>
                      <w:b/>
                      <w:bCs/>
                      <w:color w:val="000000"/>
                      <w:sz w:val="32"/>
                      <w:szCs w:val="32"/>
                      <w:lang w:val="en-US"/>
                    </w:rPr>
                  </w:rPrChange>
                </w:rPr>
                <w:t>]);</w:t>
              </w:r>
            </w:ins>
          </w:p>
          <w:p w14:paraId="6F56F8C7" w14:textId="77777777" w:rsidR="00E066BD" w:rsidRPr="00E066BD" w:rsidRDefault="00E066BD" w:rsidP="00E066BD">
            <w:pPr>
              <w:widowControl w:val="0"/>
              <w:autoSpaceDE w:val="0"/>
              <w:autoSpaceDN w:val="0"/>
              <w:adjustRightInd w:val="0"/>
              <w:rPr>
                <w:ins w:id="6794" w:author="Borja Gonzalez" w:date="2017-09-28T19:30:00Z"/>
                <w:rFonts w:ascii="Monaco" w:hAnsi="Monaco" w:cs="Monaco"/>
                <w:sz w:val="20"/>
                <w:szCs w:val="20"/>
                <w:lang w:val="en-US"/>
                <w:rPrChange w:id="6795" w:author="Borja Gonzalez" w:date="2017-09-28T19:30:00Z">
                  <w:rPr>
                    <w:ins w:id="6796" w:author="Borja Gonzalez" w:date="2017-09-28T19:30:00Z"/>
                    <w:rFonts w:ascii="Monaco" w:hAnsi="Monaco" w:cs="Monaco"/>
                    <w:sz w:val="32"/>
                    <w:szCs w:val="32"/>
                    <w:lang w:val="en-US"/>
                  </w:rPr>
                </w:rPrChange>
              </w:rPr>
            </w:pPr>
            <w:ins w:id="6797" w:author="Borja Gonzalez" w:date="2017-09-28T19:30:00Z">
              <w:r w:rsidRPr="00E066BD">
                <w:rPr>
                  <w:rFonts w:ascii="Monaco" w:hAnsi="Monaco" w:cs="Monaco"/>
                  <w:sz w:val="20"/>
                  <w:szCs w:val="20"/>
                  <w:lang w:val="en-US"/>
                  <w:rPrChange w:id="679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99"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680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01"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80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03"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804"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805"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80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07"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80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09"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6810"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811" w:author="Borja Gonzalez" w:date="2017-09-28T19:30:00Z">
                    <w:rPr>
                      <w:rFonts w:ascii="Monaco" w:hAnsi="Monaco" w:cs="Monaco"/>
                      <w:b/>
                      <w:bCs/>
                      <w:color w:val="0000CF"/>
                      <w:sz w:val="32"/>
                      <w:szCs w:val="32"/>
                      <w:lang w:val="en-US"/>
                    </w:rPr>
                  </w:rPrChange>
                </w:rPr>
                <w:t>3</w:t>
              </w:r>
              <w:r w:rsidRPr="00E066BD">
                <w:rPr>
                  <w:rFonts w:ascii="Monaco" w:hAnsi="Monaco" w:cs="Monaco"/>
                  <w:b/>
                  <w:bCs/>
                  <w:color w:val="000000"/>
                  <w:sz w:val="20"/>
                  <w:szCs w:val="20"/>
                  <w:lang w:val="en-US"/>
                  <w:rPrChange w:id="6812" w:author="Borja Gonzalez" w:date="2017-09-28T19:30:00Z">
                    <w:rPr>
                      <w:rFonts w:ascii="Monaco" w:hAnsi="Monaco" w:cs="Monaco"/>
                      <w:b/>
                      <w:bCs/>
                      <w:color w:val="000000"/>
                      <w:sz w:val="32"/>
                      <w:szCs w:val="32"/>
                      <w:lang w:val="en-US"/>
                    </w:rPr>
                  </w:rPrChange>
                </w:rPr>
                <w:t>]);</w:t>
              </w:r>
            </w:ins>
          </w:p>
          <w:p w14:paraId="7692E46C" w14:textId="77777777" w:rsidR="00E066BD" w:rsidRPr="00E066BD" w:rsidRDefault="00E066BD" w:rsidP="00E066BD">
            <w:pPr>
              <w:widowControl w:val="0"/>
              <w:autoSpaceDE w:val="0"/>
              <w:autoSpaceDN w:val="0"/>
              <w:adjustRightInd w:val="0"/>
              <w:rPr>
                <w:ins w:id="6813" w:author="Borja Gonzalez" w:date="2017-09-28T19:30:00Z"/>
                <w:rFonts w:ascii="Monaco" w:hAnsi="Monaco" w:cs="Monaco"/>
                <w:sz w:val="20"/>
                <w:szCs w:val="20"/>
                <w:lang w:val="en-US"/>
                <w:rPrChange w:id="6814" w:author="Borja Gonzalez" w:date="2017-09-28T19:30:00Z">
                  <w:rPr>
                    <w:ins w:id="6815" w:author="Borja Gonzalez" w:date="2017-09-28T19:30:00Z"/>
                    <w:rFonts w:ascii="Monaco" w:hAnsi="Monaco" w:cs="Monaco"/>
                    <w:sz w:val="32"/>
                    <w:szCs w:val="32"/>
                    <w:lang w:val="en-US"/>
                  </w:rPr>
                </w:rPrChange>
              </w:rPr>
            </w:pPr>
            <w:ins w:id="6816" w:author="Borja Gonzalez" w:date="2017-09-28T19:30:00Z">
              <w:r w:rsidRPr="00E066BD">
                <w:rPr>
                  <w:rFonts w:ascii="Monaco" w:hAnsi="Monaco" w:cs="Monaco"/>
                  <w:sz w:val="20"/>
                  <w:szCs w:val="20"/>
                  <w:lang w:val="en-US"/>
                  <w:rPrChange w:id="681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18"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681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20"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82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22"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823"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824"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82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26"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82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28"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6829"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830" w:author="Borja Gonzalez" w:date="2017-09-28T19:30:00Z">
                    <w:rPr>
                      <w:rFonts w:ascii="Monaco" w:hAnsi="Monaco" w:cs="Monaco"/>
                      <w:b/>
                      <w:bCs/>
                      <w:color w:val="0000CF"/>
                      <w:sz w:val="32"/>
                      <w:szCs w:val="32"/>
                      <w:lang w:val="en-US"/>
                    </w:rPr>
                  </w:rPrChange>
                </w:rPr>
                <w:t>6</w:t>
              </w:r>
              <w:r w:rsidRPr="00E066BD">
                <w:rPr>
                  <w:rFonts w:ascii="Monaco" w:hAnsi="Monaco" w:cs="Monaco"/>
                  <w:b/>
                  <w:bCs/>
                  <w:color w:val="000000"/>
                  <w:sz w:val="20"/>
                  <w:szCs w:val="20"/>
                  <w:lang w:val="en-US"/>
                  <w:rPrChange w:id="6831" w:author="Borja Gonzalez" w:date="2017-09-28T19:30:00Z">
                    <w:rPr>
                      <w:rFonts w:ascii="Monaco" w:hAnsi="Monaco" w:cs="Monaco"/>
                      <w:b/>
                      <w:bCs/>
                      <w:color w:val="000000"/>
                      <w:sz w:val="32"/>
                      <w:szCs w:val="32"/>
                      <w:lang w:val="en-US"/>
                    </w:rPr>
                  </w:rPrChange>
                </w:rPr>
                <w:t>])</w:t>
              </w:r>
            </w:ins>
          </w:p>
          <w:p w14:paraId="7C52066E" w14:textId="77777777" w:rsidR="00E066BD" w:rsidRPr="00E066BD" w:rsidRDefault="00E066BD" w:rsidP="00E066BD">
            <w:pPr>
              <w:widowControl w:val="0"/>
              <w:autoSpaceDE w:val="0"/>
              <w:autoSpaceDN w:val="0"/>
              <w:adjustRightInd w:val="0"/>
              <w:rPr>
                <w:ins w:id="6832" w:author="Borja Gonzalez" w:date="2017-09-28T19:30:00Z"/>
                <w:rFonts w:ascii="Monaco" w:hAnsi="Monaco" w:cs="Monaco"/>
                <w:sz w:val="20"/>
                <w:szCs w:val="20"/>
                <w:lang w:val="en-US"/>
                <w:rPrChange w:id="6833" w:author="Borja Gonzalez" w:date="2017-09-28T19:30:00Z">
                  <w:rPr>
                    <w:ins w:id="6834" w:author="Borja Gonzalez" w:date="2017-09-28T19:30:00Z"/>
                    <w:rFonts w:ascii="Monaco" w:hAnsi="Monaco" w:cs="Monaco"/>
                    <w:sz w:val="32"/>
                    <w:szCs w:val="32"/>
                    <w:lang w:val="en-US"/>
                  </w:rPr>
                </w:rPrChange>
              </w:rPr>
            </w:pPr>
            <w:ins w:id="6835" w:author="Borja Gonzalez" w:date="2017-09-28T19:30:00Z">
              <w:r w:rsidRPr="00E066BD">
                <w:rPr>
                  <w:rFonts w:ascii="Monaco" w:hAnsi="Monaco" w:cs="Monaco"/>
                  <w:sz w:val="20"/>
                  <w:szCs w:val="20"/>
                  <w:lang w:val="en-US"/>
                  <w:rPrChange w:id="6836"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837" w:author="Borja Gonzalez" w:date="2017-09-28T19:30:00Z">
                    <w:rPr>
                      <w:rFonts w:ascii="Monaco" w:hAnsi="Monaco" w:cs="Monaco"/>
                      <w:b/>
                      <w:bCs/>
                      <w:color w:val="204A87"/>
                      <w:sz w:val="32"/>
                      <w:szCs w:val="32"/>
                      <w:lang w:val="en-US"/>
                    </w:rPr>
                  </w:rPrChange>
                </w:rPr>
                <w:t>if</w:t>
              </w:r>
              <w:r w:rsidRPr="00E066BD">
                <w:rPr>
                  <w:rFonts w:ascii="Monaco" w:hAnsi="Monaco" w:cs="Monaco"/>
                  <w:sz w:val="20"/>
                  <w:szCs w:val="20"/>
                  <w:lang w:val="en-US"/>
                  <w:rPrChange w:id="6838"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83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40" w:author="Borja Gonzalez" w:date="2017-09-28T19:30:00Z">
                    <w:rPr>
                      <w:rFonts w:ascii="Monaco" w:hAnsi="Monaco" w:cs="Monaco"/>
                      <w:color w:val="000000"/>
                      <w:sz w:val="32"/>
                      <w:szCs w:val="32"/>
                      <w:lang w:val="en-US"/>
                    </w:rPr>
                  </w:rPrChange>
                </w:rPr>
                <w:t>genero</w:t>
              </w:r>
              <w:r w:rsidRPr="00E066BD">
                <w:rPr>
                  <w:rFonts w:ascii="Monaco" w:hAnsi="Monaco" w:cs="Monaco"/>
                  <w:sz w:val="20"/>
                  <w:szCs w:val="20"/>
                  <w:lang w:val="en-US"/>
                  <w:rPrChange w:id="6841"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842"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843" w:author="Borja Gonzalez" w:date="2017-09-28T19:30: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844" w:author="Borja Gonzalez" w:date="2017-09-28T19:30:00Z">
                    <w:rPr>
                      <w:rFonts w:ascii="Monaco" w:hAnsi="Monaco" w:cs="Monaco"/>
                      <w:color w:val="4E9A06"/>
                      <w:sz w:val="32"/>
                      <w:szCs w:val="32"/>
                      <w:lang w:val="en-US"/>
                    </w:rPr>
                  </w:rPrChange>
                </w:rPr>
                <w:t>"h"</w:t>
              </w:r>
              <w:r w:rsidRPr="00E066BD">
                <w:rPr>
                  <w:rFonts w:ascii="Monaco" w:hAnsi="Monaco" w:cs="Monaco"/>
                  <w:b/>
                  <w:bCs/>
                  <w:color w:val="000000"/>
                  <w:sz w:val="20"/>
                  <w:szCs w:val="20"/>
                  <w:lang w:val="en-US"/>
                  <w:rPrChange w:id="6845" w:author="Borja Gonzalez" w:date="2017-09-28T19:30:00Z">
                    <w:rPr>
                      <w:rFonts w:ascii="Monaco" w:hAnsi="Monaco" w:cs="Monaco"/>
                      <w:b/>
                      <w:bCs/>
                      <w:color w:val="000000"/>
                      <w:sz w:val="32"/>
                      <w:szCs w:val="32"/>
                      <w:lang w:val="en-US"/>
                    </w:rPr>
                  </w:rPrChange>
                </w:rPr>
                <w:t>){</w:t>
              </w:r>
            </w:ins>
          </w:p>
          <w:p w14:paraId="71CDAC42" w14:textId="77777777" w:rsidR="00E066BD" w:rsidRPr="00E066BD" w:rsidRDefault="00E066BD" w:rsidP="00E066BD">
            <w:pPr>
              <w:widowControl w:val="0"/>
              <w:autoSpaceDE w:val="0"/>
              <w:autoSpaceDN w:val="0"/>
              <w:adjustRightInd w:val="0"/>
              <w:rPr>
                <w:ins w:id="6846" w:author="Borja Gonzalez" w:date="2017-09-28T19:30:00Z"/>
                <w:rFonts w:ascii="Monaco" w:hAnsi="Monaco" w:cs="Monaco"/>
                <w:sz w:val="20"/>
                <w:szCs w:val="20"/>
                <w:lang w:val="en-US"/>
                <w:rPrChange w:id="6847" w:author="Borja Gonzalez" w:date="2017-09-28T19:30:00Z">
                  <w:rPr>
                    <w:ins w:id="6848" w:author="Borja Gonzalez" w:date="2017-09-28T19:30:00Z"/>
                    <w:rFonts w:ascii="Monaco" w:hAnsi="Monaco" w:cs="Monaco"/>
                    <w:sz w:val="32"/>
                    <w:szCs w:val="32"/>
                    <w:lang w:val="en-US"/>
                  </w:rPr>
                </w:rPrChange>
              </w:rPr>
            </w:pPr>
            <w:ins w:id="6849" w:author="Borja Gonzalez" w:date="2017-09-28T19:30:00Z">
              <w:r w:rsidRPr="00E066BD">
                <w:rPr>
                  <w:rFonts w:ascii="Monaco" w:hAnsi="Monaco" w:cs="Monaco"/>
                  <w:sz w:val="20"/>
                  <w:szCs w:val="20"/>
                  <w:lang w:val="en-US"/>
                  <w:rPrChange w:id="685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51"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685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53"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854"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855" w:author="Borja Gonzalez" w:date="2017-09-28T19:30:00Z">
                    <w:rPr>
                      <w:rFonts w:ascii="Monaco" w:hAnsi="Monaco" w:cs="Monaco"/>
                      <w:b/>
                      <w:bCs/>
                      <w:color w:val="0000CF"/>
                      <w:sz w:val="32"/>
                      <w:szCs w:val="32"/>
                      <w:lang w:val="en-US"/>
                    </w:rPr>
                  </w:rPrChange>
                </w:rPr>
                <w:t>72.5</w:t>
              </w:r>
              <w:r w:rsidRPr="00E066BD">
                <w:rPr>
                  <w:rFonts w:ascii="Monaco" w:hAnsi="Monaco" w:cs="Monaco"/>
                  <w:b/>
                  <w:bCs/>
                  <w:color w:val="000000"/>
                  <w:sz w:val="20"/>
                  <w:szCs w:val="20"/>
                  <w:lang w:val="en-US"/>
                  <w:rPrChange w:id="6856" w:author="Borja Gonzalez" w:date="2017-09-28T19:30:00Z">
                    <w:rPr>
                      <w:rFonts w:ascii="Monaco" w:hAnsi="Monaco" w:cs="Monaco"/>
                      <w:b/>
                      <w:bCs/>
                      <w:color w:val="000000"/>
                      <w:sz w:val="32"/>
                      <w:szCs w:val="32"/>
                      <w:lang w:val="en-US"/>
                    </w:rPr>
                  </w:rPrChange>
                </w:rPr>
                <w:t>);</w:t>
              </w:r>
            </w:ins>
          </w:p>
          <w:p w14:paraId="7A565B61" w14:textId="77777777" w:rsidR="00E066BD" w:rsidRPr="00E066BD" w:rsidRDefault="00E066BD" w:rsidP="00E066BD">
            <w:pPr>
              <w:widowControl w:val="0"/>
              <w:autoSpaceDE w:val="0"/>
              <w:autoSpaceDN w:val="0"/>
              <w:adjustRightInd w:val="0"/>
              <w:rPr>
                <w:ins w:id="6857" w:author="Borja Gonzalez" w:date="2017-09-28T19:30:00Z"/>
                <w:rFonts w:ascii="Monaco" w:hAnsi="Monaco" w:cs="Monaco"/>
                <w:sz w:val="20"/>
                <w:szCs w:val="20"/>
                <w:lang w:val="en-US"/>
                <w:rPrChange w:id="6858" w:author="Borja Gonzalez" w:date="2017-09-28T19:30:00Z">
                  <w:rPr>
                    <w:ins w:id="6859" w:author="Borja Gonzalez" w:date="2017-09-28T19:30:00Z"/>
                    <w:rFonts w:ascii="Monaco" w:hAnsi="Monaco" w:cs="Monaco"/>
                    <w:sz w:val="32"/>
                    <w:szCs w:val="32"/>
                    <w:lang w:val="en-US"/>
                  </w:rPr>
                </w:rPrChange>
              </w:rPr>
            </w:pPr>
            <w:ins w:id="6860" w:author="Borja Gonzalez" w:date="2017-09-28T19:30:00Z">
              <w:r w:rsidRPr="00E066BD">
                <w:rPr>
                  <w:rFonts w:ascii="Monaco" w:hAnsi="Monaco" w:cs="Monaco"/>
                  <w:sz w:val="20"/>
                  <w:szCs w:val="20"/>
                  <w:lang w:val="en-US"/>
                  <w:rPrChange w:id="686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62"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686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64"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865"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866" w:author="Borja Gonzalez" w:date="2017-09-28T19:30:00Z">
                    <w:rPr>
                      <w:rFonts w:ascii="Monaco" w:hAnsi="Monaco" w:cs="Monaco"/>
                      <w:b/>
                      <w:bCs/>
                      <w:color w:val="0000CF"/>
                      <w:sz w:val="32"/>
                      <w:szCs w:val="32"/>
                      <w:lang w:val="en-US"/>
                    </w:rPr>
                  </w:rPrChange>
                </w:rPr>
                <w:t>48.3</w:t>
              </w:r>
              <w:r w:rsidRPr="00E066BD">
                <w:rPr>
                  <w:rFonts w:ascii="Monaco" w:hAnsi="Monaco" w:cs="Monaco"/>
                  <w:b/>
                  <w:bCs/>
                  <w:color w:val="000000"/>
                  <w:sz w:val="20"/>
                  <w:szCs w:val="20"/>
                  <w:lang w:val="en-US"/>
                  <w:rPrChange w:id="6867" w:author="Borja Gonzalez" w:date="2017-09-28T19:30:00Z">
                    <w:rPr>
                      <w:rFonts w:ascii="Monaco" w:hAnsi="Monaco" w:cs="Monaco"/>
                      <w:b/>
                      <w:bCs/>
                      <w:color w:val="000000"/>
                      <w:sz w:val="32"/>
                      <w:szCs w:val="32"/>
                      <w:lang w:val="en-US"/>
                    </w:rPr>
                  </w:rPrChange>
                </w:rPr>
                <w:t>);</w:t>
              </w:r>
            </w:ins>
          </w:p>
          <w:p w14:paraId="5DFC9EBC" w14:textId="77777777" w:rsidR="00E066BD" w:rsidRPr="00E066BD" w:rsidRDefault="00E066BD" w:rsidP="00E066BD">
            <w:pPr>
              <w:widowControl w:val="0"/>
              <w:autoSpaceDE w:val="0"/>
              <w:autoSpaceDN w:val="0"/>
              <w:adjustRightInd w:val="0"/>
              <w:rPr>
                <w:ins w:id="6868" w:author="Borja Gonzalez" w:date="2017-09-28T19:30:00Z"/>
                <w:rFonts w:ascii="Monaco" w:hAnsi="Monaco" w:cs="Monaco"/>
                <w:sz w:val="20"/>
                <w:szCs w:val="20"/>
                <w:lang w:val="en-US"/>
                <w:rPrChange w:id="6869" w:author="Borja Gonzalez" w:date="2017-09-28T19:30:00Z">
                  <w:rPr>
                    <w:ins w:id="6870" w:author="Borja Gonzalez" w:date="2017-09-28T19:30:00Z"/>
                    <w:rFonts w:ascii="Monaco" w:hAnsi="Monaco" w:cs="Monaco"/>
                    <w:sz w:val="32"/>
                    <w:szCs w:val="32"/>
                    <w:lang w:val="en-US"/>
                  </w:rPr>
                </w:rPrChange>
              </w:rPr>
            </w:pPr>
            <w:ins w:id="6871" w:author="Borja Gonzalez" w:date="2017-09-28T19:30:00Z">
              <w:r w:rsidRPr="00E066BD">
                <w:rPr>
                  <w:rFonts w:ascii="Monaco" w:hAnsi="Monaco" w:cs="Monaco"/>
                  <w:sz w:val="20"/>
                  <w:szCs w:val="20"/>
                  <w:lang w:val="en-US"/>
                  <w:rPrChange w:id="687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73"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687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75"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876"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6877"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878" w:author="Borja Gonzalez" w:date="2017-09-28T19:30:00Z">
                    <w:rPr>
                      <w:rFonts w:ascii="Monaco" w:hAnsi="Monaco" w:cs="Monaco"/>
                      <w:b/>
                      <w:bCs/>
                      <w:color w:val="0000CF"/>
                      <w:sz w:val="32"/>
                      <w:szCs w:val="32"/>
                      <w:lang w:val="en-US"/>
                    </w:rPr>
                  </w:rPrChange>
                </w:rPr>
                <w:t>82.6</w:t>
              </w:r>
              <w:r w:rsidRPr="00E066BD">
                <w:rPr>
                  <w:rFonts w:ascii="Monaco" w:hAnsi="Monaco" w:cs="Monaco"/>
                  <w:b/>
                  <w:bCs/>
                  <w:color w:val="000000"/>
                  <w:sz w:val="20"/>
                  <w:szCs w:val="20"/>
                  <w:lang w:val="en-US"/>
                  <w:rPrChange w:id="6879" w:author="Borja Gonzalez" w:date="2017-09-28T19:30:00Z">
                    <w:rPr>
                      <w:rFonts w:ascii="Monaco" w:hAnsi="Monaco" w:cs="Monaco"/>
                      <w:b/>
                      <w:bCs/>
                      <w:color w:val="000000"/>
                      <w:sz w:val="32"/>
                      <w:szCs w:val="32"/>
                      <w:lang w:val="en-US"/>
                    </w:rPr>
                  </w:rPrChange>
                </w:rPr>
                <w:t>);</w:t>
              </w:r>
            </w:ins>
          </w:p>
          <w:p w14:paraId="3F626DEF" w14:textId="77777777" w:rsidR="00E066BD" w:rsidRPr="00E066BD" w:rsidRDefault="00E066BD" w:rsidP="00E066BD">
            <w:pPr>
              <w:widowControl w:val="0"/>
              <w:autoSpaceDE w:val="0"/>
              <w:autoSpaceDN w:val="0"/>
              <w:adjustRightInd w:val="0"/>
              <w:rPr>
                <w:ins w:id="6880" w:author="Borja Gonzalez" w:date="2017-09-28T19:30:00Z"/>
                <w:rFonts w:ascii="Monaco" w:hAnsi="Monaco" w:cs="Monaco"/>
                <w:sz w:val="20"/>
                <w:szCs w:val="20"/>
                <w:lang w:val="en-US"/>
                <w:rPrChange w:id="6881" w:author="Borja Gonzalez" w:date="2017-09-28T19:30:00Z">
                  <w:rPr>
                    <w:ins w:id="6882" w:author="Borja Gonzalez" w:date="2017-09-28T19:30:00Z"/>
                    <w:rFonts w:ascii="Monaco" w:hAnsi="Monaco" w:cs="Monaco"/>
                    <w:sz w:val="32"/>
                    <w:szCs w:val="32"/>
                    <w:lang w:val="en-US"/>
                  </w:rPr>
                </w:rPrChange>
              </w:rPr>
            </w:pPr>
            <w:ins w:id="6883" w:author="Borja Gonzalez" w:date="2017-09-28T19:30:00Z">
              <w:r w:rsidRPr="00E066BD">
                <w:rPr>
                  <w:rFonts w:ascii="Monaco" w:hAnsi="Monaco" w:cs="Monaco"/>
                  <w:sz w:val="20"/>
                  <w:szCs w:val="20"/>
                  <w:lang w:val="en-US"/>
                  <w:rPrChange w:id="688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85"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688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87"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888"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6889"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890" w:author="Borja Gonzalez" w:date="2017-09-28T19:30:00Z">
                    <w:rPr>
                      <w:rFonts w:ascii="Monaco" w:hAnsi="Monaco" w:cs="Monaco"/>
                      <w:b/>
                      <w:bCs/>
                      <w:color w:val="0000CF"/>
                      <w:sz w:val="32"/>
                      <w:szCs w:val="32"/>
                      <w:lang w:val="en-US"/>
                    </w:rPr>
                  </w:rPrChange>
                </w:rPr>
                <w:t>57.2</w:t>
              </w:r>
              <w:r w:rsidRPr="00E066BD">
                <w:rPr>
                  <w:rFonts w:ascii="Monaco" w:hAnsi="Monaco" w:cs="Monaco"/>
                  <w:b/>
                  <w:bCs/>
                  <w:color w:val="000000"/>
                  <w:sz w:val="20"/>
                  <w:szCs w:val="20"/>
                  <w:lang w:val="en-US"/>
                  <w:rPrChange w:id="6891" w:author="Borja Gonzalez" w:date="2017-09-28T19:30:00Z">
                    <w:rPr>
                      <w:rFonts w:ascii="Monaco" w:hAnsi="Monaco" w:cs="Monaco"/>
                      <w:b/>
                      <w:bCs/>
                      <w:color w:val="000000"/>
                      <w:sz w:val="32"/>
                      <w:szCs w:val="32"/>
                      <w:lang w:val="en-US"/>
                    </w:rPr>
                  </w:rPrChange>
                </w:rPr>
                <w:t>);</w:t>
              </w:r>
            </w:ins>
          </w:p>
          <w:p w14:paraId="3E204949" w14:textId="77777777" w:rsidR="00E066BD" w:rsidRPr="00E066BD" w:rsidRDefault="00E066BD" w:rsidP="00E066BD">
            <w:pPr>
              <w:widowControl w:val="0"/>
              <w:autoSpaceDE w:val="0"/>
              <w:autoSpaceDN w:val="0"/>
              <w:adjustRightInd w:val="0"/>
              <w:rPr>
                <w:ins w:id="6892" w:author="Borja Gonzalez" w:date="2017-09-28T19:30:00Z"/>
                <w:rFonts w:ascii="Monaco" w:hAnsi="Monaco" w:cs="Monaco"/>
                <w:sz w:val="20"/>
                <w:szCs w:val="20"/>
                <w:lang w:val="en-US"/>
                <w:rPrChange w:id="6893" w:author="Borja Gonzalez" w:date="2017-09-28T19:30:00Z">
                  <w:rPr>
                    <w:ins w:id="6894" w:author="Borja Gonzalez" w:date="2017-09-28T19:30:00Z"/>
                    <w:rFonts w:ascii="Monaco" w:hAnsi="Monaco" w:cs="Monaco"/>
                    <w:sz w:val="32"/>
                    <w:szCs w:val="32"/>
                    <w:lang w:val="en-US"/>
                  </w:rPr>
                </w:rPrChange>
              </w:rPr>
            </w:pPr>
            <w:ins w:id="6895" w:author="Borja Gonzalez" w:date="2017-09-28T19:30:00Z">
              <w:r w:rsidRPr="00E066BD">
                <w:rPr>
                  <w:rFonts w:ascii="Monaco" w:hAnsi="Monaco" w:cs="Monaco"/>
                  <w:sz w:val="20"/>
                  <w:szCs w:val="20"/>
                  <w:lang w:val="en-US"/>
                  <w:rPrChange w:id="6896"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897" w:author="Borja Gonzalez" w:date="2017-09-28T19:30:00Z">
                    <w:rPr>
                      <w:rFonts w:ascii="Monaco" w:hAnsi="Monaco" w:cs="Monaco"/>
                      <w:b/>
                      <w:bCs/>
                      <w:color w:val="000000"/>
                      <w:sz w:val="32"/>
                      <w:szCs w:val="32"/>
                      <w:lang w:val="en-US"/>
                    </w:rPr>
                  </w:rPrChange>
                </w:rPr>
                <w:t>}</w:t>
              </w:r>
            </w:ins>
          </w:p>
          <w:p w14:paraId="77A838BA" w14:textId="77777777" w:rsidR="00E066BD" w:rsidRPr="00E066BD" w:rsidRDefault="00E066BD" w:rsidP="00E066BD">
            <w:pPr>
              <w:widowControl w:val="0"/>
              <w:autoSpaceDE w:val="0"/>
              <w:autoSpaceDN w:val="0"/>
              <w:adjustRightInd w:val="0"/>
              <w:rPr>
                <w:ins w:id="6898" w:author="Borja Gonzalez" w:date="2017-09-28T19:30:00Z"/>
                <w:rFonts w:ascii="Monaco" w:hAnsi="Monaco" w:cs="Monaco"/>
                <w:sz w:val="20"/>
                <w:szCs w:val="20"/>
                <w:lang w:val="en-US"/>
                <w:rPrChange w:id="6899" w:author="Borja Gonzalez" w:date="2017-09-28T19:30:00Z">
                  <w:rPr>
                    <w:ins w:id="6900" w:author="Borja Gonzalez" w:date="2017-09-28T19:30:00Z"/>
                    <w:rFonts w:ascii="Monaco" w:hAnsi="Monaco" w:cs="Monaco"/>
                    <w:sz w:val="32"/>
                    <w:szCs w:val="32"/>
                    <w:lang w:val="en-US"/>
                  </w:rPr>
                </w:rPrChange>
              </w:rPr>
            </w:pPr>
            <w:ins w:id="6901" w:author="Borja Gonzalez" w:date="2017-09-28T19:30:00Z">
              <w:r w:rsidRPr="00E066BD">
                <w:rPr>
                  <w:rFonts w:ascii="Monaco" w:hAnsi="Monaco" w:cs="Monaco"/>
                  <w:sz w:val="20"/>
                  <w:szCs w:val="20"/>
                  <w:lang w:val="en-US"/>
                  <w:rPrChange w:id="6902"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903" w:author="Borja Gonzalez" w:date="2017-09-28T19:30:00Z">
                    <w:rPr>
                      <w:rFonts w:ascii="Monaco" w:hAnsi="Monaco" w:cs="Monaco"/>
                      <w:b/>
                      <w:bCs/>
                      <w:color w:val="204A87"/>
                      <w:sz w:val="32"/>
                      <w:szCs w:val="32"/>
                      <w:lang w:val="en-US"/>
                    </w:rPr>
                  </w:rPrChange>
                </w:rPr>
                <w:t>else</w:t>
              </w:r>
              <w:r w:rsidRPr="00E066BD">
                <w:rPr>
                  <w:rFonts w:ascii="Monaco" w:hAnsi="Monaco" w:cs="Monaco"/>
                  <w:b/>
                  <w:bCs/>
                  <w:color w:val="000000"/>
                  <w:sz w:val="20"/>
                  <w:szCs w:val="20"/>
                  <w:lang w:val="en-US"/>
                  <w:rPrChange w:id="6904" w:author="Borja Gonzalez" w:date="2017-09-28T19:30:00Z">
                    <w:rPr>
                      <w:rFonts w:ascii="Monaco" w:hAnsi="Monaco" w:cs="Monaco"/>
                      <w:b/>
                      <w:bCs/>
                      <w:color w:val="000000"/>
                      <w:sz w:val="32"/>
                      <w:szCs w:val="32"/>
                      <w:lang w:val="en-US"/>
                    </w:rPr>
                  </w:rPrChange>
                </w:rPr>
                <w:t>{</w:t>
              </w:r>
            </w:ins>
          </w:p>
          <w:p w14:paraId="0B953527" w14:textId="77777777" w:rsidR="00E066BD" w:rsidRPr="00E066BD" w:rsidRDefault="00E066BD" w:rsidP="00E066BD">
            <w:pPr>
              <w:widowControl w:val="0"/>
              <w:autoSpaceDE w:val="0"/>
              <w:autoSpaceDN w:val="0"/>
              <w:adjustRightInd w:val="0"/>
              <w:rPr>
                <w:ins w:id="6905" w:author="Borja Gonzalez" w:date="2017-09-28T19:30:00Z"/>
                <w:rFonts w:ascii="Monaco" w:hAnsi="Monaco" w:cs="Monaco"/>
                <w:sz w:val="20"/>
                <w:szCs w:val="20"/>
                <w:lang w:val="en-US"/>
                <w:rPrChange w:id="6906" w:author="Borja Gonzalez" w:date="2017-09-28T19:30:00Z">
                  <w:rPr>
                    <w:ins w:id="6907" w:author="Borja Gonzalez" w:date="2017-09-28T19:30:00Z"/>
                    <w:rFonts w:ascii="Monaco" w:hAnsi="Monaco" w:cs="Monaco"/>
                    <w:sz w:val="32"/>
                    <w:szCs w:val="32"/>
                    <w:lang w:val="en-US"/>
                  </w:rPr>
                </w:rPrChange>
              </w:rPr>
            </w:pPr>
            <w:ins w:id="6908" w:author="Borja Gonzalez" w:date="2017-09-28T19:30:00Z">
              <w:r w:rsidRPr="00E066BD">
                <w:rPr>
                  <w:rFonts w:ascii="Monaco" w:hAnsi="Monaco" w:cs="Monaco"/>
                  <w:sz w:val="20"/>
                  <w:szCs w:val="20"/>
                  <w:lang w:val="en-US"/>
                  <w:rPrChange w:id="690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910"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691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12"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913"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914" w:author="Borja Gonzalez" w:date="2017-09-28T19:30:00Z">
                    <w:rPr>
                      <w:rFonts w:ascii="Monaco" w:hAnsi="Monaco" w:cs="Monaco"/>
                      <w:b/>
                      <w:bCs/>
                      <w:color w:val="0000CF"/>
                      <w:sz w:val="32"/>
                      <w:szCs w:val="32"/>
                      <w:lang w:val="en-US"/>
                    </w:rPr>
                  </w:rPrChange>
                </w:rPr>
                <w:t>68.2</w:t>
              </w:r>
              <w:r w:rsidRPr="00E066BD">
                <w:rPr>
                  <w:rFonts w:ascii="Monaco" w:hAnsi="Monaco" w:cs="Monaco"/>
                  <w:b/>
                  <w:bCs/>
                  <w:color w:val="000000"/>
                  <w:sz w:val="20"/>
                  <w:szCs w:val="20"/>
                  <w:lang w:val="en-US"/>
                  <w:rPrChange w:id="6915" w:author="Borja Gonzalez" w:date="2017-09-28T19:30:00Z">
                    <w:rPr>
                      <w:rFonts w:ascii="Monaco" w:hAnsi="Monaco" w:cs="Monaco"/>
                      <w:b/>
                      <w:bCs/>
                      <w:color w:val="000000"/>
                      <w:sz w:val="32"/>
                      <w:szCs w:val="32"/>
                      <w:lang w:val="en-US"/>
                    </w:rPr>
                  </w:rPrChange>
                </w:rPr>
                <w:t>);</w:t>
              </w:r>
            </w:ins>
          </w:p>
          <w:p w14:paraId="7624DD20" w14:textId="77777777" w:rsidR="00E066BD" w:rsidRPr="00E066BD" w:rsidRDefault="00E066BD" w:rsidP="00E066BD">
            <w:pPr>
              <w:widowControl w:val="0"/>
              <w:autoSpaceDE w:val="0"/>
              <w:autoSpaceDN w:val="0"/>
              <w:adjustRightInd w:val="0"/>
              <w:rPr>
                <w:ins w:id="6916" w:author="Borja Gonzalez" w:date="2017-09-28T19:30:00Z"/>
                <w:rFonts w:ascii="Monaco" w:hAnsi="Monaco" w:cs="Monaco"/>
                <w:sz w:val="20"/>
                <w:szCs w:val="20"/>
                <w:lang w:val="en-US"/>
                <w:rPrChange w:id="6917" w:author="Borja Gonzalez" w:date="2017-09-28T19:30:00Z">
                  <w:rPr>
                    <w:ins w:id="6918" w:author="Borja Gonzalez" w:date="2017-09-28T19:30:00Z"/>
                    <w:rFonts w:ascii="Monaco" w:hAnsi="Monaco" w:cs="Monaco"/>
                    <w:sz w:val="32"/>
                    <w:szCs w:val="32"/>
                    <w:lang w:val="en-US"/>
                  </w:rPr>
                </w:rPrChange>
              </w:rPr>
            </w:pPr>
            <w:ins w:id="6919" w:author="Borja Gonzalez" w:date="2017-09-28T19:30:00Z">
              <w:r w:rsidRPr="00E066BD">
                <w:rPr>
                  <w:rFonts w:ascii="Monaco" w:hAnsi="Monaco" w:cs="Monaco"/>
                  <w:sz w:val="20"/>
                  <w:szCs w:val="20"/>
                  <w:lang w:val="en-US"/>
                  <w:rPrChange w:id="692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921"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692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23"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924"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925" w:author="Borja Gonzalez" w:date="2017-09-28T19:30:00Z">
                    <w:rPr>
                      <w:rFonts w:ascii="Monaco" w:hAnsi="Monaco" w:cs="Monaco"/>
                      <w:b/>
                      <w:bCs/>
                      <w:color w:val="0000CF"/>
                      <w:sz w:val="32"/>
                      <w:szCs w:val="32"/>
                      <w:lang w:val="en-US"/>
                    </w:rPr>
                  </w:rPrChange>
                </w:rPr>
                <w:t>48.8</w:t>
              </w:r>
              <w:r w:rsidRPr="00E066BD">
                <w:rPr>
                  <w:rFonts w:ascii="Monaco" w:hAnsi="Monaco" w:cs="Monaco"/>
                  <w:b/>
                  <w:bCs/>
                  <w:color w:val="000000"/>
                  <w:sz w:val="20"/>
                  <w:szCs w:val="20"/>
                  <w:lang w:val="en-US"/>
                  <w:rPrChange w:id="6926" w:author="Borja Gonzalez" w:date="2017-09-28T19:30:00Z">
                    <w:rPr>
                      <w:rFonts w:ascii="Monaco" w:hAnsi="Monaco" w:cs="Monaco"/>
                      <w:b/>
                      <w:bCs/>
                      <w:color w:val="000000"/>
                      <w:sz w:val="32"/>
                      <w:szCs w:val="32"/>
                      <w:lang w:val="en-US"/>
                    </w:rPr>
                  </w:rPrChange>
                </w:rPr>
                <w:t>);</w:t>
              </w:r>
            </w:ins>
          </w:p>
          <w:p w14:paraId="7F440B28" w14:textId="77777777" w:rsidR="00E066BD" w:rsidRPr="00E066BD" w:rsidRDefault="00E066BD" w:rsidP="00E066BD">
            <w:pPr>
              <w:widowControl w:val="0"/>
              <w:autoSpaceDE w:val="0"/>
              <w:autoSpaceDN w:val="0"/>
              <w:adjustRightInd w:val="0"/>
              <w:rPr>
                <w:ins w:id="6927" w:author="Borja Gonzalez" w:date="2017-09-28T19:30:00Z"/>
                <w:rFonts w:ascii="Monaco" w:hAnsi="Monaco" w:cs="Monaco"/>
                <w:sz w:val="20"/>
                <w:szCs w:val="20"/>
                <w:lang w:val="en-US"/>
                <w:rPrChange w:id="6928" w:author="Borja Gonzalez" w:date="2017-09-28T19:30:00Z">
                  <w:rPr>
                    <w:ins w:id="6929" w:author="Borja Gonzalez" w:date="2017-09-28T19:30:00Z"/>
                    <w:rFonts w:ascii="Monaco" w:hAnsi="Monaco" w:cs="Monaco"/>
                    <w:sz w:val="32"/>
                    <w:szCs w:val="32"/>
                    <w:lang w:val="en-US"/>
                  </w:rPr>
                </w:rPrChange>
              </w:rPr>
            </w:pPr>
            <w:ins w:id="6930" w:author="Borja Gonzalez" w:date="2017-09-28T19:30:00Z">
              <w:r w:rsidRPr="00E066BD">
                <w:rPr>
                  <w:rFonts w:ascii="Monaco" w:hAnsi="Monaco" w:cs="Monaco"/>
                  <w:sz w:val="20"/>
                  <w:szCs w:val="20"/>
                  <w:lang w:val="en-US"/>
                  <w:rPrChange w:id="693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932"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693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34"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935"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6936"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937" w:author="Borja Gonzalez" w:date="2017-09-28T19:30:00Z">
                    <w:rPr>
                      <w:rFonts w:ascii="Monaco" w:hAnsi="Monaco" w:cs="Monaco"/>
                      <w:b/>
                      <w:bCs/>
                      <w:color w:val="0000CF"/>
                      <w:sz w:val="32"/>
                      <w:szCs w:val="32"/>
                      <w:lang w:val="en-US"/>
                    </w:rPr>
                  </w:rPrChange>
                </w:rPr>
                <w:t>90.7</w:t>
              </w:r>
              <w:r w:rsidRPr="00E066BD">
                <w:rPr>
                  <w:rFonts w:ascii="Monaco" w:hAnsi="Monaco" w:cs="Monaco"/>
                  <w:b/>
                  <w:bCs/>
                  <w:color w:val="000000"/>
                  <w:sz w:val="20"/>
                  <w:szCs w:val="20"/>
                  <w:lang w:val="en-US"/>
                  <w:rPrChange w:id="6938" w:author="Borja Gonzalez" w:date="2017-09-28T19:30:00Z">
                    <w:rPr>
                      <w:rFonts w:ascii="Monaco" w:hAnsi="Monaco" w:cs="Monaco"/>
                      <w:b/>
                      <w:bCs/>
                      <w:color w:val="000000"/>
                      <w:sz w:val="32"/>
                      <w:szCs w:val="32"/>
                      <w:lang w:val="en-US"/>
                    </w:rPr>
                  </w:rPrChange>
                </w:rPr>
                <w:t>);</w:t>
              </w:r>
            </w:ins>
          </w:p>
          <w:p w14:paraId="706D0B85" w14:textId="77777777" w:rsidR="00E066BD" w:rsidRPr="00E066BD" w:rsidRDefault="00E066BD" w:rsidP="00E066BD">
            <w:pPr>
              <w:widowControl w:val="0"/>
              <w:autoSpaceDE w:val="0"/>
              <w:autoSpaceDN w:val="0"/>
              <w:adjustRightInd w:val="0"/>
              <w:rPr>
                <w:ins w:id="6939" w:author="Borja Gonzalez" w:date="2017-09-28T19:30:00Z"/>
                <w:rFonts w:ascii="Monaco" w:hAnsi="Monaco" w:cs="Monaco"/>
                <w:sz w:val="20"/>
                <w:szCs w:val="20"/>
                <w:lang w:val="en-US"/>
                <w:rPrChange w:id="6940" w:author="Borja Gonzalez" w:date="2017-09-28T19:30:00Z">
                  <w:rPr>
                    <w:ins w:id="6941" w:author="Borja Gonzalez" w:date="2017-09-28T19:30:00Z"/>
                    <w:rFonts w:ascii="Monaco" w:hAnsi="Monaco" w:cs="Monaco"/>
                    <w:sz w:val="32"/>
                    <w:szCs w:val="32"/>
                    <w:lang w:val="en-US"/>
                  </w:rPr>
                </w:rPrChange>
              </w:rPr>
            </w:pPr>
            <w:ins w:id="6942" w:author="Borja Gonzalez" w:date="2017-09-28T19:30:00Z">
              <w:r w:rsidRPr="00E066BD">
                <w:rPr>
                  <w:rFonts w:ascii="Monaco" w:hAnsi="Monaco" w:cs="Monaco"/>
                  <w:sz w:val="20"/>
                  <w:szCs w:val="20"/>
                  <w:lang w:val="en-US"/>
                  <w:rPrChange w:id="694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944"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694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46"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947"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6948"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949" w:author="Borja Gonzalez" w:date="2017-09-28T19:30:00Z">
                    <w:rPr>
                      <w:rFonts w:ascii="Monaco" w:hAnsi="Monaco" w:cs="Monaco"/>
                      <w:b/>
                      <w:bCs/>
                      <w:color w:val="0000CF"/>
                      <w:sz w:val="32"/>
                      <w:szCs w:val="32"/>
                      <w:lang w:val="en-US"/>
                    </w:rPr>
                  </w:rPrChange>
                </w:rPr>
                <w:t>64.3</w:t>
              </w:r>
              <w:r w:rsidRPr="00E066BD">
                <w:rPr>
                  <w:rFonts w:ascii="Monaco" w:hAnsi="Monaco" w:cs="Monaco"/>
                  <w:b/>
                  <w:bCs/>
                  <w:color w:val="000000"/>
                  <w:sz w:val="20"/>
                  <w:szCs w:val="20"/>
                  <w:lang w:val="en-US"/>
                  <w:rPrChange w:id="6950" w:author="Borja Gonzalez" w:date="2017-09-28T19:30:00Z">
                    <w:rPr>
                      <w:rFonts w:ascii="Monaco" w:hAnsi="Monaco" w:cs="Monaco"/>
                      <w:b/>
                      <w:bCs/>
                      <w:color w:val="000000"/>
                      <w:sz w:val="32"/>
                      <w:szCs w:val="32"/>
                      <w:lang w:val="en-US"/>
                    </w:rPr>
                  </w:rPrChange>
                </w:rPr>
                <w:t>);</w:t>
              </w:r>
            </w:ins>
          </w:p>
          <w:p w14:paraId="225FCF40" w14:textId="77777777" w:rsidR="00E066BD" w:rsidRPr="00E066BD" w:rsidRDefault="00E066BD" w:rsidP="00E066BD">
            <w:pPr>
              <w:widowControl w:val="0"/>
              <w:autoSpaceDE w:val="0"/>
              <w:autoSpaceDN w:val="0"/>
              <w:adjustRightInd w:val="0"/>
              <w:rPr>
                <w:ins w:id="6951" w:author="Borja Gonzalez" w:date="2017-09-28T19:30:00Z"/>
                <w:rFonts w:ascii="Monaco" w:hAnsi="Monaco" w:cs="Monaco"/>
                <w:sz w:val="20"/>
                <w:szCs w:val="20"/>
                <w:lang w:val="en-US"/>
                <w:rPrChange w:id="6952" w:author="Borja Gonzalez" w:date="2017-09-28T19:30:00Z">
                  <w:rPr>
                    <w:ins w:id="6953" w:author="Borja Gonzalez" w:date="2017-09-28T19:30:00Z"/>
                    <w:rFonts w:ascii="Monaco" w:hAnsi="Monaco" w:cs="Monaco"/>
                    <w:sz w:val="32"/>
                    <w:szCs w:val="32"/>
                    <w:lang w:val="en-US"/>
                  </w:rPr>
                </w:rPrChange>
              </w:rPr>
            </w:pPr>
            <w:ins w:id="6954" w:author="Borja Gonzalez" w:date="2017-09-28T19:30:00Z">
              <w:r w:rsidRPr="00E066BD">
                <w:rPr>
                  <w:rFonts w:ascii="Monaco" w:hAnsi="Monaco" w:cs="Monaco"/>
                  <w:sz w:val="20"/>
                  <w:szCs w:val="20"/>
                  <w:lang w:val="en-US"/>
                  <w:rPrChange w:id="6955"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956" w:author="Borja Gonzalez" w:date="2017-09-28T19:30:00Z">
                    <w:rPr>
                      <w:rFonts w:ascii="Monaco" w:hAnsi="Monaco" w:cs="Monaco"/>
                      <w:b/>
                      <w:bCs/>
                      <w:color w:val="000000"/>
                      <w:sz w:val="32"/>
                      <w:szCs w:val="32"/>
                      <w:lang w:val="en-US"/>
                    </w:rPr>
                  </w:rPrChange>
                </w:rPr>
                <w:t>}</w:t>
              </w:r>
            </w:ins>
          </w:p>
          <w:p w14:paraId="509E8D4F" w14:textId="77777777" w:rsidR="00E066BD" w:rsidRPr="00E066BD" w:rsidRDefault="00E066BD" w:rsidP="00E066BD">
            <w:pPr>
              <w:widowControl w:val="0"/>
              <w:autoSpaceDE w:val="0"/>
              <w:autoSpaceDN w:val="0"/>
              <w:adjustRightInd w:val="0"/>
              <w:rPr>
                <w:ins w:id="6957" w:author="Borja Gonzalez" w:date="2017-09-28T19:30:00Z"/>
                <w:rFonts w:ascii="Monaco" w:hAnsi="Monaco" w:cs="Monaco"/>
                <w:sz w:val="20"/>
                <w:szCs w:val="20"/>
                <w:lang w:val="en-US"/>
                <w:rPrChange w:id="6958" w:author="Borja Gonzalez" w:date="2017-09-28T19:30:00Z">
                  <w:rPr>
                    <w:ins w:id="6959" w:author="Borja Gonzalez" w:date="2017-09-28T19:30:00Z"/>
                    <w:rFonts w:ascii="Monaco" w:hAnsi="Monaco" w:cs="Monaco"/>
                    <w:sz w:val="32"/>
                    <w:szCs w:val="32"/>
                    <w:lang w:val="en-US"/>
                  </w:rPr>
                </w:rPrChange>
              </w:rPr>
            </w:pPr>
            <w:ins w:id="6960" w:author="Borja Gonzalez" w:date="2017-09-28T19:30:00Z">
              <w:r w:rsidRPr="00E066BD">
                <w:rPr>
                  <w:rFonts w:ascii="Monaco" w:hAnsi="Monaco" w:cs="Monaco"/>
                  <w:sz w:val="20"/>
                  <w:szCs w:val="20"/>
                  <w:lang w:val="en-US"/>
                  <w:rPrChange w:id="6961"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962" w:author="Borja Gonzalez" w:date="2017-09-28T19:30:00Z">
                    <w:rPr>
                      <w:rFonts w:ascii="Monaco" w:hAnsi="Monaco" w:cs="Monaco"/>
                      <w:b/>
                      <w:bCs/>
                      <w:color w:val="000000"/>
                      <w:sz w:val="32"/>
                      <w:szCs w:val="32"/>
                      <w:lang w:val="en-US"/>
                    </w:rPr>
                  </w:rPrChange>
                </w:rPr>
                <w:t>}</w:t>
              </w:r>
            </w:ins>
          </w:p>
          <w:p w14:paraId="6D9FFF57" w14:textId="77777777" w:rsidR="00E066BD" w:rsidRPr="00E066BD" w:rsidRDefault="00E066BD" w:rsidP="00E066BD">
            <w:pPr>
              <w:widowControl w:val="0"/>
              <w:autoSpaceDE w:val="0"/>
              <w:autoSpaceDN w:val="0"/>
              <w:adjustRightInd w:val="0"/>
              <w:rPr>
                <w:ins w:id="6963" w:author="Borja Gonzalez" w:date="2017-09-28T19:30:00Z"/>
                <w:rFonts w:ascii="Monaco" w:hAnsi="Monaco" w:cs="Monaco"/>
                <w:sz w:val="20"/>
                <w:szCs w:val="20"/>
                <w:lang w:val="en-US"/>
                <w:rPrChange w:id="6964" w:author="Borja Gonzalez" w:date="2017-09-28T19:30:00Z">
                  <w:rPr>
                    <w:ins w:id="6965" w:author="Borja Gonzalez" w:date="2017-09-28T19:30:00Z"/>
                    <w:rFonts w:ascii="Monaco" w:hAnsi="Monaco" w:cs="Monaco"/>
                    <w:sz w:val="32"/>
                    <w:szCs w:val="32"/>
                    <w:lang w:val="en-US"/>
                  </w:rPr>
                </w:rPrChange>
              </w:rPr>
            </w:pPr>
            <w:ins w:id="6966" w:author="Borja Gonzalez" w:date="2017-09-28T19:30:00Z">
              <w:r w:rsidRPr="00E066BD">
                <w:rPr>
                  <w:rFonts w:ascii="Monaco" w:hAnsi="Monaco" w:cs="Monaco"/>
                  <w:sz w:val="20"/>
                  <w:szCs w:val="20"/>
                  <w:lang w:val="en-US"/>
                  <w:rPrChange w:id="696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968" w:author="Borja Gonzalez" w:date="2017-09-28T19:30:00Z">
                    <w:rPr>
                      <w:rFonts w:ascii="Monaco" w:hAnsi="Monaco" w:cs="Monaco"/>
                      <w:color w:val="000000"/>
                      <w:sz w:val="32"/>
                      <w:szCs w:val="32"/>
                      <w:lang w:val="en-US"/>
                    </w:rPr>
                  </w:rPrChange>
                </w:rPr>
                <w:t>grafico_evolucion</w:t>
              </w:r>
              <w:r w:rsidRPr="00E066BD">
                <w:rPr>
                  <w:rFonts w:ascii="Monaco" w:hAnsi="Monaco" w:cs="Monaco"/>
                  <w:b/>
                  <w:bCs/>
                  <w:color w:val="000000"/>
                  <w:sz w:val="20"/>
                  <w:szCs w:val="20"/>
                  <w:lang w:val="en-US"/>
                  <w:rPrChange w:id="696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70"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697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72"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697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74"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6975"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976" w:author="Borja Gonzalez" w:date="2017-09-28T19:30:00Z">
                    <w:rPr>
                      <w:rFonts w:ascii="Monaco" w:hAnsi="Monaco" w:cs="Monaco"/>
                      <w:color w:val="4E9A06"/>
                      <w:sz w:val="32"/>
                      <w:szCs w:val="32"/>
                      <w:lang w:val="en-US"/>
                    </w:rPr>
                  </w:rPrChange>
                </w:rPr>
                <w:t>"Sagital"</w:t>
              </w:r>
              <w:r w:rsidRPr="00E066BD">
                <w:rPr>
                  <w:rFonts w:ascii="Monaco" w:hAnsi="Monaco" w:cs="Monaco"/>
                  <w:b/>
                  <w:bCs/>
                  <w:color w:val="000000"/>
                  <w:sz w:val="20"/>
                  <w:szCs w:val="20"/>
                  <w:lang w:val="en-US"/>
                  <w:rPrChange w:id="697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78"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697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80"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698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82"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698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84"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6985"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986" w:author="Borja Gonzalez" w:date="2017-09-28T19:30:00Z">
                    <w:rPr>
                      <w:rFonts w:ascii="Monaco" w:hAnsi="Monaco" w:cs="Monaco"/>
                      <w:color w:val="4E9A06"/>
                      <w:sz w:val="32"/>
                      <w:szCs w:val="32"/>
                      <w:lang w:val="en-US"/>
                    </w:rPr>
                  </w:rPrChange>
                </w:rPr>
                <w:t>"Flexión"</w:t>
              </w:r>
              <w:r w:rsidRPr="00E066BD">
                <w:rPr>
                  <w:rFonts w:ascii="Monaco" w:hAnsi="Monaco" w:cs="Monaco"/>
                  <w:b/>
                  <w:bCs/>
                  <w:color w:val="000000"/>
                  <w:sz w:val="20"/>
                  <w:szCs w:val="20"/>
                  <w:lang w:val="en-US"/>
                  <w:rPrChange w:id="6987"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988" w:author="Borja Gonzalez" w:date="2017-09-28T19:30:00Z">
                    <w:rPr>
                      <w:rFonts w:ascii="Monaco" w:hAnsi="Monaco" w:cs="Monaco"/>
                      <w:color w:val="4E9A06"/>
                      <w:sz w:val="32"/>
                      <w:szCs w:val="32"/>
                      <w:lang w:val="en-US"/>
                    </w:rPr>
                  </w:rPrChange>
                </w:rPr>
                <w:t>"Extensión"</w:t>
              </w:r>
              <w:r w:rsidRPr="00E066BD">
                <w:rPr>
                  <w:rFonts w:ascii="Monaco" w:hAnsi="Monaco" w:cs="Monaco"/>
                  <w:b/>
                  <w:bCs/>
                  <w:color w:val="000000"/>
                  <w:sz w:val="20"/>
                  <w:szCs w:val="20"/>
                  <w:lang w:val="en-US"/>
                  <w:rPrChange w:id="6989" w:author="Borja Gonzalez" w:date="2017-09-28T19:30:00Z">
                    <w:rPr>
                      <w:rFonts w:ascii="Monaco" w:hAnsi="Monaco" w:cs="Monaco"/>
                      <w:b/>
                      <w:bCs/>
                      <w:color w:val="000000"/>
                      <w:sz w:val="32"/>
                      <w:szCs w:val="32"/>
                      <w:lang w:val="en-US"/>
                    </w:rPr>
                  </w:rPrChange>
                </w:rPr>
                <w:t>);</w:t>
              </w:r>
            </w:ins>
          </w:p>
          <w:p w14:paraId="2E139F2C" w14:textId="77777777" w:rsidR="00E066BD" w:rsidRPr="00E066BD" w:rsidRDefault="00E066BD" w:rsidP="00E066BD">
            <w:pPr>
              <w:widowControl w:val="0"/>
              <w:autoSpaceDE w:val="0"/>
              <w:autoSpaceDN w:val="0"/>
              <w:adjustRightInd w:val="0"/>
              <w:rPr>
                <w:ins w:id="6990" w:author="Borja Gonzalez" w:date="2017-09-28T19:30:00Z"/>
                <w:rFonts w:ascii="Monaco" w:hAnsi="Monaco" w:cs="Monaco"/>
                <w:sz w:val="20"/>
                <w:szCs w:val="20"/>
                <w:lang w:val="en-US"/>
                <w:rPrChange w:id="6991" w:author="Borja Gonzalez" w:date="2017-09-28T19:30:00Z">
                  <w:rPr>
                    <w:ins w:id="6992" w:author="Borja Gonzalez" w:date="2017-09-28T19:30:00Z"/>
                    <w:rFonts w:ascii="Monaco" w:hAnsi="Monaco" w:cs="Monaco"/>
                    <w:sz w:val="32"/>
                    <w:szCs w:val="32"/>
                    <w:lang w:val="en-US"/>
                  </w:rPr>
                </w:rPrChange>
              </w:rPr>
            </w:pPr>
            <w:ins w:id="6993" w:author="Borja Gonzalez" w:date="2017-09-28T19:30:00Z">
              <w:r w:rsidRPr="00E066BD">
                <w:rPr>
                  <w:rFonts w:ascii="Monaco" w:hAnsi="Monaco" w:cs="Monaco"/>
                  <w:sz w:val="20"/>
                  <w:szCs w:val="20"/>
                  <w:lang w:val="en-US"/>
                  <w:rPrChange w:id="6994"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995" w:author="Borja Gonzalez" w:date="2017-09-28T19:30:00Z">
                    <w:rPr>
                      <w:rFonts w:ascii="Monaco" w:hAnsi="Monaco" w:cs="Monaco"/>
                      <w:b/>
                      <w:bCs/>
                      <w:color w:val="000000"/>
                      <w:sz w:val="32"/>
                      <w:szCs w:val="32"/>
                      <w:lang w:val="en-US"/>
                    </w:rPr>
                  </w:rPrChange>
                </w:rPr>
                <w:t>}</w:t>
              </w:r>
            </w:ins>
          </w:p>
          <w:p w14:paraId="41CE2A7C" w14:textId="77777777" w:rsidR="00E066BD" w:rsidRPr="00E066BD" w:rsidRDefault="00E066BD" w:rsidP="00E066BD">
            <w:pPr>
              <w:widowControl w:val="0"/>
              <w:autoSpaceDE w:val="0"/>
              <w:autoSpaceDN w:val="0"/>
              <w:adjustRightInd w:val="0"/>
              <w:rPr>
                <w:ins w:id="6996" w:author="Borja Gonzalez" w:date="2017-09-28T19:30:00Z"/>
                <w:rFonts w:ascii="Monaco" w:hAnsi="Monaco" w:cs="Monaco"/>
                <w:sz w:val="20"/>
                <w:szCs w:val="20"/>
                <w:lang w:val="en-US"/>
                <w:rPrChange w:id="6997" w:author="Borja Gonzalez" w:date="2017-09-28T19:30:00Z">
                  <w:rPr>
                    <w:ins w:id="6998" w:author="Borja Gonzalez" w:date="2017-09-28T19:30:00Z"/>
                    <w:rFonts w:ascii="Monaco" w:hAnsi="Monaco" w:cs="Monaco"/>
                    <w:sz w:val="32"/>
                    <w:szCs w:val="32"/>
                    <w:lang w:val="en-US"/>
                  </w:rPr>
                </w:rPrChange>
              </w:rPr>
            </w:pPr>
            <w:ins w:id="6999" w:author="Borja Gonzalez" w:date="2017-09-28T19:30:00Z">
              <w:r w:rsidRPr="00E066BD">
                <w:rPr>
                  <w:rFonts w:ascii="Monaco" w:hAnsi="Monaco" w:cs="Monaco"/>
                  <w:sz w:val="20"/>
                  <w:szCs w:val="20"/>
                  <w:lang w:val="en-US"/>
                  <w:rPrChange w:id="7000"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001" w:author="Borja Gonzalez" w:date="2017-09-28T19:30:00Z">
                    <w:rPr>
                      <w:rFonts w:ascii="Monaco" w:hAnsi="Monaco" w:cs="Monaco"/>
                      <w:b/>
                      <w:bCs/>
                      <w:color w:val="204A87"/>
                      <w:sz w:val="32"/>
                      <w:szCs w:val="32"/>
                      <w:lang w:val="en-US"/>
                    </w:rPr>
                  </w:rPrChange>
                </w:rPr>
                <w:t>else</w:t>
              </w:r>
              <w:r w:rsidRPr="00E066BD">
                <w:rPr>
                  <w:rFonts w:ascii="Monaco" w:hAnsi="Monaco" w:cs="Monaco"/>
                  <w:b/>
                  <w:bCs/>
                  <w:color w:val="000000"/>
                  <w:sz w:val="20"/>
                  <w:szCs w:val="20"/>
                  <w:lang w:val="en-US"/>
                  <w:rPrChange w:id="7002" w:author="Borja Gonzalez" w:date="2017-09-28T19:30:00Z">
                    <w:rPr>
                      <w:rFonts w:ascii="Monaco" w:hAnsi="Monaco" w:cs="Monaco"/>
                      <w:b/>
                      <w:bCs/>
                      <w:color w:val="000000"/>
                      <w:sz w:val="32"/>
                      <w:szCs w:val="32"/>
                      <w:lang w:val="en-US"/>
                    </w:rPr>
                  </w:rPrChange>
                </w:rPr>
                <w:t>{</w:t>
              </w:r>
            </w:ins>
          </w:p>
          <w:p w14:paraId="1D40A62C" w14:textId="77777777" w:rsidR="00E066BD" w:rsidRPr="00E066BD" w:rsidRDefault="00E066BD" w:rsidP="00E066BD">
            <w:pPr>
              <w:widowControl w:val="0"/>
              <w:autoSpaceDE w:val="0"/>
              <w:autoSpaceDN w:val="0"/>
              <w:adjustRightInd w:val="0"/>
              <w:rPr>
                <w:ins w:id="7003" w:author="Borja Gonzalez" w:date="2017-09-28T19:30:00Z"/>
                <w:rFonts w:ascii="Monaco" w:hAnsi="Monaco" w:cs="Monaco"/>
                <w:sz w:val="20"/>
                <w:szCs w:val="20"/>
                <w:lang w:val="en-US"/>
                <w:rPrChange w:id="7004" w:author="Borja Gonzalez" w:date="2017-09-28T19:30:00Z">
                  <w:rPr>
                    <w:ins w:id="7005" w:author="Borja Gonzalez" w:date="2017-09-28T19:30:00Z"/>
                    <w:rFonts w:ascii="Monaco" w:hAnsi="Monaco" w:cs="Monaco"/>
                    <w:sz w:val="32"/>
                    <w:szCs w:val="32"/>
                    <w:lang w:val="en-US"/>
                  </w:rPr>
                </w:rPrChange>
              </w:rPr>
            </w:pPr>
            <w:ins w:id="7006" w:author="Borja Gonzalez" w:date="2017-09-28T19:30:00Z">
              <w:r w:rsidRPr="00E066BD">
                <w:rPr>
                  <w:rFonts w:ascii="Monaco" w:hAnsi="Monaco" w:cs="Monaco"/>
                  <w:sz w:val="20"/>
                  <w:szCs w:val="20"/>
                  <w:lang w:val="en-US"/>
                  <w:rPrChange w:id="7007"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008" w:author="Borja Gonzalez" w:date="2017-09-28T19:30:00Z">
                    <w:rPr>
                      <w:rFonts w:ascii="Monaco" w:hAnsi="Monaco" w:cs="Monaco"/>
                      <w:b/>
                      <w:bCs/>
                      <w:color w:val="204A87"/>
                      <w:sz w:val="32"/>
                      <w:szCs w:val="32"/>
                      <w:lang w:val="en-US"/>
                    </w:rPr>
                  </w:rPrChange>
                </w:rPr>
                <w:t>for</w:t>
              </w:r>
              <w:r w:rsidRPr="00E066BD">
                <w:rPr>
                  <w:rFonts w:ascii="Monaco" w:hAnsi="Monaco" w:cs="Monaco"/>
                  <w:b/>
                  <w:bCs/>
                  <w:color w:val="000000"/>
                  <w:sz w:val="20"/>
                  <w:szCs w:val="20"/>
                  <w:lang w:val="en-US"/>
                  <w:rPrChange w:id="700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10"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011"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012"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01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14"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015" w:author="Borja Gonzalez" w:date="2017-09-28T19:30:00Z">
                    <w:rPr>
                      <w:rFonts w:ascii="Monaco" w:hAnsi="Monaco" w:cs="Monaco"/>
                      <w:b/>
                      <w:bCs/>
                      <w:color w:val="CE5C00"/>
                      <w:sz w:val="32"/>
                      <w:szCs w:val="32"/>
                      <w:lang w:val="en-US"/>
                    </w:rPr>
                  </w:rPrChange>
                </w:rPr>
                <w:t>&lt;</w:t>
              </w:r>
              <w:r w:rsidRPr="00E066BD">
                <w:rPr>
                  <w:rFonts w:ascii="Monaco" w:hAnsi="Monaco" w:cs="Monaco"/>
                  <w:color w:val="000000"/>
                  <w:sz w:val="20"/>
                  <w:szCs w:val="20"/>
                  <w:lang w:val="en-US"/>
                  <w:rPrChange w:id="7016"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01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018"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01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20"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02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22" w:author="Borja Gonzalez" w:date="2017-09-28T19:30:00Z">
                    <w:rPr>
                      <w:rFonts w:ascii="Monaco" w:hAnsi="Monaco" w:cs="Monaco"/>
                      <w:color w:val="000000"/>
                      <w:sz w:val="32"/>
                      <w:szCs w:val="32"/>
                      <w:lang w:val="en-US"/>
                    </w:rPr>
                  </w:rPrChange>
                </w:rPr>
                <w:t>length</w:t>
              </w:r>
              <w:r w:rsidRPr="00E066BD">
                <w:rPr>
                  <w:rFonts w:ascii="Monaco" w:hAnsi="Monaco" w:cs="Monaco"/>
                  <w:b/>
                  <w:bCs/>
                  <w:color w:val="000000"/>
                  <w:sz w:val="20"/>
                  <w:szCs w:val="20"/>
                  <w:lang w:val="en-US"/>
                  <w:rPrChange w:id="702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24"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025"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00"/>
                  <w:sz w:val="20"/>
                  <w:szCs w:val="20"/>
                  <w:lang w:val="en-US"/>
                  <w:rPrChange w:id="7026" w:author="Borja Gonzalez" w:date="2017-09-28T19:30:00Z">
                    <w:rPr>
                      <w:rFonts w:ascii="Monaco" w:hAnsi="Monaco" w:cs="Monaco"/>
                      <w:b/>
                      <w:bCs/>
                      <w:color w:val="000000"/>
                      <w:sz w:val="32"/>
                      <w:szCs w:val="32"/>
                      <w:lang w:val="en-US"/>
                    </w:rPr>
                  </w:rPrChange>
                </w:rPr>
                <w:t>){</w:t>
              </w:r>
            </w:ins>
          </w:p>
          <w:p w14:paraId="5433B8A1" w14:textId="77777777" w:rsidR="00E066BD" w:rsidRPr="00E066BD" w:rsidRDefault="00E066BD" w:rsidP="00E066BD">
            <w:pPr>
              <w:widowControl w:val="0"/>
              <w:autoSpaceDE w:val="0"/>
              <w:autoSpaceDN w:val="0"/>
              <w:adjustRightInd w:val="0"/>
              <w:rPr>
                <w:ins w:id="7027" w:author="Borja Gonzalez" w:date="2017-09-28T19:30:00Z"/>
                <w:rFonts w:ascii="Monaco" w:hAnsi="Monaco" w:cs="Monaco"/>
                <w:sz w:val="20"/>
                <w:szCs w:val="20"/>
                <w:lang w:val="en-US"/>
                <w:rPrChange w:id="7028" w:author="Borja Gonzalez" w:date="2017-09-28T19:30:00Z">
                  <w:rPr>
                    <w:ins w:id="7029" w:author="Borja Gonzalez" w:date="2017-09-28T19:30:00Z"/>
                    <w:rFonts w:ascii="Monaco" w:hAnsi="Monaco" w:cs="Monaco"/>
                    <w:sz w:val="32"/>
                    <w:szCs w:val="32"/>
                    <w:lang w:val="en-US"/>
                  </w:rPr>
                </w:rPrChange>
              </w:rPr>
            </w:pPr>
            <w:ins w:id="7030" w:author="Borja Gonzalez" w:date="2017-09-28T19:30:00Z">
              <w:r w:rsidRPr="00E066BD">
                <w:rPr>
                  <w:rFonts w:ascii="Monaco" w:hAnsi="Monaco" w:cs="Monaco"/>
                  <w:sz w:val="20"/>
                  <w:szCs w:val="20"/>
                  <w:lang w:val="en-US"/>
                  <w:rPrChange w:id="703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032"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703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34"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03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36"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03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038"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03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40"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04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42"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043"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044" w:author="Borja Gonzalez" w:date="2017-09-28T19:30:00Z">
                    <w:rPr>
                      <w:rFonts w:ascii="Monaco" w:hAnsi="Monaco" w:cs="Monaco"/>
                      <w:b/>
                      <w:bCs/>
                      <w:color w:val="0000CF"/>
                      <w:sz w:val="32"/>
                      <w:szCs w:val="32"/>
                      <w:lang w:val="en-US"/>
                    </w:rPr>
                  </w:rPrChange>
                </w:rPr>
                <w:t>4</w:t>
              </w:r>
              <w:r w:rsidRPr="00E066BD">
                <w:rPr>
                  <w:rFonts w:ascii="Monaco" w:hAnsi="Monaco" w:cs="Monaco"/>
                  <w:b/>
                  <w:bCs/>
                  <w:color w:val="000000"/>
                  <w:sz w:val="20"/>
                  <w:szCs w:val="20"/>
                  <w:lang w:val="en-US"/>
                  <w:rPrChange w:id="7045" w:author="Borja Gonzalez" w:date="2017-09-28T19:30:00Z">
                    <w:rPr>
                      <w:rFonts w:ascii="Monaco" w:hAnsi="Monaco" w:cs="Monaco"/>
                      <w:b/>
                      <w:bCs/>
                      <w:color w:val="000000"/>
                      <w:sz w:val="32"/>
                      <w:szCs w:val="32"/>
                      <w:lang w:val="en-US"/>
                    </w:rPr>
                  </w:rPrChange>
                </w:rPr>
                <w:t>]);</w:t>
              </w:r>
            </w:ins>
          </w:p>
          <w:p w14:paraId="5F3EDFBD" w14:textId="77777777" w:rsidR="00E066BD" w:rsidRPr="00E066BD" w:rsidRDefault="00E066BD" w:rsidP="00E066BD">
            <w:pPr>
              <w:widowControl w:val="0"/>
              <w:autoSpaceDE w:val="0"/>
              <w:autoSpaceDN w:val="0"/>
              <w:adjustRightInd w:val="0"/>
              <w:rPr>
                <w:ins w:id="7046" w:author="Borja Gonzalez" w:date="2017-09-28T19:30:00Z"/>
                <w:rFonts w:ascii="Monaco" w:hAnsi="Monaco" w:cs="Monaco"/>
                <w:sz w:val="20"/>
                <w:szCs w:val="20"/>
                <w:lang w:val="en-US"/>
                <w:rPrChange w:id="7047" w:author="Borja Gonzalez" w:date="2017-09-28T19:30:00Z">
                  <w:rPr>
                    <w:ins w:id="7048" w:author="Borja Gonzalez" w:date="2017-09-28T19:30:00Z"/>
                    <w:rFonts w:ascii="Monaco" w:hAnsi="Monaco" w:cs="Monaco"/>
                    <w:sz w:val="32"/>
                    <w:szCs w:val="32"/>
                    <w:lang w:val="en-US"/>
                  </w:rPr>
                </w:rPrChange>
              </w:rPr>
            </w:pPr>
            <w:ins w:id="7049" w:author="Borja Gonzalez" w:date="2017-09-28T19:30:00Z">
              <w:r w:rsidRPr="00E066BD">
                <w:rPr>
                  <w:rFonts w:ascii="Monaco" w:hAnsi="Monaco" w:cs="Monaco"/>
                  <w:sz w:val="20"/>
                  <w:szCs w:val="20"/>
                  <w:lang w:val="en-US"/>
                  <w:rPrChange w:id="705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051"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705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53"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05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55"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056"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057"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05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59"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06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61"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062"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063" w:author="Borja Gonzalez" w:date="2017-09-28T19:30:00Z">
                    <w:rPr>
                      <w:rFonts w:ascii="Monaco" w:hAnsi="Monaco" w:cs="Monaco"/>
                      <w:b/>
                      <w:bCs/>
                      <w:color w:val="0000CF"/>
                      <w:sz w:val="32"/>
                      <w:szCs w:val="32"/>
                      <w:lang w:val="en-US"/>
                    </w:rPr>
                  </w:rPrChange>
                </w:rPr>
                <w:t>5</w:t>
              </w:r>
              <w:r w:rsidRPr="00E066BD">
                <w:rPr>
                  <w:rFonts w:ascii="Monaco" w:hAnsi="Monaco" w:cs="Monaco"/>
                  <w:b/>
                  <w:bCs/>
                  <w:color w:val="000000"/>
                  <w:sz w:val="20"/>
                  <w:szCs w:val="20"/>
                  <w:lang w:val="en-US"/>
                  <w:rPrChange w:id="7064" w:author="Borja Gonzalez" w:date="2017-09-28T19:30:00Z">
                    <w:rPr>
                      <w:rFonts w:ascii="Monaco" w:hAnsi="Monaco" w:cs="Monaco"/>
                      <w:b/>
                      <w:bCs/>
                      <w:color w:val="000000"/>
                      <w:sz w:val="32"/>
                      <w:szCs w:val="32"/>
                      <w:lang w:val="en-US"/>
                    </w:rPr>
                  </w:rPrChange>
                </w:rPr>
                <w:t>]);</w:t>
              </w:r>
            </w:ins>
          </w:p>
          <w:p w14:paraId="0A1A3B0B" w14:textId="77777777" w:rsidR="00E066BD" w:rsidRPr="00E066BD" w:rsidRDefault="00E066BD" w:rsidP="00E066BD">
            <w:pPr>
              <w:widowControl w:val="0"/>
              <w:autoSpaceDE w:val="0"/>
              <w:autoSpaceDN w:val="0"/>
              <w:adjustRightInd w:val="0"/>
              <w:rPr>
                <w:ins w:id="7065" w:author="Borja Gonzalez" w:date="2017-09-28T19:30:00Z"/>
                <w:rFonts w:ascii="Monaco" w:hAnsi="Monaco" w:cs="Monaco"/>
                <w:sz w:val="20"/>
                <w:szCs w:val="20"/>
                <w:lang w:val="en-US"/>
                <w:rPrChange w:id="7066" w:author="Borja Gonzalez" w:date="2017-09-28T19:30:00Z">
                  <w:rPr>
                    <w:ins w:id="7067" w:author="Borja Gonzalez" w:date="2017-09-28T19:30:00Z"/>
                    <w:rFonts w:ascii="Monaco" w:hAnsi="Monaco" w:cs="Monaco"/>
                    <w:sz w:val="32"/>
                    <w:szCs w:val="32"/>
                    <w:lang w:val="en-US"/>
                  </w:rPr>
                </w:rPrChange>
              </w:rPr>
            </w:pPr>
            <w:ins w:id="7068" w:author="Borja Gonzalez" w:date="2017-09-28T19:30:00Z">
              <w:r w:rsidRPr="00E066BD">
                <w:rPr>
                  <w:rFonts w:ascii="Monaco" w:hAnsi="Monaco" w:cs="Monaco"/>
                  <w:sz w:val="20"/>
                  <w:szCs w:val="20"/>
                  <w:lang w:val="en-US"/>
                  <w:rPrChange w:id="706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070"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707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72"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07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74"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075"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076"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07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78"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07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80"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081"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082" w:author="Borja Gonzalez" w:date="2017-09-28T19:30:00Z">
                    <w:rPr>
                      <w:rFonts w:ascii="Monaco" w:hAnsi="Monaco" w:cs="Monaco"/>
                      <w:b/>
                      <w:bCs/>
                      <w:color w:val="0000CF"/>
                      <w:sz w:val="32"/>
                      <w:szCs w:val="32"/>
                      <w:lang w:val="en-US"/>
                    </w:rPr>
                  </w:rPrChange>
                </w:rPr>
                <w:t>6</w:t>
              </w:r>
              <w:r w:rsidRPr="00E066BD">
                <w:rPr>
                  <w:rFonts w:ascii="Monaco" w:hAnsi="Monaco" w:cs="Monaco"/>
                  <w:b/>
                  <w:bCs/>
                  <w:color w:val="000000"/>
                  <w:sz w:val="20"/>
                  <w:szCs w:val="20"/>
                  <w:lang w:val="en-US"/>
                  <w:rPrChange w:id="7083" w:author="Borja Gonzalez" w:date="2017-09-28T19:30:00Z">
                    <w:rPr>
                      <w:rFonts w:ascii="Monaco" w:hAnsi="Monaco" w:cs="Monaco"/>
                      <w:b/>
                      <w:bCs/>
                      <w:color w:val="000000"/>
                      <w:sz w:val="32"/>
                      <w:szCs w:val="32"/>
                      <w:lang w:val="en-US"/>
                    </w:rPr>
                  </w:rPrChange>
                </w:rPr>
                <w:t>])</w:t>
              </w:r>
            </w:ins>
          </w:p>
          <w:p w14:paraId="2B57BF42" w14:textId="77777777" w:rsidR="00E066BD" w:rsidRPr="00E066BD" w:rsidRDefault="00E066BD" w:rsidP="00E066BD">
            <w:pPr>
              <w:widowControl w:val="0"/>
              <w:autoSpaceDE w:val="0"/>
              <w:autoSpaceDN w:val="0"/>
              <w:adjustRightInd w:val="0"/>
              <w:rPr>
                <w:ins w:id="7084" w:author="Borja Gonzalez" w:date="2017-09-28T19:30:00Z"/>
                <w:rFonts w:ascii="Monaco" w:hAnsi="Monaco" w:cs="Monaco"/>
                <w:sz w:val="20"/>
                <w:szCs w:val="20"/>
                <w:lang w:val="en-US"/>
                <w:rPrChange w:id="7085" w:author="Borja Gonzalez" w:date="2017-09-28T19:30:00Z">
                  <w:rPr>
                    <w:ins w:id="7086" w:author="Borja Gonzalez" w:date="2017-09-28T19:30:00Z"/>
                    <w:rFonts w:ascii="Monaco" w:hAnsi="Monaco" w:cs="Monaco"/>
                    <w:sz w:val="32"/>
                    <w:szCs w:val="32"/>
                    <w:lang w:val="en-US"/>
                  </w:rPr>
                </w:rPrChange>
              </w:rPr>
            </w:pPr>
            <w:ins w:id="7087" w:author="Borja Gonzalez" w:date="2017-09-28T19:30:00Z">
              <w:r w:rsidRPr="00E066BD">
                <w:rPr>
                  <w:rFonts w:ascii="Monaco" w:hAnsi="Monaco" w:cs="Monaco"/>
                  <w:sz w:val="20"/>
                  <w:szCs w:val="20"/>
                  <w:lang w:val="en-US"/>
                  <w:rPrChange w:id="7088"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089" w:author="Borja Gonzalez" w:date="2017-09-28T19:30:00Z">
                    <w:rPr>
                      <w:rFonts w:ascii="Monaco" w:hAnsi="Monaco" w:cs="Monaco"/>
                      <w:b/>
                      <w:bCs/>
                      <w:color w:val="204A87"/>
                      <w:sz w:val="32"/>
                      <w:szCs w:val="32"/>
                      <w:lang w:val="en-US"/>
                    </w:rPr>
                  </w:rPrChange>
                </w:rPr>
                <w:t>if</w:t>
              </w:r>
              <w:r w:rsidRPr="00E066BD">
                <w:rPr>
                  <w:rFonts w:ascii="Monaco" w:hAnsi="Monaco" w:cs="Monaco"/>
                  <w:sz w:val="20"/>
                  <w:szCs w:val="20"/>
                  <w:lang w:val="en-US"/>
                  <w:rPrChange w:id="7090"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09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92" w:author="Borja Gonzalez" w:date="2017-09-28T19:30:00Z">
                    <w:rPr>
                      <w:rFonts w:ascii="Monaco" w:hAnsi="Monaco" w:cs="Monaco"/>
                      <w:color w:val="000000"/>
                      <w:sz w:val="32"/>
                      <w:szCs w:val="32"/>
                      <w:lang w:val="en-US"/>
                    </w:rPr>
                  </w:rPrChange>
                </w:rPr>
                <w:t>genero</w:t>
              </w:r>
              <w:r w:rsidRPr="00E066BD">
                <w:rPr>
                  <w:rFonts w:ascii="Monaco" w:hAnsi="Monaco" w:cs="Monaco"/>
                  <w:sz w:val="20"/>
                  <w:szCs w:val="20"/>
                  <w:lang w:val="en-US"/>
                  <w:rPrChange w:id="7093"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094"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7095" w:author="Borja Gonzalez" w:date="2017-09-28T19:30: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096" w:author="Borja Gonzalez" w:date="2017-09-28T19:30:00Z">
                    <w:rPr>
                      <w:rFonts w:ascii="Monaco" w:hAnsi="Monaco" w:cs="Monaco"/>
                      <w:color w:val="4E9A06"/>
                      <w:sz w:val="32"/>
                      <w:szCs w:val="32"/>
                      <w:lang w:val="en-US"/>
                    </w:rPr>
                  </w:rPrChange>
                </w:rPr>
                <w:t>"h"</w:t>
              </w:r>
              <w:r w:rsidRPr="00E066BD">
                <w:rPr>
                  <w:rFonts w:ascii="Monaco" w:hAnsi="Monaco" w:cs="Monaco"/>
                  <w:b/>
                  <w:bCs/>
                  <w:color w:val="000000"/>
                  <w:sz w:val="20"/>
                  <w:szCs w:val="20"/>
                  <w:lang w:val="en-US"/>
                  <w:rPrChange w:id="7097" w:author="Borja Gonzalez" w:date="2017-09-28T19:30:00Z">
                    <w:rPr>
                      <w:rFonts w:ascii="Monaco" w:hAnsi="Monaco" w:cs="Monaco"/>
                      <w:b/>
                      <w:bCs/>
                      <w:color w:val="000000"/>
                      <w:sz w:val="32"/>
                      <w:szCs w:val="32"/>
                      <w:lang w:val="en-US"/>
                    </w:rPr>
                  </w:rPrChange>
                </w:rPr>
                <w:t>){</w:t>
              </w:r>
            </w:ins>
          </w:p>
          <w:p w14:paraId="60510B89" w14:textId="77777777" w:rsidR="00E066BD" w:rsidRPr="00E066BD" w:rsidRDefault="00E066BD" w:rsidP="00E066BD">
            <w:pPr>
              <w:widowControl w:val="0"/>
              <w:autoSpaceDE w:val="0"/>
              <w:autoSpaceDN w:val="0"/>
              <w:adjustRightInd w:val="0"/>
              <w:rPr>
                <w:ins w:id="7098" w:author="Borja Gonzalez" w:date="2017-09-28T19:30:00Z"/>
                <w:rFonts w:ascii="Monaco" w:hAnsi="Monaco" w:cs="Monaco"/>
                <w:sz w:val="20"/>
                <w:szCs w:val="20"/>
                <w:lang w:val="en-US"/>
                <w:rPrChange w:id="7099" w:author="Borja Gonzalez" w:date="2017-09-28T19:30:00Z">
                  <w:rPr>
                    <w:ins w:id="7100" w:author="Borja Gonzalez" w:date="2017-09-28T19:30:00Z"/>
                    <w:rFonts w:ascii="Monaco" w:hAnsi="Monaco" w:cs="Monaco"/>
                    <w:sz w:val="32"/>
                    <w:szCs w:val="32"/>
                    <w:lang w:val="en-US"/>
                  </w:rPr>
                </w:rPrChange>
              </w:rPr>
            </w:pPr>
            <w:ins w:id="7101" w:author="Borja Gonzalez" w:date="2017-09-28T19:30:00Z">
              <w:r w:rsidRPr="00E066BD">
                <w:rPr>
                  <w:rFonts w:ascii="Monaco" w:hAnsi="Monaco" w:cs="Monaco"/>
                  <w:sz w:val="20"/>
                  <w:szCs w:val="20"/>
                  <w:lang w:val="en-US"/>
                  <w:rPrChange w:id="710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03"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10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05"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106"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107" w:author="Borja Gonzalez" w:date="2017-09-28T19:30:00Z">
                    <w:rPr>
                      <w:rFonts w:ascii="Monaco" w:hAnsi="Monaco" w:cs="Monaco"/>
                      <w:b/>
                      <w:bCs/>
                      <w:color w:val="0000CF"/>
                      <w:sz w:val="32"/>
                      <w:szCs w:val="32"/>
                      <w:lang w:val="en-US"/>
                    </w:rPr>
                  </w:rPrChange>
                </w:rPr>
                <w:t>87.4</w:t>
              </w:r>
              <w:r w:rsidRPr="00E066BD">
                <w:rPr>
                  <w:rFonts w:ascii="Monaco" w:hAnsi="Monaco" w:cs="Monaco"/>
                  <w:b/>
                  <w:bCs/>
                  <w:color w:val="000000"/>
                  <w:sz w:val="20"/>
                  <w:szCs w:val="20"/>
                  <w:lang w:val="en-US"/>
                  <w:rPrChange w:id="7108" w:author="Borja Gonzalez" w:date="2017-09-28T19:30:00Z">
                    <w:rPr>
                      <w:rFonts w:ascii="Monaco" w:hAnsi="Monaco" w:cs="Monaco"/>
                      <w:b/>
                      <w:bCs/>
                      <w:color w:val="000000"/>
                      <w:sz w:val="32"/>
                      <w:szCs w:val="32"/>
                      <w:lang w:val="en-US"/>
                    </w:rPr>
                  </w:rPrChange>
                </w:rPr>
                <w:t>);</w:t>
              </w:r>
            </w:ins>
          </w:p>
          <w:p w14:paraId="20346854" w14:textId="77777777" w:rsidR="00E066BD" w:rsidRPr="00E066BD" w:rsidRDefault="00E066BD" w:rsidP="00E066BD">
            <w:pPr>
              <w:widowControl w:val="0"/>
              <w:autoSpaceDE w:val="0"/>
              <w:autoSpaceDN w:val="0"/>
              <w:adjustRightInd w:val="0"/>
              <w:rPr>
                <w:ins w:id="7109" w:author="Borja Gonzalez" w:date="2017-09-28T19:30:00Z"/>
                <w:rFonts w:ascii="Monaco" w:hAnsi="Monaco" w:cs="Monaco"/>
                <w:sz w:val="20"/>
                <w:szCs w:val="20"/>
                <w:lang w:val="en-US"/>
                <w:rPrChange w:id="7110" w:author="Borja Gonzalez" w:date="2017-09-28T19:30:00Z">
                  <w:rPr>
                    <w:ins w:id="7111" w:author="Borja Gonzalez" w:date="2017-09-28T19:30:00Z"/>
                    <w:rFonts w:ascii="Monaco" w:hAnsi="Monaco" w:cs="Monaco"/>
                    <w:sz w:val="32"/>
                    <w:szCs w:val="32"/>
                    <w:lang w:val="en-US"/>
                  </w:rPr>
                </w:rPrChange>
              </w:rPr>
            </w:pPr>
            <w:ins w:id="7112" w:author="Borja Gonzalez" w:date="2017-09-28T19:30:00Z">
              <w:r w:rsidRPr="00E066BD">
                <w:rPr>
                  <w:rFonts w:ascii="Monaco" w:hAnsi="Monaco" w:cs="Monaco"/>
                  <w:sz w:val="20"/>
                  <w:szCs w:val="20"/>
                  <w:lang w:val="en-US"/>
                  <w:rPrChange w:id="711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14"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11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16"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11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118" w:author="Borja Gonzalez" w:date="2017-09-28T19:30:00Z">
                    <w:rPr>
                      <w:rFonts w:ascii="Monaco" w:hAnsi="Monaco" w:cs="Monaco"/>
                      <w:b/>
                      <w:bCs/>
                      <w:color w:val="0000CF"/>
                      <w:sz w:val="32"/>
                      <w:szCs w:val="32"/>
                      <w:lang w:val="en-US"/>
                    </w:rPr>
                  </w:rPrChange>
                </w:rPr>
                <w:t>72.2</w:t>
              </w:r>
              <w:r w:rsidRPr="00E066BD">
                <w:rPr>
                  <w:rFonts w:ascii="Monaco" w:hAnsi="Monaco" w:cs="Monaco"/>
                  <w:b/>
                  <w:bCs/>
                  <w:color w:val="000000"/>
                  <w:sz w:val="20"/>
                  <w:szCs w:val="20"/>
                  <w:lang w:val="en-US"/>
                  <w:rPrChange w:id="7119" w:author="Borja Gonzalez" w:date="2017-09-28T19:30:00Z">
                    <w:rPr>
                      <w:rFonts w:ascii="Monaco" w:hAnsi="Monaco" w:cs="Monaco"/>
                      <w:b/>
                      <w:bCs/>
                      <w:color w:val="000000"/>
                      <w:sz w:val="32"/>
                      <w:szCs w:val="32"/>
                      <w:lang w:val="en-US"/>
                    </w:rPr>
                  </w:rPrChange>
                </w:rPr>
                <w:t>);</w:t>
              </w:r>
            </w:ins>
          </w:p>
          <w:p w14:paraId="15932507" w14:textId="77777777" w:rsidR="00E066BD" w:rsidRPr="00E066BD" w:rsidRDefault="00E066BD" w:rsidP="00E066BD">
            <w:pPr>
              <w:widowControl w:val="0"/>
              <w:autoSpaceDE w:val="0"/>
              <w:autoSpaceDN w:val="0"/>
              <w:adjustRightInd w:val="0"/>
              <w:rPr>
                <w:ins w:id="7120" w:author="Borja Gonzalez" w:date="2017-09-28T19:30:00Z"/>
                <w:rFonts w:ascii="Monaco" w:hAnsi="Monaco" w:cs="Monaco"/>
                <w:sz w:val="20"/>
                <w:szCs w:val="20"/>
                <w:lang w:val="en-US"/>
                <w:rPrChange w:id="7121" w:author="Borja Gonzalez" w:date="2017-09-28T19:30:00Z">
                  <w:rPr>
                    <w:ins w:id="7122" w:author="Borja Gonzalez" w:date="2017-09-28T19:30:00Z"/>
                    <w:rFonts w:ascii="Monaco" w:hAnsi="Monaco" w:cs="Monaco"/>
                    <w:sz w:val="32"/>
                    <w:szCs w:val="32"/>
                    <w:lang w:val="en-US"/>
                  </w:rPr>
                </w:rPrChange>
              </w:rPr>
            </w:pPr>
            <w:ins w:id="7123" w:author="Borja Gonzalez" w:date="2017-09-28T19:30:00Z">
              <w:r w:rsidRPr="00E066BD">
                <w:rPr>
                  <w:rFonts w:ascii="Monaco" w:hAnsi="Monaco" w:cs="Monaco"/>
                  <w:sz w:val="20"/>
                  <w:szCs w:val="20"/>
                  <w:lang w:val="en-US"/>
                  <w:rPrChange w:id="712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25"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12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27"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128"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129"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130" w:author="Borja Gonzalez" w:date="2017-09-28T19:30:00Z">
                    <w:rPr>
                      <w:rFonts w:ascii="Monaco" w:hAnsi="Monaco" w:cs="Monaco"/>
                      <w:b/>
                      <w:bCs/>
                      <w:color w:val="0000CF"/>
                      <w:sz w:val="32"/>
                      <w:szCs w:val="32"/>
                      <w:lang w:val="en-US"/>
                    </w:rPr>
                  </w:rPrChange>
                </w:rPr>
                <w:t>83.5</w:t>
              </w:r>
              <w:r w:rsidRPr="00E066BD">
                <w:rPr>
                  <w:rFonts w:ascii="Monaco" w:hAnsi="Monaco" w:cs="Monaco"/>
                  <w:b/>
                  <w:bCs/>
                  <w:color w:val="000000"/>
                  <w:sz w:val="20"/>
                  <w:szCs w:val="20"/>
                  <w:lang w:val="en-US"/>
                  <w:rPrChange w:id="7131" w:author="Borja Gonzalez" w:date="2017-09-28T19:30:00Z">
                    <w:rPr>
                      <w:rFonts w:ascii="Monaco" w:hAnsi="Monaco" w:cs="Monaco"/>
                      <w:b/>
                      <w:bCs/>
                      <w:color w:val="000000"/>
                      <w:sz w:val="32"/>
                      <w:szCs w:val="32"/>
                      <w:lang w:val="en-US"/>
                    </w:rPr>
                  </w:rPrChange>
                </w:rPr>
                <w:t>);</w:t>
              </w:r>
            </w:ins>
          </w:p>
          <w:p w14:paraId="49002E19" w14:textId="77777777" w:rsidR="00E066BD" w:rsidRPr="00E066BD" w:rsidRDefault="00E066BD" w:rsidP="00E066BD">
            <w:pPr>
              <w:widowControl w:val="0"/>
              <w:autoSpaceDE w:val="0"/>
              <w:autoSpaceDN w:val="0"/>
              <w:adjustRightInd w:val="0"/>
              <w:rPr>
                <w:ins w:id="7132" w:author="Borja Gonzalez" w:date="2017-09-28T19:30:00Z"/>
                <w:rFonts w:ascii="Monaco" w:hAnsi="Monaco" w:cs="Monaco"/>
                <w:sz w:val="20"/>
                <w:szCs w:val="20"/>
                <w:lang w:val="en-US"/>
                <w:rPrChange w:id="7133" w:author="Borja Gonzalez" w:date="2017-09-28T19:30:00Z">
                  <w:rPr>
                    <w:ins w:id="7134" w:author="Borja Gonzalez" w:date="2017-09-28T19:30:00Z"/>
                    <w:rFonts w:ascii="Monaco" w:hAnsi="Monaco" w:cs="Monaco"/>
                    <w:sz w:val="32"/>
                    <w:szCs w:val="32"/>
                    <w:lang w:val="en-US"/>
                  </w:rPr>
                </w:rPrChange>
              </w:rPr>
            </w:pPr>
            <w:ins w:id="7135" w:author="Borja Gonzalez" w:date="2017-09-28T19:30:00Z">
              <w:r w:rsidRPr="00E066BD">
                <w:rPr>
                  <w:rFonts w:ascii="Monaco" w:hAnsi="Monaco" w:cs="Monaco"/>
                  <w:sz w:val="20"/>
                  <w:szCs w:val="20"/>
                  <w:lang w:val="en-US"/>
                  <w:rPrChange w:id="713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37"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713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39"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140"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141"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142" w:author="Borja Gonzalez" w:date="2017-09-28T19:30:00Z">
                    <w:rPr>
                      <w:rFonts w:ascii="Monaco" w:hAnsi="Monaco" w:cs="Monaco"/>
                      <w:b/>
                      <w:bCs/>
                      <w:color w:val="0000CF"/>
                      <w:sz w:val="32"/>
                      <w:szCs w:val="32"/>
                      <w:lang w:val="en-US"/>
                    </w:rPr>
                  </w:rPrChange>
                </w:rPr>
                <w:t>67.1</w:t>
              </w:r>
              <w:r w:rsidRPr="00E066BD">
                <w:rPr>
                  <w:rFonts w:ascii="Monaco" w:hAnsi="Monaco" w:cs="Monaco"/>
                  <w:b/>
                  <w:bCs/>
                  <w:color w:val="000000"/>
                  <w:sz w:val="20"/>
                  <w:szCs w:val="20"/>
                  <w:lang w:val="en-US"/>
                  <w:rPrChange w:id="7143" w:author="Borja Gonzalez" w:date="2017-09-28T19:30:00Z">
                    <w:rPr>
                      <w:rFonts w:ascii="Monaco" w:hAnsi="Monaco" w:cs="Monaco"/>
                      <w:b/>
                      <w:bCs/>
                      <w:color w:val="000000"/>
                      <w:sz w:val="32"/>
                      <w:szCs w:val="32"/>
                      <w:lang w:val="en-US"/>
                    </w:rPr>
                  </w:rPrChange>
                </w:rPr>
                <w:t>);</w:t>
              </w:r>
            </w:ins>
          </w:p>
          <w:p w14:paraId="26F54389" w14:textId="77777777" w:rsidR="00E066BD" w:rsidRPr="00E066BD" w:rsidRDefault="00E066BD" w:rsidP="00E066BD">
            <w:pPr>
              <w:widowControl w:val="0"/>
              <w:autoSpaceDE w:val="0"/>
              <w:autoSpaceDN w:val="0"/>
              <w:adjustRightInd w:val="0"/>
              <w:rPr>
                <w:ins w:id="7144" w:author="Borja Gonzalez" w:date="2017-09-28T19:30:00Z"/>
                <w:rFonts w:ascii="Monaco" w:hAnsi="Monaco" w:cs="Monaco"/>
                <w:sz w:val="20"/>
                <w:szCs w:val="20"/>
                <w:lang w:val="en-US"/>
                <w:rPrChange w:id="7145" w:author="Borja Gonzalez" w:date="2017-09-28T19:30:00Z">
                  <w:rPr>
                    <w:ins w:id="7146" w:author="Borja Gonzalez" w:date="2017-09-28T19:30:00Z"/>
                    <w:rFonts w:ascii="Monaco" w:hAnsi="Monaco" w:cs="Monaco"/>
                    <w:sz w:val="32"/>
                    <w:szCs w:val="32"/>
                    <w:lang w:val="en-US"/>
                  </w:rPr>
                </w:rPrChange>
              </w:rPr>
            </w:pPr>
            <w:ins w:id="7147" w:author="Borja Gonzalez" w:date="2017-09-28T19:30:00Z">
              <w:r w:rsidRPr="00E066BD">
                <w:rPr>
                  <w:rFonts w:ascii="Monaco" w:hAnsi="Monaco" w:cs="Monaco"/>
                  <w:sz w:val="20"/>
                  <w:szCs w:val="20"/>
                  <w:lang w:val="en-US"/>
                  <w:rPrChange w:id="7148"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149" w:author="Borja Gonzalez" w:date="2017-09-28T19:30:00Z">
                    <w:rPr>
                      <w:rFonts w:ascii="Monaco" w:hAnsi="Monaco" w:cs="Monaco"/>
                      <w:b/>
                      <w:bCs/>
                      <w:color w:val="000000"/>
                      <w:sz w:val="32"/>
                      <w:szCs w:val="32"/>
                      <w:lang w:val="en-US"/>
                    </w:rPr>
                  </w:rPrChange>
                </w:rPr>
                <w:t>}</w:t>
              </w:r>
            </w:ins>
          </w:p>
          <w:p w14:paraId="2A2C9911" w14:textId="77777777" w:rsidR="00E066BD" w:rsidRPr="00E066BD" w:rsidRDefault="00E066BD" w:rsidP="00E066BD">
            <w:pPr>
              <w:widowControl w:val="0"/>
              <w:autoSpaceDE w:val="0"/>
              <w:autoSpaceDN w:val="0"/>
              <w:adjustRightInd w:val="0"/>
              <w:rPr>
                <w:ins w:id="7150" w:author="Borja Gonzalez" w:date="2017-09-28T19:30:00Z"/>
                <w:rFonts w:ascii="Monaco" w:hAnsi="Monaco" w:cs="Monaco"/>
                <w:sz w:val="20"/>
                <w:szCs w:val="20"/>
                <w:lang w:val="en-US"/>
                <w:rPrChange w:id="7151" w:author="Borja Gonzalez" w:date="2017-09-28T19:30:00Z">
                  <w:rPr>
                    <w:ins w:id="7152" w:author="Borja Gonzalez" w:date="2017-09-28T19:30:00Z"/>
                    <w:rFonts w:ascii="Monaco" w:hAnsi="Monaco" w:cs="Monaco"/>
                    <w:sz w:val="32"/>
                    <w:szCs w:val="32"/>
                    <w:lang w:val="en-US"/>
                  </w:rPr>
                </w:rPrChange>
              </w:rPr>
            </w:pPr>
            <w:ins w:id="7153" w:author="Borja Gonzalez" w:date="2017-09-28T19:30:00Z">
              <w:r w:rsidRPr="00E066BD">
                <w:rPr>
                  <w:rFonts w:ascii="Monaco" w:hAnsi="Monaco" w:cs="Monaco"/>
                  <w:sz w:val="20"/>
                  <w:szCs w:val="20"/>
                  <w:lang w:val="en-US"/>
                  <w:rPrChange w:id="7154"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155" w:author="Borja Gonzalez" w:date="2017-09-28T19:30:00Z">
                    <w:rPr>
                      <w:rFonts w:ascii="Monaco" w:hAnsi="Monaco" w:cs="Monaco"/>
                      <w:b/>
                      <w:bCs/>
                      <w:color w:val="204A87"/>
                      <w:sz w:val="32"/>
                      <w:szCs w:val="32"/>
                      <w:lang w:val="en-US"/>
                    </w:rPr>
                  </w:rPrChange>
                </w:rPr>
                <w:t>else</w:t>
              </w:r>
              <w:r w:rsidRPr="00E066BD">
                <w:rPr>
                  <w:rFonts w:ascii="Monaco" w:hAnsi="Monaco" w:cs="Monaco"/>
                  <w:b/>
                  <w:bCs/>
                  <w:color w:val="000000"/>
                  <w:sz w:val="20"/>
                  <w:szCs w:val="20"/>
                  <w:lang w:val="en-US"/>
                  <w:rPrChange w:id="7156" w:author="Borja Gonzalez" w:date="2017-09-28T19:30:00Z">
                    <w:rPr>
                      <w:rFonts w:ascii="Monaco" w:hAnsi="Monaco" w:cs="Monaco"/>
                      <w:b/>
                      <w:bCs/>
                      <w:color w:val="000000"/>
                      <w:sz w:val="32"/>
                      <w:szCs w:val="32"/>
                      <w:lang w:val="en-US"/>
                    </w:rPr>
                  </w:rPrChange>
                </w:rPr>
                <w:t>{</w:t>
              </w:r>
            </w:ins>
          </w:p>
          <w:p w14:paraId="0BF8E0CB" w14:textId="77777777" w:rsidR="00E066BD" w:rsidRPr="00E066BD" w:rsidRDefault="00E066BD" w:rsidP="00E066BD">
            <w:pPr>
              <w:widowControl w:val="0"/>
              <w:autoSpaceDE w:val="0"/>
              <w:autoSpaceDN w:val="0"/>
              <w:adjustRightInd w:val="0"/>
              <w:rPr>
                <w:ins w:id="7157" w:author="Borja Gonzalez" w:date="2017-09-28T19:30:00Z"/>
                <w:rFonts w:ascii="Monaco" w:hAnsi="Monaco" w:cs="Monaco"/>
                <w:sz w:val="20"/>
                <w:szCs w:val="20"/>
                <w:lang w:val="en-US"/>
                <w:rPrChange w:id="7158" w:author="Borja Gonzalez" w:date="2017-09-28T19:30:00Z">
                  <w:rPr>
                    <w:ins w:id="7159" w:author="Borja Gonzalez" w:date="2017-09-28T19:30:00Z"/>
                    <w:rFonts w:ascii="Monaco" w:hAnsi="Monaco" w:cs="Monaco"/>
                    <w:sz w:val="32"/>
                    <w:szCs w:val="32"/>
                    <w:lang w:val="en-US"/>
                  </w:rPr>
                </w:rPrChange>
              </w:rPr>
            </w:pPr>
            <w:ins w:id="7160" w:author="Borja Gonzalez" w:date="2017-09-28T19:30:00Z">
              <w:r w:rsidRPr="00E066BD">
                <w:rPr>
                  <w:rFonts w:ascii="Monaco" w:hAnsi="Monaco" w:cs="Monaco"/>
                  <w:sz w:val="20"/>
                  <w:szCs w:val="20"/>
                  <w:lang w:val="en-US"/>
                  <w:rPrChange w:id="716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62"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16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64"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165"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166" w:author="Borja Gonzalez" w:date="2017-09-28T19:30:00Z">
                    <w:rPr>
                      <w:rFonts w:ascii="Monaco" w:hAnsi="Monaco" w:cs="Monaco"/>
                      <w:b/>
                      <w:bCs/>
                      <w:color w:val="0000CF"/>
                      <w:sz w:val="32"/>
                      <w:szCs w:val="32"/>
                      <w:lang w:val="en-US"/>
                    </w:rPr>
                  </w:rPrChange>
                </w:rPr>
                <w:t>89</w:t>
              </w:r>
              <w:r w:rsidRPr="00E066BD">
                <w:rPr>
                  <w:rFonts w:ascii="Monaco" w:hAnsi="Monaco" w:cs="Monaco"/>
                  <w:b/>
                  <w:bCs/>
                  <w:color w:val="000000"/>
                  <w:sz w:val="20"/>
                  <w:szCs w:val="20"/>
                  <w:lang w:val="en-US"/>
                  <w:rPrChange w:id="7167" w:author="Borja Gonzalez" w:date="2017-09-28T19:30:00Z">
                    <w:rPr>
                      <w:rFonts w:ascii="Monaco" w:hAnsi="Monaco" w:cs="Monaco"/>
                      <w:b/>
                      <w:bCs/>
                      <w:color w:val="000000"/>
                      <w:sz w:val="32"/>
                      <w:szCs w:val="32"/>
                      <w:lang w:val="en-US"/>
                    </w:rPr>
                  </w:rPrChange>
                </w:rPr>
                <w:t>);</w:t>
              </w:r>
            </w:ins>
          </w:p>
          <w:p w14:paraId="65D48763" w14:textId="77777777" w:rsidR="00E066BD" w:rsidRPr="00E066BD" w:rsidRDefault="00E066BD" w:rsidP="00E066BD">
            <w:pPr>
              <w:widowControl w:val="0"/>
              <w:autoSpaceDE w:val="0"/>
              <w:autoSpaceDN w:val="0"/>
              <w:adjustRightInd w:val="0"/>
              <w:rPr>
                <w:ins w:id="7168" w:author="Borja Gonzalez" w:date="2017-09-28T19:30:00Z"/>
                <w:rFonts w:ascii="Monaco" w:hAnsi="Monaco" w:cs="Monaco"/>
                <w:sz w:val="20"/>
                <w:szCs w:val="20"/>
                <w:lang w:val="en-US"/>
                <w:rPrChange w:id="7169" w:author="Borja Gonzalez" w:date="2017-09-28T19:30:00Z">
                  <w:rPr>
                    <w:ins w:id="7170" w:author="Borja Gonzalez" w:date="2017-09-28T19:30:00Z"/>
                    <w:rFonts w:ascii="Monaco" w:hAnsi="Monaco" w:cs="Monaco"/>
                    <w:sz w:val="32"/>
                    <w:szCs w:val="32"/>
                    <w:lang w:val="en-US"/>
                  </w:rPr>
                </w:rPrChange>
              </w:rPr>
            </w:pPr>
            <w:ins w:id="7171" w:author="Borja Gonzalez" w:date="2017-09-28T19:30:00Z">
              <w:r w:rsidRPr="00E066BD">
                <w:rPr>
                  <w:rFonts w:ascii="Monaco" w:hAnsi="Monaco" w:cs="Monaco"/>
                  <w:sz w:val="20"/>
                  <w:szCs w:val="20"/>
                  <w:lang w:val="en-US"/>
                  <w:rPrChange w:id="717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73"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17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75"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176"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177" w:author="Borja Gonzalez" w:date="2017-09-28T19:30:00Z">
                    <w:rPr>
                      <w:rFonts w:ascii="Monaco" w:hAnsi="Monaco" w:cs="Monaco"/>
                      <w:b/>
                      <w:bCs/>
                      <w:color w:val="0000CF"/>
                      <w:sz w:val="32"/>
                      <w:szCs w:val="32"/>
                      <w:lang w:val="en-US"/>
                    </w:rPr>
                  </w:rPrChange>
                </w:rPr>
                <w:t>74.6</w:t>
              </w:r>
              <w:r w:rsidRPr="00E066BD">
                <w:rPr>
                  <w:rFonts w:ascii="Monaco" w:hAnsi="Monaco" w:cs="Monaco"/>
                  <w:b/>
                  <w:bCs/>
                  <w:color w:val="000000"/>
                  <w:sz w:val="20"/>
                  <w:szCs w:val="20"/>
                  <w:lang w:val="en-US"/>
                  <w:rPrChange w:id="7178" w:author="Borja Gonzalez" w:date="2017-09-28T19:30:00Z">
                    <w:rPr>
                      <w:rFonts w:ascii="Monaco" w:hAnsi="Monaco" w:cs="Monaco"/>
                      <w:b/>
                      <w:bCs/>
                      <w:color w:val="000000"/>
                      <w:sz w:val="32"/>
                      <w:szCs w:val="32"/>
                      <w:lang w:val="en-US"/>
                    </w:rPr>
                  </w:rPrChange>
                </w:rPr>
                <w:t>);</w:t>
              </w:r>
            </w:ins>
          </w:p>
          <w:p w14:paraId="255AD149" w14:textId="77777777" w:rsidR="00E066BD" w:rsidRPr="00E066BD" w:rsidRDefault="00E066BD" w:rsidP="00E066BD">
            <w:pPr>
              <w:widowControl w:val="0"/>
              <w:autoSpaceDE w:val="0"/>
              <w:autoSpaceDN w:val="0"/>
              <w:adjustRightInd w:val="0"/>
              <w:rPr>
                <w:ins w:id="7179" w:author="Borja Gonzalez" w:date="2017-09-28T19:30:00Z"/>
                <w:rFonts w:ascii="Monaco" w:hAnsi="Monaco" w:cs="Monaco"/>
                <w:sz w:val="20"/>
                <w:szCs w:val="20"/>
                <w:lang w:val="en-US"/>
                <w:rPrChange w:id="7180" w:author="Borja Gonzalez" w:date="2017-09-28T19:30:00Z">
                  <w:rPr>
                    <w:ins w:id="7181" w:author="Borja Gonzalez" w:date="2017-09-28T19:30:00Z"/>
                    <w:rFonts w:ascii="Monaco" w:hAnsi="Monaco" w:cs="Monaco"/>
                    <w:sz w:val="32"/>
                    <w:szCs w:val="32"/>
                    <w:lang w:val="en-US"/>
                  </w:rPr>
                </w:rPrChange>
              </w:rPr>
            </w:pPr>
            <w:ins w:id="7182" w:author="Borja Gonzalez" w:date="2017-09-28T19:30:00Z">
              <w:r w:rsidRPr="00E066BD">
                <w:rPr>
                  <w:rFonts w:ascii="Monaco" w:hAnsi="Monaco" w:cs="Monaco"/>
                  <w:sz w:val="20"/>
                  <w:szCs w:val="20"/>
                  <w:lang w:val="en-US"/>
                  <w:rPrChange w:id="718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84"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18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86"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187"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188"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189" w:author="Borja Gonzalez" w:date="2017-09-28T19:30:00Z">
                    <w:rPr>
                      <w:rFonts w:ascii="Monaco" w:hAnsi="Monaco" w:cs="Monaco"/>
                      <w:b/>
                      <w:bCs/>
                      <w:color w:val="0000CF"/>
                      <w:sz w:val="32"/>
                      <w:szCs w:val="32"/>
                      <w:lang w:val="en-US"/>
                    </w:rPr>
                  </w:rPrChange>
                </w:rPr>
                <w:t>87.8</w:t>
              </w:r>
              <w:r w:rsidRPr="00E066BD">
                <w:rPr>
                  <w:rFonts w:ascii="Monaco" w:hAnsi="Monaco" w:cs="Monaco"/>
                  <w:b/>
                  <w:bCs/>
                  <w:color w:val="000000"/>
                  <w:sz w:val="20"/>
                  <w:szCs w:val="20"/>
                  <w:lang w:val="en-US"/>
                  <w:rPrChange w:id="7190" w:author="Borja Gonzalez" w:date="2017-09-28T19:30:00Z">
                    <w:rPr>
                      <w:rFonts w:ascii="Monaco" w:hAnsi="Monaco" w:cs="Monaco"/>
                      <w:b/>
                      <w:bCs/>
                      <w:color w:val="000000"/>
                      <w:sz w:val="32"/>
                      <w:szCs w:val="32"/>
                      <w:lang w:val="en-US"/>
                    </w:rPr>
                  </w:rPrChange>
                </w:rPr>
                <w:t>);</w:t>
              </w:r>
            </w:ins>
          </w:p>
          <w:p w14:paraId="281B9BB6" w14:textId="77777777" w:rsidR="00E066BD" w:rsidRPr="00E066BD" w:rsidRDefault="00E066BD" w:rsidP="00E066BD">
            <w:pPr>
              <w:widowControl w:val="0"/>
              <w:autoSpaceDE w:val="0"/>
              <w:autoSpaceDN w:val="0"/>
              <w:adjustRightInd w:val="0"/>
              <w:rPr>
                <w:ins w:id="7191" w:author="Borja Gonzalez" w:date="2017-09-28T19:30:00Z"/>
                <w:rFonts w:ascii="Monaco" w:hAnsi="Monaco" w:cs="Monaco"/>
                <w:sz w:val="20"/>
                <w:szCs w:val="20"/>
                <w:lang w:val="en-US"/>
                <w:rPrChange w:id="7192" w:author="Borja Gonzalez" w:date="2017-09-28T19:30:00Z">
                  <w:rPr>
                    <w:ins w:id="7193" w:author="Borja Gonzalez" w:date="2017-09-28T19:30:00Z"/>
                    <w:rFonts w:ascii="Monaco" w:hAnsi="Monaco" w:cs="Monaco"/>
                    <w:sz w:val="32"/>
                    <w:szCs w:val="32"/>
                    <w:lang w:val="en-US"/>
                  </w:rPr>
                </w:rPrChange>
              </w:rPr>
            </w:pPr>
            <w:ins w:id="7194" w:author="Borja Gonzalez" w:date="2017-09-28T19:30:00Z">
              <w:r w:rsidRPr="00E066BD">
                <w:rPr>
                  <w:rFonts w:ascii="Monaco" w:hAnsi="Monaco" w:cs="Monaco"/>
                  <w:sz w:val="20"/>
                  <w:szCs w:val="20"/>
                  <w:lang w:val="en-US"/>
                  <w:rPrChange w:id="7195"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96"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719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98"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199"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200"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201" w:author="Borja Gonzalez" w:date="2017-09-28T19:30:00Z">
                    <w:rPr>
                      <w:rFonts w:ascii="Monaco" w:hAnsi="Monaco" w:cs="Monaco"/>
                      <w:b/>
                      <w:bCs/>
                      <w:color w:val="0000CF"/>
                      <w:sz w:val="32"/>
                      <w:szCs w:val="32"/>
                      <w:lang w:val="en-US"/>
                    </w:rPr>
                  </w:rPrChange>
                </w:rPr>
                <w:t>72.4</w:t>
              </w:r>
              <w:r w:rsidRPr="00E066BD">
                <w:rPr>
                  <w:rFonts w:ascii="Monaco" w:hAnsi="Monaco" w:cs="Monaco"/>
                  <w:b/>
                  <w:bCs/>
                  <w:color w:val="000000"/>
                  <w:sz w:val="20"/>
                  <w:szCs w:val="20"/>
                  <w:lang w:val="en-US"/>
                  <w:rPrChange w:id="7202" w:author="Borja Gonzalez" w:date="2017-09-28T19:30:00Z">
                    <w:rPr>
                      <w:rFonts w:ascii="Monaco" w:hAnsi="Monaco" w:cs="Monaco"/>
                      <w:b/>
                      <w:bCs/>
                      <w:color w:val="000000"/>
                      <w:sz w:val="32"/>
                      <w:szCs w:val="32"/>
                      <w:lang w:val="en-US"/>
                    </w:rPr>
                  </w:rPrChange>
                </w:rPr>
                <w:t>);</w:t>
              </w:r>
            </w:ins>
          </w:p>
          <w:p w14:paraId="463165D1" w14:textId="77777777" w:rsidR="00E066BD" w:rsidRPr="00E066BD" w:rsidRDefault="00E066BD" w:rsidP="00E066BD">
            <w:pPr>
              <w:widowControl w:val="0"/>
              <w:autoSpaceDE w:val="0"/>
              <w:autoSpaceDN w:val="0"/>
              <w:adjustRightInd w:val="0"/>
              <w:rPr>
                <w:ins w:id="7203" w:author="Borja Gonzalez" w:date="2017-09-28T19:30:00Z"/>
                <w:rFonts w:ascii="Monaco" w:hAnsi="Monaco" w:cs="Monaco"/>
                <w:sz w:val="20"/>
                <w:szCs w:val="20"/>
                <w:lang w:val="en-US"/>
                <w:rPrChange w:id="7204" w:author="Borja Gonzalez" w:date="2017-09-28T19:30:00Z">
                  <w:rPr>
                    <w:ins w:id="7205" w:author="Borja Gonzalez" w:date="2017-09-28T19:30:00Z"/>
                    <w:rFonts w:ascii="Monaco" w:hAnsi="Monaco" w:cs="Monaco"/>
                    <w:sz w:val="32"/>
                    <w:szCs w:val="32"/>
                    <w:lang w:val="en-US"/>
                  </w:rPr>
                </w:rPrChange>
              </w:rPr>
            </w:pPr>
            <w:ins w:id="7206" w:author="Borja Gonzalez" w:date="2017-09-28T19:30:00Z">
              <w:r w:rsidRPr="00E066BD">
                <w:rPr>
                  <w:rFonts w:ascii="Monaco" w:hAnsi="Monaco" w:cs="Monaco"/>
                  <w:sz w:val="20"/>
                  <w:szCs w:val="20"/>
                  <w:lang w:val="en-US"/>
                  <w:rPrChange w:id="7207"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208" w:author="Borja Gonzalez" w:date="2017-09-28T19:30:00Z">
                    <w:rPr>
                      <w:rFonts w:ascii="Monaco" w:hAnsi="Monaco" w:cs="Monaco"/>
                      <w:b/>
                      <w:bCs/>
                      <w:color w:val="000000"/>
                      <w:sz w:val="32"/>
                      <w:szCs w:val="32"/>
                      <w:lang w:val="en-US"/>
                    </w:rPr>
                  </w:rPrChange>
                </w:rPr>
                <w:t>}</w:t>
              </w:r>
            </w:ins>
          </w:p>
          <w:p w14:paraId="701BCE73" w14:textId="77777777" w:rsidR="00E066BD" w:rsidRPr="00E066BD" w:rsidRDefault="00E066BD" w:rsidP="00E066BD">
            <w:pPr>
              <w:widowControl w:val="0"/>
              <w:autoSpaceDE w:val="0"/>
              <w:autoSpaceDN w:val="0"/>
              <w:adjustRightInd w:val="0"/>
              <w:rPr>
                <w:ins w:id="7209" w:author="Borja Gonzalez" w:date="2017-09-28T19:30:00Z"/>
                <w:rFonts w:ascii="Monaco" w:hAnsi="Monaco" w:cs="Monaco"/>
                <w:sz w:val="20"/>
                <w:szCs w:val="20"/>
                <w:lang w:val="en-US"/>
                <w:rPrChange w:id="7210" w:author="Borja Gonzalez" w:date="2017-09-28T19:30:00Z">
                  <w:rPr>
                    <w:ins w:id="7211" w:author="Borja Gonzalez" w:date="2017-09-28T19:30:00Z"/>
                    <w:rFonts w:ascii="Monaco" w:hAnsi="Monaco" w:cs="Monaco"/>
                    <w:sz w:val="32"/>
                    <w:szCs w:val="32"/>
                    <w:lang w:val="en-US"/>
                  </w:rPr>
                </w:rPrChange>
              </w:rPr>
            </w:pPr>
            <w:ins w:id="7212" w:author="Borja Gonzalez" w:date="2017-09-28T19:30:00Z">
              <w:r w:rsidRPr="00E066BD">
                <w:rPr>
                  <w:rFonts w:ascii="Monaco" w:hAnsi="Monaco" w:cs="Monaco"/>
                  <w:sz w:val="20"/>
                  <w:szCs w:val="20"/>
                  <w:lang w:val="en-US"/>
                  <w:rPrChange w:id="7213"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214" w:author="Borja Gonzalez" w:date="2017-09-28T19:30:00Z">
                    <w:rPr>
                      <w:rFonts w:ascii="Monaco" w:hAnsi="Monaco" w:cs="Monaco"/>
                      <w:b/>
                      <w:bCs/>
                      <w:color w:val="000000"/>
                      <w:sz w:val="32"/>
                      <w:szCs w:val="32"/>
                      <w:lang w:val="en-US"/>
                    </w:rPr>
                  </w:rPrChange>
                </w:rPr>
                <w:t>}</w:t>
              </w:r>
            </w:ins>
          </w:p>
          <w:p w14:paraId="75CC1593" w14:textId="77777777" w:rsidR="00E066BD" w:rsidRPr="00E066BD" w:rsidRDefault="00E066BD" w:rsidP="00E066BD">
            <w:pPr>
              <w:widowControl w:val="0"/>
              <w:autoSpaceDE w:val="0"/>
              <w:autoSpaceDN w:val="0"/>
              <w:adjustRightInd w:val="0"/>
              <w:rPr>
                <w:ins w:id="7215" w:author="Borja Gonzalez" w:date="2017-09-28T19:30:00Z"/>
                <w:rFonts w:ascii="Monaco" w:hAnsi="Monaco" w:cs="Monaco"/>
                <w:sz w:val="20"/>
                <w:szCs w:val="20"/>
                <w:lang w:val="en-US"/>
                <w:rPrChange w:id="7216" w:author="Borja Gonzalez" w:date="2017-09-28T19:30:00Z">
                  <w:rPr>
                    <w:ins w:id="7217" w:author="Borja Gonzalez" w:date="2017-09-28T19:30:00Z"/>
                    <w:rFonts w:ascii="Monaco" w:hAnsi="Monaco" w:cs="Monaco"/>
                    <w:sz w:val="32"/>
                    <w:szCs w:val="32"/>
                    <w:lang w:val="en-US"/>
                  </w:rPr>
                </w:rPrChange>
              </w:rPr>
            </w:pPr>
            <w:ins w:id="7218" w:author="Borja Gonzalez" w:date="2017-09-28T19:30:00Z">
              <w:r w:rsidRPr="00E066BD">
                <w:rPr>
                  <w:rFonts w:ascii="Monaco" w:hAnsi="Monaco" w:cs="Monaco"/>
                  <w:sz w:val="20"/>
                  <w:szCs w:val="20"/>
                  <w:lang w:val="en-US"/>
                  <w:rPrChange w:id="721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20" w:author="Borja Gonzalez" w:date="2017-09-28T19:30:00Z">
                    <w:rPr>
                      <w:rFonts w:ascii="Monaco" w:hAnsi="Monaco" w:cs="Monaco"/>
                      <w:color w:val="000000"/>
                      <w:sz w:val="32"/>
                      <w:szCs w:val="32"/>
                      <w:lang w:val="en-US"/>
                    </w:rPr>
                  </w:rPrChange>
                </w:rPr>
                <w:t>grafico_evolucion</w:t>
              </w:r>
              <w:r w:rsidRPr="00E066BD">
                <w:rPr>
                  <w:rFonts w:ascii="Monaco" w:hAnsi="Monaco" w:cs="Monaco"/>
                  <w:b/>
                  <w:bCs/>
                  <w:color w:val="000000"/>
                  <w:sz w:val="20"/>
                  <w:szCs w:val="20"/>
                  <w:lang w:val="en-US"/>
                  <w:rPrChange w:id="722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22"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722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24"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722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26"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7227"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228" w:author="Borja Gonzalez" w:date="2017-09-28T19:30:00Z">
                    <w:rPr>
                      <w:rFonts w:ascii="Monaco" w:hAnsi="Monaco" w:cs="Monaco"/>
                      <w:color w:val="4E9A06"/>
                      <w:sz w:val="32"/>
                      <w:szCs w:val="32"/>
                      <w:lang w:val="en-US"/>
                    </w:rPr>
                  </w:rPrChange>
                </w:rPr>
                <w:t>"Transversal"</w:t>
              </w:r>
              <w:r w:rsidRPr="00E066BD">
                <w:rPr>
                  <w:rFonts w:ascii="Monaco" w:hAnsi="Monaco" w:cs="Monaco"/>
                  <w:b/>
                  <w:bCs/>
                  <w:color w:val="000000"/>
                  <w:sz w:val="20"/>
                  <w:szCs w:val="20"/>
                  <w:lang w:val="en-US"/>
                  <w:rPrChange w:id="722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30"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23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32"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23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34"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23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36"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7237"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238" w:author="Borja Gonzalez" w:date="2017-09-28T19:30:00Z">
                    <w:rPr>
                      <w:rFonts w:ascii="Monaco" w:hAnsi="Monaco" w:cs="Monaco"/>
                      <w:color w:val="4E9A06"/>
                      <w:sz w:val="32"/>
                      <w:szCs w:val="32"/>
                      <w:lang w:val="en-US"/>
                    </w:rPr>
                  </w:rPrChange>
                </w:rPr>
                <w:t>"Rotación derecha"</w:t>
              </w:r>
              <w:r w:rsidRPr="00E066BD">
                <w:rPr>
                  <w:rFonts w:ascii="Monaco" w:hAnsi="Monaco" w:cs="Monaco"/>
                  <w:b/>
                  <w:bCs/>
                  <w:color w:val="000000"/>
                  <w:sz w:val="20"/>
                  <w:szCs w:val="20"/>
                  <w:lang w:val="en-US"/>
                  <w:rPrChange w:id="7239"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240" w:author="Borja Gonzalez" w:date="2017-09-28T19:30:00Z">
                    <w:rPr>
                      <w:rFonts w:ascii="Monaco" w:hAnsi="Monaco" w:cs="Monaco"/>
                      <w:color w:val="4E9A06"/>
                      <w:sz w:val="32"/>
                      <w:szCs w:val="32"/>
                      <w:lang w:val="en-US"/>
                    </w:rPr>
                  </w:rPrChange>
                </w:rPr>
                <w:t>"Rotación izquierda"</w:t>
              </w:r>
              <w:r w:rsidRPr="00E066BD">
                <w:rPr>
                  <w:rFonts w:ascii="Monaco" w:hAnsi="Monaco" w:cs="Monaco"/>
                  <w:b/>
                  <w:bCs/>
                  <w:color w:val="000000"/>
                  <w:sz w:val="20"/>
                  <w:szCs w:val="20"/>
                  <w:lang w:val="en-US"/>
                  <w:rPrChange w:id="7241" w:author="Borja Gonzalez" w:date="2017-09-28T19:30:00Z">
                    <w:rPr>
                      <w:rFonts w:ascii="Monaco" w:hAnsi="Monaco" w:cs="Monaco"/>
                      <w:b/>
                      <w:bCs/>
                      <w:color w:val="000000"/>
                      <w:sz w:val="32"/>
                      <w:szCs w:val="32"/>
                      <w:lang w:val="en-US"/>
                    </w:rPr>
                  </w:rPrChange>
                </w:rPr>
                <w:t>);</w:t>
              </w:r>
            </w:ins>
          </w:p>
          <w:p w14:paraId="316495B9" w14:textId="77777777" w:rsidR="00E066BD" w:rsidRPr="00E066BD" w:rsidRDefault="00E066BD" w:rsidP="00E066BD">
            <w:pPr>
              <w:widowControl w:val="0"/>
              <w:autoSpaceDE w:val="0"/>
              <w:autoSpaceDN w:val="0"/>
              <w:adjustRightInd w:val="0"/>
              <w:rPr>
                <w:ins w:id="7242" w:author="Borja Gonzalez" w:date="2017-09-28T19:30:00Z"/>
                <w:rFonts w:ascii="Monaco" w:hAnsi="Monaco" w:cs="Monaco"/>
                <w:sz w:val="20"/>
                <w:szCs w:val="20"/>
                <w:lang w:val="en-US"/>
                <w:rPrChange w:id="7243" w:author="Borja Gonzalez" w:date="2017-09-28T19:30:00Z">
                  <w:rPr>
                    <w:ins w:id="7244" w:author="Borja Gonzalez" w:date="2017-09-28T19:30:00Z"/>
                    <w:rFonts w:ascii="Monaco" w:hAnsi="Monaco" w:cs="Monaco"/>
                    <w:sz w:val="32"/>
                    <w:szCs w:val="32"/>
                    <w:lang w:val="en-US"/>
                  </w:rPr>
                </w:rPrChange>
              </w:rPr>
            </w:pPr>
            <w:ins w:id="7245" w:author="Borja Gonzalez" w:date="2017-09-28T19:30:00Z">
              <w:r w:rsidRPr="00E066BD">
                <w:rPr>
                  <w:rFonts w:ascii="Monaco" w:hAnsi="Monaco" w:cs="Monaco"/>
                  <w:sz w:val="20"/>
                  <w:szCs w:val="20"/>
                  <w:lang w:val="en-US"/>
                  <w:rPrChange w:id="7246"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247" w:author="Borja Gonzalez" w:date="2017-09-28T19:30:00Z">
                    <w:rPr>
                      <w:rFonts w:ascii="Monaco" w:hAnsi="Monaco" w:cs="Monaco"/>
                      <w:b/>
                      <w:bCs/>
                      <w:color w:val="000000"/>
                      <w:sz w:val="32"/>
                      <w:szCs w:val="32"/>
                      <w:lang w:val="en-US"/>
                    </w:rPr>
                  </w:rPrChange>
                </w:rPr>
                <w:t>}</w:t>
              </w:r>
            </w:ins>
          </w:p>
          <w:p w14:paraId="7AD0B4A4" w14:textId="77777777" w:rsidR="00E066BD" w:rsidRPr="00E066BD" w:rsidRDefault="00E066BD" w:rsidP="00E066BD">
            <w:pPr>
              <w:widowControl w:val="0"/>
              <w:autoSpaceDE w:val="0"/>
              <w:autoSpaceDN w:val="0"/>
              <w:adjustRightInd w:val="0"/>
              <w:rPr>
                <w:ins w:id="7248" w:author="Borja Gonzalez" w:date="2017-09-28T19:30:00Z"/>
                <w:rFonts w:ascii="Monaco" w:hAnsi="Monaco" w:cs="Monaco"/>
                <w:sz w:val="20"/>
                <w:szCs w:val="20"/>
                <w:lang w:val="en-US"/>
                <w:rPrChange w:id="7249" w:author="Borja Gonzalez" w:date="2017-09-28T19:30:00Z">
                  <w:rPr>
                    <w:ins w:id="7250" w:author="Borja Gonzalez" w:date="2017-09-28T19:30:00Z"/>
                    <w:rFonts w:ascii="Monaco" w:hAnsi="Monaco" w:cs="Monaco"/>
                    <w:sz w:val="32"/>
                    <w:szCs w:val="32"/>
                    <w:lang w:val="en-US"/>
                  </w:rPr>
                </w:rPrChange>
              </w:rPr>
            </w:pPr>
            <w:ins w:id="7251" w:author="Borja Gonzalez" w:date="2017-09-28T19:30:00Z">
              <w:r w:rsidRPr="00E066BD">
                <w:rPr>
                  <w:rFonts w:ascii="Monaco" w:hAnsi="Monaco" w:cs="Monaco"/>
                  <w:sz w:val="20"/>
                  <w:szCs w:val="20"/>
                  <w:lang w:val="en-US"/>
                  <w:rPrChange w:id="7252"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253" w:author="Borja Gonzalez" w:date="2017-09-28T19:30:00Z">
                    <w:rPr>
                      <w:rFonts w:ascii="Monaco" w:hAnsi="Monaco" w:cs="Monaco"/>
                      <w:b/>
                      <w:bCs/>
                      <w:color w:val="000000"/>
                      <w:sz w:val="32"/>
                      <w:szCs w:val="32"/>
                      <w:lang w:val="en-US"/>
                    </w:rPr>
                  </w:rPrChange>
                </w:rPr>
                <w:t>});</w:t>
              </w:r>
            </w:ins>
          </w:p>
          <w:p w14:paraId="33AF00FF" w14:textId="77777777" w:rsidR="00E066BD" w:rsidRPr="00E066BD" w:rsidRDefault="00E066BD" w:rsidP="00E066BD">
            <w:pPr>
              <w:widowControl w:val="0"/>
              <w:autoSpaceDE w:val="0"/>
              <w:autoSpaceDN w:val="0"/>
              <w:adjustRightInd w:val="0"/>
              <w:rPr>
                <w:ins w:id="7254" w:author="Borja Gonzalez" w:date="2017-09-28T19:30:00Z"/>
                <w:rFonts w:ascii="Monaco" w:hAnsi="Monaco" w:cs="Monaco"/>
                <w:sz w:val="20"/>
                <w:szCs w:val="20"/>
                <w:lang w:val="en-US"/>
                <w:rPrChange w:id="7255" w:author="Borja Gonzalez" w:date="2017-09-28T19:30:00Z">
                  <w:rPr>
                    <w:ins w:id="7256" w:author="Borja Gonzalez" w:date="2017-09-28T19:30:00Z"/>
                    <w:rFonts w:ascii="Monaco" w:hAnsi="Monaco" w:cs="Monaco"/>
                    <w:sz w:val="32"/>
                    <w:szCs w:val="32"/>
                    <w:lang w:val="en-US"/>
                  </w:rPr>
                </w:rPrChange>
              </w:rPr>
            </w:pPr>
          </w:p>
          <w:p w14:paraId="5BC61592" w14:textId="77777777" w:rsidR="00E066BD" w:rsidRPr="00E066BD" w:rsidRDefault="00E066BD" w:rsidP="00E066BD">
            <w:pPr>
              <w:widowControl w:val="0"/>
              <w:autoSpaceDE w:val="0"/>
              <w:autoSpaceDN w:val="0"/>
              <w:adjustRightInd w:val="0"/>
              <w:rPr>
                <w:ins w:id="7257" w:author="Borja Gonzalez" w:date="2017-09-28T19:30:00Z"/>
                <w:rFonts w:ascii="Monaco" w:hAnsi="Monaco" w:cs="Monaco"/>
                <w:sz w:val="20"/>
                <w:szCs w:val="20"/>
                <w:lang w:val="en-US"/>
                <w:rPrChange w:id="7258" w:author="Borja Gonzalez" w:date="2017-09-28T19:30:00Z">
                  <w:rPr>
                    <w:ins w:id="7259" w:author="Borja Gonzalez" w:date="2017-09-28T19:30:00Z"/>
                    <w:rFonts w:ascii="Monaco" w:hAnsi="Monaco" w:cs="Monaco"/>
                    <w:sz w:val="32"/>
                    <w:szCs w:val="32"/>
                    <w:lang w:val="en-US"/>
                  </w:rPr>
                </w:rPrChange>
              </w:rPr>
            </w:pPr>
            <w:ins w:id="7260" w:author="Borja Gonzalez" w:date="2017-09-28T19:30:00Z">
              <w:r w:rsidRPr="00E066BD">
                <w:rPr>
                  <w:rFonts w:ascii="Monaco" w:hAnsi="Monaco" w:cs="Monaco"/>
                  <w:b/>
                  <w:bCs/>
                  <w:color w:val="000000"/>
                  <w:sz w:val="20"/>
                  <w:szCs w:val="20"/>
                  <w:lang w:val="en-US"/>
                  <w:rPrChange w:id="7261" w:author="Borja Gonzalez" w:date="2017-09-28T19:30:00Z">
                    <w:rPr>
                      <w:rFonts w:ascii="Monaco" w:hAnsi="Monaco" w:cs="Monaco"/>
                      <w:b/>
                      <w:bCs/>
                      <w:color w:val="000000"/>
                      <w:sz w:val="32"/>
                      <w:szCs w:val="32"/>
                      <w:lang w:val="en-US"/>
                    </w:rPr>
                  </w:rPrChange>
                </w:rPr>
                <w:t>}</w:t>
              </w:r>
            </w:ins>
          </w:p>
          <w:p w14:paraId="54155851" w14:textId="77777777" w:rsidR="00E066BD" w:rsidRDefault="00E066BD" w:rsidP="00BF0FD1">
            <w:pPr>
              <w:rPr>
                <w:ins w:id="7262" w:author="Borja Gonzalez" w:date="2017-09-28T19:30:00Z"/>
              </w:rPr>
            </w:pPr>
          </w:p>
        </w:tc>
      </w:tr>
    </w:tbl>
    <w:p w14:paraId="287EEDE6" w14:textId="64550B17" w:rsidR="00AF1C9F" w:rsidRDefault="00AF1C9F" w:rsidP="00BF0FD1"/>
    <w:p w14:paraId="3E4DDA00" w14:textId="37FD32C6" w:rsidR="00E9151D" w:rsidRDefault="00E9151D" w:rsidP="00BF0FD1">
      <w:del w:id="7263" w:author="Borja Gonzalez" w:date="2017-09-28T19:30:00Z">
        <w:r w:rsidDel="00E066BD">
          <w:rPr>
            <w:noProof/>
            <w:lang w:val="en-US"/>
          </w:rPr>
          <w:drawing>
            <wp:inline distT="0" distB="0" distL="0" distR="0" wp14:anchorId="0B9F251D" wp14:editId="07919B51">
              <wp:extent cx="6286500" cy="2568154"/>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86943" cy="2568335"/>
                      </a:xfrm>
                      <a:prstGeom prst="rect">
                        <a:avLst/>
                      </a:prstGeom>
                      <a:noFill/>
                      <a:ln>
                        <a:noFill/>
                      </a:ln>
                    </pic:spPr>
                  </pic:pic>
                </a:graphicData>
              </a:graphic>
            </wp:inline>
          </w:drawing>
        </w:r>
      </w:del>
    </w:p>
    <w:p w14:paraId="53552B8E" w14:textId="673315DC" w:rsidR="00E9151D" w:rsidRDefault="00E9151D" w:rsidP="00BF0FD1">
      <w:r>
        <w:t>Como observamos se realiza la conexión con el servidor y de este recibimos los datos necesarios. Una vez obtenidos los datos, dependiendo del valor de “move” se realizará un gráfico u otro. En estas capturas solo vemos el caso de move=1 (evolución en el plano coronal) ya que para los otros dos casos se realiza el mismo procedimiento. Este procedimiento consiste en los siguientes pasos:</w:t>
      </w:r>
    </w:p>
    <w:p w14:paraId="5A9026F3" w14:textId="77777777" w:rsidR="00E9151D" w:rsidRDefault="00E9151D" w:rsidP="00BF0FD1"/>
    <w:p w14:paraId="2DDA941B" w14:textId="02A5BA14" w:rsidR="00E9151D" w:rsidRDefault="00E9151D" w:rsidP="00C45289">
      <w:pPr>
        <w:pStyle w:val="ListParagraph"/>
        <w:numPr>
          <w:ilvl w:val="0"/>
          <w:numId w:val="29"/>
        </w:numPr>
      </w:pPr>
      <w:r>
        <w:t xml:space="preserve">Extraer los valores </w:t>
      </w:r>
      <w:r w:rsidR="00F55B79">
        <w:t>máximos y mínimos del movimiento y almacenarlos en dos arrays, uno con los valores máximos y otro con los valores mínimos.</w:t>
      </w:r>
    </w:p>
    <w:p w14:paraId="111A8114" w14:textId="0158381A" w:rsidR="00F55B79" w:rsidRDefault="00F55B79" w:rsidP="00C45289">
      <w:pPr>
        <w:pStyle w:val="ListParagraph"/>
        <w:numPr>
          <w:ilvl w:val="0"/>
          <w:numId w:val="29"/>
        </w:numPr>
      </w:pPr>
      <w:r>
        <w:t>Extraer las fechas de cada máximo y mínimo y almacenarlas en otro array.</w:t>
      </w:r>
    </w:p>
    <w:p w14:paraId="1E0001F8" w14:textId="45DEDDF2" w:rsidR="00F55B79" w:rsidRDefault="00F55B79" w:rsidP="00C45289">
      <w:pPr>
        <w:pStyle w:val="ListParagraph"/>
        <w:numPr>
          <w:ilvl w:val="0"/>
          <w:numId w:val="29"/>
        </w:numPr>
      </w:pPr>
      <w:r>
        <w:t>Distinguir entre sexos para crear 4 arrays que formarán los limites de normalidad.</w:t>
      </w:r>
    </w:p>
    <w:p w14:paraId="569FA737" w14:textId="443EB0C8" w:rsidR="00F55B79" w:rsidRDefault="00F55B79" w:rsidP="00C45289">
      <w:pPr>
        <w:pStyle w:val="ListParagraph"/>
        <w:numPr>
          <w:ilvl w:val="0"/>
          <w:numId w:val="29"/>
        </w:numPr>
      </w:pPr>
      <w:r>
        <w:t>Llamar a la función “grafico_evolucion()” y pasar todos los valores extraidos como argumentos de la función.</w:t>
      </w:r>
    </w:p>
    <w:p w14:paraId="3410C93D" w14:textId="77777777" w:rsidR="00F55B79" w:rsidRDefault="00F55B79" w:rsidP="00F55B79"/>
    <w:p w14:paraId="437E05AC" w14:textId="77777777" w:rsidR="00E066BD" w:rsidRDefault="00F55B79" w:rsidP="00F55B79">
      <w:pPr>
        <w:rPr>
          <w:ins w:id="7264" w:author="Borja Gonzalez" w:date="2017-09-28T19:31:00Z"/>
        </w:rPr>
      </w:pPr>
      <w:del w:id="7265" w:author="Borja Gonzalez" w:date="2017-09-28T19:30:00Z">
        <w:r w:rsidDel="00E066BD">
          <w:rPr>
            <w:noProof/>
            <w:lang w:val="en-US"/>
          </w:rPr>
          <w:drawing>
            <wp:inline distT="0" distB="0" distL="0" distR="0" wp14:anchorId="418E180D" wp14:editId="3ABB8349">
              <wp:extent cx="6286500" cy="3500589"/>
              <wp:effectExtent l="0" t="0" r="0" b="5080"/>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87169" cy="3500962"/>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14:paraId="507F7910" w14:textId="77777777" w:rsidTr="00E066BD">
        <w:trPr>
          <w:ins w:id="7266" w:author="Borja Gonzalez" w:date="2017-09-28T19:31:00Z"/>
        </w:trPr>
        <w:tc>
          <w:tcPr>
            <w:tcW w:w="8856" w:type="dxa"/>
          </w:tcPr>
          <w:p w14:paraId="07F0FEB5" w14:textId="77777777" w:rsidR="00E066BD" w:rsidRPr="00E066BD" w:rsidRDefault="00E066BD" w:rsidP="00E066BD">
            <w:pPr>
              <w:widowControl w:val="0"/>
              <w:autoSpaceDE w:val="0"/>
              <w:autoSpaceDN w:val="0"/>
              <w:adjustRightInd w:val="0"/>
              <w:rPr>
                <w:ins w:id="7267" w:author="Borja Gonzalez" w:date="2017-09-28T19:31:00Z"/>
                <w:rFonts w:ascii="Monaco" w:hAnsi="Monaco" w:cs="Monaco"/>
                <w:sz w:val="20"/>
                <w:szCs w:val="20"/>
                <w:lang w:val="en-US"/>
                <w:rPrChange w:id="7268" w:author="Borja Gonzalez" w:date="2017-09-28T19:31:00Z">
                  <w:rPr>
                    <w:ins w:id="7269" w:author="Borja Gonzalez" w:date="2017-09-28T19:31:00Z"/>
                    <w:rFonts w:ascii="Monaco" w:hAnsi="Monaco" w:cs="Monaco"/>
                    <w:sz w:val="32"/>
                    <w:szCs w:val="32"/>
                    <w:lang w:val="en-US"/>
                  </w:rPr>
                </w:rPrChange>
              </w:rPr>
            </w:pPr>
            <w:ins w:id="7270" w:author="Borja Gonzalez" w:date="2017-09-28T19:31:00Z">
              <w:r w:rsidRPr="00E066BD">
                <w:rPr>
                  <w:rFonts w:ascii="Monaco" w:hAnsi="Monaco" w:cs="Monaco"/>
                  <w:b/>
                  <w:bCs/>
                  <w:color w:val="204A87"/>
                  <w:sz w:val="20"/>
                  <w:szCs w:val="20"/>
                  <w:lang w:val="en-US"/>
                  <w:rPrChange w:id="7271" w:author="Borja Gonzalez" w:date="2017-09-28T19:31:00Z">
                    <w:rPr>
                      <w:rFonts w:ascii="Monaco" w:hAnsi="Monaco" w:cs="Monaco"/>
                      <w:b/>
                      <w:bCs/>
                      <w:color w:val="204A87"/>
                      <w:sz w:val="32"/>
                      <w:szCs w:val="32"/>
                      <w:lang w:val="en-US"/>
                    </w:rPr>
                  </w:rPrChange>
                </w:rPr>
                <w:t>function</w:t>
              </w:r>
              <w:r w:rsidRPr="00E066BD">
                <w:rPr>
                  <w:rFonts w:ascii="Monaco" w:hAnsi="Monaco" w:cs="Monaco"/>
                  <w:sz w:val="20"/>
                  <w:szCs w:val="20"/>
                  <w:lang w:val="en-US"/>
                  <w:rPrChange w:id="727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73" w:author="Borja Gonzalez" w:date="2017-09-28T19:31:00Z">
                    <w:rPr>
                      <w:rFonts w:ascii="Monaco" w:hAnsi="Monaco" w:cs="Monaco"/>
                      <w:color w:val="000000"/>
                      <w:sz w:val="32"/>
                      <w:szCs w:val="32"/>
                      <w:lang w:val="en-US"/>
                    </w:rPr>
                  </w:rPrChange>
                </w:rPr>
                <w:t>grafico_evolucion</w:t>
              </w:r>
              <w:r w:rsidRPr="00E066BD">
                <w:rPr>
                  <w:rFonts w:ascii="Monaco" w:hAnsi="Monaco" w:cs="Monaco"/>
                  <w:b/>
                  <w:bCs/>
                  <w:color w:val="000000"/>
                  <w:sz w:val="20"/>
                  <w:szCs w:val="20"/>
                  <w:lang w:val="en-US"/>
                  <w:rPrChange w:id="7274"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75" w:author="Borja Gonzalez" w:date="2017-09-28T19:31:00Z">
                    <w:rPr>
                      <w:rFonts w:ascii="Monaco" w:hAnsi="Monaco" w:cs="Monaco"/>
                      <w:color w:val="000000"/>
                      <w:sz w:val="32"/>
                      <w:szCs w:val="32"/>
                      <w:lang w:val="en-US"/>
                    </w:rPr>
                  </w:rPrChange>
                </w:rPr>
                <w:t>maximo</w:t>
              </w:r>
              <w:r w:rsidRPr="00E066BD">
                <w:rPr>
                  <w:rFonts w:ascii="Monaco" w:hAnsi="Monaco" w:cs="Monaco"/>
                  <w:b/>
                  <w:bCs/>
                  <w:color w:val="000000"/>
                  <w:sz w:val="20"/>
                  <w:szCs w:val="20"/>
                  <w:lang w:val="en-US"/>
                  <w:rPrChange w:id="7276"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27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78" w:author="Borja Gonzalez" w:date="2017-09-28T19:31:00Z">
                    <w:rPr>
                      <w:rFonts w:ascii="Monaco" w:hAnsi="Monaco" w:cs="Monaco"/>
                      <w:color w:val="000000"/>
                      <w:sz w:val="32"/>
                      <w:szCs w:val="32"/>
                      <w:lang w:val="en-US"/>
                    </w:rPr>
                  </w:rPrChange>
                </w:rPr>
                <w:t>minimo</w:t>
              </w:r>
              <w:r w:rsidRPr="00E066BD">
                <w:rPr>
                  <w:rFonts w:ascii="Monaco" w:hAnsi="Monaco" w:cs="Monaco"/>
                  <w:b/>
                  <w:bCs/>
                  <w:color w:val="000000"/>
                  <w:sz w:val="20"/>
                  <w:szCs w:val="20"/>
                  <w:lang w:val="en-US"/>
                  <w:rPrChange w:id="7279"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28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81" w:author="Borja Gonzalez" w:date="2017-09-28T19:31:00Z">
                    <w:rPr>
                      <w:rFonts w:ascii="Monaco" w:hAnsi="Monaco" w:cs="Monaco"/>
                      <w:color w:val="000000"/>
                      <w:sz w:val="32"/>
                      <w:szCs w:val="32"/>
                      <w:lang w:val="en-US"/>
                    </w:rPr>
                  </w:rPrChange>
                </w:rPr>
                <w:t>fechas</w:t>
              </w:r>
              <w:r w:rsidRPr="00E066BD">
                <w:rPr>
                  <w:rFonts w:ascii="Monaco" w:hAnsi="Monaco" w:cs="Monaco"/>
                  <w:b/>
                  <w:bCs/>
                  <w:color w:val="000000"/>
                  <w:sz w:val="20"/>
                  <w:szCs w:val="20"/>
                  <w:lang w:val="en-US"/>
                  <w:rPrChange w:id="7282"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28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84" w:author="Borja Gonzalez" w:date="2017-09-28T19:31:00Z">
                    <w:rPr>
                      <w:rFonts w:ascii="Monaco" w:hAnsi="Monaco" w:cs="Monaco"/>
                      <w:color w:val="000000"/>
                      <w:sz w:val="32"/>
                      <w:szCs w:val="32"/>
                      <w:lang w:val="en-US"/>
                    </w:rPr>
                  </w:rPrChange>
                </w:rPr>
                <w:t>x</w:t>
              </w:r>
              <w:r w:rsidRPr="00E066BD">
                <w:rPr>
                  <w:rFonts w:ascii="Monaco" w:hAnsi="Monaco" w:cs="Monaco"/>
                  <w:b/>
                  <w:bCs/>
                  <w:color w:val="000000"/>
                  <w:sz w:val="20"/>
                  <w:szCs w:val="20"/>
                  <w:lang w:val="en-US"/>
                  <w:rPrChange w:id="7285"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28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87" w:author="Borja Gonzalez" w:date="2017-09-28T19:31:00Z">
                    <w:rPr>
                      <w:rFonts w:ascii="Monaco" w:hAnsi="Monaco" w:cs="Monaco"/>
                      <w:color w:val="000000"/>
                      <w:sz w:val="32"/>
                      <w:szCs w:val="32"/>
                      <w:lang w:val="en-US"/>
                    </w:rPr>
                  </w:rPrChange>
                </w:rPr>
                <w:t>maximo_max</w:t>
              </w:r>
              <w:r w:rsidRPr="00E066BD">
                <w:rPr>
                  <w:rFonts w:ascii="Monaco" w:hAnsi="Monaco" w:cs="Monaco"/>
                  <w:b/>
                  <w:bCs/>
                  <w:color w:val="000000"/>
                  <w:sz w:val="20"/>
                  <w:szCs w:val="20"/>
                  <w:lang w:val="en-US"/>
                  <w:rPrChange w:id="7288"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28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90" w:author="Borja Gonzalez" w:date="2017-09-28T19:31:00Z">
                    <w:rPr>
                      <w:rFonts w:ascii="Monaco" w:hAnsi="Monaco" w:cs="Monaco"/>
                      <w:color w:val="000000"/>
                      <w:sz w:val="32"/>
                      <w:szCs w:val="32"/>
                      <w:lang w:val="en-US"/>
                    </w:rPr>
                  </w:rPrChange>
                </w:rPr>
                <w:t>maximo_min</w:t>
              </w:r>
              <w:r w:rsidRPr="00E066BD">
                <w:rPr>
                  <w:rFonts w:ascii="Monaco" w:hAnsi="Monaco" w:cs="Monaco"/>
                  <w:b/>
                  <w:bCs/>
                  <w:color w:val="000000"/>
                  <w:sz w:val="20"/>
                  <w:szCs w:val="20"/>
                  <w:lang w:val="en-US"/>
                  <w:rPrChange w:id="7291"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29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93" w:author="Borja Gonzalez" w:date="2017-09-28T19:31:00Z">
                    <w:rPr>
                      <w:rFonts w:ascii="Monaco" w:hAnsi="Monaco" w:cs="Monaco"/>
                      <w:color w:val="000000"/>
                      <w:sz w:val="32"/>
                      <w:szCs w:val="32"/>
                      <w:lang w:val="en-US"/>
                    </w:rPr>
                  </w:rPrChange>
                </w:rPr>
                <w:t>minimo_max</w:t>
              </w:r>
              <w:r w:rsidRPr="00E066BD">
                <w:rPr>
                  <w:rFonts w:ascii="Monaco" w:hAnsi="Monaco" w:cs="Monaco"/>
                  <w:b/>
                  <w:bCs/>
                  <w:color w:val="000000"/>
                  <w:sz w:val="20"/>
                  <w:szCs w:val="20"/>
                  <w:lang w:val="en-US"/>
                  <w:rPrChange w:id="7294"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29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96" w:author="Borja Gonzalez" w:date="2017-09-28T19:31:00Z">
                    <w:rPr>
                      <w:rFonts w:ascii="Monaco" w:hAnsi="Monaco" w:cs="Monaco"/>
                      <w:color w:val="000000"/>
                      <w:sz w:val="32"/>
                      <w:szCs w:val="32"/>
                      <w:lang w:val="en-US"/>
                    </w:rPr>
                  </w:rPrChange>
                </w:rPr>
                <w:t>minimo_min</w:t>
              </w:r>
              <w:r w:rsidRPr="00E066BD">
                <w:rPr>
                  <w:rFonts w:ascii="Monaco" w:hAnsi="Monaco" w:cs="Monaco"/>
                  <w:b/>
                  <w:bCs/>
                  <w:color w:val="000000"/>
                  <w:sz w:val="20"/>
                  <w:szCs w:val="20"/>
                  <w:lang w:val="en-US"/>
                  <w:rPrChange w:id="7297"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98" w:author="Borja Gonzalez" w:date="2017-09-28T19:31:00Z">
                    <w:rPr>
                      <w:rFonts w:ascii="Monaco" w:hAnsi="Monaco" w:cs="Monaco"/>
                      <w:color w:val="000000"/>
                      <w:sz w:val="32"/>
                      <w:szCs w:val="32"/>
                      <w:lang w:val="en-US"/>
                    </w:rPr>
                  </w:rPrChange>
                </w:rPr>
                <w:t>titulo1</w:t>
              </w:r>
              <w:r w:rsidRPr="00E066BD">
                <w:rPr>
                  <w:rFonts w:ascii="Monaco" w:hAnsi="Monaco" w:cs="Monaco"/>
                  <w:b/>
                  <w:bCs/>
                  <w:color w:val="000000"/>
                  <w:sz w:val="20"/>
                  <w:szCs w:val="20"/>
                  <w:lang w:val="en-US"/>
                  <w:rPrChange w:id="7299"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00" w:author="Borja Gonzalez" w:date="2017-09-28T19:31:00Z">
                    <w:rPr>
                      <w:rFonts w:ascii="Monaco" w:hAnsi="Monaco" w:cs="Monaco"/>
                      <w:color w:val="000000"/>
                      <w:sz w:val="32"/>
                      <w:szCs w:val="32"/>
                      <w:lang w:val="en-US"/>
                    </w:rPr>
                  </w:rPrChange>
                </w:rPr>
                <w:t>titulo2</w:t>
              </w:r>
              <w:r w:rsidRPr="00E066BD">
                <w:rPr>
                  <w:rFonts w:ascii="Monaco" w:hAnsi="Monaco" w:cs="Monaco"/>
                  <w:b/>
                  <w:bCs/>
                  <w:color w:val="000000"/>
                  <w:sz w:val="20"/>
                  <w:szCs w:val="20"/>
                  <w:lang w:val="en-US"/>
                  <w:rPrChange w:id="7301" w:author="Borja Gonzalez" w:date="2017-09-28T19:31:00Z">
                    <w:rPr>
                      <w:rFonts w:ascii="Monaco" w:hAnsi="Monaco" w:cs="Monaco"/>
                      <w:b/>
                      <w:bCs/>
                      <w:color w:val="000000"/>
                      <w:sz w:val="32"/>
                      <w:szCs w:val="32"/>
                      <w:lang w:val="en-US"/>
                    </w:rPr>
                  </w:rPrChange>
                </w:rPr>
                <w:t>){</w:t>
              </w:r>
            </w:ins>
          </w:p>
          <w:p w14:paraId="4368109D" w14:textId="77777777" w:rsidR="00E066BD" w:rsidRPr="00E066BD" w:rsidRDefault="00E066BD" w:rsidP="00E066BD">
            <w:pPr>
              <w:widowControl w:val="0"/>
              <w:autoSpaceDE w:val="0"/>
              <w:autoSpaceDN w:val="0"/>
              <w:adjustRightInd w:val="0"/>
              <w:rPr>
                <w:ins w:id="7302" w:author="Borja Gonzalez" w:date="2017-09-28T19:31:00Z"/>
                <w:rFonts w:ascii="Monaco" w:hAnsi="Monaco" w:cs="Monaco"/>
                <w:sz w:val="20"/>
                <w:szCs w:val="20"/>
                <w:lang w:val="en-US"/>
                <w:rPrChange w:id="7303" w:author="Borja Gonzalez" w:date="2017-09-28T19:31:00Z">
                  <w:rPr>
                    <w:ins w:id="7304" w:author="Borja Gonzalez" w:date="2017-09-28T19:31:00Z"/>
                    <w:rFonts w:ascii="Monaco" w:hAnsi="Monaco" w:cs="Monaco"/>
                    <w:sz w:val="32"/>
                    <w:szCs w:val="32"/>
                    <w:lang w:val="en-US"/>
                  </w:rPr>
                </w:rPrChange>
              </w:rPr>
            </w:pPr>
            <w:ins w:id="7305" w:author="Borja Gonzalez" w:date="2017-09-28T19:31:00Z">
              <w:r w:rsidRPr="00E066BD">
                <w:rPr>
                  <w:rFonts w:ascii="Monaco" w:hAnsi="Monaco" w:cs="Monaco"/>
                  <w:sz w:val="20"/>
                  <w:szCs w:val="20"/>
                  <w:lang w:val="en-US"/>
                  <w:rPrChange w:id="730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07" w:author="Borja Gonzalez" w:date="2017-09-28T19:31:00Z">
                    <w:rPr>
                      <w:rFonts w:ascii="Monaco" w:hAnsi="Monaco" w:cs="Monaco"/>
                      <w:color w:val="000000"/>
                      <w:sz w:val="32"/>
                      <w:szCs w:val="32"/>
                      <w:lang w:val="en-US"/>
                    </w:rPr>
                  </w:rPrChange>
                </w:rPr>
                <w:t>var_i</w:t>
              </w:r>
              <w:r w:rsidRPr="00E066BD">
                <w:rPr>
                  <w:rFonts w:ascii="Monaco" w:hAnsi="Monaco" w:cs="Monaco"/>
                  <w:b/>
                  <w:bCs/>
                  <w:color w:val="CE5C00"/>
                  <w:sz w:val="20"/>
                  <w:szCs w:val="20"/>
                  <w:lang w:val="en-US"/>
                  <w:rPrChange w:id="7308" w:author="Borja Gonzalez" w:date="2017-09-28T19:31: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309"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7310" w:author="Borja Gonzalez" w:date="2017-09-28T19:31:00Z">
                    <w:rPr>
                      <w:rFonts w:ascii="Monaco" w:hAnsi="Monaco" w:cs="Monaco"/>
                      <w:b/>
                      <w:bCs/>
                      <w:color w:val="000000"/>
                      <w:sz w:val="32"/>
                      <w:szCs w:val="32"/>
                      <w:lang w:val="en-US"/>
                    </w:rPr>
                  </w:rPrChange>
                </w:rPr>
                <w:t>;</w:t>
              </w:r>
            </w:ins>
          </w:p>
          <w:p w14:paraId="0A522CFB" w14:textId="77777777" w:rsidR="00E066BD" w:rsidRPr="00E066BD" w:rsidRDefault="00E066BD" w:rsidP="00E066BD">
            <w:pPr>
              <w:widowControl w:val="0"/>
              <w:autoSpaceDE w:val="0"/>
              <w:autoSpaceDN w:val="0"/>
              <w:adjustRightInd w:val="0"/>
              <w:rPr>
                <w:ins w:id="7311" w:author="Borja Gonzalez" w:date="2017-09-28T19:31:00Z"/>
                <w:rFonts w:ascii="Monaco" w:hAnsi="Monaco" w:cs="Monaco"/>
                <w:sz w:val="20"/>
                <w:szCs w:val="20"/>
                <w:lang w:val="en-US"/>
                <w:rPrChange w:id="7312" w:author="Borja Gonzalez" w:date="2017-09-28T19:31:00Z">
                  <w:rPr>
                    <w:ins w:id="7313" w:author="Borja Gonzalez" w:date="2017-09-28T19:31:00Z"/>
                    <w:rFonts w:ascii="Monaco" w:hAnsi="Monaco" w:cs="Monaco"/>
                    <w:sz w:val="32"/>
                    <w:szCs w:val="32"/>
                    <w:lang w:val="en-US"/>
                  </w:rPr>
                </w:rPrChange>
              </w:rPr>
            </w:pPr>
            <w:ins w:id="7314" w:author="Borja Gonzalez" w:date="2017-09-28T19:31:00Z">
              <w:r w:rsidRPr="00E066BD">
                <w:rPr>
                  <w:rFonts w:ascii="Monaco" w:hAnsi="Monaco" w:cs="Monaco"/>
                  <w:sz w:val="20"/>
                  <w:szCs w:val="20"/>
                  <w:lang w:val="en-US"/>
                  <w:rPrChange w:id="7315"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316" w:author="Borja Gonzalez" w:date="2017-09-28T19:31:00Z">
                    <w:rPr>
                      <w:rFonts w:ascii="Monaco" w:hAnsi="Monaco" w:cs="Monaco"/>
                      <w:b/>
                      <w:bCs/>
                      <w:color w:val="204A87"/>
                      <w:sz w:val="32"/>
                      <w:szCs w:val="32"/>
                      <w:lang w:val="en-US"/>
                    </w:rPr>
                  </w:rPrChange>
                </w:rPr>
                <w:t>var</w:t>
              </w:r>
              <w:r w:rsidRPr="00E066BD">
                <w:rPr>
                  <w:rFonts w:ascii="Monaco" w:hAnsi="Monaco" w:cs="Monaco"/>
                  <w:sz w:val="20"/>
                  <w:szCs w:val="20"/>
                  <w:lang w:val="en-US"/>
                  <w:rPrChange w:id="731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18" w:author="Borja Gonzalez" w:date="2017-09-28T19:31:00Z">
                    <w:rPr>
                      <w:rFonts w:ascii="Monaco" w:hAnsi="Monaco" w:cs="Monaco"/>
                      <w:color w:val="000000"/>
                      <w:sz w:val="32"/>
                      <w:szCs w:val="32"/>
                      <w:lang w:val="en-US"/>
                    </w:rPr>
                  </w:rPrChange>
                </w:rPr>
                <w:t>url</w:t>
              </w:r>
              <w:r w:rsidRPr="00E066BD">
                <w:rPr>
                  <w:rFonts w:ascii="Monaco" w:hAnsi="Monaco" w:cs="Monaco"/>
                  <w:sz w:val="20"/>
                  <w:szCs w:val="20"/>
                  <w:lang w:val="en-US"/>
                  <w:rPrChange w:id="7319"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32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321" w:author="Borja Gonzalez" w:date="2017-09-28T19:31:00Z">
                    <w:rPr>
                      <w:rFonts w:ascii="Monaco" w:hAnsi="Monaco" w:cs="Monaco"/>
                      <w:sz w:val="32"/>
                      <w:szCs w:val="32"/>
                      <w:lang w:val="en-US"/>
                    </w:rPr>
                  </w:rPrChange>
                </w:rPr>
                <w:t xml:space="preserve"> </w:t>
              </w:r>
              <w:r w:rsidRPr="00E066BD">
                <w:rPr>
                  <w:rFonts w:ascii="Monaco" w:hAnsi="Monaco" w:cs="Monaco"/>
                  <w:color w:val="204A87"/>
                  <w:sz w:val="20"/>
                  <w:szCs w:val="20"/>
                  <w:lang w:val="en-US"/>
                  <w:rPrChange w:id="7322" w:author="Borja Gonzalez" w:date="2017-09-28T19:31:00Z">
                    <w:rPr>
                      <w:rFonts w:ascii="Monaco" w:hAnsi="Monaco" w:cs="Monaco"/>
                      <w:color w:val="204A87"/>
                      <w:sz w:val="32"/>
                      <w:szCs w:val="32"/>
                      <w:lang w:val="en-US"/>
                    </w:rPr>
                  </w:rPrChange>
                </w:rPr>
                <w:t>window</w:t>
              </w:r>
              <w:r w:rsidRPr="00E066BD">
                <w:rPr>
                  <w:rFonts w:ascii="Monaco" w:hAnsi="Monaco" w:cs="Monaco"/>
                  <w:b/>
                  <w:bCs/>
                  <w:color w:val="000000"/>
                  <w:sz w:val="20"/>
                  <w:szCs w:val="20"/>
                  <w:lang w:val="en-US"/>
                  <w:rPrChange w:id="7323"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24" w:author="Borja Gonzalez" w:date="2017-09-28T19:31:00Z">
                    <w:rPr>
                      <w:rFonts w:ascii="Monaco" w:hAnsi="Monaco" w:cs="Monaco"/>
                      <w:color w:val="000000"/>
                      <w:sz w:val="32"/>
                      <w:szCs w:val="32"/>
                      <w:lang w:val="en-US"/>
                    </w:rPr>
                  </w:rPrChange>
                </w:rPr>
                <w:t>location</w:t>
              </w:r>
              <w:r w:rsidRPr="00E066BD">
                <w:rPr>
                  <w:rFonts w:ascii="Monaco" w:hAnsi="Monaco" w:cs="Monaco"/>
                  <w:b/>
                  <w:bCs/>
                  <w:color w:val="000000"/>
                  <w:sz w:val="20"/>
                  <w:szCs w:val="20"/>
                  <w:lang w:val="en-US"/>
                  <w:rPrChange w:id="7325"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26" w:author="Borja Gonzalez" w:date="2017-09-28T19:31:00Z">
                    <w:rPr>
                      <w:rFonts w:ascii="Monaco" w:hAnsi="Monaco" w:cs="Monaco"/>
                      <w:color w:val="000000"/>
                      <w:sz w:val="32"/>
                      <w:szCs w:val="32"/>
                      <w:lang w:val="en-US"/>
                    </w:rPr>
                  </w:rPrChange>
                </w:rPr>
                <w:t>href</w:t>
              </w:r>
              <w:r w:rsidRPr="00E066BD">
                <w:rPr>
                  <w:rFonts w:ascii="Monaco" w:hAnsi="Monaco" w:cs="Monaco"/>
                  <w:b/>
                  <w:bCs/>
                  <w:color w:val="000000"/>
                  <w:sz w:val="20"/>
                  <w:szCs w:val="20"/>
                  <w:lang w:val="en-US"/>
                  <w:rPrChange w:id="7327" w:author="Borja Gonzalez" w:date="2017-09-28T19:31:00Z">
                    <w:rPr>
                      <w:rFonts w:ascii="Monaco" w:hAnsi="Monaco" w:cs="Monaco"/>
                      <w:b/>
                      <w:bCs/>
                      <w:color w:val="000000"/>
                      <w:sz w:val="32"/>
                      <w:szCs w:val="32"/>
                      <w:lang w:val="en-US"/>
                    </w:rPr>
                  </w:rPrChange>
                </w:rPr>
                <w:t>;</w:t>
              </w:r>
            </w:ins>
          </w:p>
          <w:p w14:paraId="0D9459C6" w14:textId="77777777" w:rsidR="00E066BD" w:rsidRPr="00E066BD" w:rsidRDefault="00E066BD" w:rsidP="00E066BD">
            <w:pPr>
              <w:widowControl w:val="0"/>
              <w:autoSpaceDE w:val="0"/>
              <w:autoSpaceDN w:val="0"/>
              <w:adjustRightInd w:val="0"/>
              <w:rPr>
                <w:ins w:id="7328" w:author="Borja Gonzalez" w:date="2017-09-28T19:31:00Z"/>
                <w:rFonts w:ascii="Monaco" w:hAnsi="Monaco" w:cs="Monaco"/>
                <w:sz w:val="20"/>
                <w:szCs w:val="20"/>
                <w:lang w:val="en-US"/>
                <w:rPrChange w:id="7329" w:author="Borja Gonzalez" w:date="2017-09-28T19:31:00Z">
                  <w:rPr>
                    <w:ins w:id="7330" w:author="Borja Gonzalez" w:date="2017-09-28T19:31:00Z"/>
                    <w:rFonts w:ascii="Monaco" w:hAnsi="Monaco" w:cs="Monaco"/>
                    <w:sz w:val="32"/>
                    <w:szCs w:val="32"/>
                    <w:lang w:val="en-US"/>
                  </w:rPr>
                </w:rPrChange>
              </w:rPr>
            </w:pPr>
            <w:ins w:id="7331" w:author="Borja Gonzalez" w:date="2017-09-28T19:31:00Z">
              <w:r w:rsidRPr="00E066BD">
                <w:rPr>
                  <w:rFonts w:ascii="Monaco" w:hAnsi="Monaco" w:cs="Monaco"/>
                  <w:sz w:val="20"/>
                  <w:szCs w:val="20"/>
                  <w:lang w:val="en-US"/>
                  <w:rPrChange w:id="7332"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333" w:author="Borja Gonzalez" w:date="2017-09-28T19:31:00Z">
                    <w:rPr>
                      <w:rFonts w:ascii="Monaco" w:hAnsi="Monaco" w:cs="Monaco"/>
                      <w:b/>
                      <w:bCs/>
                      <w:color w:val="204A87"/>
                      <w:sz w:val="32"/>
                      <w:szCs w:val="32"/>
                      <w:lang w:val="en-US"/>
                    </w:rPr>
                  </w:rPrChange>
                </w:rPr>
                <w:t>var</w:t>
              </w:r>
              <w:r w:rsidRPr="00E066BD">
                <w:rPr>
                  <w:rFonts w:ascii="Monaco" w:hAnsi="Monaco" w:cs="Monaco"/>
                  <w:sz w:val="20"/>
                  <w:szCs w:val="20"/>
                  <w:lang w:val="en-US"/>
                  <w:rPrChange w:id="733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35" w:author="Borja Gonzalez" w:date="2017-09-28T19:31:00Z">
                    <w:rPr>
                      <w:rFonts w:ascii="Monaco" w:hAnsi="Monaco" w:cs="Monaco"/>
                      <w:color w:val="000000"/>
                      <w:sz w:val="32"/>
                      <w:szCs w:val="32"/>
                      <w:lang w:val="en-US"/>
                    </w:rPr>
                  </w:rPrChange>
                </w:rPr>
                <w:t>url1</w:t>
              </w:r>
              <w:r w:rsidRPr="00E066BD">
                <w:rPr>
                  <w:rFonts w:ascii="Monaco" w:hAnsi="Monaco" w:cs="Monaco"/>
                  <w:sz w:val="20"/>
                  <w:szCs w:val="20"/>
                  <w:lang w:val="en-US"/>
                  <w:rPrChange w:id="7336"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33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338"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339" w:author="Borja Gonzalez" w:date="2017-09-28T19:31:00Z">
                    <w:rPr>
                      <w:rFonts w:ascii="Monaco" w:hAnsi="Monaco" w:cs="Monaco"/>
                      <w:b/>
                      <w:bCs/>
                      <w:color w:val="204A87"/>
                      <w:sz w:val="32"/>
                      <w:szCs w:val="32"/>
                      <w:lang w:val="en-US"/>
                    </w:rPr>
                  </w:rPrChange>
                </w:rPr>
                <w:t>new</w:t>
              </w:r>
              <w:r w:rsidRPr="00E066BD">
                <w:rPr>
                  <w:rFonts w:ascii="Monaco" w:hAnsi="Monaco" w:cs="Monaco"/>
                  <w:sz w:val="20"/>
                  <w:szCs w:val="20"/>
                  <w:lang w:val="en-US"/>
                  <w:rPrChange w:id="734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41" w:author="Borja Gonzalez" w:date="2017-09-28T19:31:00Z">
                    <w:rPr>
                      <w:rFonts w:ascii="Monaco" w:hAnsi="Monaco" w:cs="Monaco"/>
                      <w:color w:val="000000"/>
                      <w:sz w:val="32"/>
                      <w:szCs w:val="32"/>
                      <w:lang w:val="en-US"/>
                    </w:rPr>
                  </w:rPrChange>
                </w:rPr>
                <w:t>URL</w:t>
              </w:r>
              <w:r w:rsidRPr="00E066BD">
                <w:rPr>
                  <w:rFonts w:ascii="Monaco" w:hAnsi="Monaco" w:cs="Monaco"/>
                  <w:b/>
                  <w:bCs/>
                  <w:color w:val="000000"/>
                  <w:sz w:val="20"/>
                  <w:szCs w:val="20"/>
                  <w:lang w:val="en-US"/>
                  <w:rPrChange w:id="7342"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43" w:author="Borja Gonzalez" w:date="2017-09-28T19:31:00Z">
                    <w:rPr>
                      <w:rFonts w:ascii="Monaco" w:hAnsi="Monaco" w:cs="Monaco"/>
                      <w:color w:val="000000"/>
                      <w:sz w:val="32"/>
                      <w:szCs w:val="32"/>
                      <w:lang w:val="en-US"/>
                    </w:rPr>
                  </w:rPrChange>
                </w:rPr>
                <w:t>url</w:t>
              </w:r>
              <w:r w:rsidRPr="00E066BD">
                <w:rPr>
                  <w:rFonts w:ascii="Monaco" w:hAnsi="Monaco" w:cs="Monaco"/>
                  <w:b/>
                  <w:bCs/>
                  <w:color w:val="000000"/>
                  <w:sz w:val="20"/>
                  <w:szCs w:val="20"/>
                  <w:lang w:val="en-US"/>
                  <w:rPrChange w:id="7344" w:author="Borja Gonzalez" w:date="2017-09-28T19:31:00Z">
                    <w:rPr>
                      <w:rFonts w:ascii="Monaco" w:hAnsi="Monaco" w:cs="Monaco"/>
                      <w:b/>
                      <w:bCs/>
                      <w:color w:val="000000"/>
                      <w:sz w:val="32"/>
                      <w:szCs w:val="32"/>
                      <w:lang w:val="en-US"/>
                    </w:rPr>
                  </w:rPrChange>
                </w:rPr>
                <w:t>);</w:t>
              </w:r>
            </w:ins>
          </w:p>
          <w:p w14:paraId="0F44CA70" w14:textId="77777777" w:rsidR="00E066BD" w:rsidRPr="00E066BD" w:rsidRDefault="00E066BD" w:rsidP="00E066BD">
            <w:pPr>
              <w:widowControl w:val="0"/>
              <w:autoSpaceDE w:val="0"/>
              <w:autoSpaceDN w:val="0"/>
              <w:adjustRightInd w:val="0"/>
              <w:rPr>
                <w:ins w:id="7345" w:author="Borja Gonzalez" w:date="2017-09-28T19:31:00Z"/>
                <w:rFonts w:ascii="Monaco" w:hAnsi="Monaco" w:cs="Monaco"/>
                <w:sz w:val="20"/>
                <w:szCs w:val="20"/>
                <w:lang w:val="en-US"/>
                <w:rPrChange w:id="7346" w:author="Borja Gonzalez" w:date="2017-09-28T19:31:00Z">
                  <w:rPr>
                    <w:ins w:id="7347" w:author="Borja Gonzalez" w:date="2017-09-28T19:31:00Z"/>
                    <w:rFonts w:ascii="Monaco" w:hAnsi="Monaco" w:cs="Monaco"/>
                    <w:sz w:val="32"/>
                    <w:szCs w:val="32"/>
                    <w:lang w:val="en-US"/>
                  </w:rPr>
                </w:rPrChange>
              </w:rPr>
            </w:pPr>
            <w:ins w:id="7348" w:author="Borja Gonzalez" w:date="2017-09-28T19:31:00Z">
              <w:r w:rsidRPr="00E066BD">
                <w:rPr>
                  <w:rFonts w:ascii="Monaco" w:hAnsi="Monaco" w:cs="Monaco"/>
                  <w:sz w:val="20"/>
                  <w:szCs w:val="20"/>
                  <w:lang w:val="en-US"/>
                  <w:rPrChange w:id="7349"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350" w:author="Borja Gonzalez" w:date="2017-09-28T19:31:00Z">
                    <w:rPr>
                      <w:rFonts w:ascii="Monaco" w:hAnsi="Monaco" w:cs="Monaco"/>
                      <w:b/>
                      <w:bCs/>
                      <w:color w:val="204A87"/>
                      <w:sz w:val="32"/>
                      <w:szCs w:val="32"/>
                      <w:lang w:val="en-US"/>
                    </w:rPr>
                  </w:rPrChange>
                </w:rPr>
                <w:t>var</w:t>
              </w:r>
              <w:r w:rsidRPr="00E066BD">
                <w:rPr>
                  <w:rFonts w:ascii="Monaco" w:hAnsi="Monaco" w:cs="Monaco"/>
                  <w:sz w:val="20"/>
                  <w:szCs w:val="20"/>
                  <w:lang w:val="en-US"/>
                  <w:rPrChange w:id="735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52" w:author="Borja Gonzalez" w:date="2017-09-28T19:31:00Z">
                    <w:rPr>
                      <w:rFonts w:ascii="Monaco" w:hAnsi="Monaco" w:cs="Monaco"/>
                      <w:color w:val="000000"/>
                      <w:sz w:val="32"/>
                      <w:szCs w:val="32"/>
                      <w:lang w:val="en-US"/>
                    </w:rPr>
                  </w:rPrChange>
                </w:rPr>
                <w:t>nombre</w:t>
              </w:r>
              <w:r w:rsidRPr="00E066BD">
                <w:rPr>
                  <w:rFonts w:ascii="Monaco" w:hAnsi="Monaco" w:cs="Monaco"/>
                  <w:sz w:val="20"/>
                  <w:szCs w:val="20"/>
                  <w:lang w:val="en-US"/>
                  <w:rPrChange w:id="7353"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35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35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56" w:author="Borja Gonzalez" w:date="2017-09-28T19:31: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7357"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58" w:author="Borja Gonzalez" w:date="2017-09-28T19:31: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7359"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60" w:author="Borja Gonzalez" w:date="2017-09-28T19:31: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7361" w:author="Borja Gonzalez" w:date="2017-09-28T19:31: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362" w:author="Borja Gonzalez" w:date="2017-09-28T19:31:00Z">
                    <w:rPr>
                      <w:rFonts w:ascii="Monaco" w:hAnsi="Monaco" w:cs="Monaco"/>
                      <w:color w:val="4E9A06"/>
                      <w:sz w:val="32"/>
                      <w:szCs w:val="32"/>
                      <w:lang w:val="en-US"/>
                    </w:rPr>
                  </w:rPrChange>
                </w:rPr>
                <w:t>"var2"</w:t>
              </w:r>
              <w:r w:rsidRPr="00E066BD">
                <w:rPr>
                  <w:rFonts w:ascii="Monaco" w:hAnsi="Monaco" w:cs="Monaco"/>
                  <w:b/>
                  <w:bCs/>
                  <w:color w:val="000000"/>
                  <w:sz w:val="20"/>
                  <w:szCs w:val="20"/>
                  <w:lang w:val="en-US"/>
                  <w:rPrChange w:id="7363" w:author="Borja Gonzalez" w:date="2017-09-28T19:31:00Z">
                    <w:rPr>
                      <w:rFonts w:ascii="Monaco" w:hAnsi="Monaco" w:cs="Monaco"/>
                      <w:b/>
                      <w:bCs/>
                      <w:color w:val="000000"/>
                      <w:sz w:val="32"/>
                      <w:szCs w:val="32"/>
                      <w:lang w:val="en-US"/>
                    </w:rPr>
                  </w:rPrChange>
                </w:rPr>
                <w:t>);</w:t>
              </w:r>
            </w:ins>
          </w:p>
          <w:p w14:paraId="5D16E56E" w14:textId="77777777" w:rsidR="00E066BD" w:rsidRPr="00E066BD" w:rsidRDefault="00E066BD" w:rsidP="00E066BD">
            <w:pPr>
              <w:widowControl w:val="0"/>
              <w:autoSpaceDE w:val="0"/>
              <w:autoSpaceDN w:val="0"/>
              <w:adjustRightInd w:val="0"/>
              <w:rPr>
                <w:ins w:id="7364" w:author="Borja Gonzalez" w:date="2017-09-28T19:31:00Z"/>
                <w:rFonts w:ascii="Monaco" w:hAnsi="Monaco" w:cs="Monaco"/>
                <w:sz w:val="20"/>
                <w:szCs w:val="20"/>
                <w:lang w:val="en-US"/>
                <w:rPrChange w:id="7365" w:author="Borja Gonzalez" w:date="2017-09-28T19:31:00Z">
                  <w:rPr>
                    <w:ins w:id="7366" w:author="Borja Gonzalez" w:date="2017-09-28T19:31:00Z"/>
                    <w:rFonts w:ascii="Monaco" w:hAnsi="Monaco" w:cs="Monaco"/>
                    <w:sz w:val="32"/>
                    <w:szCs w:val="32"/>
                    <w:lang w:val="en-US"/>
                  </w:rPr>
                </w:rPrChange>
              </w:rPr>
            </w:pPr>
            <w:ins w:id="7367" w:author="Borja Gonzalez" w:date="2017-09-28T19:31:00Z">
              <w:r w:rsidRPr="00E066BD">
                <w:rPr>
                  <w:rFonts w:ascii="Monaco" w:hAnsi="Monaco" w:cs="Monaco"/>
                  <w:sz w:val="20"/>
                  <w:szCs w:val="20"/>
                  <w:lang w:val="en-US"/>
                  <w:rPrChange w:id="7368"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369" w:author="Borja Gonzalez" w:date="2017-09-28T19:31:00Z">
                    <w:rPr>
                      <w:rFonts w:ascii="Monaco" w:hAnsi="Monaco" w:cs="Monaco"/>
                      <w:b/>
                      <w:bCs/>
                      <w:color w:val="204A87"/>
                      <w:sz w:val="32"/>
                      <w:szCs w:val="32"/>
                      <w:lang w:val="en-US"/>
                    </w:rPr>
                  </w:rPrChange>
                </w:rPr>
                <w:t>var</w:t>
              </w:r>
              <w:r w:rsidRPr="00E066BD">
                <w:rPr>
                  <w:rFonts w:ascii="Monaco" w:hAnsi="Monaco" w:cs="Monaco"/>
                  <w:sz w:val="20"/>
                  <w:szCs w:val="20"/>
                  <w:lang w:val="en-US"/>
                  <w:rPrChange w:id="737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71" w:author="Borja Gonzalez" w:date="2017-09-28T19:31:00Z">
                    <w:rPr>
                      <w:rFonts w:ascii="Monaco" w:hAnsi="Monaco" w:cs="Monaco"/>
                      <w:color w:val="000000"/>
                      <w:sz w:val="32"/>
                      <w:szCs w:val="32"/>
                      <w:lang w:val="en-US"/>
                    </w:rPr>
                  </w:rPrChange>
                </w:rPr>
                <w:t>apellido</w:t>
              </w:r>
              <w:r w:rsidRPr="00E066BD">
                <w:rPr>
                  <w:rFonts w:ascii="Monaco" w:hAnsi="Monaco" w:cs="Monaco"/>
                  <w:sz w:val="20"/>
                  <w:szCs w:val="20"/>
                  <w:lang w:val="en-US"/>
                  <w:rPrChange w:id="7372"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37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37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75" w:author="Borja Gonzalez" w:date="2017-09-28T19:31: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7376"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77" w:author="Borja Gonzalez" w:date="2017-09-28T19:31: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7378"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79" w:author="Borja Gonzalez" w:date="2017-09-28T19:31: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7380" w:author="Borja Gonzalez" w:date="2017-09-28T19:31: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381" w:author="Borja Gonzalez" w:date="2017-09-28T19:31:00Z">
                    <w:rPr>
                      <w:rFonts w:ascii="Monaco" w:hAnsi="Monaco" w:cs="Monaco"/>
                      <w:color w:val="4E9A06"/>
                      <w:sz w:val="32"/>
                      <w:szCs w:val="32"/>
                      <w:lang w:val="en-US"/>
                    </w:rPr>
                  </w:rPrChange>
                </w:rPr>
                <w:t>"var3"</w:t>
              </w:r>
              <w:r w:rsidRPr="00E066BD">
                <w:rPr>
                  <w:rFonts w:ascii="Monaco" w:hAnsi="Monaco" w:cs="Monaco"/>
                  <w:b/>
                  <w:bCs/>
                  <w:color w:val="000000"/>
                  <w:sz w:val="20"/>
                  <w:szCs w:val="20"/>
                  <w:lang w:val="en-US"/>
                  <w:rPrChange w:id="7382" w:author="Borja Gonzalez" w:date="2017-09-28T19:31:00Z">
                    <w:rPr>
                      <w:rFonts w:ascii="Monaco" w:hAnsi="Monaco" w:cs="Monaco"/>
                      <w:b/>
                      <w:bCs/>
                      <w:color w:val="000000"/>
                      <w:sz w:val="32"/>
                      <w:szCs w:val="32"/>
                      <w:lang w:val="en-US"/>
                    </w:rPr>
                  </w:rPrChange>
                </w:rPr>
                <w:t>);</w:t>
              </w:r>
            </w:ins>
          </w:p>
          <w:p w14:paraId="526C9662" w14:textId="77777777" w:rsidR="00E066BD" w:rsidRPr="00E066BD" w:rsidRDefault="00E066BD" w:rsidP="00E066BD">
            <w:pPr>
              <w:widowControl w:val="0"/>
              <w:autoSpaceDE w:val="0"/>
              <w:autoSpaceDN w:val="0"/>
              <w:adjustRightInd w:val="0"/>
              <w:rPr>
                <w:ins w:id="7383" w:author="Borja Gonzalez" w:date="2017-09-28T19:31:00Z"/>
                <w:rFonts w:ascii="Monaco" w:hAnsi="Monaco" w:cs="Monaco"/>
                <w:sz w:val="20"/>
                <w:szCs w:val="20"/>
                <w:lang w:val="en-US"/>
                <w:rPrChange w:id="7384" w:author="Borja Gonzalez" w:date="2017-09-28T19:31:00Z">
                  <w:rPr>
                    <w:ins w:id="7385" w:author="Borja Gonzalez" w:date="2017-09-28T19:31:00Z"/>
                    <w:rFonts w:ascii="Monaco" w:hAnsi="Monaco" w:cs="Monaco"/>
                    <w:sz w:val="32"/>
                    <w:szCs w:val="32"/>
                    <w:lang w:val="en-US"/>
                  </w:rPr>
                </w:rPrChange>
              </w:rPr>
            </w:pPr>
            <w:ins w:id="7386" w:author="Borja Gonzalez" w:date="2017-09-28T19:31:00Z">
              <w:r w:rsidRPr="00E066BD">
                <w:rPr>
                  <w:rFonts w:ascii="Monaco" w:hAnsi="Monaco" w:cs="Monaco"/>
                  <w:sz w:val="20"/>
                  <w:szCs w:val="20"/>
                  <w:lang w:val="en-US"/>
                  <w:rPrChange w:id="7387"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388" w:author="Borja Gonzalez" w:date="2017-09-28T19:31:00Z">
                    <w:rPr>
                      <w:rFonts w:ascii="Monaco" w:hAnsi="Monaco" w:cs="Monaco"/>
                      <w:b/>
                      <w:bCs/>
                      <w:color w:val="204A87"/>
                      <w:sz w:val="32"/>
                      <w:szCs w:val="32"/>
                      <w:lang w:val="en-US"/>
                    </w:rPr>
                  </w:rPrChange>
                </w:rPr>
                <w:t>var</w:t>
              </w:r>
              <w:r w:rsidRPr="00E066BD">
                <w:rPr>
                  <w:rFonts w:ascii="Monaco" w:hAnsi="Monaco" w:cs="Monaco"/>
                  <w:sz w:val="20"/>
                  <w:szCs w:val="20"/>
                  <w:lang w:val="en-US"/>
                  <w:rPrChange w:id="738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90" w:author="Borja Gonzalez" w:date="2017-09-28T19:31:00Z">
                    <w:rPr>
                      <w:rFonts w:ascii="Monaco" w:hAnsi="Monaco" w:cs="Monaco"/>
                      <w:color w:val="000000"/>
                      <w:sz w:val="32"/>
                      <w:szCs w:val="32"/>
                      <w:lang w:val="en-US"/>
                    </w:rPr>
                  </w:rPrChange>
                </w:rPr>
                <w:t>sexo</w:t>
              </w:r>
              <w:r w:rsidRPr="00E066BD">
                <w:rPr>
                  <w:rFonts w:ascii="Monaco" w:hAnsi="Monaco" w:cs="Monaco"/>
                  <w:sz w:val="20"/>
                  <w:szCs w:val="20"/>
                  <w:lang w:val="en-US"/>
                  <w:rPrChange w:id="7391"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39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39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94" w:author="Borja Gonzalez" w:date="2017-09-28T19:31: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7395"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96" w:author="Borja Gonzalez" w:date="2017-09-28T19:31: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7397"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98" w:author="Borja Gonzalez" w:date="2017-09-28T19:31: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7399" w:author="Borja Gonzalez" w:date="2017-09-28T19:31: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400" w:author="Borja Gonzalez" w:date="2017-09-28T19:31:00Z">
                    <w:rPr>
                      <w:rFonts w:ascii="Monaco" w:hAnsi="Monaco" w:cs="Monaco"/>
                      <w:color w:val="4E9A06"/>
                      <w:sz w:val="32"/>
                      <w:szCs w:val="32"/>
                      <w:lang w:val="en-US"/>
                    </w:rPr>
                  </w:rPrChange>
                </w:rPr>
                <w:t>"var4"</w:t>
              </w:r>
              <w:r w:rsidRPr="00E066BD">
                <w:rPr>
                  <w:rFonts w:ascii="Monaco" w:hAnsi="Monaco" w:cs="Monaco"/>
                  <w:b/>
                  <w:bCs/>
                  <w:color w:val="000000"/>
                  <w:sz w:val="20"/>
                  <w:szCs w:val="20"/>
                  <w:lang w:val="en-US"/>
                  <w:rPrChange w:id="7401" w:author="Borja Gonzalez" w:date="2017-09-28T19:31:00Z">
                    <w:rPr>
                      <w:rFonts w:ascii="Monaco" w:hAnsi="Monaco" w:cs="Monaco"/>
                      <w:b/>
                      <w:bCs/>
                      <w:color w:val="000000"/>
                      <w:sz w:val="32"/>
                      <w:szCs w:val="32"/>
                      <w:lang w:val="en-US"/>
                    </w:rPr>
                  </w:rPrChange>
                </w:rPr>
                <w:t>);</w:t>
              </w:r>
            </w:ins>
          </w:p>
          <w:p w14:paraId="2AD21D3F" w14:textId="77777777" w:rsidR="00E066BD" w:rsidRPr="00E066BD" w:rsidRDefault="00E066BD" w:rsidP="00E066BD">
            <w:pPr>
              <w:widowControl w:val="0"/>
              <w:autoSpaceDE w:val="0"/>
              <w:autoSpaceDN w:val="0"/>
              <w:adjustRightInd w:val="0"/>
              <w:rPr>
                <w:ins w:id="7402" w:author="Borja Gonzalez" w:date="2017-09-28T19:31:00Z"/>
                <w:rFonts w:ascii="Monaco" w:hAnsi="Monaco" w:cs="Monaco"/>
                <w:sz w:val="20"/>
                <w:szCs w:val="20"/>
                <w:lang w:val="en-US"/>
                <w:rPrChange w:id="7403" w:author="Borja Gonzalez" w:date="2017-09-28T19:31:00Z">
                  <w:rPr>
                    <w:ins w:id="7404" w:author="Borja Gonzalez" w:date="2017-09-28T19:31:00Z"/>
                    <w:rFonts w:ascii="Monaco" w:hAnsi="Monaco" w:cs="Monaco"/>
                    <w:sz w:val="32"/>
                    <w:szCs w:val="32"/>
                    <w:lang w:val="en-US"/>
                  </w:rPr>
                </w:rPrChange>
              </w:rPr>
            </w:pPr>
            <w:ins w:id="7405" w:author="Borja Gonzalez" w:date="2017-09-28T19:31:00Z">
              <w:r w:rsidRPr="00E066BD">
                <w:rPr>
                  <w:rFonts w:ascii="Monaco" w:hAnsi="Monaco" w:cs="Monaco"/>
                  <w:sz w:val="20"/>
                  <w:szCs w:val="20"/>
                  <w:lang w:val="en-US"/>
                  <w:rPrChange w:id="7406"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407" w:author="Borja Gonzalez" w:date="2017-09-28T19:31:00Z">
                    <w:rPr>
                      <w:rFonts w:ascii="Monaco" w:hAnsi="Monaco" w:cs="Monaco"/>
                      <w:b/>
                      <w:bCs/>
                      <w:color w:val="204A87"/>
                      <w:sz w:val="32"/>
                      <w:szCs w:val="32"/>
                      <w:lang w:val="en-US"/>
                    </w:rPr>
                  </w:rPrChange>
                </w:rPr>
                <w:t>const</w:t>
              </w:r>
              <w:r w:rsidRPr="00E066BD">
                <w:rPr>
                  <w:rFonts w:ascii="Monaco" w:hAnsi="Monaco" w:cs="Monaco"/>
                  <w:sz w:val="20"/>
                  <w:szCs w:val="20"/>
                  <w:lang w:val="en-US"/>
                  <w:rPrChange w:id="740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09" w:author="Borja Gonzalez" w:date="2017-09-28T19:31:00Z">
                    <w:rPr>
                      <w:rFonts w:ascii="Monaco" w:hAnsi="Monaco" w:cs="Monaco"/>
                      <w:color w:val="000000"/>
                      <w:sz w:val="32"/>
                      <w:szCs w:val="32"/>
                      <w:lang w:val="en-US"/>
                    </w:rPr>
                  </w:rPrChange>
                </w:rPr>
                <w:t>CHART</w:t>
              </w:r>
              <w:r w:rsidRPr="00E066BD">
                <w:rPr>
                  <w:rFonts w:ascii="Monaco" w:hAnsi="Monaco" w:cs="Monaco"/>
                  <w:sz w:val="20"/>
                  <w:szCs w:val="20"/>
                  <w:lang w:val="en-US"/>
                  <w:rPrChange w:id="7410"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41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412" w:author="Borja Gonzalez" w:date="2017-09-28T19:31:00Z">
                    <w:rPr>
                      <w:rFonts w:ascii="Monaco" w:hAnsi="Monaco" w:cs="Monaco"/>
                      <w:sz w:val="32"/>
                      <w:szCs w:val="32"/>
                      <w:lang w:val="en-US"/>
                    </w:rPr>
                  </w:rPrChange>
                </w:rPr>
                <w:t xml:space="preserve"> </w:t>
              </w:r>
              <w:r w:rsidRPr="00E066BD">
                <w:rPr>
                  <w:rFonts w:ascii="Monaco" w:hAnsi="Monaco" w:cs="Monaco"/>
                  <w:color w:val="204A87"/>
                  <w:sz w:val="20"/>
                  <w:szCs w:val="20"/>
                  <w:lang w:val="en-US"/>
                  <w:rPrChange w:id="7413" w:author="Borja Gonzalez" w:date="2017-09-28T19:31:00Z">
                    <w:rPr>
                      <w:rFonts w:ascii="Monaco" w:hAnsi="Monaco" w:cs="Monaco"/>
                      <w:color w:val="204A87"/>
                      <w:sz w:val="32"/>
                      <w:szCs w:val="32"/>
                      <w:lang w:val="en-US"/>
                    </w:rPr>
                  </w:rPrChange>
                </w:rPr>
                <w:t>document</w:t>
              </w:r>
              <w:r w:rsidRPr="00E066BD">
                <w:rPr>
                  <w:rFonts w:ascii="Monaco" w:hAnsi="Monaco" w:cs="Monaco"/>
                  <w:b/>
                  <w:bCs/>
                  <w:color w:val="000000"/>
                  <w:sz w:val="20"/>
                  <w:szCs w:val="20"/>
                  <w:lang w:val="en-US"/>
                  <w:rPrChange w:id="7414"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15" w:author="Borja Gonzalez" w:date="2017-09-28T19:31:00Z">
                    <w:rPr>
                      <w:rFonts w:ascii="Monaco" w:hAnsi="Monaco" w:cs="Monaco"/>
                      <w:color w:val="000000"/>
                      <w:sz w:val="32"/>
                      <w:szCs w:val="32"/>
                      <w:lang w:val="en-US"/>
                    </w:rPr>
                  </w:rPrChange>
                </w:rPr>
                <w:t>getElementById</w:t>
              </w:r>
              <w:r w:rsidRPr="00E066BD">
                <w:rPr>
                  <w:rFonts w:ascii="Monaco" w:hAnsi="Monaco" w:cs="Monaco"/>
                  <w:b/>
                  <w:bCs/>
                  <w:color w:val="000000"/>
                  <w:sz w:val="20"/>
                  <w:szCs w:val="20"/>
                  <w:lang w:val="en-US"/>
                  <w:rPrChange w:id="7416" w:author="Borja Gonzalez" w:date="2017-09-28T19:31: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417" w:author="Borja Gonzalez" w:date="2017-09-28T19:31:00Z">
                    <w:rPr>
                      <w:rFonts w:ascii="Monaco" w:hAnsi="Monaco" w:cs="Monaco"/>
                      <w:color w:val="4E9A06"/>
                      <w:sz w:val="32"/>
                      <w:szCs w:val="32"/>
                      <w:lang w:val="en-US"/>
                    </w:rPr>
                  </w:rPrChange>
                </w:rPr>
                <w:t>"lineChart"</w:t>
              </w:r>
              <w:r w:rsidRPr="00E066BD">
                <w:rPr>
                  <w:rFonts w:ascii="Monaco" w:hAnsi="Monaco" w:cs="Monaco"/>
                  <w:b/>
                  <w:bCs/>
                  <w:color w:val="000000"/>
                  <w:sz w:val="20"/>
                  <w:szCs w:val="20"/>
                  <w:lang w:val="en-US"/>
                  <w:rPrChange w:id="7418" w:author="Borja Gonzalez" w:date="2017-09-28T19:31:00Z">
                    <w:rPr>
                      <w:rFonts w:ascii="Monaco" w:hAnsi="Monaco" w:cs="Monaco"/>
                      <w:b/>
                      <w:bCs/>
                      <w:color w:val="000000"/>
                      <w:sz w:val="32"/>
                      <w:szCs w:val="32"/>
                      <w:lang w:val="en-US"/>
                    </w:rPr>
                  </w:rPrChange>
                </w:rPr>
                <w:t>);</w:t>
              </w:r>
            </w:ins>
          </w:p>
          <w:p w14:paraId="59B8C616" w14:textId="77777777" w:rsidR="00E066BD" w:rsidRPr="00E066BD" w:rsidRDefault="00E066BD" w:rsidP="00E066BD">
            <w:pPr>
              <w:widowControl w:val="0"/>
              <w:autoSpaceDE w:val="0"/>
              <w:autoSpaceDN w:val="0"/>
              <w:adjustRightInd w:val="0"/>
              <w:rPr>
                <w:ins w:id="7419" w:author="Borja Gonzalez" w:date="2017-09-28T19:31:00Z"/>
                <w:rFonts w:ascii="Monaco" w:hAnsi="Monaco" w:cs="Monaco"/>
                <w:sz w:val="20"/>
                <w:szCs w:val="20"/>
                <w:lang w:val="en-US"/>
                <w:rPrChange w:id="7420" w:author="Borja Gonzalez" w:date="2017-09-28T19:31:00Z">
                  <w:rPr>
                    <w:ins w:id="7421" w:author="Borja Gonzalez" w:date="2017-09-28T19:31:00Z"/>
                    <w:rFonts w:ascii="Monaco" w:hAnsi="Monaco" w:cs="Monaco"/>
                    <w:sz w:val="32"/>
                    <w:szCs w:val="32"/>
                    <w:lang w:val="en-US"/>
                  </w:rPr>
                </w:rPrChange>
              </w:rPr>
            </w:pPr>
            <w:ins w:id="7422" w:author="Borja Gonzalez" w:date="2017-09-28T19:31:00Z">
              <w:r w:rsidRPr="00E066BD">
                <w:rPr>
                  <w:rFonts w:ascii="Monaco" w:hAnsi="Monaco" w:cs="Monaco"/>
                  <w:sz w:val="20"/>
                  <w:szCs w:val="20"/>
                  <w:lang w:val="en-US"/>
                  <w:rPrChange w:id="7423"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424" w:author="Borja Gonzalez" w:date="2017-09-28T19:31:00Z">
                    <w:rPr>
                      <w:rFonts w:ascii="Monaco" w:hAnsi="Monaco" w:cs="Monaco"/>
                      <w:b/>
                      <w:bCs/>
                      <w:color w:val="204A87"/>
                      <w:sz w:val="32"/>
                      <w:szCs w:val="32"/>
                      <w:lang w:val="en-US"/>
                    </w:rPr>
                  </w:rPrChange>
                </w:rPr>
                <w:t>if</w:t>
              </w:r>
              <w:r w:rsidRPr="00E066BD">
                <w:rPr>
                  <w:rFonts w:ascii="Monaco" w:hAnsi="Monaco" w:cs="Monaco"/>
                  <w:sz w:val="20"/>
                  <w:szCs w:val="20"/>
                  <w:lang w:val="en-US"/>
                  <w:rPrChange w:id="7425"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426"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27" w:author="Borja Gonzalez" w:date="2017-09-28T19:31:00Z">
                    <w:rPr>
                      <w:rFonts w:ascii="Monaco" w:hAnsi="Monaco" w:cs="Monaco"/>
                      <w:color w:val="000000"/>
                      <w:sz w:val="32"/>
                      <w:szCs w:val="32"/>
                      <w:lang w:val="en-US"/>
                    </w:rPr>
                  </w:rPrChange>
                </w:rPr>
                <w:t>var_i</w:t>
              </w:r>
              <w:r w:rsidRPr="00E066BD">
                <w:rPr>
                  <w:rFonts w:ascii="Monaco" w:hAnsi="Monaco" w:cs="Monaco"/>
                  <w:b/>
                  <w:bCs/>
                  <w:color w:val="CE5C00"/>
                  <w:sz w:val="20"/>
                  <w:szCs w:val="20"/>
                  <w:lang w:val="en-US"/>
                  <w:rPrChange w:id="7428" w:author="Borja Gonzalez" w:date="2017-09-28T19:31:00Z">
                    <w:rPr>
                      <w:rFonts w:ascii="Monaco" w:hAnsi="Monaco" w:cs="Monaco"/>
                      <w:b/>
                      <w:bCs/>
                      <w:color w:val="CE5C00"/>
                      <w:sz w:val="32"/>
                      <w:szCs w:val="32"/>
                      <w:lang w:val="en-US"/>
                    </w:rPr>
                  </w:rPrChange>
                </w:rPr>
                <w:t>&gt;=</w:t>
              </w:r>
              <w:r w:rsidRPr="00E066BD">
                <w:rPr>
                  <w:rFonts w:ascii="Monaco" w:hAnsi="Monaco" w:cs="Monaco"/>
                  <w:b/>
                  <w:bCs/>
                  <w:color w:val="0000CF"/>
                  <w:sz w:val="20"/>
                  <w:szCs w:val="20"/>
                  <w:lang w:val="en-US"/>
                  <w:rPrChange w:id="7429" w:author="Borja Gonzalez" w:date="2017-09-28T19:31: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7430" w:author="Borja Gonzalez" w:date="2017-09-28T19:31:00Z">
                    <w:rPr>
                      <w:rFonts w:ascii="Monaco" w:hAnsi="Monaco" w:cs="Monaco"/>
                      <w:b/>
                      <w:bCs/>
                      <w:color w:val="000000"/>
                      <w:sz w:val="32"/>
                      <w:szCs w:val="32"/>
                      <w:lang w:val="en-US"/>
                    </w:rPr>
                  </w:rPrChange>
                </w:rPr>
                <w:t>){</w:t>
              </w:r>
            </w:ins>
          </w:p>
          <w:p w14:paraId="20942FC8" w14:textId="77777777" w:rsidR="00E066BD" w:rsidRPr="00E066BD" w:rsidRDefault="00E066BD" w:rsidP="00E066BD">
            <w:pPr>
              <w:widowControl w:val="0"/>
              <w:autoSpaceDE w:val="0"/>
              <w:autoSpaceDN w:val="0"/>
              <w:adjustRightInd w:val="0"/>
              <w:rPr>
                <w:ins w:id="7431" w:author="Borja Gonzalez" w:date="2017-09-28T19:31:00Z"/>
                <w:rFonts w:ascii="Monaco" w:hAnsi="Monaco" w:cs="Monaco"/>
                <w:sz w:val="20"/>
                <w:szCs w:val="20"/>
                <w:lang w:val="en-US"/>
                <w:rPrChange w:id="7432" w:author="Borja Gonzalez" w:date="2017-09-28T19:31:00Z">
                  <w:rPr>
                    <w:ins w:id="7433" w:author="Borja Gonzalez" w:date="2017-09-28T19:31:00Z"/>
                    <w:rFonts w:ascii="Monaco" w:hAnsi="Monaco" w:cs="Monaco"/>
                    <w:sz w:val="32"/>
                    <w:szCs w:val="32"/>
                    <w:lang w:val="en-US"/>
                  </w:rPr>
                </w:rPrChange>
              </w:rPr>
            </w:pPr>
            <w:ins w:id="7434" w:author="Borja Gonzalez" w:date="2017-09-28T19:31:00Z">
              <w:r w:rsidRPr="00E066BD">
                <w:rPr>
                  <w:rFonts w:ascii="Monaco" w:hAnsi="Monaco" w:cs="Monaco"/>
                  <w:sz w:val="20"/>
                  <w:szCs w:val="20"/>
                  <w:lang w:val="en-US"/>
                  <w:rPrChange w:id="743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36" w:author="Borja Gonzalez" w:date="2017-09-28T19:31:00Z">
                    <w:rPr>
                      <w:rFonts w:ascii="Monaco" w:hAnsi="Monaco" w:cs="Monaco"/>
                      <w:color w:val="000000"/>
                      <w:sz w:val="32"/>
                      <w:szCs w:val="32"/>
                      <w:lang w:val="en-US"/>
                    </w:rPr>
                  </w:rPrChange>
                </w:rPr>
                <w:t>lineChart</w:t>
              </w:r>
              <w:r w:rsidRPr="00E066BD">
                <w:rPr>
                  <w:rFonts w:ascii="Monaco" w:hAnsi="Monaco" w:cs="Monaco"/>
                  <w:b/>
                  <w:bCs/>
                  <w:color w:val="000000"/>
                  <w:sz w:val="20"/>
                  <w:szCs w:val="20"/>
                  <w:lang w:val="en-US"/>
                  <w:rPrChange w:id="7437"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38" w:author="Borja Gonzalez" w:date="2017-09-28T19:31:00Z">
                    <w:rPr>
                      <w:rFonts w:ascii="Monaco" w:hAnsi="Monaco" w:cs="Monaco"/>
                      <w:color w:val="000000"/>
                      <w:sz w:val="32"/>
                      <w:szCs w:val="32"/>
                      <w:lang w:val="en-US"/>
                    </w:rPr>
                  </w:rPrChange>
                </w:rPr>
                <w:t>destroy</w:t>
              </w:r>
              <w:r w:rsidRPr="00E066BD">
                <w:rPr>
                  <w:rFonts w:ascii="Monaco" w:hAnsi="Monaco" w:cs="Monaco"/>
                  <w:b/>
                  <w:bCs/>
                  <w:color w:val="000000"/>
                  <w:sz w:val="20"/>
                  <w:szCs w:val="20"/>
                  <w:lang w:val="en-US"/>
                  <w:rPrChange w:id="7439" w:author="Borja Gonzalez" w:date="2017-09-28T19:31:00Z">
                    <w:rPr>
                      <w:rFonts w:ascii="Monaco" w:hAnsi="Monaco" w:cs="Monaco"/>
                      <w:b/>
                      <w:bCs/>
                      <w:color w:val="000000"/>
                      <w:sz w:val="32"/>
                      <w:szCs w:val="32"/>
                      <w:lang w:val="en-US"/>
                    </w:rPr>
                  </w:rPrChange>
                </w:rPr>
                <w:t>();</w:t>
              </w:r>
            </w:ins>
          </w:p>
          <w:p w14:paraId="6FF9D3CF" w14:textId="77777777" w:rsidR="00E066BD" w:rsidRPr="00E066BD" w:rsidRDefault="00E066BD" w:rsidP="00E066BD">
            <w:pPr>
              <w:widowControl w:val="0"/>
              <w:autoSpaceDE w:val="0"/>
              <w:autoSpaceDN w:val="0"/>
              <w:adjustRightInd w:val="0"/>
              <w:rPr>
                <w:ins w:id="7440" w:author="Borja Gonzalez" w:date="2017-09-28T19:31:00Z"/>
                <w:rFonts w:ascii="Monaco" w:hAnsi="Monaco" w:cs="Monaco"/>
                <w:sz w:val="20"/>
                <w:szCs w:val="20"/>
                <w:lang w:val="en-US"/>
                <w:rPrChange w:id="7441" w:author="Borja Gonzalez" w:date="2017-09-28T19:31:00Z">
                  <w:rPr>
                    <w:ins w:id="7442" w:author="Borja Gonzalez" w:date="2017-09-28T19:31:00Z"/>
                    <w:rFonts w:ascii="Monaco" w:hAnsi="Monaco" w:cs="Monaco"/>
                    <w:sz w:val="32"/>
                    <w:szCs w:val="32"/>
                    <w:lang w:val="en-US"/>
                  </w:rPr>
                </w:rPrChange>
              </w:rPr>
            </w:pPr>
            <w:ins w:id="7443" w:author="Borja Gonzalez" w:date="2017-09-28T19:31:00Z">
              <w:r w:rsidRPr="00E066BD">
                <w:rPr>
                  <w:rFonts w:ascii="Monaco" w:hAnsi="Monaco" w:cs="Monaco"/>
                  <w:sz w:val="20"/>
                  <w:szCs w:val="20"/>
                  <w:lang w:val="en-US"/>
                  <w:rPrChange w:id="7444"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445" w:author="Borja Gonzalez" w:date="2017-09-28T19:31:00Z">
                    <w:rPr>
                      <w:rFonts w:ascii="Monaco" w:hAnsi="Monaco" w:cs="Monaco"/>
                      <w:b/>
                      <w:bCs/>
                      <w:color w:val="000000"/>
                      <w:sz w:val="32"/>
                      <w:szCs w:val="32"/>
                      <w:lang w:val="en-US"/>
                    </w:rPr>
                  </w:rPrChange>
                </w:rPr>
                <w:t>}</w:t>
              </w:r>
            </w:ins>
          </w:p>
          <w:p w14:paraId="5E3FA954" w14:textId="77777777" w:rsidR="00E066BD" w:rsidRPr="00E066BD" w:rsidRDefault="00E066BD" w:rsidP="00E066BD">
            <w:pPr>
              <w:widowControl w:val="0"/>
              <w:autoSpaceDE w:val="0"/>
              <w:autoSpaceDN w:val="0"/>
              <w:adjustRightInd w:val="0"/>
              <w:rPr>
                <w:ins w:id="7446" w:author="Borja Gonzalez" w:date="2017-09-28T19:31:00Z"/>
                <w:rFonts w:ascii="Monaco" w:hAnsi="Monaco" w:cs="Monaco"/>
                <w:sz w:val="20"/>
                <w:szCs w:val="20"/>
                <w:lang w:val="en-US"/>
                <w:rPrChange w:id="7447" w:author="Borja Gonzalez" w:date="2017-09-28T19:31:00Z">
                  <w:rPr>
                    <w:ins w:id="7448" w:author="Borja Gonzalez" w:date="2017-09-28T19:31:00Z"/>
                    <w:rFonts w:ascii="Monaco" w:hAnsi="Monaco" w:cs="Monaco"/>
                    <w:sz w:val="32"/>
                    <w:szCs w:val="32"/>
                    <w:lang w:val="en-US"/>
                  </w:rPr>
                </w:rPrChange>
              </w:rPr>
            </w:pPr>
            <w:ins w:id="7449" w:author="Borja Gonzalez" w:date="2017-09-28T19:31:00Z">
              <w:r w:rsidRPr="00E066BD">
                <w:rPr>
                  <w:rFonts w:ascii="Monaco" w:hAnsi="Monaco" w:cs="Monaco"/>
                  <w:sz w:val="20"/>
                  <w:szCs w:val="20"/>
                  <w:lang w:val="en-US"/>
                  <w:rPrChange w:id="745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51" w:author="Borja Gonzalez" w:date="2017-09-28T19:31:00Z">
                    <w:rPr>
                      <w:rFonts w:ascii="Monaco" w:hAnsi="Monaco" w:cs="Monaco"/>
                      <w:color w:val="000000"/>
                      <w:sz w:val="32"/>
                      <w:szCs w:val="32"/>
                      <w:lang w:val="en-US"/>
                    </w:rPr>
                  </w:rPrChange>
                </w:rPr>
                <w:t>lineChart</w:t>
              </w:r>
              <w:r w:rsidRPr="00E066BD">
                <w:rPr>
                  <w:rFonts w:ascii="Monaco" w:hAnsi="Monaco" w:cs="Monaco"/>
                  <w:sz w:val="20"/>
                  <w:szCs w:val="20"/>
                  <w:lang w:val="en-US"/>
                  <w:rPrChange w:id="7452"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45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454"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455" w:author="Borja Gonzalez" w:date="2017-09-28T19:31:00Z">
                    <w:rPr>
                      <w:rFonts w:ascii="Monaco" w:hAnsi="Monaco" w:cs="Monaco"/>
                      <w:b/>
                      <w:bCs/>
                      <w:color w:val="204A87"/>
                      <w:sz w:val="32"/>
                      <w:szCs w:val="32"/>
                      <w:lang w:val="en-US"/>
                    </w:rPr>
                  </w:rPrChange>
                </w:rPr>
                <w:t>new</w:t>
              </w:r>
              <w:r w:rsidRPr="00E066BD">
                <w:rPr>
                  <w:rFonts w:ascii="Monaco" w:hAnsi="Monaco" w:cs="Monaco"/>
                  <w:sz w:val="20"/>
                  <w:szCs w:val="20"/>
                  <w:lang w:val="en-US"/>
                  <w:rPrChange w:id="745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57" w:author="Borja Gonzalez" w:date="2017-09-28T19:31:00Z">
                    <w:rPr>
                      <w:rFonts w:ascii="Monaco" w:hAnsi="Monaco" w:cs="Monaco"/>
                      <w:color w:val="000000"/>
                      <w:sz w:val="32"/>
                      <w:szCs w:val="32"/>
                      <w:lang w:val="en-US"/>
                    </w:rPr>
                  </w:rPrChange>
                </w:rPr>
                <w:t>Chart</w:t>
              </w:r>
              <w:r w:rsidRPr="00E066BD">
                <w:rPr>
                  <w:rFonts w:ascii="Monaco" w:hAnsi="Monaco" w:cs="Monaco"/>
                  <w:b/>
                  <w:bCs/>
                  <w:color w:val="000000"/>
                  <w:sz w:val="20"/>
                  <w:szCs w:val="20"/>
                  <w:lang w:val="en-US"/>
                  <w:rPrChange w:id="7458"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59" w:author="Borja Gonzalez" w:date="2017-09-28T19:31:00Z">
                    <w:rPr>
                      <w:rFonts w:ascii="Monaco" w:hAnsi="Monaco" w:cs="Monaco"/>
                      <w:color w:val="000000"/>
                      <w:sz w:val="32"/>
                      <w:szCs w:val="32"/>
                      <w:lang w:val="en-US"/>
                    </w:rPr>
                  </w:rPrChange>
                </w:rPr>
                <w:t>CHART</w:t>
              </w:r>
              <w:r w:rsidRPr="00E066BD">
                <w:rPr>
                  <w:rFonts w:ascii="Monaco" w:hAnsi="Monaco" w:cs="Monaco"/>
                  <w:b/>
                  <w:bCs/>
                  <w:color w:val="000000"/>
                  <w:sz w:val="20"/>
                  <w:szCs w:val="20"/>
                  <w:lang w:val="en-US"/>
                  <w:rPrChange w:id="7460"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461"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462" w:author="Borja Gonzalez" w:date="2017-09-28T19:31:00Z">
                    <w:rPr>
                      <w:rFonts w:ascii="Monaco" w:hAnsi="Monaco" w:cs="Monaco"/>
                      <w:b/>
                      <w:bCs/>
                      <w:color w:val="000000"/>
                      <w:sz w:val="32"/>
                      <w:szCs w:val="32"/>
                      <w:lang w:val="en-US"/>
                    </w:rPr>
                  </w:rPrChange>
                </w:rPr>
                <w:t>{</w:t>
              </w:r>
            </w:ins>
          </w:p>
          <w:p w14:paraId="4B4FE28B" w14:textId="77777777" w:rsidR="00E066BD" w:rsidRPr="00E066BD" w:rsidRDefault="00E066BD" w:rsidP="00E066BD">
            <w:pPr>
              <w:widowControl w:val="0"/>
              <w:autoSpaceDE w:val="0"/>
              <w:autoSpaceDN w:val="0"/>
              <w:adjustRightInd w:val="0"/>
              <w:rPr>
                <w:ins w:id="7463" w:author="Borja Gonzalez" w:date="2017-09-28T19:31:00Z"/>
                <w:rFonts w:ascii="Monaco" w:hAnsi="Monaco" w:cs="Monaco"/>
                <w:sz w:val="20"/>
                <w:szCs w:val="20"/>
                <w:lang w:val="en-US"/>
                <w:rPrChange w:id="7464" w:author="Borja Gonzalez" w:date="2017-09-28T19:31:00Z">
                  <w:rPr>
                    <w:ins w:id="7465" w:author="Borja Gonzalez" w:date="2017-09-28T19:31:00Z"/>
                    <w:rFonts w:ascii="Monaco" w:hAnsi="Monaco" w:cs="Monaco"/>
                    <w:sz w:val="32"/>
                    <w:szCs w:val="32"/>
                    <w:lang w:val="en-US"/>
                  </w:rPr>
                </w:rPrChange>
              </w:rPr>
            </w:pPr>
            <w:ins w:id="7466" w:author="Borja Gonzalez" w:date="2017-09-28T19:31:00Z">
              <w:r w:rsidRPr="00E066BD">
                <w:rPr>
                  <w:rFonts w:ascii="Monaco" w:hAnsi="Monaco" w:cs="Monaco"/>
                  <w:sz w:val="20"/>
                  <w:szCs w:val="20"/>
                  <w:lang w:val="en-US"/>
                  <w:rPrChange w:id="746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68" w:author="Borja Gonzalez" w:date="2017-09-28T19:31:00Z">
                    <w:rPr>
                      <w:rFonts w:ascii="Monaco" w:hAnsi="Monaco" w:cs="Monaco"/>
                      <w:color w:val="000000"/>
                      <w:sz w:val="32"/>
                      <w:szCs w:val="32"/>
                      <w:lang w:val="en-US"/>
                    </w:rPr>
                  </w:rPrChange>
                </w:rPr>
                <w:t>type</w:t>
              </w:r>
              <w:r w:rsidRPr="00E066BD">
                <w:rPr>
                  <w:rFonts w:ascii="Monaco" w:hAnsi="Monaco" w:cs="Monaco"/>
                  <w:b/>
                  <w:bCs/>
                  <w:color w:val="CE5C00"/>
                  <w:sz w:val="20"/>
                  <w:szCs w:val="20"/>
                  <w:lang w:val="en-US"/>
                  <w:rPrChange w:id="7469"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470"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471" w:author="Borja Gonzalez" w:date="2017-09-28T19:31:00Z">
                    <w:rPr>
                      <w:rFonts w:ascii="Monaco" w:hAnsi="Monaco" w:cs="Monaco"/>
                      <w:color w:val="4E9A06"/>
                      <w:sz w:val="32"/>
                      <w:szCs w:val="32"/>
                      <w:lang w:val="en-US"/>
                    </w:rPr>
                  </w:rPrChange>
                </w:rPr>
                <w:t>'line'</w:t>
              </w:r>
              <w:r w:rsidRPr="00E066BD">
                <w:rPr>
                  <w:rFonts w:ascii="Monaco" w:hAnsi="Monaco" w:cs="Monaco"/>
                  <w:b/>
                  <w:bCs/>
                  <w:color w:val="000000"/>
                  <w:sz w:val="20"/>
                  <w:szCs w:val="20"/>
                  <w:lang w:val="en-US"/>
                  <w:rPrChange w:id="7472" w:author="Borja Gonzalez" w:date="2017-09-28T19:31:00Z">
                    <w:rPr>
                      <w:rFonts w:ascii="Monaco" w:hAnsi="Monaco" w:cs="Monaco"/>
                      <w:b/>
                      <w:bCs/>
                      <w:color w:val="000000"/>
                      <w:sz w:val="32"/>
                      <w:szCs w:val="32"/>
                      <w:lang w:val="en-US"/>
                    </w:rPr>
                  </w:rPrChange>
                </w:rPr>
                <w:t>,</w:t>
              </w:r>
            </w:ins>
          </w:p>
          <w:p w14:paraId="52B2BEF8" w14:textId="77777777" w:rsidR="00E066BD" w:rsidRPr="00E066BD" w:rsidRDefault="00E066BD" w:rsidP="00E066BD">
            <w:pPr>
              <w:widowControl w:val="0"/>
              <w:autoSpaceDE w:val="0"/>
              <w:autoSpaceDN w:val="0"/>
              <w:adjustRightInd w:val="0"/>
              <w:rPr>
                <w:ins w:id="7473" w:author="Borja Gonzalez" w:date="2017-09-28T19:31:00Z"/>
                <w:rFonts w:ascii="Monaco" w:hAnsi="Monaco" w:cs="Monaco"/>
                <w:sz w:val="20"/>
                <w:szCs w:val="20"/>
                <w:lang w:val="en-US"/>
                <w:rPrChange w:id="7474" w:author="Borja Gonzalez" w:date="2017-09-28T19:31:00Z">
                  <w:rPr>
                    <w:ins w:id="7475" w:author="Borja Gonzalez" w:date="2017-09-28T19:31:00Z"/>
                    <w:rFonts w:ascii="Monaco" w:hAnsi="Monaco" w:cs="Monaco"/>
                    <w:sz w:val="32"/>
                    <w:szCs w:val="32"/>
                    <w:lang w:val="en-US"/>
                  </w:rPr>
                </w:rPrChange>
              </w:rPr>
            </w:pPr>
            <w:ins w:id="7476" w:author="Borja Gonzalez" w:date="2017-09-28T19:31:00Z">
              <w:r w:rsidRPr="00E066BD">
                <w:rPr>
                  <w:rFonts w:ascii="Monaco" w:hAnsi="Monaco" w:cs="Monaco"/>
                  <w:sz w:val="20"/>
                  <w:szCs w:val="20"/>
                  <w:lang w:val="en-US"/>
                  <w:rPrChange w:id="747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78"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7479"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480"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481" w:author="Borja Gonzalez" w:date="2017-09-28T19:31:00Z">
                    <w:rPr>
                      <w:rFonts w:ascii="Monaco" w:hAnsi="Monaco" w:cs="Monaco"/>
                      <w:b/>
                      <w:bCs/>
                      <w:color w:val="000000"/>
                      <w:sz w:val="32"/>
                      <w:szCs w:val="32"/>
                      <w:lang w:val="en-US"/>
                    </w:rPr>
                  </w:rPrChange>
                </w:rPr>
                <w:t>{</w:t>
              </w:r>
            </w:ins>
          </w:p>
          <w:p w14:paraId="2E550D15" w14:textId="77777777" w:rsidR="00E066BD" w:rsidRPr="00E066BD" w:rsidRDefault="00E066BD" w:rsidP="00E066BD">
            <w:pPr>
              <w:widowControl w:val="0"/>
              <w:autoSpaceDE w:val="0"/>
              <w:autoSpaceDN w:val="0"/>
              <w:adjustRightInd w:val="0"/>
              <w:rPr>
                <w:ins w:id="7482" w:author="Borja Gonzalez" w:date="2017-09-28T19:31:00Z"/>
                <w:rFonts w:ascii="Monaco" w:hAnsi="Monaco" w:cs="Monaco"/>
                <w:sz w:val="20"/>
                <w:szCs w:val="20"/>
                <w:lang w:val="en-US"/>
                <w:rPrChange w:id="7483" w:author="Borja Gonzalez" w:date="2017-09-28T19:31:00Z">
                  <w:rPr>
                    <w:ins w:id="7484" w:author="Borja Gonzalez" w:date="2017-09-28T19:31:00Z"/>
                    <w:rFonts w:ascii="Monaco" w:hAnsi="Monaco" w:cs="Monaco"/>
                    <w:sz w:val="32"/>
                    <w:szCs w:val="32"/>
                    <w:lang w:val="en-US"/>
                  </w:rPr>
                </w:rPrChange>
              </w:rPr>
            </w:pPr>
            <w:ins w:id="7485" w:author="Borja Gonzalez" w:date="2017-09-28T19:31:00Z">
              <w:r w:rsidRPr="00E066BD">
                <w:rPr>
                  <w:rFonts w:ascii="Monaco" w:hAnsi="Monaco" w:cs="Monaco"/>
                  <w:sz w:val="20"/>
                  <w:szCs w:val="20"/>
                  <w:lang w:val="en-US"/>
                  <w:rPrChange w:id="748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87" w:author="Borja Gonzalez" w:date="2017-09-28T19:31:00Z">
                    <w:rPr>
                      <w:rFonts w:ascii="Monaco" w:hAnsi="Monaco" w:cs="Monaco"/>
                      <w:color w:val="000000"/>
                      <w:sz w:val="32"/>
                      <w:szCs w:val="32"/>
                      <w:lang w:val="en-US"/>
                    </w:rPr>
                  </w:rPrChange>
                </w:rPr>
                <w:t>labels</w:t>
              </w:r>
              <w:r w:rsidRPr="00E066BD">
                <w:rPr>
                  <w:rFonts w:ascii="Monaco" w:hAnsi="Monaco" w:cs="Monaco"/>
                  <w:b/>
                  <w:bCs/>
                  <w:color w:val="CE5C00"/>
                  <w:sz w:val="20"/>
                  <w:szCs w:val="20"/>
                  <w:lang w:val="en-US"/>
                  <w:rPrChange w:id="748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48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90" w:author="Borja Gonzalez" w:date="2017-09-28T19:31:00Z">
                    <w:rPr>
                      <w:rFonts w:ascii="Monaco" w:hAnsi="Monaco" w:cs="Monaco"/>
                      <w:color w:val="000000"/>
                      <w:sz w:val="32"/>
                      <w:szCs w:val="32"/>
                      <w:lang w:val="en-US"/>
                    </w:rPr>
                  </w:rPrChange>
                </w:rPr>
                <w:t>fechas</w:t>
              </w:r>
              <w:r w:rsidRPr="00E066BD">
                <w:rPr>
                  <w:rFonts w:ascii="Monaco" w:hAnsi="Monaco" w:cs="Monaco"/>
                  <w:b/>
                  <w:bCs/>
                  <w:color w:val="000000"/>
                  <w:sz w:val="20"/>
                  <w:szCs w:val="20"/>
                  <w:lang w:val="en-US"/>
                  <w:rPrChange w:id="7491" w:author="Borja Gonzalez" w:date="2017-09-28T19:31:00Z">
                    <w:rPr>
                      <w:rFonts w:ascii="Monaco" w:hAnsi="Monaco" w:cs="Monaco"/>
                      <w:b/>
                      <w:bCs/>
                      <w:color w:val="000000"/>
                      <w:sz w:val="32"/>
                      <w:szCs w:val="32"/>
                      <w:lang w:val="en-US"/>
                    </w:rPr>
                  </w:rPrChange>
                </w:rPr>
                <w:t>,</w:t>
              </w:r>
            </w:ins>
          </w:p>
          <w:p w14:paraId="0FE3A211" w14:textId="77777777" w:rsidR="00E066BD" w:rsidRPr="00E066BD" w:rsidRDefault="00E066BD" w:rsidP="00E066BD">
            <w:pPr>
              <w:widowControl w:val="0"/>
              <w:autoSpaceDE w:val="0"/>
              <w:autoSpaceDN w:val="0"/>
              <w:adjustRightInd w:val="0"/>
              <w:rPr>
                <w:ins w:id="7492" w:author="Borja Gonzalez" w:date="2017-09-28T19:31:00Z"/>
                <w:rFonts w:ascii="Monaco" w:hAnsi="Monaco" w:cs="Monaco"/>
                <w:sz w:val="20"/>
                <w:szCs w:val="20"/>
                <w:lang w:val="en-US"/>
                <w:rPrChange w:id="7493" w:author="Borja Gonzalez" w:date="2017-09-28T19:31:00Z">
                  <w:rPr>
                    <w:ins w:id="7494" w:author="Borja Gonzalez" w:date="2017-09-28T19:31:00Z"/>
                    <w:rFonts w:ascii="Monaco" w:hAnsi="Monaco" w:cs="Monaco"/>
                    <w:sz w:val="32"/>
                    <w:szCs w:val="32"/>
                    <w:lang w:val="en-US"/>
                  </w:rPr>
                </w:rPrChange>
              </w:rPr>
            </w:pPr>
            <w:ins w:id="7495" w:author="Borja Gonzalez" w:date="2017-09-28T19:31:00Z">
              <w:r w:rsidRPr="00E066BD">
                <w:rPr>
                  <w:rFonts w:ascii="Monaco" w:hAnsi="Monaco" w:cs="Monaco"/>
                  <w:sz w:val="20"/>
                  <w:szCs w:val="20"/>
                  <w:lang w:val="en-US"/>
                  <w:rPrChange w:id="749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97" w:author="Borja Gonzalez" w:date="2017-09-28T19:31:00Z">
                    <w:rPr>
                      <w:rFonts w:ascii="Monaco" w:hAnsi="Monaco" w:cs="Monaco"/>
                      <w:color w:val="000000"/>
                      <w:sz w:val="32"/>
                      <w:szCs w:val="32"/>
                      <w:lang w:val="en-US"/>
                    </w:rPr>
                  </w:rPrChange>
                </w:rPr>
                <w:t>datasets</w:t>
              </w:r>
              <w:r w:rsidRPr="00E066BD">
                <w:rPr>
                  <w:rFonts w:ascii="Monaco" w:hAnsi="Monaco" w:cs="Monaco"/>
                  <w:b/>
                  <w:bCs/>
                  <w:color w:val="CE5C00"/>
                  <w:sz w:val="20"/>
                  <w:szCs w:val="20"/>
                  <w:lang w:val="en-US"/>
                  <w:rPrChange w:id="749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499"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500" w:author="Borja Gonzalez" w:date="2017-09-28T19:31:00Z">
                    <w:rPr>
                      <w:rFonts w:ascii="Monaco" w:hAnsi="Monaco" w:cs="Monaco"/>
                      <w:b/>
                      <w:bCs/>
                      <w:color w:val="000000"/>
                      <w:sz w:val="32"/>
                      <w:szCs w:val="32"/>
                      <w:lang w:val="en-US"/>
                    </w:rPr>
                  </w:rPrChange>
                </w:rPr>
                <w:t>[</w:t>
              </w:r>
            </w:ins>
          </w:p>
          <w:p w14:paraId="2ACD2BF0" w14:textId="77777777" w:rsidR="00E066BD" w:rsidRPr="00E066BD" w:rsidRDefault="00E066BD" w:rsidP="00E066BD">
            <w:pPr>
              <w:widowControl w:val="0"/>
              <w:autoSpaceDE w:val="0"/>
              <w:autoSpaceDN w:val="0"/>
              <w:adjustRightInd w:val="0"/>
              <w:rPr>
                <w:ins w:id="7501" w:author="Borja Gonzalez" w:date="2017-09-28T19:31:00Z"/>
                <w:rFonts w:ascii="Monaco" w:hAnsi="Monaco" w:cs="Monaco"/>
                <w:sz w:val="20"/>
                <w:szCs w:val="20"/>
                <w:lang w:val="en-US"/>
                <w:rPrChange w:id="7502" w:author="Borja Gonzalez" w:date="2017-09-28T19:31:00Z">
                  <w:rPr>
                    <w:ins w:id="7503" w:author="Borja Gonzalez" w:date="2017-09-28T19:31:00Z"/>
                    <w:rFonts w:ascii="Monaco" w:hAnsi="Monaco" w:cs="Monaco"/>
                    <w:sz w:val="32"/>
                    <w:szCs w:val="32"/>
                    <w:lang w:val="en-US"/>
                  </w:rPr>
                </w:rPrChange>
              </w:rPr>
            </w:pPr>
            <w:ins w:id="7504" w:author="Borja Gonzalez" w:date="2017-09-28T19:31:00Z">
              <w:r w:rsidRPr="00E066BD">
                <w:rPr>
                  <w:rFonts w:ascii="Monaco" w:hAnsi="Monaco" w:cs="Monaco"/>
                  <w:sz w:val="20"/>
                  <w:szCs w:val="20"/>
                  <w:lang w:val="en-US"/>
                  <w:rPrChange w:id="7505"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506" w:author="Borja Gonzalez" w:date="2017-09-28T19:31:00Z">
                    <w:rPr>
                      <w:rFonts w:ascii="Monaco" w:hAnsi="Monaco" w:cs="Monaco"/>
                      <w:b/>
                      <w:bCs/>
                      <w:color w:val="000000"/>
                      <w:sz w:val="32"/>
                      <w:szCs w:val="32"/>
                      <w:lang w:val="en-US"/>
                    </w:rPr>
                  </w:rPrChange>
                </w:rPr>
                <w:t>{</w:t>
              </w:r>
            </w:ins>
          </w:p>
          <w:p w14:paraId="1C1B4DC9" w14:textId="77777777" w:rsidR="00E066BD" w:rsidRPr="00E066BD" w:rsidRDefault="00E066BD" w:rsidP="00E066BD">
            <w:pPr>
              <w:widowControl w:val="0"/>
              <w:autoSpaceDE w:val="0"/>
              <w:autoSpaceDN w:val="0"/>
              <w:adjustRightInd w:val="0"/>
              <w:rPr>
                <w:ins w:id="7507" w:author="Borja Gonzalez" w:date="2017-09-28T19:31:00Z"/>
                <w:rFonts w:ascii="Monaco" w:hAnsi="Monaco" w:cs="Monaco"/>
                <w:sz w:val="20"/>
                <w:szCs w:val="20"/>
                <w:lang w:val="en-US"/>
                <w:rPrChange w:id="7508" w:author="Borja Gonzalez" w:date="2017-09-28T19:31:00Z">
                  <w:rPr>
                    <w:ins w:id="7509" w:author="Borja Gonzalez" w:date="2017-09-28T19:31:00Z"/>
                    <w:rFonts w:ascii="Monaco" w:hAnsi="Monaco" w:cs="Monaco"/>
                    <w:sz w:val="32"/>
                    <w:szCs w:val="32"/>
                    <w:lang w:val="en-US"/>
                  </w:rPr>
                </w:rPrChange>
              </w:rPr>
            </w:pPr>
            <w:ins w:id="7510" w:author="Borja Gonzalez" w:date="2017-09-28T19:31:00Z">
              <w:r w:rsidRPr="00E066BD">
                <w:rPr>
                  <w:rFonts w:ascii="Monaco" w:hAnsi="Monaco" w:cs="Monaco"/>
                  <w:sz w:val="20"/>
                  <w:szCs w:val="20"/>
                  <w:lang w:val="en-US"/>
                  <w:rPrChange w:id="751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12" w:author="Borja Gonzalez" w:date="2017-09-28T19:31: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751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51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15" w:author="Borja Gonzalez" w:date="2017-09-28T19:31:00Z">
                    <w:rPr>
                      <w:rFonts w:ascii="Monaco" w:hAnsi="Monaco" w:cs="Monaco"/>
                      <w:color w:val="000000"/>
                      <w:sz w:val="32"/>
                      <w:szCs w:val="32"/>
                      <w:lang w:val="en-US"/>
                    </w:rPr>
                  </w:rPrChange>
                </w:rPr>
                <w:t>titulo1</w:t>
              </w:r>
              <w:r w:rsidRPr="00E066BD">
                <w:rPr>
                  <w:rFonts w:ascii="Monaco" w:hAnsi="Monaco" w:cs="Monaco"/>
                  <w:b/>
                  <w:bCs/>
                  <w:color w:val="CE5C00"/>
                  <w:sz w:val="20"/>
                  <w:szCs w:val="20"/>
                  <w:lang w:val="en-US"/>
                  <w:rPrChange w:id="7516"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7517" w:author="Borja Gonzalez" w:date="2017-09-28T19:31:00Z">
                    <w:rPr>
                      <w:rFonts w:ascii="Monaco" w:hAnsi="Monaco" w:cs="Monaco"/>
                      <w:color w:val="4E9A06"/>
                      <w:sz w:val="32"/>
                      <w:szCs w:val="32"/>
                      <w:lang w:val="en-US"/>
                    </w:rPr>
                  </w:rPrChange>
                </w:rPr>
                <w:t>" max"</w:t>
              </w:r>
              <w:r w:rsidRPr="00E066BD">
                <w:rPr>
                  <w:rFonts w:ascii="Monaco" w:hAnsi="Monaco" w:cs="Monaco"/>
                  <w:b/>
                  <w:bCs/>
                  <w:color w:val="000000"/>
                  <w:sz w:val="20"/>
                  <w:szCs w:val="20"/>
                  <w:lang w:val="en-US"/>
                  <w:rPrChange w:id="7518" w:author="Borja Gonzalez" w:date="2017-09-28T19:31:00Z">
                    <w:rPr>
                      <w:rFonts w:ascii="Monaco" w:hAnsi="Monaco" w:cs="Monaco"/>
                      <w:b/>
                      <w:bCs/>
                      <w:color w:val="000000"/>
                      <w:sz w:val="32"/>
                      <w:szCs w:val="32"/>
                      <w:lang w:val="en-US"/>
                    </w:rPr>
                  </w:rPrChange>
                </w:rPr>
                <w:t>,</w:t>
              </w:r>
            </w:ins>
          </w:p>
          <w:p w14:paraId="5E83E951" w14:textId="77777777" w:rsidR="00E066BD" w:rsidRPr="00E066BD" w:rsidRDefault="00E066BD" w:rsidP="00E066BD">
            <w:pPr>
              <w:widowControl w:val="0"/>
              <w:autoSpaceDE w:val="0"/>
              <w:autoSpaceDN w:val="0"/>
              <w:adjustRightInd w:val="0"/>
              <w:rPr>
                <w:ins w:id="7519" w:author="Borja Gonzalez" w:date="2017-09-28T19:31:00Z"/>
                <w:rFonts w:ascii="Monaco" w:hAnsi="Monaco" w:cs="Monaco"/>
                <w:sz w:val="20"/>
                <w:szCs w:val="20"/>
                <w:lang w:val="en-US"/>
                <w:rPrChange w:id="7520" w:author="Borja Gonzalez" w:date="2017-09-28T19:31:00Z">
                  <w:rPr>
                    <w:ins w:id="7521" w:author="Borja Gonzalez" w:date="2017-09-28T19:31:00Z"/>
                    <w:rFonts w:ascii="Monaco" w:hAnsi="Monaco" w:cs="Monaco"/>
                    <w:sz w:val="32"/>
                    <w:szCs w:val="32"/>
                    <w:lang w:val="en-US"/>
                  </w:rPr>
                </w:rPrChange>
              </w:rPr>
            </w:pPr>
            <w:ins w:id="7522" w:author="Borja Gonzalez" w:date="2017-09-28T19:31:00Z">
              <w:r w:rsidRPr="00E066BD">
                <w:rPr>
                  <w:rFonts w:ascii="Monaco" w:hAnsi="Monaco" w:cs="Monaco"/>
                  <w:sz w:val="20"/>
                  <w:szCs w:val="20"/>
                  <w:lang w:val="en-US"/>
                  <w:rPrChange w:id="752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24"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7525"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7526" w:author="Borja Gonzalez" w:date="2017-09-28T19:31:00Z">
                    <w:rPr>
                      <w:rFonts w:ascii="Monaco" w:hAnsi="Monaco" w:cs="Monaco"/>
                      <w:color w:val="4E9A06"/>
                      <w:sz w:val="32"/>
                      <w:szCs w:val="32"/>
                      <w:lang w:val="en-US"/>
                    </w:rPr>
                  </w:rPrChange>
                </w:rPr>
                <w:t>'end'</w:t>
              </w:r>
              <w:r w:rsidRPr="00E066BD">
                <w:rPr>
                  <w:rFonts w:ascii="Monaco" w:hAnsi="Monaco" w:cs="Monaco"/>
                  <w:b/>
                  <w:bCs/>
                  <w:color w:val="000000"/>
                  <w:sz w:val="20"/>
                  <w:szCs w:val="20"/>
                  <w:lang w:val="en-US"/>
                  <w:rPrChange w:id="7527" w:author="Borja Gonzalez" w:date="2017-09-28T19:31:00Z">
                    <w:rPr>
                      <w:rFonts w:ascii="Monaco" w:hAnsi="Monaco" w:cs="Monaco"/>
                      <w:b/>
                      <w:bCs/>
                      <w:color w:val="000000"/>
                      <w:sz w:val="32"/>
                      <w:szCs w:val="32"/>
                      <w:lang w:val="en-US"/>
                    </w:rPr>
                  </w:rPrChange>
                </w:rPr>
                <w:t>,</w:t>
              </w:r>
            </w:ins>
          </w:p>
          <w:p w14:paraId="059AA557" w14:textId="77777777" w:rsidR="00E066BD" w:rsidRPr="00E066BD" w:rsidRDefault="00E066BD" w:rsidP="00E066BD">
            <w:pPr>
              <w:widowControl w:val="0"/>
              <w:autoSpaceDE w:val="0"/>
              <w:autoSpaceDN w:val="0"/>
              <w:adjustRightInd w:val="0"/>
              <w:rPr>
                <w:ins w:id="7528" w:author="Borja Gonzalez" w:date="2017-09-28T19:31:00Z"/>
                <w:rFonts w:ascii="Monaco" w:hAnsi="Monaco" w:cs="Monaco"/>
                <w:sz w:val="20"/>
                <w:szCs w:val="20"/>
                <w:lang w:val="en-US"/>
                <w:rPrChange w:id="7529" w:author="Borja Gonzalez" w:date="2017-09-28T19:31:00Z">
                  <w:rPr>
                    <w:ins w:id="7530" w:author="Borja Gonzalez" w:date="2017-09-28T19:31:00Z"/>
                    <w:rFonts w:ascii="Monaco" w:hAnsi="Monaco" w:cs="Monaco"/>
                    <w:sz w:val="32"/>
                    <w:szCs w:val="32"/>
                    <w:lang w:val="en-US"/>
                  </w:rPr>
                </w:rPrChange>
              </w:rPr>
            </w:pPr>
            <w:ins w:id="7531" w:author="Borja Gonzalez" w:date="2017-09-28T19:31:00Z">
              <w:r w:rsidRPr="00E066BD">
                <w:rPr>
                  <w:rFonts w:ascii="Monaco" w:hAnsi="Monaco" w:cs="Monaco"/>
                  <w:sz w:val="20"/>
                  <w:szCs w:val="20"/>
                  <w:lang w:val="en-US"/>
                  <w:rPrChange w:id="753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33"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7534"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7535" w:author="Borja Gonzalez" w:date="2017-09-28T19:31:00Z">
                    <w:rPr>
                      <w:rFonts w:ascii="Monaco" w:hAnsi="Monaco" w:cs="Monaco"/>
                      <w:color w:val="000000"/>
                      <w:sz w:val="32"/>
                      <w:szCs w:val="32"/>
                      <w:lang w:val="en-US"/>
                    </w:rPr>
                  </w:rPrChange>
                </w:rPr>
                <w:t>maximo_max</w:t>
              </w:r>
              <w:r w:rsidRPr="00E066BD">
                <w:rPr>
                  <w:rFonts w:ascii="Monaco" w:hAnsi="Monaco" w:cs="Monaco"/>
                  <w:b/>
                  <w:bCs/>
                  <w:color w:val="000000"/>
                  <w:sz w:val="20"/>
                  <w:szCs w:val="20"/>
                  <w:lang w:val="en-US"/>
                  <w:rPrChange w:id="7536" w:author="Borja Gonzalez" w:date="2017-09-28T19:31:00Z">
                    <w:rPr>
                      <w:rFonts w:ascii="Monaco" w:hAnsi="Monaco" w:cs="Monaco"/>
                      <w:b/>
                      <w:bCs/>
                      <w:color w:val="000000"/>
                      <w:sz w:val="32"/>
                      <w:szCs w:val="32"/>
                      <w:lang w:val="en-US"/>
                    </w:rPr>
                  </w:rPrChange>
                </w:rPr>
                <w:t>,</w:t>
              </w:r>
            </w:ins>
          </w:p>
          <w:p w14:paraId="18C5B713" w14:textId="77777777" w:rsidR="00E066BD" w:rsidRPr="00E066BD" w:rsidRDefault="00E066BD" w:rsidP="00E066BD">
            <w:pPr>
              <w:widowControl w:val="0"/>
              <w:autoSpaceDE w:val="0"/>
              <w:autoSpaceDN w:val="0"/>
              <w:adjustRightInd w:val="0"/>
              <w:rPr>
                <w:ins w:id="7537" w:author="Borja Gonzalez" w:date="2017-09-28T19:31:00Z"/>
                <w:rFonts w:ascii="Monaco" w:hAnsi="Monaco" w:cs="Monaco"/>
                <w:sz w:val="20"/>
                <w:szCs w:val="20"/>
                <w:lang w:val="en-US"/>
                <w:rPrChange w:id="7538" w:author="Borja Gonzalez" w:date="2017-09-28T19:31:00Z">
                  <w:rPr>
                    <w:ins w:id="7539" w:author="Borja Gonzalez" w:date="2017-09-28T19:31:00Z"/>
                    <w:rFonts w:ascii="Monaco" w:hAnsi="Monaco" w:cs="Monaco"/>
                    <w:sz w:val="32"/>
                    <w:szCs w:val="32"/>
                    <w:lang w:val="en-US"/>
                  </w:rPr>
                </w:rPrChange>
              </w:rPr>
            </w:pPr>
            <w:ins w:id="7540" w:author="Borja Gonzalez" w:date="2017-09-28T19:31:00Z">
              <w:r w:rsidRPr="00E066BD">
                <w:rPr>
                  <w:rFonts w:ascii="Monaco" w:hAnsi="Monaco" w:cs="Monaco"/>
                  <w:sz w:val="20"/>
                  <w:szCs w:val="20"/>
                  <w:lang w:val="en-US"/>
                  <w:rPrChange w:id="7541"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542" w:author="Borja Gonzalez" w:date="2017-09-28T19:31:00Z">
                    <w:rPr>
                      <w:rFonts w:ascii="Monaco" w:hAnsi="Monaco" w:cs="Monaco"/>
                      <w:b/>
                      <w:bCs/>
                      <w:color w:val="000000"/>
                      <w:sz w:val="32"/>
                      <w:szCs w:val="32"/>
                      <w:lang w:val="en-US"/>
                    </w:rPr>
                  </w:rPrChange>
                </w:rPr>
                <w:t>},</w:t>
              </w:r>
            </w:ins>
          </w:p>
          <w:p w14:paraId="740D1DC7" w14:textId="77777777" w:rsidR="00E066BD" w:rsidRPr="00E066BD" w:rsidRDefault="00E066BD" w:rsidP="00E066BD">
            <w:pPr>
              <w:widowControl w:val="0"/>
              <w:autoSpaceDE w:val="0"/>
              <w:autoSpaceDN w:val="0"/>
              <w:adjustRightInd w:val="0"/>
              <w:rPr>
                <w:ins w:id="7543" w:author="Borja Gonzalez" w:date="2017-09-28T19:31:00Z"/>
                <w:rFonts w:ascii="Monaco" w:hAnsi="Monaco" w:cs="Monaco"/>
                <w:sz w:val="20"/>
                <w:szCs w:val="20"/>
                <w:lang w:val="en-US"/>
                <w:rPrChange w:id="7544" w:author="Borja Gonzalez" w:date="2017-09-28T19:31:00Z">
                  <w:rPr>
                    <w:ins w:id="7545" w:author="Borja Gonzalez" w:date="2017-09-28T19:31:00Z"/>
                    <w:rFonts w:ascii="Monaco" w:hAnsi="Monaco" w:cs="Monaco"/>
                    <w:sz w:val="32"/>
                    <w:szCs w:val="32"/>
                    <w:lang w:val="en-US"/>
                  </w:rPr>
                </w:rPrChange>
              </w:rPr>
            </w:pPr>
            <w:ins w:id="7546" w:author="Borja Gonzalez" w:date="2017-09-28T19:31:00Z">
              <w:r w:rsidRPr="00E066BD">
                <w:rPr>
                  <w:rFonts w:ascii="Monaco" w:hAnsi="Monaco" w:cs="Monaco"/>
                  <w:sz w:val="20"/>
                  <w:szCs w:val="20"/>
                  <w:lang w:val="en-US"/>
                  <w:rPrChange w:id="7547"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548" w:author="Borja Gonzalez" w:date="2017-09-28T19:31:00Z">
                    <w:rPr>
                      <w:rFonts w:ascii="Monaco" w:hAnsi="Monaco" w:cs="Monaco"/>
                      <w:b/>
                      <w:bCs/>
                      <w:color w:val="000000"/>
                      <w:sz w:val="32"/>
                      <w:szCs w:val="32"/>
                      <w:lang w:val="en-US"/>
                    </w:rPr>
                  </w:rPrChange>
                </w:rPr>
                <w:t>{</w:t>
              </w:r>
            </w:ins>
          </w:p>
          <w:p w14:paraId="363C5F3E" w14:textId="77777777" w:rsidR="00E066BD" w:rsidRPr="00E066BD" w:rsidRDefault="00E066BD" w:rsidP="00E066BD">
            <w:pPr>
              <w:widowControl w:val="0"/>
              <w:autoSpaceDE w:val="0"/>
              <w:autoSpaceDN w:val="0"/>
              <w:adjustRightInd w:val="0"/>
              <w:rPr>
                <w:ins w:id="7549" w:author="Borja Gonzalez" w:date="2017-09-28T19:31:00Z"/>
                <w:rFonts w:ascii="Monaco" w:hAnsi="Monaco" w:cs="Monaco"/>
                <w:sz w:val="20"/>
                <w:szCs w:val="20"/>
                <w:lang w:val="en-US"/>
                <w:rPrChange w:id="7550" w:author="Borja Gonzalez" w:date="2017-09-28T19:31:00Z">
                  <w:rPr>
                    <w:ins w:id="7551" w:author="Borja Gonzalez" w:date="2017-09-28T19:31:00Z"/>
                    <w:rFonts w:ascii="Monaco" w:hAnsi="Monaco" w:cs="Monaco"/>
                    <w:sz w:val="32"/>
                    <w:szCs w:val="32"/>
                    <w:lang w:val="en-US"/>
                  </w:rPr>
                </w:rPrChange>
              </w:rPr>
            </w:pPr>
            <w:ins w:id="7552" w:author="Borja Gonzalez" w:date="2017-09-28T19:31:00Z">
              <w:r w:rsidRPr="00E066BD">
                <w:rPr>
                  <w:rFonts w:ascii="Monaco" w:hAnsi="Monaco" w:cs="Monaco"/>
                  <w:sz w:val="20"/>
                  <w:szCs w:val="20"/>
                  <w:lang w:val="en-US"/>
                  <w:rPrChange w:id="755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54" w:author="Borja Gonzalez" w:date="2017-09-28T19:31: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755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55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57" w:author="Borja Gonzalez" w:date="2017-09-28T19:31:00Z">
                    <w:rPr>
                      <w:rFonts w:ascii="Monaco" w:hAnsi="Monaco" w:cs="Monaco"/>
                      <w:color w:val="000000"/>
                      <w:sz w:val="32"/>
                      <w:szCs w:val="32"/>
                      <w:lang w:val="en-US"/>
                    </w:rPr>
                  </w:rPrChange>
                </w:rPr>
                <w:t>titulo1</w:t>
              </w:r>
              <w:r w:rsidRPr="00E066BD">
                <w:rPr>
                  <w:rFonts w:ascii="Monaco" w:hAnsi="Monaco" w:cs="Monaco"/>
                  <w:b/>
                  <w:bCs/>
                  <w:color w:val="CE5C00"/>
                  <w:sz w:val="20"/>
                  <w:szCs w:val="20"/>
                  <w:lang w:val="en-US"/>
                  <w:rPrChange w:id="7558"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7559" w:author="Borja Gonzalez" w:date="2017-09-28T19:31:00Z">
                    <w:rPr>
                      <w:rFonts w:ascii="Monaco" w:hAnsi="Monaco" w:cs="Monaco"/>
                      <w:color w:val="4E9A06"/>
                      <w:sz w:val="32"/>
                      <w:szCs w:val="32"/>
                      <w:lang w:val="en-US"/>
                    </w:rPr>
                  </w:rPrChange>
                </w:rPr>
                <w:t>" min"</w:t>
              </w:r>
              <w:r w:rsidRPr="00E066BD">
                <w:rPr>
                  <w:rFonts w:ascii="Monaco" w:hAnsi="Monaco" w:cs="Monaco"/>
                  <w:b/>
                  <w:bCs/>
                  <w:color w:val="000000"/>
                  <w:sz w:val="20"/>
                  <w:szCs w:val="20"/>
                  <w:lang w:val="en-US"/>
                  <w:rPrChange w:id="7560" w:author="Borja Gonzalez" w:date="2017-09-28T19:31:00Z">
                    <w:rPr>
                      <w:rFonts w:ascii="Monaco" w:hAnsi="Monaco" w:cs="Monaco"/>
                      <w:b/>
                      <w:bCs/>
                      <w:color w:val="000000"/>
                      <w:sz w:val="32"/>
                      <w:szCs w:val="32"/>
                      <w:lang w:val="en-US"/>
                    </w:rPr>
                  </w:rPrChange>
                </w:rPr>
                <w:t>,</w:t>
              </w:r>
            </w:ins>
          </w:p>
          <w:p w14:paraId="451EA26B" w14:textId="77777777" w:rsidR="00E066BD" w:rsidRPr="00E066BD" w:rsidRDefault="00E066BD" w:rsidP="00E066BD">
            <w:pPr>
              <w:widowControl w:val="0"/>
              <w:autoSpaceDE w:val="0"/>
              <w:autoSpaceDN w:val="0"/>
              <w:adjustRightInd w:val="0"/>
              <w:rPr>
                <w:ins w:id="7561" w:author="Borja Gonzalez" w:date="2017-09-28T19:31:00Z"/>
                <w:rFonts w:ascii="Monaco" w:hAnsi="Monaco" w:cs="Monaco"/>
                <w:sz w:val="20"/>
                <w:szCs w:val="20"/>
                <w:lang w:val="en-US"/>
                <w:rPrChange w:id="7562" w:author="Borja Gonzalez" w:date="2017-09-28T19:31:00Z">
                  <w:rPr>
                    <w:ins w:id="7563" w:author="Borja Gonzalez" w:date="2017-09-28T19:31:00Z"/>
                    <w:rFonts w:ascii="Monaco" w:hAnsi="Monaco" w:cs="Monaco"/>
                    <w:sz w:val="32"/>
                    <w:szCs w:val="32"/>
                    <w:lang w:val="en-US"/>
                  </w:rPr>
                </w:rPrChange>
              </w:rPr>
            </w:pPr>
            <w:ins w:id="7564" w:author="Borja Gonzalez" w:date="2017-09-28T19:31:00Z">
              <w:r w:rsidRPr="00E066BD">
                <w:rPr>
                  <w:rFonts w:ascii="Monaco" w:hAnsi="Monaco" w:cs="Monaco"/>
                  <w:sz w:val="20"/>
                  <w:szCs w:val="20"/>
                  <w:lang w:val="en-US"/>
                  <w:rPrChange w:id="756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66"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7567" w:author="Borja Gonzalez" w:date="2017-09-28T19:31:00Z">
                    <w:rPr>
                      <w:rFonts w:ascii="Monaco" w:hAnsi="Monaco" w:cs="Monaco"/>
                      <w:b/>
                      <w:bCs/>
                      <w:color w:val="CE5C00"/>
                      <w:sz w:val="32"/>
                      <w:szCs w:val="32"/>
                      <w:lang w:val="en-US"/>
                    </w:rPr>
                  </w:rPrChange>
                </w:rPr>
                <w:t>:</w:t>
              </w:r>
              <w:r w:rsidRPr="00E066BD">
                <w:rPr>
                  <w:rFonts w:ascii="Monaco" w:hAnsi="Monaco" w:cs="Monaco"/>
                  <w:b/>
                  <w:bCs/>
                  <w:color w:val="204A87"/>
                  <w:sz w:val="20"/>
                  <w:szCs w:val="20"/>
                  <w:lang w:val="en-US"/>
                  <w:rPrChange w:id="7568" w:author="Borja Gonzalez" w:date="2017-09-28T19:31:00Z">
                    <w:rPr>
                      <w:rFonts w:ascii="Monaco" w:hAnsi="Monaco" w:cs="Monaco"/>
                      <w:b/>
                      <w:bCs/>
                      <w:color w:val="204A87"/>
                      <w:sz w:val="32"/>
                      <w:szCs w:val="32"/>
                      <w:lang w:val="en-US"/>
                    </w:rPr>
                  </w:rPrChange>
                </w:rPr>
                <w:t>true</w:t>
              </w:r>
              <w:r w:rsidRPr="00E066BD">
                <w:rPr>
                  <w:rFonts w:ascii="Monaco" w:hAnsi="Monaco" w:cs="Monaco"/>
                  <w:b/>
                  <w:bCs/>
                  <w:color w:val="000000"/>
                  <w:sz w:val="20"/>
                  <w:szCs w:val="20"/>
                  <w:lang w:val="en-US"/>
                  <w:rPrChange w:id="7569" w:author="Borja Gonzalez" w:date="2017-09-28T19:31:00Z">
                    <w:rPr>
                      <w:rFonts w:ascii="Monaco" w:hAnsi="Monaco" w:cs="Monaco"/>
                      <w:b/>
                      <w:bCs/>
                      <w:color w:val="000000"/>
                      <w:sz w:val="32"/>
                      <w:szCs w:val="32"/>
                      <w:lang w:val="en-US"/>
                    </w:rPr>
                  </w:rPrChange>
                </w:rPr>
                <w:t>,</w:t>
              </w:r>
            </w:ins>
          </w:p>
          <w:p w14:paraId="4349B4FE" w14:textId="77777777" w:rsidR="00E066BD" w:rsidRPr="00E066BD" w:rsidRDefault="00E066BD" w:rsidP="00E066BD">
            <w:pPr>
              <w:widowControl w:val="0"/>
              <w:autoSpaceDE w:val="0"/>
              <w:autoSpaceDN w:val="0"/>
              <w:adjustRightInd w:val="0"/>
              <w:rPr>
                <w:ins w:id="7570" w:author="Borja Gonzalez" w:date="2017-09-28T19:31:00Z"/>
                <w:rFonts w:ascii="Monaco" w:hAnsi="Monaco" w:cs="Monaco"/>
                <w:sz w:val="20"/>
                <w:szCs w:val="20"/>
                <w:lang w:val="en-US"/>
                <w:rPrChange w:id="7571" w:author="Borja Gonzalez" w:date="2017-09-28T19:31:00Z">
                  <w:rPr>
                    <w:ins w:id="7572" w:author="Borja Gonzalez" w:date="2017-09-28T19:31:00Z"/>
                    <w:rFonts w:ascii="Monaco" w:hAnsi="Monaco" w:cs="Monaco"/>
                    <w:sz w:val="32"/>
                    <w:szCs w:val="32"/>
                    <w:lang w:val="en-US"/>
                  </w:rPr>
                </w:rPrChange>
              </w:rPr>
            </w:pPr>
            <w:ins w:id="7573" w:author="Borja Gonzalez" w:date="2017-09-28T19:31:00Z">
              <w:r w:rsidRPr="00E066BD">
                <w:rPr>
                  <w:rFonts w:ascii="Monaco" w:hAnsi="Monaco" w:cs="Monaco"/>
                  <w:sz w:val="20"/>
                  <w:szCs w:val="20"/>
                  <w:lang w:val="en-US"/>
                  <w:rPrChange w:id="757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75"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7576"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7577" w:author="Borja Gonzalez" w:date="2017-09-28T19:31:00Z">
                    <w:rPr>
                      <w:rFonts w:ascii="Monaco" w:hAnsi="Monaco" w:cs="Monaco"/>
                      <w:color w:val="000000"/>
                      <w:sz w:val="32"/>
                      <w:szCs w:val="32"/>
                      <w:lang w:val="en-US"/>
                    </w:rPr>
                  </w:rPrChange>
                </w:rPr>
                <w:t>maximo_min</w:t>
              </w:r>
              <w:r w:rsidRPr="00E066BD">
                <w:rPr>
                  <w:rFonts w:ascii="Monaco" w:hAnsi="Monaco" w:cs="Monaco"/>
                  <w:b/>
                  <w:bCs/>
                  <w:color w:val="000000"/>
                  <w:sz w:val="20"/>
                  <w:szCs w:val="20"/>
                  <w:lang w:val="en-US"/>
                  <w:rPrChange w:id="7578" w:author="Borja Gonzalez" w:date="2017-09-28T19:31:00Z">
                    <w:rPr>
                      <w:rFonts w:ascii="Monaco" w:hAnsi="Monaco" w:cs="Monaco"/>
                      <w:b/>
                      <w:bCs/>
                      <w:color w:val="000000"/>
                      <w:sz w:val="32"/>
                      <w:szCs w:val="32"/>
                      <w:lang w:val="en-US"/>
                    </w:rPr>
                  </w:rPrChange>
                </w:rPr>
                <w:t>,</w:t>
              </w:r>
            </w:ins>
          </w:p>
          <w:p w14:paraId="7DB1511B" w14:textId="77777777" w:rsidR="00E066BD" w:rsidRPr="00E066BD" w:rsidRDefault="00E066BD" w:rsidP="00E066BD">
            <w:pPr>
              <w:widowControl w:val="0"/>
              <w:autoSpaceDE w:val="0"/>
              <w:autoSpaceDN w:val="0"/>
              <w:adjustRightInd w:val="0"/>
              <w:rPr>
                <w:ins w:id="7579" w:author="Borja Gonzalez" w:date="2017-09-28T19:31:00Z"/>
                <w:rFonts w:ascii="Monaco" w:hAnsi="Monaco" w:cs="Monaco"/>
                <w:sz w:val="20"/>
                <w:szCs w:val="20"/>
                <w:lang w:val="en-US"/>
                <w:rPrChange w:id="7580" w:author="Borja Gonzalez" w:date="2017-09-28T19:31:00Z">
                  <w:rPr>
                    <w:ins w:id="7581" w:author="Borja Gonzalez" w:date="2017-09-28T19:31:00Z"/>
                    <w:rFonts w:ascii="Monaco" w:hAnsi="Monaco" w:cs="Monaco"/>
                    <w:sz w:val="32"/>
                    <w:szCs w:val="32"/>
                    <w:lang w:val="en-US"/>
                  </w:rPr>
                </w:rPrChange>
              </w:rPr>
            </w:pPr>
            <w:ins w:id="7582" w:author="Borja Gonzalez" w:date="2017-09-28T19:31:00Z">
              <w:r w:rsidRPr="00E066BD">
                <w:rPr>
                  <w:rFonts w:ascii="Monaco" w:hAnsi="Monaco" w:cs="Monaco"/>
                  <w:sz w:val="20"/>
                  <w:szCs w:val="20"/>
                  <w:lang w:val="en-US"/>
                  <w:rPrChange w:id="7583"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584" w:author="Borja Gonzalez" w:date="2017-09-28T19:31:00Z">
                    <w:rPr>
                      <w:rFonts w:ascii="Monaco" w:hAnsi="Monaco" w:cs="Monaco"/>
                      <w:b/>
                      <w:bCs/>
                      <w:color w:val="000000"/>
                      <w:sz w:val="32"/>
                      <w:szCs w:val="32"/>
                      <w:lang w:val="en-US"/>
                    </w:rPr>
                  </w:rPrChange>
                </w:rPr>
                <w:t>},</w:t>
              </w:r>
            </w:ins>
          </w:p>
          <w:p w14:paraId="16817B09" w14:textId="77777777" w:rsidR="00E066BD" w:rsidRPr="00E066BD" w:rsidRDefault="00E066BD" w:rsidP="00E066BD">
            <w:pPr>
              <w:widowControl w:val="0"/>
              <w:autoSpaceDE w:val="0"/>
              <w:autoSpaceDN w:val="0"/>
              <w:adjustRightInd w:val="0"/>
              <w:rPr>
                <w:ins w:id="7585" w:author="Borja Gonzalez" w:date="2017-09-28T19:31:00Z"/>
                <w:rFonts w:ascii="Monaco" w:hAnsi="Monaco" w:cs="Monaco"/>
                <w:sz w:val="20"/>
                <w:szCs w:val="20"/>
                <w:lang w:val="en-US"/>
                <w:rPrChange w:id="7586" w:author="Borja Gonzalez" w:date="2017-09-28T19:31:00Z">
                  <w:rPr>
                    <w:ins w:id="7587" w:author="Borja Gonzalez" w:date="2017-09-28T19:31:00Z"/>
                    <w:rFonts w:ascii="Monaco" w:hAnsi="Monaco" w:cs="Monaco"/>
                    <w:sz w:val="32"/>
                    <w:szCs w:val="32"/>
                    <w:lang w:val="en-US"/>
                  </w:rPr>
                </w:rPrChange>
              </w:rPr>
            </w:pPr>
            <w:ins w:id="7588" w:author="Borja Gonzalez" w:date="2017-09-28T19:31:00Z">
              <w:r w:rsidRPr="00E066BD">
                <w:rPr>
                  <w:rFonts w:ascii="Monaco" w:hAnsi="Monaco" w:cs="Monaco"/>
                  <w:sz w:val="20"/>
                  <w:szCs w:val="20"/>
                  <w:lang w:val="en-US"/>
                  <w:rPrChange w:id="7589"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590" w:author="Borja Gonzalez" w:date="2017-09-28T19:31:00Z">
                    <w:rPr>
                      <w:rFonts w:ascii="Monaco" w:hAnsi="Monaco" w:cs="Monaco"/>
                      <w:b/>
                      <w:bCs/>
                      <w:color w:val="000000"/>
                      <w:sz w:val="32"/>
                      <w:szCs w:val="32"/>
                      <w:lang w:val="en-US"/>
                    </w:rPr>
                  </w:rPrChange>
                </w:rPr>
                <w:t>{</w:t>
              </w:r>
            </w:ins>
          </w:p>
          <w:p w14:paraId="0059D66D" w14:textId="77777777" w:rsidR="00E066BD" w:rsidRPr="00E066BD" w:rsidRDefault="00E066BD" w:rsidP="00E066BD">
            <w:pPr>
              <w:widowControl w:val="0"/>
              <w:autoSpaceDE w:val="0"/>
              <w:autoSpaceDN w:val="0"/>
              <w:adjustRightInd w:val="0"/>
              <w:rPr>
                <w:ins w:id="7591" w:author="Borja Gonzalez" w:date="2017-09-28T19:31:00Z"/>
                <w:rFonts w:ascii="Monaco" w:hAnsi="Monaco" w:cs="Monaco"/>
                <w:sz w:val="20"/>
                <w:szCs w:val="20"/>
                <w:lang w:val="en-US"/>
                <w:rPrChange w:id="7592" w:author="Borja Gonzalez" w:date="2017-09-28T19:31:00Z">
                  <w:rPr>
                    <w:ins w:id="7593" w:author="Borja Gonzalez" w:date="2017-09-28T19:31:00Z"/>
                    <w:rFonts w:ascii="Monaco" w:hAnsi="Monaco" w:cs="Monaco"/>
                    <w:sz w:val="32"/>
                    <w:szCs w:val="32"/>
                    <w:lang w:val="en-US"/>
                  </w:rPr>
                </w:rPrChange>
              </w:rPr>
            </w:pPr>
            <w:ins w:id="7594" w:author="Borja Gonzalez" w:date="2017-09-28T19:31:00Z">
              <w:r w:rsidRPr="00E066BD">
                <w:rPr>
                  <w:rFonts w:ascii="Monaco" w:hAnsi="Monaco" w:cs="Monaco"/>
                  <w:sz w:val="20"/>
                  <w:szCs w:val="20"/>
                  <w:lang w:val="en-US"/>
                  <w:rPrChange w:id="759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96" w:author="Borja Gonzalez" w:date="2017-09-28T19:31: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759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59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99" w:author="Borja Gonzalez" w:date="2017-09-28T19:31:00Z">
                    <w:rPr>
                      <w:rFonts w:ascii="Monaco" w:hAnsi="Monaco" w:cs="Monaco"/>
                      <w:color w:val="000000"/>
                      <w:sz w:val="32"/>
                      <w:szCs w:val="32"/>
                      <w:lang w:val="en-US"/>
                    </w:rPr>
                  </w:rPrChange>
                </w:rPr>
                <w:t>titulo2</w:t>
              </w:r>
              <w:r w:rsidRPr="00E066BD">
                <w:rPr>
                  <w:rFonts w:ascii="Monaco" w:hAnsi="Monaco" w:cs="Monaco"/>
                  <w:b/>
                  <w:bCs/>
                  <w:color w:val="CE5C00"/>
                  <w:sz w:val="20"/>
                  <w:szCs w:val="20"/>
                  <w:lang w:val="en-US"/>
                  <w:rPrChange w:id="7600"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7601" w:author="Borja Gonzalez" w:date="2017-09-28T19:31:00Z">
                    <w:rPr>
                      <w:rFonts w:ascii="Monaco" w:hAnsi="Monaco" w:cs="Monaco"/>
                      <w:color w:val="4E9A06"/>
                      <w:sz w:val="32"/>
                      <w:szCs w:val="32"/>
                      <w:lang w:val="en-US"/>
                    </w:rPr>
                  </w:rPrChange>
                </w:rPr>
                <w:t>" max"</w:t>
              </w:r>
              <w:r w:rsidRPr="00E066BD">
                <w:rPr>
                  <w:rFonts w:ascii="Monaco" w:hAnsi="Monaco" w:cs="Monaco"/>
                  <w:b/>
                  <w:bCs/>
                  <w:color w:val="000000"/>
                  <w:sz w:val="20"/>
                  <w:szCs w:val="20"/>
                  <w:lang w:val="en-US"/>
                  <w:rPrChange w:id="7602" w:author="Borja Gonzalez" w:date="2017-09-28T19:31:00Z">
                    <w:rPr>
                      <w:rFonts w:ascii="Monaco" w:hAnsi="Monaco" w:cs="Monaco"/>
                      <w:b/>
                      <w:bCs/>
                      <w:color w:val="000000"/>
                      <w:sz w:val="32"/>
                      <w:szCs w:val="32"/>
                      <w:lang w:val="en-US"/>
                    </w:rPr>
                  </w:rPrChange>
                </w:rPr>
                <w:t>,</w:t>
              </w:r>
            </w:ins>
          </w:p>
          <w:p w14:paraId="1183B206" w14:textId="77777777" w:rsidR="00E066BD" w:rsidRPr="00E066BD" w:rsidRDefault="00E066BD" w:rsidP="00E066BD">
            <w:pPr>
              <w:widowControl w:val="0"/>
              <w:autoSpaceDE w:val="0"/>
              <w:autoSpaceDN w:val="0"/>
              <w:adjustRightInd w:val="0"/>
              <w:rPr>
                <w:ins w:id="7603" w:author="Borja Gonzalez" w:date="2017-09-28T19:31:00Z"/>
                <w:rFonts w:ascii="Monaco" w:hAnsi="Monaco" w:cs="Monaco"/>
                <w:sz w:val="20"/>
                <w:szCs w:val="20"/>
                <w:lang w:val="en-US"/>
                <w:rPrChange w:id="7604" w:author="Borja Gonzalez" w:date="2017-09-28T19:31:00Z">
                  <w:rPr>
                    <w:ins w:id="7605" w:author="Borja Gonzalez" w:date="2017-09-28T19:31:00Z"/>
                    <w:rFonts w:ascii="Monaco" w:hAnsi="Monaco" w:cs="Monaco"/>
                    <w:sz w:val="32"/>
                    <w:szCs w:val="32"/>
                    <w:lang w:val="en-US"/>
                  </w:rPr>
                </w:rPrChange>
              </w:rPr>
            </w:pPr>
            <w:ins w:id="7606" w:author="Borja Gonzalez" w:date="2017-09-28T19:31:00Z">
              <w:r w:rsidRPr="00E066BD">
                <w:rPr>
                  <w:rFonts w:ascii="Monaco" w:hAnsi="Monaco" w:cs="Monaco"/>
                  <w:sz w:val="20"/>
                  <w:szCs w:val="20"/>
                  <w:lang w:val="en-US"/>
                  <w:rPrChange w:id="760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08"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7609"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7610" w:author="Borja Gonzalez" w:date="2017-09-28T19:31:00Z">
                    <w:rPr>
                      <w:rFonts w:ascii="Monaco" w:hAnsi="Monaco" w:cs="Monaco"/>
                      <w:color w:val="4E9A06"/>
                      <w:sz w:val="32"/>
                      <w:szCs w:val="32"/>
                      <w:lang w:val="en-US"/>
                    </w:rPr>
                  </w:rPrChange>
                </w:rPr>
                <w:t>'bottom'</w:t>
              </w:r>
              <w:r w:rsidRPr="00E066BD">
                <w:rPr>
                  <w:rFonts w:ascii="Monaco" w:hAnsi="Monaco" w:cs="Monaco"/>
                  <w:b/>
                  <w:bCs/>
                  <w:color w:val="000000"/>
                  <w:sz w:val="20"/>
                  <w:szCs w:val="20"/>
                  <w:lang w:val="en-US"/>
                  <w:rPrChange w:id="7611" w:author="Borja Gonzalez" w:date="2017-09-28T19:31:00Z">
                    <w:rPr>
                      <w:rFonts w:ascii="Monaco" w:hAnsi="Monaco" w:cs="Monaco"/>
                      <w:b/>
                      <w:bCs/>
                      <w:color w:val="000000"/>
                      <w:sz w:val="32"/>
                      <w:szCs w:val="32"/>
                      <w:lang w:val="en-US"/>
                    </w:rPr>
                  </w:rPrChange>
                </w:rPr>
                <w:t>,</w:t>
              </w:r>
            </w:ins>
          </w:p>
          <w:p w14:paraId="045139EC" w14:textId="77777777" w:rsidR="00E066BD" w:rsidRPr="00E066BD" w:rsidRDefault="00E066BD" w:rsidP="00E066BD">
            <w:pPr>
              <w:widowControl w:val="0"/>
              <w:autoSpaceDE w:val="0"/>
              <w:autoSpaceDN w:val="0"/>
              <w:adjustRightInd w:val="0"/>
              <w:rPr>
                <w:ins w:id="7612" w:author="Borja Gonzalez" w:date="2017-09-28T19:31:00Z"/>
                <w:rFonts w:ascii="Monaco" w:hAnsi="Monaco" w:cs="Monaco"/>
                <w:sz w:val="20"/>
                <w:szCs w:val="20"/>
                <w:lang w:val="en-US"/>
                <w:rPrChange w:id="7613" w:author="Borja Gonzalez" w:date="2017-09-28T19:31:00Z">
                  <w:rPr>
                    <w:ins w:id="7614" w:author="Borja Gonzalez" w:date="2017-09-28T19:31:00Z"/>
                    <w:rFonts w:ascii="Monaco" w:hAnsi="Monaco" w:cs="Monaco"/>
                    <w:sz w:val="32"/>
                    <w:szCs w:val="32"/>
                    <w:lang w:val="en-US"/>
                  </w:rPr>
                </w:rPrChange>
              </w:rPr>
            </w:pPr>
            <w:ins w:id="7615" w:author="Borja Gonzalez" w:date="2017-09-28T19:31:00Z">
              <w:r w:rsidRPr="00E066BD">
                <w:rPr>
                  <w:rFonts w:ascii="Monaco" w:hAnsi="Monaco" w:cs="Monaco"/>
                  <w:sz w:val="20"/>
                  <w:szCs w:val="20"/>
                  <w:lang w:val="en-US"/>
                  <w:rPrChange w:id="761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17"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7618"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7619" w:author="Borja Gonzalez" w:date="2017-09-28T19:31:00Z">
                    <w:rPr>
                      <w:rFonts w:ascii="Monaco" w:hAnsi="Monaco" w:cs="Monaco"/>
                      <w:color w:val="000000"/>
                      <w:sz w:val="32"/>
                      <w:szCs w:val="32"/>
                      <w:lang w:val="en-US"/>
                    </w:rPr>
                  </w:rPrChange>
                </w:rPr>
                <w:t>minimo_max</w:t>
              </w:r>
              <w:r w:rsidRPr="00E066BD">
                <w:rPr>
                  <w:rFonts w:ascii="Monaco" w:hAnsi="Monaco" w:cs="Monaco"/>
                  <w:b/>
                  <w:bCs/>
                  <w:color w:val="000000"/>
                  <w:sz w:val="20"/>
                  <w:szCs w:val="20"/>
                  <w:lang w:val="en-US"/>
                  <w:rPrChange w:id="7620" w:author="Borja Gonzalez" w:date="2017-09-28T19:31:00Z">
                    <w:rPr>
                      <w:rFonts w:ascii="Monaco" w:hAnsi="Monaco" w:cs="Monaco"/>
                      <w:b/>
                      <w:bCs/>
                      <w:color w:val="000000"/>
                      <w:sz w:val="32"/>
                      <w:szCs w:val="32"/>
                      <w:lang w:val="en-US"/>
                    </w:rPr>
                  </w:rPrChange>
                </w:rPr>
                <w:t>,</w:t>
              </w:r>
            </w:ins>
          </w:p>
          <w:p w14:paraId="3B27B4E2" w14:textId="77777777" w:rsidR="00E066BD" w:rsidRPr="00E066BD" w:rsidRDefault="00E066BD" w:rsidP="00E066BD">
            <w:pPr>
              <w:widowControl w:val="0"/>
              <w:autoSpaceDE w:val="0"/>
              <w:autoSpaceDN w:val="0"/>
              <w:adjustRightInd w:val="0"/>
              <w:rPr>
                <w:ins w:id="7621" w:author="Borja Gonzalez" w:date="2017-09-28T19:31:00Z"/>
                <w:rFonts w:ascii="Monaco" w:hAnsi="Monaco" w:cs="Monaco"/>
                <w:sz w:val="20"/>
                <w:szCs w:val="20"/>
                <w:lang w:val="en-US"/>
                <w:rPrChange w:id="7622" w:author="Borja Gonzalez" w:date="2017-09-28T19:31:00Z">
                  <w:rPr>
                    <w:ins w:id="7623" w:author="Borja Gonzalez" w:date="2017-09-28T19:31:00Z"/>
                    <w:rFonts w:ascii="Monaco" w:hAnsi="Monaco" w:cs="Monaco"/>
                    <w:sz w:val="32"/>
                    <w:szCs w:val="32"/>
                    <w:lang w:val="en-US"/>
                  </w:rPr>
                </w:rPrChange>
              </w:rPr>
            </w:pPr>
            <w:ins w:id="7624" w:author="Borja Gonzalez" w:date="2017-09-28T19:31:00Z">
              <w:r w:rsidRPr="00E066BD">
                <w:rPr>
                  <w:rFonts w:ascii="Monaco" w:hAnsi="Monaco" w:cs="Monaco"/>
                  <w:sz w:val="20"/>
                  <w:szCs w:val="20"/>
                  <w:lang w:val="en-US"/>
                  <w:rPrChange w:id="7625"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626" w:author="Borja Gonzalez" w:date="2017-09-28T19:31:00Z">
                    <w:rPr>
                      <w:rFonts w:ascii="Monaco" w:hAnsi="Monaco" w:cs="Monaco"/>
                      <w:b/>
                      <w:bCs/>
                      <w:color w:val="000000"/>
                      <w:sz w:val="32"/>
                      <w:szCs w:val="32"/>
                      <w:lang w:val="en-US"/>
                    </w:rPr>
                  </w:rPrChange>
                </w:rPr>
                <w:t>},</w:t>
              </w:r>
            </w:ins>
          </w:p>
          <w:p w14:paraId="7D531D31" w14:textId="77777777" w:rsidR="00E066BD" w:rsidRPr="00E066BD" w:rsidRDefault="00E066BD" w:rsidP="00E066BD">
            <w:pPr>
              <w:widowControl w:val="0"/>
              <w:autoSpaceDE w:val="0"/>
              <w:autoSpaceDN w:val="0"/>
              <w:adjustRightInd w:val="0"/>
              <w:rPr>
                <w:ins w:id="7627" w:author="Borja Gonzalez" w:date="2017-09-28T19:31:00Z"/>
                <w:rFonts w:ascii="Monaco" w:hAnsi="Monaco" w:cs="Monaco"/>
                <w:sz w:val="20"/>
                <w:szCs w:val="20"/>
                <w:lang w:val="en-US"/>
                <w:rPrChange w:id="7628" w:author="Borja Gonzalez" w:date="2017-09-28T19:31:00Z">
                  <w:rPr>
                    <w:ins w:id="7629" w:author="Borja Gonzalez" w:date="2017-09-28T19:31:00Z"/>
                    <w:rFonts w:ascii="Monaco" w:hAnsi="Monaco" w:cs="Monaco"/>
                    <w:sz w:val="32"/>
                    <w:szCs w:val="32"/>
                    <w:lang w:val="en-US"/>
                  </w:rPr>
                </w:rPrChange>
              </w:rPr>
            </w:pPr>
            <w:ins w:id="7630" w:author="Borja Gonzalez" w:date="2017-09-28T19:31:00Z">
              <w:r w:rsidRPr="00E066BD">
                <w:rPr>
                  <w:rFonts w:ascii="Monaco" w:hAnsi="Monaco" w:cs="Monaco"/>
                  <w:sz w:val="20"/>
                  <w:szCs w:val="20"/>
                  <w:lang w:val="en-US"/>
                  <w:rPrChange w:id="7631"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632" w:author="Borja Gonzalez" w:date="2017-09-28T19:31:00Z">
                    <w:rPr>
                      <w:rFonts w:ascii="Monaco" w:hAnsi="Monaco" w:cs="Monaco"/>
                      <w:b/>
                      <w:bCs/>
                      <w:color w:val="000000"/>
                      <w:sz w:val="32"/>
                      <w:szCs w:val="32"/>
                      <w:lang w:val="en-US"/>
                    </w:rPr>
                  </w:rPrChange>
                </w:rPr>
                <w:t>{</w:t>
              </w:r>
            </w:ins>
          </w:p>
          <w:p w14:paraId="7893E412" w14:textId="77777777" w:rsidR="00E066BD" w:rsidRPr="00E066BD" w:rsidRDefault="00E066BD" w:rsidP="00E066BD">
            <w:pPr>
              <w:widowControl w:val="0"/>
              <w:autoSpaceDE w:val="0"/>
              <w:autoSpaceDN w:val="0"/>
              <w:adjustRightInd w:val="0"/>
              <w:rPr>
                <w:ins w:id="7633" w:author="Borja Gonzalez" w:date="2017-09-28T19:31:00Z"/>
                <w:rFonts w:ascii="Monaco" w:hAnsi="Monaco" w:cs="Monaco"/>
                <w:sz w:val="20"/>
                <w:szCs w:val="20"/>
                <w:lang w:val="en-US"/>
                <w:rPrChange w:id="7634" w:author="Borja Gonzalez" w:date="2017-09-28T19:31:00Z">
                  <w:rPr>
                    <w:ins w:id="7635" w:author="Borja Gonzalez" w:date="2017-09-28T19:31:00Z"/>
                    <w:rFonts w:ascii="Monaco" w:hAnsi="Monaco" w:cs="Monaco"/>
                    <w:sz w:val="32"/>
                    <w:szCs w:val="32"/>
                    <w:lang w:val="en-US"/>
                  </w:rPr>
                </w:rPrChange>
              </w:rPr>
            </w:pPr>
            <w:ins w:id="7636" w:author="Borja Gonzalez" w:date="2017-09-28T19:31:00Z">
              <w:r w:rsidRPr="00E066BD">
                <w:rPr>
                  <w:rFonts w:ascii="Monaco" w:hAnsi="Monaco" w:cs="Monaco"/>
                  <w:sz w:val="20"/>
                  <w:szCs w:val="20"/>
                  <w:lang w:val="en-US"/>
                  <w:rPrChange w:id="763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38" w:author="Borja Gonzalez" w:date="2017-09-28T19:31: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7639"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64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41" w:author="Borja Gonzalez" w:date="2017-09-28T19:31:00Z">
                    <w:rPr>
                      <w:rFonts w:ascii="Monaco" w:hAnsi="Monaco" w:cs="Monaco"/>
                      <w:color w:val="000000"/>
                      <w:sz w:val="32"/>
                      <w:szCs w:val="32"/>
                      <w:lang w:val="en-US"/>
                    </w:rPr>
                  </w:rPrChange>
                </w:rPr>
                <w:t>titulo2</w:t>
              </w:r>
              <w:r w:rsidRPr="00E066BD">
                <w:rPr>
                  <w:rFonts w:ascii="Monaco" w:hAnsi="Monaco" w:cs="Monaco"/>
                  <w:b/>
                  <w:bCs/>
                  <w:color w:val="CE5C00"/>
                  <w:sz w:val="20"/>
                  <w:szCs w:val="20"/>
                  <w:lang w:val="en-US"/>
                  <w:rPrChange w:id="7642"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7643" w:author="Borja Gonzalez" w:date="2017-09-28T19:31:00Z">
                    <w:rPr>
                      <w:rFonts w:ascii="Monaco" w:hAnsi="Monaco" w:cs="Monaco"/>
                      <w:color w:val="4E9A06"/>
                      <w:sz w:val="32"/>
                      <w:szCs w:val="32"/>
                      <w:lang w:val="en-US"/>
                    </w:rPr>
                  </w:rPrChange>
                </w:rPr>
                <w:t>" min"</w:t>
              </w:r>
              <w:r w:rsidRPr="00E066BD">
                <w:rPr>
                  <w:rFonts w:ascii="Monaco" w:hAnsi="Monaco" w:cs="Monaco"/>
                  <w:b/>
                  <w:bCs/>
                  <w:color w:val="000000"/>
                  <w:sz w:val="20"/>
                  <w:szCs w:val="20"/>
                  <w:lang w:val="en-US"/>
                  <w:rPrChange w:id="7644" w:author="Borja Gonzalez" w:date="2017-09-28T19:31:00Z">
                    <w:rPr>
                      <w:rFonts w:ascii="Monaco" w:hAnsi="Monaco" w:cs="Monaco"/>
                      <w:b/>
                      <w:bCs/>
                      <w:color w:val="000000"/>
                      <w:sz w:val="32"/>
                      <w:szCs w:val="32"/>
                      <w:lang w:val="en-US"/>
                    </w:rPr>
                  </w:rPrChange>
                </w:rPr>
                <w:t>,</w:t>
              </w:r>
            </w:ins>
          </w:p>
          <w:p w14:paraId="5CA18FBB" w14:textId="77777777" w:rsidR="00E066BD" w:rsidRPr="00E066BD" w:rsidRDefault="00E066BD" w:rsidP="00E066BD">
            <w:pPr>
              <w:widowControl w:val="0"/>
              <w:autoSpaceDE w:val="0"/>
              <w:autoSpaceDN w:val="0"/>
              <w:adjustRightInd w:val="0"/>
              <w:rPr>
                <w:ins w:id="7645" w:author="Borja Gonzalez" w:date="2017-09-28T19:31:00Z"/>
                <w:rFonts w:ascii="Monaco" w:hAnsi="Monaco" w:cs="Monaco"/>
                <w:sz w:val="20"/>
                <w:szCs w:val="20"/>
                <w:lang w:val="en-US"/>
                <w:rPrChange w:id="7646" w:author="Borja Gonzalez" w:date="2017-09-28T19:31:00Z">
                  <w:rPr>
                    <w:ins w:id="7647" w:author="Borja Gonzalez" w:date="2017-09-28T19:31:00Z"/>
                    <w:rFonts w:ascii="Monaco" w:hAnsi="Monaco" w:cs="Monaco"/>
                    <w:sz w:val="32"/>
                    <w:szCs w:val="32"/>
                    <w:lang w:val="en-US"/>
                  </w:rPr>
                </w:rPrChange>
              </w:rPr>
            </w:pPr>
            <w:ins w:id="7648" w:author="Borja Gonzalez" w:date="2017-09-28T19:31:00Z">
              <w:r w:rsidRPr="00E066BD">
                <w:rPr>
                  <w:rFonts w:ascii="Monaco" w:hAnsi="Monaco" w:cs="Monaco"/>
                  <w:sz w:val="20"/>
                  <w:szCs w:val="20"/>
                  <w:lang w:val="en-US"/>
                  <w:rPrChange w:id="764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50"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7651" w:author="Borja Gonzalez" w:date="2017-09-28T19:31:00Z">
                    <w:rPr>
                      <w:rFonts w:ascii="Monaco" w:hAnsi="Monaco" w:cs="Monaco"/>
                      <w:b/>
                      <w:bCs/>
                      <w:color w:val="CE5C00"/>
                      <w:sz w:val="32"/>
                      <w:szCs w:val="32"/>
                      <w:lang w:val="en-US"/>
                    </w:rPr>
                  </w:rPrChange>
                </w:rPr>
                <w:t>:</w:t>
              </w:r>
              <w:r w:rsidRPr="00E066BD">
                <w:rPr>
                  <w:rFonts w:ascii="Monaco" w:hAnsi="Monaco" w:cs="Monaco"/>
                  <w:b/>
                  <w:bCs/>
                  <w:color w:val="204A87"/>
                  <w:sz w:val="20"/>
                  <w:szCs w:val="20"/>
                  <w:lang w:val="en-US"/>
                  <w:rPrChange w:id="7652" w:author="Borja Gonzalez" w:date="2017-09-28T19:31:00Z">
                    <w:rPr>
                      <w:rFonts w:ascii="Monaco" w:hAnsi="Monaco" w:cs="Monaco"/>
                      <w:b/>
                      <w:bCs/>
                      <w:color w:val="204A87"/>
                      <w:sz w:val="32"/>
                      <w:szCs w:val="32"/>
                      <w:lang w:val="en-US"/>
                    </w:rPr>
                  </w:rPrChange>
                </w:rPr>
                <w:t>true</w:t>
              </w:r>
              <w:r w:rsidRPr="00E066BD">
                <w:rPr>
                  <w:rFonts w:ascii="Monaco" w:hAnsi="Monaco" w:cs="Monaco"/>
                  <w:b/>
                  <w:bCs/>
                  <w:color w:val="000000"/>
                  <w:sz w:val="20"/>
                  <w:szCs w:val="20"/>
                  <w:lang w:val="en-US"/>
                  <w:rPrChange w:id="7653" w:author="Borja Gonzalez" w:date="2017-09-28T19:31:00Z">
                    <w:rPr>
                      <w:rFonts w:ascii="Monaco" w:hAnsi="Monaco" w:cs="Monaco"/>
                      <w:b/>
                      <w:bCs/>
                      <w:color w:val="000000"/>
                      <w:sz w:val="32"/>
                      <w:szCs w:val="32"/>
                      <w:lang w:val="en-US"/>
                    </w:rPr>
                  </w:rPrChange>
                </w:rPr>
                <w:t>,</w:t>
              </w:r>
            </w:ins>
          </w:p>
          <w:p w14:paraId="3D13E940" w14:textId="77777777" w:rsidR="00E066BD" w:rsidRPr="00E066BD" w:rsidRDefault="00E066BD" w:rsidP="00E066BD">
            <w:pPr>
              <w:widowControl w:val="0"/>
              <w:autoSpaceDE w:val="0"/>
              <w:autoSpaceDN w:val="0"/>
              <w:adjustRightInd w:val="0"/>
              <w:rPr>
                <w:ins w:id="7654" w:author="Borja Gonzalez" w:date="2017-09-28T19:31:00Z"/>
                <w:rFonts w:ascii="Monaco" w:hAnsi="Monaco" w:cs="Monaco"/>
                <w:sz w:val="20"/>
                <w:szCs w:val="20"/>
                <w:lang w:val="en-US"/>
                <w:rPrChange w:id="7655" w:author="Borja Gonzalez" w:date="2017-09-28T19:31:00Z">
                  <w:rPr>
                    <w:ins w:id="7656" w:author="Borja Gonzalez" w:date="2017-09-28T19:31:00Z"/>
                    <w:rFonts w:ascii="Monaco" w:hAnsi="Monaco" w:cs="Monaco"/>
                    <w:sz w:val="32"/>
                    <w:szCs w:val="32"/>
                    <w:lang w:val="en-US"/>
                  </w:rPr>
                </w:rPrChange>
              </w:rPr>
            </w:pPr>
            <w:ins w:id="7657" w:author="Borja Gonzalez" w:date="2017-09-28T19:31:00Z">
              <w:r w:rsidRPr="00E066BD">
                <w:rPr>
                  <w:rFonts w:ascii="Monaco" w:hAnsi="Monaco" w:cs="Monaco"/>
                  <w:sz w:val="20"/>
                  <w:szCs w:val="20"/>
                  <w:lang w:val="en-US"/>
                  <w:rPrChange w:id="765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59"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7660"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7661" w:author="Borja Gonzalez" w:date="2017-09-28T19:31:00Z">
                    <w:rPr>
                      <w:rFonts w:ascii="Monaco" w:hAnsi="Monaco" w:cs="Monaco"/>
                      <w:color w:val="000000"/>
                      <w:sz w:val="32"/>
                      <w:szCs w:val="32"/>
                      <w:lang w:val="en-US"/>
                    </w:rPr>
                  </w:rPrChange>
                </w:rPr>
                <w:t>minimo_min</w:t>
              </w:r>
              <w:r w:rsidRPr="00E066BD">
                <w:rPr>
                  <w:rFonts w:ascii="Monaco" w:hAnsi="Monaco" w:cs="Monaco"/>
                  <w:b/>
                  <w:bCs/>
                  <w:color w:val="000000"/>
                  <w:sz w:val="20"/>
                  <w:szCs w:val="20"/>
                  <w:lang w:val="en-US"/>
                  <w:rPrChange w:id="7662" w:author="Borja Gonzalez" w:date="2017-09-28T19:31:00Z">
                    <w:rPr>
                      <w:rFonts w:ascii="Monaco" w:hAnsi="Monaco" w:cs="Monaco"/>
                      <w:b/>
                      <w:bCs/>
                      <w:color w:val="000000"/>
                      <w:sz w:val="32"/>
                      <w:szCs w:val="32"/>
                      <w:lang w:val="en-US"/>
                    </w:rPr>
                  </w:rPrChange>
                </w:rPr>
                <w:t>,</w:t>
              </w:r>
            </w:ins>
          </w:p>
          <w:p w14:paraId="3FE820CE" w14:textId="77777777" w:rsidR="00E066BD" w:rsidRPr="00E066BD" w:rsidRDefault="00E066BD" w:rsidP="00E066BD">
            <w:pPr>
              <w:widowControl w:val="0"/>
              <w:autoSpaceDE w:val="0"/>
              <w:autoSpaceDN w:val="0"/>
              <w:adjustRightInd w:val="0"/>
              <w:rPr>
                <w:ins w:id="7663" w:author="Borja Gonzalez" w:date="2017-09-28T19:31:00Z"/>
                <w:rFonts w:ascii="Monaco" w:hAnsi="Monaco" w:cs="Monaco"/>
                <w:sz w:val="20"/>
                <w:szCs w:val="20"/>
                <w:lang w:val="en-US"/>
                <w:rPrChange w:id="7664" w:author="Borja Gonzalez" w:date="2017-09-28T19:31:00Z">
                  <w:rPr>
                    <w:ins w:id="7665" w:author="Borja Gonzalez" w:date="2017-09-28T19:31:00Z"/>
                    <w:rFonts w:ascii="Monaco" w:hAnsi="Monaco" w:cs="Monaco"/>
                    <w:sz w:val="32"/>
                    <w:szCs w:val="32"/>
                    <w:lang w:val="en-US"/>
                  </w:rPr>
                </w:rPrChange>
              </w:rPr>
            </w:pPr>
            <w:ins w:id="7666" w:author="Borja Gonzalez" w:date="2017-09-28T19:31:00Z">
              <w:r w:rsidRPr="00E066BD">
                <w:rPr>
                  <w:rFonts w:ascii="Monaco" w:hAnsi="Monaco" w:cs="Monaco"/>
                  <w:sz w:val="20"/>
                  <w:szCs w:val="20"/>
                  <w:lang w:val="en-US"/>
                  <w:rPrChange w:id="7667"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668" w:author="Borja Gonzalez" w:date="2017-09-28T19:31:00Z">
                    <w:rPr>
                      <w:rFonts w:ascii="Monaco" w:hAnsi="Monaco" w:cs="Monaco"/>
                      <w:b/>
                      <w:bCs/>
                      <w:color w:val="000000"/>
                      <w:sz w:val="32"/>
                      <w:szCs w:val="32"/>
                      <w:lang w:val="en-US"/>
                    </w:rPr>
                  </w:rPrChange>
                </w:rPr>
                <w:t>},</w:t>
              </w:r>
            </w:ins>
          </w:p>
          <w:p w14:paraId="473F4F89" w14:textId="77777777" w:rsidR="00E066BD" w:rsidRPr="00E066BD" w:rsidRDefault="00E066BD" w:rsidP="00E066BD">
            <w:pPr>
              <w:widowControl w:val="0"/>
              <w:autoSpaceDE w:val="0"/>
              <w:autoSpaceDN w:val="0"/>
              <w:adjustRightInd w:val="0"/>
              <w:rPr>
                <w:ins w:id="7669" w:author="Borja Gonzalez" w:date="2017-09-28T19:31:00Z"/>
                <w:rFonts w:ascii="Monaco" w:hAnsi="Monaco" w:cs="Monaco"/>
                <w:sz w:val="20"/>
                <w:szCs w:val="20"/>
                <w:lang w:val="en-US"/>
                <w:rPrChange w:id="7670" w:author="Borja Gonzalez" w:date="2017-09-28T19:31:00Z">
                  <w:rPr>
                    <w:ins w:id="7671" w:author="Borja Gonzalez" w:date="2017-09-28T19:31:00Z"/>
                    <w:rFonts w:ascii="Monaco" w:hAnsi="Monaco" w:cs="Monaco"/>
                    <w:sz w:val="32"/>
                    <w:szCs w:val="32"/>
                    <w:lang w:val="en-US"/>
                  </w:rPr>
                </w:rPrChange>
              </w:rPr>
            </w:pPr>
            <w:ins w:id="7672" w:author="Borja Gonzalez" w:date="2017-09-28T19:31:00Z">
              <w:r w:rsidRPr="00E066BD">
                <w:rPr>
                  <w:rFonts w:ascii="Monaco" w:hAnsi="Monaco" w:cs="Monaco"/>
                  <w:sz w:val="20"/>
                  <w:szCs w:val="20"/>
                  <w:lang w:val="en-US"/>
                  <w:rPrChange w:id="7673"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674" w:author="Borja Gonzalez" w:date="2017-09-28T19:31:00Z">
                    <w:rPr>
                      <w:rFonts w:ascii="Monaco" w:hAnsi="Monaco" w:cs="Monaco"/>
                      <w:b/>
                      <w:bCs/>
                      <w:color w:val="000000"/>
                      <w:sz w:val="32"/>
                      <w:szCs w:val="32"/>
                      <w:lang w:val="en-US"/>
                    </w:rPr>
                  </w:rPrChange>
                </w:rPr>
                <w:t>{</w:t>
              </w:r>
            </w:ins>
          </w:p>
          <w:p w14:paraId="62DB064C" w14:textId="77777777" w:rsidR="00E066BD" w:rsidRPr="00E066BD" w:rsidRDefault="00E066BD" w:rsidP="00E066BD">
            <w:pPr>
              <w:widowControl w:val="0"/>
              <w:autoSpaceDE w:val="0"/>
              <w:autoSpaceDN w:val="0"/>
              <w:adjustRightInd w:val="0"/>
              <w:rPr>
                <w:ins w:id="7675" w:author="Borja Gonzalez" w:date="2017-09-28T19:31:00Z"/>
                <w:rFonts w:ascii="Monaco" w:hAnsi="Monaco" w:cs="Monaco"/>
                <w:sz w:val="20"/>
                <w:szCs w:val="20"/>
                <w:lang w:val="en-US"/>
                <w:rPrChange w:id="7676" w:author="Borja Gonzalez" w:date="2017-09-28T19:31:00Z">
                  <w:rPr>
                    <w:ins w:id="7677" w:author="Borja Gonzalez" w:date="2017-09-28T19:31:00Z"/>
                    <w:rFonts w:ascii="Monaco" w:hAnsi="Monaco" w:cs="Monaco"/>
                    <w:sz w:val="32"/>
                    <w:szCs w:val="32"/>
                    <w:lang w:val="en-US"/>
                  </w:rPr>
                </w:rPrChange>
              </w:rPr>
            </w:pPr>
            <w:ins w:id="7678" w:author="Borja Gonzalez" w:date="2017-09-28T19:31:00Z">
              <w:r w:rsidRPr="00E066BD">
                <w:rPr>
                  <w:rFonts w:ascii="Monaco" w:hAnsi="Monaco" w:cs="Monaco"/>
                  <w:sz w:val="20"/>
                  <w:szCs w:val="20"/>
                  <w:lang w:val="en-US"/>
                  <w:rPrChange w:id="767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80" w:author="Borja Gonzalez" w:date="2017-09-28T19:31: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768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68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83" w:author="Borja Gonzalez" w:date="2017-09-28T19:31:00Z">
                    <w:rPr>
                      <w:rFonts w:ascii="Monaco" w:hAnsi="Monaco" w:cs="Monaco"/>
                      <w:color w:val="000000"/>
                      <w:sz w:val="32"/>
                      <w:szCs w:val="32"/>
                      <w:lang w:val="en-US"/>
                    </w:rPr>
                  </w:rPrChange>
                </w:rPr>
                <w:t>titulo1</w:t>
              </w:r>
              <w:r w:rsidRPr="00E066BD">
                <w:rPr>
                  <w:rFonts w:ascii="Monaco" w:hAnsi="Monaco" w:cs="Monaco"/>
                  <w:b/>
                  <w:bCs/>
                  <w:color w:val="000000"/>
                  <w:sz w:val="20"/>
                  <w:szCs w:val="20"/>
                  <w:lang w:val="en-US"/>
                  <w:rPrChange w:id="7684" w:author="Borja Gonzalez" w:date="2017-09-28T19:31:00Z">
                    <w:rPr>
                      <w:rFonts w:ascii="Monaco" w:hAnsi="Monaco" w:cs="Monaco"/>
                      <w:b/>
                      <w:bCs/>
                      <w:color w:val="000000"/>
                      <w:sz w:val="32"/>
                      <w:szCs w:val="32"/>
                      <w:lang w:val="en-US"/>
                    </w:rPr>
                  </w:rPrChange>
                </w:rPr>
                <w:t>,</w:t>
              </w:r>
            </w:ins>
          </w:p>
          <w:p w14:paraId="078D6F0C" w14:textId="77777777" w:rsidR="00E066BD" w:rsidRPr="00E066BD" w:rsidRDefault="00E066BD" w:rsidP="00E066BD">
            <w:pPr>
              <w:widowControl w:val="0"/>
              <w:autoSpaceDE w:val="0"/>
              <w:autoSpaceDN w:val="0"/>
              <w:adjustRightInd w:val="0"/>
              <w:rPr>
                <w:ins w:id="7685" w:author="Borja Gonzalez" w:date="2017-09-28T19:31:00Z"/>
                <w:rFonts w:ascii="Monaco" w:hAnsi="Monaco" w:cs="Monaco"/>
                <w:sz w:val="20"/>
                <w:szCs w:val="20"/>
                <w:lang w:val="en-US"/>
                <w:rPrChange w:id="7686" w:author="Borja Gonzalez" w:date="2017-09-28T19:31:00Z">
                  <w:rPr>
                    <w:ins w:id="7687" w:author="Borja Gonzalez" w:date="2017-09-28T19:31:00Z"/>
                    <w:rFonts w:ascii="Monaco" w:hAnsi="Monaco" w:cs="Monaco"/>
                    <w:sz w:val="32"/>
                    <w:szCs w:val="32"/>
                    <w:lang w:val="en-US"/>
                  </w:rPr>
                </w:rPrChange>
              </w:rPr>
            </w:pPr>
            <w:ins w:id="7688" w:author="Borja Gonzalez" w:date="2017-09-28T19:31:00Z">
              <w:r w:rsidRPr="00E066BD">
                <w:rPr>
                  <w:rFonts w:ascii="Monaco" w:hAnsi="Monaco" w:cs="Monaco"/>
                  <w:sz w:val="20"/>
                  <w:szCs w:val="20"/>
                  <w:lang w:val="en-US"/>
                  <w:rPrChange w:id="768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90"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769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692"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693"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7694" w:author="Borja Gonzalez" w:date="2017-09-28T19:31:00Z">
                    <w:rPr>
                      <w:rFonts w:ascii="Monaco" w:hAnsi="Monaco" w:cs="Monaco"/>
                      <w:b/>
                      <w:bCs/>
                      <w:color w:val="000000"/>
                      <w:sz w:val="32"/>
                      <w:szCs w:val="32"/>
                      <w:lang w:val="en-US"/>
                    </w:rPr>
                  </w:rPrChange>
                </w:rPr>
                <w:t>,</w:t>
              </w:r>
            </w:ins>
          </w:p>
          <w:p w14:paraId="57E9E63E" w14:textId="77777777" w:rsidR="00E066BD" w:rsidRPr="00E066BD" w:rsidRDefault="00E066BD" w:rsidP="00E066BD">
            <w:pPr>
              <w:widowControl w:val="0"/>
              <w:autoSpaceDE w:val="0"/>
              <w:autoSpaceDN w:val="0"/>
              <w:adjustRightInd w:val="0"/>
              <w:rPr>
                <w:ins w:id="7695" w:author="Borja Gonzalez" w:date="2017-09-28T19:31:00Z"/>
                <w:rFonts w:ascii="Monaco" w:hAnsi="Monaco" w:cs="Monaco"/>
                <w:sz w:val="20"/>
                <w:szCs w:val="20"/>
                <w:lang w:val="en-US"/>
                <w:rPrChange w:id="7696" w:author="Borja Gonzalez" w:date="2017-09-28T19:31:00Z">
                  <w:rPr>
                    <w:ins w:id="7697" w:author="Borja Gonzalez" w:date="2017-09-28T19:31:00Z"/>
                    <w:rFonts w:ascii="Monaco" w:hAnsi="Monaco" w:cs="Monaco"/>
                    <w:sz w:val="32"/>
                    <w:szCs w:val="32"/>
                    <w:lang w:val="en-US"/>
                  </w:rPr>
                </w:rPrChange>
              </w:rPr>
            </w:pPr>
            <w:ins w:id="7698" w:author="Borja Gonzalez" w:date="2017-09-28T19:31:00Z">
              <w:r w:rsidRPr="00E066BD">
                <w:rPr>
                  <w:rFonts w:ascii="Monaco" w:hAnsi="Monaco" w:cs="Monaco"/>
                  <w:sz w:val="20"/>
                  <w:szCs w:val="20"/>
                  <w:lang w:val="en-US"/>
                  <w:rPrChange w:id="769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00" w:author="Borja Gonzalez" w:date="2017-09-28T19:31:00Z">
                    <w:rPr>
                      <w:rFonts w:ascii="Monaco" w:hAnsi="Monaco" w:cs="Monaco"/>
                      <w:color w:val="000000"/>
                      <w:sz w:val="32"/>
                      <w:szCs w:val="32"/>
                      <w:lang w:val="en-US"/>
                    </w:rPr>
                  </w:rPrChange>
                </w:rPr>
                <w:t>lineTension</w:t>
              </w:r>
              <w:r w:rsidRPr="00E066BD">
                <w:rPr>
                  <w:rFonts w:ascii="Monaco" w:hAnsi="Monaco" w:cs="Monaco"/>
                  <w:b/>
                  <w:bCs/>
                  <w:color w:val="CE5C00"/>
                  <w:sz w:val="20"/>
                  <w:szCs w:val="20"/>
                  <w:lang w:val="en-US"/>
                  <w:rPrChange w:id="770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702"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7703" w:author="Borja Gonzalez" w:date="2017-09-28T19:31:00Z">
                    <w:rPr>
                      <w:rFonts w:ascii="Monaco" w:hAnsi="Monaco" w:cs="Monaco"/>
                      <w:b/>
                      <w:bCs/>
                      <w:color w:val="0000CF"/>
                      <w:sz w:val="32"/>
                      <w:szCs w:val="32"/>
                      <w:lang w:val="en-US"/>
                    </w:rPr>
                  </w:rPrChange>
                </w:rPr>
                <w:t>0.5</w:t>
              </w:r>
              <w:r w:rsidRPr="00E066BD">
                <w:rPr>
                  <w:rFonts w:ascii="Monaco" w:hAnsi="Monaco" w:cs="Monaco"/>
                  <w:b/>
                  <w:bCs/>
                  <w:color w:val="000000"/>
                  <w:sz w:val="20"/>
                  <w:szCs w:val="20"/>
                  <w:lang w:val="en-US"/>
                  <w:rPrChange w:id="7704" w:author="Borja Gonzalez" w:date="2017-09-28T19:31:00Z">
                    <w:rPr>
                      <w:rFonts w:ascii="Monaco" w:hAnsi="Monaco" w:cs="Monaco"/>
                      <w:b/>
                      <w:bCs/>
                      <w:color w:val="000000"/>
                      <w:sz w:val="32"/>
                      <w:szCs w:val="32"/>
                      <w:lang w:val="en-US"/>
                    </w:rPr>
                  </w:rPrChange>
                </w:rPr>
                <w:t>,</w:t>
              </w:r>
            </w:ins>
          </w:p>
          <w:p w14:paraId="4332ABEB" w14:textId="77777777" w:rsidR="00E066BD" w:rsidRPr="00E066BD" w:rsidRDefault="00E066BD" w:rsidP="00E066BD">
            <w:pPr>
              <w:widowControl w:val="0"/>
              <w:autoSpaceDE w:val="0"/>
              <w:autoSpaceDN w:val="0"/>
              <w:adjustRightInd w:val="0"/>
              <w:rPr>
                <w:ins w:id="7705" w:author="Borja Gonzalez" w:date="2017-09-28T19:31:00Z"/>
                <w:rFonts w:ascii="Monaco" w:hAnsi="Monaco" w:cs="Monaco"/>
                <w:sz w:val="20"/>
                <w:szCs w:val="20"/>
                <w:lang w:val="en-US"/>
                <w:rPrChange w:id="7706" w:author="Borja Gonzalez" w:date="2017-09-28T19:31:00Z">
                  <w:rPr>
                    <w:ins w:id="7707" w:author="Borja Gonzalez" w:date="2017-09-28T19:31:00Z"/>
                    <w:rFonts w:ascii="Monaco" w:hAnsi="Monaco" w:cs="Monaco"/>
                    <w:sz w:val="32"/>
                    <w:szCs w:val="32"/>
                    <w:lang w:val="en-US"/>
                  </w:rPr>
                </w:rPrChange>
              </w:rPr>
            </w:pPr>
            <w:ins w:id="7708" w:author="Borja Gonzalez" w:date="2017-09-28T19:31:00Z">
              <w:r w:rsidRPr="00E066BD">
                <w:rPr>
                  <w:rFonts w:ascii="Monaco" w:hAnsi="Monaco" w:cs="Monaco"/>
                  <w:sz w:val="20"/>
                  <w:szCs w:val="20"/>
                  <w:lang w:val="en-US"/>
                  <w:rPrChange w:id="770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10" w:author="Borja Gonzalez" w:date="2017-09-28T19:31:00Z">
                    <w:rPr>
                      <w:rFonts w:ascii="Monaco" w:hAnsi="Monaco" w:cs="Monaco"/>
                      <w:color w:val="000000"/>
                      <w:sz w:val="32"/>
                      <w:szCs w:val="32"/>
                      <w:lang w:val="en-US"/>
                    </w:rPr>
                  </w:rPrChange>
                </w:rPr>
                <w:t>backgroundColor</w:t>
              </w:r>
              <w:r w:rsidRPr="00E066BD">
                <w:rPr>
                  <w:rFonts w:ascii="Monaco" w:hAnsi="Monaco" w:cs="Monaco"/>
                  <w:b/>
                  <w:bCs/>
                  <w:color w:val="CE5C00"/>
                  <w:sz w:val="20"/>
                  <w:szCs w:val="20"/>
                  <w:lang w:val="en-US"/>
                  <w:rPrChange w:id="771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712"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713" w:author="Borja Gonzalez" w:date="2017-09-28T19:31:00Z">
                    <w:rPr>
                      <w:rFonts w:ascii="Monaco" w:hAnsi="Monaco" w:cs="Monaco"/>
                      <w:color w:val="4E9A06"/>
                      <w:sz w:val="32"/>
                      <w:szCs w:val="32"/>
                      <w:lang w:val="en-US"/>
                    </w:rPr>
                  </w:rPrChange>
                </w:rPr>
                <w:t>"rgba(247,70,74,0.4)"</w:t>
              </w:r>
              <w:r w:rsidRPr="00E066BD">
                <w:rPr>
                  <w:rFonts w:ascii="Monaco" w:hAnsi="Monaco" w:cs="Monaco"/>
                  <w:b/>
                  <w:bCs/>
                  <w:color w:val="000000"/>
                  <w:sz w:val="20"/>
                  <w:szCs w:val="20"/>
                  <w:lang w:val="en-US"/>
                  <w:rPrChange w:id="7714" w:author="Borja Gonzalez" w:date="2017-09-28T19:31:00Z">
                    <w:rPr>
                      <w:rFonts w:ascii="Monaco" w:hAnsi="Monaco" w:cs="Monaco"/>
                      <w:b/>
                      <w:bCs/>
                      <w:color w:val="000000"/>
                      <w:sz w:val="32"/>
                      <w:szCs w:val="32"/>
                      <w:lang w:val="en-US"/>
                    </w:rPr>
                  </w:rPrChange>
                </w:rPr>
                <w:t>,</w:t>
              </w:r>
            </w:ins>
          </w:p>
          <w:p w14:paraId="09FA3695" w14:textId="77777777" w:rsidR="00E066BD" w:rsidRPr="00E066BD" w:rsidRDefault="00E066BD" w:rsidP="00E066BD">
            <w:pPr>
              <w:widowControl w:val="0"/>
              <w:autoSpaceDE w:val="0"/>
              <w:autoSpaceDN w:val="0"/>
              <w:adjustRightInd w:val="0"/>
              <w:rPr>
                <w:ins w:id="7715" w:author="Borja Gonzalez" w:date="2017-09-28T19:31:00Z"/>
                <w:rFonts w:ascii="Monaco" w:hAnsi="Monaco" w:cs="Monaco"/>
                <w:sz w:val="20"/>
                <w:szCs w:val="20"/>
                <w:lang w:val="en-US"/>
                <w:rPrChange w:id="7716" w:author="Borja Gonzalez" w:date="2017-09-28T19:31:00Z">
                  <w:rPr>
                    <w:ins w:id="7717" w:author="Borja Gonzalez" w:date="2017-09-28T19:31:00Z"/>
                    <w:rFonts w:ascii="Monaco" w:hAnsi="Monaco" w:cs="Monaco"/>
                    <w:sz w:val="32"/>
                    <w:szCs w:val="32"/>
                    <w:lang w:val="en-US"/>
                  </w:rPr>
                </w:rPrChange>
              </w:rPr>
            </w:pPr>
            <w:ins w:id="7718" w:author="Borja Gonzalez" w:date="2017-09-28T19:31:00Z">
              <w:r w:rsidRPr="00E066BD">
                <w:rPr>
                  <w:rFonts w:ascii="Monaco" w:hAnsi="Monaco" w:cs="Monaco"/>
                  <w:sz w:val="20"/>
                  <w:szCs w:val="20"/>
                  <w:lang w:val="en-US"/>
                  <w:rPrChange w:id="771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20" w:author="Borja Gonzalez" w:date="2017-09-28T19:31:00Z">
                    <w:rPr>
                      <w:rFonts w:ascii="Monaco" w:hAnsi="Monaco" w:cs="Monaco"/>
                      <w:color w:val="000000"/>
                      <w:sz w:val="32"/>
                      <w:szCs w:val="32"/>
                      <w:lang w:val="en-US"/>
                    </w:rPr>
                  </w:rPrChange>
                </w:rPr>
                <w:t>borderColor</w:t>
              </w:r>
              <w:r w:rsidRPr="00E066BD">
                <w:rPr>
                  <w:rFonts w:ascii="Monaco" w:hAnsi="Monaco" w:cs="Monaco"/>
                  <w:b/>
                  <w:bCs/>
                  <w:color w:val="CE5C00"/>
                  <w:sz w:val="20"/>
                  <w:szCs w:val="20"/>
                  <w:lang w:val="en-US"/>
                  <w:rPrChange w:id="772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722"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723" w:author="Borja Gonzalez" w:date="2017-09-28T19:31:00Z">
                    <w:rPr>
                      <w:rFonts w:ascii="Monaco" w:hAnsi="Monaco" w:cs="Monaco"/>
                      <w:color w:val="4E9A06"/>
                      <w:sz w:val="32"/>
                      <w:szCs w:val="32"/>
                      <w:lang w:val="en-US"/>
                    </w:rPr>
                  </w:rPrChange>
                </w:rPr>
                <w:t>"rgba(247,70,74,1)"</w:t>
              </w:r>
              <w:r w:rsidRPr="00E066BD">
                <w:rPr>
                  <w:rFonts w:ascii="Monaco" w:hAnsi="Monaco" w:cs="Monaco"/>
                  <w:b/>
                  <w:bCs/>
                  <w:color w:val="000000"/>
                  <w:sz w:val="20"/>
                  <w:szCs w:val="20"/>
                  <w:lang w:val="en-US"/>
                  <w:rPrChange w:id="7724" w:author="Borja Gonzalez" w:date="2017-09-28T19:31:00Z">
                    <w:rPr>
                      <w:rFonts w:ascii="Monaco" w:hAnsi="Monaco" w:cs="Monaco"/>
                      <w:b/>
                      <w:bCs/>
                      <w:color w:val="000000"/>
                      <w:sz w:val="32"/>
                      <w:szCs w:val="32"/>
                      <w:lang w:val="en-US"/>
                    </w:rPr>
                  </w:rPrChange>
                </w:rPr>
                <w:t>,</w:t>
              </w:r>
            </w:ins>
          </w:p>
          <w:p w14:paraId="5F0CAE4B" w14:textId="77777777" w:rsidR="00E066BD" w:rsidRPr="00E066BD" w:rsidRDefault="00E066BD" w:rsidP="00E066BD">
            <w:pPr>
              <w:widowControl w:val="0"/>
              <w:autoSpaceDE w:val="0"/>
              <w:autoSpaceDN w:val="0"/>
              <w:adjustRightInd w:val="0"/>
              <w:rPr>
                <w:ins w:id="7725" w:author="Borja Gonzalez" w:date="2017-09-28T19:31:00Z"/>
                <w:rFonts w:ascii="Monaco" w:hAnsi="Monaco" w:cs="Monaco"/>
                <w:sz w:val="20"/>
                <w:szCs w:val="20"/>
                <w:lang w:val="en-US"/>
                <w:rPrChange w:id="7726" w:author="Borja Gonzalez" w:date="2017-09-28T19:31:00Z">
                  <w:rPr>
                    <w:ins w:id="7727" w:author="Borja Gonzalez" w:date="2017-09-28T19:31:00Z"/>
                    <w:rFonts w:ascii="Monaco" w:hAnsi="Monaco" w:cs="Monaco"/>
                    <w:sz w:val="32"/>
                    <w:szCs w:val="32"/>
                    <w:lang w:val="en-US"/>
                  </w:rPr>
                </w:rPrChange>
              </w:rPr>
            </w:pPr>
            <w:ins w:id="7728" w:author="Borja Gonzalez" w:date="2017-09-28T19:31:00Z">
              <w:r w:rsidRPr="00E066BD">
                <w:rPr>
                  <w:rFonts w:ascii="Monaco" w:hAnsi="Monaco" w:cs="Monaco"/>
                  <w:sz w:val="20"/>
                  <w:szCs w:val="20"/>
                  <w:lang w:val="en-US"/>
                  <w:rPrChange w:id="772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30" w:author="Borja Gonzalez" w:date="2017-09-28T19:31:00Z">
                    <w:rPr>
                      <w:rFonts w:ascii="Monaco" w:hAnsi="Monaco" w:cs="Monaco"/>
                      <w:color w:val="000000"/>
                      <w:sz w:val="32"/>
                      <w:szCs w:val="32"/>
                      <w:lang w:val="en-US"/>
                    </w:rPr>
                  </w:rPrChange>
                </w:rPr>
                <w:t>borderCapStyle</w:t>
              </w:r>
              <w:r w:rsidRPr="00E066BD">
                <w:rPr>
                  <w:rFonts w:ascii="Monaco" w:hAnsi="Monaco" w:cs="Monaco"/>
                  <w:b/>
                  <w:bCs/>
                  <w:color w:val="CE5C00"/>
                  <w:sz w:val="20"/>
                  <w:szCs w:val="20"/>
                  <w:lang w:val="en-US"/>
                  <w:rPrChange w:id="773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732"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733" w:author="Borja Gonzalez" w:date="2017-09-28T19:31:00Z">
                    <w:rPr>
                      <w:rFonts w:ascii="Monaco" w:hAnsi="Monaco" w:cs="Monaco"/>
                      <w:color w:val="4E9A06"/>
                      <w:sz w:val="32"/>
                      <w:szCs w:val="32"/>
                      <w:lang w:val="en-US"/>
                    </w:rPr>
                  </w:rPrChange>
                </w:rPr>
                <w:t>'butt'</w:t>
              </w:r>
              <w:r w:rsidRPr="00E066BD">
                <w:rPr>
                  <w:rFonts w:ascii="Monaco" w:hAnsi="Monaco" w:cs="Monaco"/>
                  <w:b/>
                  <w:bCs/>
                  <w:color w:val="000000"/>
                  <w:sz w:val="20"/>
                  <w:szCs w:val="20"/>
                  <w:lang w:val="en-US"/>
                  <w:rPrChange w:id="7734" w:author="Borja Gonzalez" w:date="2017-09-28T19:31:00Z">
                    <w:rPr>
                      <w:rFonts w:ascii="Monaco" w:hAnsi="Monaco" w:cs="Monaco"/>
                      <w:b/>
                      <w:bCs/>
                      <w:color w:val="000000"/>
                      <w:sz w:val="32"/>
                      <w:szCs w:val="32"/>
                      <w:lang w:val="en-US"/>
                    </w:rPr>
                  </w:rPrChange>
                </w:rPr>
                <w:t>,</w:t>
              </w:r>
            </w:ins>
          </w:p>
          <w:p w14:paraId="04876DFC" w14:textId="77777777" w:rsidR="00E066BD" w:rsidRPr="00E066BD" w:rsidRDefault="00E066BD" w:rsidP="00E066BD">
            <w:pPr>
              <w:widowControl w:val="0"/>
              <w:autoSpaceDE w:val="0"/>
              <w:autoSpaceDN w:val="0"/>
              <w:adjustRightInd w:val="0"/>
              <w:rPr>
                <w:ins w:id="7735" w:author="Borja Gonzalez" w:date="2017-09-28T19:31:00Z"/>
                <w:rFonts w:ascii="Monaco" w:hAnsi="Monaco" w:cs="Monaco"/>
                <w:sz w:val="20"/>
                <w:szCs w:val="20"/>
                <w:lang w:val="en-US"/>
                <w:rPrChange w:id="7736" w:author="Borja Gonzalez" w:date="2017-09-28T19:31:00Z">
                  <w:rPr>
                    <w:ins w:id="7737" w:author="Borja Gonzalez" w:date="2017-09-28T19:31:00Z"/>
                    <w:rFonts w:ascii="Monaco" w:hAnsi="Monaco" w:cs="Monaco"/>
                    <w:sz w:val="32"/>
                    <w:szCs w:val="32"/>
                    <w:lang w:val="en-US"/>
                  </w:rPr>
                </w:rPrChange>
              </w:rPr>
            </w:pPr>
            <w:ins w:id="7738" w:author="Borja Gonzalez" w:date="2017-09-28T19:31:00Z">
              <w:r w:rsidRPr="00E066BD">
                <w:rPr>
                  <w:rFonts w:ascii="Monaco" w:hAnsi="Monaco" w:cs="Monaco"/>
                  <w:sz w:val="20"/>
                  <w:szCs w:val="20"/>
                  <w:lang w:val="en-US"/>
                  <w:rPrChange w:id="773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40" w:author="Borja Gonzalez" w:date="2017-09-28T19:31:00Z">
                    <w:rPr>
                      <w:rFonts w:ascii="Monaco" w:hAnsi="Monaco" w:cs="Monaco"/>
                      <w:color w:val="000000"/>
                      <w:sz w:val="32"/>
                      <w:szCs w:val="32"/>
                      <w:lang w:val="en-US"/>
                    </w:rPr>
                  </w:rPrChange>
                </w:rPr>
                <w:t>borderDash</w:t>
              </w:r>
              <w:r w:rsidRPr="00E066BD">
                <w:rPr>
                  <w:rFonts w:ascii="Monaco" w:hAnsi="Monaco" w:cs="Monaco"/>
                  <w:b/>
                  <w:bCs/>
                  <w:color w:val="CE5C00"/>
                  <w:sz w:val="20"/>
                  <w:szCs w:val="20"/>
                  <w:lang w:val="en-US"/>
                  <w:rPrChange w:id="774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742"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743" w:author="Borja Gonzalez" w:date="2017-09-28T19:31:00Z">
                    <w:rPr>
                      <w:rFonts w:ascii="Monaco" w:hAnsi="Monaco" w:cs="Monaco"/>
                      <w:b/>
                      <w:bCs/>
                      <w:color w:val="000000"/>
                      <w:sz w:val="32"/>
                      <w:szCs w:val="32"/>
                      <w:lang w:val="en-US"/>
                    </w:rPr>
                  </w:rPrChange>
                </w:rPr>
                <w:t>[],</w:t>
              </w:r>
            </w:ins>
          </w:p>
          <w:p w14:paraId="5A92FDE4" w14:textId="77777777" w:rsidR="00E066BD" w:rsidRPr="00E066BD" w:rsidRDefault="00E066BD" w:rsidP="00E066BD">
            <w:pPr>
              <w:widowControl w:val="0"/>
              <w:autoSpaceDE w:val="0"/>
              <w:autoSpaceDN w:val="0"/>
              <w:adjustRightInd w:val="0"/>
              <w:rPr>
                <w:ins w:id="7744" w:author="Borja Gonzalez" w:date="2017-09-28T19:31:00Z"/>
                <w:rFonts w:ascii="Monaco" w:hAnsi="Monaco" w:cs="Monaco"/>
                <w:sz w:val="20"/>
                <w:szCs w:val="20"/>
                <w:lang w:val="en-US"/>
                <w:rPrChange w:id="7745" w:author="Borja Gonzalez" w:date="2017-09-28T19:31:00Z">
                  <w:rPr>
                    <w:ins w:id="7746" w:author="Borja Gonzalez" w:date="2017-09-28T19:31:00Z"/>
                    <w:rFonts w:ascii="Monaco" w:hAnsi="Monaco" w:cs="Monaco"/>
                    <w:sz w:val="32"/>
                    <w:szCs w:val="32"/>
                    <w:lang w:val="en-US"/>
                  </w:rPr>
                </w:rPrChange>
              </w:rPr>
            </w:pPr>
            <w:ins w:id="7747" w:author="Borja Gonzalez" w:date="2017-09-28T19:31:00Z">
              <w:r w:rsidRPr="00E066BD">
                <w:rPr>
                  <w:rFonts w:ascii="Monaco" w:hAnsi="Monaco" w:cs="Monaco"/>
                  <w:sz w:val="20"/>
                  <w:szCs w:val="20"/>
                  <w:lang w:val="en-US"/>
                  <w:rPrChange w:id="774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49" w:author="Borja Gonzalez" w:date="2017-09-28T19:31:00Z">
                    <w:rPr>
                      <w:rFonts w:ascii="Monaco" w:hAnsi="Monaco" w:cs="Monaco"/>
                      <w:color w:val="000000"/>
                      <w:sz w:val="32"/>
                      <w:szCs w:val="32"/>
                      <w:lang w:val="en-US"/>
                    </w:rPr>
                  </w:rPrChange>
                </w:rPr>
                <w:t>borderDashOffset</w:t>
              </w:r>
              <w:r w:rsidRPr="00E066BD">
                <w:rPr>
                  <w:rFonts w:ascii="Monaco" w:hAnsi="Monaco" w:cs="Monaco"/>
                  <w:b/>
                  <w:bCs/>
                  <w:color w:val="CE5C00"/>
                  <w:sz w:val="20"/>
                  <w:szCs w:val="20"/>
                  <w:lang w:val="en-US"/>
                  <w:rPrChange w:id="775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751"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7752" w:author="Borja Gonzalez" w:date="2017-09-28T19:31:00Z">
                    <w:rPr>
                      <w:rFonts w:ascii="Monaco" w:hAnsi="Monaco" w:cs="Monaco"/>
                      <w:b/>
                      <w:bCs/>
                      <w:color w:val="0000CF"/>
                      <w:sz w:val="32"/>
                      <w:szCs w:val="32"/>
                      <w:lang w:val="en-US"/>
                    </w:rPr>
                  </w:rPrChange>
                </w:rPr>
                <w:t>0.0</w:t>
              </w:r>
              <w:r w:rsidRPr="00E066BD">
                <w:rPr>
                  <w:rFonts w:ascii="Monaco" w:hAnsi="Monaco" w:cs="Monaco"/>
                  <w:b/>
                  <w:bCs/>
                  <w:color w:val="000000"/>
                  <w:sz w:val="20"/>
                  <w:szCs w:val="20"/>
                  <w:lang w:val="en-US"/>
                  <w:rPrChange w:id="7753" w:author="Borja Gonzalez" w:date="2017-09-28T19:31:00Z">
                    <w:rPr>
                      <w:rFonts w:ascii="Monaco" w:hAnsi="Monaco" w:cs="Monaco"/>
                      <w:b/>
                      <w:bCs/>
                      <w:color w:val="000000"/>
                      <w:sz w:val="32"/>
                      <w:szCs w:val="32"/>
                      <w:lang w:val="en-US"/>
                    </w:rPr>
                  </w:rPrChange>
                </w:rPr>
                <w:t>,</w:t>
              </w:r>
            </w:ins>
          </w:p>
          <w:p w14:paraId="5422E726" w14:textId="77777777" w:rsidR="00E066BD" w:rsidRPr="00E066BD" w:rsidRDefault="00E066BD" w:rsidP="00E066BD">
            <w:pPr>
              <w:widowControl w:val="0"/>
              <w:autoSpaceDE w:val="0"/>
              <w:autoSpaceDN w:val="0"/>
              <w:adjustRightInd w:val="0"/>
              <w:rPr>
                <w:ins w:id="7754" w:author="Borja Gonzalez" w:date="2017-09-28T19:31:00Z"/>
                <w:rFonts w:ascii="Monaco" w:hAnsi="Monaco" w:cs="Monaco"/>
                <w:sz w:val="20"/>
                <w:szCs w:val="20"/>
                <w:lang w:val="en-US"/>
                <w:rPrChange w:id="7755" w:author="Borja Gonzalez" w:date="2017-09-28T19:31:00Z">
                  <w:rPr>
                    <w:ins w:id="7756" w:author="Borja Gonzalez" w:date="2017-09-28T19:31:00Z"/>
                    <w:rFonts w:ascii="Monaco" w:hAnsi="Monaco" w:cs="Monaco"/>
                    <w:sz w:val="32"/>
                    <w:szCs w:val="32"/>
                    <w:lang w:val="en-US"/>
                  </w:rPr>
                </w:rPrChange>
              </w:rPr>
            </w:pPr>
            <w:ins w:id="7757" w:author="Borja Gonzalez" w:date="2017-09-28T19:31:00Z">
              <w:r w:rsidRPr="00E066BD">
                <w:rPr>
                  <w:rFonts w:ascii="Monaco" w:hAnsi="Monaco" w:cs="Monaco"/>
                  <w:sz w:val="20"/>
                  <w:szCs w:val="20"/>
                  <w:lang w:val="en-US"/>
                  <w:rPrChange w:id="775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59" w:author="Borja Gonzalez" w:date="2017-09-28T19:31:00Z">
                    <w:rPr>
                      <w:rFonts w:ascii="Monaco" w:hAnsi="Monaco" w:cs="Monaco"/>
                      <w:color w:val="000000"/>
                      <w:sz w:val="32"/>
                      <w:szCs w:val="32"/>
                      <w:lang w:val="en-US"/>
                    </w:rPr>
                  </w:rPrChange>
                </w:rPr>
                <w:t>borderJoinStyle</w:t>
              </w:r>
              <w:r w:rsidRPr="00E066BD">
                <w:rPr>
                  <w:rFonts w:ascii="Monaco" w:hAnsi="Monaco" w:cs="Monaco"/>
                  <w:b/>
                  <w:bCs/>
                  <w:color w:val="CE5C00"/>
                  <w:sz w:val="20"/>
                  <w:szCs w:val="20"/>
                  <w:lang w:val="en-US"/>
                  <w:rPrChange w:id="776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761"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762" w:author="Borja Gonzalez" w:date="2017-09-28T19:31:00Z">
                    <w:rPr>
                      <w:rFonts w:ascii="Monaco" w:hAnsi="Monaco" w:cs="Monaco"/>
                      <w:color w:val="4E9A06"/>
                      <w:sz w:val="32"/>
                      <w:szCs w:val="32"/>
                      <w:lang w:val="en-US"/>
                    </w:rPr>
                  </w:rPrChange>
                </w:rPr>
                <w:t>'miter'</w:t>
              </w:r>
              <w:r w:rsidRPr="00E066BD">
                <w:rPr>
                  <w:rFonts w:ascii="Monaco" w:hAnsi="Monaco" w:cs="Monaco"/>
                  <w:b/>
                  <w:bCs/>
                  <w:color w:val="000000"/>
                  <w:sz w:val="20"/>
                  <w:szCs w:val="20"/>
                  <w:lang w:val="en-US"/>
                  <w:rPrChange w:id="7763" w:author="Borja Gonzalez" w:date="2017-09-28T19:31:00Z">
                    <w:rPr>
                      <w:rFonts w:ascii="Monaco" w:hAnsi="Monaco" w:cs="Monaco"/>
                      <w:b/>
                      <w:bCs/>
                      <w:color w:val="000000"/>
                      <w:sz w:val="32"/>
                      <w:szCs w:val="32"/>
                      <w:lang w:val="en-US"/>
                    </w:rPr>
                  </w:rPrChange>
                </w:rPr>
                <w:t>,</w:t>
              </w:r>
            </w:ins>
          </w:p>
          <w:p w14:paraId="5A0A760B" w14:textId="77777777" w:rsidR="00E066BD" w:rsidRPr="00E066BD" w:rsidRDefault="00E066BD" w:rsidP="00E066BD">
            <w:pPr>
              <w:widowControl w:val="0"/>
              <w:autoSpaceDE w:val="0"/>
              <w:autoSpaceDN w:val="0"/>
              <w:adjustRightInd w:val="0"/>
              <w:rPr>
                <w:ins w:id="7764" w:author="Borja Gonzalez" w:date="2017-09-28T19:31:00Z"/>
                <w:rFonts w:ascii="Monaco" w:hAnsi="Monaco" w:cs="Monaco"/>
                <w:sz w:val="20"/>
                <w:szCs w:val="20"/>
                <w:lang w:val="en-US"/>
                <w:rPrChange w:id="7765" w:author="Borja Gonzalez" w:date="2017-09-28T19:31:00Z">
                  <w:rPr>
                    <w:ins w:id="7766" w:author="Borja Gonzalez" w:date="2017-09-28T19:31:00Z"/>
                    <w:rFonts w:ascii="Monaco" w:hAnsi="Monaco" w:cs="Monaco"/>
                    <w:sz w:val="32"/>
                    <w:szCs w:val="32"/>
                    <w:lang w:val="en-US"/>
                  </w:rPr>
                </w:rPrChange>
              </w:rPr>
            </w:pPr>
            <w:ins w:id="7767" w:author="Borja Gonzalez" w:date="2017-09-28T19:31:00Z">
              <w:r w:rsidRPr="00E066BD">
                <w:rPr>
                  <w:rFonts w:ascii="Monaco" w:hAnsi="Monaco" w:cs="Monaco"/>
                  <w:sz w:val="20"/>
                  <w:szCs w:val="20"/>
                  <w:lang w:val="en-US"/>
                  <w:rPrChange w:id="776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69" w:author="Borja Gonzalez" w:date="2017-09-28T19:31:00Z">
                    <w:rPr>
                      <w:rFonts w:ascii="Monaco" w:hAnsi="Monaco" w:cs="Monaco"/>
                      <w:color w:val="000000"/>
                      <w:sz w:val="32"/>
                      <w:szCs w:val="32"/>
                      <w:lang w:val="en-US"/>
                    </w:rPr>
                  </w:rPrChange>
                </w:rPr>
                <w:t>pointBorderColor</w:t>
              </w:r>
              <w:r w:rsidRPr="00E066BD">
                <w:rPr>
                  <w:rFonts w:ascii="Monaco" w:hAnsi="Monaco" w:cs="Monaco"/>
                  <w:b/>
                  <w:bCs/>
                  <w:color w:val="CE5C00"/>
                  <w:sz w:val="20"/>
                  <w:szCs w:val="20"/>
                  <w:lang w:val="en-US"/>
                  <w:rPrChange w:id="777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771"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772" w:author="Borja Gonzalez" w:date="2017-09-28T19:31:00Z">
                    <w:rPr>
                      <w:rFonts w:ascii="Monaco" w:hAnsi="Monaco" w:cs="Monaco"/>
                      <w:color w:val="4E9A06"/>
                      <w:sz w:val="32"/>
                      <w:szCs w:val="32"/>
                      <w:lang w:val="en-US"/>
                    </w:rPr>
                  </w:rPrChange>
                </w:rPr>
                <w:t>"rgba(247,70,74,1)"</w:t>
              </w:r>
              <w:r w:rsidRPr="00E066BD">
                <w:rPr>
                  <w:rFonts w:ascii="Monaco" w:hAnsi="Monaco" w:cs="Monaco"/>
                  <w:b/>
                  <w:bCs/>
                  <w:color w:val="000000"/>
                  <w:sz w:val="20"/>
                  <w:szCs w:val="20"/>
                  <w:lang w:val="en-US"/>
                  <w:rPrChange w:id="7773" w:author="Borja Gonzalez" w:date="2017-09-28T19:31:00Z">
                    <w:rPr>
                      <w:rFonts w:ascii="Monaco" w:hAnsi="Monaco" w:cs="Monaco"/>
                      <w:b/>
                      <w:bCs/>
                      <w:color w:val="000000"/>
                      <w:sz w:val="32"/>
                      <w:szCs w:val="32"/>
                      <w:lang w:val="en-US"/>
                    </w:rPr>
                  </w:rPrChange>
                </w:rPr>
                <w:t>,</w:t>
              </w:r>
            </w:ins>
          </w:p>
          <w:p w14:paraId="5E5F6AA5" w14:textId="77777777" w:rsidR="00E066BD" w:rsidRPr="00E066BD" w:rsidRDefault="00E066BD" w:rsidP="00E066BD">
            <w:pPr>
              <w:widowControl w:val="0"/>
              <w:autoSpaceDE w:val="0"/>
              <w:autoSpaceDN w:val="0"/>
              <w:adjustRightInd w:val="0"/>
              <w:rPr>
                <w:ins w:id="7774" w:author="Borja Gonzalez" w:date="2017-09-28T19:31:00Z"/>
                <w:rFonts w:ascii="Monaco" w:hAnsi="Monaco" w:cs="Monaco"/>
                <w:sz w:val="20"/>
                <w:szCs w:val="20"/>
                <w:lang w:val="en-US"/>
                <w:rPrChange w:id="7775" w:author="Borja Gonzalez" w:date="2017-09-28T19:31:00Z">
                  <w:rPr>
                    <w:ins w:id="7776" w:author="Borja Gonzalez" w:date="2017-09-28T19:31:00Z"/>
                    <w:rFonts w:ascii="Monaco" w:hAnsi="Monaco" w:cs="Monaco"/>
                    <w:sz w:val="32"/>
                    <w:szCs w:val="32"/>
                    <w:lang w:val="en-US"/>
                  </w:rPr>
                </w:rPrChange>
              </w:rPr>
            </w:pPr>
            <w:ins w:id="7777" w:author="Borja Gonzalez" w:date="2017-09-28T19:31:00Z">
              <w:r w:rsidRPr="00E066BD">
                <w:rPr>
                  <w:rFonts w:ascii="Monaco" w:hAnsi="Monaco" w:cs="Monaco"/>
                  <w:sz w:val="20"/>
                  <w:szCs w:val="20"/>
                  <w:lang w:val="en-US"/>
                  <w:rPrChange w:id="777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79" w:author="Borja Gonzalez" w:date="2017-09-28T19:31:00Z">
                    <w:rPr>
                      <w:rFonts w:ascii="Monaco" w:hAnsi="Monaco" w:cs="Monaco"/>
                      <w:color w:val="000000"/>
                      <w:sz w:val="32"/>
                      <w:szCs w:val="32"/>
                      <w:lang w:val="en-US"/>
                    </w:rPr>
                  </w:rPrChange>
                </w:rPr>
                <w:t>pointBackgroundColor</w:t>
              </w:r>
              <w:r w:rsidRPr="00E066BD">
                <w:rPr>
                  <w:rFonts w:ascii="Monaco" w:hAnsi="Monaco" w:cs="Monaco"/>
                  <w:b/>
                  <w:bCs/>
                  <w:color w:val="CE5C00"/>
                  <w:sz w:val="20"/>
                  <w:szCs w:val="20"/>
                  <w:lang w:val="en-US"/>
                  <w:rPrChange w:id="778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781"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782" w:author="Borja Gonzalez" w:date="2017-09-28T19:31:00Z">
                    <w:rPr>
                      <w:rFonts w:ascii="Monaco" w:hAnsi="Monaco" w:cs="Monaco"/>
                      <w:color w:val="4E9A06"/>
                      <w:sz w:val="32"/>
                      <w:szCs w:val="32"/>
                      <w:lang w:val="en-US"/>
                    </w:rPr>
                  </w:rPrChange>
                </w:rPr>
                <w:t>"#fff"</w:t>
              </w:r>
              <w:r w:rsidRPr="00E066BD">
                <w:rPr>
                  <w:rFonts w:ascii="Monaco" w:hAnsi="Monaco" w:cs="Monaco"/>
                  <w:b/>
                  <w:bCs/>
                  <w:color w:val="000000"/>
                  <w:sz w:val="20"/>
                  <w:szCs w:val="20"/>
                  <w:lang w:val="en-US"/>
                  <w:rPrChange w:id="7783" w:author="Borja Gonzalez" w:date="2017-09-28T19:31:00Z">
                    <w:rPr>
                      <w:rFonts w:ascii="Monaco" w:hAnsi="Monaco" w:cs="Monaco"/>
                      <w:b/>
                      <w:bCs/>
                      <w:color w:val="000000"/>
                      <w:sz w:val="32"/>
                      <w:szCs w:val="32"/>
                      <w:lang w:val="en-US"/>
                    </w:rPr>
                  </w:rPrChange>
                </w:rPr>
                <w:t>,</w:t>
              </w:r>
            </w:ins>
          </w:p>
          <w:p w14:paraId="0D8B364D" w14:textId="77777777" w:rsidR="00E066BD" w:rsidRPr="00E066BD" w:rsidRDefault="00E066BD" w:rsidP="00E066BD">
            <w:pPr>
              <w:widowControl w:val="0"/>
              <w:autoSpaceDE w:val="0"/>
              <w:autoSpaceDN w:val="0"/>
              <w:adjustRightInd w:val="0"/>
              <w:rPr>
                <w:ins w:id="7784" w:author="Borja Gonzalez" w:date="2017-09-28T19:31:00Z"/>
                <w:rFonts w:ascii="Monaco" w:hAnsi="Monaco" w:cs="Monaco"/>
                <w:sz w:val="20"/>
                <w:szCs w:val="20"/>
                <w:lang w:val="en-US"/>
                <w:rPrChange w:id="7785" w:author="Borja Gonzalez" w:date="2017-09-28T19:31:00Z">
                  <w:rPr>
                    <w:ins w:id="7786" w:author="Borja Gonzalez" w:date="2017-09-28T19:31:00Z"/>
                    <w:rFonts w:ascii="Monaco" w:hAnsi="Monaco" w:cs="Monaco"/>
                    <w:sz w:val="32"/>
                    <w:szCs w:val="32"/>
                    <w:lang w:val="en-US"/>
                  </w:rPr>
                </w:rPrChange>
              </w:rPr>
            </w:pPr>
            <w:ins w:id="7787" w:author="Borja Gonzalez" w:date="2017-09-28T19:31:00Z">
              <w:r w:rsidRPr="00E066BD">
                <w:rPr>
                  <w:rFonts w:ascii="Monaco" w:hAnsi="Monaco" w:cs="Monaco"/>
                  <w:sz w:val="20"/>
                  <w:szCs w:val="20"/>
                  <w:lang w:val="en-US"/>
                  <w:rPrChange w:id="778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89" w:author="Borja Gonzalez" w:date="2017-09-28T19:31:00Z">
                    <w:rPr>
                      <w:rFonts w:ascii="Monaco" w:hAnsi="Monaco" w:cs="Monaco"/>
                      <w:color w:val="000000"/>
                      <w:sz w:val="32"/>
                      <w:szCs w:val="32"/>
                      <w:lang w:val="en-US"/>
                    </w:rPr>
                  </w:rPrChange>
                </w:rPr>
                <w:t>pointBorderWidth</w:t>
              </w:r>
              <w:r w:rsidRPr="00E066BD">
                <w:rPr>
                  <w:rFonts w:ascii="Monaco" w:hAnsi="Monaco" w:cs="Monaco"/>
                  <w:b/>
                  <w:bCs/>
                  <w:color w:val="CE5C00"/>
                  <w:sz w:val="20"/>
                  <w:szCs w:val="20"/>
                  <w:lang w:val="en-US"/>
                  <w:rPrChange w:id="779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791"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7792"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7793" w:author="Borja Gonzalez" w:date="2017-09-28T19:31:00Z">
                    <w:rPr>
                      <w:rFonts w:ascii="Monaco" w:hAnsi="Monaco" w:cs="Monaco"/>
                      <w:b/>
                      <w:bCs/>
                      <w:color w:val="000000"/>
                      <w:sz w:val="32"/>
                      <w:szCs w:val="32"/>
                      <w:lang w:val="en-US"/>
                    </w:rPr>
                  </w:rPrChange>
                </w:rPr>
                <w:t>,</w:t>
              </w:r>
            </w:ins>
          </w:p>
          <w:p w14:paraId="30AEF334" w14:textId="77777777" w:rsidR="00E066BD" w:rsidRPr="00E066BD" w:rsidRDefault="00E066BD" w:rsidP="00E066BD">
            <w:pPr>
              <w:widowControl w:val="0"/>
              <w:autoSpaceDE w:val="0"/>
              <w:autoSpaceDN w:val="0"/>
              <w:adjustRightInd w:val="0"/>
              <w:rPr>
                <w:ins w:id="7794" w:author="Borja Gonzalez" w:date="2017-09-28T19:31:00Z"/>
                <w:rFonts w:ascii="Monaco" w:hAnsi="Monaco" w:cs="Monaco"/>
                <w:sz w:val="20"/>
                <w:szCs w:val="20"/>
                <w:lang w:val="en-US"/>
                <w:rPrChange w:id="7795" w:author="Borja Gonzalez" w:date="2017-09-28T19:31:00Z">
                  <w:rPr>
                    <w:ins w:id="7796" w:author="Borja Gonzalez" w:date="2017-09-28T19:31:00Z"/>
                    <w:rFonts w:ascii="Monaco" w:hAnsi="Monaco" w:cs="Monaco"/>
                    <w:sz w:val="32"/>
                    <w:szCs w:val="32"/>
                    <w:lang w:val="en-US"/>
                  </w:rPr>
                </w:rPrChange>
              </w:rPr>
            </w:pPr>
            <w:ins w:id="7797" w:author="Borja Gonzalez" w:date="2017-09-28T19:31:00Z">
              <w:r w:rsidRPr="00E066BD">
                <w:rPr>
                  <w:rFonts w:ascii="Monaco" w:hAnsi="Monaco" w:cs="Monaco"/>
                  <w:sz w:val="20"/>
                  <w:szCs w:val="20"/>
                  <w:lang w:val="en-US"/>
                  <w:rPrChange w:id="779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99" w:author="Borja Gonzalez" w:date="2017-09-28T19:31:00Z">
                    <w:rPr>
                      <w:rFonts w:ascii="Monaco" w:hAnsi="Monaco" w:cs="Monaco"/>
                      <w:color w:val="000000"/>
                      <w:sz w:val="32"/>
                      <w:szCs w:val="32"/>
                      <w:lang w:val="en-US"/>
                    </w:rPr>
                  </w:rPrChange>
                </w:rPr>
                <w:t>pointHoverRadius</w:t>
              </w:r>
              <w:r w:rsidRPr="00E066BD">
                <w:rPr>
                  <w:rFonts w:ascii="Monaco" w:hAnsi="Monaco" w:cs="Monaco"/>
                  <w:b/>
                  <w:bCs/>
                  <w:color w:val="CE5C00"/>
                  <w:sz w:val="20"/>
                  <w:szCs w:val="20"/>
                  <w:lang w:val="en-US"/>
                  <w:rPrChange w:id="780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01"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7802" w:author="Borja Gonzalez" w:date="2017-09-28T19:31:00Z">
                    <w:rPr>
                      <w:rFonts w:ascii="Monaco" w:hAnsi="Monaco" w:cs="Monaco"/>
                      <w:b/>
                      <w:bCs/>
                      <w:color w:val="0000CF"/>
                      <w:sz w:val="32"/>
                      <w:szCs w:val="32"/>
                      <w:lang w:val="en-US"/>
                    </w:rPr>
                  </w:rPrChange>
                </w:rPr>
                <w:t>5</w:t>
              </w:r>
              <w:r w:rsidRPr="00E066BD">
                <w:rPr>
                  <w:rFonts w:ascii="Monaco" w:hAnsi="Monaco" w:cs="Monaco"/>
                  <w:b/>
                  <w:bCs/>
                  <w:color w:val="000000"/>
                  <w:sz w:val="20"/>
                  <w:szCs w:val="20"/>
                  <w:lang w:val="en-US"/>
                  <w:rPrChange w:id="7803" w:author="Borja Gonzalez" w:date="2017-09-28T19:31:00Z">
                    <w:rPr>
                      <w:rFonts w:ascii="Monaco" w:hAnsi="Monaco" w:cs="Monaco"/>
                      <w:b/>
                      <w:bCs/>
                      <w:color w:val="000000"/>
                      <w:sz w:val="32"/>
                      <w:szCs w:val="32"/>
                      <w:lang w:val="en-US"/>
                    </w:rPr>
                  </w:rPrChange>
                </w:rPr>
                <w:t>,</w:t>
              </w:r>
            </w:ins>
          </w:p>
          <w:p w14:paraId="42B4D374" w14:textId="77777777" w:rsidR="00E066BD" w:rsidRPr="00E066BD" w:rsidRDefault="00E066BD" w:rsidP="00E066BD">
            <w:pPr>
              <w:widowControl w:val="0"/>
              <w:autoSpaceDE w:val="0"/>
              <w:autoSpaceDN w:val="0"/>
              <w:adjustRightInd w:val="0"/>
              <w:rPr>
                <w:ins w:id="7804" w:author="Borja Gonzalez" w:date="2017-09-28T19:31:00Z"/>
                <w:rFonts w:ascii="Monaco" w:hAnsi="Monaco" w:cs="Monaco"/>
                <w:sz w:val="20"/>
                <w:szCs w:val="20"/>
                <w:lang w:val="en-US"/>
                <w:rPrChange w:id="7805" w:author="Borja Gonzalez" w:date="2017-09-28T19:31:00Z">
                  <w:rPr>
                    <w:ins w:id="7806" w:author="Borja Gonzalez" w:date="2017-09-28T19:31:00Z"/>
                    <w:rFonts w:ascii="Monaco" w:hAnsi="Monaco" w:cs="Monaco"/>
                    <w:sz w:val="32"/>
                    <w:szCs w:val="32"/>
                    <w:lang w:val="en-US"/>
                  </w:rPr>
                </w:rPrChange>
              </w:rPr>
            </w:pPr>
            <w:ins w:id="7807" w:author="Borja Gonzalez" w:date="2017-09-28T19:31:00Z">
              <w:r w:rsidRPr="00E066BD">
                <w:rPr>
                  <w:rFonts w:ascii="Monaco" w:hAnsi="Monaco" w:cs="Monaco"/>
                  <w:sz w:val="20"/>
                  <w:szCs w:val="20"/>
                  <w:lang w:val="en-US"/>
                  <w:rPrChange w:id="780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09" w:author="Borja Gonzalez" w:date="2017-09-28T19:31:00Z">
                    <w:rPr>
                      <w:rFonts w:ascii="Monaco" w:hAnsi="Monaco" w:cs="Monaco"/>
                      <w:color w:val="000000"/>
                      <w:sz w:val="32"/>
                      <w:szCs w:val="32"/>
                      <w:lang w:val="en-US"/>
                    </w:rPr>
                  </w:rPrChange>
                </w:rPr>
                <w:t>pointHoverBackgroundColor</w:t>
              </w:r>
              <w:r w:rsidRPr="00E066BD">
                <w:rPr>
                  <w:rFonts w:ascii="Monaco" w:hAnsi="Monaco" w:cs="Monaco"/>
                  <w:b/>
                  <w:bCs/>
                  <w:color w:val="CE5C00"/>
                  <w:sz w:val="20"/>
                  <w:szCs w:val="20"/>
                  <w:lang w:val="en-US"/>
                  <w:rPrChange w:id="781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11"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812" w:author="Borja Gonzalez" w:date="2017-09-28T19:31:00Z">
                    <w:rPr>
                      <w:rFonts w:ascii="Monaco" w:hAnsi="Monaco" w:cs="Monaco"/>
                      <w:color w:val="4E9A06"/>
                      <w:sz w:val="32"/>
                      <w:szCs w:val="32"/>
                      <w:lang w:val="en-US"/>
                    </w:rPr>
                  </w:rPrChange>
                </w:rPr>
                <w:t>"rgba(247,70,74,1)"</w:t>
              </w:r>
              <w:r w:rsidRPr="00E066BD">
                <w:rPr>
                  <w:rFonts w:ascii="Monaco" w:hAnsi="Monaco" w:cs="Monaco"/>
                  <w:b/>
                  <w:bCs/>
                  <w:color w:val="000000"/>
                  <w:sz w:val="20"/>
                  <w:szCs w:val="20"/>
                  <w:lang w:val="en-US"/>
                  <w:rPrChange w:id="7813" w:author="Borja Gonzalez" w:date="2017-09-28T19:31:00Z">
                    <w:rPr>
                      <w:rFonts w:ascii="Monaco" w:hAnsi="Monaco" w:cs="Monaco"/>
                      <w:b/>
                      <w:bCs/>
                      <w:color w:val="000000"/>
                      <w:sz w:val="32"/>
                      <w:szCs w:val="32"/>
                      <w:lang w:val="en-US"/>
                    </w:rPr>
                  </w:rPrChange>
                </w:rPr>
                <w:t>,</w:t>
              </w:r>
            </w:ins>
          </w:p>
          <w:p w14:paraId="2E20E082" w14:textId="77777777" w:rsidR="00E066BD" w:rsidRPr="00E066BD" w:rsidRDefault="00E066BD" w:rsidP="00E066BD">
            <w:pPr>
              <w:widowControl w:val="0"/>
              <w:autoSpaceDE w:val="0"/>
              <w:autoSpaceDN w:val="0"/>
              <w:adjustRightInd w:val="0"/>
              <w:rPr>
                <w:ins w:id="7814" w:author="Borja Gonzalez" w:date="2017-09-28T19:31:00Z"/>
                <w:rFonts w:ascii="Monaco" w:hAnsi="Monaco" w:cs="Monaco"/>
                <w:sz w:val="20"/>
                <w:szCs w:val="20"/>
                <w:lang w:val="en-US"/>
                <w:rPrChange w:id="7815" w:author="Borja Gonzalez" w:date="2017-09-28T19:31:00Z">
                  <w:rPr>
                    <w:ins w:id="7816" w:author="Borja Gonzalez" w:date="2017-09-28T19:31:00Z"/>
                    <w:rFonts w:ascii="Monaco" w:hAnsi="Monaco" w:cs="Monaco"/>
                    <w:sz w:val="32"/>
                    <w:szCs w:val="32"/>
                    <w:lang w:val="en-US"/>
                  </w:rPr>
                </w:rPrChange>
              </w:rPr>
            </w:pPr>
            <w:ins w:id="7817" w:author="Borja Gonzalez" w:date="2017-09-28T19:31:00Z">
              <w:r w:rsidRPr="00E066BD">
                <w:rPr>
                  <w:rFonts w:ascii="Monaco" w:hAnsi="Monaco" w:cs="Monaco"/>
                  <w:sz w:val="20"/>
                  <w:szCs w:val="20"/>
                  <w:lang w:val="en-US"/>
                  <w:rPrChange w:id="781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19" w:author="Borja Gonzalez" w:date="2017-09-28T19:31:00Z">
                    <w:rPr>
                      <w:rFonts w:ascii="Monaco" w:hAnsi="Monaco" w:cs="Monaco"/>
                      <w:color w:val="000000"/>
                      <w:sz w:val="32"/>
                      <w:szCs w:val="32"/>
                      <w:lang w:val="en-US"/>
                    </w:rPr>
                  </w:rPrChange>
                </w:rPr>
                <w:t>pointHoverBorderColor</w:t>
              </w:r>
              <w:r w:rsidRPr="00E066BD">
                <w:rPr>
                  <w:rFonts w:ascii="Monaco" w:hAnsi="Monaco" w:cs="Monaco"/>
                  <w:b/>
                  <w:bCs/>
                  <w:color w:val="CE5C00"/>
                  <w:sz w:val="20"/>
                  <w:szCs w:val="20"/>
                  <w:lang w:val="en-US"/>
                  <w:rPrChange w:id="782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21"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822" w:author="Borja Gonzalez" w:date="2017-09-28T19:31:00Z">
                    <w:rPr>
                      <w:rFonts w:ascii="Monaco" w:hAnsi="Monaco" w:cs="Monaco"/>
                      <w:color w:val="4E9A06"/>
                      <w:sz w:val="32"/>
                      <w:szCs w:val="32"/>
                      <w:lang w:val="en-US"/>
                    </w:rPr>
                  </w:rPrChange>
                </w:rPr>
                <w:t>"rgba(220,220,220,1)"</w:t>
              </w:r>
              <w:r w:rsidRPr="00E066BD">
                <w:rPr>
                  <w:rFonts w:ascii="Monaco" w:hAnsi="Monaco" w:cs="Monaco"/>
                  <w:b/>
                  <w:bCs/>
                  <w:color w:val="000000"/>
                  <w:sz w:val="20"/>
                  <w:szCs w:val="20"/>
                  <w:lang w:val="en-US"/>
                  <w:rPrChange w:id="7823" w:author="Borja Gonzalez" w:date="2017-09-28T19:31:00Z">
                    <w:rPr>
                      <w:rFonts w:ascii="Monaco" w:hAnsi="Monaco" w:cs="Monaco"/>
                      <w:b/>
                      <w:bCs/>
                      <w:color w:val="000000"/>
                      <w:sz w:val="32"/>
                      <w:szCs w:val="32"/>
                      <w:lang w:val="en-US"/>
                    </w:rPr>
                  </w:rPrChange>
                </w:rPr>
                <w:t>,</w:t>
              </w:r>
            </w:ins>
          </w:p>
          <w:p w14:paraId="3E51AD20" w14:textId="77777777" w:rsidR="00E066BD" w:rsidRPr="00E066BD" w:rsidRDefault="00E066BD" w:rsidP="00E066BD">
            <w:pPr>
              <w:widowControl w:val="0"/>
              <w:autoSpaceDE w:val="0"/>
              <w:autoSpaceDN w:val="0"/>
              <w:adjustRightInd w:val="0"/>
              <w:rPr>
                <w:ins w:id="7824" w:author="Borja Gonzalez" w:date="2017-09-28T19:31:00Z"/>
                <w:rFonts w:ascii="Monaco" w:hAnsi="Monaco" w:cs="Monaco"/>
                <w:sz w:val="20"/>
                <w:szCs w:val="20"/>
                <w:lang w:val="en-US"/>
                <w:rPrChange w:id="7825" w:author="Borja Gonzalez" w:date="2017-09-28T19:31:00Z">
                  <w:rPr>
                    <w:ins w:id="7826" w:author="Borja Gonzalez" w:date="2017-09-28T19:31:00Z"/>
                    <w:rFonts w:ascii="Monaco" w:hAnsi="Monaco" w:cs="Monaco"/>
                    <w:sz w:val="32"/>
                    <w:szCs w:val="32"/>
                    <w:lang w:val="en-US"/>
                  </w:rPr>
                </w:rPrChange>
              </w:rPr>
            </w:pPr>
            <w:ins w:id="7827" w:author="Borja Gonzalez" w:date="2017-09-28T19:31:00Z">
              <w:r w:rsidRPr="00E066BD">
                <w:rPr>
                  <w:rFonts w:ascii="Monaco" w:hAnsi="Monaco" w:cs="Monaco"/>
                  <w:sz w:val="20"/>
                  <w:szCs w:val="20"/>
                  <w:lang w:val="en-US"/>
                  <w:rPrChange w:id="782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29" w:author="Borja Gonzalez" w:date="2017-09-28T19:31:00Z">
                    <w:rPr>
                      <w:rFonts w:ascii="Monaco" w:hAnsi="Monaco" w:cs="Monaco"/>
                      <w:color w:val="000000"/>
                      <w:sz w:val="32"/>
                      <w:szCs w:val="32"/>
                      <w:lang w:val="en-US"/>
                    </w:rPr>
                  </w:rPrChange>
                </w:rPr>
                <w:t>pointHoverBorderWidth</w:t>
              </w:r>
              <w:r w:rsidRPr="00E066BD">
                <w:rPr>
                  <w:rFonts w:ascii="Monaco" w:hAnsi="Monaco" w:cs="Monaco"/>
                  <w:b/>
                  <w:bCs/>
                  <w:color w:val="CE5C00"/>
                  <w:sz w:val="20"/>
                  <w:szCs w:val="20"/>
                  <w:lang w:val="en-US"/>
                  <w:rPrChange w:id="783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31"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7832" w:author="Borja Gonzalez" w:date="2017-09-28T19:31: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7833" w:author="Borja Gonzalez" w:date="2017-09-28T19:31:00Z">
                    <w:rPr>
                      <w:rFonts w:ascii="Monaco" w:hAnsi="Monaco" w:cs="Monaco"/>
                      <w:b/>
                      <w:bCs/>
                      <w:color w:val="000000"/>
                      <w:sz w:val="32"/>
                      <w:szCs w:val="32"/>
                      <w:lang w:val="en-US"/>
                    </w:rPr>
                  </w:rPrChange>
                </w:rPr>
                <w:t>,</w:t>
              </w:r>
            </w:ins>
          </w:p>
          <w:p w14:paraId="5E6B6C8E" w14:textId="77777777" w:rsidR="00E066BD" w:rsidRPr="00E066BD" w:rsidRDefault="00E066BD" w:rsidP="00E066BD">
            <w:pPr>
              <w:widowControl w:val="0"/>
              <w:autoSpaceDE w:val="0"/>
              <w:autoSpaceDN w:val="0"/>
              <w:adjustRightInd w:val="0"/>
              <w:rPr>
                <w:ins w:id="7834" w:author="Borja Gonzalez" w:date="2017-09-28T19:31:00Z"/>
                <w:rFonts w:ascii="Monaco" w:hAnsi="Monaco" w:cs="Monaco"/>
                <w:sz w:val="20"/>
                <w:szCs w:val="20"/>
                <w:lang w:val="en-US"/>
                <w:rPrChange w:id="7835" w:author="Borja Gonzalez" w:date="2017-09-28T19:31:00Z">
                  <w:rPr>
                    <w:ins w:id="7836" w:author="Borja Gonzalez" w:date="2017-09-28T19:31:00Z"/>
                    <w:rFonts w:ascii="Monaco" w:hAnsi="Monaco" w:cs="Monaco"/>
                    <w:sz w:val="32"/>
                    <w:szCs w:val="32"/>
                    <w:lang w:val="en-US"/>
                  </w:rPr>
                </w:rPrChange>
              </w:rPr>
            </w:pPr>
            <w:ins w:id="7837" w:author="Borja Gonzalez" w:date="2017-09-28T19:31:00Z">
              <w:r w:rsidRPr="00E066BD">
                <w:rPr>
                  <w:rFonts w:ascii="Monaco" w:hAnsi="Monaco" w:cs="Monaco"/>
                  <w:sz w:val="20"/>
                  <w:szCs w:val="20"/>
                  <w:lang w:val="en-US"/>
                  <w:rPrChange w:id="783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39" w:author="Borja Gonzalez" w:date="2017-09-28T19:31:00Z">
                    <w:rPr>
                      <w:rFonts w:ascii="Monaco" w:hAnsi="Monaco" w:cs="Monaco"/>
                      <w:color w:val="000000"/>
                      <w:sz w:val="32"/>
                      <w:szCs w:val="32"/>
                      <w:lang w:val="en-US"/>
                    </w:rPr>
                  </w:rPrChange>
                </w:rPr>
                <w:t>pointRadius</w:t>
              </w:r>
              <w:r w:rsidRPr="00E066BD">
                <w:rPr>
                  <w:rFonts w:ascii="Monaco" w:hAnsi="Monaco" w:cs="Monaco"/>
                  <w:b/>
                  <w:bCs/>
                  <w:color w:val="CE5C00"/>
                  <w:sz w:val="20"/>
                  <w:szCs w:val="20"/>
                  <w:lang w:val="en-US"/>
                  <w:rPrChange w:id="784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41"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7842"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7843" w:author="Borja Gonzalez" w:date="2017-09-28T19:31:00Z">
                    <w:rPr>
                      <w:rFonts w:ascii="Monaco" w:hAnsi="Monaco" w:cs="Monaco"/>
                      <w:b/>
                      <w:bCs/>
                      <w:color w:val="000000"/>
                      <w:sz w:val="32"/>
                      <w:szCs w:val="32"/>
                      <w:lang w:val="en-US"/>
                    </w:rPr>
                  </w:rPrChange>
                </w:rPr>
                <w:t>,</w:t>
              </w:r>
            </w:ins>
          </w:p>
          <w:p w14:paraId="5A306BCF" w14:textId="77777777" w:rsidR="00E066BD" w:rsidRPr="00E066BD" w:rsidRDefault="00E066BD" w:rsidP="00E066BD">
            <w:pPr>
              <w:widowControl w:val="0"/>
              <w:autoSpaceDE w:val="0"/>
              <w:autoSpaceDN w:val="0"/>
              <w:adjustRightInd w:val="0"/>
              <w:rPr>
                <w:ins w:id="7844" w:author="Borja Gonzalez" w:date="2017-09-28T19:31:00Z"/>
                <w:rFonts w:ascii="Monaco" w:hAnsi="Monaco" w:cs="Monaco"/>
                <w:sz w:val="20"/>
                <w:szCs w:val="20"/>
                <w:lang w:val="en-US"/>
                <w:rPrChange w:id="7845" w:author="Borja Gonzalez" w:date="2017-09-28T19:31:00Z">
                  <w:rPr>
                    <w:ins w:id="7846" w:author="Borja Gonzalez" w:date="2017-09-28T19:31:00Z"/>
                    <w:rFonts w:ascii="Monaco" w:hAnsi="Monaco" w:cs="Monaco"/>
                    <w:sz w:val="32"/>
                    <w:szCs w:val="32"/>
                    <w:lang w:val="en-US"/>
                  </w:rPr>
                </w:rPrChange>
              </w:rPr>
            </w:pPr>
            <w:ins w:id="7847" w:author="Borja Gonzalez" w:date="2017-09-28T19:31:00Z">
              <w:r w:rsidRPr="00E066BD">
                <w:rPr>
                  <w:rFonts w:ascii="Monaco" w:hAnsi="Monaco" w:cs="Monaco"/>
                  <w:sz w:val="20"/>
                  <w:szCs w:val="20"/>
                  <w:lang w:val="en-US"/>
                  <w:rPrChange w:id="784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49" w:author="Borja Gonzalez" w:date="2017-09-28T19:31:00Z">
                    <w:rPr>
                      <w:rFonts w:ascii="Monaco" w:hAnsi="Monaco" w:cs="Monaco"/>
                      <w:color w:val="000000"/>
                      <w:sz w:val="32"/>
                      <w:szCs w:val="32"/>
                      <w:lang w:val="en-US"/>
                    </w:rPr>
                  </w:rPrChange>
                </w:rPr>
                <w:t>pointHitRadius</w:t>
              </w:r>
              <w:r w:rsidRPr="00E066BD">
                <w:rPr>
                  <w:rFonts w:ascii="Monaco" w:hAnsi="Monaco" w:cs="Monaco"/>
                  <w:b/>
                  <w:bCs/>
                  <w:color w:val="CE5C00"/>
                  <w:sz w:val="20"/>
                  <w:szCs w:val="20"/>
                  <w:lang w:val="en-US"/>
                  <w:rPrChange w:id="785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51"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7852" w:author="Borja Gonzalez" w:date="2017-09-28T19:31:00Z">
                    <w:rPr>
                      <w:rFonts w:ascii="Monaco" w:hAnsi="Monaco" w:cs="Monaco"/>
                      <w:b/>
                      <w:bCs/>
                      <w:color w:val="0000CF"/>
                      <w:sz w:val="32"/>
                      <w:szCs w:val="32"/>
                      <w:lang w:val="en-US"/>
                    </w:rPr>
                  </w:rPrChange>
                </w:rPr>
                <w:t>10</w:t>
              </w:r>
              <w:r w:rsidRPr="00E066BD">
                <w:rPr>
                  <w:rFonts w:ascii="Monaco" w:hAnsi="Monaco" w:cs="Monaco"/>
                  <w:b/>
                  <w:bCs/>
                  <w:color w:val="000000"/>
                  <w:sz w:val="20"/>
                  <w:szCs w:val="20"/>
                  <w:lang w:val="en-US"/>
                  <w:rPrChange w:id="7853" w:author="Borja Gonzalez" w:date="2017-09-28T19:31:00Z">
                    <w:rPr>
                      <w:rFonts w:ascii="Monaco" w:hAnsi="Monaco" w:cs="Monaco"/>
                      <w:b/>
                      <w:bCs/>
                      <w:color w:val="000000"/>
                      <w:sz w:val="32"/>
                      <w:szCs w:val="32"/>
                      <w:lang w:val="en-US"/>
                    </w:rPr>
                  </w:rPrChange>
                </w:rPr>
                <w:t>,</w:t>
              </w:r>
            </w:ins>
          </w:p>
          <w:p w14:paraId="0EA4D771" w14:textId="77777777" w:rsidR="00E066BD" w:rsidRPr="00E066BD" w:rsidRDefault="00E066BD" w:rsidP="00E066BD">
            <w:pPr>
              <w:widowControl w:val="0"/>
              <w:autoSpaceDE w:val="0"/>
              <w:autoSpaceDN w:val="0"/>
              <w:adjustRightInd w:val="0"/>
              <w:rPr>
                <w:ins w:id="7854" w:author="Borja Gonzalez" w:date="2017-09-28T19:31:00Z"/>
                <w:rFonts w:ascii="Monaco" w:hAnsi="Monaco" w:cs="Monaco"/>
                <w:sz w:val="20"/>
                <w:szCs w:val="20"/>
                <w:lang w:val="en-US"/>
                <w:rPrChange w:id="7855" w:author="Borja Gonzalez" w:date="2017-09-28T19:31:00Z">
                  <w:rPr>
                    <w:ins w:id="7856" w:author="Borja Gonzalez" w:date="2017-09-28T19:31:00Z"/>
                    <w:rFonts w:ascii="Monaco" w:hAnsi="Monaco" w:cs="Monaco"/>
                    <w:sz w:val="32"/>
                    <w:szCs w:val="32"/>
                    <w:lang w:val="en-US"/>
                  </w:rPr>
                </w:rPrChange>
              </w:rPr>
            </w:pPr>
            <w:ins w:id="7857" w:author="Borja Gonzalez" w:date="2017-09-28T19:31:00Z">
              <w:r w:rsidRPr="00E066BD">
                <w:rPr>
                  <w:rFonts w:ascii="Monaco" w:hAnsi="Monaco" w:cs="Monaco"/>
                  <w:sz w:val="20"/>
                  <w:szCs w:val="20"/>
                  <w:lang w:val="en-US"/>
                  <w:rPrChange w:id="785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59"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786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6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62" w:author="Borja Gonzalez" w:date="2017-09-28T19:31:00Z">
                    <w:rPr>
                      <w:rFonts w:ascii="Monaco" w:hAnsi="Monaco" w:cs="Monaco"/>
                      <w:color w:val="000000"/>
                      <w:sz w:val="32"/>
                      <w:szCs w:val="32"/>
                      <w:lang w:val="en-US"/>
                    </w:rPr>
                  </w:rPrChange>
                </w:rPr>
                <w:t>maximo</w:t>
              </w:r>
              <w:r w:rsidRPr="00E066BD">
                <w:rPr>
                  <w:rFonts w:ascii="Monaco" w:hAnsi="Monaco" w:cs="Monaco"/>
                  <w:b/>
                  <w:bCs/>
                  <w:color w:val="000000"/>
                  <w:sz w:val="20"/>
                  <w:szCs w:val="20"/>
                  <w:lang w:val="en-US"/>
                  <w:rPrChange w:id="7863" w:author="Borja Gonzalez" w:date="2017-09-28T19:31:00Z">
                    <w:rPr>
                      <w:rFonts w:ascii="Monaco" w:hAnsi="Monaco" w:cs="Monaco"/>
                      <w:b/>
                      <w:bCs/>
                      <w:color w:val="000000"/>
                      <w:sz w:val="32"/>
                      <w:szCs w:val="32"/>
                      <w:lang w:val="en-US"/>
                    </w:rPr>
                  </w:rPrChange>
                </w:rPr>
                <w:t>,</w:t>
              </w:r>
            </w:ins>
          </w:p>
          <w:p w14:paraId="64E9CB76" w14:textId="77777777" w:rsidR="00E066BD" w:rsidRPr="00E066BD" w:rsidRDefault="00E066BD" w:rsidP="00E066BD">
            <w:pPr>
              <w:widowControl w:val="0"/>
              <w:autoSpaceDE w:val="0"/>
              <w:autoSpaceDN w:val="0"/>
              <w:adjustRightInd w:val="0"/>
              <w:rPr>
                <w:ins w:id="7864" w:author="Borja Gonzalez" w:date="2017-09-28T19:31:00Z"/>
                <w:rFonts w:ascii="Monaco" w:hAnsi="Monaco" w:cs="Monaco"/>
                <w:sz w:val="20"/>
                <w:szCs w:val="20"/>
                <w:lang w:val="en-US"/>
                <w:rPrChange w:id="7865" w:author="Borja Gonzalez" w:date="2017-09-28T19:31:00Z">
                  <w:rPr>
                    <w:ins w:id="7866" w:author="Borja Gonzalez" w:date="2017-09-28T19:31:00Z"/>
                    <w:rFonts w:ascii="Monaco" w:hAnsi="Monaco" w:cs="Monaco"/>
                    <w:sz w:val="32"/>
                    <w:szCs w:val="32"/>
                    <w:lang w:val="en-US"/>
                  </w:rPr>
                </w:rPrChange>
              </w:rPr>
            </w:pPr>
            <w:ins w:id="7867" w:author="Borja Gonzalez" w:date="2017-09-28T19:31:00Z">
              <w:r w:rsidRPr="00E066BD">
                <w:rPr>
                  <w:rFonts w:ascii="Monaco" w:hAnsi="Monaco" w:cs="Monaco"/>
                  <w:sz w:val="20"/>
                  <w:szCs w:val="20"/>
                  <w:lang w:val="en-US"/>
                  <w:rPrChange w:id="786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69" w:author="Borja Gonzalez" w:date="2017-09-28T19:31:00Z">
                    <w:rPr>
                      <w:rFonts w:ascii="Monaco" w:hAnsi="Monaco" w:cs="Monaco"/>
                      <w:color w:val="000000"/>
                      <w:sz w:val="32"/>
                      <w:szCs w:val="32"/>
                      <w:lang w:val="en-US"/>
                    </w:rPr>
                  </w:rPrChange>
                </w:rPr>
                <w:t>spanGaps</w:t>
              </w:r>
              <w:r w:rsidRPr="00E066BD">
                <w:rPr>
                  <w:rFonts w:ascii="Monaco" w:hAnsi="Monaco" w:cs="Monaco"/>
                  <w:b/>
                  <w:bCs/>
                  <w:color w:val="CE5C00"/>
                  <w:sz w:val="20"/>
                  <w:szCs w:val="20"/>
                  <w:lang w:val="en-US"/>
                  <w:rPrChange w:id="787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71"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872"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7873" w:author="Borja Gonzalez" w:date="2017-09-28T19:31:00Z">
                    <w:rPr>
                      <w:rFonts w:ascii="Monaco" w:hAnsi="Monaco" w:cs="Monaco"/>
                      <w:b/>
                      <w:bCs/>
                      <w:color w:val="000000"/>
                      <w:sz w:val="32"/>
                      <w:szCs w:val="32"/>
                      <w:lang w:val="en-US"/>
                    </w:rPr>
                  </w:rPrChange>
                </w:rPr>
                <w:t>,</w:t>
              </w:r>
            </w:ins>
          </w:p>
          <w:p w14:paraId="782F5DA8" w14:textId="77777777" w:rsidR="00E066BD" w:rsidRPr="00E066BD" w:rsidRDefault="00E066BD" w:rsidP="00E066BD">
            <w:pPr>
              <w:widowControl w:val="0"/>
              <w:autoSpaceDE w:val="0"/>
              <w:autoSpaceDN w:val="0"/>
              <w:adjustRightInd w:val="0"/>
              <w:rPr>
                <w:ins w:id="7874" w:author="Borja Gonzalez" w:date="2017-09-28T19:31:00Z"/>
                <w:rFonts w:ascii="Monaco" w:hAnsi="Monaco" w:cs="Monaco"/>
                <w:sz w:val="20"/>
                <w:szCs w:val="20"/>
                <w:lang w:val="en-US"/>
                <w:rPrChange w:id="7875" w:author="Borja Gonzalez" w:date="2017-09-28T19:31:00Z">
                  <w:rPr>
                    <w:ins w:id="7876" w:author="Borja Gonzalez" w:date="2017-09-28T19:31:00Z"/>
                    <w:rFonts w:ascii="Monaco" w:hAnsi="Monaco" w:cs="Monaco"/>
                    <w:sz w:val="32"/>
                    <w:szCs w:val="32"/>
                    <w:lang w:val="en-US"/>
                  </w:rPr>
                </w:rPrChange>
              </w:rPr>
            </w:pPr>
            <w:ins w:id="7877" w:author="Borja Gonzalez" w:date="2017-09-28T19:31:00Z">
              <w:r w:rsidRPr="00E066BD">
                <w:rPr>
                  <w:rFonts w:ascii="Monaco" w:hAnsi="Monaco" w:cs="Monaco"/>
                  <w:sz w:val="20"/>
                  <w:szCs w:val="20"/>
                  <w:lang w:val="en-US"/>
                  <w:rPrChange w:id="7878"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879" w:author="Borja Gonzalez" w:date="2017-09-28T19:31:00Z">
                    <w:rPr>
                      <w:rFonts w:ascii="Monaco" w:hAnsi="Monaco" w:cs="Monaco"/>
                      <w:b/>
                      <w:bCs/>
                      <w:color w:val="000000"/>
                      <w:sz w:val="32"/>
                      <w:szCs w:val="32"/>
                      <w:lang w:val="en-US"/>
                    </w:rPr>
                  </w:rPrChange>
                </w:rPr>
                <w:t>},</w:t>
              </w:r>
            </w:ins>
          </w:p>
          <w:p w14:paraId="4C28F688" w14:textId="77777777" w:rsidR="00E066BD" w:rsidRPr="00E066BD" w:rsidRDefault="00E066BD" w:rsidP="00E066BD">
            <w:pPr>
              <w:widowControl w:val="0"/>
              <w:autoSpaceDE w:val="0"/>
              <w:autoSpaceDN w:val="0"/>
              <w:adjustRightInd w:val="0"/>
              <w:rPr>
                <w:ins w:id="7880" w:author="Borja Gonzalez" w:date="2017-09-28T19:31:00Z"/>
                <w:rFonts w:ascii="Monaco" w:hAnsi="Monaco" w:cs="Monaco"/>
                <w:sz w:val="20"/>
                <w:szCs w:val="20"/>
                <w:lang w:val="en-US"/>
                <w:rPrChange w:id="7881" w:author="Borja Gonzalez" w:date="2017-09-28T19:31:00Z">
                  <w:rPr>
                    <w:ins w:id="7882" w:author="Borja Gonzalez" w:date="2017-09-28T19:31:00Z"/>
                    <w:rFonts w:ascii="Monaco" w:hAnsi="Monaco" w:cs="Monaco"/>
                    <w:sz w:val="32"/>
                    <w:szCs w:val="32"/>
                    <w:lang w:val="en-US"/>
                  </w:rPr>
                </w:rPrChange>
              </w:rPr>
            </w:pPr>
            <w:ins w:id="7883" w:author="Borja Gonzalez" w:date="2017-09-28T19:31:00Z">
              <w:r w:rsidRPr="00E066BD">
                <w:rPr>
                  <w:rFonts w:ascii="Monaco" w:hAnsi="Monaco" w:cs="Monaco"/>
                  <w:sz w:val="20"/>
                  <w:szCs w:val="20"/>
                  <w:lang w:val="en-US"/>
                  <w:rPrChange w:id="7884"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885" w:author="Borja Gonzalez" w:date="2017-09-28T19:31:00Z">
                    <w:rPr>
                      <w:rFonts w:ascii="Monaco" w:hAnsi="Monaco" w:cs="Monaco"/>
                      <w:b/>
                      <w:bCs/>
                      <w:color w:val="000000"/>
                      <w:sz w:val="32"/>
                      <w:szCs w:val="32"/>
                      <w:lang w:val="en-US"/>
                    </w:rPr>
                  </w:rPrChange>
                </w:rPr>
                <w:t>{</w:t>
              </w:r>
            </w:ins>
          </w:p>
          <w:p w14:paraId="5A86AD06" w14:textId="77777777" w:rsidR="00E066BD" w:rsidRPr="00E066BD" w:rsidRDefault="00E066BD" w:rsidP="00E066BD">
            <w:pPr>
              <w:widowControl w:val="0"/>
              <w:autoSpaceDE w:val="0"/>
              <w:autoSpaceDN w:val="0"/>
              <w:adjustRightInd w:val="0"/>
              <w:rPr>
                <w:ins w:id="7886" w:author="Borja Gonzalez" w:date="2017-09-28T19:31:00Z"/>
                <w:rFonts w:ascii="Monaco" w:hAnsi="Monaco" w:cs="Monaco"/>
                <w:sz w:val="20"/>
                <w:szCs w:val="20"/>
                <w:lang w:val="en-US"/>
                <w:rPrChange w:id="7887" w:author="Borja Gonzalez" w:date="2017-09-28T19:31:00Z">
                  <w:rPr>
                    <w:ins w:id="7888" w:author="Borja Gonzalez" w:date="2017-09-28T19:31:00Z"/>
                    <w:rFonts w:ascii="Monaco" w:hAnsi="Monaco" w:cs="Monaco"/>
                    <w:sz w:val="32"/>
                    <w:szCs w:val="32"/>
                    <w:lang w:val="en-US"/>
                  </w:rPr>
                </w:rPrChange>
              </w:rPr>
            </w:pPr>
            <w:ins w:id="7889" w:author="Borja Gonzalez" w:date="2017-09-28T19:31:00Z">
              <w:r w:rsidRPr="00E066BD">
                <w:rPr>
                  <w:rFonts w:ascii="Monaco" w:hAnsi="Monaco" w:cs="Monaco"/>
                  <w:sz w:val="20"/>
                  <w:szCs w:val="20"/>
                  <w:lang w:val="en-US"/>
                  <w:rPrChange w:id="789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91" w:author="Borja Gonzalez" w:date="2017-09-28T19:31: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789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9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94" w:author="Borja Gonzalez" w:date="2017-09-28T19:31:00Z">
                    <w:rPr>
                      <w:rFonts w:ascii="Monaco" w:hAnsi="Monaco" w:cs="Monaco"/>
                      <w:color w:val="000000"/>
                      <w:sz w:val="32"/>
                      <w:szCs w:val="32"/>
                      <w:lang w:val="en-US"/>
                    </w:rPr>
                  </w:rPrChange>
                </w:rPr>
                <w:t>titulo2</w:t>
              </w:r>
              <w:r w:rsidRPr="00E066BD">
                <w:rPr>
                  <w:rFonts w:ascii="Monaco" w:hAnsi="Monaco" w:cs="Monaco"/>
                  <w:b/>
                  <w:bCs/>
                  <w:color w:val="000000"/>
                  <w:sz w:val="20"/>
                  <w:szCs w:val="20"/>
                  <w:lang w:val="en-US"/>
                  <w:rPrChange w:id="7895" w:author="Borja Gonzalez" w:date="2017-09-28T19:31:00Z">
                    <w:rPr>
                      <w:rFonts w:ascii="Monaco" w:hAnsi="Monaco" w:cs="Monaco"/>
                      <w:b/>
                      <w:bCs/>
                      <w:color w:val="000000"/>
                      <w:sz w:val="32"/>
                      <w:szCs w:val="32"/>
                      <w:lang w:val="en-US"/>
                    </w:rPr>
                  </w:rPrChange>
                </w:rPr>
                <w:t>,</w:t>
              </w:r>
            </w:ins>
          </w:p>
          <w:p w14:paraId="7BA8B56A" w14:textId="77777777" w:rsidR="00E066BD" w:rsidRPr="00E066BD" w:rsidRDefault="00E066BD" w:rsidP="00E066BD">
            <w:pPr>
              <w:widowControl w:val="0"/>
              <w:autoSpaceDE w:val="0"/>
              <w:autoSpaceDN w:val="0"/>
              <w:adjustRightInd w:val="0"/>
              <w:rPr>
                <w:ins w:id="7896" w:author="Borja Gonzalez" w:date="2017-09-28T19:31:00Z"/>
                <w:rFonts w:ascii="Monaco" w:hAnsi="Monaco" w:cs="Monaco"/>
                <w:sz w:val="20"/>
                <w:szCs w:val="20"/>
                <w:lang w:val="en-US"/>
                <w:rPrChange w:id="7897" w:author="Borja Gonzalez" w:date="2017-09-28T19:31:00Z">
                  <w:rPr>
                    <w:ins w:id="7898" w:author="Borja Gonzalez" w:date="2017-09-28T19:31:00Z"/>
                    <w:rFonts w:ascii="Monaco" w:hAnsi="Monaco" w:cs="Monaco"/>
                    <w:sz w:val="32"/>
                    <w:szCs w:val="32"/>
                    <w:lang w:val="en-US"/>
                  </w:rPr>
                </w:rPrChange>
              </w:rPr>
            </w:pPr>
            <w:ins w:id="7899" w:author="Borja Gonzalez" w:date="2017-09-28T19:31:00Z">
              <w:r w:rsidRPr="00E066BD">
                <w:rPr>
                  <w:rFonts w:ascii="Monaco" w:hAnsi="Monaco" w:cs="Monaco"/>
                  <w:sz w:val="20"/>
                  <w:szCs w:val="20"/>
                  <w:lang w:val="en-US"/>
                  <w:rPrChange w:id="790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01"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790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03"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904"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7905" w:author="Borja Gonzalez" w:date="2017-09-28T19:31:00Z">
                    <w:rPr>
                      <w:rFonts w:ascii="Monaco" w:hAnsi="Monaco" w:cs="Monaco"/>
                      <w:b/>
                      <w:bCs/>
                      <w:color w:val="000000"/>
                      <w:sz w:val="32"/>
                      <w:szCs w:val="32"/>
                      <w:lang w:val="en-US"/>
                    </w:rPr>
                  </w:rPrChange>
                </w:rPr>
                <w:t>,</w:t>
              </w:r>
            </w:ins>
          </w:p>
          <w:p w14:paraId="1244957A" w14:textId="77777777" w:rsidR="00E066BD" w:rsidRPr="00E066BD" w:rsidRDefault="00E066BD" w:rsidP="00E066BD">
            <w:pPr>
              <w:widowControl w:val="0"/>
              <w:autoSpaceDE w:val="0"/>
              <w:autoSpaceDN w:val="0"/>
              <w:adjustRightInd w:val="0"/>
              <w:rPr>
                <w:ins w:id="7906" w:author="Borja Gonzalez" w:date="2017-09-28T19:31:00Z"/>
                <w:rFonts w:ascii="Monaco" w:hAnsi="Monaco" w:cs="Monaco"/>
                <w:sz w:val="20"/>
                <w:szCs w:val="20"/>
                <w:lang w:val="en-US"/>
                <w:rPrChange w:id="7907" w:author="Borja Gonzalez" w:date="2017-09-28T19:31:00Z">
                  <w:rPr>
                    <w:ins w:id="7908" w:author="Borja Gonzalez" w:date="2017-09-28T19:31:00Z"/>
                    <w:rFonts w:ascii="Monaco" w:hAnsi="Monaco" w:cs="Monaco"/>
                    <w:sz w:val="32"/>
                    <w:szCs w:val="32"/>
                    <w:lang w:val="en-US"/>
                  </w:rPr>
                </w:rPrChange>
              </w:rPr>
            </w:pPr>
            <w:ins w:id="7909" w:author="Borja Gonzalez" w:date="2017-09-28T19:31:00Z">
              <w:r w:rsidRPr="00E066BD">
                <w:rPr>
                  <w:rFonts w:ascii="Monaco" w:hAnsi="Monaco" w:cs="Monaco"/>
                  <w:sz w:val="20"/>
                  <w:szCs w:val="20"/>
                  <w:lang w:val="en-US"/>
                  <w:rPrChange w:id="791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11" w:author="Borja Gonzalez" w:date="2017-09-28T19:31:00Z">
                    <w:rPr>
                      <w:rFonts w:ascii="Monaco" w:hAnsi="Monaco" w:cs="Monaco"/>
                      <w:color w:val="000000"/>
                      <w:sz w:val="32"/>
                      <w:szCs w:val="32"/>
                      <w:lang w:val="en-US"/>
                    </w:rPr>
                  </w:rPrChange>
                </w:rPr>
                <w:t>lineTension</w:t>
              </w:r>
              <w:r w:rsidRPr="00E066BD">
                <w:rPr>
                  <w:rFonts w:ascii="Monaco" w:hAnsi="Monaco" w:cs="Monaco"/>
                  <w:b/>
                  <w:bCs/>
                  <w:color w:val="CE5C00"/>
                  <w:sz w:val="20"/>
                  <w:szCs w:val="20"/>
                  <w:lang w:val="en-US"/>
                  <w:rPrChange w:id="791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13"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7914" w:author="Borja Gonzalez" w:date="2017-09-28T19:31:00Z">
                    <w:rPr>
                      <w:rFonts w:ascii="Monaco" w:hAnsi="Monaco" w:cs="Monaco"/>
                      <w:b/>
                      <w:bCs/>
                      <w:color w:val="0000CF"/>
                      <w:sz w:val="32"/>
                      <w:szCs w:val="32"/>
                      <w:lang w:val="en-US"/>
                    </w:rPr>
                  </w:rPrChange>
                </w:rPr>
                <w:t>0.5</w:t>
              </w:r>
              <w:r w:rsidRPr="00E066BD">
                <w:rPr>
                  <w:rFonts w:ascii="Monaco" w:hAnsi="Monaco" w:cs="Monaco"/>
                  <w:b/>
                  <w:bCs/>
                  <w:color w:val="000000"/>
                  <w:sz w:val="20"/>
                  <w:szCs w:val="20"/>
                  <w:lang w:val="en-US"/>
                  <w:rPrChange w:id="7915" w:author="Borja Gonzalez" w:date="2017-09-28T19:31:00Z">
                    <w:rPr>
                      <w:rFonts w:ascii="Monaco" w:hAnsi="Monaco" w:cs="Monaco"/>
                      <w:b/>
                      <w:bCs/>
                      <w:color w:val="000000"/>
                      <w:sz w:val="32"/>
                      <w:szCs w:val="32"/>
                      <w:lang w:val="en-US"/>
                    </w:rPr>
                  </w:rPrChange>
                </w:rPr>
                <w:t>,</w:t>
              </w:r>
            </w:ins>
          </w:p>
          <w:p w14:paraId="6C27276F" w14:textId="77777777" w:rsidR="00E066BD" w:rsidRPr="00E066BD" w:rsidRDefault="00E066BD" w:rsidP="00E066BD">
            <w:pPr>
              <w:widowControl w:val="0"/>
              <w:autoSpaceDE w:val="0"/>
              <w:autoSpaceDN w:val="0"/>
              <w:adjustRightInd w:val="0"/>
              <w:rPr>
                <w:ins w:id="7916" w:author="Borja Gonzalez" w:date="2017-09-28T19:31:00Z"/>
                <w:rFonts w:ascii="Monaco" w:hAnsi="Monaco" w:cs="Monaco"/>
                <w:sz w:val="20"/>
                <w:szCs w:val="20"/>
                <w:lang w:val="en-US"/>
                <w:rPrChange w:id="7917" w:author="Borja Gonzalez" w:date="2017-09-28T19:31:00Z">
                  <w:rPr>
                    <w:ins w:id="7918" w:author="Borja Gonzalez" w:date="2017-09-28T19:31:00Z"/>
                    <w:rFonts w:ascii="Monaco" w:hAnsi="Monaco" w:cs="Monaco"/>
                    <w:sz w:val="32"/>
                    <w:szCs w:val="32"/>
                    <w:lang w:val="en-US"/>
                  </w:rPr>
                </w:rPrChange>
              </w:rPr>
            </w:pPr>
            <w:ins w:id="7919" w:author="Borja Gonzalez" w:date="2017-09-28T19:31:00Z">
              <w:r w:rsidRPr="00E066BD">
                <w:rPr>
                  <w:rFonts w:ascii="Monaco" w:hAnsi="Monaco" w:cs="Monaco"/>
                  <w:sz w:val="20"/>
                  <w:szCs w:val="20"/>
                  <w:lang w:val="en-US"/>
                  <w:rPrChange w:id="792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21" w:author="Borja Gonzalez" w:date="2017-09-28T19:31:00Z">
                    <w:rPr>
                      <w:rFonts w:ascii="Monaco" w:hAnsi="Monaco" w:cs="Monaco"/>
                      <w:color w:val="000000"/>
                      <w:sz w:val="32"/>
                      <w:szCs w:val="32"/>
                      <w:lang w:val="en-US"/>
                    </w:rPr>
                  </w:rPrChange>
                </w:rPr>
                <w:t>backgroundColor</w:t>
              </w:r>
              <w:r w:rsidRPr="00E066BD">
                <w:rPr>
                  <w:rFonts w:ascii="Monaco" w:hAnsi="Monaco" w:cs="Monaco"/>
                  <w:b/>
                  <w:bCs/>
                  <w:color w:val="CE5C00"/>
                  <w:sz w:val="20"/>
                  <w:szCs w:val="20"/>
                  <w:lang w:val="en-US"/>
                  <w:rPrChange w:id="792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23"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924" w:author="Borja Gonzalez" w:date="2017-09-28T19:31:00Z">
                    <w:rPr>
                      <w:rFonts w:ascii="Monaco" w:hAnsi="Monaco" w:cs="Monaco"/>
                      <w:color w:val="4E9A06"/>
                      <w:sz w:val="32"/>
                      <w:szCs w:val="32"/>
                      <w:lang w:val="en-US"/>
                    </w:rPr>
                  </w:rPrChange>
                </w:rPr>
                <w:t>"rgba(75,192,192,0.4)"</w:t>
              </w:r>
              <w:r w:rsidRPr="00E066BD">
                <w:rPr>
                  <w:rFonts w:ascii="Monaco" w:hAnsi="Monaco" w:cs="Monaco"/>
                  <w:b/>
                  <w:bCs/>
                  <w:color w:val="000000"/>
                  <w:sz w:val="20"/>
                  <w:szCs w:val="20"/>
                  <w:lang w:val="en-US"/>
                  <w:rPrChange w:id="7925" w:author="Borja Gonzalez" w:date="2017-09-28T19:31:00Z">
                    <w:rPr>
                      <w:rFonts w:ascii="Monaco" w:hAnsi="Monaco" w:cs="Monaco"/>
                      <w:b/>
                      <w:bCs/>
                      <w:color w:val="000000"/>
                      <w:sz w:val="32"/>
                      <w:szCs w:val="32"/>
                      <w:lang w:val="en-US"/>
                    </w:rPr>
                  </w:rPrChange>
                </w:rPr>
                <w:t>,</w:t>
              </w:r>
            </w:ins>
          </w:p>
          <w:p w14:paraId="3520BD6B" w14:textId="77777777" w:rsidR="00E066BD" w:rsidRPr="00E066BD" w:rsidRDefault="00E066BD" w:rsidP="00E066BD">
            <w:pPr>
              <w:widowControl w:val="0"/>
              <w:autoSpaceDE w:val="0"/>
              <w:autoSpaceDN w:val="0"/>
              <w:adjustRightInd w:val="0"/>
              <w:rPr>
                <w:ins w:id="7926" w:author="Borja Gonzalez" w:date="2017-09-28T19:31:00Z"/>
                <w:rFonts w:ascii="Monaco" w:hAnsi="Monaco" w:cs="Monaco"/>
                <w:sz w:val="20"/>
                <w:szCs w:val="20"/>
                <w:lang w:val="en-US"/>
                <w:rPrChange w:id="7927" w:author="Borja Gonzalez" w:date="2017-09-28T19:31:00Z">
                  <w:rPr>
                    <w:ins w:id="7928" w:author="Borja Gonzalez" w:date="2017-09-28T19:31:00Z"/>
                    <w:rFonts w:ascii="Monaco" w:hAnsi="Monaco" w:cs="Monaco"/>
                    <w:sz w:val="32"/>
                    <w:szCs w:val="32"/>
                    <w:lang w:val="en-US"/>
                  </w:rPr>
                </w:rPrChange>
              </w:rPr>
            </w:pPr>
            <w:ins w:id="7929" w:author="Borja Gonzalez" w:date="2017-09-28T19:31:00Z">
              <w:r w:rsidRPr="00E066BD">
                <w:rPr>
                  <w:rFonts w:ascii="Monaco" w:hAnsi="Monaco" w:cs="Monaco"/>
                  <w:sz w:val="20"/>
                  <w:szCs w:val="20"/>
                  <w:lang w:val="en-US"/>
                  <w:rPrChange w:id="793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31" w:author="Borja Gonzalez" w:date="2017-09-28T19:31:00Z">
                    <w:rPr>
                      <w:rFonts w:ascii="Monaco" w:hAnsi="Monaco" w:cs="Monaco"/>
                      <w:color w:val="000000"/>
                      <w:sz w:val="32"/>
                      <w:szCs w:val="32"/>
                      <w:lang w:val="en-US"/>
                    </w:rPr>
                  </w:rPrChange>
                </w:rPr>
                <w:t>borderColor</w:t>
              </w:r>
              <w:r w:rsidRPr="00E066BD">
                <w:rPr>
                  <w:rFonts w:ascii="Monaco" w:hAnsi="Monaco" w:cs="Monaco"/>
                  <w:b/>
                  <w:bCs/>
                  <w:color w:val="CE5C00"/>
                  <w:sz w:val="20"/>
                  <w:szCs w:val="20"/>
                  <w:lang w:val="en-US"/>
                  <w:rPrChange w:id="793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33"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934" w:author="Borja Gonzalez" w:date="2017-09-28T19:31: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7935" w:author="Borja Gonzalez" w:date="2017-09-28T19:31:00Z">
                    <w:rPr>
                      <w:rFonts w:ascii="Monaco" w:hAnsi="Monaco" w:cs="Monaco"/>
                      <w:b/>
                      <w:bCs/>
                      <w:color w:val="000000"/>
                      <w:sz w:val="32"/>
                      <w:szCs w:val="32"/>
                      <w:lang w:val="en-US"/>
                    </w:rPr>
                  </w:rPrChange>
                </w:rPr>
                <w:t>,</w:t>
              </w:r>
            </w:ins>
          </w:p>
          <w:p w14:paraId="440F8185" w14:textId="77777777" w:rsidR="00E066BD" w:rsidRPr="00E066BD" w:rsidRDefault="00E066BD" w:rsidP="00E066BD">
            <w:pPr>
              <w:widowControl w:val="0"/>
              <w:autoSpaceDE w:val="0"/>
              <w:autoSpaceDN w:val="0"/>
              <w:adjustRightInd w:val="0"/>
              <w:rPr>
                <w:ins w:id="7936" w:author="Borja Gonzalez" w:date="2017-09-28T19:31:00Z"/>
                <w:rFonts w:ascii="Monaco" w:hAnsi="Monaco" w:cs="Monaco"/>
                <w:sz w:val="20"/>
                <w:szCs w:val="20"/>
                <w:lang w:val="en-US"/>
                <w:rPrChange w:id="7937" w:author="Borja Gonzalez" w:date="2017-09-28T19:31:00Z">
                  <w:rPr>
                    <w:ins w:id="7938" w:author="Borja Gonzalez" w:date="2017-09-28T19:31:00Z"/>
                    <w:rFonts w:ascii="Monaco" w:hAnsi="Monaco" w:cs="Monaco"/>
                    <w:sz w:val="32"/>
                    <w:szCs w:val="32"/>
                    <w:lang w:val="en-US"/>
                  </w:rPr>
                </w:rPrChange>
              </w:rPr>
            </w:pPr>
            <w:ins w:id="7939" w:author="Borja Gonzalez" w:date="2017-09-28T19:31:00Z">
              <w:r w:rsidRPr="00E066BD">
                <w:rPr>
                  <w:rFonts w:ascii="Monaco" w:hAnsi="Monaco" w:cs="Monaco"/>
                  <w:sz w:val="20"/>
                  <w:szCs w:val="20"/>
                  <w:lang w:val="en-US"/>
                  <w:rPrChange w:id="794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41" w:author="Borja Gonzalez" w:date="2017-09-28T19:31:00Z">
                    <w:rPr>
                      <w:rFonts w:ascii="Monaco" w:hAnsi="Monaco" w:cs="Monaco"/>
                      <w:color w:val="000000"/>
                      <w:sz w:val="32"/>
                      <w:szCs w:val="32"/>
                      <w:lang w:val="en-US"/>
                    </w:rPr>
                  </w:rPrChange>
                </w:rPr>
                <w:t>borderCapStyle</w:t>
              </w:r>
              <w:r w:rsidRPr="00E066BD">
                <w:rPr>
                  <w:rFonts w:ascii="Monaco" w:hAnsi="Monaco" w:cs="Monaco"/>
                  <w:b/>
                  <w:bCs/>
                  <w:color w:val="CE5C00"/>
                  <w:sz w:val="20"/>
                  <w:szCs w:val="20"/>
                  <w:lang w:val="en-US"/>
                  <w:rPrChange w:id="794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43"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944" w:author="Borja Gonzalez" w:date="2017-09-28T19:31:00Z">
                    <w:rPr>
                      <w:rFonts w:ascii="Monaco" w:hAnsi="Monaco" w:cs="Monaco"/>
                      <w:color w:val="4E9A06"/>
                      <w:sz w:val="32"/>
                      <w:szCs w:val="32"/>
                      <w:lang w:val="en-US"/>
                    </w:rPr>
                  </w:rPrChange>
                </w:rPr>
                <w:t>'butt'</w:t>
              </w:r>
              <w:r w:rsidRPr="00E066BD">
                <w:rPr>
                  <w:rFonts w:ascii="Monaco" w:hAnsi="Monaco" w:cs="Monaco"/>
                  <w:b/>
                  <w:bCs/>
                  <w:color w:val="000000"/>
                  <w:sz w:val="20"/>
                  <w:szCs w:val="20"/>
                  <w:lang w:val="en-US"/>
                  <w:rPrChange w:id="7945" w:author="Borja Gonzalez" w:date="2017-09-28T19:31:00Z">
                    <w:rPr>
                      <w:rFonts w:ascii="Monaco" w:hAnsi="Monaco" w:cs="Monaco"/>
                      <w:b/>
                      <w:bCs/>
                      <w:color w:val="000000"/>
                      <w:sz w:val="32"/>
                      <w:szCs w:val="32"/>
                      <w:lang w:val="en-US"/>
                    </w:rPr>
                  </w:rPrChange>
                </w:rPr>
                <w:t>,</w:t>
              </w:r>
            </w:ins>
          </w:p>
          <w:p w14:paraId="21E8A861" w14:textId="77777777" w:rsidR="00E066BD" w:rsidRPr="00E066BD" w:rsidRDefault="00E066BD" w:rsidP="00E066BD">
            <w:pPr>
              <w:widowControl w:val="0"/>
              <w:autoSpaceDE w:val="0"/>
              <w:autoSpaceDN w:val="0"/>
              <w:adjustRightInd w:val="0"/>
              <w:rPr>
                <w:ins w:id="7946" w:author="Borja Gonzalez" w:date="2017-09-28T19:31:00Z"/>
                <w:rFonts w:ascii="Monaco" w:hAnsi="Monaco" w:cs="Monaco"/>
                <w:sz w:val="20"/>
                <w:szCs w:val="20"/>
                <w:lang w:val="en-US"/>
                <w:rPrChange w:id="7947" w:author="Borja Gonzalez" w:date="2017-09-28T19:31:00Z">
                  <w:rPr>
                    <w:ins w:id="7948" w:author="Borja Gonzalez" w:date="2017-09-28T19:31:00Z"/>
                    <w:rFonts w:ascii="Monaco" w:hAnsi="Monaco" w:cs="Monaco"/>
                    <w:sz w:val="32"/>
                    <w:szCs w:val="32"/>
                    <w:lang w:val="en-US"/>
                  </w:rPr>
                </w:rPrChange>
              </w:rPr>
            </w:pPr>
            <w:ins w:id="7949" w:author="Borja Gonzalez" w:date="2017-09-28T19:31:00Z">
              <w:r w:rsidRPr="00E066BD">
                <w:rPr>
                  <w:rFonts w:ascii="Monaco" w:hAnsi="Monaco" w:cs="Monaco"/>
                  <w:sz w:val="20"/>
                  <w:szCs w:val="20"/>
                  <w:lang w:val="en-US"/>
                  <w:rPrChange w:id="795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51" w:author="Borja Gonzalez" w:date="2017-09-28T19:31:00Z">
                    <w:rPr>
                      <w:rFonts w:ascii="Monaco" w:hAnsi="Monaco" w:cs="Monaco"/>
                      <w:color w:val="000000"/>
                      <w:sz w:val="32"/>
                      <w:szCs w:val="32"/>
                      <w:lang w:val="en-US"/>
                    </w:rPr>
                  </w:rPrChange>
                </w:rPr>
                <w:t>borderDash</w:t>
              </w:r>
              <w:r w:rsidRPr="00E066BD">
                <w:rPr>
                  <w:rFonts w:ascii="Monaco" w:hAnsi="Monaco" w:cs="Monaco"/>
                  <w:b/>
                  <w:bCs/>
                  <w:color w:val="CE5C00"/>
                  <w:sz w:val="20"/>
                  <w:szCs w:val="20"/>
                  <w:lang w:val="en-US"/>
                  <w:rPrChange w:id="795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53"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954" w:author="Borja Gonzalez" w:date="2017-09-28T19:31:00Z">
                    <w:rPr>
                      <w:rFonts w:ascii="Monaco" w:hAnsi="Monaco" w:cs="Monaco"/>
                      <w:b/>
                      <w:bCs/>
                      <w:color w:val="000000"/>
                      <w:sz w:val="32"/>
                      <w:szCs w:val="32"/>
                      <w:lang w:val="en-US"/>
                    </w:rPr>
                  </w:rPrChange>
                </w:rPr>
                <w:t>[],</w:t>
              </w:r>
            </w:ins>
          </w:p>
          <w:p w14:paraId="75905BA4" w14:textId="77777777" w:rsidR="00E066BD" w:rsidRPr="00E066BD" w:rsidRDefault="00E066BD" w:rsidP="00E066BD">
            <w:pPr>
              <w:widowControl w:val="0"/>
              <w:autoSpaceDE w:val="0"/>
              <w:autoSpaceDN w:val="0"/>
              <w:adjustRightInd w:val="0"/>
              <w:rPr>
                <w:ins w:id="7955" w:author="Borja Gonzalez" w:date="2017-09-28T19:31:00Z"/>
                <w:rFonts w:ascii="Monaco" w:hAnsi="Monaco" w:cs="Monaco"/>
                <w:sz w:val="20"/>
                <w:szCs w:val="20"/>
                <w:lang w:val="en-US"/>
                <w:rPrChange w:id="7956" w:author="Borja Gonzalez" w:date="2017-09-28T19:31:00Z">
                  <w:rPr>
                    <w:ins w:id="7957" w:author="Borja Gonzalez" w:date="2017-09-28T19:31:00Z"/>
                    <w:rFonts w:ascii="Monaco" w:hAnsi="Monaco" w:cs="Monaco"/>
                    <w:sz w:val="32"/>
                    <w:szCs w:val="32"/>
                    <w:lang w:val="en-US"/>
                  </w:rPr>
                </w:rPrChange>
              </w:rPr>
            </w:pPr>
            <w:ins w:id="7958" w:author="Borja Gonzalez" w:date="2017-09-28T19:31:00Z">
              <w:r w:rsidRPr="00E066BD">
                <w:rPr>
                  <w:rFonts w:ascii="Monaco" w:hAnsi="Monaco" w:cs="Monaco"/>
                  <w:sz w:val="20"/>
                  <w:szCs w:val="20"/>
                  <w:lang w:val="en-US"/>
                  <w:rPrChange w:id="795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60" w:author="Borja Gonzalez" w:date="2017-09-28T19:31:00Z">
                    <w:rPr>
                      <w:rFonts w:ascii="Monaco" w:hAnsi="Monaco" w:cs="Monaco"/>
                      <w:color w:val="000000"/>
                      <w:sz w:val="32"/>
                      <w:szCs w:val="32"/>
                      <w:lang w:val="en-US"/>
                    </w:rPr>
                  </w:rPrChange>
                </w:rPr>
                <w:t>borderDashOffset</w:t>
              </w:r>
              <w:r w:rsidRPr="00E066BD">
                <w:rPr>
                  <w:rFonts w:ascii="Monaco" w:hAnsi="Monaco" w:cs="Monaco"/>
                  <w:b/>
                  <w:bCs/>
                  <w:color w:val="CE5C00"/>
                  <w:sz w:val="20"/>
                  <w:szCs w:val="20"/>
                  <w:lang w:val="en-US"/>
                  <w:rPrChange w:id="796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62"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7963" w:author="Borja Gonzalez" w:date="2017-09-28T19:31:00Z">
                    <w:rPr>
                      <w:rFonts w:ascii="Monaco" w:hAnsi="Monaco" w:cs="Monaco"/>
                      <w:b/>
                      <w:bCs/>
                      <w:color w:val="0000CF"/>
                      <w:sz w:val="32"/>
                      <w:szCs w:val="32"/>
                      <w:lang w:val="en-US"/>
                    </w:rPr>
                  </w:rPrChange>
                </w:rPr>
                <w:t>0.0</w:t>
              </w:r>
              <w:r w:rsidRPr="00E066BD">
                <w:rPr>
                  <w:rFonts w:ascii="Monaco" w:hAnsi="Monaco" w:cs="Monaco"/>
                  <w:b/>
                  <w:bCs/>
                  <w:color w:val="000000"/>
                  <w:sz w:val="20"/>
                  <w:szCs w:val="20"/>
                  <w:lang w:val="en-US"/>
                  <w:rPrChange w:id="7964" w:author="Borja Gonzalez" w:date="2017-09-28T19:31:00Z">
                    <w:rPr>
                      <w:rFonts w:ascii="Monaco" w:hAnsi="Monaco" w:cs="Monaco"/>
                      <w:b/>
                      <w:bCs/>
                      <w:color w:val="000000"/>
                      <w:sz w:val="32"/>
                      <w:szCs w:val="32"/>
                      <w:lang w:val="en-US"/>
                    </w:rPr>
                  </w:rPrChange>
                </w:rPr>
                <w:t>,</w:t>
              </w:r>
            </w:ins>
          </w:p>
          <w:p w14:paraId="3E188A94" w14:textId="77777777" w:rsidR="00E066BD" w:rsidRPr="00E066BD" w:rsidRDefault="00E066BD" w:rsidP="00E066BD">
            <w:pPr>
              <w:widowControl w:val="0"/>
              <w:autoSpaceDE w:val="0"/>
              <w:autoSpaceDN w:val="0"/>
              <w:adjustRightInd w:val="0"/>
              <w:rPr>
                <w:ins w:id="7965" w:author="Borja Gonzalez" w:date="2017-09-28T19:31:00Z"/>
                <w:rFonts w:ascii="Monaco" w:hAnsi="Monaco" w:cs="Monaco"/>
                <w:sz w:val="20"/>
                <w:szCs w:val="20"/>
                <w:lang w:val="en-US"/>
                <w:rPrChange w:id="7966" w:author="Borja Gonzalez" w:date="2017-09-28T19:31:00Z">
                  <w:rPr>
                    <w:ins w:id="7967" w:author="Borja Gonzalez" w:date="2017-09-28T19:31:00Z"/>
                    <w:rFonts w:ascii="Monaco" w:hAnsi="Monaco" w:cs="Monaco"/>
                    <w:sz w:val="32"/>
                    <w:szCs w:val="32"/>
                    <w:lang w:val="en-US"/>
                  </w:rPr>
                </w:rPrChange>
              </w:rPr>
            </w:pPr>
            <w:ins w:id="7968" w:author="Borja Gonzalez" w:date="2017-09-28T19:31:00Z">
              <w:r w:rsidRPr="00E066BD">
                <w:rPr>
                  <w:rFonts w:ascii="Monaco" w:hAnsi="Monaco" w:cs="Monaco"/>
                  <w:sz w:val="20"/>
                  <w:szCs w:val="20"/>
                  <w:lang w:val="en-US"/>
                  <w:rPrChange w:id="796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70" w:author="Borja Gonzalez" w:date="2017-09-28T19:31:00Z">
                    <w:rPr>
                      <w:rFonts w:ascii="Monaco" w:hAnsi="Monaco" w:cs="Monaco"/>
                      <w:color w:val="000000"/>
                      <w:sz w:val="32"/>
                      <w:szCs w:val="32"/>
                      <w:lang w:val="en-US"/>
                    </w:rPr>
                  </w:rPrChange>
                </w:rPr>
                <w:t>borderJoinStyle</w:t>
              </w:r>
              <w:r w:rsidRPr="00E066BD">
                <w:rPr>
                  <w:rFonts w:ascii="Monaco" w:hAnsi="Monaco" w:cs="Monaco"/>
                  <w:b/>
                  <w:bCs/>
                  <w:color w:val="CE5C00"/>
                  <w:sz w:val="20"/>
                  <w:szCs w:val="20"/>
                  <w:lang w:val="en-US"/>
                  <w:rPrChange w:id="797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72"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973" w:author="Borja Gonzalez" w:date="2017-09-28T19:31:00Z">
                    <w:rPr>
                      <w:rFonts w:ascii="Monaco" w:hAnsi="Monaco" w:cs="Monaco"/>
                      <w:color w:val="4E9A06"/>
                      <w:sz w:val="32"/>
                      <w:szCs w:val="32"/>
                      <w:lang w:val="en-US"/>
                    </w:rPr>
                  </w:rPrChange>
                </w:rPr>
                <w:t>'miter'</w:t>
              </w:r>
              <w:r w:rsidRPr="00E066BD">
                <w:rPr>
                  <w:rFonts w:ascii="Monaco" w:hAnsi="Monaco" w:cs="Monaco"/>
                  <w:b/>
                  <w:bCs/>
                  <w:color w:val="000000"/>
                  <w:sz w:val="20"/>
                  <w:szCs w:val="20"/>
                  <w:lang w:val="en-US"/>
                  <w:rPrChange w:id="7974" w:author="Borja Gonzalez" w:date="2017-09-28T19:31:00Z">
                    <w:rPr>
                      <w:rFonts w:ascii="Monaco" w:hAnsi="Monaco" w:cs="Monaco"/>
                      <w:b/>
                      <w:bCs/>
                      <w:color w:val="000000"/>
                      <w:sz w:val="32"/>
                      <w:szCs w:val="32"/>
                      <w:lang w:val="en-US"/>
                    </w:rPr>
                  </w:rPrChange>
                </w:rPr>
                <w:t>,</w:t>
              </w:r>
            </w:ins>
          </w:p>
          <w:p w14:paraId="4E892E1A" w14:textId="77777777" w:rsidR="00E066BD" w:rsidRPr="00E066BD" w:rsidRDefault="00E066BD" w:rsidP="00E066BD">
            <w:pPr>
              <w:widowControl w:val="0"/>
              <w:autoSpaceDE w:val="0"/>
              <w:autoSpaceDN w:val="0"/>
              <w:adjustRightInd w:val="0"/>
              <w:rPr>
                <w:ins w:id="7975" w:author="Borja Gonzalez" w:date="2017-09-28T19:31:00Z"/>
                <w:rFonts w:ascii="Monaco" w:hAnsi="Monaco" w:cs="Monaco"/>
                <w:sz w:val="20"/>
                <w:szCs w:val="20"/>
                <w:lang w:val="en-US"/>
                <w:rPrChange w:id="7976" w:author="Borja Gonzalez" w:date="2017-09-28T19:31:00Z">
                  <w:rPr>
                    <w:ins w:id="7977" w:author="Borja Gonzalez" w:date="2017-09-28T19:31:00Z"/>
                    <w:rFonts w:ascii="Monaco" w:hAnsi="Monaco" w:cs="Monaco"/>
                    <w:sz w:val="32"/>
                    <w:szCs w:val="32"/>
                    <w:lang w:val="en-US"/>
                  </w:rPr>
                </w:rPrChange>
              </w:rPr>
            </w:pPr>
            <w:ins w:id="7978" w:author="Borja Gonzalez" w:date="2017-09-28T19:31:00Z">
              <w:r w:rsidRPr="00E066BD">
                <w:rPr>
                  <w:rFonts w:ascii="Monaco" w:hAnsi="Monaco" w:cs="Monaco"/>
                  <w:sz w:val="20"/>
                  <w:szCs w:val="20"/>
                  <w:lang w:val="en-US"/>
                  <w:rPrChange w:id="797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80" w:author="Borja Gonzalez" w:date="2017-09-28T19:31:00Z">
                    <w:rPr>
                      <w:rFonts w:ascii="Monaco" w:hAnsi="Monaco" w:cs="Monaco"/>
                      <w:color w:val="000000"/>
                      <w:sz w:val="32"/>
                      <w:szCs w:val="32"/>
                      <w:lang w:val="en-US"/>
                    </w:rPr>
                  </w:rPrChange>
                </w:rPr>
                <w:t>pointBorderColor</w:t>
              </w:r>
              <w:r w:rsidRPr="00E066BD">
                <w:rPr>
                  <w:rFonts w:ascii="Monaco" w:hAnsi="Monaco" w:cs="Monaco"/>
                  <w:b/>
                  <w:bCs/>
                  <w:color w:val="CE5C00"/>
                  <w:sz w:val="20"/>
                  <w:szCs w:val="20"/>
                  <w:lang w:val="en-US"/>
                  <w:rPrChange w:id="798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82"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983" w:author="Borja Gonzalez" w:date="2017-09-28T19:31: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7984" w:author="Borja Gonzalez" w:date="2017-09-28T19:31:00Z">
                    <w:rPr>
                      <w:rFonts w:ascii="Monaco" w:hAnsi="Monaco" w:cs="Monaco"/>
                      <w:b/>
                      <w:bCs/>
                      <w:color w:val="000000"/>
                      <w:sz w:val="32"/>
                      <w:szCs w:val="32"/>
                      <w:lang w:val="en-US"/>
                    </w:rPr>
                  </w:rPrChange>
                </w:rPr>
                <w:t>,</w:t>
              </w:r>
            </w:ins>
          </w:p>
          <w:p w14:paraId="7FBA6938" w14:textId="77777777" w:rsidR="00E066BD" w:rsidRPr="00E066BD" w:rsidRDefault="00E066BD" w:rsidP="00E066BD">
            <w:pPr>
              <w:widowControl w:val="0"/>
              <w:autoSpaceDE w:val="0"/>
              <w:autoSpaceDN w:val="0"/>
              <w:adjustRightInd w:val="0"/>
              <w:rPr>
                <w:ins w:id="7985" w:author="Borja Gonzalez" w:date="2017-09-28T19:31:00Z"/>
                <w:rFonts w:ascii="Monaco" w:hAnsi="Monaco" w:cs="Monaco"/>
                <w:sz w:val="20"/>
                <w:szCs w:val="20"/>
                <w:lang w:val="en-US"/>
                <w:rPrChange w:id="7986" w:author="Borja Gonzalez" w:date="2017-09-28T19:31:00Z">
                  <w:rPr>
                    <w:ins w:id="7987" w:author="Borja Gonzalez" w:date="2017-09-28T19:31:00Z"/>
                    <w:rFonts w:ascii="Monaco" w:hAnsi="Monaco" w:cs="Monaco"/>
                    <w:sz w:val="32"/>
                    <w:szCs w:val="32"/>
                    <w:lang w:val="en-US"/>
                  </w:rPr>
                </w:rPrChange>
              </w:rPr>
            </w:pPr>
            <w:ins w:id="7988" w:author="Borja Gonzalez" w:date="2017-09-28T19:31:00Z">
              <w:r w:rsidRPr="00E066BD">
                <w:rPr>
                  <w:rFonts w:ascii="Monaco" w:hAnsi="Monaco" w:cs="Monaco"/>
                  <w:sz w:val="20"/>
                  <w:szCs w:val="20"/>
                  <w:lang w:val="en-US"/>
                  <w:rPrChange w:id="798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90" w:author="Borja Gonzalez" w:date="2017-09-28T19:31:00Z">
                    <w:rPr>
                      <w:rFonts w:ascii="Monaco" w:hAnsi="Monaco" w:cs="Monaco"/>
                      <w:color w:val="000000"/>
                      <w:sz w:val="32"/>
                      <w:szCs w:val="32"/>
                      <w:lang w:val="en-US"/>
                    </w:rPr>
                  </w:rPrChange>
                </w:rPr>
                <w:t>pointBackgroundColor</w:t>
              </w:r>
              <w:r w:rsidRPr="00E066BD">
                <w:rPr>
                  <w:rFonts w:ascii="Monaco" w:hAnsi="Monaco" w:cs="Monaco"/>
                  <w:b/>
                  <w:bCs/>
                  <w:color w:val="CE5C00"/>
                  <w:sz w:val="20"/>
                  <w:szCs w:val="20"/>
                  <w:lang w:val="en-US"/>
                  <w:rPrChange w:id="799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92"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993" w:author="Borja Gonzalez" w:date="2017-09-28T19:31:00Z">
                    <w:rPr>
                      <w:rFonts w:ascii="Monaco" w:hAnsi="Monaco" w:cs="Monaco"/>
                      <w:color w:val="4E9A06"/>
                      <w:sz w:val="32"/>
                      <w:szCs w:val="32"/>
                      <w:lang w:val="en-US"/>
                    </w:rPr>
                  </w:rPrChange>
                </w:rPr>
                <w:t>"#fff"</w:t>
              </w:r>
              <w:r w:rsidRPr="00E066BD">
                <w:rPr>
                  <w:rFonts w:ascii="Monaco" w:hAnsi="Monaco" w:cs="Monaco"/>
                  <w:b/>
                  <w:bCs/>
                  <w:color w:val="000000"/>
                  <w:sz w:val="20"/>
                  <w:szCs w:val="20"/>
                  <w:lang w:val="en-US"/>
                  <w:rPrChange w:id="7994" w:author="Borja Gonzalez" w:date="2017-09-28T19:31:00Z">
                    <w:rPr>
                      <w:rFonts w:ascii="Monaco" w:hAnsi="Monaco" w:cs="Monaco"/>
                      <w:b/>
                      <w:bCs/>
                      <w:color w:val="000000"/>
                      <w:sz w:val="32"/>
                      <w:szCs w:val="32"/>
                      <w:lang w:val="en-US"/>
                    </w:rPr>
                  </w:rPrChange>
                </w:rPr>
                <w:t>,</w:t>
              </w:r>
            </w:ins>
          </w:p>
          <w:p w14:paraId="2D637804" w14:textId="77777777" w:rsidR="00E066BD" w:rsidRPr="00E066BD" w:rsidRDefault="00E066BD" w:rsidP="00E066BD">
            <w:pPr>
              <w:widowControl w:val="0"/>
              <w:autoSpaceDE w:val="0"/>
              <w:autoSpaceDN w:val="0"/>
              <w:adjustRightInd w:val="0"/>
              <w:rPr>
                <w:ins w:id="7995" w:author="Borja Gonzalez" w:date="2017-09-28T19:31:00Z"/>
                <w:rFonts w:ascii="Monaco" w:hAnsi="Monaco" w:cs="Monaco"/>
                <w:sz w:val="20"/>
                <w:szCs w:val="20"/>
                <w:lang w:val="en-US"/>
                <w:rPrChange w:id="7996" w:author="Borja Gonzalez" w:date="2017-09-28T19:31:00Z">
                  <w:rPr>
                    <w:ins w:id="7997" w:author="Borja Gonzalez" w:date="2017-09-28T19:31:00Z"/>
                    <w:rFonts w:ascii="Monaco" w:hAnsi="Monaco" w:cs="Monaco"/>
                    <w:sz w:val="32"/>
                    <w:szCs w:val="32"/>
                    <w:lang w:val="en-US"/>
                  </w:rPr>
                </w:rPrChange>
              </w:rPr>
            </w:pPr>
            <w:ins w:id="7998" w:author="Borja Gonzalez" w:date="2017-09-28T19:31:00Z">
              <w:r w:rsidRPr="00E066BD">
                <w:rPr>
                  <w:rFonts w:ascii="Monaco" w:hAnsi="Monaco" w:cs="Monaco"/>
                  <w:sz w:val="20"/>
                  <w:szCs w:val="20"/>
                  <w:lang w:val="en-US"/>
                  <w:rPrChange w:id="799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00" w:author="Borja Gonzalez" w:date="2017-09-28T19:31:00Z">
                    <w:rPr>
                      <w:rFonts w:ascii="Monaco" w:hAnsi="Monaco" w:cs="Monaco"/>
                      <w:color w:val="000000"/>
                      <w:sz w:val="32"/>
                      <w:szCs w:val="32"/>
                      <w:lang w:val="en-US"/>
                    </w:rPr>
                  </w:rPrChange>
                </w:rPr>
                <w:t>pointBorderWidth</w:t>
              </w:r>
              <w:r w:rsidRPr="00E066BD">
                <w:rPr>
                  <w:rFonts w:ascii="Monaco" w:hAnsi="Monaco" w:cs="Monaco"/>
                  <w:b/>
                  <w:bCs/>
                  <w:color w:val="CE5C00"/>
                  <w:sz w:val="20"/>
                  <w:szCs w:val="20"/>
                  <w:lang w:val="en-US"/>
                  <w:rPrChange w:id="800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02"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003"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8004" w:author="Borja Gonzalez" w:date="2017-09-28T19:31:00Z">
                    <w:rPr>
                      <w:rFonts w:ascii="Monaco" w:hAnsi="Monaco" w:cs="Monaco"/>
                      <w:b/>
                      <w:bCs/>
                      <w:color w:val="000000"/>
                      <w:sz w:val="32"/>
                      <w:szCs w:val="32"/>
                      <w:lang w:val="en-US"/>
                    </w:rPr>
                  </w:rPrChange>
                </w:rPr>
                <w:t>,</w:t>
              </w:r>
            </w:ins>
          </w:p>
          <w:p w14:paraId="5BFFEFDE" w14:textId="77777777" w:rsidR="00E066BD" w:rsidRPr="00E066BD" w:rsidRDefault="00E066BD" w:rsidP="00E066BD">
            <w:pPr>
              <w:widowControl w:val="0"/>
              <w:autoSpaceDE w:val="0"/>
              <w:autoSpaceDN w:val="0"/>
              <w:adjustRightInd w:val="0"/>
              <w:rPr>
                <w:ins w:id="8005" w:author="Borja Gonzalez" w:date="2017-09-28T19:31:00Z"/>
                <w:rFonts w:ascii="Monaco" w:hAnsi="Monaco" w:cs="Monaco"/>
                <w:sz w:val="20"/>
                <w:szCs w:val="20"/>
                <w:lang w:val="en-US"/>
                <w:rPrChange w:id="8006" w:author="Borja Gonzalez" w:date="2017-09-28T19:31:00Z">
                  <w:rPr>
                    <w:ins w:id="8007" w:author="Borja Gonzalez" w:date="2017-09-28T19:31:00Z"/>
                    <w:rFonts w:ascii="Monaco" w:hAnsi="Monaco" w:cs="Monaco"/>
                    <w:sz w:val="32"/>
                    <w:szCs w:val="32"/>
                    <w:lang w:val="en-US"/>
                  </w:rPr>
                </w:rPrChange>
              </w:rPr>
            </w:pPr>
            <w:ins w:id="8008" w:author="Borja Gonzalez" w:date="2017-09-28T19:31:00Z">
              <w:r w:rsidRPr="00E066BD">
                <w:rPr>
                  <w:rFonts w:ascii="Monaco" w:hAnsi="Monaco" w:cs="Monaco"/>
                  <w:sz w:val="20"/>
                  <w:szCs w:val="20"/>
                  <w:lang w:val="en-US"/>
                  <w:rPrChange w:id="800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10" w:author="Borja Gonzalez" w:date="2017-09-28T19:31:00Z">
                    <w:rPr>
                      <w:rFonts w:ascii="Monaco" w:hAnsi="Monaco" w:cs="Monaco"/>
                      <w:color w:val="000000"/>
                      <w:sz w:val="32"/>
                      <w:szCs w:val="32"/>
                      <w:lang w:val="en-US"/>
                    </w:rPr>
                  </w:rPrChange>
                </w:rPr>
                <w:t>pointHoverRadius</w:t>
              </w:r>
              <w:r w:rsidRPr="00E066BD">
                <w:rPr>
                  <w:rFonts w:ascii="Monaco" w:hAnsi="Monaco" w:cs="Monaco"/>
                  <w:b/>
                  <w:bCs/>
                  <w:color w:val="CE5C00"/>
                  <w:sz w:val="20"/>
                  <w:szCs w:val="20"/>
                  <w:lang w:val="en-US"/>
                  <w:rPrChange w:id="801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12"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013" w:author="Borja Gonzalez" w:date="2017-09-28T19:31:00Z">
                    <w:rPr>
                      <w:rFonts w:ascii="Monaco" w:hAnsi="Monaco" w:cs="Monaco"/>
                      <w:b/>
                      <w:bCs/>
                      <w:color w:val="0000CF"/>
                      <w:sz w:val="32"/>
                      <w:szCs w:val="32"/>
                      <w:lang w:val="en-US"/>
                    </w:rPr>
                  </w:rPrChange>
                </w:rPr>
                <w:t>5</w:t>
              </w:r>
              <w:r w:rsidRPr="00E066BD">
                <w:rPr>
                  <w:rFonts w:ascii="Monaco" w:hAnsi="Monaco" w:cs="Monaco"/>
                  <w:b/>
                  <w:bCs/>
                  <w:color w:val="000000"/>
                  <w:sz w:val="20"/>
                  <w:szCs w:val="20"/>
                  <w:lang w:val="en-US"/>
                  <w:rPrChange w:id="8014" w:author="Borja Gonzalez" w:date="2017-09-28T19:31:00Z">
                    <w:rPr>
                      <w:rFonts w:ascii="Monaco" w:hAnsi="Monaco" w:cs="Monaco"/>
                      <w:b/>
                      <w:bCs/>
                      <w:color w:val="000000"/>
                      <w:sz w:val="32"/>
                      <w:szCs w:val="32"/>
                      <w:lang w:val="en-US"/>
                    </w:rPr>
                  </w:rPrChange>
                </w:rPr>
                <w:t>,</w:t>
              </w:r>
            </w:ins>
          </w:p>
          <w:p w14:paraId="04A1FD41" w14:textId="77777777" w:rsidR="00E066BD" w:rsidRPr="00E066BD" w:rsidRDefault="00E066BD" w:rsidP="00E066BD">
            <w:pPr>
              <w:widowControl w:val="0"/>
              <w:autoSpaceDE w:val="0"/>
              <w:autoSpaceDN w:val="0"/>
              <w:adjustRightInd w:val="0"/>
              <w:rPr>
                <w:ins w:id="8015" w:author="Borja Gonzalez" w:date="2017-09-28T19:31:00Z"/>
                <w:rFonts w:ascii="Monaco" w:hAnsi="Monaco" w:cs="Monaco"/>
                <w:sz w:val="20"/>
                <w:szCs w:val="20"/>
                <w:lang w:val="en-US"/>
                <w:rPrChange w:id="8016" w:author="Borja Gonzalez" w:date="2017-09-28T19:31:00Z">
                  <w:rPr>
                    <w:ins w:id="8017" w:author="Borja Gonzalez" w:date="2017-09-28T19:31:00Z"/>
                    <w:rFonts w:ascii="Monaco" w:hAnsi="Monaco" w:cs="Monaco"/>
                    <w:sz w:val="32"/>
                    <w:szCs w:val="32"/>
                    <w:lang w:val="en-US"/>
                  </w:rPr>
                </w:rPrChange>
              </w:rPr>
            </w:pPr>
            <w:ins w:id="8018" w:author="Borja Gonzalez" w:date="2017-09-28T19:31:00Z">
              <w:r w:rsidRPr="00E066BD">
                <w:rPr>
                  <w:rFonts w:ascii="Monaco" w:hAnsi="Monaco" w:cs="Monaco"/>
                  <w:sz w:val="20"/>
                  <w:szCs w:val="20"/>
                  <w:lang w:val="en-US"/>
                  <w:rPrChange w:id="801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20" w:author="Borja Gonzalez" w:date="2017-09-28T19:31:00Z">
                    <w:rPr>
                      <w:rFonts w:ascii="Monaco" w:hAnsi="Monaco" w:cs="Monaco"/>
                      <w:color w:val="000000"/>
                      <w:sz w:val="32"/>
                      <w:szCs w:val="32"/>
                      <w:lang w:val="en-US"/>
                    </w:rPr>
                  </w:rPrChange>
                </w:rPr>
                <w:t>pointHoverBackgroundColor</w:t>
              </w:r>
              <w:r w:rsidRPr="00E066BD">
                <w:rPr>
                  <w:rFonts w:ascii="Monaco" w:hAnsi="Monaco" w:cs="Monaco"/>
                  <w:b/>
                  <w:bCs/>
                  <w:color w:val="CE5C00"/>
                  <w:sz w:val="20"/>
                  <w:szCs w:val="20"/>
                  <w:lang w:val="en-US"/>
                  <w:rPrChange w:id="802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22"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023" w:author="Borja Gonzalez" w:date="2017-09-28T19:31: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8024" w:author="Borja Gonzalez" w:date="2017-09-28T19:31:00Z">
                    <w:rPr>
                      <w:rFonts w:ascii="Monaco" w:hAnsi="Monaco" w:cs="Monaco"/>
                      <w:b/>
                      <w:bCs/>
                      <w:color w:val="000000"/>
                      <w:sz w:val="32"/>
                      <w:szCs w:val="32"/>
                      <w:lang w:val="en-US"/>
                    </w:rPr>
                  </w:rPrChange>
                </w:rPr>
                <w:t>,</w:t>
              </w:r>
            </w:ins>
          </w:p>
          <w:p w14:paraId="557D65C7" w14:textId="77777777" w:rsidR="00E066BD" w:rsidRPr="00E066BD" w:rsidRDefault="00E066BD" w:rsidP="00E066BD">
            <w:pPr>
              <w:widowControl w:val="0"/>
              <w:autoSpaceDE w:val="0"/>
              <w:autoSpaceDN w:val="0"/>
              <w:adjustRightInd w:val="0"/>
              <w:rPr>
                <w:ins w:id="8025" w:author="Borja Gonzalez" w:date="2017-09-28T19:31:00Z"/>
                <w:rFonts w:ascii="Monaco" w:hAnsi="Monaco" w:cs="Monaco"/>
                <w:sz w:val="20"/>
                <w:szCs w:val="20"/>
                <w:lang w:val="en-US"/>
                <w:rPrChange w:id="8026" w:author="Borja Gonzalez" w:date="2017-09-28T19:31:00Z">
                  <w:rPr>
                    <w:ins w:id="8027" w:author="Borja Gonzalez" w:date="2017-09-28T19:31:00Z"/>
                    <w:rFonts w:ascii="Monaco" w:hAnsi="Monaco" w:cs="Monaco"/>
                    <w:sz w:val="32"/>
                    <w:szCs w:val="32"/>
                    <w:lang w:val="en-US"/>
                  </w:rPr>
                </w:rPrChange>
              </w:rPr>
            </w:pPr>
            <w:ins w:id="8028" w:author="Borja Gonzalez" w:date="2017-09-28T19:31:00Z">
              <w:r w:rsidRPr="00E066BD">
                <w:rPr>
                  <w:rFonts w:ascii="Monaco" w:hAnsi="Monaco" w:cs="Monaco"/>
                  <w:sz w:val="20"/>
                  <w:szCs w:val="20"/>
                  <w:lang w:val="en-US"/>
                  <w:rPrChange w:id="802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30" w:author="Borja Gonzalez" w:date="2017-09-28T19:31:00Z">
                    <w:rPr>
                      <w:rFonts w:ascii="Monaco" w:hAnsi="Monaco" w:cs="Monaco"/>
                      <w:color w:val="000000"/>
                      <w:sz w:val="32"/>
                      <w:szCs w:val="32"/>
                      <w:lang w:val="en-US"/>
                    </w:rPr>
                  </w:rPrChange>
                </w:rPr>
                <w:t>pointHoverBorderColor</w:t>
              </w:r>
              <w:r w:rsidRPr="00E066BD">
                <w:rPr>
                  <w:rFonts w:ascii="Monaco" w:hAnsi="Monaco" w:cs="Monaco"/>
                  <w:b/>
                  <w:bCs/>
                  <w:color w:val="CE5C00"/>
                  <w:sz w:val="20"/>
                  <w:szCs w:val="20"/>
                  <w:lang w:val="en-US"/>
                  <w:rPrChange w:id="803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32"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033" w:author="Borja Gonzalez" w:date="2017-09-28T19:31:00Z">
                    <w:rPr>
                      <w:rFonts w:ascii="Monaco" w:hAnsi="Monaco" w:cs="Monaco"/>
                      <w:color w:val="4E9A06"/>
                      <w:sz w:val="32"/>
                      <w:szCs w:val="32"/>
                      <w:lang w:val="en-US"/>
                    </w:rPr>
                  </w:rPrChange>
                </w:rPr>
                <w:t>"rgba(220,220,220,1)"</w:t>
              </w:r>
              <w:r w:rsidRPr="00E066BD">
                <w:rPr>
                  <w:rFonts w:ascii="Monaco" w:hAnsi="Monaco" w:cs="Monaco"/>
                  <w:b/>
                  <w:bCs/>
                  <w:color w:val="000000"/>
                  <w:sz w:val="20"/>
                  <w:szCs w:val="20"/>
                  <w:lang w:val="en-US"/>
                  <w:rPrChange w:id="8034" w:author="Borja Gonzalez" w:date="2017-09-28T19:31:00Z">
                    <w:rPr>
                      <w:rFonts w:ascii="Monaco" w:hAnsi="Monaco" w:cs="Monaco"/>
                      <w:b/>
                      <w:bCs/>
                      <w:color w:val="000000"/>
                      <w:sz w:val="32"/>
                      <w:szCs w:val="32"/>
                      <w:lang w:val="en-US"/>
                    </w:rPr>
                  </w:rPrChange>
                </w:rPr>
                <w:t>,</w:t>
              </w:r>
            </w:ins>
          </w:p>
          <w:p w14:paraId="46B661DA" w14:textId="77777777" w:rsidR="00E066BD" w:rsidRPr="00E066BD" w:rsidRDefault="00E066BD" w:rsidP="00E066BD">
            <w:pPr>
              <w:widowControl w:val="0"/>
              <w:autoSpaceDE w:val="0"/>
              <w:autoSpaceDN w:val="0"/>
              <w:adjustRightInd w:val="0"/>
              <w:rPr>
                <w:ins w:id="8035" w:author="Borja Gonzalez" w:date="2017-09-28T19:31:00Z"/>
                <w:rFonts w:ascii="Monaco" w:hAnsi="Monaco" w:cs="Monaco"/>
                <w:sz w:val="20"/>
                <w:szCs w:val="20"/>
                <w:lang w:val="en-US"/>
                <w:rPrChange w:id="8036" w:author="Borja Gonzalez" w:date="2017-09-28T19:31:00Z">
                  <w:rPr>
                    <w:ins w:id="8037" w:author="Borja Gonzalez" w:date="2017-09-28T19:31:00Z"/>
                    <w:rFonts w:ascii="Monaco" w:hAnsi="Monaco" w:cs="Monaco"/>
                    <w:sz w:val="32"/>
                    <w:szCs w:val="32"/>
                    <w:lang w:val="en-US"/>
                  </w:rPr>
                </w:rPrChange>
              </w:rPr>
            </w:pPr>
            <w:ins w:id="8038" w:author="Borja Gonzalez" w:date="2017-09-28T19:31:00Z">
              <w:r w:rsidRPr="00E066BD">
                <w:rPr>
                  <w:rFonts w:ascii="Monaco" w:hAnsi="Monaco" w:cs="Monaco"/>
                  <w:sz w:val="20"/>
                  <w:szCs w:val="20"/>
                  <w:lang w:val="en-US"/>
                  <w:rPrChange w:id="803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40" w:author="Borja Gonzalez" w:date="2017-09-28T19:31:00Z">
                    <w:rPr>
                      <w:rFonts w:ascii="Monaco" w:hAnsi="Monaco" w:cs="Monaco"/>
                      <w:color w:val="000000"/>
                      <w:sz w:val="32"/>
                      <w:szCs w:val="32"/>
                      <w:lang w:val="en-US"/>
                    </w:rPr>
                  </w:rPrChange>
                </w:rPr>
                <w:t>pointHoverBorderWidth</w:t>
              </w:r>
              <w:r w:rsidRPr="00E066BD">
                <w:rPr>
                  <w:rFonts w:ascii="Monaco" w:hAnsi="Monaco" w:cs="Monaco"/>
                  <w:b/>
                  <w:bCs/>
                  <w:color w:val="CE5C00"/>
                  <w:sz w:val="20"/>
                  <w:szCs w:val="20"/>
                  <w:lang w:val="en-US"/>
                  <w:rPrChange w:id="804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42"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043" w:author="Borja Gonzalez" w:date="2017-09-28T19:31: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8044" w:author="Borja Gonzalez" w:date="2017-09-28T19:31:00Z">
                    <w:rPr>
                      <w:rFonts w:ascii="Monaco" w:hAnsi="Monaco" w:cs="Monaco"/>
                      <w:b/>
                      <w:bCs/>
                      <w:color w:val="000000"/>
                      <w:sz w:val="32"/>
                      <w:szCs w:val="32"/>
                      <w:lang w:val="en-US"/>
                    </w:rPr>
                  </w:rPrChange>
                </w:rPr>
                <w:t>,</w:t>
              </w:r>
            </w:ins>
          </w:p>
          <w:p w14:paraId="5DD4CAE0" w14:textId="77777777" w:rsidR="00E066BD" w:rsidRPr="00E066BD" w:rsidRDefault="00E066BD" w:rsidP="00E066BD">
            <w:pPr>
              <w:widowControl w:val="0"/>
              <w:autoSpaceDE w:val="0"/>
              <w:autoSpaceDN w:val="0"/>
              <w:adjustRightInd w:val="0"/>
              <w:rPr>
                <w:ins w:id="8045" w:author="Borja Gonzalez" w:date="2017-09-28T19:31:00Z"/>
                <w:rFonts w:ascii="Monaco" w:hAnsi="Monaco" w:cs="Monaco"/>
                <w:sz w:val="20"/>
                <w:szCs w:val="20"/>
                <w:lang w:val="en-US"/>
                <w:rPrChange w:id="8046" w:author="Borja Gonzalez" w:date="2017-09-28T19:31:00Z">
                  <w:rPr>
                    <w:ins w:id="8047" w:author="Borja Gonzalez" w:date="2017-09-28T19:31:00Z"/>
                    <w:rFonts w:ascii="Monaco" w:hAnsi="Monaco" w:cs="Monaco"/>
                    <w:sz w:val="32"/>
                    <w:szCs w:val="32"/>
                    <w:lang w:val="en-US"/>
                  </w:rPr>
                </w:rPrChange>
              </w:rPr>
            </w:pPr>
            <w:ins w:id="8048" w:author="Borja Gonzalez" w:date="2017-09-28T19:31:00Z">
              <w:r w:rsidRPr="00E066BD">
                <w:rPr>
                  <w:rFonts w:ascii="Monaco" w:hAnsi="Monaco" w:cs="Monaco"/>
                  <w:sz w:val="20"/>
                  <w:szCs w:val="20"/>
                  <w:lang w:val="en-US"/>
                  <w:rPrChange w:id="804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50" w:author="Borja Gonzalez" w:date="2017-09-28T19:31:00Z">
                    <w:rPr>
                      <w:rFonts w:ascii="Monaco" w:hAnsi="Monaco" w:cs="Monaco"/>
                      <w:color w:val="000000"/>
                      <w:sz w:val="32"/>
                      <w:szCs w:val="32"/>
                      <w:lang w:val="en-US"/>
                    </w:rPr>
                  </w:rPrChange>
                </w:rPr>
                <w:t>pointRadius</w:t>
              </w:r>
              <w:r w:rsidRPr="00E066BD">
                <w:rPr>
                  <w:rFonts w:ascii="Monaco" w:hAnsi="Monaco" w:cs="Monaco"/>
                  <w:b/>
                  <w:bCs/>
                  <w:color w:val="CE5C00"/>
                  <w:sz w:val="20"/>
                  <w:szCs w:val="20"/>
                  <w:lang w:val="en-US"/>
                  <w:rPrChange w:id="805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52"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053"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8054" w:author="Borja Gonzalez" w:date="2017-09-28T19:31:00Z">
                    <w:rPr>
                      <w:rFonts w:ascii="Monaco" w:hAnsi="Monaco" w:cs="Monaco"/>
                      <w:b/>
                      <w:bCs/>
                      <w:color w:val="000000"/>
                      <w:sz w:val="32"/>
                      <w:szCs w:val="32"/>
                      <w:lang w:val="en-US"/>
                    </w:rPr>
                  </w:rPrChange>
                </w:rPr>
                <w:t>,</w:t>
              </w:r>
            </w:ins>
          </w:p>
          <w:p w14:paraId="4777D5AE" w14:textId="77777777" w:rsidR="00E066BD" w:rsidRPr="00E066BD" w:rsidRDefault="00E066BD" w:rsidP="00E066BD">
            <w:pPr>
              <w:widowControl w:val="0"/>
              <w:autoSpaceDE w:val="0"/>
              <w:autoSpaceDN w:val="0"/>
              <w:adjustRightInd w:val="0"/>
              <w:rPr>
                <w:ins w:id="8055" w:author="Borja Gonzalez" w:date="2017-09-28T19:31:00Z"/>
                <w:rFonts w:ascii="Monaco" w:hAnsi="Monaco" w:cs="Monaco"/>
                <w:sz w:val="20"/>
                <w:szCs w:val="20"/>
                <w:lang w:val="en-US"/>
                <w:rPrChange w:id="8056" w:author="Borja Gonzalez" w:date="2017-09-28T19:31:00Z">
                  <w:rPr>
                    <w:ins w:id="8057" w:author="Borja Gonzalez" w:date="2017-09-28T19:31:00Z"/>
                    <w:rFonts w:ascii="Monaco" w:hAnsi="Monaco" w:cs="Monaco"/>
                    <w:sz w:val="32"/>
                    <w:szCs w:val="32"/>
                    <w:lang w:val="en-US"/>
                  </w:rPr>
                </w:rPrChange>
              </w:rPr>
            </w:pPr>
            <w:ins w:id="8058" w:author="Borja Gonzalez" w:date="2017-09-28T19:31:00Z">
              <w:r w:rsidRPr="00E066BD">
                <w:rPr>
                  <w:rFonts w:ascii="Monaco" w:hAnsi="Monaco" w:cs="Monaco"/>
                  <w:sz w:val="20"/>
                  <w:szCs w:val="20"/>
                  <w:lang w:val="en-US"/>
                  <w:rPrChange w:id="805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60" w:author="Borja Gonzalez" w:date="2017-09-28T19:31:00Z">
                    <w:rPr>
                      <w:rFonts w:ascii="Monaco" w:hAnsi="Monaco" w:cs="Monaco"/>
                      <w:color w:val="000000"/>
                      <w:sz w:val="32"/>
                      <w:szCs w:val="32"/>
                      <w:lang w:val="en-US"/>
                    </w:rPr>
                  </w:rPrChange>
                </w:rPr>
                <w:t>pointHitRadius</w:t>
              </w:r>
              <w:r w:rsidRPr="00E066BD">
                <w:rPr>
                  <w:rFonts w:ascii="Monaco" w:hAnsi="Monaco" w:cs="Monaco"/>
                  <w:b/>
                  <w:bCs/>
                  <w:color w:val="CE5C00"/>
                  <w:sz w:val="20"/>
                  <w:szCs w:val="20"/>
                  <w:lang w:val="en-US"/>
                  <w:rPrChange w:id="806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62"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063" w:author="Borja Gonzalez" w:date="2017-09-28T19:31:00Z">
                    <w:rPr>
                      <w:rFonts w:ascii="Monaco" w:hAnsi="Monaco" w:cs="Monaco"/>
                      <w:b/>
                      <w:bCs/>
                      <w:color w:val="0000CF"/>
                      <w:sz w:val="32"/>
                      <w:szCs w:val="32"/>
                      <w:lang w:val="en-US"/>
                    </w:rPr>
                  </w:rPrChange>
                </w:rPr>
                <w:t>10</w:t>
              </w:r>
              <w:r w:rsidRPr="00E066BD">
                <w:rPr>
                  <w:rFonts w:ascii="Monaco" w:hAnsi="Monaco" w:cs="Monaco"/>
                  <w:b/>
                  <w:bCs/>
                  <w:color w:val="000000"/>
                  <w:sz w:val="20"/>
                  <w:szCs w:val="20"/>
                  <w:lang w:val="en-US"/>
                  <w:rPrChange w:id="8064" w:author="Borja Gonzalez" w:date="2017-09-28T19:31:00Z">
                    <w:rPr>
                      <w:rFonts w:ascii="Monaco" w:hAnsi="Monaco" w:cs="Monaco"/>
                      <w:b/>
                      <w:bCs/>
                      <w:color w:val="000000"/>
                      <w:sz w:val="32"/>
                      <w:szCs w:val="32"/>
                      <w:lang w:val="en-US"/>
                    </w:rPr>
                  </w:rPrChange>
                </w:rPr>
                <w:t>,</w:t>
              </w:r>
            </w:ins>
          </w:p>
          <w:p w14:paraId="5B4D5A0A" w14:textId="77777777" w:rsidR="00E066BD" w:rsidRPr="00E066BD" w:rsidRDefault="00E066BD" w:rsidP="00E066BD">
            <w:pPr>
              <w:widowControl w:val="0"/>
              <w:autoSpaceDE w:val="0"/>
              <w:autoSpaceDN w:val="0"/>
              <w:adjustRightInd w:val="0"/>
              <w:rPr>
                <w:ins w:id="8065" w:author="Borja Gonzalez" w:date="2017-09-28T19:31:00Z"/>
                <w:rFonts w:ascii="Monaco" w:hAnsi="Monaco" w:cs="Monaco"/>
                <w:sz w:val="20"/>
                <w:szCs w:val="20"/>
                <w:lang w:val="en-US"/>
                <w:rPrChange w:id="8066" w:author="Borja Gonzalez" w:date="2017-09-28T19:31:00Z">
                  <w:rPr>
                    <w:ins w:id="8067" w:author="Borja Gonzalez" w:date="2017-09-28T19:31:00Z"/>
                    <w:rFonts w:ascii="Monaco" w:hAnsi="Monaco" w:cs="Monaco"/>
                    <w:sz w:val="32"/>
                    <w:szCs w:val="32"/>
                    <w:lang w:val="en-US"/>
                  </w:rPr>
                </w:rPrChange>
              </w:rPr>
            </w:pPr>
            <w:ins w:id="8068" w:author="Borja Gonzalez" w:date="2017-09-28T19:31:00Z">
              <w:r w:rsidRPr="00E066BD">
                <w:rPr>
                  <w:rFonts w:ascii="Monaco" w:hAnsi="Monaco" w:cs="Monaco"/>
                  <w:sz w:val="20"/>
                  <w:szCs w:val="20"/>
                  <w:lang w:val="en-US"/>
                  <w:rPrChange w:id="806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70"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807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7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73" w:author="Borja Gonzalez" w:date="2017-09-28T19:31:00Z">
                    <w:rPr>
                      <w:rFonts w:ascii="Monaco" w:hAnsi="Monaco" w:cs="Monaco"/>
                      <w:color w:val="000000"/>
                      <w:sz w:val="32"/>
                      <w:szCs w:val="32"/>
                      <w:lang w:val="en-US"/>
                    </w:rPr>
                  </w:rPrChange>
                </w:rPr>
                <w:t>minimo</w:t>
              </w:r>
              <w:r w:rsidRPr="00E066BD">
                <w:rPr>
                  <w:rFonts w:ascii="Monaco" w:hAnsi="Monaco" w:cs="Monaco"/>
                  <w:b/>
                  <w:bCs/>
                  <w:color w:val="000000"/>
                  <w:sz w:val="20"/>
                  <w:szCs w:val="20"/>
                  <w:lang w:val="en-US"/>
                  <w:rPrChange w:id="8074" w:author="Borja Gonzalez" w:date="2017-09-28T19:31:00Z">
                    <w:rPr>
                      <w:rFonts w:ascii="Monaco" w:hAnsi="Monaco" w:cs="Monaco"/>
                      <w:b/>
                      <w:bCs/>
                      <w:color w:val="000000"/>
                      <w:sz w:val="32"/>
                      <w:szCs w:val="32"/>
                      <w:lang w:val="en-US"/>
                    </w:rPr>
                  </w:rPrChange>
                </w:rPr>
                <w:t>,</w:t>
              </w:r>
            </w:ins>
          </w:p>
          <w:p w14:paraId="418405B4" w14:textId="77777777" w:rsidR="00E066BD" w:rsidRPr="00E066BD" w:rsidRDefault="00E066BD" w:rsidP="00E066BD">
            <w:pPr>
              <w:widowControl w:val="0"/>
              <w:autoSpaceDE w:val="0"/>
              <w:autoSpaceDN w:val="0"/>
              <w:adjustRightInd w:val="0"/>
              <w:rPr>
                <w:ins w:id="8075" w:author="Borja Gonzalez" w:date="2017-09-28T19:31:00Z"/>
                <w:rFonts w:ascii="Monaco" w:hAnsi="Monaco" w:cs="Monaco"/>
                <w:sz w:val="20"/>
                <w:szCs w:val="20"/>
                <w:lang w:val="en-US"/>
                <w:rPrChange w:id="8076" w:author="Borja Gonzalez" w:date="2017-09-28T19:31:00Z">
                  <w:rPr>
                    <w:ins w:id="8077" w:author="Borja Gonzalez" w:date="2017-09-28T19:31:00Z"/>
                    <w:rFonts w:ascii="Monaco" w:hAnsi="Monaco" w:cs="Monaco"/>
                    <w:sz w:val="32"/>
                    <w:szCs w:val="32"/>
                    <w:lang w:val="en-US"/>
                  </w:rPr>
                </w:rPrChange>
              </w:rPr>
            </w:pPr>
            <w:ins w:id="8078" w:author="Borja Gonzalez" w:date="2017-09-28T19:31:00Z">
              <w:r w:rsidRPr="00E066BD">
                <w:rPr>
                  <w:rFonts w:ascii="Monaco" w:hAnsi="Monaco" w:cs="Monaco"/>
                  <w:sz w:val="20"/>
                  <w:szCs w:val="20"/>
                  <w:lang w:val="en-US"/>
                  <w:rPrChange w:id="807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80" w:author="Borja Gonzalez" w:date="2017-09-28T19:31:00Z">
                    <w:rPr>
                      <w:rFonts w:ascii="Monaco" w:hAnsi="Monaco" w:cs="Monaco"/>
                      <w:color w:val="000000"/>
                      <w:sz w:val="32"/>
                      <w:szCs w:val="32"/>
                      <w:lang w:val="en-US"/>
                    </w:rPr>
                  </w:rPrChange>
                </w:rPr>
                <w:t>spanGaps</w:t>
              </w:r>
              <w:r w:rsidRPr="00E066BD">
                <w:rPr>
                  <w:rFonts w:ascii="Monaco" w:hAnsi="Monaco" w:cs="Monaco"/>
                  <w:b/>
                  <w:bCs/>
                  <w:color w:val="CE5C00"/>
                  <w:sz w:val="20"/>
                  <w:szCs w:val="20"/>
                  <w:lang w:val="en-US"/>
                  <w:rPrChange w:id="808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82"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083"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8084" w:author="Borja Gonzalez" w:date="2017-09-28T19:31:00Z">
                    <w:rPr>
                      <w:rFonts w:ascii="Monaco" w:hAnsi="Monaco" w:cs="Monaco"/>
                      <w:b/>
                      <w:bCs/>
                      <w:color w:val="000000"/>
                      <w:sz w:val="32"/>
                      <w:szCs w:val="32"/>
                      <w:lang w:val="en-US"/>
                    </w:rPr>
                  </w:rPrChange>
                </w:rPr>
                <w:t>,</w:t>
              </w:r>
            </w:ins>
          </w:p>
          <w:p w14:paraId="00DB9C97" w14:textId="77777777" w:rsidR="00E066BD" w:rsidRPr="00E066BD" w:rsidRDefault="00E066BD" w:rsidP="00E066BD">
            <w:pPr>
              <w:widowControl w:val="0"/>
              <w:autoSpaceDE w:val="0"/>
              <w:autoSpaceDN w:val="0"/>
              <w:adjustRightInd w:val="0"/>
              <w:rPr>
                <w:ins w:id="8085" w:author="Borja Gonzalez" w:date="2017-09-28T19:31:00Z"/>
                <w:rFonts w:ascii="Monaco" w:hAnsi="Monaco" w:cs="Monaco"/>
                <w:sz w:val="20"/>
                <w:szCs w:val="20"/>
                <w:lang w:val="en-US"/>
                <w:rPrChange w:id="8086" w:author="Borja Gonzalez" w:date="2017-09-28T19:31:00Z">
                  <w:rPr>
                    <w:ins w:id="8087" w:author="Borja Gonzalez" w:date="2017-09-28T19:31:00Z"/>
                    <w:rFonts w:ascii="Monaco" w:hAnsi="Monaco" w:cs="Monaco"/>
                    <w:sz w:val="32"/>
                    <w:szCs w:val="32"/>
                    <w:lang w:val="en-US"/>
                  </w:rPr>
                </w:rPrChange>
              </w:rPr>
            </w:pPr>
            <w:ins w:id="8088" w:author="Borja Gonzalez" w:date="2017-09-28T19:31:00Z">
              <w:r w:rsidRPr="00E066BD">
                <w:rPr>
                  <w:rFonts w:ascii="Monaco" w:hAnsi="Monaco" w:cs="Monaco"/>
                  <w:sz w:val="20"/>
                  <w:szCs w:val="20"/>
                  <w:lang w:val="en-US"/>
                  <w:rPrChange w:id="8089"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090" w:author="Borja Gonzalez" w:date="2017-09-28T19:31:00Z">
                    <w:rPr>
                      <w:rFonts w:ascii="Monaco" w:hAnsi="Monaco" w:cs="Monaco"/>
                      <w:b/>
                      <w:bCs/>
                      <w:color w:val="000000"/>
                      <w:sz w:val="32"/>
                      <w:szCs w:val="32"/>
                      <w:lang w:val="en-US"/>
                    </w:rPr>
                  </w:rPrChange>
                </w:rPr>
                <w:t>},</w:t>
              </w:r>
            </w:ins>
          </w:p>
          <w:p w14:paraId="04130A4D" w14:textId="77777777" w:rsidR="00E066BD" w:rsidRPr="00E066BD" w:rsidRDefault="00E066BD" w:rsidP="00E066BD">
            <w:pPr>
              <w:widowControl w:val="0"/>
              <w:autoSpaceDE w:val="0"/>
              <w:autoSpaceDN w:val="0"/>
              <w:adjustRightInd w:val="0"/>
              <w:rPr>
                <w:ins w:id="8091" w:author="Borja Gonzalez" w:date="2017-09-28T19:31:00Z"/>
                <w:rFonts w:ascii="Monaco" w:hAnsi="Monaco" w:cs="Monaco"/>
                <w:sz w:val="20"/>
                <w:szCs w:val="20"/>
                <w:lang w:val="en-US"/>
                <w:rPrChange w:id="8092" w:author="Borja Gonzalez" w:date="2017-09-28T19:31:00Z">
                  <w:rPr>
                    <w:ins w:id="8093" w:author="Borja Gonzalez" w:date="2017-09-28T19:31:00Z"/>
                    <w:rFonts w:ascii="Monaco" w:hAnsi="Monaco" w:cs="Monaco"/>
                    <w:sz w:val="32"/>
                    <w:szCs w:val="32"/>
                    <w:lang w:val="en-US"/>
                  </w:rPr>
                </w:rPrChange>
              </w:rPr>
            </w:pPr>
            <w:ins w:id="8094" w:author="Borja Gonzalez" w:date="2017-09-28T19:31:00Z">
              <w:r w:rsidRPr="00E066BD">
                <w:rPr>
                  <w:rFonts w:ascii="Monaco" w:hAnsi="Monaco" w:cs="Monaco"/>
                  <w:sz w:val="20"/>
                  <w:szCs w:val="20"/>
                  <w:lang w:val="en-US"/>
                  <w:rPrChange w:id="8095"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096" w:author="Borja Gonzalez" w:date="2017-09-28T19:31:00Z">
                    <w:rPr>
                      <w:rFonts w:ascii="Monaco" w:hAnsi="Monaco" w:cs="Monaco"/>
                      <w:b/>
                      <w:bCs/>
                      <w:color w:val="000000"/>
                      <w:sz w:val="32"/>
                      <w:szCs w:val="32"/>
                      <w:lang w:val="en-US"/>
                    </w:rPr>
                  </w:rPrChange>
                </w:rPr>
                <w:t>]</w:t>
              </w:r>
            </w:ins>
          </w:p>
          <w:p w14:paraId="697EDD59" w14:textId="77777777" w:rsidR="00E066BD" w:rsidRPr="00E066BD" w:rsidRDefault="00E066BD" w:rsidP="00E066BD">
            <w:pPr>
              <w:widowControl w:val="0"/>
              <w:autoSpaceDE w:val="0"/>
              <w:autoSpaceDN w:val="0"/>
              <w:adjustRightInd w:val="0"/>
              <w:rPr>
                <w:ins w:id="8097" w:author="Borja Gonzalez" w:date="2017-09-28T19:31:00Z"/>
                <w:rFonts w:ascii="Monaco" w:hAnsi="Monaco" w:cs="Monaco"/>
                <w:sz w:val="20"/>
                <w:szCs w:val="20"/>
                <w:lang w:val="en-US"/>
                <w:rPrChange w:id="8098" w:author="Borja Gonzalez" w:date="2017-09-28T19:31:00Z">
                  <w:rPr>
                    <w:ins w:id="8099" w:author="Borja Gonzalez" w:date="2017-09-28T19:31:00Z"/>
                    <w:rFonts w:ascii="Monaco" w:hAnsi="Monaco" w:cs="Monaco"/>
                    <w:sz w:val="32"/>
                    <w:szCs w:val="32"/>
                    <w:lang w:val="en-US"/>
                  </w:rPr>
                </w:rPrChange>
              </w:rPr>
            </w:pPr>
            <w:ins w:id="8100" w:author="Borja Gonzalez" w:date="2017-09-28T19:31:00Z">
              <w:r w:rsidRPr="00E066BD">
                <w:rPr>
                  <w:rFonts w:ascii="Monaco" w:hAnsi="Monaco" w:cs="Monaco"/>
                  <w:b/>
                  <w:bCs/>
                  <w:color w:val="000000"/>
                  <w:sz w:val="20"/>
                  <w:szCs w:val="20"/>
                  <w:lang w:val="en-US"/>
                  <w:rPrChange w:id="8101"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102" w:author="Borja Gonzalez" w:date="2017-09-28T19:31:00Z">
                    <w:rPr>
                      <w:rFonts w:ascii="Monaco" w:hAnsi="Monaco" w:cs="Monaco"/>
                      <w:color w:val="000000"/>
                      <w:sz w:val="32"/>
                      <w:szCs w:val="32"/>
                      <w:lang w:val="en-US"/>
                    </w:rPr>
                  </w:rPrChange>
                </w:rPr>
                <w:t>options</w:t>
              </w:r>
              <w:r w:rsidRPr="00E066BD">
                <w:rPr>
                  <w:rFonts w:ascii="Monaco" w:hAnsi="Monaco" w:cs="Monaco"/>
                  <w:b/>
                  <w:bCs/>
                  <w:color w:val="CE5C00"/>
                  <w:sz w:val="20"/>
                  <w:szCs w:val="20"/>
                  <w:lang w:val="en-US"/>
                  <w:rPrChange w:id="810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04"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105" w:author="Borja Gonzalez" w:date="2017-09-28T19:31:00Z">
                    <w:rPr>
                      <w:rFonts w:ascii="Monaco" w:hAnsi="Monaco" w:cs="Monaco"/>
                      <w:b/>
                      <w:bCs/>
                      <w:color w:val="000000"/>
                      <w:sz w:val="32"/>
                      <w:szCs w:val="32"/>
                      <w:lang w:val="en-US"/>
                    </w:rPr>
                  </w:rPrChange>
                </w:rPr>
                <w:t>{</w:t>
              </w:r>
            </w:ins>
          </w:p>
          <w:p w14:paraId="42FE9F91" w14:textId="77777777" w:rsidR="00E066BD" w:rsidRPr="00E066BD" w:rsidRDefault="00E066BD" w:rsidP="00E066BD">
            <w:pPr>
              <w:widowControl w:val="0"/>
              <w:autoSpaceDE w:val="0"/>
              <w:autoSpaceDN w:val="0"/>
              <w:adjustRightInd w:val="0"/>
              <w:rPr>
                <w:ins w:id="8106" w:author="Borja Gonzalez" w:date="2017-09-28T19:31:00Z"/>
                <w:rFonts w:ascii="Monaco" w:hAnsi="Monaco" w:cs="Monaco"/>
                <w:sz w:val="20"/>
                <w:szCs w:val="20"/>
                <w:lang w:val="en-US"/>
                <w:rPrChange w:id="8107" w:author="Borja Gonzalez" w:date="2017-09-28T19:31:00Z">
                  <w:rPr>
                    <w:ins w:id="8108" w:author="Borja Gonzalez" w:date="2017-09-28T19:31:00Z"/>
                    <w:rFonts w:ascii="Monaco" w:hAnsi="Monaco" w:cs="Monaco"/>
                    <w:sz w:val="32"/>
                    <w:szCs w:val="32"/>
                    <w:lang w:val="en-US"/>
                  </w:rPr>
                </w:rPrChange>
              </w:rPr>
            </w:pPr>
            <w:ins w:id="8109" w:author="Borja Gonzalez" w:date="2017-09-28T19:31:00Z">
              <w:r w:rsidRPr="00E066BD">
                <w:rPr>
                  <w:rFonts w:ascii="Monaco" w:hAnsi="Monaco" w:cs="Monaco"/>
                  <w:sz w:val="20"/>
                  <w:szCs w:val="20"/>
                  <w:lang w:val="en-US"/>
                  <w:rPrChange w:id="811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11" w:author="Borja Gonzalez" w:date="2017-09-28T19:31:00Z">
                    <w:rPr>
                      <w:rFonts w:ascii="Monaco" w:hAnsi="Monaco" w:cs="Monaco"/>
                      <w:color w:val="000000"/>
                      <w:sz w:val="32"/>
                      <w:szCs w:val="32"/>
                      <w:lang w:val="en-US"/>
                    </w:rPr>
                  </w:rPrChange>
                </w:rPr>
                <w:t>title</w:t>
              </w:r>
              <w:r w:rsidRPr="00E066BD">
                <w:rPr>
                  <w:rFonts w:ascii="Monaco" w:hAnsi="Monaco" w:cs="Monaco"/>
                  <w:b/>
                  <w:bCs/>
                  <w:color w:val="CE5C00"/>
                  <w:sz w:val="20"/>
                  <w:szCs w:val="20"/>
                  <w:lang w:val="en-US"/>
                  <w:rPrChange w:id="811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13"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114" w:author="Borja Gonzalez" w:date="2017-09-28T19:31:00Z">
                    <w:rPr>
                      <w:rFonts w:ascii="Monaco" w:hAnsi="Monaco" w:cs="Monaco"/>
                      <w:b/>
                      <w:bCs/>
                      <w:color w:val="000000"/>
                      <w:sz w:val="32"/>
                      <w:szCs w:val="32"/>
                      <w:lang w:val="en-US"/>
                    </w:rPr>
                  </w:rPrChange>
                </w:rPr>
                <w:t>{</w:t>
              </w:r>
            </w:ins>
          </w:p>
          <w:p w14:paraId="3D3C5E69" w14:textId="77777777" w:rsidR="00E066BD" w:rsidRPr="00E066BD" w:rsidRDefault="00E066BD" w:rsidP="00E066BD">
            <w:pPr>
              <w:widowControl w:val="0"/>
              <w:autoSpaceDE w:val="0"/>
              <w:autoSpaceDN w:val="0"/>
              <w:adjustRightInd w:val="0"/>
              <w:rPr>
                <w:ins w:id="8115" w:author="Borja Gonzalez" w:date="2017-09-28T19:31:00Z"/>
                <w:rFonts w:ascii="Monaco" w:hAnsi="Monaco" w:cs="Monaco"/>
                <w:sz w:val="20"/>
                <w:szCs w:val="20"/>
                <w:lang w:val="en-US"/>
                <w:rPrChange w:id="8116" w:author="Borja Gonzalez" w:date="2017-09-28T19:31:00Z">
                  <w:rPr>
                    <w:ins w:id="8117" w:author="Borja Gonzalez" w:date="2017-09-28T19:31:00Z"/>
                    <w:rFonts w:ascii="Monaco" w:hAnsi="Monaco" w:cs="Monaco"/>
                    <w:sz w:val="32"/>
                    <w:szCs w:val="32"/>
                    <w:lang w:val="en-US"/>
                  </w:rPr>
                </w:rPrChange>
              </w:rPr>
            </w:pPr>
            <w:ins w:id="8118" w:author="Borja Gonzalez" w:date="2017-09-28T19:31:00Z">
              <w:r w:rsidRPr="00E066BD">
                <w:rPr>
                  <w:rFonts w:ascii="Monaco" w:hAnsi="Monaco" w:cs="Monaco"/>
                  <w:sz w:val="20"/>
                  <w:szCs w:val="20"/>
                  <w:lang w:val="en-US"/>
                  <w:rPrChange w:id="811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20" w:author="Borja Gonzalez" w:date="2017-09-28T19:31:00Z">
                    <w:rPr>
                      <w:rFonts w:ascii="Monaco" w:hAnsi="Monaco" w:cs="Monaco"/>
                      <w:color w:val="000000"/>
                      <w:sz w:val="32"/>
                      <w:szCs w:val="32"/>
                      <w:lang w:val="en-US"/>
                    </w:rPr>
                  </w:rPrChange>
                </w:rPr>
                <w:t>display</w:t>
              </w:r>
              <w:r w:rsidRPr="00E066BD">
                <w:rPr>
                  <w:rFonts w:ascii="Monaco" w:hAnsi="Monaco" w:cs="Monaco"/>
                  <w:b/>
                  <w:bCs/>
                  <w:color w:val="CE5C00"/>
                  <w:sz w:val="20"/>
                  <w:szCs w:val="20"/>
                  <w:lang w:val="en-US"/>
                  <w:rPrChange w:id="812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22"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123" w:author="Borja Gonzalez" w:date="2017-09-28T19:31:00Z">
                    <w:rPr>
                      <w:rFonts w:ascii="Monaco" w:hAnsi="Monaco" w:cs="Monaco"/>
                      <w:b/>
                      <w:bCs/>
                      <w:color w:val="204A87"/>
                      <w:sz w:val="32"/>
                      <w:szCs w:val="32"/>
                      <w:lang w:val="en-US"/>
                    </w:rPr>
                  </w:rPrChange>
                </w:rPr>
                <w:t>true</w:t>
              </w:r>
              <w:r w:rsidRPr="00E066BD">
                <w:rPr>
                  <w:rFonts w:ascii="Monaco" w:hAnsi="Monaco" w:cs="Monaco"/>
                  <w:b/>
                  <w:bCs/>
                  <w:color w:val="000000"/>
                  <w:sz w:val="20"/>
                  <w:szCs w:val="20"/>
                  <w:lang w:val="en-US"/>
                  <w:rPrChange w:id="8124" w:author="Borja Gonzalez" w:date="2017-09-28T19:31:00Z">
                    <w:rPr>
                      <w:rFonts w:ascii="Monaco" w:hAnsi="Monaco" w:cs="Monaco"/>
                      <w:b/>
                      <w:bCs/>
                      <w:color w:val="000000"/>
                      <w:sz w:val="32"/>
                      <w:szCs w:val="32"/>
                      <w:lang w:val="en-US"/>
                    </w:rPr>
                  </w:rPrChange>
                </w:rPr>
                <w:t>,</w:t>
              </w:r>
            </w:ins>
          </w:p>
          <w:p w14:paraId="4FFEA8BA" w14:textId="77777777" w:rsidR="00E066BD" w:rsidRPr="00E066BD" w:rsidRDefault="00E066BD" w:rsidP="00E066BD">
            <w:pPr>
              <w:widowControl w:val="0"/>
              <w:autoSpaceDE w:val="0"/>
              <w:autoSpaceDN w:val="0"/>
              <w:adjustRightInd w:val="0"/>
              <w:rPr>
                <w:ins w:id="8125" w:author="Borja Gonzalez" w:date="2017-09-28T19:31:00Z"/>
                <w:rFonts w:ascii="Monaco" w:hAnsi="Monaco" w:cs="Monaco"/>
                <w:sz w:val="20"/>
                <w:szCs w:val="20"/>
                <w:lang w:val="en-US"/>
                <w:rPrChange w:id="8126" w:author="Borja Gonzalez" w:date="2017-09-28T19:31:00Z">
                  <w:rPr>
                    <w:ins w:id="8127" w:author="Borja Gonzalez" w:date="2017-09-28T19:31:00Z"/>
                    <w:rFonts w:ascii="Monaco" w:hAnsi="Monaco" w:cs="Monaco"/>
                    <w:sz w:val="32"/>
                    <w:szCs w:val="32"/>
                    <w:lang w:val="en-US"/>
                  </w:rPr>
                </w:rPrChange>
              </w:rPr>
            </w:pPr>
            <w:ins w:id="8128" w:author="Borja Gonzalez" w:date="2017-09-28T19:31:00Z">
              <w:r w:rsidRPr="00E066BD">
                <w:rPr>
                  <w:rFonts w:ascii="Monaco" w:hAnsi="Monaco" w:cs="Monaco"/>
                  <w:sz w:val="20"/>
                  <w:szCs w:val="20"/>
                  <w:lang w:val="en-US"/>
                  <w:rPrChange w:id="812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30" w:author="Borja Gonzalez" w:date="2017-09-28T19:31:00Z">
                    <w:rPr>
                      <w:rFonts w:ascii="Monaco" w:hAnsi="Monaco" w:cs="Monaco"/>
                      <w:color w:val="000000"/>
                      <w:sz w:val="32"/>
                      <w:szCs w:val="32"/>
                      <w:lang w:val="en-US"/>
                    </w:rPr>
                  </w:rPrChange>
                </w:rPr>
                <w:t>text</w:t>
              </w:r>
              <w:r w:rsidRPr="00E066BD">
                <w:rPr>
                  <w:rFonts w:ascii="Monaco" w:hAnsi="Monaco" w:cs="Monaco"/>
                  <w:b/>
                  <w:bCs/>
                  <w:color w:val="CE5C00"/>
                  <w:sz w:val="20"/>
                  <w:szCs w:val="20"/>
                  <w:lang w:val="en-US"/>
                  <w:rPrChange w:id="813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32"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133" w:author="Borja Gonzalez" w:date="2017-09-28T19:31:00Z">
                    <w:rPr>
                      <w:rFonts w:ascii="Monaco" w:hAnsi="Monaco" w:cs="Monaco"/>
                      <w:color w:val="4E9A06"/>
                      <w:sz w:val="32"/>
                      <w:szCs w:val="32"/>
                      <w:lang w:val="en-US"/>
                    </w:rPr>
                  </w:rPrChange>
                </w:rPr>
                <w:t>"Evolucion en el plano "</w:t>
              </w:r>
              <w:r w:rsidRPr="00E066BD">
                <w:rPr>
                  <w:rFonts w:ascii="Monaco" w:hAnsi="Monaco" w:cs="Monaco"/>
                  <w:b/>
                  <w:bCs/>
                  <w:color w:val="CE5C00"/>
                  <w:sz w:val="20"/>
                  <w:szCs w:val="20"/>
                  <w:lang w:val="en-US"/>
                  <w:rPrChange w:id="8134"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8135" w:author="Borja Gonzalez" w:date="2017-09-28T19:31:00Z">
                    <w:rPr>
                      <w:rFonts w:ascii="Monaco" w:hAnsi="Monaco" w:cs="Monaco"/>
                      <w:color w:val="000000"/>
                      <w:sz w:val="32"/>
                      <w:szCs w:val="32"/>
                      <w:lang w:val="en-US"/>
                    </w:rPr>
                  </w:rPrChange>
                </w:rPr>
                <w:t>x</w:t>
              </w:r>
              <w:r w:rsidRPr="00E066BD">
                <w:rPr>
                  <w:rFonts w:ascii="Monaco" w:hAnsi="Monaco" w:cs="Monaco"/>
                  <w:b/>
                  <w:bCs/>
                  <w:color w:val="CE5C00"/>
                  <w:sz w:val="20"/>
                  <w:szCs w:val="20"/>
                  <w:lang w:val="en-US"/>
                  <w:rPrChange w:id="8136"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8137" w:author="Borja Gonzalez" w:date="2017-09-28T19:31:00Z">
                    <w:rPr>
                      <w:rFonts w:ascii="Monaco" w:hAnsi="Monaco" w:cs="Monaco"/>
                      <w:color w:val="4E9A06"/>
                      <w:sz w:val="32"/>
                      <w:szCs w:val="32"/>
                      <w:lang w:val="en-US"/>
                    </w:rPr>
                  </w:rPrChange>
                </w:rPr>
                <w:t>" de "</w:t>
              </w:r>
              <w:r w:rsidRPr="00E066BD">
                <w:rPr>
                  <w:rFonts w:ascii="Monaco" w:hAnsi="Monaco" w:cs="Monaco"/>
                  <w:b/>
                  <w:bCs/>
                  <w:color w:val="CE5C00"/>
                  <w:sz w:val="20"/>
                  <w:szCs w:val="20"/>
                  <w:lang w:val="en-US"/>
                  <w:rPrChange w:id="8138"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8139" w:author="Borja Gonzalez" w:date="2017-09-28T19:31:00Z">
                    <w:rPr>
                      <w:rFonts w:ascii="Monaco" w:hAnsi="Monaco" w:cs="Monaco"/>
                      <w:color w:val="000000"/>
                      <w:sz w:val="32"/>
                      <w:szCs w:val="32"/>
                      <w:lang w:val="en-US"/>
                    </w:rPr>
                  </w:rPrChange>
                </w:rPr>
                <w:t>nombre</w:t>
              </w:r>
              <w:r w:rsidRPr="00E066BD">
                <w:rPr>
                  <w:rFonts w:ascii="Monaco" w:hAnsi="Monaco" w:cs="Monaco"/>
                  <w:b/>
                  <w:bCs/>
                  <w:color w:val="CE5C00"/>
                  <w:sz w:val="20"/>
                  <w:szCs w:val="20"/>
                  <w:lang w:val="en-US"/>
                  <w:rPrChange w:id="8140"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8141" w:author="Borja Gonzalez" w:date="2017-09-28T19:31:00Z">
                    <w:rPr>
                      <w:rFonts w:ascii="Monaco" w:hAnsi="Monaco" w:cs="Monaco"/>
                      <w:color w:val="4E9A06"/>
                      <w:sz w:val="32"/>
                      <w:szCs w:val="32"/>
                      <w:lang w:val="en-US"/>
                    </w:rPr>
                  </w:rPrChange>
                </w:rPr>
                <w:t>" "</w:t>
              </w:r>
              <w:r w:rsidRPr="00E066BD">
                <w:rPr>
                  <w:rFonts w:ascii="Monaco" w:hAnsi="Monaco" w:cs="Monaco"/>
                  <w:b/>
                  <w:bCs/>
                  <w:color w:val="CE5C00"/>
                  <w:sz w:val="20"/>
                  <w:szCs w:val="20"/>
                  <w:lang w:val="en-US"/>
                  <w:rPrChange w:id="8142"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8143" w:author="Borja Gonzalez" w:date="2017-09-28T19:31:00Z">
                    <w:rPr>
                      <w:rFonts w:ascii="Monaco" w:hAnsi="Monaco" w:cs="Monaco"/>
                      <w:color w:val="000000"/>
                      <w:sz w:val="32"/>
                      <w:szCs w:val="32"/>
                      <w:lang w:val="en-US"/>
                    </w:rPr>
                  </w:rPrChange>
                </w:rPr>
                <w:t>apellido</w:t>
              </w:r>
            </w:ins>
          </w:p>
          <w:p w14:paraId="779BC574" w14:textId="77777777" w:rsidR="00E066BD" w:rsidRPr="00E066BD" w:rsidRDefault="00E066BD" w:rsidP="00E066BD">
            <w:pPr>
              <w:widowControl w:val="0"/>
              <w:autoSpaceDE w:val="0"/>
              <w:autoSpaceDN w:val="0"/>
              <w:adjustRightInd w:val="0"/>
              <w:rPr>
                <w:ins w:id="8144" w:author="Borja Gonzalez" w:date="2017-09-28T19:31:00Z"/>
                <w:rFonts w:ascii="Monaco" w:hAnsi="Monaco" w:cs="Monaco"/>
                <w:sz w:val="20"/>
                <w:szCs w:val="20"/>
                <w:lang w:val="en-US"/>
                <w:rPrChange w:id="8145" w:author="Borja Gonzalez" w:date="2017-09-28T19:31:00Z">
                  <w:rPr>
                    <w:ins w:id="8146" w:author="Borja Gonzalez" w:date="2017-09-28T19:31:00Z"/>
                    <w:rFonts w:ascii="Monaco" w:hAnsi="Monaco" w:cs="Monaco"/>
                    <w:sz w:val="32"/>
                    <w:szCs w:val="32"/>
                    <w:lang w:val="en-US"/>
                  </w:rPr>
                </w:rPrChange>
              </w:rPr>
            </w:pPr>
            <w:ins w:id="8147" w:author="Borja Gonzalez" w:date="2017-09-28T19:31:00Z">
              <w:r w:rsidRPr="00E066BD">
                <w:rPr>
                  <w:rFonts w:ascii="Monaco" w:hAnsi="Monaco" w:cs="Monaco"/>
                  <w:sz w:val="20"/>
                  <w:szCs w:val="20"/>
                  <w:lang w:val="en-US"/>
                  <w:rPrChange w:id="8148"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149" w:author="Borja Gonzalez" w:date="2017-09-28T19:31:00Z">
                    <w:rPr>
                      <w:rFonts w:ascii="Monaco" w:hAnsi="Monaco" w:cs="Monaco"/>
                      <w:b/>
                      <w:bCs/>
                      <w:color w:val="000000"/>
                      <w:sz w:val="32"/>
                      <w:szCs w:val="32"/>
                      <w:lang w:val="en-US"/>
                    </w:rPr>
                  </w:rPrChange>
                </w:rPr>
                <w:t>},</w:t>
              </w:r>
            </w:ins>
          </w:p>
          <w:p w14:paraId="2DF2E3D6" w14:textId="77777777" w:rsidR="00E066BD" w:rsidRPr="00E066BD" w:rsidRDefault="00E066BD" w:rsidP="00E066BD">
            <w:pPr>
              <w:widowControl w:val="0"/>
              <w:autoSpaceDE w:val="0"/>
              <w:autoSpaceDN w:val="0"/>
              <w:adjustRightInd w:val="0"/>
              <w:rPr>
                <w:ins w:id="8150" w:author="Borja Gonzalez" w:date="2017-09-28T19:31:00Z"/>
                <w:rFonts w:ascii="Monaco" w:hAnsi="Monaco" w:cs="Monaco"/>
                <w:sz w:val="20"/>
                <w:szCs w:val="20"/>
                <w:lang w:val="en-US"/>
                <w:rPrChange w:id="8151" w:author="Borja Gonzalez" w:date="2017-09-28T19:31:00Z">
                  <w:rPr>
                    <w:ins w:id="8152" w:author="Borja Gonzalez" w:date="2017-09-28T19:31:00Z"/>
                    <w:rFonts w:ascii="Monaco" w:hAnsi="Monaco" w:cs="Monaco"/>
                    <w:sz w:val="32"/>
                    <w:szCs w:val="32"/>
                    <w:lang w:val="en-US"/>
                  </w:rPr>
                </w:rPrChange>
              </w:rPr>
            </w:pPr>
            <w:ins w:id="8153" w:author="Borja Gonzalez" w:date="2017-09-28T19:31:00Z">
              <w:r w:rsidRPr="00E066BD">
                <w:rPr>
                  <w:rFonts w:ascii="Monaco" w:hAnsi="Monaco" w:cs="Monaco"/>
                  <w:sz w:val="20"/>
                  <w:szCs w:val="20"/>
                  <w:lang w:val="en-US"/>
                  <w:rPrChange w:id="815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55" w:author="Borja Gonzalez" w:date="2017-09-28T19:31:00Z">
                    <w:rPr>
                      <w:rFonts w:ascii="Monaco" w:hAnsi="Monaco" w:cs="Monaco"/>
                      <w:color w:val="000000"/>
                      <w:sz w:val="32"/>
                      <w:szCs w:val="32"/>
                      <w:lang w:val="en-US"/>
                    </w:rPr>
                  </w:rPrChange>
                </w:rPr>
                <w:t>scales</w:t>
              </w:r>
              <w:r w:rsidRPr="00E066BD">
                <w:rPr>
                  <w:rFonts w:ascii="Monaco" w:hAnsi="Monaco" w:cs="Monaco"/>
                  <w:b/>
                  <w:bCs/>
                  <w:color w:val="CE5C00"/>
                  <w:sz w:val="20"/>
                  <w:szCs w:val="20"/>
                  <w:lang w:val="en-US"/>
                  <w:rPrChange w:id="815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57"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158" w:author="Borja Gonzalez" w:date="2017-09-28T19:31:00Z">
                    <w:rPr>
                      <w:rFonts w:ascii="Monaco" w:hAnsi="Monaco" w:cs="Monaco"/>
                      <w:b/>
                      <w:bCs/>
                      <w:color w:val="000000"/>
                      <w:sz w:val="32"/>
                      <w:szCs w:val="32"/>
                      <w:lang w:val="en-US"/>
                    </w:rPr>
                  </w:rPrChange>
                </w:rPr>
                <w:t>{</w:t>
              </w:r>
            </w:ins>
          </w:p>
          <w:p w14:paraId="5A1B4369" w14:textId="77777777" w:rsidR="00E066BD" w:rsidRPr="00E066BD" w:rsidRDefault="00E066BD" w:rsidP="00E066BD">
            <w:pPr>
              <w:widowControl w:val="0"/>
              <w:autoSpaceDE w:val="0"/>
              <w:autoSpaceDN w:val="0"/>
              <w:adjustRightInd w:val="0"/>
              <w:rPr>
                <w:ins w:id="8159" w:author="Borja Gonzalez" w:date="2017-09-28T19:31:00Z"/>
                <w:rFonts w:ascii="Monaco" w:hAnsi="Monaco" w:cs="Monaco"/>
                <w:sz w:val="20"/>
                <w:szCs w:val="20"/>
                <w:lang w:val="en-US"/>
                <w:rPrChange w:id="8160" w:author="Borja Gonzalez" w:date="2017-09-28T19:31:00Z">
                  <w:rPr>
                    <w:ins w:id="8161" w:author="Borja Gonzalez" w:date="2017-09-28T19:31:00Z"/>
                    <w:rFonts w:ascii="Monaco" w:hAnsi="Monaco" w:cs="Monaco"/>
                    <w:sz w:val="32"/>
                    <w:szCs w:val="32"/>
                    <w:lang w:val="en-US"/>
                  </w:rPr>
                </w:rPrChange>
              </w:rPr>
            </w:pPr>
            <w:ins w:id="8162" w:author="Borja Gonzalez" w:date="2017-09-28T19:31:00Z">
              <w:r w:rsidRPr="00E066BD">
                <w:rPr>
                  <w:rFonts w:ascii="Monaco" w:hAnsi="Monaco" w:cs="Monaco"/>
                  <w:sz w:val="20"/>
                  <w:szCs w:val="20"/>
                  <w:lang w:val="en-US"/>
                  <w:rPrChange w:id="816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64" w:author="Borja Gonzalez" w:date="2017-09-28T19:31:00Z">
                    <w:rPr>
                      <w:rFonts w:ascii="Monaco" w:hAnsi="Monaco" w:cs="Monaco"/>
                      <w:color w:val="000000"/>
                      <w:sz w:val="32"/>
                      <w:szCs w:val="32"/>
                      <w:lang w:val="en-US"/>
                    </w:rPr>
                  </w:rPrChange>
                </w:rPr>
                <w:t>yAxes</w:t>
              </w:r>
              <w:r w:rsidRPr="00E066BD">
                <w:rPr>
                  <w:rFonts w:ascii="Monaco" w:hAnsi="Monaco" w:cs="Monaco"/>
                  <w:b/>
                  <w:bCs/>
                  <w:color w:val="CE5C00"/>
                  <w:sz w:val="20"/>
                  <w:szCs w:val="20"/>
                  <w:lang w:val="en-US"/>
                  <w:rPrChange w:id="816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66"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167" w:author="Borja Gonzalez" w:date="2017-09-28T19:31:00Z">
                    <w:rPr>
                      <w:rFonts w:ascii="Monaco" w:hAnsi="Monaco" w:cs="Monaco"/>
                      <w:b/>
                      <w:bCs/>
                      <w:color w:val="000000"/>
                      <w:sz w:val="32"/>
                      <w:szCs w:val="32"/>
                      <w:lang w:val="en-US"/>
                    </w:rPr>
                  </w:rPrChange>
                </w:rPr>
                <w:t>[{</w:t>
              </w:r>
            </w:ins>
          </w:p>
          <w:p w14:paraId="62F5F599" w14:textId="77777777" w:rsidR="00E066BD" w:rsidRPr="00E066BD" w:rsidRDefault="00E066BD" w:rsidP="00E066BD">
            <w:pPr>
              <w:widowControl w:val="0"/>
              <w:autoSpaceDE w:val="0"/>
              <w:autoSpaceDN w:val="0"/>
              <w:adjustRightInd w:val="0"/>
              <w:rPr>
                <w:ins w:id="8168" w:author="Borja Gonzalez" w:date="2017-09-28T19:31:00Z"/>
                <w:rFonts w:ascii="Monaco" w:hAnsi="Monaco" w:cs="Monaco"/>
                <w:sz w:val="20"/>
                <w:szCs w:val="20"/>
                <w:lang w:val="en-US"/>
                <w:rPrChange w:id="8169" w:author="Borja Gonzalez" w:date="2017-09-28T19:31:00Z">
                  <w:rPr>
                    <w:ins w:id="8170" w:author="Borja Gonzalez" w:date="2017-09-28T19:31:00Z"/>
                    <w:rFonts w:ascii="Monaco" w:hAnsi="Monaco" w:cs="Monaco"/>
                    <w:sz w:val="32"/>
                    <w:szCs w:val="32"/>
                    <w:lang w:val="en-US"/>
                  </w:rPr>
                </w:rPrChange>
              </w:rPr>
            </w:pPr>
            <w:ins w:id="8171" w:author="Borja Gonzalez" w:date="2017-09-28T19:31:00Z">
              <w:r w:rsidRPr="00E066BD">
                <w:rPr>
                  <w:rFonts w:ascii="Monaco" w:hAnsi="Monaco" w:cs="Monaco"/>
                  <w:sz w:val="20"/>
                  <w:szCs w:val="20"/>
                  <w:lang w:val="en-US"/>
                  <w:rPrChange w:id="817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73" w:author="Borja Gonzalez" w:date="2017-09-28T19:31:00Z">
                    <w:rPr>
                      <w:rFonts w:ascii="Monaco" w:hAnsi="Monaco" w:cs="Monaco"/>
                      <w:color w:val="000000"/>
                      <w:sz w:val="32"/>
                      <w:szCs w:val="32"/>
                      <w:lang w:val="en-US"/>
                    </w:rPr>
                  </w:rPrChange>
                </w:rPr>
                <w:t>ticks</w:t>
              </w:r>
              <w:r w:rsidRPr="00E066BD">
                <w:rPr>
                  <w:rFonts w:ascii="Monaco" w:hAnsi="Monaco" w:cs="Monaco"/>
                  <w:b/>
                  <w:bCs/>
                  <w:color w:val="CE5C00"/>
                  <w:sz w:val="20"/>
                  <w:szCs w:val="20"/>
                  <w:lang w:val="en-US"/>
                  <w:rPrChange w:id="817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75"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176" w:author="Borja Gonzalez" w:date="2017-09-28T19:31:00Z">
                    <w:rPr>
                      <w:rFonts w:ascii="Monaco" w:hAnsi="Monaco" w:cs="Monaco"/>
                      <w:b/>
                      <w:bCs/>
                      <w:color w:val="000000"/>
                      <w:sz w:val="32"/>
                      <w:szCs w:val="32"/>
                      <w:lang w:val="en-US"/>
                    </w:rPr>
                  </w:rPrChange>
                </w:rPr>
                <w:t>{</w:t>
              </w:r>
            </w:ins>
          </w:p>
          <w:p w14:paraId="10DBE259" w14:textId="77777777" w:rsidR="00E066BD" w:rsidRPr="00E066BD" w:rsidRDefault="00E066BD" w:rsidP="00E066BD">
            <w:pPr>
              <w:widowControl w:val="0"/>
              <w:autoSpaceDE w:val="0"/>
              <w:autoSpaceDN w:val="0"/>
              <w:adjustRightInd w:val="0"/>
              <w:rPr>
                <w:ins w:id="8177" w:author="Borja Gonzalez" w:date="2017-09-28T19:31:00Z"/>
                <w:rFonts w:ascii="Monaco" w:hAnsi="Monaco" w:cs="Monaco"/>
                <w:sz w:val="20"/>
                <w:szCs w:val="20"/>
                <w:lang w:val="en-US"/>
                <w:rPrChange w:id="8178" w:author="Borja Gonzalez" w:date="2017-09-28T19:31:00Z">
                  <w:rPr>
                    <w:ins w:id="8179" w:author="Borja Gonzalez" w:date="2017-09-28T19:31:00Z"/>
                    <w:rFonts w:ascii="Monaco" w:hAnsi="Monaco" w:cs="Monaco"/>
                    <w:sz w:val="32"/>
                    <w:szCs w:val="32"/>
                    <w:lang w:val="en-US"/>
                  </w:rPr>
                </w:rPrChange>
              </w:rPr>
            </w:pPr>
            <w:ins w:id="8180" w:author="Borja Gonzalez" w:date="2017-09-28T19:31:00Z">
              <w:r w:rsidRPr="00E066BD">
                <w:rPr>
                  <w:rFonts w:ascii="Monaco" w:hAnsi="Monaco" w:cs="Monaco"/>
                  <w:sz w:val="20"/>
                  <w:szCs w:val="20"/>
                  <w:lang w:val="en-US"/>
                  <w:rPrChange w:id="818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82" w:author="Borja Gonzalez" w:date="2017-09-28T19:31:00Z">
                    <w:rPr>
                      <w:rFonts w:ascii="Monaco" w:hAnsi="Monaco" w:cs="Monaco"/>
                      <w:color w:val="000000"/>
                      <w:sz w:val="32"/>
                      <w:szCs w:val="32"/>
                      <w:lang w:val="en-US"/>
                    </w:rPr>
                  </w:rPrChange>
                </w:rPr>
                <w:t>beginAtZero</w:t>
              </w:r>
              <w:r w:rsidRPr="00E066BD">
                <w:rPr>
                  <w:rFonts w:ascii="Monaco" w:hAnsi="Monaco" w:cs="Monaco"/>
                  <w:b/>
                  <w:bCs/>
                  <w:color w:val="CE5C00"/>
                  <w:sz w:val="20"/>
                  <w:szCs w:val="20"/>
                  <w:lang w:val="en-US"/>
                  <w:rPrChange w:id="818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84"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185"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8186" w:author="Borja Gonzalez" w:date="2017-09-28T19:31:00Z">
                    <w:rPr>
                      <w:rFonts w:ascii="Monaco" w:hAnsi="Monaco" w:cs="Monaco"/>
                      <w:b/>
                      <w:bCs/>
                      <w:color w:val="000000"/>
                      <w:sz w:val="32"/>
                      <w:szCs w:val="32"/>
                      <w:lang w:val="en-US"/>
                    </w:rPr>
                  </w:rPrChange>
                </w:rPr>
                <w:t>,</w:t>
              </w:r>
            </w:ins>
          </w:p>
          <w:p w14:paraId="5E873C28" w14:textId="77777777" w:rsidR="00E066BD" w:rsidRPr="00E066BD" w:rsidRDefault="00E066BD" w:rsidP="00E066BD">
            <w:pPr>
              <w:widowControl w:val="0"/>
              <w:autoSpaceDE w:val="0"/>
              <w:autoSpaceDN w:val="0"/>
              <w:adjustRightInd w:val="0"/>
              <w:rPr>
                <w:ins w:id="8187" w:author="Borja Gonzalez" w:date="2017-09-28T19:31:00Z"/>
                <w:rFonts w:ascii="Monaco" w:hAnsi="Monaco" w:cs="Monaco"/>
                <w:sz w:val="20"/>
                <w:szCs w:val="20"/>
                <w:lang w:val="en-US"/>
                <w:rPrChange w:id="8188" w:author="Borja Gonzalez" w:date="2017-09-28T19:31:00Z">
                  <w:rPr>
                    <w:ins w:id="8189" w:author="Borja Gonzalez" w:date="2017-09-28T19:31:00Z"/>
                    <w:rFonts w:ascii="Monaco" w:hAnsi="Monaco" w:cs="Monaco"/>
                    <w:sz w:val="32"/>
                    <w:szCs w:val="32"/>
                    <w:lang w:val="en-US"/>
                  </w:rPr>
                </w:rPrChange>
              </w:rPr>
            </w:pPr>
            <w:ins w:id="8190" w:author="Borja Gonzalez" w:date="2017-09-28T19:31:00Z">
              <w:r w:rsidRPr="00E066BD">
                <w:rPr>
                  <w:rFonts w:ascii="Monaco" w:hAnsi="Monaco" w:cs="Monaco"/>
                  <w:sz w:val="20"/>
                  <w:szCs w:val="20"/>
                  <w:lang w:val="en-US"/>
                  <w:rPrChange w:id="819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92" w:author="Borja Gonzalez" w:date="2017-09-28T19:31:00Z">
                    <w:rPr>
                      <w:rFonts w:ascii="Monaco" w:hAnsi="Monaco" w:cs="Monaco"/>
                      <w:color w:val="000000"/>
                      <w:sz w:val="32"/>
                      <w:szCs w:val="32"/>
                      <w:lang w:val="en-US"/>
                    </w:rPr>
                  </w:rPrChange>
                </w:rPr>
                <w:t>min</w:t>
              </w:r>
              <w:r w:rsidRPr="00E066BD">
                <w:rPr>
                  <w:rFonts w:ascii="Monaco" w:hAnsi="Monaco" w:cs="Monaco"/>
                  <w:b/>
                  <w:bCs/>
                  <w:color w:val="CE5C00"/>
                  <w:sz w:val="20"/>
                  <w:szCs w:val="20"/>
                  <w:lang w:val="en-US"/>
                  <w:rPrChange w:id="819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94"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8195" w:author="Borja Gonzalez" w:date="2017-09-28T19:31: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8196" w:author="Borja Gonzalez" w:date="2017-09-28T19:31:00Z">
                    <w:rPr>
                      <w:rFonts w:ascii="Monaco" w:hAnsi="Monaco" w:cs="Monaco"/>
                      <w:b/>
                      <w:bCs/>
                      <w:color w:val="0000CF"/>
                      <w:sz w:val="32"/>
                      <w:szCs w:val="32"/>
                      <w:lang w:val="en-US"/>
                    </w:rPr>
                  </w:rPrChange>
                </w:rPr>
                <w:t>90</w:t>
              </w:r>
              <w:r w:rsidRPr="00E066BD">
                <w:rPr>
                  <w:rFonts w:ascii="Monaco" w:hAnsi="Monaco" w:cs="Monaco"/>
                  <w:b/>
                  <w:bCs/>
                  <w:color w:val="000000"/>
                  <w:sz w:val="20"/>
                  <w:szCs w:val="20"/>
                  <w:lang w:val="en-US"/>
                  <w:rPrChange w:id="8197" w:author="Borja Gonzalez" w:date="2017-09-28T19:31:00Z">
                    <w:rPr>
                      <w:rFonts w:ascii="Monaco" w:hAnsi="Monaco" w:cs="Monaco"/>
                      <w:b/>
                      <w:bCs/>
                      <w:color w:val="000000"/>
                      <w:sz w:val="32"/>
                      <w:szCs w:val="32"/>
                      <w:lang w:val="en-US"/>
                    </w:rPr>
                  </w:rPrChange>
                </w:rPr>
                <w:t>,</w:t>
              </w:r>
            </w:ins>
          </w:p>
          <w:p w14:paraId="051BC3D8" w14:textId="77777777" w:rsidR="00E066BD" w:rsidRPr="00E066BD" w:rsidRDefault="00E066BD" w:rsidP="00E066BD">
            <w:pPr>
              <w:widowControl w:val="0"/>
              <w:autoSpaceDE w:val="0"/>
              <w:autoSpaceDN w:val="0"/>
              <w:adjustRightInd w:val="0"/>
              <w:rPr>
                <w:ins w:id="8198" w:author="Borja Gonzalez" w:date="2017-09-28T19:31:00Z"/>
                <w:rFonts w:ascii="Monaco" w:hAnsi="Monaco" w:cs="Monaco"/>
                <w:sz w:val="20"/>
                <w:szCs w:val="20"/>
                <w:lang w:val="en-US"/>
                <w:rPrChange w:id="8199" w:author="Borja Gonzalez" w:date="2017-09-28T19:31:00Z">
                  <w:rPr>
                    <w:ins w:id="8200" w:author="Borja Gonzalez" w:date="2017-09-28T19:31:00Z"/>
                    <w:rFonts w:ascii="Monaco" w:hAnsi="Monaco" w:cs="Monaco"/>
                    <w:sz w:val="32"/>
                    <w:szCs w:val="32"/>
                    <w:lang w:val="en-US"/>
                  </w:rPr>
                </w:rPrChange>
              </w:rPr>
            </w:pPr>
            <w:ins w:id="8201" w:author="Borja Gonzalez" w:date="2017-09-28T19:31:00Z">
              <w:r w:rsidRPr="00E066BD">
                <w:rPr>
                  <w:rFonts w:ascii="Monaco" w:hAnsi="Monaco" w:cs="Monaco"/>
                  <w:sz w:val="20"/>
                  <w:szCs w:val="20"/>
                  <w:lang w:val="en-US"/>
                  <w:rPrChange w:id="820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03" w:author="Borja Gonzalez" w:date="2017-09-28T19:31:00Z">
                    <w:rPr>
                      <w:rFonts w:ascii="Monaco" w:hAnsi="Monaco" w:cs="Monaco"/>
                      <w:color w:val="000000"/>
                      <w:sz w:val="32"/>
                      <w:szCs w:val="32"/>
                      <w:lang w:val="en-US"/>
                    </w:rPr>
                  </w:rPrChange>
                </w:rPr>
                <w:t>max</w:t>
              </w:r>
              <w:r w:rsidRPr="00E066BD">
                <w:rPr>
                  <w:rFonts w:ascii="Monaco" w:hAnsi="Monaco" w:cs="Monaco"/>
                  <w:b/>
                  <w:bCs/>
                  <w:color w:val="CE5C00"/>
                  <w:sz w:val="20"/>
                  <w:szCs w:val="20"/>
                  <w:lang w:val="en-US"/>
                  <w:rPrChange w:id="820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05"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206" w:author="Borja Gonzalez" w:date="2017-09-28T19:31:00Z">
                    <w:rPr>
                      <w:rFonts w:ascii="Monaco" w:hAnsi="Monaco" w:cs="Monaco"/>
                      <w:b/>
                      <w:bCs/>
                      <w:color w:val="0000CF"/>
                      <w:sz w:val="32"/>
                      <w:szCs w:val="32"/>
                      <w:lang w:val="en-US"/>
                    </w:rPr>
                  </w:rPrChange>
                </w:rPr>
                <w:t>90</w:t>
              </w:r>
            </w:ins>
          </w:p>
          <w:p w14:paraId="1534EBDF" w14:textId="77777777" w:rsidR="00E066BD" w:rsidRPr="00E066BD" w:rsidRDefault="00E066BD" w:rsidP="00E066BD">
            <w:pPr>
              <w:widowControl w:val="0"/>
              <w:autoSpaceDE w:val="0"/>
              <w:autoSpaceDN w:val="0"/>
              <w:adjustRightInd w:val="0"/>
              <w:rPr>
                <w:ins w:id="8207" w:author="Borja Gonzalez" w:date="2017-09-28T19:31:00Z"/>
                <w:rFonts w:ascii="Monaco" w:hAnsi="Monaco" w:cs="Monaco"/>
                <w:sz w:val="20"/>
                <w:szCs w:val="20"/>
                <w:lang w:val="en-US"/>
                <w:rPrChange w:id="8208" w:author="Borja Gonzalez" w:date="2017-09-28T19:31:00Z">
                  <w:rPr>
                    <w:ins w:id="8209" w:author="Borja Gonzalez" w:date="2017-09-28T19:31:00Z"/>
                    <w:rFonts w:ascii="Monaco" w:hAnsi="Monaco" w:cs="Monaco"/>
                    <w:sz w:val="32"/>
                    <w:szCs w:val="32"/>
                    <w:lang w:val="en-US"/>
                  </w:rPr>
                </w:rPrChange>
              </w:rPr>
            </w:pPr>
            <w:ins w:id="8210" w:author="Borja Gonzalez" w:date="2017-09-28T19:31:00Z">
              <w:r w:rsidRPr="00E066BD">
                <w:rPr>
                  <w:rFonts w:ascii="Monaco" w:hAnsi="Monaco" w:cs="Monaco"/>
                  <w:sz w:val="20"/>
                  <w:szCs w:val="20"/>
                  <w:lang w:val="en-US"/>
                  <w:rPrChange w:id="8211"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212" w:author="Borja Gonzalez" w:date="2017-09-28T19:31:00Z">
                    <w:rPr>
                      <w:rFonts w:ascii="Monaco" w:hAnsi="Monaco" w:cs="Monaco"/>
                      <w:b/>
                      <w:bCs/>
                      <w:color w:val="000000"/>
                      <w:sz w:val="32"/>
                      <w:szCs w:val="32"/>
                      <w:lang w:val="en-US"/>
                    </w:rPr>
                  </w:rPrChange>
                </w:rPr>
                <w:t>},</w:t>
              </w:r>
            </w:ins>
          </w:p>
          <w:p w14:paraId="2A49788B" w14:textId="77777777" w:rsidR="00E066BD" w:rsidRPr="00E066BD" w:rsidRDefault="00E066BD" w:rsidP="00E066BD">
            <w:pPr>
              <w:widowControl w:val="0"/>
              <w:autoSpaceDE w:val="0"/>
              <w:autoSpaceDN w:val="0"/>
              <w:adjustRightInd w:val="0"/>
              <w:rPr>
                <w:ins w:id="8213" w:author="Borja Gonzalez" w:date="2017-09-28T19:31:00Z"/>
                <w:rFonts w:ascii="Monaco" w:hAnsi="Monaco" w:cs="Monaco"/>
                <w:sz w:val="20"/>
                <w:szCs w:val="20"/>
                <w:lang w:val="en-US"/>
                <w:rPrChange w:id="8214" w:author="Borja Gonzalez" w:date="2017-09-28T19:31:00Z">
                  <w:rPr>
                    <w:ins w:id="8215" w:author="Borja Gonzalez" w:date="2017-09-28T19:31:00Z"/>
                    <w:rFonts w:ascii="Monaco" w:hAnsi="Monaco" w:cs="Monaco"/>
                    <w:sz w:val="32"/>
                    <w:szCs w:val="32"/>
                    <w:lang w:val="en-US"/>
                  </w:rPr>
                </w:rPrChange>
              </w:rPr>
            </w:pPr>
            <w:ins w:id="8216" w:author="Borja Gonzalez" w:date="2017-09-28T19:31:00Z">
              <w:r w:rsidRPr="00E066BD">
                <w:rPr>
                  <w:rFonts w:ascii="Monaco" w:hAnsi="Monaco" w:cs="Monaco"/>
                  <w:sz w:val="20"/>
                  <w:szCs w:val="20"/>
                  <w:lang w:val="en-US"/>
                  <w:rPrChange w:id="821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18" w:author="Borja Gonzalez" w:date="2017-09-28T19:31:00Z">
                    <w:rPr>
                      <w:rFonts w:ascii="Monaco" w:hAnsi="Monaco" w:cs="Monaco"/>
                      <w:color w:val="000000"/>
                      <w:sz w:val="32"/>
                      <w:szCs w:val="32"/>
                      <w:lang w:val="en-US"/>
                    </w:rPr>
                  </w:rPrChange>
                </w:rPr>
                <w:t>gridLines</w:t>
              </w:r>
              <w:r w:rsidRPr="00E066BD">
                <w:rPr>
                  <w:rFonts w:ascii="Monaco" w:hAnsi="Monaco" w:cs="Monaco"/>
                  <w:b/>
                  <w:bCs/>
                  <w:color w:val="CE5C00"/>
                  <w:sz w:val="20"/>
                  <w:szCs w:val="20"/>
                  <w:lang w:val="en-US"/>
                  <w:rPrChange w:id="8219"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20"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221" w:author="Borja Gonzalez" w:date="2017-09-28T19:31:00Z">
                    <w:rPr>
                      <w:rFonts w:ascii="Monaco" w:hAnsi="Monaco" w:cs="Monaco"/>
                      <w:b/>
                      <w:bCs/>
                      <w:color w:val="000000"/>
                      <w:sz w:val="32"/>
                      <w:szCs w:val="32"/>
                      <w:lang w:val="en-US"/>
                    </w:rPr>
                  </w:rPrChange>
                </w:rPr>
                <w:t>{</w:t>
              </w:r>
            </w:ins>
          </w:p>
          <w:p w14:paraId="5FA23E9E" w14:textId="77777777" w:rsidR="00E066BD" w:rsidRPr="00E066BD" w:rsidRDefault="00E066BD" w:rsidP="00E066BD">
            <w:pPr>
              <w:widowControl w:val="0"/>
              <w:autoSpaceDE w:val="0"/>
              <w:autoSpaceDN w:val="0"/>
              <w:adjustRightInd w:val="0"/>
              <w:rPr>
                <w:ins w:id="8222" w:author="Borja Gonzalez" w:date="2017-09-28T19:31:00Z"/>
                <w:rFonts w:ascii="Monaco" w:hAnsi="Monaco" w:cs="Monaco"/>
                <w:sz w:val="20"/>
                <w:szCs w:val="20"/>
                <w:lang w:val="en-US"/>
                <w:rPrChange w:id="8223" w:author="Borja Gonzalez" w:date="2017-09-28T19:31:00Z">
                  <w:rPr>
                    <w:ins w:id="8224" w:author="Borja Gonzalez" w:date="2017-09-28T19:31:00Z"/>
                    <w:rFonts w:ascii="Monaco" w:hAnsi="Monaco" w:cs="Monaco"/>
                    <w:sz w:val="32"/>
                    <w:szCs w:val="32"/>
                    <w:lang w:val="en-US"/>
                  </w:rPr>
                </w:rPrChange>
              </w:rPr>
            </w:pPr>
            <w:ins w:id="8225" w:author="Borja Gonzalez" w:date="2017-09-28T19:31:00Z">
              <w:r w:rsidRPr="00E066BD">
                <w:rPr>
                  <w:rFonts w:ascii="Monaco" w:hAnsi="Monaco" w:cs="Monaco"/>
                  <w:sz w:val="20"/>
                  <w:szCs w:val="20"/>
                  <w:lang w:val="en-US"/>
                  <w:rPrChange w:id="822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27" w:author="Borja Gonzalez" w:date="2017-09-28T19:31:00Z">
                    <w:rPr>
                      <w:rFonts w:ascii="Monaco" w:hAnsi="Monaco" w:cs="Monaco"/>
                      <w:color w:val="000000"/>
                      <w:sz w:val="32"/>
                      <w:szCs w:val="32"/>
                      <w:lang w:val="en-US"/>
                    </w:rPr>
                  </w:rPrChange>
                </w:rPr>
                <w:t>drawBorder</w:t>
              </w:r>
              <w:r w:rsidRPr="00E066BD">
                <w:rPr>
                  <w:rFonts w:ascii="Monaco" w:hAnsi="Monaco" w:cs="Monaco"/>
                  <w:b/>
                  <w:bCs/>
                  <w:color w:val="CE5C00"/>
                  <w:sz w:val="20"/>
                  <w:szCs w:val="20"/>
                  <w:lang w:val="en-US"/>
                  <w:rPrChange w:id="822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29"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230" w:author="Borja Gonzalez" w:date="2017-09-28T19:31:00Z">
                    <w:rPr>
                      <w:rFonts w:ascii="Monaco" w:hAnsi="Monaco" w:cs="Monaco"/>
                      <w:b/>
                      <w:bCs/>
                      <w:color w:val="204A87"/>
                      <w:sz w:val="32"/>
                      <w:szCs w:val="32"/>
                      <w:lang w:val="en-US"/>
                    </w:rPr>
                  </w:rPrChange>
                </w:rPr>
                <w:t>true</w:t>
              </w:r>
              <w:r w:rsidRPr="00E066BD">
                <w:rPr>
                  <w:rFonts w:ascii="Monaco" w:hAnsi="Monaco" w:cs="Monaco"/>
                  <w:b/>
                  <w:bCs/>
                  <w:color w:val="000000"/>
                  <w:sz w:val="20"/>
                  <w:szCs w:val="20"/>
                  <w:lang w:val="en-US"/>
                  <w:rPrChange w:id="8231" w:author="Borja Gonzalez" w:date="2017-09-28T19:31:00Z">
                    <w:rPr>
                      <w:rFonts w:ascii="Monaco" w:hAnsi="Monaco" w:cs="Monaco"/>
                      <w:b/>
                      <w:bCs/>
                      <w:color w:val="000000"/>
                      <w:sz w:val="32"/>
                      <w:szCs w:val="32"/>
                      <w:lang w:val="en-US"/>
                    </w:rPr>
                  </w:rPrChange>
                </w:rPr>
                <w:t>,</w:t>
              </w:r>
            </w:ins>
          </w:p>
          <w:p w14:paraId="6E49103B" w14:textId="77777777" w:rsidR="00E066BD" w:rsidRPr="00E066BD" w:rsidRDefault="00E066BD" w:rsidP="00E066BD">
            <w:pPr>
              <w:widowControl w:val="0"/>
              <w:autoSpaceDE w:val="0"/>
              <w:autoSpaceDN w:val="0"/>
              <w:adjustRightInd w:val="0"/>
              <w:rPr>
                <w:ins w:id="8232" w:author="Borja Gonzalez" w:date="2017-09-28T19:31:00Z"/>
                <w:rFonts w:ascii="Monaco" w:hAnsi="Monaco" w:cs="Monaco"/>
                <w:sz w:val="20"/>
                <w:szCs w:val="20"/>
                <w:lang w:val="en-US"/>
                <w:rPrChange w:id="8233" w:author="Borja Gonzalez" w:date="2017-09-28T19:31:00Z">
                  <w:rPr>
                    <w:ins w:id="8234" w:author="Borja Gonzalez" w:date="2017-09-28T19:31:00Z"/>
                    <w:rFonts w:ascii="Monaco" w:hAnsi="Monaco" w:cs="Monaco"/>
                    <w:sz w:val="32"/>
                    <w:szCs w:val="32"/>
                    <w:lang w:val="en-US"/>
                  </w:rPr>
                </w:rPrChange>
              </w:rPr>
            </w:pPr>
            <w:ins w:id="8235" w:author="Borja Gonzalez" w:date="2017-09-28T19:31:00Z">
              <w:r w:rsidRPr="00E066BD">
                <w:rPr>
                  <w:rFonts w:ascii="Monaco" w:hAnsi="Monaco" w:cs="Monaco"/>
                  <w:sz w:val="20"/>
                  <w:szCs w:val="20"/>
                  <w:lang w:val="en-US"/>
                  <w:rPrChange w:id="8236"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237" w:author="Borja Gonzalez" w:date="2017-09-28T19:31:00Z">
                    <w:rPr>
                      <w:rFonts w:ascii="Monaco" w:hAnsi="Monaco" w:cs="Monaco"/>
                      <w:b/>
                      <w:bCs/>
                      <w:color w:val="000000"/>
                      <w:sz w:val="32"/>
                      <w:szCs w:val="32"/>
                      <w:lang w:val="en-US"/>
                    </w:rPr>
                  </w:rPrChange>
                </w:rPr>
                <w:t>}</w:t>
              </w:r>
            </w:ins>
          </w:p>
          <w:p w14:paraId="0400A9AA" w14:textId="77777777" w:rsidR="00E066BD" w:rsidRPr="00E066BD" w:rsidRDefault="00E066BD" w:rsidP="00E066BD">
            <w:pPr>
              <w:widowControl w:val="0"/>
              <w:autoSpaceDE w:val="0"/>
              <w:autoSpaceDN w:val="0"/>
              <w:adjustRightInd w:val="0"/>
              <w:rPr>
                <w:ins w:id="8238" w:author="Borja Gonzalez" w:date="2017-09-28T19:31:00Z"/>
                <w:rFonts w:ascii="Monaco" w:hAnsi="Monaco" w:cs="Monaco"/>
                <w:sz w:val="20"/>
                <w:szCs w:val="20"/>
                <w:lang w:val="en-US"/>
                <w:rPrChange w:id="8239" w:author="Borja Gonzalez" w:date="2017-09-28T19:31:00Z">
                  <w:rPr>
                    <w:ins w:id="8240" w:author="Borja Gonzalez" w:date="2017-09-28T19:31:00Z"/>
                    <w:rFonts w:ascii="Monaco" w:hAnsi="Monaco" w:cs="Monaco"/>
                    <w:sz w:val="32"/>
                    <w:szCs w:val="32"/>
                    <w:lang w:val="en-US"/>
                  </w:rPr>
                </w:rPrChange>
              </w:rPr>
            </w:pPr>
            <w:ins w:id="8241" w:author="Borja Gonzalez" w:date="2017-09-28T19:31:00Z">
              <w:r w:rsidRPr="00E066BD">
                <w:rPr>
                  <w:rFonts w:ascii="Monaco" w:hAnsi="Monaco" w:cs="Monaco"/>
                  <w:sz w:val="20"/>
                  <w:szCs w:val="20"/>
                  <w:lang w:val="en-US"/>
                  <w:rPrChange w:id="8242"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243" w:author="Borja Gonzalez" w:date="2017-09-28T19:31:00Z">
                    <w:rPr>
                      <w:rFonts w:ascii="Monaco" w:hAnsi="Monaco" w:cs="Monaco"/>
                      <w:b/>
                      <w:bCs/>
                      <w:color w:val="000000"/>
                      <w:sz w:val="32"/>
                      <w:szCs w:val="32"/>
                      <w:lang w:val="en-US"/>
                    </w:rPr>
                  </w:rPrChange>
                </w:rPr>
                <w:t>}]</w:t>
              </w:r>
            </w:ins>
          </w:p>
          <w:p w14:paraId="2879868C" w14:textId="77777777" w:rsidR="00E066BD" w:rsidRPr="00E066BD" w:rsidRDefault="00E066BD" w:rsidP="00E066BD">
            <w:pPr>
              <w:widowControl w:val="0"/>
              <w:autoSpaceDE w:val="0"/>
              <w:autoSpaceDN w:val="0"/>
              <w:adjustRightInd w:val="0"/>
              <w:rPr>
                <w:ins w:id="8244" w:author="Borja Gonzalez" w:date="2017-09-28T19:31:00Z"/>
                <w:rFonts w:ascii="Monaco" w:hAnsi="Monaco" w:cs="Monaco"/>
                <w:sz w:val="20"/>
                <w:szCs w:val="20"/>
                <w:lang w:val="en-US"/>
                <w:rPrChange w:id="8245" w:author="Borja Gonzalez" w:date="2017-09-28T19:31:00Z">
                  <w:rPr>
                    <w:ins w:id="8246" w:author="Borja Gonzalez" w:date="2017-09-28T19:31:00Z"/>
                    <w:rFonts w:ascii="Monaco" w:hAnsi="Monaco" w:cs="Monaco"/>
                    <w:sz w:val="32"/>
                    <w:szCs w:val="32"/>
                    <w:lang w:val="en-US"/>
                  </w:rPr>
                </w:rPrChange>
              </w:rPr>
            </w:pPr>
            <w:ins w:id="8247" w:author="Borja Gonzalez" w:date="2017-09-28T19:31:00Z">
              <w:r w:rsidRPr="00E066BD">
                <w:rPr>
                  <w:rFonts w:ascii="Monaco" w:hAnsi="Monaco" w:cs="Monaco"/>
                  <w:sz w:val="20"/>
                  <w:szCs w:val="20"/>
                  <w:lang w:val="en-US"/>
                  <w:rPrChange w:id="8248"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249" w:author="Borja Gonzalez" w:date="2017-09-28T19:31:00Z">
                    <w:rPr>
                      <w:rFonts w:ascii="Monaco" w:hAnsi="Monaco" w:cs="Monaco"/>
                      <w:b/>
                      <w:bCs/>
                      <w:color w:val="000000"/>
                      <w:sz w:val="32"/>
                      <w:szCs w:val="32"/>
                      <w:lang w:val="en-US"/>
                    </w:rPr>
                  </w:rPrChange>
                </w:rPr>
                <w:t>}</w:t>
              </w:r>
            </w:ins>
          </w:p>
          <w:p w14:paraId="592B6DA4" w14:textId="77777777" w:rsidR="00E066BD" w:rsidRPr="00E066BD" w:rsidRDefault="00E066BD" w:rsidP="00E066BD">
            <w:pPr>
              <w:widowControl w:val="0"/>
              <w:autoSpaceDE w:val="0"/>
              <w:autoSpaceDN w:val="0"/>
              <w:adjustRightInd w:val="0"/>
              <w:rPr>
                <w:ins w:id="8250" w:author="Borja Gonzalez" w:date="2017-09-28T19:31:00Z"/>
                <w:rFonts w:ascii="Monaco" w:hAnsi="Monaco" w:cs="Monaco"/>
                <w:sz w:val="20"/>
                <w:szCs w:val="20"/>
                <w:lang w:val="en-US"/>
                <w:rPrChange w:id="8251" w:author="Borja Gonzalez" w:date="2017-09-28T19:31:00Z">
                  <w:rPr>
                    <w:ins w:id="8252" w:author="Borja Gonzalez" w:date="2017-09-28T19:31:00Z"/>
                    <w:rFonts w:ascii="Monaco" w:hAnsi="Monaco" w:cs="Monaco"/>
                    <w:sz w:val="32"/>
                    <w:szCs w:val="32"/>
                    <w:lang w:val="en-US"/>
                  </w:rPr>
                </w:rPrChange>
              </w:rPr>
            </w:pPr>
            <w:ins w:id="8253" w:author="Borja Gonzalez" w:date="2017-09-28T19:31:00Z">
              <w:r w:rsidRPr="00E066BD">
                <w:rPr>
                  <w:rFonts w:ascii="Monaco" w:hAnsi="Monaco" w:cs="Monaco"/>
                  <w:b/>
                  <w:bCs/>
                  <w:color w:val="000000"/>
                  <w:sz w:val="20"/>
                  <w:szCs w:val="20"/>
                  <w:lang w:val="en-US"/>
                  <w:rPrChange w:id="8254" w:author="Borja Gonzalez" w:date="2017-09-28T19:31:00Z">
                    <w:rPr>
                      <w:rFonts w:ascii="Monaco" w:hAnsi="Monaco" w:cs="Monaco"/>
                      <w:b/>
                      <w:bCs/>
                      <w:color w:val="000000"/>
                      <w:sz w:val="32"/>
                      <w:szCs w:val="32"/>
                      <w:lang w:val="en-US"/>
                    </w:rPr>
                  </w:rPrChange>
                </w:rPr>
                <w:t>}</w:t>
              </w:r>
            </w:ins>
          </w:p>
          <w:p w14:paraId="721A2309" w14:textId="77777777" w:rsidR="00E066BD" w:rsidRPr="00E066BD" w:rsidRDefault="00E066BD" w:rsidP="00E066BD">
            <w:pPr>
              <w:widowControl w:val="0"/>
              <w:autoSpaceDE w:val="0"/>
              <w:autoSpaceDN w:val="0"/>
              <w:adjustRightInd w:val="0"/>
              <w:rPr>
                <w:ins w:id="8255" w:author="Borja Gonzalez" w:date="2017-09-28T19:31:00Z"/>
                <w:rFonts w:ascii="Monaco" w:hAnsi="Monaco" w:cs="Monaco"/>
                <w:sz w:val="20"/>
                <w:szCs w:val="20"/>
                <w:lang w:val="en-US"/>
                <w:rPrChange w:id="8256" w:author="Borja Gonzalez" w:date="2017-09-28T19:31:00Z">
                  <w:rPr>
                    <w:ins w:id="8257" w:author="Borja Gonzalez" w:date="2017-09-28T19:31:00Z"/>
                    <w:rFonts w:ascii="Monaco" w:hAnsi="Monaco" w:cs="Monaco"/>
                    <w:sz w:val="32"/>
                    <w:szCs w:val="32"/>
                    <w:lang w:val="en-US"/>
                  </w:rPr>
                </w:rPrChange>
              </w:rPr>
            </w:pPr>
            <w:ins w:id="8258" w:author="Borja Gonzalez" w:date="2017-09-28T19:31:00Z">
              <w:r w:rsidRPr="00E066BD">
                <w:rPr>
                  <w:rFonts w:ascii="Monaco" w:hAnsi="Monaco" w:cs="Monaco"/>
                  <w:b/>
                  <w:bCs/>
                  <w:color w:val="000000"/>
                  <w:sz w:val="20"/>
                  <w:szCs w:val="20"/>
                  <w:lang w:val="en-US"/>
                  <w:rPrChange w:id="8259" w:author="Borja Gonzalez" w:date="2017-09-28T19:31:00Z">
                    <w:rPr>
                      <w:rFonts w:ascii="Monaco" w:hAnsi="Monaco" w:cs="Monaco"/>
                      <w:b/>
                      <w:bCs/>
                      <w:color w:val="000000"/>
                      <w:sz w:val="32"/>
                      <w:szCs w:val="32"/>
                      <w:lang w:val="en-US"/>
                    </w:rPr>
                  </w:rPrChange>
                </w:rPr>
                <w:t>});</w:t>
              </w:r>
            </w:ins>
          </w:p>
          <w:p w14:paraId="6FBF1723" w14:textId="77777777" w:rsidR="00E066BD" w:rsidRPr="00E066BD" w:rsidRDefault="00E066BD" w:rsidP="00E066BD">
            <w:pPr>
              <w:widowControl w:val="0"/>
              <w:autoSpaceDE w:val="0"/>
              <w:autoSpaceDN w:val="0"/>
              <w:adjustRightInd w:val="0"/>
              <w:rPr>
                <w:ins w:id="8260" w:author="Borja Gonzalez" w:date="2017-09-28T19:31:00Z"/>
                <w:rFonts w:ascii="Monaco" w:hAnsi="Monaco" w:cs="Monaco"/>
                <w:sz w:val="20"/>
                <w:szCs w:val="20"/>
                <w:lang w:val="en-US"/>
                <w:rPrChange w:id="8261" w:author="Borja Gonzalez" w:date="2017-09-28T19:31:00Z">
                  <w:rPr>
                    <w:ins w:id="8262" w:author="Borja Gonzalez" w:date="2017-09-28T19:31:00Z"/>
                    <w:rFonts w:ascii="Monaco" w:hAnsi="Monaco" w:cs="Monaco"/>
                    <w:sz w:val="32"/>
                    <w:szCs w:val="32"/>
                    <w:lang w:val="en-US"/>
                  </w:rPr>
                </w:rPrChange>
              </w:rPr>
            </w:pPr>
            <w:ins w:id="8263" w:author="Borja Gonzalez" w:date="2017-09-28T19:31:00Z">
              <w:r w:rsidRPr="00E066BD">
                <w:rPr>
                  <w:rFonts w:ascii="Monaco" w:hAnsi="Monaco" w:cs="Monaco"/>
                  <w:b/>
                  <w:bCs/>
                  <w:color w:val="000000"/>
                  <w:sz w:val="20"/>
                  <w:szCs w:val="20"/>
                  <w:lang w:val="en-US"/>
                  <w:rPrChange w:id="8264" w:author="Borja Gonzalez" w:date="2017-09-28T19:31:00Z">
                    <w:rPr>
                      <w:rFonts w:ascii="Monaco" w:hAnsi="Monaco" w:cs="Monaco"/>
                      <w:b/>
                      <w:bCs/>
                      <w:color w:val="000000"/>
                      <w:sz w:val="32"/>
                      <w:szCs w:val="32"/>
                      <w:lang w:val="en-US"/>
                    </w:rPr>
                  </w:rPrChange>
                </w:rPr>
                <w:t>}</w:t>
              </w:r>
            </w:ins>
          </w:p>
          <w:p w14:paraId="780E1D1A" w14:textId="77777777" w:rsidR="00E066BD" w:rsidRDefault="00E066BD" w:rsidP="00F55B79">
            <w:pPr>
              <w:rPr>
                <w:ins w:id="8265" w:author="Borja Gonzalez" w:date="2017-09-28T19:31:00Z"/>
              </w:rPr>
            </w:pPr>
          </w:p>
        </w:tc>
      </w:tr>
    </w:tbl>
    <w:p w14:paraId="117B2AE0" w14:textId="46A8597E" w:rsidR="00F55B79" w:rsidRDefault="00F55B79" w:rsidP="00F55B79"/>
    <w:p w14:paraId="46F1C7B0" w14:textId="60750C8A" w:rsidR="00F55B79" w:rsidRDefault="00F55B79" w:rsidP="00F55B79">
      <w:del w:id="8266" w:author="Borja Gonzalez" w:date="2017-09-28T19:30:00Z">
        <w:r w:rsidDel="00E066BD">
          <w:rPr>
            <w:noProof/>
            <w:lang w:val="en-US"/>
          </w:rPr>
          <w:drawing>
            <wp:inline distT="0" distB="0" distL="0" distR="0" wp14:anchorId="551A04E7" wp14:editId="056EE4BA">
              <wp:extent cx="6286500" cy="3335399"/>
              <wp:effectExtent l="0" t="0" r="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87351" cy="3335850"/>
                      </a:xfrm>
                      <a:prstGeom prst="rect">
                        <a:avLst/>
                      </a:prstGeom>
                      <a:noFill/>
                      <a:ln>
                        <a:noFill/>
                      </a:ln>
                    </pic:spPr>
                  </pic:pic>
                </a:graphicData>
              </a:graphic>
            </wp:inline>
          </w:drawing>
        </w:r>
      </w:del>
    </w:p>
    <w:p w14:paraId="00D5A8A1" w14:textId="50FB3C8F" w:rsidR="00F55B79" w:rsidRDefault="00F55B79" w:rsidP="00F55B79">
      <w:del w:id="8267" w:author="Borja Gonzalez" w:date="2017-09-28T19:30:00Z">
        <w:r w:rsidDel="00E066BD">
          <w:rPr>
            <w:noProof/>
            <w:lang w:val="en-US"/>
          </w:rPr>
          <w:drawing>
            <wp:inline distT="0" distB="0" distL="0" distR="0" wp14:anchorId="3242FD4A" wp14:editId="514F0B65">
              <wp:extent cx="6286500" cy="2745828"/>
              <wp:effectExtent l="0" t="0" r="0"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87822" cy="2746406"/>
                      </a:xfrm>
                      <a:prstGeom prst="rect">
                        <a:avLst/>
                      </a:prstGeom>
                      <a:noFill/>
                      <a:ln>
                        <a:noFill/>
                      </a:ln>
                    </pic:spPr>
                  </pic:pic>
                </a:graphicData>
              </a:graphic>
            </wp:inline>
          </w:drawing>
        </w:r>
      </w:del>
    </w:p>
    <w:p w14:paraId="44C1B2B9" w14:textId="58BD2093" w:rsidR="00F55B79" w:rsidRDefault="00F55B79" w:rsidP="00F55B79">
      <w:del w:id="8268" w:author="Borja Gonzalez" w:date="2017-09-28T19:30:00Z">
        <w:r w:rsidDel="00E066BD">
          <w:rPr>
            <w:noProof/>
            <w:lang w:val="en-US"/>
          </w:rPr>
          <w:drawing>
            <wp:inline distT="0" distB="0" distL="0" distR="0" wp14:anchorId="6096FC92" wp14:editId="6A977F4A">
              <wp:extent cx="6286500" cy="2744704"/>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86915" cy="2744885"/>
                      </a:xfrm>
                      <a:prstGeom prst="rect">
                        <a:avLst/>
                      </a:prstGeom>
                      <a:noFill/>
                      <a:ln>
                        <a:noFill/>
                      </a:ln>
                    </pic:spPr>
                  </pic:pic>
                </a:graphicData>
              </a:graphic>
            </wp:inline>
          </w:drawing>
        </w:r>
      </w:del>
    </w:p>
    <w:p w14:paraId="1CFACC46" w14:textId="77777777" w:rsidR="00D32ACC" w:rsidRDefault="00D32ACC" w:rsidP="00F55B79"/>
    <w:p w14:paraId="5C7B6960" w14:textId="091C2E66" w:rsidR="00D32ACC" w:rsidRDefault="00D32ACC" w:rsidP="00F55B79">
      <w:r>
        <w:t>En esta función vemos como se comprueba si existe un gráfico, y en caso afirmativo se eliminará para sustituirlo por el gráfico de evolución en cuestión.</w:t>
      </w:r>
    </w:p>
    <w:p w14:paraId="670A16DE" w14:textId="40CC2DC8" w:rsidR="00D32ACC" w:rsidRDefault="00D32ACC" w:rsidP="00F55B79">
      <w:r>
        <w:t>Vemos como se han incluido varios sets de datos en el gráfico. Estos valores corresponden a:</w:t>
      </w:r>
    </w:p>
    <w:p w14:paraId="192CBA2D" w14:textId="4123F810" w:rsidR="00D32ACC" w:rsidRDefault="00D32ACC" w:rsidP="00C45289">
      <w:pPr>
        <w:pStyle w:val="ListParagraph"/>
        <w:numPr>
          <w:ilvl w:val="0"/>
          <w:numId w:val="8"/>
        </w:numPr>
      </w:pPr>
      <w:r>
        <w:t>Cuatro sets de datos para los valores de normalidad. Dos para los valores máximos y dos para los mínimos.</w:t>
      </w:r>
    </w:p>
    <w:p w14:paraId="3807C55E" w14:textId="3F113E21" w:rsidR="00D32ACC" w:rsidRDefault="00D32ACC" w:rsidP="00C45289">
      <w:pPr>
        <w:pStyle w:val="ListParagraph"/>
        <w:numPr>
          <w:ilvl w:val="0"/>
          <w:numId w:val="8"/>
        </w:numPr>
      </w:pPr>
      <w:r>
        <w:t>Un set de datos correspondiente a los valores máximos alcanzados en el movimiento por el paciente.</w:t>
      </w:r>
    </w:p>
    <w:p w14:paraId="740522BA" w14:textId="10646904" w:rsidR="00D32ACC" w:rsidRDefault="00D32ACC" w:rsidP="00C45289">
      <w:pPr>
        <w:pStyle w:val="ListParagraph"/>
        <w:numPr>
          <w:ilvl w:val="0"/>
          <w:numId w:val="8"/>
        </w:numPr>
      </w:pPr>
      <w:r>
        <w:t>Un set de datos correspondiente a los valores mínimos alcanzados en el movimiento por el paciente.</w:t>
      </w:r>
    </w:p>
    <w:p w14:paraId="1BF05076" w14:textId="77777777" w:rsidR="00D32ACC" w:rsidRDefault="00D32ACC" w:rsidP="00D32ACC"/>
    <w:p w14:paraId="2B53DE6E" w14:textId="600006DA" w:rsidR="004C0379" w:rsidRDefault="00D32ACC">
      <w:pPr>
        <w:pPrChange w:id="8269" w:author="Borja Gonzalez" w:date="2017-09-27T15:00:00Z">
          <w:pPr>
            <w:pStyle w:val="Heading4"/>
          </w:pPr>
        </w:pPrChange>
      </w:pPr>
      <w:r>
        <w:t>A continuación se mostrará un ejemplo de un gráfico de evolución y se explicará más en detalle:</w:t>
      </w:r>
    </w:p>
    <w:p w14:paraId="4A229250" w14:textId="77777777" w:rsidR="004C0379" w:rsidRDefault="004C0379" w:rsidP="00D32ACC"/>
    <w:p w14:paraId="638C900A" w14:textId="757C6497" w:rsidR="00D32ACC" w:rsidRDefault="00D32ACC" w:rsidP="00D32ACC">
      <w:r w:rsidRPr="00C45289">
        <w:rPr>
          <w:noProof/>
          <w:lang w:val="en-US"/>
        </w:rPr>
        <w:drawing>
          <wp:inline distT="0" distB="0" distL="0" distR="0" wp14:anchorId="0D9AB5DC" wp14:editId="3C991B67">
            <wp:extent cx="5486400" cy="2971800"/>
            <wp:effectExtent l="0" t="0" r="0" b="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4D491164" w14:textId="77777777" w:rsidR="004C0379" w:rsidRDefault="004C0379" w:rsidP="00D32ACC"/>
    <w:p w14:paraId="468DE829" w14:textId="4FEBB14E" w:rsidR="004C0379" w:rsidRDefault="004C0379" w:rsidP="004C0379">
      <w:r>
        <w:t>Este gráfico corresponde a la evolución de un movimiento en el plano coronal de un paciente. El eje vertical denota los grados del rango de movimiento y el eje horizontal denota las fechas de las distintas mediciones.</w:t>
      </w:r>
    </w:p>
    <w:p w14:paraId="4D1049CE" w14:textId="77777777" w:rsidR="004C0379" w:rsidRDefault="004C0379" w:rsidP="004C0379"/>
    <w:p w14:paraId="04EC46AC" w14:textId="77777777" w:rsidR="004C0379" w:rsidRDefault="004C0379" w:rsidP="004C0379">
      <w:pPr>
        <w:pStyle w:val="ListParagraph"/>
        <w:numPr>
          <w:ilvl w:val="0"/>
          <w:numId w:val="8"/>
        </w:numPr>
      </w:pPr>
      <w:r>
        <w:t>Ampliar y reducir el gráfico.</w:t>
      </w:r>
    </w:p>
    <w:p w14:paraId="775FD7FF" w14:textId="77777777" w:rsidR="004C0379" w:rsidRDefault="004C0379" w:rsidP="004C0379">
      <w:pPr>
        <w:pStyle w:val="ListParagraph"/>
        <w:numPr>
          <w:ilvl w:val="0"/>
          <w:numId w:val="8"/>
        </w:numPr>
      </w:pPr>
      <w:r>
        <w:t>Interactuar con los distintos puntos, mostrando para cada punto el ángulo de y su tiempo correspondiente.</w:t>
      </w:r>
    </w:p>
    <w:p w14:paraId="032EC804" w14:textId="77777777" w:rsidR="004C0379" w:rsidRDefault="004C0379">
      <w:pPr>
        <w:pPrChange w:id="8270" w:author="Borja Gonzalez" w:date="2017-09-27T14:57:00Z">
          <w:pPr>
            <w:pStyle w:val="ListParagraph"/>
            <w:numPr>
              <w:numId w:val="8"/>
            </w:numPr>
            <w:ind w:hanging="360"/>
          </w:pPr>
        </w:pPrChange>
      </w:pPr>
    </w:p>
    <w:p w14:paraId="07306EDA" w14:textId="694E5E58" w:rsidR="004C0379" w:rsidRDefault="004C0379">
      <w:pPr>
        <w:pPrChange w:id="8271" w:author="Borja Gonzalez" w:date="2017-09-27T14:57:00Z">
          <w:pPr>
            <w:pStyle w:val="ListParagraph"/>
            <w:numPr>
              <w:numId w:val="8"/>
            </w:numPr>
            <w:ind w:hanging="360"/>
          </w:pPr>
        </w:pPrChange>
      </w:pPr>
      <w:r>
        <w:t xml:space="preserve">La zona que no está oscurecida corresponde al rango de normalidad, por lo tanto si los valores caen en la zona más clara, podemos asumir que el paciente tiene un rango de movimiento normal. </w:t>
      </w:r>
    </w:p>
    <w:p w14:paraId="2110F649" w14:textId="77777777" w:rsidR="00D32ACC" w:rsidRDefault="00D32ACC" w:rsidP="00D32ACC"/>
    <w:p w14:paraId="7C13C16B" w14:textId="42002F19" w:rsidR="004C0379" w:rsidRDefault="004C0379" w:rsidP="004C0379">
      <w:pPr>
        <w:pStyle w:val="Heading4"/>
      </w:pPr>
      <w:r>
        <w:t>4.3.8.2.  Funcionalidad en el lado del servidor</w:t>
      </w:r>
    </w:p>
    <w:p w14:paraId="1C1BA973" w14:textId="77777777" w:rsidR="004C0379" w:rsidRDefault="004C0379">
      <w:pPr>
        <w:pPrChange w:id="8272" w:author="Borja Gonzalez" w:date="2017-09-27T15:00:00Z">
          <w:pPr>
            <w:pStyle w:val="Heading4"/>
          </w:pPr>
        </w:pPrChange>
      </w:pPr>
    </w:p>
    <w:p w14:paraId="1E92992E" w14:textId="77777777" w:rsidR="00E066BD" w:rsidRPr="004C0379" w:rsidRDefault="004C0379">
      <w:pPr>
        <w:rPr>
          <w:ins w:id="8273" w:author="Borja Gonzalez" w:date="2017-09-28T19:32:00Z"/>
        </w:rPr>
      </w:pPr>
      <w:del w:id="8274" w:author="Borja Gonzalez" w:date="2017-09-28T19:31:00Z">
        <w:r w:rsidRPr="00C45289" w:rsidDel="00E066BD">
          <w:rPr>
            <w:noProof/>
            <w:lang w:val="en-US"/>
          </w:rPr>
          <w:drawing>
            <wp:inline distT="0" distB="0" distL="0" distR="0" wp14:anchorId="698AF584" wp14:editId="1AC2BA38">
              <wp:extent cx="4914900" cy="367480"/>
              <wp:effectExtent l="0" t="0" r="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5203" cy="367503"/>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14:paraId="739DFB11" w14:textId="77777777" w:rsidTr="00E066BD">
        <w:trPr>
          <w:ins w:id="8275" w:author="Borja Gonzalez" w:date="2017-09-28T19:32:00Z"/>
        </w:trPr>
        <w:tc>
          <w:tcPr>
            <w:tcW w:w="8856" w:type="dxa"/>
          </w:tcPr>
          <w:p w14:paraId="65662543" w14:textId="77777777" w:rsidR="00E066BD" w:rsidRPr="00557475" w:rsidRDefault="00E066BD" w:rsidP="00E066BD">
            <w:pPr>
              <w:widowControl w:val="0"/>
              <w:autoSpaceDE w:val="0"/>
              <w:autoSpaceDN w:val="0"/>
              <w:adjustRightInd w:val="0"/>
              <w:rPr>
                <w:ins w:id="8276" w:author="Borja Gonzalez" w:date="2017-09-28T19:33:00Z"/>
                <w:rFonts w:ascii="Monaco" w:hAnsi="Monaco" w:cs="Monaco"/>
                <w:noProof/>
                <w:sz w:val="20"/>
                <w:szCs w:val="20"/>
                <w:lang w:val="en-US"/>
              </w:rPr>
            </w:pPr>
            <w:ins w:id="8277" w:author="Borja Gonzalez" w:date="2017-09-28T19:33: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AB0752D" w14:textId="77777777" w:rsidR="00E066BD" w:rsidRDefault="00E066BD" w:rsidP="00E066BD">
            <w:pPr>
              <w:widowControl w:val="0"/>
              <w:autoSpaceDE w:val="0"/>
              <w:autoSpaceDN w:val="0"/>
              <w:adjustRightInd w:val="0"/>
              <w:rPr>
                <w:ins w:id="8278" w:author="Borja Gonzalez" w:date="2017-09-28T19:33:00Z"/>
                <w:rFonts w:ascii="Monaco" w:hAnsi="Monaco" w:cs="Monaco"/>
                <w:b/>
                <w:bCs/>
                <w:noProof/>
                <w:color w:val="000000"/>
                <w:sz w:val="20"/>
                <w:szCs w:val="20"/>
                <w:lang w:val="en-US"/>
              </w:rPr>
            </w:pPr>
            <w:ins w:id="8279" w:author="Borja Gonzalez" w:date="2017-09-28T19:33:00Z">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datos</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JSON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parse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2B4DDEB9" w14:textId="77777777" w:rsidR="00E066BD" w:rsidRDefault="00E066BD" w:rsidP="00E066BD">
            <w:pPr>
              <w:widowControl w:val="0"/>
              <w:autoSpaceDE w:val="0"/>
              <w:autoSpaceDN w:val="0"/>
              <w:adjustRightInd w:val="0"/>
              <w:rPr>
                <w:ins w:id="8280" w:author="Borja Gonzalez" w:date="2017-09-28T19:33:00Z"/>
                <w:rFonts w:ascii="Monaco" w:hAnsi="Monaco" w:cs="Monaco"/>
                <w:b/>
                <w:bCs/>
                <w:color w:val="204A87"/>
                <w:sz w:val="20"/>
                <w:szCs w:val="20"/>
                <w:lang w:val="en-US"/>
              </w:rPr>
            </w:pPr>
          </w:p>
          <w:p w14:paraId="5F780BC3" w14:textId="77777777" w:rsidR="00E066BD" w:rsidRPr="00E066BD" w:rsidRDefault="00E066BD" w:rsidP="00E066BD">
            <w:pPr>
              <w:widowControl w:val="0"/>
              <w:autoSpaceDE w:val="0"/>
              <w:autoSpaceDN w:val="0"/>
              <w:adjustRightInd w:val="0"/>
              <w:rPr>
                <w:ins w:id="8281" w:author="Borja Gonzalez" w:date="2017-09-28T19:32:00Z"/>
                <w:rFonts w:ascii="Monaco" w:hAnsi="Monaco" w:cs="Monaco"/>
                <w:sz w:val="20"/>
                <w:szCs w:val="20"/>
                <w:lang w:val="en-US"/>
                <w:rPrChange w:id="8282" w:author="Borja Gonzalez" w:date="2017-09-28T19:32:00Z">
                  <w:rPr>
                    <w:ins w:id="8283" w:author="Borja Gonzalez" w:date="2017-09-28T19:32:00Z"/>
                    <w:rFonts w:ascii="Monaco" w:hAnsi="Monaco" w:cs="Monaco"/>
                    <w:sz w:val="32"/>
                    <w:szCs w:val="32"/>
                    <w:lang w:val="en-US"/>
                  </w:rPr>
                </w:rPrChange>
              </w:rPr>
            </w:pPr>
            <w:ins w:id="8284" w:author="Borja Gonzalez" w:date="2017-09-28T19:32:00Z">
              <w:r w:rsidRPr="00E066BD">
                <w:rPr>
                  <w:rFonts w:ascii="Monaco" w:hAnsi="Monaco" w:cs="Monaco"/>
                  <w:b/>
                  <w:bCs/>
                  <w:color w:val="204A87"/>
                  <w:sz w:val="20"/>
                  <w:szCs w:val="20"/>
                  <w:lang w:val="en-US"/>
                  <w:rPrChange w:id="8285" w:author="Borja Gonzalez" w:date="2017-09-28T19:32: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8286" w:author="Borja Gonzalez" w:date="2017-09-28T19:32: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287" w:author="Borja Gonzalez" w:date="2017-09-28T19:32:00Z">
                    <w:rPr>
                      <w:rFonts w:ascii="Monaco" w:hAnsi="Monaco" w:cs="Monaco"/>
                      <w:color w:val="000000"/>
                      <w:sz w:val="32"/>
                      <w:szCs w:val="32"/>
                      <w:lang w:val="en-US"/>
                    </w:rPr>
                  </w:rPrChange>
                </w:rPr>
                <w:t>datos</w:t>
              </w:r>
              <w:r w:rsidRPr="00E066BD">
                <w:rPr>
                  <w:rFonts w:ascii="Monaco" w:hAnsi="Monaco" w:cs="Monaco"/>
                  <w:b/>
                  <w:bCs/>
                  <w:color w:val="000000"/>
                  <w:sz w:val="20"/>
                  <w:szCs w:val="20"/>
                  <w:lang w:val="en-US"/>
                  <w:rPrChange w:id="8288" w:author="Borja Gonzalez" w:date="2017-09-28T19:32: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289" w:author="Borja Gonzalez" w:date="2017-09-28T19:32:00Z">
                    <w:rPr>
                      <w:rFonts w:ascii="Monaco" w:hAnsi="Monaco" w:cs="Monaco"/>
                      <w:color w:val="000000"/>
                      <w:sz w:val="32"/>
                      <w:szCs w:val="32"/>
                      <w:lang w:val="en-US"/>
                    </w:rPr>
                  </w:rPrChange>
                </w:rPr>
                <w:t>operacion</w:t>
              </w:r>
              <w:r w:rsidRPr="00E066BD">
                <w:rPr>
                  <w:rFonts w:ascii="Monaco" w:hAnsi="Monaco" w:cs="Monaco"/>
                  <w:b/>
                  <w:bCs/>
                  <w:color w:val="CE5C00"/>
                  <w:sz w:val="20"/>
                  <w:szCs w:val="20"/>
                  <w:lang w:val="en-US"/>
                  <w:rPrChange w:id="8290" w:author="Borja Gonzalez" w:date="2017-09-28T19:32: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8291" w:author="Borja Gonzalez" w:date="2017-09-28T19:32:00Z">
                    <w:rPr>
                      <w:rFonts w:ascii="Monaco" w:hAnsi="Monaco" w:cs="Monaco"/>
                      <w:color w:val="4E9A06"/>
                      <w:sz w:val="32"/>
                      <w:szCs w:val="32"/>
                      <w:lang w:val="en-US"/>
                    </w:rPr>
                  </w:rPrChange>
                </w:rPr>
                <w:t>"Datos de Evolucion paciente"</w:t>
              </w:r>
              <w:r w:rsidRPr="00E066BD">
                <w:rPr>
                  <w:rFonts w:ascii="Monaco" w:hAnsi="Monaco" w:cs="Monaco"/>
                  <w:b/>
                  <w:bCs/>
                  <w:color w:val="000000"/>
                  <w:sz w:val="20"/>
                  <w:szCs w:val="20"/>
                  <w:lang w:val="en-US"/>
                  <w:rPrChange w:id="8292" w:author="Borja Gonzalez" w:date="2017-09-28T19:32:00Z">
                    <w:rPr>
                      <w:rFonts w:ascii="Monaco" w:hAnsi="Monaco" w:cs="Monaco"/>
                      <w:b/>
                      <w:bCs/>
                      <w:color w:val="000000"/>
                      <w:sz w:val="32"/>
                      <w:szCs w:val="32"/>
                      <w:lang w:val="en-US"/>
                    </w:rPr>
                  </w:rPrChange>
                </w:rPr>
                <w:t>){</w:t>
              </w:r>
            </w:ins>
          </w:p>
          <w:p w14:paraId="1B6823AA" w14:textId="77777777" w:rsidR="00E066BD" w:rsidRPr="00E066BD" w:rsidRDefault="00E066BD" w:rsidP="00E066BD">
            <w:pPr>
              <w:widowControl w:val="0"/>
              <w:autoSpaceDE w:val="0"/>
              <w:autoSpaceDN w:val="0"/>
              <w:adjustRightInd w:val="0"/>
              <w:rPr>
                <w:ins w:id="8293" w:author="Borja Gonzalez" w:date="2017-09-28T19:32:00Z"/>
                <w:rFonts w:ascii="Monaco" w:hAnsi="Monaco" w:cs="Monaco"/>
                <w:sz w:val="20"/>
                <w:szCs w:val="20"/>
                <w:lang w:val="en-US"/>
                <w:rPrChange w:id="8294" w:author="Borja Gonzalez" w:date="2017-09-28T19:32:00Z">
                  <w:rPr>
                    <w:ins w:id="8295" w:author="Borja Gonzalez" w:date="2017-09-28T19:32:00Z"/>
                    <w:rFonts w:ascii="Monaco" w:hAnsi="Monaco" w:cs="Monaco"/>
                    <w:sz w:val="32"/>
                    <w:szCs w:val="32"/>
                    <w:lang w:val="en-US"/>
                  </w:rPr>
                </w:rPrChange>
              </w:rPr>
            </w:pPr>
            <w:ins w:id="8296" w:author="Borja Gonzalez" w:date="2017-09-28T19:32:00Z">
              <w:r w:rsidRPr="00E066BD">
                <w:rPr>
                  <w:rFonts w:ascii="Monaco" w:hAnsi="Monaco" w:cs="Monaco"/>
                  <w:sz w:val="20"/>
                  <w:szCs w:val="20"/>
                  <w:lang w:val="en-US"/>
                  <w:rPrChange w:id="8297" w:author="Borja Gonzalez" w:date="2017-09-28T19:32: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98" w:author="Borja Gonzalez" w:date="2017-09-28T19:32:00Z">
                    <w:rPr>
                      <w:rFonts w:ascii="Monaco" w:hAnsi="Monaco" w:cs="Monaco"/>
                      <w:color w:val="000000"/>
                      <w:sz w:val="32"/>
                      <w:szCs w:val="32"/>
                      <w:lang w:val="en-US"/>
                    </w:rPr>
                  </w:rPrChange>
                </w:rPr>
                <w:t>console</w:t>
              </w:r>
              <w:r w:rsidRPr="00E066BD">
                <w:rPr>
                  <w:rFonts w:ascii="Monaco" w:hAnsi="Monaco" w:cs="Monaco"/>
                  <w:b/>
                  <w:bCs/>
                  <w:color w:val="000000"/>
                  <w:sz w:val="20"/>
                  <w:szCs w:val="20"/>
                  <w:lang w:val="en-US"/>
                  <w:rPrChange w:id="8299" w:author="Borja Gonzalez" w:date="2017-09-28T19:32: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300" w:author="Borja Gonzalez" w:date="2017-09-28T19:32:00Z">
                    <w:rPr>
                      <w:rFonts w:ascii="Monaco" w:hAnsi="Monaco" w:cs="Monaco"/>
                      <w:color w:val="000000"/>
                      <w:sz w:val="32"/>
                      <w:szCs w:val="32"/>
                      <w:lang w:val="en-US"/>
                    </w:rPr>
                  </w:rPrChange>
                </w:rPr>
                <w:t>log</w:t>
              </w:r>
              <w:r w:rsidRPr="00E066BD">
                <w:rPr>
                  <w:rFonts w:ascii="Monaco" w:hAnsi="Monaco" w:cs="Monaco"/>
                  <w:b/>
                  <w:bCs/>
                  <w:color w:val="000000"/>
                  <w:sz w:val="20"/>
                  <w:szCs w:val="20"/>
                  <w:lang w:val="en-US"/>
                  <w:rPrChange w:id="8301" w:author="Borja Gonzalez" w:date="2017-09-28T19:32: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8302" w:author="Borja Gonzalez" w:date="2017-09-28T19:32:00Z">
                    <w:rPr>
                      <w:rFonts w:ascii="Monaco" w:hAnsi="Monaco" w:cs="Monaco"/>
                      <w:color w:val="4E9A06"/>
                      <w:sz w:val="32"/>
                      <w:szCs w:val="32"/>
                      <w:lang w:val="en-US"/>
                    </w:rPr>
                  </w:rPrChange>
                </w:rPr>
                <w:t>"Mostrar datos de evolucion de: "</w:t>
              </w:r>
              <w:r w:rsidRPr="00E066BD">
                <w:rPr>
                  <w:rFonts w:ascii="Monaco" w:hAnsi="Monaco" w:cs="Monaco"/>
                  <w:b/>
                  <w:bCs/>
                  <w:color w:val="CE5C00"/>
                  <w:sz w:val="20"/>
                  <w:szCs w:val="20"/>
                  <w:lang w:val="en-US"/>
                  <w:rPrChange w:id="8303" w:author="Borja Gonzalez" w:date="2017-09-28T19:32: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8304" w:author="Borja Gonzalez" w:date="2017-09-28T19:32:00Z">
                    <w:rPr>
                      <w:rFonts w:ascii="Monaco" w:hAnsi="Monaco" w:cs="Monaco"/>
                      <w:color w:val="000000"/>
                      <w:sz w:val="32"/>
                      <w:szCs w:val="32"/>
                      <w:lang w:val="en-US"/>
                    </w:rPr>
                  </w:rPrChange>
                </w:rPr>
                <w:t>datos</w:t>
              </w:r>
              <w:r w:rsidRPr="00E066BD">
                <w:rPr>
                  <w:rFonts w:ascii="Monaco" w:hAnsi="Monaco" w:cs="Monaco"/>
                  <w:b/>
                  <w:bCs/>
                  <w:color w:val="000000"/>
                  <w:sz w:val="20"/>
                  <w:szCs w:val="20"/>
                  <w:lang w:val="en-US"/>
                  <w:rPrChange w:id="8305" w:author="Borja Gonzalez" w:date="2017-09-28T19:32: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306" w:author="Borja Gonzalez" w:date="2017-09-28T19:32:00Z">
                    <w:rPr>
                      <w:rFonts w:ascii="Monaco" w:hAnsi="Monaco" w:cs="Monaco"/>
                      <w:color w:val="000000"/>
                      <w:sz w:val="32"/>
                      <w:szCs w:val="32"/>
                      <w:lang w:val="en-US"/>
                    </w:rPr>
                  </w:rPrChange>
                </w:rPr>
                <w:t>n</w:t>
              </w:r>
              <w:r w:rsidRPr="00E066BD">
                <w:rPr>
                  <w:rFonts w:ascii="Monaco" w:hAnsi="Monaco" w:cs="Monaco"/>
                  <w:b/>
                  <w:bCs/>
                  <w:color w:val="000000"/>
                  <w:sz w:val="20"/>
                  <w:szCs w:val="20"/>
                  <w:lang w:val="en-US"/>
                  <w:rPrChange w:id="8307" w:author="Borja Gonzalez" w:date="2017-09-28T19:32:00Z">
                    <w:rPr>
                      <w:rFonts w:ascii="Monaco" w:hAnsi="Monaco" w:cs="Monaco"/>
                      <w:b/>
                      <w:bCs/>
                      <w:color w:val="000000"/>
                      <w:sz w:val="32"/>
                      <w:szCs w:val="32"/>
                      <w:lang w:val="en-US"/>
                    </w:rPr>
                  </w:rPrChange>
                </w:rPr>
                <w:t>);</w:t>
              </w:r>
            </w:ins>
          </w:p>
          <w:p w14:paraId="052CF2D9" w14:textId="77777777" w:rsidR="00E066BD" w:rsidRPr="00E066BD" w:rsidRDefault="00E066BD" w:rsidP="00E066BD">
            <w:pPr>
              <w:widowControl w:val="0"/>
              <w:autoSpaceDE w:val="0"/>
              <w:autoSpaceDN w:val="0"/>
              <w:adjustRightInd w:val="0"/>
              <w:rPr>
                <w:ins w:id="8308" w:author="Borja Gonzalez" w:date="2017-09-28T19:32:00Z"/>
                <w:rFonts w:ascii="Monaco" w:hAnsi="Monaco" w:cs="Monaco"/>
                <w:sz w:val="20"/>
                <w:szCs w:val="20"/>
                <w:lang w:val="en-US"/>
                <w:rPrChange w:id="8309" w:author="Borja Gonzalez" w:date="2017-09-28T19:32:00Z">
                  <w:rPr>
                    <w:ins w:id="8310" w:author="Borja Gonzalez" w:date="2017-09-28T19:32:00Z"/>
                    <w:rFonts w:ascii="Monaco" w:hAnsi="Monaco" w:cs="Monaco"/>
                    <w:sz w:val="32"/>
                    <w:szCs w:val="32"/>
                    <w:lang w:val="en-US"/>
                  </w:rPr>
                </w:rPrChange>
              </w:rPr>
            </w:pPr>
            <w:ins w:id="8311" w:author="Borja Gonzalez" w:date="2017-09-28T19:32:00Z">
              <w:r w:rsidRPr="00E066BD">
                <w:rPr>
                  <w:rFonts w:ascii="Monaco" w:hAnsi="Monaco" w:cs="Monaco"/>
                  <w:sz w:val="20"/>
                  <w:szCs w:val="20"/>
                  <w:lang w:val="en-US"/>
                  <w:rPrChange w:id="8312" w:author="Borja Gonzalez" w:date="2017-09-28T19:32: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313" w:author="Borja Gonzalez" w:date="2017-09-28T19:32:00Z">
                    <w:rPr>
                      <w:rFonts w:ascii="Monaco" w:hAnsi="Monaco" w:cs="Monaco"/>
                      <w:b/>
                      <w:bCs/>
                      <w:color w:val="204A87"/>
                      <w:sz w:val="32"/>
                      <w:szCs w:val="32"/>
                      <w:lang w:val="en-US"/>
                    </w:rPr>
                  </w:rPrChange>
                </w:rPr>
                <w:t>var</w:t>
              </w:r>
              <w:r w:rsidRPr="00E066BD">
                <w:rPr>
                  <w:rFonts w:ascii="Monaco" w:hAnsi="Monaco" w:cs="Monaco"/>
                  <w:sz w:val="20"/>
                  <w:szCs w:val="20"/>
                  <w:lang w:val="en-US"/>
                  <w:rPrChange w:id="8314" w:author="Borja Gonzalez" w:date="2017-09-28T19:32: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15" w:author="Borja Gonzalez" w:date="2017-09-28T19:32:00Z">
                    <w:rPr>
                      <w:rFonts w:ascii="Monaco" w:hAnsi="Monaco" w:cs="Monaco"/>
                      <w:color w:val="000000"/>
                      <w:sz w:val="32"/>
                      <w:szCs w:val="32"/>
                      <w:lang w:val="en-US"/>
                    </w:rPr>
                  </w:rPrChange>
                </w:rPr>
                <w:t>filebuffer</w:t>
              </w:r>
              <w:r w:rsidRPr="00E066BD">
                <w:rPr>
                  <w:rFonts w:ascii="Monaco" w:hAnsi="Monaco" w:cs="Monaco"/>
                  <w:sz w:val="20"/>
                  <w:szCs w:val="20"/>
                  <w:lang w:val="en-US"/>
                  <w:rPrChange w:id="8316" w:author="Borja Gonzalez" w:date="2017-09-28T19:32: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8317" w:author="Borja Gonzalez" w:date="2017-09-28T19:32:00Z">
                    <w:rPr>
                      <w:rFonts w:ascii="Monaco" w:hAnsi="Monaco" w:cs="Monaco"/>
                      <w:b/>
                      <w:bCs/>
                      <w:color w:val="CE5C00"/>
                      <w:sz w:val="32"/>
                      <w:szCs w:val="32"/>
                      <w:lang w:val="en-US"/>
                    </w:rPr>
                  </w:rPrChange>
                </w:rPr>
                <w:t>=</w:t>
              </w:r>
              <w:r w:rsidRPr="00E066BD">
                <w:rPr>
                  <w:rFonts w:ascii="Monaco" w:hAnsi="Monaco" w:cs="Monaco"/>
                  <w:sz w:val="20"/>
                  <w:szCs w:val="20"/>
                  <w:lang w:val="en-US"/>
                  <w:rPrChange w:id="8318" w:author="Borja Gonzalez" w:date="2017-09-28T19:32: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19" w:author="Borja Gonzalez" w:date="2017-09-28T19:32:00Z">
                    <w:rPr>
                      <w:rFonts w:ascii="Monaco" w:hAnsi="Monaco" w:cs="Monaco"/>
                      <w:color w:val="000000"/>
                      <w:sz w:val="32"/>
                      <w:szCs w:val="32"/>
                      <w:lang w:val="en-US"/>
                    </w:rPr>
                  </w:rPrChange>
                </w:rPr>
                <w:t>fs</w:t>
              </w:r>
              <w:r w:rsidRPr="00E066BD">
                <w:rPr>
                  <w:rFonts w:ascii="Monaco" w:hAnsi="Monaco" w:cs="Monaco"/>
                  <w:b/>
                  <w:bCs/>
                  <w:color w:val="000000"/>
                  <w:sz w:val="20"/>
                  <w:szCs w:val="20"/>
                  <w:lang w:val="en-US"/>
                  <w:rPrChange w:id="8320" w:author="Borja Gonzalez" w:date="2017-09-28T19:32: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321" w:author="Borja Gonzalez" w:date="2017-09-28T19:32:00Z">
                    <w:rPr>
                      <w:rFonts w:ascii="Monaco" w:hAnsi="Monaco" w:cs="Monaco"/>
                      <w:color w:val="000000"/>
                      <w:sz w:val="32"/>
                      <w:szCs w:val="32"/>
                      <w:lang w:val="en-US"/>
                    </w:rPr>
                  </w:rPrChange>
                </w:rPr>
                <w:t>readFileSync</w:t>
              </w:r>
              <w:r w:rsidRPr="00E066BD">
                <w:rPr>
                  <w:rFonts w:ascii="Monaco" w:hAnsi="Monaco" w:cs="Monaco"/>
                  <w:b/>
                  <w:bCs/>
                  <w:color w:val="000000"/>
                  <w:sz w:val="20"/>
                  <w:szCs w:val="20"/>
                  <w:lang w:val="en-US"/>
                  <w:rPrChange w:id="8322" w:author="Borja Gonzalez" w:date="2017-09-28T19:32: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8323" w:author="Borja Gonzalez" w:date="2017-09-28T19:32:00Z">
                    <w:rPr>
                      <w:rFonts w:ascii="Monaco" w:hAnsi="Monaco" w:cs="Monaco"/>
                      <w:color w:val="4E9A06"/>
                      <w:sz w:val="32"/>
                      <w:szCs w:val="32"/>
                      <w:lang w:val="en-US"/>
                    </w:rPr>
                  </w:rPrChange>
                </w:rPr>
                <w:t>'./Pacientes_DB.db'</w:t>
              </w:r>
              <w:r w:rsidRPr="00E066BD">
                <w:rPr>
                  <w:rFonts w:ascii="Monaco" w:hAnsi="Monaco" w:cs="Monaco"/>
                  <w:b/>
                  <w:bCs/>
                  <w:color w:val="000000"/>
                  <w:sz w:val="20"/>
                  <w:szCs w:val="20"/>
                  <w:lang w:val="en-US"/>
                  <w:rPrChange w:id="8324" w:author="Borja Gonzalez" w:date="2017-09-28T19:32:00Z">
                    <w:rPr>
                      <w:rFonts w:ascii="Monaco" w:hAnsi="Monaco" w:cs="Monaco"/>
                      <w:b/>
                      <w:bCs/>
                      <w:color w:val="000000"/>
                      <w:sz w:val="32"/>
                      <w:szCs w:val="32"/>
                      <w:lang w:val="en-US"/>
                    </w:rPr>
                  </w:rPrChange>
                </w:rPr>
                <w:t>);</w:t>
              </w:r>
            </w:ins>
          </w:p>
          <w:p w14:paraId="286D2A40" w14:textId="77777777" w:rsidR="00E066BD" w:rsidRPr="00E066BD" w:rsidRDefault="00E066BD" w:rsidP="00E066BD">
            <w:pPr>
              <w:widowControl w:val="0"/>
              <w:autoSpaceDE w:val="0"/>
              <w:autoSpaceDN w:val="0"/>
              <w:adjustRightInd w:val="0"/>
              <w:rPr>
                <w:ins w:id="8325" w:author="Borja Gonzalez" w:date="2017-09-28T19:32:00Z"/>
                <w:rFonts w:ascii="Monaco" w:hAnsi="Monaco" w:cs="Monaco"/>
                <w:sz w:val="20"/>
                <w:szCs w:val="20"/>
                <w:lang w:val="en-US"/>
                <w:rPrChange w:id="8326" w:author="Borja Gonzalez" w:date="2017-09-28T19:32:00Z">
                  <w:rPr>
                    <w:ins w:id="8327" w:author="Borja Gonzalez" w:date="2017-09-28T19:32:00Z"/>
                    <w:rFonts w:ascii="Monaco" w:hAnsi="Monaco" w:cs="Monaco"/>
                    <w:sz w:val="32"/>
                    <w:szCs w:val="32"/>
                    <w:lang w:val="en-US"/>
                  </w:rPr>
                </w:rPrChange>
              </w:rPr>
            </w:pPr>
          </w:p>
          <w:p w14:paraId="7EFAB4A9" w14:textId="77777777" w:rsidR="00E066BD" w:rsidRPr="00E066BD" w:rsidRDefault="00E066BD" w:rsidP="00E066BD">
            <w:pPr>
              <w:widowControl w:val="0"/>
              <w:autoSpaceDE w:val="0"/>
              <w:autoSpaceDN w:val="0"/>
              <w:adjustRightInd w:val="0"/>
              <w:rPr>
                <w:ins w:id="8328" w:author="Borja Gonzalez" w:date="2017-09-28T19:32:00Z"/>
                <w:rFonts w:ascii="Monaco" w:hAnsi="Monaco" w:cs="Monaco"/>
                <w:sz w:val="20"/>
                <w:szCs w:val="20"/>
                <w:lang w:val="en-US"/>
                <w:rPrChange w:id="8329" w:author="Borja Gonzalez" w:date="2017-09-28T19:32:00Z">
                  <w:rPr>
                    <w:ins w:id="8330" w:author="Borja Gonzalez" w:date="2017-09-28T19:32:00Z"/>
                    <w:rFonts w:ascii="Monaco" w:hAnsi="Monaco" w:cs="Monaco"/>
                    <w:sz w:val="32"/>
                    <w:szCs w:val="32"/>
                    <w:lang w:val="en-US"/>
                  </w:rPr>
                </w:rPrChange>
              </w:rPr>
            </w:pPr>
            <w:ins w:id="8331" w:author="Borja Gonzalez" w:date="2017-09-28T19:32:00Z">
              <w:r w:rsidRPr="00E066BD">
                <w:rPr>
                  <w:rFonts w:ascii="Monaco" w:hAnsi="Monaco" w:cs="Monaco"/>
                  <w:sz w:val="20"/>
                  <w:szCs w:val="20"/>
                  <w:lang w:val="en-US"/>
                  <w:rPrChange w:id="8332" w:author="Borja Gonzalez" w:date="2017-09-28T19:32: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333" w:author="Borja Gonzalez" w:date="2017-09-28T19:32:00Z">
                    <w:rPr>
                      <w:rFonts w:ascii="Monaco" w:hAnsi="Monaco" w:cs="Monaco"/>
                      <w:b/>
                      <w:bCs/>
                      <w:color w:val="204A87"/>
                      <w:sz w:val="32"/>
                      <w:szCs w:val="32"/>
                      <w:lang w:val="en-US"/>
                    </w:rPr>
                  </w:rPrChange>
                </w:rPr>
                <w:t>var</w:t>
              </w:r>
              <w:r w:rsidRPr="00E066BD">
                <w:rPr>
                  <w:rFonts w:ascii="Monaco" w:hAnsi="Monaco" w:cs="Monaco"/>
                  <w:sz w:val="20"/>
                  <w:szCs w:val="20"/>
                  <w:lang w:val="en-US"/>
                  <w:rPrChange w:id="8334" w:author="Borja Gonzalez" w:date="2017-09-28T19:32: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35" w:author="Borja Gonzalez" w:date="2017-09-28T19:32:00Z">
                    <w:rPr>
                      <w:rFonts w:ascii="Monaco" w:hAnsi="Monaco" w:cs="Monaco"/>
                      <w:color w:val="000000"/>
                      <w:sz w:val="32"/>
                      <w:szCs w:val="32"/>
                      <w:lang w:val="en-US"/>
                    </w:rPr>
                  </w:rPrChange>
                </w:rPr>
                <w:t>db</w:t>
              </w:r>
              <w:r w:rsidRPr="00E066BD">
                <w:rPr>
                  <w:rFonts w:ascii="Monaco" w:hAnsi="Monaco" w:cs="Monaco"/>
                  <w:sz w:val="20"/>
                  <w:szCs w:val="20"/>
                  <w:lang w:val="en-US"/>
                  <w:rPrChange w:id="8336" w:author="Borja Gonzalez" w:date="2017-09-28T19:32: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8337" w:author="Borja Gonzalez" w:date="2017-09-28T19:32:00Z">
                    <w:rPr>
                      <w:rFonts w:ascii="Monaco" w:hAnsi="Monaco" w:cs="Monaco"/>
                      <w:b/>
                      <w:bCs/>
                      <w:color w:val="CE5C00"/>
                      <w:sz w:val="32"/>
                      <w:szCs w:val="32"/>
                      <w:lang w:val="en-US"/>
                    </w:rPr>
                  </w:rPrChange>
                </w:rPr>
                <w:t>=</w:t>
              </w:r>
              <w:r w:rsidRPr="00E066BD">
                <w:rPr>
                  <w:rFonts w:ascii="Monaco" w:hAnsi="Monaco" w:cs="Monaco"/>
                  <w:sz w:val="20"/>
                  <w:szCs w:val="20"/>
                  <w:lang w:val="en-US"/>
                  <w:rPrChange w:id="8338" w:author="Borja Gonzalez" w:date="2017-09-28T19:32: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339" w:author="Borja Gonzalez" w:date="2017-09-28T19:32:00Z">
                    <w:rPr>
                      <w:rFonts w:ascii="Monaco" w:hAnsi="Monaco" w:cs="Monaco"/>
                      <w:b/>
                      <w:bCs/>
                      <w:color w:val="204A87"/>
                      <w:sz w:val="32"/>
                      <w:szCs w:val="32"/>
                      <w:lang w:val="en-US"/>
                    </w:rPr>
                  </w:rPrChange>
                </w:rPr>
                <w:t>new</w:t>
              </w:r>
              <w:r w:rsidRPr="00E066BD">
                <w:rPr>
                  <w:rFonts w:ascii="Monaco" w:hAnsi="Monaco" w:cs="Monaco"/>
                  <w:sz w:val="20"/>
                  <w:szCs w:val="20"/>
                  <w:lang w:val="en-US"/>
                  <w:rPrChange w:id="8340" w:author="Borja Gonzalez" w:date="2017-09-28T19:32: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41" w:author="Borja Gonzalez" w:date="2017-09-28T19:32:00Z">
                    <w:rPr>
                      <w:rFonts w:ascii="Monaco" w:hAnsi="Monaco" w:cs="Monaco"/>
                      <w:color w:val="000000"/>
                      <w:sz w:val="32"/>
                      <w:szCs w:val="32"/>
                      <w:lang w:val="en-US"/>
                    </w:rPr>
                  </w:rPrChange>
                </w:rPr>
                <w:t>SQL</w:t>
              </w:r>
              <w:r w:rsidRPr="00E066BD">
                <w:rPr>
                  <w:rFonts w:ascii="Monaco" w:hAnsi="Monaco" w:cs="Monaco"/>
                  <w:b/>
                  <w:bCs/>
                  <w:color w:val="000000"/>
                  <w:sz w:val="20"/>
                  <w:szCs w:val="20"/>
                  <w:lang w:val="en-US"/>
                  <w:rPrChange w:id="8342" w:author="Borja Gonzalez" w:date="2017-09-28T19:32: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343" w:author="Borja Gonzalez" w:date="2017-09-28T19:32:00Z">
                    <w:rPr>
                      <w:rFonts w:ascii="Monaco" w:hAnsi="Monaco" w:cs="Monaco"/>
                      <w:color w:val="000000"/>
                      <w:sz w:val="32"/>
                      <w:szCs w:val="32"/>
                      <w:lang w:val="en-US"/>
                    </w:rPr>
                  </w:rPrChange>
                </w:rPr>
                <w:t>Database</w:t>
              </w:r>
              <w:r w:rsidRPr="00E066BD">
                <w:rPr>
                  <w:rFonts w:ascii="Monaco" w:hAnsi="Monaco" w:cs="Monaco"/>
                  <w:b/>
                  <w:bCs/>
                  <w:color w:val="000000"/>
                  <w:sz w:val="20"/>
                  <w:szCs w:val="20"/>
                  <w:lang w:val="en-US"/>
                  <w:rPrChange w:id="8344" w:author="Borja Gonzalez" w:date="2017-09-28T19:32: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345" w:author="Borja Gonzalez" w:date="2017-09-28T19:32:00Z">
                    <w:rPr>
                      <w:rFonts w:ascii="Monaco" w:hAnsi="Monaco" w:cs="Monaco"/>
                      <w:color w:val="000000"/>
                      <w:sz w:val="32"/>
                      <w:szCs w:val="32"/>
                      <w:lang w:val="en-US"/>
                    </w:rPr>
                  </w:rPrChange>
                </w:rPr>
                <w:t>filebuffer</w:t>
              </w:r>
              <w:r w:rsidRPr="00E066BD">
                <w:rPr>
                  <w:rFonts w:ascii="Monaco" w:hAnsi="Monaco" w:cs="Monaco"/>
                  <w:b/>
                  <w:bCs/>
                  <w:color w:val="000000"/>
                  <w:sz w:val="20"/>
                  <w:szCs w:val="20"/>
                  <w:lang w:val="en-US"/>
                  <w:rPrChange w:id="8346" w:author="Borja Gonzalez" w:date="2017-09-28T19:32:00Z">
                    <w:rPr>
                      <w:rFonts w:ascii="Monaco" w:hAnsi="Monaco" w:cs="Monaco"/>
                      <w:b/>
                      <w:bCs/>
                      <w:color w:val="000000"/>
                      <w:sz w:val="32"/>
                      <w:szCs w:val="32"/>
                      <w:lang w:val="en-US"/>
                    </w:rPr>
                  </w:rPrChange>
                </w:rPr>
                <w:t>);</w:t>
              </w:r>
            </w:ins>
          </w:p>
          <w:p w14:paraId="72F1A84F" w14:textId="77777777" w:rsidR="00E066BD" w:rsidRPr="00E066BD" w:rsidRDefault="00E066BD" w:rsidP="00E066BD">
            <w:pPr>
              <w:widowControl w:val="0"/>
              <w:autoSpaceDE w:val="0"/>
              <w:autoSpaceDN w:val="0"/>
              <w:adjustRightInd w:val="0"/>
              <w:rPr>
                <w:ins w:id="8347" w:author="Borja Gonzalez" w:date="2017-09-28T19:32:00Z"/>
                <w:rFonts w:ascii="Monaco" w:hAnsi="Monaco" w:cs="Monaco"/>
                <w:sz w:val="20"/>
                <w:szCs w:val="20"/>
                <w:lang w:val="en-US"/>
                <w:rPrChange w:id="8348" w:author="Borja Gonzalez" w:date="2017-09-28T19:32:00Z">
                  <w:rPr>
                    <w:ins w:id="8349" w:author="Borja Gonzalez" w:date="2017-09-28T19:32:00Z"/>
                    <w:rFonts w:ascii="Monaco" w:hAnsi="Monaco" w:cs="Monaco"/>
                    <w:sz w:val="32"/>
                    <w:szCs w:val="32"/>
                    <w:lang w:val="en-US"/>
                  </w:rPr>
                </w:rPrChange>
              </w:rPr>
            </w:pPr>
            <w:ins w:id="8350" w:author="Borja Gonzalez" w:date="2017-09-28T19:32:00Z">
              <w:r w:rsidRPr="00E066BD">
                <w:rPr>
                  <w:rFonts w:ascii="Monaco" w:hAnsi="Monaco" w:cs="Monaco"/>
                  <w:sz w:val="20"/>
                  <w:szCs w:val="20"/>
                  <w:lang w:val="en-US"/>
                  <w:rPrChange w:id="8351" w:author="Borja Gonzalez" w:date="2017-09-28T19:32: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52" w:author="Borja Gonzalez" w:date="2017-09-28T19:32:00Z">
                    <w:rPr>
                      <w:rFonts w:ascii="Monaco" w:hAnsi="Monaco" w:cs="Monaco"/>
                      <w:color w:val="000000"/>
                      <w:sz w:val="32"/>
                      <w:szCs w:val="32"/>
                      <w:lang w:val="en-US"/>
                    </w:rPr>
                  </w:rPrChange>
                </w:rPr>
                <w:t>console</w:t>
              </w:r>
              <w:r w:rsidRPr="00E066BD">
                <w:rPr>
                  <w:rFonts w:ascii="Monaco" w:hAnsi="Monaco" w:cs="Monaco"/>
                  <w:b/>
                  <w:bCs/>
                  <w:color w:val="000000"/>
                  <w:sz w:val="20"/>
                  <w:szCs w:val="20"/>
                  <w:lang w:val="en-US"/>
                  <w:rPrChange w:id="8353" w:author="Borja Gonzalez" w:date="2017-09-28T19:32: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354" w:author="Borja Gonzalez" w:date="2017-09-28T19:32:00Z">
                    <w:rPr>
                      <w:rFonts w:ascii="Monaco" w:hAnsi="Monaco" w:cs="Monaco"/>
                      <w:color w:val="000000"/>
                      <w:sz w:val="32"/>
                      <w:szCs w:val="32"/>
                      <w:lang w:val="en-US"/>
                    </w:rPr>
                  </w:rPrChange>
                </w:rPr>
                <w:t>log</w:t>
              </w:r>
              <w:r w:rsidRPr="00E066BD">
                <w:rPr>
                  <w:rFonts w:ascii="Monaco" w:hAnsi="Monaco" w:cs="Monaco"/>
                  <w:b/>
                  <w:bCs/>
                  <w:color w:val="000000"/>
                  <w:sz w:val="20"/>
                  <w:szCs w:val="20"/>
                  <w:lang w:val="en-US"/>
                  <w:rPrChange w:id="8355" w:author="Borja Gonzalez" w:date="2017-09-28T19:32: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356" w:author="Borja Gonzalez" w:date="2017-09-28T19:32:00Z">
                    <w:rPr>
                      <w:rFonts w:ascii="Monaco" w:hAnsi="Monaco" w:cs="Monaco"/>
                      <w:color w:val="000000"/>
                      <w:sz w:val="32"/>
                      <w:szCs w:val="32"/>
                      <w:lang w:val="en-US"/>
                    </w:rPr>
                  </w:rPrChange>
                </w:rPr>
                <w:t>timestamp</w:t>
              </w:r>
              <w:r w:rsidRPr="00E066BD">
                <w:rPr>
                  <w:rFonts w:ascii="Monaco" w:hAnsi="Monaco" w:cs="Monaco"/>
                  <w:b/>
                  <w:bCs/>
                  <w:color w:val="000000"/>
                  <w:sz w:val="20"/>
                  <w:szCs w:val="20"/>
                  <w:lang w:val="en-US"/>
                  <w:rPrChange w:id="8357" w:author="Borja Gonzalez" w:date="2017-09-28T19:32: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8358" w:author="Borja Gonzalez" w:date="2017-09-28T19:32:00Z">
                    <w:rPr>
                      <w:rFonts w:ascii="Monaco" w:hAnsi="Monaco" w:cs="Monaco"/>
                      <w:color w:val="4E9A06"/>
                      <w:sz w:val="32"/>
                      <w:szCs w:val="32"/>
                      <w:lang w:val="en-US"/>
                    </w:rPr>
                  </w:rPrChange>
                </w:rPr>
                <w:t>'hh:mm:ss:iii'</w:t>
              </w:r>
              <w:r w:rsidRPr="00E066BD">
                <w:rPr>
                  <w:rFonts w:ascii="Monaco" w:hAnsi="Monaco" w:cs="Monaco"/>
                  <w:b/>
                  <w:bCs/>
                  <w:color w:val="000000"/>
                  <w:sz w:val="20"/>
                  <w:szCs w:val="20"/>
                  <w:lang w:val="en-US"/>
                  <w:rPrChange w:id="8359" w:author="Borja Gonzalez" w:date="2017-09-28T19:32: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8360" w:author="Borja Gonzalez" w:date="2017-09-28T19:32: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8361" w:author="Borja Gonzalez" w:date="2017-09-28T19:32:00Z">
                    <w:rPr>
                      <w:rFonts w:ascii="Monaco" w:hAnsi="Monaco" w:cs="Monaco"/>
                      <w:color w:val="4E9A06"/>
                      <w:sz w:val="32"/>
                      <w:szCs w:val="32"/>
                      <w:lang w:val="en-US"/>
                    </w:rPr>
                  </w:rPrChange>
                </w:rPr>
                <w:t>" Base de datos abierta"</w:t>
              </w:r>
              <w:r w:rsidRPr="00E066BD">
                <w:rPr>
                  <w:rFonts w:ascii="Monaco" w:hAnsi="Monaco" w:cs="Monaco"/>
                  <w:b/>
                  <w:bCs/>
                  <w:color w:val="000000"/>
                  <w:sz w:val="20"/>
                  <w:szCs w:val="20"/>
                  <w:lang w:val="en-US"/>
                  <w:rPrChange w:id="8362" w:author="Borja Gonzalez" w:date="2017-09-28T19:32:00Z">
                    <w:rPr>
                      <w:rFonts w:ascii="Monaco" w:hAnsi="Monaco" w:cs="Monaco"/>
                      <w:b/>
                      <w:bCs/>
                      <w:color w:val="000000"/>
                      <w:sz w:val="32"/>
                      <w:szCs w:val="32"/>
                      <w:lang w:val="en-US"/>
                    </w:rPr>
                  </w:rPrChange>
                </w:rPr>
                <w:t>);</w:t>
              </w:r>
            </w:ins>
          </w:p>
          <w:p w14:paraId="22372741" w14:textId="5433989C" w:rsidR="00E066BD" w:rsidRPr="00E066BD" w:rsidRDefault="00E066BD" w:rsidP="00E066BD">
            <w:pPr>
              <w:widowControl w:val="0"/>
              <w:autoSpaceDE w:val="0"/>
              <w:autoSpaceDN w:val="0"/>
              <w:adjustRightInd w:val="0"/>
              <w:rPr>
                <w:ins w:id="8363" w:author="Borja Gonzalez" w:date="2017-09-28T19:32:00Z"/>
                <w:rFonts w:ascii="Monaco" w:hAnsi="Monaco" w:cs="Monaco"/>
                <w:sz w:val="20"/>
                <w:szCs w:val="20"/>
                <w:lang w:val="en-US"/>
                <w:rPrChange w:id="8364" w:author="Borja Gonzalez" w:date="2017-09-28T19:32:00Z">
                  <w:rPr>
                    <w:ins w:id="8365" w:author="Borja Gonzalez" w:date="2017-09-28T19:32:00Z"/>
                    <w:rFonts w:ascii="Monaco" w:hAnsi="Monaco" w:cs="Monaco"/>
                    <w:sz w:val="32"/>
                    <w:szCs w:val="32"/>
                    <w:lang w:val="en-US"/>
                  </w:rPr>
                </w:rPrChange>
              </w:rPr>
            </w:pPr>
            <w:ins w:id="8366" w:author="Borja Gonzalez" w:date="2017-09-28T19:32:00Z">
              <w:r w:rsidRPr="00E066BD">
                <w:rPr>
                  <w:rFonts w:ascii="Monaco" w:hAnsi="Monaco" w:cs="Monaco"/>
                  <w:b/>
                  <w:bCs/>
                  <w:color w:val="204A87"/>
                  <w:sz w:val="20"/>
                  <w:szCs w:val="20"/>
                  <w:lang w:val="en-US"/>
                  <w:rPrChange w:id="8367" w:author="Borja Gonzalez" w:date="2017-09-28T19:32:00Z">
                    <w:rPr>
                      <w:rFonts w:ascii="Monaco" w:hAnsi="Monaco" w:cs="Monaco"/>
                      <w:b/>
                      <w:bCs/>
                      <w:color w:val="204A87"/>
                      <w:sz w:val="32"/>
                      <w:szCs w:val="32"/>
                      <w:lang w:val="en-US"/>
                    </w:rPr>
                  </w:rPrChange>
                </w:rPr>
                <w:t>var</w:t>
              </w:r>
              <w:r w:rsidRPr="00E066BD">
                <w:rPr>
                  <w:rFonts w:ascii="Monaco" w:hAnsi="Monaco" w:cs="Monaco"/>
                  <w:sz w:val="20"/>
                  <w:szCs w:val="20"/>
                  <w:lang w:val="en-US"/>
                  <w:rPrChange w:id="8368" w:author="Borja Gonzalez" w:date="2017-09-28T19:32: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69" w:author="Borja Gonzalez" w:date="2017-09-28T19:32:00Z">
                    <w:rPr>
                      <w:rFonts w:ascii="Monaco" w:hAnsi="Monaco" w:cs="Monaco"/>
                      <w:color w:val="000000"/>
                      <w:sz w:val="32"/>
                      <w:szCs w:val="32"/>
                      <w:lang w:val="en-US"/>
                    </w:rPr>
                  </w:rPrChange>
                </w:rPr>
                <w:t>datos_evolucion_paciente</w:t>
              </w:r>
              <w:r w:rsidRPr="00E066BD">
                <w:rPr>
                  <w:rFonts w:ascii="Monaco" w:hAnsi="Monaco" w:cs="Monaco"/>
                  <w:sz w:val="20"/>
                  <w:szCs w:val="20"/>
                  <w:lang w:val="en-US"/>
                  <w:rPrChange w:id="8370" w:author="Borja Gonzalez" w:date="2017-09-28T19:32: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8371" w:author="Borja Gonzalez" w:date="2017-09-28T19:32:00Z">
                    <w:rPr>
                      <w:rFonts w:ascii="Monaco" w:hAnsi="Monaco" w:cs="Monaco"/>
                      <w:b/>
                      <w:bCs/>
                      <w:color w:val="CE5C00"/>
                      <w:sz w:val="32"/>
                      <w:szCs w:val="32"/>
                      <w:lang w:val="en-US"/>
                    </w:rPr>
                  </w:rPrChange>
                </w:rPr>
                <w:t>=</w:t>
              </w:r>
              <w:r w:rsidRPr="00E066BD">
                <w:rPr>
                  <w:rFonts w:ascii="Monaco" w:hAnsi="Monaco" w:cs="Monaco"/>
                  <w:sz w:val="20"/>
                  <w:szCs w:val="20"/>
                  <w:lang w:val="en-US"/>
                  <w:rPrChange w:id="8372" w:author="Borja Gonzalez" w:date="2017-09-28T19:32: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73" w:author="Borja Gonzalez" w:date="2017-09-28T19:32:00Z">
                    <w:rPr>
                      <w:rFonts w:ascii="Monaco" w:hAnsi="Monaco" w:cs="Monaco"/>
                      <w:color w:val="000000"/>
                      <w:sz w:val="32"/>
                      <w:szCs w:val="32"/>
                      <w:lang w:val="en-US"/>
                    </w:rPr>
                  </w:rPrChange>
                </w:rPr>
                <w:t>db</w:t>
              </w:r>
              <w:r w:rsidRPr="00E066BD">
                <w:rPr>
                  <w:rFonts w:ascii="Monaco" w:hAnsi="Monaco" w:cs="Monaco"/>
                  <w:b/>
                  <w:bCs/>
                  <w:color w:val="000000"/>
                  <w:sz w:val="20"/>
                  <w:szCs w:val="20"/>
                  <w:lang w:val="en-US"/>
                  <w:rPrChange w:id="8374" w:author="Borja Gonzalez" w:date="2017-09-28T19:32: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375" w:author="Borja Gonzalez" w:date="2017-09-28T19:32:00Z">
                    <w:rPr>
                      <w:rFonts w:ascii="Monaco" w:hAnsi="Monaco" w:cs="Monaco"/>
                      <w:color w:val="000000"/>
                      <w:sz w:val="32"/>
                      <w:szCs w:val="32"/>
                      <w:lang w:val="en-US"/>
                    </w:rPr>
                  </w:rPrChange>
                </w:rPr>
                <w:t>exec</w:t>
              </w:r>
              <w:r w:rsidRPr="00E066BD">
                <w:rPr>
                  <w:rFonts w:ascii="Monaco" w:hAnsi="Monaco" w:cs="Monaco"/>
                  <w:b/>
                  <w:bCs/>
                  <w:color w:val="000000"/>
                  <w:sz w:val="20"/>
                  <w:szCs w:val="20"/>
                  <w:lang w:val="en-US"/>
                  <w:rPrChange w:id="8376" w:author="Borja Gonzalez" w:date="2017-09-28T19:32: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8377" w:author="Borja Gonzalez" w:date="2017-09-28T19:32:00Z">
                    <w:rPr>
                      <w:rFonts w:ascii="Monaco" w:hAnsi="Monaco" w:cs="Monaco"/>
                      <w:color w:val="4E9A06"/>
                      <w:sz w:val="32"/>
                      <w:szCs w:val="32"/>
                      <w:lang w:val="en-US"/>
                    </w:rPr>
                  </w:rPrChange>
                </w:rPr>
                <w:t>"SELECT max_c, min_c, max_s, min_s, max_t, min_t, Fecha FROM datos_pacientes WHERE N_PACIENTE ="</w:t>
              </w:r>
              <w:r w:rsidRPr="00E066BD">
                <w:rPr>
                  <w:rFonts w:ascii="Monaco" w:hAnsi="Monaco" w:cs="Monaco"/>
                  <w:b/>
                  <w:bCs/>
                  <w:color w:val="CE5C00"/>
                  <w:sz w:val="20"/>
                  <w:szCs w:val="20"/>
                  <w:lang w:val="en-US"/>
                  <w:rPrChange w:id="8378" w:author="Borja Gonzalez" w:date="2017-09-28T19:32: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8379" w:author="Borja Gonzalez" w:date="2017-09-28T19:32:00Z">
                    <w:rPr>
                      <w:rFonts w:ascii="Monaco" w:hAnsi="Monaco" w:cs="Monaco"/>
                      <w:color w:val="000000"/>
                      <w:sz w:val="32"/>
                      <w:szCs w:val="32"/>
                      <w:lang w:val="en-US"/>
                    </w:rPr>
                  </w:rPrChange>
                </w:rPr>
                <w:t>datos</w:t>
              </w:r>
              <w:r w:rsidRPr="00E066BD">
                <w:rPr>
                  <w:rFonts w:ascii="Monaco" w:hAnsi="Monaco" w:cs="Monaco"/>
                  <w:b/>
                  <w:bCs/>
                  <w:color w:val="000000"/>
                  <w:sz w:val="20"/>
                  <w:szCs w:val="20"/>
                  <w:lang w:val="en-US"/>
                  <w:rPrChange w:id="8380" w:author="Borja Gonzalez" w:date="2017-09-28T19:32: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381" w:author="Borja Gonzalez" w:date="2017-09-28T19:32:00Z">
                    <w:rPr>
                      <w:rFonts w:ascii="Monaco" w:hAnsi="Monaco" w:cs="Monaco"/>
                      <w:color w:val="000000"/>
                      <w:sz w:val="32"/>
                      <w:szCs w:val="32"/>
                      <w:lang w:val="en-US"/>
                    </w:rPr>
                  </w:rPrChange>
                </w:rPr>
                <w:t>id</w:t>
              </w:r>
              <w:r w:rsidRPr="00E066BD">
                <w:rPr>
                  <w:rFonts w:ascii="Monaco" w:hAnsi="Monaco" w:cs="Monaco"/>
                  <w:b/>
                  <w:bCs/>
                  <w:color w:val="CE5C00"/>
                  <w:sz w:val="20"/>
                  <w:szCs w:val="20"/>
                  <w:lang w:val="en-US"/>
                  <w:rPrChange w:id="8382" w:author="Borja Gonzalez" w:date="2017-09-28T19:32: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8383" w:author="Borja Gonzalez" w:date="2017-09-28T19:32:00Z">
                    <w:rPr>
                      <w:rFonts w:ascii="Monaco" w:hAnsi="Monaco" w:cs="Monaco"/>
                      <w:color w:val="4E9A06"/>
                      <w:sz w:val="32"/>
                      <w:szCs w:val="32"/>
                      <w:lang w:val="en-US"/>
                    </w:rPr>
                  </w:rPrChange>
                </w:rPr>
                <w:t>" ORDER BY datetime(FECHA) asc LIMIT (select count() from datos_pacientes)"</w:t>
              </w:r>
              <w:r w:rsidRPr="00E066BD">
                <w:rPr>
                  <w:rFonts w:ascii="Monaco" w:hAnsi="Monaco" w:cs="Monaco"/>
                  <w:b/>
                  <w:bCs/>
                  <w:color w:val="000000"/>
                  <w:sz w:val="20"/>
                  <w:szCs w:val="20"/>
                  <w:lang w:val="en-US"/>
                  <w:rPrChange w:id="8384" w:author="Borja Gonzalez" w:date="2017-09-28T19:32:00Z">
                    <w:rPr>
                      <w:rFonts w:ascii="Monaco" w:hAnsi="Monaco" w:cs="Monaco"/>
                      <w:b/>
                      <w:bCs/>
                      <w:color w:val="000000"/>
                      <w:sz w:val="32"/>
                      <w:szCs w:val="32"/>
                      <w:lang w:val="en-US"/>
                    </w:rPr>
                  </w:rPrChange>
                </w:rPr>
                <w:t>);</w:t>
              </w:r>
            </w:ins>
          </w:p>
          <w:p w14:paraId="38E9B9FC" w14:textId="77777777" w:rsidR="00E066BD" w:rsidRPr="00E066BD" w:rsidRDefault="00E066BD" w:rsidP="00E066BD">
            <w:pPr>
              <w:widowControl w:val="0"/>
              <w:autoSpaceDE w:val="0"/>
              <w:autoSpaceDN w:val="0"/>
              <w:adjustRightInd w:val="0"/>
              <w:rPr>
                <w:ins w:id="8385" w:author="Borja Gonzalez" w:date="2017-09-28T19:32:00Z"/>
                <w:rFonts w:ascii="Monaco" w:hAnsi="Monaco" w:cs="Monaco"/>
                <w:sz w:val="20"/>
                <w:szCs w:val="20"/>
                <w:lang w:val="en-US"/>
                <w:rPrChange w:id="8386" w:author="Borja Gonzalez" w:date="2017-09-28T19:32:00Z">
                  <w:rPr>
                    <w:ins w:id="8387" w:author="Borja Gonzalez" w:date="2017-09-28T19:32:00Z"/>
                    <w:rFonts w:ascii="Monaco" w:hAnsi="Monaco" w:cs="Monaco"/>
                    <w:sz w:val="32"/>
                    <w:szCs w:val="32"/>
                    <w:lang w:val="en-US"/>
                  </w:rPr>
                </w:rPrChange>
              </w:rPr>
            </w:pPr>
          </w:p>
          <w:p w14:paraId="7990DC6C" w14:textId="77777777" w:rsidR="00E066BD" w:rsidRPr="00E066BD" w:rsidRDefault="00E066BD" w:rsidP="00E066BD">
            <w:pPr>
              <w:widowControl w:val="0"/>
              <w:autoSpaceDE w:val="0"/>
              <w:autoSpaceDN w:val="0"/>
              <w:adjustRightInd w:val="0"/>
              <w:rPr>
                <w:ins w:id="8388" w:author="Borja Gonzalez" w:date="2017-09-28T19:32:00Z"/>
                <w:rFonts w:ascii="Monaco" w:hAnsi="Monaco" w:cs="Monaco"/>
                <w:sz w:val="20"/>
                <w:szCs w:val="20"/>
                <w:lang w:val="en-US"/>
                <w:rPrChange w:id="8389" w:author="Borja Gonzalez" w:date="2017-09-28T19:32:00Z">
                  <w:rPr>
                    <w:ins w:id="8390" w:author="Borja Gonzalez" w:date="2017-09-28T19:32:00Z"/>
                    <w:rFonts w:ascii="Monaco" w:hAnsi="Monaco" w:cs="Monaco"/>
                    <w:sz w:val="32"/>
                    <w:szCs w:val="32"/>
                    <w:lang w:val="en-US"/>
                  </w:rPr>
                </w:rPrChange>
              </w:rPr>
            </w:pPr>
            <w:ins w:id="8391" w:author="Borja Gonzalez" w:date="2017-09-28T19:32:00Z">
              <w:r w:rsidRPr="00E066BD">
                <w:rPr>
                  <w:rFonts w:ascii="Monaco" w:hAnsi="Monaco" w:cs="Monaco"/>
                  <w:sz w:val="20"/>
                  <w:szCs w:val="20"/>
                  <w:lang w:val="en-US"/>
                  <w:rPrChange w:id="8392" w:author="Borja Gonzalez" w:date="2017-09-28T19:32: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93" w:author="Borja Gonzalez" w:date="2017-09-28T19:32:00Z">
                    <w:rPr>
                      <w:rFonts w:ascii="Monaco" w:hAnsi="Monaco" w:cs="Monaco"/>
                      <w:color w:val="000000"/>
                      <w:sz w:val="32"/>
                      <w:szCs w:val="32"/>
                      <w:lang w:val="en-US"/>
                    </w:rPr>
                  </w:rPrChange>
                </w:rPr>
                <w:t>socket</w:t>
              </w:r>
              <w:r w:rsidRPr="00E066BD">
                <w:rPr>
                  <w:rFonts w:ascii="Monaco" w:hAnsi="Monaco" w:cs="Monaco"/>
                  <w:b/>
                  <w:bCs/>
                  <w:color w:val="000000"/>
                  <w:sz w:val="20"/>
                  <w:szCs w:val="20"/>
                  <w:lang w:val="en-US"/>
                  <w:rPrChange w:id="8394" w:author="Borja Gonzalez" w:date="2017-09-28T19:32: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395" w:author="Borja Gonzalez" w:date="2017-09-28T19:32:00Z">
                    <w:rPr>
                      <w:rFonts w:ascii="Monaco" w:hAnsi="Monaco" w:cs="Monaco"/>
                      <w:color w:val="000000"/>
                      <w:sz w:val="32"/>
                      <w:szCs w:val="32"/>
                      <w:lang w:val="en-US"/>
                    </w:rPr>
                  </w:rPrChange>
                </w:rPr>
                <w:t>emit</w:t>
              </w:r>
              <w:r w:rsidRPr="00E066BD">
                <w:rPr>
                  <w:rFonts w:ascii="Monaco" w:hAnsi="Monaco" w:cs="Monaco"/>
                  <w:b/>
                  <w:bCs/>
                  <w:color w:val="000000"/>
                  <w:sz w:val="20"/>
                  <w:szCs w:val="20"/>
                  <w:lang w:val="en-US"/>
                  <w:rPrChange w:id="8396" w:author="Borja Gonzalez" w:date="2017-09-28T19:32: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8397" w:author="Borja Gonzalez" w:date="2017-09-28T19:32:00Z">
                    <w:rPr>
                      <w:rFonts w:ascii="Monaco" w:hAnsi="Monaco" w:cs="Monaco"/>
                      <w:color w:val="4E9A06"/>
                      <w:sz w:val="32"/>
                      <w:szCs w:val="32"/>
                      <w:lang w:val="en-US"/>
                    </w:rPr>
                  </w:rPrChange>
                </w:rPr>
                <w:t>"datos_evolucion_paciente"</w:t>
              </w:r>
              <w:r w:rsidRPr="00E066BD">
                <w:rPr>
                  <w:rFonts w:ascii="Monaco" w:hAnsi="Monaco" w:cs="Monaco"/>
                  <w:b/>
                  <w:bCs/>
                  <w:color w:val="000000"/>
                  <w:sz w:val="20"/>
                  <w:szCs w:val="20"/>
                  <w:lang w:val="en-US"/>
                  <w:rPrChange w:id="8398" w:author="Borja Gonzalez" w:date="2017-09-28T19:32: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399" w:author="Borja Gonzalez" w:date="2017-09-28T19:32:00Z">
                    <w:rPr>
                      <w:rFonts w:ascii="Monaco" w:hAnsi="Monaco" w:cs="Monaco"/>
                      <w:color w:val="000000"/>
                      <w:sz w:val="32"/>
                      <w:szCs w:val="32"/>
                      <w:lang w:val="en-US"/>
                    </w:rPr>
                  </w:rPrChange>
                </w:rPr>
                <w:t>datos_evolucion_paciente</w:t>
              </w:r>
              <w:r w:rsidRPr="00E066BD">
                <w:rPr>
                  <w:rFonts w:ascii="Monaco" w:hAnsi="Monaco" w:cs="Monaco"/>
                  <w:b/>
                  <w:bCs/>
                  <w:color w:val="000000"/>
                  <w:sz w:val="20"/>
                  <w:szCs w:val="20"/>
                  <w:lang w:val="en-US"/>
                  <w:rPrChange w:id="8400" w:author="Borja Gonzalez" w:date="2017-09-28T19:32:00Z">
                    <w:rPr>
                      <w:rFonts w:ascii="Monaco" w:hAnsi="Monaco" w:cs="Monaco"/>
                      <w:b/>
                      <w:bCs/>
                      <w:color w:val="000000"/>
                      <w:sz w:val="32"/>
                      <w:szCs w:val="32"/>
                      <w:lang w:val="en-US"/>
                    </w:rPr>
                  </w:rPrChange>
                </w:rPr>
                <w:t>);</w:t>
              </w:r>
            </w:ins>
          </w:p>
          <w:p w14:paraId="4565204F" w14:textId="77777777" w:rsidR="00E066BD" w:rsidRPr="00E066BD" w:rsidRDefault="00E066BD" w:rsidP="00E066BD">
            <w:pPr>
              <w:widowControl w:val="0"/>
              <w:autoSpaceDE w:val="0"/>
              <w:autoSpaceDN w:val="0"/>
              <w:adjustRightInd w:val="0"/>
              <w:rPr>
                <w:ins w:id="8401" w:author="Borja Gonzalez" w:date="2017-09-28T19:32:00Z"/>
                <w:rFonts w:ascii="Monaco" w:hAnsi="Monaco" w:cs="Monaco"/>
                <w:sz w:val="20"/>
                <w:szCs w:val="20"/>
                <w:lang w:val="en-US"/>
                <w:rPrChange w:id="8402" w:author="Borja Gonzalez" w:date="2017-09-28T19:32:00Z">
                  <w:rPr>
                    <w:ins w:id="8403" w:author="Borja Gonzalez" w:date="2017-09-28T19:32:00Z"/>
                    <w:rFonts w:ascii="Monaco" w:hAnsi="Monaco" w:cs="Monaco"/>
                    <w:sz w:val="32"/>
                    <w:szCs w:val="32"/>
                    <w:lang w:val="en-US"/>
                  </w:rPr>
                </w:rPrChange>
              </w:rPr>
            </w:pPr>
            <w:ins w:id="8404" w:author="Borja Gonzalez" w:date="2017-09-28T19:32:00Z">
              <w:r w:rsidRPr="00E066BD">
                <w:rPr>
                  <w:rFonts w:ascii="Monaco" w:hAnsi="Monaco" w:cs="Monaco"/>
                  <w:sz w:val="20"/>
                  <w:szCs w:val="20"/>
                  <w:lang w:val="en-US"/>
                  <w:rPrChange w:id="8405" w:author="Borja Gonzalez" w:date="2017-09-28T19:32: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406" w:author="Borja Gonzalez" w:date="2017-09-28T19:32:00Z">
                    <w:rPr>
                      <w:rFonts w:ascii="Monaco" w:hAnsi="Monaco" w:cs="Monaco"/>
                      <w:color w:val="000000"/>
                      <w:sz w:val="32"/>
                      <w:szCs w:val="32"/>
                      <w:lang w:val="en-US"/>
                    </w:rPr>
                  </w:rPrChange>
                </w:rPr>
                <w:t>db</w:t>
              </w:r>
              <w:r w:rsidRPr="00E066BD">
                <w:rPr>
                  <w:rFonts w:ascii="Monaco" w:hAnsi="Monaco" w:cs="Monaco"/>
                  <w:b/>
                  <w:bCs/>
                  <w:color w:val="000000"/>
                  <w:sz w:val="20"/>
                  <w:szCs w:val="20"/>
                  <w:lang w:val="en-US"/>
                  <w:rPrChange w:id="8407" w:author="Borja Gonzalez" w:date="2017-09-28T19:32: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408" w:author="Borja Gonzalez" w:date="2017-09-28T19:32:00Z">
                    <w:rPr>
                      <w:rFonts w:ascii="Monaco" w:hAnsi="Monaco" w:cs="Monaco"/>
                      <w:color w:val="000000"/>
                      <w:sz w:val="32"/>
                      <w:szCs w:val="32"/>
                      <w:lang w:val="en-US"/>
                    </w:rPr>
                  </w:rPrChange>
                </w:rPr>
                <w:t>close</w:t>
              </w:r>
              <w:r w:rsidRPr="00E066BD">
                <w:rPr>
                  <w:rFonts w:ascii="Monaco" w:hAnsi="Monaco" w:cs="Monaco"/>
                  <w:b/>
                  <w:bCs/>
                  <w:color w:val="000000"/>
                  <w:sz w:val="20"/>
                  <w:szCs w:val="20"/>
                  <w:lang w:val="en-US"/>
                  <w:rPrChange w:id="8409" w:author="Borja Gonzalez" w:date="2017-09-28T19:32:00Z">
                    <w:rPr>
                      <w:rFonts w:ascii="Monaco" w:hAnsi="Monaco" w:cs="Monaco"/>
                      <w:b/>
                      <w:bCs/>
                      <w:color w:val="000000"/>
                      <w:sz w:val="32"/>
                      <w:szCs w:val="32"/>
                      <w:lang w:val="en-US"/>
                    </w:rPr>
                  </w:rPrChange>
                </w:rPr>
                <w:t>();</w:t>
              </w:r>
            </w:ins>
          </w:p>
          <w:p w14:paraId="539540F4" w14:textId="77777777" w:rsidR="00E066BD" w:rsidRPr="00E066BD" w:rsidRDefault="00E066BD" w:rsidP="00E066BD">
            <w:pPr>
              <w:widowControl w:val="0"/>
              <w:autoSpaceDE w:val="0"/>
              <w:autoSpaceDN w:val="0"/>
              <w:adjustRightInd w:val="0"/>
              <w:rPr>
                <w:ins w:id="8410" w:author="Borja Gonzalez" w:date="2017-09-28T19:32:00Z"/>
                <w:rFonts w:ascii="Monaco" w:hAnsi="Monaco" w:cs="Monaco"/>
                <w:sz w:val="20"/>
                <w:szCs w:val="20"/>
                <w:lang w:val="en-US"/>
                <w:rPrChange w:id="8411" w:author="Borja Gonzalez" w:date="2017-09-28T19:32:00Z">
                  <w:rPr>
                    <w:ins w:id="8412" w:author="Borja Gonzalez" w:date="2017-09-28T19:32:00Z"/>
                    <w:rFonts w:ascii="Monaco" w:hAnsi="Monaco" w:cs="Monaco"/>
                    <w:sz w:val="32"/>
                    <w:szCs w:val="32"/>
                    <w:lang w:val="en-US"/>
                  </w:rPr>
                </w:rPrChange>
              </w:rPr>
            </w:pPr>
            <w:ins w:id="8413" w:author="Borja Gonzalez" w:date="2017-09-28T19:32:00Z">
              <w:r w:rsidRPr="00E066BD">
                <w:rPr>
                  <w:rFonts w:ascii="Monaco" w:hAnsi="Monaco" w:cs="Monaco"/>
                  <w:sz w:val="20"/>
                  <w:szCs w:val="20"/>
                  <w:lang w:val="en-US"/>
                  <w:rPrChange w:id="8414" w:author="Borja Gonzalez" w:date="2017-09-28T19:32: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415" w:author="Borja Gonzalez" w:date="2017-09-28T19:32:00Z">
                    <w:rPr>
                      <w:rFonts w:ascii="Monaco" w:hAnsi="Monaco" w:cs="Monaco"/>
                      <w:color w:val="000000"/>
                      <w:sz w:val="32"/>
                      <w:szCs w:val="32"/>
                      <w:lang w:val="en-US"/>
                    </w:rPr>
                  </w:rPrChange>
                </w:rPr>
                <w:t>console</w:t>
              </w:r>
              <w:r w:rsidRPr="00E066BD">
                <w:rPr>
                  <w:rFonts w:ascii="Monaco" w:hAnsi="Monaco" w:cs="Monaco"/>
                  <w:b/>
                  <w:bCs/>
                  <w:color w:val="000000"/>
                  <w:sz w:val="20"/>
                  <w:szCs w:val="20"/>
                  <w:lang w:val="en-US"/>
                  <w:rPrChange w:id="8416" w:author="Borja Gonzalez" w:date="2017-09-28T19:32: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417" w:author="Borja Gonzalez" w:date="2017-09-28T19:32:00Z">
                    <w:rPr>
                      <w:rFonts w:ascii="Monaco" w:hAnsi="Monaco" w:cs="Monaco"/>
                      <w:color w:val="000000"/>
                      <w:sz w:val="32"/>
                      <w:szCs w:val="32"/>
                      <w:lang w:val="en-US"/>
                    </w:rPr>
                  </w:rPrChange>
                </w:rPr>
                <w:t>log</w:t>
              </w:r>
              <w:r w:rsidRPr="00E066BD">
                <w:rPr>
                  <w:rFonts w:ascii="Monaco" w:hAnsi="Monaco" w:cs="Monaco"/>
                  <w:b/>
                  <w:bCs/>
                  <w:color w:val="000000"/>
                  <w:sz w:val="20"/>
                  <w:szCs w:val="20"/>
                  <w:lang w:val="en-US"/>
                  <w:rPrChange w:id="8418" w:author="Borja Gonzalez" w:date="2017-09-28T19:32: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419" w:author="Borja Gonzalez" w:date="2017-09-28T19:32:00Z">
                    <w:rPr>
                      <w:rFonts w:ascii="Monaco" w:hAnsi="Monaco" w:cs="Monaco"/>
                      <w:color w:val="000000"/>
                      <w:sz w:val="32"/>
                      <w:szCs w:val="32"/>
                      <w:lang w:val="en-US"/>
                    </w:rPr>
                  </w:rPrChange>
                </w:rPr>
                <w:t>timestamp</w:t>
              </w:r>
              <w:r w:rsidRPr="00E066BD">
                <w:rPr>
                  <w:rFonts w:ascii="Monaco" w:hAnsi="Monaco" w:cs="Monaco"/>
                  <w:b/>
                  <w:bCs/>
                  <w:color w:val="000000"/>
                  <w:sz w:val="20"/>
                  <w:szCs w:val="20"/>
                  <w:lang w:val="en-US"/>
                  <w:rPrChange w:id="8420" w:author="Borja Gonzalez" w:date="2017-09-28T19:32: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8421" w:author="Borja Gonzalez" w:date="2017-09-28T19:32:00Z">
                    <w:rPr>
                      <w:rFonts w:ascii="Monaco" w:hAnsi="Monaco" w:cs="Monaco"/>
                      <w:color w:val="4E9A06"/>
                      <w:sz w:val="32"/>
                      <w:szCs w:val="32"/>
                      <w:lang w:val="en-US"/>
                    </w:rPr>
                  </w:rPrChange>
                </w:rPr>
                <w:t>'hh:mm:ss:iii'</w:t>
              </w:r>
              <w:r w:rsidRPr="00E066BD">
                <w:rPr>
                  <w:rFonts w:ascii="Monaco" w:hAnsi="Monaco" w:cs="Monaco"/>
                  <w:b/>
                  <w:bCs/>
                  <w:color w:val="000000"/>
                  <w:sz w:val="20"/>
                  <w:szCs w:val="20"/>
                  <w:lang w:val="en-US"/>
                  <w:rPrChange w:id="8422" w:author="Borja Gonzalez" w:date="2017-09-28T19:32: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8423" w:author="Borja Gonzalez" w:date="2017-09-28T19:32: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8424" w:author="Borja Gonzalez" w:date="2017-09-28T19:32:00Z">
                    <w:rPr>
                      <w:rFonts w:ascii="Monaco" w:hAnsi="Monaco" w:cs="Monaco"/>
                      <w:color w:val="4E9A06"/>
                      <w:sz w:val="32"/>
                      <w:szCs w:val="32"/>
                      <w:lang w:val="en-US"/>
                    </w:rPr>
                  </w:rPrChange>
                </w:rPr>
                <w:t>" Base de datos cerrada"</w:t>
              </w:r>
              <w:r w:rsidRPr="00E066BD">
                <w:rPr>
                  <w:rFonts w:ascii="Monaco" w:hAnsi="Monaco" w:cs="Monaco"/>
                  <w:b/>
                  <w:bCs/>
                  <w:color w:val="000000"/>
                  <w:sz w:val="20"/>
                  <w:szCs w:val="20"/>
                  <w:lang w:val="en-US"/>
                  <w:rPrChange w:id="8425" w:author="Borja Gonzalez" w:date="2017-09-28T19:32:00Z">
                    <w:rPr>
                      <w:rFonts w:ascii="Monaco" w:hAnsi="Monaco" w:cs="Monaco"/>
                      <w:b/>
                      <w:bCs/>
                      <w:color w:val="000000"/>
                      <w:sz w:val="32"/>
                      <w:szCs w:val="32"/>
                      <w:lang w:val="en-US"/>
                    </w:rPr>
                  </w:rPrChange>
                </w:rPr>
                <w:t>);</w:t>
              </w:r>
            </w:ins>
          </w:p>
          <w:p w14:paraId="1FE9AAB5" w14:textId="77777777" w:rsidR="00E066BD" w:rsidRDefault="00E066BD" w:rsidP="00E066BD">
            <w:pPr>
              <w:widowControl w:val="0"/>
              <w:autoSpaceDE w:val="0"/>
              <w:autoSpaceDN w:val="0"/>
              <w:adjustRightInd w:val="0"/>
              <w:rPr>
                <w:ins w:id="8426" w:author="Borja Gonzalez" w:date="2017-09-28T19:32:00Z"/>
                <w:rFonts w:ascii="Monaco" w:hAnsi="Monaco" w:cs="Monaco"/>
                <w:sz w:val="32"/>
                <w:szCs w:val="32"/>
                <w:lang w:val="en-US"/>
              </w:rPr>
            </w:pPr>
            <w:ins w:id="8427" w:author="Borja Gonzalez" w:date="2017-09-28T19:32:00Z">
              <w:r w:rsidRPr="00E066BD">
                <w:rPr>
                  <w:rFonts w:ascii="Monaco" w:hAnsi="Monaco" w:cs="Monaco"/>
                  <w:b/>
                  <w:bCs/>
                  <w:color w:val="000000"/>
                  <w:sz w:val="20"/>
                  <w:szCs w:val="20"/>
                  <w:lang w:val="en-US"/>
                  <w:rPrChange w:id="8428" w:author="Borja Gonzalez" w:date="2017-09-28T19:32:00Z">
                    <w:rPr>
                      <w:rFonts w:ascii="Monaco" w:hAnsi="Monaco" w:cs="Monaco"/>
                      <w:b/>
                      <w:bCs/>
                      <w:color w:val="000000"/>
                      <w:sz w:val="32"/>
                      <w:szCs w:val="32"/>
                      <w:lang w:val="en-US"/>
                    </w:rPr>
                  </w:rPrChange>
                </w:rPr>
                <w:t>}</w:t>
              </w:r>
            </w:ins>
          </w:p>
          <w:p w14:paraId="3F8BDCAF" w14:textId="77777777" w:rsidR="00E066BD" w:rsidRDefault="00E066BD">
            <w:pPr>
              <w:rPr>
                <w:ins w:id="8429" w:author="Borja Gonzalez" w:date="2017-09-28T19:32:00Z"/>
              </w:rPr>
            </w:pPr>
          </w:p>
        </w:tc>
      </w:tr>
    </w:tbl>
    <w:p w14:paraId="10015F17" w14:textId="3B6EA3E7" w:rsidR="004C0379" w:rsidRPr="004C0379" w:rsidRDefault="004C0379">
      <w:pPr>
        <w:pPrChange w:id="8430" w:author="Borja Gonzalez" w:date="2017-09-27T15:00:00Z">
          <w:pPr>
            <w:pStyle w:val="Heading4"/>
          </w:pPr>
        </w:pPrChange>
      </w:pPr>
    </w:p>
    <w:p w14:paraId="22C50C7D" w14:textId="77777777" w:rsidR="00D32ACC" w:rsidRDefault="00D32ACC" w:rsidP="00D32ACC"/>
    <w:p w14:paraId="0574D3AF" w14:textId="10E7981F" w:rsidR="00E9151D" w:rsidRDefault="004C0379" w:rsidP="00BF0FD1">
      <w:del w:id="8431" w:author="Borja Gonzalez" w:date="2017-09-28T19:31:00Z">
        <w:r w:rsidRPr="00C45289" w:rsidDel="00E066BD">
          <w:rPr>
            <w:noProof/>
            <w:lang w:val="en-US"/>
          </w:rPr>
          <w:drawing>
            <wp:inline distT="0" distB="0" distL="0" distR="0" wp14:anchorId="6BE538EC" wp14:editId="1FC3A139">
              <wp:extent cx="6265366" cy="205740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66787" cy="2057867"/>
                      </a:xfrm>
                      <a:prstGeom prst="rect">
                        <a:avLst/>
                      </a:prstGeom>
                      <a:noFill/>
                      <a:ln>
                        <a:noFill/>
                      </a:ln>
                    </pic:spPr>
                  </pic:pic>
                </a:graphicData>
              </a:graphic>
            </wp:inline>
          </w:drawing>
        </w:r>
      </w:del>
    </w:p>
    <w:p w14:paraId="42431554" w14:textId="77777777" w:rsidR="004C0379" w:rsidRDefault="004C0379" w:rsidP="00BF0FD1"/>
    <w:p w14:paraId="2296145B" w14:textId="67702CFA" w:rsidR="004C0379" w:rsidRPr="00747C57" w:rsidRDefault="004C0379" w:rsidP="00BF0FD1">
      <w:r>
        <w:t xml:space="preserve">Como en el resto de casos observamos un comportamiento idéntico donde se espera a que un cliente realice una conexión con el servidor y una vez establecida la conexión se distingue la operación a realizar, se abre la base de datos y se requieren los datos </w:t>
      </w:r>
      <w:r w:rsidR="00EA4142">
        <w:t>de máximos y mínimos ordenados por fecha para que la evolución se muestre en orden cronológico. Finalmente enviamos los datos al cliente y cerramos la base de datos.</w:t>
      </w:r>
    </w:p>
    <w:p w14:paraId="4727C6E1" w14:textId="7D5BD596" w:rsidR="00D51A6F" w:rsidRPr="00F452C7" w:rsidRDefault="009E54AB" w:rsidP="00AD3C27">
      <w:pPr>
        <w:pStyle w:val="Heading1"/>
      </w:pPr>
      <w:bookmarkStart w:id="8432" w:name="_Toc368246727"/>
      <w:r w:rsidRPr="00F452C7">
        <w:t xml:space="preserve">5.  </w:t>
      </w:r>
      <w:r w:rsidR="00D51A6F" w:rsidRPr="00F452C7">
        <w:t>Pruebas</w:t>
      </w:r>
      <w:bookmarkEnd w:id="8432"/>
    </w:p>
    <w:p w14:paraId="297B451B" w14:textId="77777777" w:rsidR="009E54AB" w:rsidRPr="003970D7" w:rsidRDefault="009E54AB" w:rsidP="009E54AB"/>
    <w:p w14:paraId="003B926D" w14:textId="786FB4A4" w:rsidR="009E54AB" w:rsidRPr="00F452C7" w:rsidRDefault="009E54AB" w:rsidP="009E54AB">
      <w:r w:rsidRPr="00F452C7">
        <w:t>El objetivo del plan de pruebas es comprobar que el sistema funciona según lo especificado y responde a los requisitos de</w:t>
      </w:r>
      <w:r w:rsidR="007E5FBE">
        <w:t>l cliente</w:t>
      </w:r>
      <w:r w:rsidRPr="00F452C7">
        <w:t xml:space="preserve">. Para </w:t>
      </w:r>
      <w:r w:rsidR="00F452C7" w:rsidRPr="00F452C7">
        <w:t>realizar</w:t>
      </w:r>
      <w:r w:rsidRPr="00F452C7">
        <w:t xml:space="preserve"> pruebas </w:t>
      </w:r>
      <w:r w:rsidR="007E5FBE">
        <w:t>de funcionamiento sobre esta aplicación web existen</w:t>
      </w:r>
      <w:r w:rsidRPr="00F452C7">
        <w:t xml:space="preserve"> varias opciones como pueden ser la escritura de valores por pantalla, el uso de herramientas de log y la utilización de depuradores. </w:t>
      </w:r>
    </w:p>
    <w:p w14:paraId="471DCB83" w14:textId="77777777" w:rsidR="009E54AB" w:rsidRPr="00F452C7" w:rsidRDefault="009E54AB" w:rsidP="009E54AB"/>
    <w:p w14:paraId="5D152958" w14:textId="25354EED" w:rsidR="009E54AB" w:rsidRPr="00F452C7" w:rsidRDefault="009E54AB" w:rsidP="009E54AB">
      <w:pPr>
        <w:pStyle w:val="Heading2"/>
      </w:pPr>
      <w:bookmarkStart w:id="8433" w:name="_Toc368246728"/>
      <w:r w:rsidRPr="00F452C7">
        <w:t xml:space="preserve">5.1.  Pruebas </w:t>
      </w:r>
      <w:r w:rsidR="002449ED">
        <w:t>de sistema</w:t>
      </w:r>
      <w:bookmarkEnd w:id="8433"/>
      <w:r w:rsidR="002449ED" w:rsidRPr="00F452C7">
        <w:t xml:space="preserve"> </w:t>
      </w:r>
    </w:p>
    <w:p w14:paraId="3716BC7D" w14:textId="77777777" w:rsidR="009E54AB" w:rsidRPr="00F452C7" w:rsidRDefault="009E54AB" w:rsidP="009E54AB"/>
    <w:p w14:paraId="21E32D49" w14:textId="02A32C1D" w:rsidR="009E54AB" w:rsidRPr="00F452C7" w:rsidRDefault="009E54AB" w:rsidP="009E54AB">
      <w:r w:rsidRPr="00F452C7">
        <w:t xml:space="preserve">En este proyecto se utilizará la escritura de valores por pantalla, ya que es una estrategia simple y efectiva. Por lo tanto se observarán valores en la interfaz web y en el servidor que irán mostrando como cada </w:t>
      </w:r>
      <w:r w:rsidR="00F452C7" w:rsidRPr="00F452C7">
        <w:t>función</w:t>
      </w:r>
      <w:r w:rsidRPr="00F452C7">
        <w:t xml:space="preserve"> se va ejecutando. Para el caso del cliente/navegador se mostrarán valores en la consola del inspector</w:t>
      </w:r>
      <w:r w:rsidR="00F452C7">
        <w:t xml:space="preserve"> de Google C</w:t>
      </w:r>
      <w:r w:rsidRPr="00F452C7">
        <w:t xml:space="preserve">hrome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49732A4E" w:rsidR="0096101D" w:rsidRPr="00F452C7" w:rsidRDefault="009E54AB" w:rsidP="0096101D">
      <w:pPr>
        <w:pStyle w:val="Heading3"/>
      </w:pPr>
      <w:bookmarkStart w:id="8434" w:name="_Toc368246729"/>
      <w:r w:rsidRPr="00F452C7">
        <w:t>5.1.</w:t>
      </w:r>
      <w:ins w:id="8435" w:author="Borja Gonzalez" w:date="2017-09-28T19:36:00Z">
        <w:r w:rsidR="004426CE">
          <w:t>1</w:t>
        </w:r>
      </w:ins>
      <w:del w:id="8436" w:author="Borja Gonzalez" w:date="2017-09-28T19:36:00Z">
        <w:r w:rsidRPr="00F452C7" w:rsidDel="004426CE">
          <w:delText>2</w:delText>
        </w:r>
      </w:del>
      <w:r w:rsidRPr="00F452C7">
        <w:t>.  Obtener paciente</w:t>
      </w:r>
      <w:r w:rsidR="004E6EDB">
        <w:t>s</w:t>
      </w:r>
      <w:bookmarkEnd w:id="8434"/>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725B3E5A" w14:textId="77777777" w:rsidR="002D3B74" w:rsidRPr="00F452C7" w:rsidRDefault="007238C2" w:rsidP="009E54AB">
      <w:pPr>
        <w:rPr>
          <w:ins w:id="8437" w:author="Borja Gonzalez" w:date="2017-09-28T22:06:00Z"/>
        </w:rPr>
      </w:pPr>
      <w:del w:id="8438" w:author="Borja Gonzalez" w:date="2017-09-28T22:06:00Z">
        <w:r w:rsidRPr="00F452C7" w:rsidDel="002D3B74">
          <w:rPr>
            <w:noProof/>
            <w:lang w:val="en-US"/>
          </w:rPr>
          <w:drawing>
            <wp:anchor distT="0" distB="0" distL="114300" distR="114300" simplePos="0" relativeHeight="251662336" behindDoc="0" locked="0" layoutInCell="1" allowOverlap="1" wp14:anchorId="1A2E5844" wp14:editId="08FDB10A">
              <wp:simplePos x="0" y="0"/>
              <wp:positionH relativeFrom="column">
                <wp:posOffset>0</wp:posOffset>
              </wp:positionH>
              <wp:positionV relativeFrom="paragraph">
                <wp:posOffset>1905</wp:posOffset>
              </wp:positionV>
              <wp:extent cx="6286500" cy="920750"/>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86500" cy="920750"/>
                      </a:xfrm>
                      <a:prstGeom prst="rect">
                        <a:avLst/>
                      </a:prstGeom>
                      <a:noFill/>
                      <a:ln>
                        <a:noFill/>
                      </a:ln>
                    </pic:spPr>
                  </pic:pic>
                </a:graphicData>
              </a:graphic>
            </wp:anchor>
          </w:drawing>
        </w:r>
      </w:del>
    </w:p>
    <w:tbl>
      <w:tblPr>
        <w:tblStyle w:val="TableGrid"/>
        <w:tblW w:w="0" w:type="auto"/>
        <w:tblLook w:val="04A0" w:firstRow="1" w:lastRow="0" w:firstColumn="1" w:lastColumn="0" w:noHBand="0" w:noVBand="1"/>
      </w:tblPr>
      <w:tblGrid>
        <w:gridCol w:w="8856"/>
      </w:tblGrid>
      <w:tr w:rsidR="002D3B74" w14:paraId="1F08B2EA" w14:textId="77777777" w:rsidTr="002D3B74">
        <w:trPr>
          <w:ins w:id="8439" w:author="Borja Gonzalez" w:date="2017-09-28T22:06:00Z"/>
        </w:trPr>
        <w:tc>
          <w:tcPr>
            <w:tcW w:w="8856" w:type="dxa"/>
          </w:tcPr>
          <w:p w14:paraId="40392423" w14:textId="77777777" w:rsidR="002D3B74" w:rsidRDefault="002D3B74" w:rsidP="002D3B74">
            <w:pPr>
              <w:rPr>
                <w:ins w:id="8440" w:author="Borja Gonzalez" w:date="2017-09-28T22:06:00Z"/>
              </w:rPr>
            </w:pPr>
            <w:ins w:id="8441" w:author="Borja Gonzalez" w:date="2017-09-28T22:06:00Z">
              <w:r>
                <w:t>Navigated to http://192.168.1.33:8124/pacientes.html</w:t>
              </w:r>
            </w:ins>
          </w:p>
          <w:p w14:paraId="6B2C2D4D" w14:textId="77777777" w:rsidR="002D3B74" w:rsidRDefault="002D3B74" w:rsidP="002D3B74">
            <w:pPr>
              <w:rPr>
                <w:ins w:id="8442" w:author="Borja Gonzalez" w:date="2017-09-28T22:06:00Z"/>
              </w:rPr>
            </w:pPr>
            <w:ins w:id="8443" w:author="Borja Gonzalez" w:date="2017-09-28T22:06:00Z">
              <w:r>
                <w:t>22:05:34.084 VM88 pacientes_node.js:28 Conexíon establecida con el servidor</w:t>
              </w:r>
            </w:ins>
          </w:p>
          <w:p w14:paraId="18D2D3F8" w14:textId="77777777" w:rsidR="002D3B74" w:rsidRDefault="002D3B74" w:rsidP="002D3B74">
            <w:pPr>
              <w:rPr>
                <w:ins w:id="8444" w:author="Borja Gonzalez" w:date="2017-09-28T22:06:00Z"/>
              </w:rPr>
            </w:pPr>
            <w:ins w:id="8445" w:author="Borja Gonzalez" w:date="2017-09-28T22:06:00Z">
              <w:r>
                <w:t>22:05:34.087 VM88 pacientes_node.js:39 Solicitud de listado de pacientes enviada</w:t>
              </w:r>
            </w:ins>
          </w:p>
          <w:p w14:paraId="6B1A8145" w14:textId="77777777" w:rsidR="002D3B74" w:rsidRDefault="002D3B74" w:rsidP="002D3B74">
            <w:pPr>
              <w:rPr>
                <w:ins w:id="8446" w:author="Borja Gonzalez" w:date="2017-09-28T22:06:00Z"/>
              </w:rPr>
            </w:pPr>
            <w:ins w:id="8447" w:author="Borja Gonzalez" w:date="2017-09-28T22:06:00Z">
              <w:r>
                <w:t>22:05:34.294 VM88 pacientes_node.js:41 Lista de pacientes recibida</w:t>
              </w:r>
            </w:ins>
          </w:p>
          <w:p w14:paraId="4AAE6294" w14:textId="72DE2C66" w:rsidR="002D3B74" w:rsidRDefault="002D3B74" w:rsidP="002D3B74">
            <w:pPr>
              <w:rPr>
                <w:ins w:id="8448" w:author="Borja Gonzalez" w:date="2017-09-28T22:06:00Z"/>
              </w:rPr>
            </w:pPr>
            <w:ins w:id="8449" w:author="Borja Gonzalez" w:date="2017-09-28T22:06:00Z">
              <w:r>
                <w:t>22:05:34.296 pacientes.html:45 Lista de pacientes disponible en el navegador</w:t>
              </w:r>
            </w:ins>
          </w:p>
        </w:tc>
      </w:tr>
    </w:tbl>
    <w:p w14:paraId="1FCE926D" w14:textId="077D70C1" w:rsidR="007238C2" w:rsidRPr="00F452C7" w:rsidRDefault="007238C2" w:rsidP="009E54AB"/>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Default="007238C2" w:rsidP="009E54AB"/>
    <w:tbl>
      <w:tblPr>
        <w:tblStyle w:val="TableGrid"/>
        <w:tblW w:w="0" w:type="auto"/>
        <w:tblLook w:val="04A0" w:firstRow="1" w:lastRow="0" w:firstColumn="1" w:lastColumn="0" w:noHBand="0" w:noVBand="1"/>
      </w:tblPr>
      <w:tblGrid>
        <w:gridCol w:w="8856"/>
      </w:tblGrid>
      <w:tr w:rsidR="002D3B74" w14:paraId="2ECB7295" w14:textId="77777777" w:rsidTr="002D3B74">
        <w:trPr>
          <w:ins w:id="8450" w:author="Borja Gonzalez" w:date="2017-09-28T22:07:00Z"/>
        </w:trPr>
        <w:tc>
          <w:tcPr>
            <w:tcW w:w="8856" w:type="dxa"/>
          </w:tcPr>
          <w:p w14:paraId="487B625B"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451" w:author="Borja Gonzalez" w:date="2017-09-28T22:07:00Z"/>
                <w:rFonts w:ascii="Menlo Regular" w:hAnsi="Menlo Regular" w:cs="Menlo Regular"/>
                <w:color w:val="000000"/>
                <w:sz w:val="22"/>
                <w:szCs w:val="22"/>
                <w:lang w:val="en-US"/>
              </w:rPr>
            </w:pPr>
            <w:ins w:id="8452" w:author="Borja Gonzalez" w:date="2017-09-28T22:07:00Z">
              <w:r>
                <w:rPr>
                  <w:rFonts w:ascii="Menlo Regular" w:hAnsi="Menlo Regular" w:cs="Menlo Regular"/>
                  <w:color w:val="000000"/>
                  <w:sz w:val="22"/>
                  <w:szCs w:val="22"/>
                  <w:lang w:val="en-US"/>
                </w:rPr>
                <w:t>22:05:34:094 Conexión establecida con el cliente</w:t>
              </w:r>
            </w:ins>
          </w:p>
          <w:p w14:paraId="40790836"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453" w:author="Borja Gonzalez" w:date="2017-09-28T22:07:00Z"/>
                <w:rFonts w:ascii="Menlo Regular" w:hAnsi="Menlo Regular" w:cs="Menlo Regular"/>
                <w:color w:val="000000"/>
                <w:sz w:val="22"/>
                <w:szCs w:val="22"/>
                <w:lang w:val="en-US"/>
              </w:rPr>
            </w:pPr>
            <w:ins w:id="8454" w:author="Borja Gonzalez" w:date="2017-09-28T22:07:00Z">
              <w:r>
                <w:rPr>
                  <w:rFonts w:ascii="Menlo Regular" w:hAnsi="Menlo Regular" w:cs="Menlo Regular"/>
                  <w:color w:val="000000"/>
                  <w:sz w:val="22"/>
                  <w:szCs w:val="22"/>
                  <w:lang w:val="en-US"/>
                </w:rPr>
                <w:t>22:05:34:099 Conexión establecida con el cliente</w:t>
              </w:r>
            </w:ins>
          </w:p>
          <w:p w14:paraId="7E3CE092"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455" w:author="Borja Gonzalez" w:date="2017-09-28T22:07:00Z"/>
                <w:rFonts w:ascii="Menlo Regular" w:hAnsi="Menlo Regular" w:cs="Menlo Regular"/>
                <w:color w:val="000000"/>
                <w:sz w:val="22"/>
                <w:szCs w:val="22"/>
                <w:lang w:val="en-US"/>
              </w:rPr>
            </w:pPr>
            <w:ins w:id="8456" w:author="Borja Gonzalez" w:date="2017-09-28T22:07:00Z">
              <w:r>
                <w:rPr>
                  <w:rFonts w:ascii="Menlo Regular" w:hAnsi="Menlo Regular" w:cs="Menlo Regular"/>
                  <w:color w:val="000000"/>
                  <w:sz w:val="22"/>
                  <w:szCs w:val="22"/>
                  <w:lang w:val="en-US"/>
                </w:rPr>
                <w:t>22:05:34:136 Petición del cliente: Pacientes</w:t>
              </w:r>
            </w:ins>
          </w:p>
          <w:p w14:paraId="008042E5"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457" w:author="Borja Gonzalez" w:date="2017-09-28T22:07:00Z"/>
                <w:rFonts w:ascii="Menlo Regular" w:hAnsi="Menlo Regular" w:cs="Menlo Regular"/>
                <w:color w:val="000000"/>
                <w:sz w:val="22"/>
                <w:szCs w:val="22"/>
                <w:lang w:val="en-US"/>
              </w:rPr>
            </w:pPr>
            <w:ins w:id="8458" w:author="Borja Gonzalez" w:date="2017-09-28T22:07:00Z">
              <w:r>
                <w:rPr>
                  <w:rFonts w:ascii="Menlo Regular" w:hAnsi="Menlo Regular" w:cs="Menlo Regular"/>
                  <w:color w:val="000000"/>
                  <w:sz w:val="22"/>
                  <w:szCs w:val="22"/>
                  <w:lang w:val="en-US"/>
                </w:rPr>
                <w:t>22:05:34:177 Base de datos abierta</w:t>
              </w:r>
            </w:ins>
          </w:p>
          <w:p w14:paraId="5392F66D"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459" w:author="Borja Gonzalez" w:date="2017-09-28T22:07:00Z"/>
                <w:rFonts w:ascii="Menlo Regular" w:hAnsi="Menlo Regular" w:cs="Menlo Regular"/>
                <w:color w:val="000000"/>
                <w:sz w:val="22"/>
                <w:szCs w:val="22"/>
                <w:lang w:val="en-US"/>
              </w:rPr>
            </w:pPr>
            <w:ins w:id="8460" w:author="Borja Gonzalez" w:date="2017-09-28T22:07:00Z">
              <w:r>
                <w:rPr>
                  <w:rFonts w:ascii="Menlo Regular" w:hAnsi="Menlo Regular" w:cs="Menlo Regular"/>
                  <w:color w:val="000000"/>
                  <w:sz w:val="22"/>
                  <w:szCs w:val="22"/>
                  <w:lang w:val="en-US"/>
                </w:rPr>
                <w:t>22:05:34:286 Listado de pacientes enviado al cliente</w:t>
              </w:r>
            </w:ins>
          </w:p>
          <w:p w14:paraId="007BF750" w14:textId="48048605" w:rsidR="002D3B74" w:rsidRDefault="002D3B74" w:rsidP="002D3B74">
            <w:pPr>
              <w:rPr>
                <w:ins w:id="8461" w:author="Borja Gonzalez" w:date="2017-09-28T22:07:00Z"/>
              </w:rPr>
            </w:pPr>
            <w:ins w:id="8462" w:author="Borja Gonzalez" w:date="2017-09-28T22:07:00Z">
              <w:r>
                <w:rPr>
                  <w:rFonts w:ascii="Menlo Regular" w:hAnsi="Menlo Regular" w:cs="Menlo Regular"/>
                  <w:color w:val="000000"/>
                  <w:sz w:val="22"/>
                  <w:szCs w:val="22"/>
                  <w:lang w:val="en-US"/>
                </w:rPr>
                <w:t>22:05:34:292 Base de datos cerrada</w:t>
              </w:r>
            </w:ins>
          </w:p>
        </w:tc>
      </w:tr>
    </w:tbl>
    <w:p w14:paraId="7948EA0E" w14:textId="77777777" w:rsidR="004E6EDB" w:rsidRDefault="004E6EDB" w:rsidP="009E54AB"/>
    <w:p w14:paraId="7D4824BA" w14:textId="77777777" w:rsidR="004E6EDB" w:rsidDel="009550DF" w:rsidRDefault="004E6EDB" w:rsidP="009E54AB">
      <w:pPr>
        <w:rPr>
          <w:del w:id="8463" w:author="Borja Gonzalez" w:date="2017-09-28T22:07:00Z"/>
        </w:rPr>
      </w:pPr>
    </w:p>
    <w:p w14:paraId="53B5E755" w14:textId="586C674D" w:rsidR="004E6EDB" w:rsidDel="009550DF" w:rsidRDefault="004E6EDB" w:rsidP="009E54AB">
      <w:pPr>
        <w:rPr>
          <w:del w:id="8464" w:author="Borja Gonzalez" w:date="2017-09-28T22:07:00Z"/>
        </w:rPr>
      </w:pPr>
    </w:p>
    <w:p w14:paraId="15785FDA" w14:textId="51C3D5C7" w:rsidR="007821BE" w:rsidRPr="003970D7" w:rsidDel="009550DF" w:rsidRDefault="007821BE" w:rsidP="007821BE">
      <w:pPr>
        <w:rPr>
          <w:del w:id="8465" w:author="Borja Gonzalez" w:date="2017-09-28T22:07:00Z"/>
          <w:u w:val="single"/>
        </w:rPr>
      </w:pPr>
      <w:del w:id="8466" w:author="Borja Gonzalez" w:date="2017-09-28T22:07:00Z">
        <w:r w:rsidRPr="003970D7" w:rsidDel="009550DF">
          <w:rPr>
            <w:u w:val="single"/>
          </w:rPr>
          <w:delText>Terminal (Servidor):</w:delText>
        </w:r>
      </w:del>
    </w:p>
    <w:p w14:paraId="1E2A16B3" w14:textId="60ED2735" w:rsidR="007821BE" w:rsidRPr="00F452C7" w:rsidDel="009550DF" w:rsidRDefault="007821BE" w:rsidP="009E54AB">
      <w:pPr>
        <w:rPr>
          <w:del w:id="8467" w:author="Borja Gonzalez" w:date="2017-09-28T22:07:00Z"/>
        </w:rPr>
      </w:pPr>
    </w:p>
    <w:p w14:paraId="72FA09EE" w14:textId="41A5C40F" w:rsidR="009E54AB" w:rsidRPr="00F452C7" w:rsidDel="009550DF" w:rsidRDefault="007238C2" w:rsidP="009E54AB">
      <w:pPr>
        <w:rPr>
          <w:del w:id="8468" w:author="Borja Gonzalez" w:date="2017-09-28T22:07:00Z"/>
        </w:rPr>
      </w:pPr>
      <w:del w:id="8469" w:author="Borja Gonzalez" w:date="2017-09-28T22:07:00Z">
        <w:r w:rsidRPr="00F452C7" w:rsidDel="009550DF">
          <w:rPr>
            <w:noProof/>
            <w:lang w:val="en-US"/>
          </w:rPr>
          <w:drawing>
            <wp:inline distT="0" distB="0" distL="0" distR="0" wp14:anchorId="68B6581D" wp14:editId="0F5F5C81">
              <wp:extent cx="6286500" cy="1029335"/>
              <wp:effectExtent l="0" t="0" r="12700" b="1206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88002" cy="1029581"/>
                      </a:xfrm>
                      <a:prstGeom prst="rect">
                        <a:avLst/>
                      </a:prstGeom>
                      <a:noFill/>
                      <a:ln>
                        <a:noFill/>
                      </a:ln>
                    </pic:spPr>
                  </pic:pic>
                </a:graphicData>
              </a:graphic>
            </wp:inline>
          </w:drawing>
        </w:r>
      </w:del>
    </w:p>
    <w:p w14:paraId="2E236A12" w14:textId="0505F606" w:rsidR="0096101D" w:rsidRPr="00F452C7" w:rsidDel="009550DF" w:rsidRDefault="0096101D" w:rsidP="009E54AB">
      <w:pPr>
        <w:rPr>
          <w:del w:id="8470" w:author="Borja Gonzalez" w:date="2017-09-28T22:07:00Z"/>
        </w:rPr>
      </w:pPr>
    </w:p>
    <w:p w14:paraId="1FA8F967" w14:textId="6D39217D" w:rsidR="0096101D" w:rsidRPr="00F452C7" w:rsidRDefault="0096101D" w:rsidP="009E54AB">
      <w:r w:rsidRPr="00F452C7">
        <w:t xml:space="preserve">Como se puede </w:t>
      </w:r>
      <w:r w:rsidR="00F452C7" w:rsidRPr="00F452C7">
        <w:t>observar</w:t>
      </w:r>
      <w:r w:rsidRPr="00F452C7">
        <w:t xml:space="preserve"> todos los eventos ocurren en orden cronológico. Para empezar se establece la conexión mediante un websocket y después el cliente manda la solicitud para obtener el listado de pacientes. A </w:t>
      </w:r>
      <w:r w:rsidR="00F452C7" w:rsidRPr="00F452C7">
        <w:t>continuación</w:t>
      </w:r>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622ACF3F" w:rsidR="00750754" w:rsidRPr="00F452C7" w:rsidRDefault="00750754" w:rsidP="00F452C7">
      <w:pPr>
        <w:pStyle w:val="Heading3"/>
      </w:pPr>
      <w:bookmarkStart w:id="8471" w:name="_Toc368246730"/>
      <w:r w:rsidRPr="00F452C7">
        <w:t>5.1.</w:t>
      </w:r>
      <w:ins w:id="8472" w:author="Borja Gonzalez" w:date="2017-09-28T19:36:00Z">
        <w:r w:rsidR="004426CE">
          <w:t>2</w:t>
        </w:r>
      </w:ins>
      <w:del w:id="8473" w:author="Borja Gonzalez" w:date="2017-09-28T19:36:00Z">
        <w:r w:rsidRPr="00F452C7" w:rsidDel="004426CE">
          <w:delText>3</w:delText>
        </w:r>
      </w:del>
      <w:r w:rsidRPr="00F452C7">
        <w:t xml:space="preserve">.  Añadir </w:t>
      </w:r>
      <w:r w:rsidR="008C3871">
        <w:t xml:space="preserve">un </w:t>
      </w:r>
      <w:r w:rsidRPr="00F452C7">
        <w:t>paciente</w:t>
      </w:r>
      <w:bookmarkEnd w:id="8471"/>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78842650" w14:textId="77777777" w:rsidR="009550DF" w:rsidRPr="00F452C7" w:rsidRDefault="0096101D" w:rsidP="00F452C7">
      <w:pPr>
        <w:rPr>
          <w:ins w:id="8474" w:author="Borja Gonzalez" w:date="2017-09-28T22:09:00Z"/>
        </w:rPr>
      </w:pPr>
      <w:del w:id="8475" w:author="Borja Gonzalez" w:date="2017-09-28T22:09:00Z">
        <w:r w:rsidRPr="00F452C7" w:rsidDel="009550DF">
          <w:rPr>
            <w:noProof/>
            <w:lang w:val="en-US"/>
          </w:rPr>
          <w:drawing>
            <wp:inline distT="0" distB="0" distL="0" distR="0" wp14:anchorId="6E217CC7" wp14:editId="0A0979DF">
              <wp:extent cx="6286500" cy="2306320"/>
              <wp:effectExtent l="0" t="0" r="12700" b="508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86500" cy="230632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9550DF" w14:paraId="7C69E3B8" w14:textId="77777777" w:rsidTr="009550DF">
        <w:trPr>
          <w:ins w:id="8476" w:author="Borja Gonzalez" w:date="2017-09-28T22:09:00Z"/>
        </w:trPr>
        <w:tc>
          <w:tcPr>
            <w:tcW w:w="8856" w:type="dxa"/>
          </w:tcPr>
          <w:p w14:paraId="341313B3" w14:textId="77777777" w:rsidR="009550DF" w:rsidRDefault="009550DF" w:rsidP="009550DF">
            <w:pPr>
              <w:rPr>
                <w:ins w:id="8477" w:author="Borja Gonzalez" w:date="2017-09-28T22:09:00Z"/>
              </w:rPr>
            </w:pPr>
            <w:ins w:id="8478" w:author="Borja Gonzalez" w:date="2017-09-28T22:09:00Z">
              <w:r>
                <w:t>22:08:24.928 Navigated to http://192.168.1.33:8124/pacientes.html</w:t>
              </w:r>
            </w:ins>
          </w:p>
          <w:p w14:paraId="5AE7949D" w14:textId="77777777" w:rsidR="009550DF" w:rsidRDefault="009550DF" w:rsidP="009550DF">
            <w:pPr>
              <w:rPr>
                <w:ins w:id="8479" w:author="Borja Gonzalez" w:date="2017-09-28T22:09:00Z"/>
              </w:rPr>
            </w:pPr>
            <w:ins w:id="8480" w:author="Borja Gonzalez" w:date="2017-09-28T22:09:00Z">
              <w:r>
                <w:t>22:08:25.452 VM88 pacientes_node.js:28 Conexíon establecida con el servidor</w:t>
              </w:r>
            </w:ins>
          </w:p>
          <w:p w14:paraId="013D3C08" w14:textId="77777777" w:rsidR="009550DF" w:rsidRDefault="009550DF" w:rsidP="009550DF">
            <w:pPr>
              <w:rPr>
                <w:ins w:id="8481" w:author="Borja Gonzalez" w:date="2017-09-28T22:09:00Z"/>
              </w:rPr>
            </w:pPr>
            <w:ins w:id="8482" w:author="Borja Gonzalez" w:date="2017-09-28T22:09:00Z">
              <w:r>
                <w:t>22:08:25.457 VM88 pacientes_node.js:39 Solicitud de listado de pacientes enviada</w:t>
              </w:r>
            </w:ins>
          </w:p>
          <w:p w14:paraId="2534AF16" w14:textId="77777777" w:rsidR="009550DF" w:rsidRDefault="009550DF" w:rsidP="009550DF">
            <w:pPr>
              <w:rPr>
                <w:ins w:id="8483" w:author="Borja Gonzalez" w:date="2017-09-28T22:09:00Z"/>
              </w:rPr>
            </w:pPr>
            <w:ins w:id="8484" w:author="Borja Gonzalez" w:date="2017-09-28T22:09:00Z">
              <w:r>
                <w:t>22:08:25.673 VM88 pacientes_node.js:41 Lista de pacientes recibida</w:t>
              </w:r>
            </w:ins>
          </w:p>
          <w:p w14:paraId="712DB0F6" w14:textId="77777777" w:rsidR="009550DF" w:rsidRDefault="009550DF" w:rsidP="009550DF">
            <w:pPr>
              <w:rPr>
                <w:ins w:id="8485" w:author="Borja Gonzalez" w:date="2017-09-28T22:09:00Z"/>
              </w:rPr>
            </w:pPr>
            <w:ins w:id="8486" w:author="Borja Gonzalez" w:date="2017-09-28T22:09:00Z">
              <w:r>
                <w:t>22:08:25.675 pacientes.html:45 Lista de pacientes disponible en el navegador</w:t>
              </w:r>
            </w:ins>
          </w:p>
          <w:p w14:paraId="00EACE23" w14:textId="77777777" w:rsidR="009550DF" w:rsidRDefault="009550DF" w:rsidP="009550DF">
            <w:pPr>
              <w:rPr>
                <w:ins w:id="8487" w:author="Borja Gonzalez" w:date="2017-09-28T22:09:00Z"/>
              </w:rPr>
            </w:pPr>
            <w:ins w:id="8488" w:author="Borja Gonzalez" w:date="2017-09-28T22:09:00Z">
              <w:r>
                <w:t>22:08:52.862 VM88 pacientes_node.js:8 Conexíon establecida con el servidor</w:t>
              </w:r>
            </w:ins>
          </w:p>
          <w:p w14:paraId="4AF2BADA" w14:textId="77777777" w:rsidR="009550DF" w:rsidRDefault="009550DF" w:rsidP="009550DF">
            <w:pPr>
              <w:rPr>
                <w:ins w:id="8489" w:author="Borja Gonzalez" w:date="2017-09-28T22:09:00Z"/>
              </w:rPr>
            </w:pPr>
            <w:ins w:id="8490" w:author="Borja Gonzalez" w:date="2017-09-28T22:09:00Z">
              <w:r>
                <w:t>22:08:52.864 VM88 pacientes_node.js:22 Solicitud para añadir paciente: (María Constancia) enviada</w:t>
              </w:r>
            </w:ins>
          </w:p>
          <w:p w14:paraId="5CF7287E" w14:textId="77777777" w:rsidR="009550DF" w:rsidRDefault="009550DF" w:rsidP="009550DF">
            <w:pPr>
              <w:rPr>
                <w:ins w:id="8491" w:author="Borja Gonzalez" w:date="2017-09-28T22:09:00Z"/>
              </w:rPr>
            </w:pPr>
            <w:ins w:id="8492" w:author="Borja Gonzalez" w:date="2017-09-28T22:09:00Z">
              <w:r>
                <w:t>22:08:52.993 Navigated to http://192.168.1.33:8124/pacientes.html</w:t>
              </w:r>
            </w:ins>
          </w:p>
          <w:p w14:paraId="10D95347" w14:textId="77777777" w:rsidR="009550DF" w:rsidRDefault="009550DF" w:rsidP="009550DF">
            <w:pPr>
              <w:rPr>
                <w:ins w:id="8493" w:author="Borja Gonzalez" w:date="2017-09-28T22:09:00Z"/>
              </w:rPr>
            </w:pPr>
            <w:ins w:id="8494" w:author="Borja Gonzalez" w:date="2017-09-28T22:09:00Z">
              <w:r>
                <w:t>22:08:53.446 pacientes_node.js:28 Conexíon establecida con el servidor</w:t>
              </w:r>
            </w:ins>
          </w:p>
          <w:p w14:paraId="7C5C74AD" w14:textId="77777777" w:rsidR="009550DF" w:rsidRDefault="009550DF" w:rsidP="009550DF">
            <w:pPr>
              <w:rPr>
                <w:ins w:id="8495" w:author="Borja Gonzalez" w:date="2017-09-28T22:09:00Z"/>
              </w:rPr>
            </w:pPr>
            <w:ins w:id="8496" w:author="Borja Gonzalez" w:date="2017-09-28T22:09:00Z">
              <w:r>
                <w:t>22:08:53.451 pacientes_node.js:39 Solicitud de listado de pacientes enviada</w:t>
              </w:r>
            </w:ins>
          </w:p>
          <w:p w14:paraId="01F4FF4C" w14:textId="77777777" w:rsidR="009550DF" w:rsidRDefault="009550DF" w:rsidP="009550DF">
            <w:pPr>
              <w:rPr>
                <w:ins w:id="8497" w:author="Borja Gonzalez" w:date="2017-09-28T22:09:00Z"/>
              </w:rPr>
            </w:pPr>
            <w:ins w:id="8498" w:author="Borja Gonzalez" w:date="2017-09-28T22:09:00Z">
              <w:r>
                <w:t>22:08:53.551 pacientes_node.js:41 Lista de pacientes recibida</w:t>
              </w:r>
            </w:ins>
          </w:p>
          <w:p w14:paraId="334F1874" w14:textId="2EF2B032" w:rsidR="009550DF" w:rsidRDefault="009550DF" w:rsidP="009550DF">
            <w:pPr>
              <w:rPr>
                <w:ins w:id="8499" w:author="Borja Gonzalez" w:date="2017-09-28T22:09:00Z"/>
              </w:rPr>
            </w:pPr>
            <w:ins w:id="8500" w:author="Borja Gonzalez" w:date="2017-09-28T22:09:00Z">
              <w:r>
                <w:t>22:08:53.553 pacientes.html:45 Lista de pacientes disponible en el navegador</w:t>
              </w:r>
            </w:ins>
          </w:p>
        </w:tc>
      </w:tr>
    </w:tbl>
    <w:p w14:paraId="59F4999F" w14:textId="289508ED" w:rsidR="00750754" w:rsidRPr="00F452C7" w:rsidRDefault="00750754" w:rsidP="00F452C7"/>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457811F9" w14:textId="77777777" w:rsidR="009550DF" w:rsidRPr="00F452C7" w:rsidRDefault="0096101D" w:rsidP="009E54AB">
      <w:pPr>
        <w:rPr>
          <w:ins w:id="8501" w:author="Borja Gonzalez" w:date="2017-09-28T22:09:00Z"/>
        </w:rPr>
      </w:pPr>
      <w:del w:id="8502" w:author="Borja Gonzalez" w:date="2017-09-28T22:09:00Z">
        <w:r w:rsidRPr="00F452C7" w:rsidDel="009550DF">
          <w:rPr>
            <w:noProof/>
            <w:lang w:val="en-US"/>
          </w:rPr>
          <w:drawing>
            <wp:inline distT="0" distB="0" distL="0" distR="0" wp14:anchorId="7355B84E" wp14:editId="1A872B90">
              <wp:extent cx="6286500" cy="2665730"/>
              <wp:effectExtent l="0" t="0" r="12700" b="127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87330" cy="2666082"/>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9550DF" w14:paraId="27564E5E" w14:textId="77777777" w:rsidTr="009550DF">
        <w:trPr>
          <w:ins w:id="8503" w:author="Borja Gonzalez" w:date="2017-09-28T22:09:00Z"/>
        </w:trPr>
        <w:tc>
          <w:tcPr>
            <w:tcW w:w="8856" w:type="dxa"/>
          </w:tcPr>
          <w:p w14:paraId="2C4FAEFB"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04" w:author="Borja Gonzalez" w:date="2017-09-28T22:09:00Z"/>
                <w:rFonts w:ascii="Menlo Regular" w:hAnsi="Menlo Regular" w:cs="Menlo Regular"/>
                <w:color w:val="000000"/>
                <w:sz w:val="22"/>
                <w:szCs w:val="22"/>
                <w:lang w:val="en-US"/>
              </w:rPr>
            </w:pPr>
            <w:ins w:id="8505" w:author="Borja Gonzalez" w:date="2017-09-28T22:09:00Z">
              <w:r>
                <w:rPr>
                  <w:rFonts w:ascii="Menlo Regular" w:hAnsi="Menlo Regular" w:cs="Menlo Regular"/>
                  <w:color w:val="000000"/>
                  <w:sz w:val="22"/>
                  <w:szCs w:val="22"/>
                  <w:lang w:val="en-US"/>
                </w:rPr>
                <w:t>22:08:25:463 Conexión establecida con el cliente</w:t>
              </w:r>
            </w:ins>
          </w:p>
          <w:p w14:paraId="07F89772"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06" w:author="Borja Gonzalez" w:date="2017-09-28T22:09:00Z"/>
                <w:rFonts w:ascii="Menlo Regular" w:hAnsi="Menlo Regular" w:cs="Menlo Regular"/>
                <w:color w:val="000000"/>
                <w:sz w:val="22"/>
                <w:szCs w:val="22"/>
                <w:lang w:val="en-US"/>
              </w:rPr>
            </w:pPr>
            <w:ins w:id="8507" w:author="Borja Gonzalez" w:date="2017-09-28T22:09:00Z">
              <w:r>
                <w:rPr>
                  <w:rFonts w:ascii="Menlo Regular" w:hAnsi="Menlo Regular" w:cs="Menlo Regular"/>
                  <w:color w:val="000000"/>
                  <w:sz w:val="22"/>
                  <w:szCs w:val="22"/>
                  <w:lang w:val="en-US"/>
                </w:rPr>
                <w:t>22:08:25:466 Conexión establecida con el cliente</w:t>
              </w:r>
            </w:ins>
          </w:p>
          <w:p w14:paraId="66D6B618"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08" w:author="Borja Gonzalez" w:date="2017-09-28T22:09:00Z"/>
                <w:rFonts w:ascii="Menlo Regular" w:hAnsi="Menlo Regular" w:cs="Menlo Regular"/>
                <w:color w:val="000000"/>
                <w:sz w:val="22"/>
                <w:szCs w:val="22"/>
                <w:lang w:val="en-US"/>
              </w:rPr>
            </w:pPr>
            <w:ins w:id="8509" w:author="Borja Gonzalez" w:date="2017-09-28T22:09:00Z">
              <w:r>
                <w:rPr>
                  <w:rFonts w:ascii="Menlo Regular" w:hAnsi="Menlo Regular" w:cs="Menlo Regular"/>
                  <w:color w:val="000000"/>
                  <w:sz w:val="22"/>
                  <w:szCs w:val="22"/>
                  <w:lang w:val="en-US"/>
                </w:rPr>
                <w:t>22:08:25:511 Petición del cliente: Pacientes</w:t>
              </w:r>
            </w:ins>
          </w:p>
          <w:p w14:paraId="5614B413"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10" w:author="Borja Gonzalez" w:date="2017-09-28T22:09:00Z"/>
                <w:rFonts w:ascii="Menlo Regular" w:hAnsi="Menlo Regular" w:cs="Menlo Regular"/>
                <w:color w:val="000000"/>
                <w:sz w:val="22"/>
                <w:szCs w:val="22"/>
                <w:lang w:val="en-US"/>
              </w:rPr>
            </w:pPr>
            <w:ins w:id="8511" w:author="Borja Gonzalez" w:date="2017-09-28T22:09:00Z">
              <w:r>
                <w:rPr>
                  <w:rFonts w:ascii="Menlo Regular" w:hAnsi="Menlo Regular" w:cs="Menlo Regular"/>
                  <w:color w:val="000000"/>
                  <w:sz w:val="22"/>
                  <w:szCs w:val="22"/>
                  <w:lang w:val="en-US"/>
                </w:rPr>
                <w:t>22:08:25:552 Base de datos abierta</w:t>
              </w:r>
            </w:ins>
          </w:p>
          <w:p w14:paraId="734D1251"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12" w:author="Borja Gonzalez" w:date="2017-09-28T22:09:00Z"/>
                <w:rFonts w:ascii="Menlo Regular" w:hAnsi="Menlo Regular" w:cs="Menlo Regular"/>
                <w:color w:val="000000"/>
                <w:sz w:val="22"/>
                <w:szCs w:val="22"/>
                <w:lang w:val="en-US"/>
              </w:rPr>
            </w:pPr>
            <w:ins w:id="8513" w:author="Borja Gonzalez" w:date="2017-09-28T22:09:00Z">
              <w:r>
                <w:rPr>
                  <w:rFonts w:ascii="Menlo Regular" w:hAnsi="Menlo Regular" w:cs="Menlo Regular"/>
                  <w:color w:val="000000"/>
                  <w:sz w:val="22"/>
                  <w:szCs w:val="22"/>
                  <w:lang w:val="en-US"/>
                </w:rPr>
                <w:t>22:08:25:665 Listado de pacientes enviado al cliente</w:t>
              </w:r>
            </w:ins>
          </w:p>
          <w:p w14:paraId="6EC4B053"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14" w:author="Borja Gonzalez" w:date="2017-09-28T22:09:00Z"/>
                <w:rFonts w:ascii="Menlo Regular" w:hAnsi="Menlo Regular" w:cs="Menlo Regular"/>
                <w:color w:val="000000"/>
                <w:sz w:val="22"/>
                <w:szCs w:val="22"/>
                <w:lang w:val="en-US"/>
              </w:rPr>
            </w:pPr>
            <w:ins w:id="8515" w:author="Borja Gonzalez" w:date="2017-09-28T22:09:00Z">
              <w:r>
                <w:rPr>
                  <w:rFonts w:ascii="Menlo Regular" w:hAnsi="Menlo Regular" w:cs="Menlo Regular"/>
                  <w:color w:val="000000"/>
                  <w:sz w:val="22"/>
                  <w:szCs w:val="22"/>
                  <w:lang w:val="en-US"/>
                </w:rPr>
                <w:t>22:08:25:671 Base de datos cerrada</w:t>
              </w:r>
            </w:ins>
          </w:p>
          <w:p w14:paraId="0AAD4695"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16" w:author="Borja Gonzalez" w:date="2017-09-28T22:09:00Z"/>
                <w:rFonts w:ascii="Menlo Regular" w:hAnsi="Menlo Regular" w:cs="Menlo Regular"/>
                <w:color w:val="000000"/>
                <w:sz w:val="22"/>
                <w:szCs w:val="22"/>
                <w:lang w:val="en-US"/>
              </w:rPr>
            </w:pPr>
            <w:ins w:id="8517" w:author="Borja Gonzalez" w:date="2017-09-28T22:09:00Z">
              <w:r>
                <w:rPr>
                  <w:rFonts w:ascii="Menlo Regular" w:hAnsi="Menlo Regular" w:cs="Menlo Regular"/>
                  <w:color w:val="000000"/>
                  <w:sz w:val="22"/>
                  <w:szCs w:val="22"/>
                  <w:lang w:val="en-US"/>
                </w:rPr>
                <w:t>22:08:52:868 Conexión establecida con el cliente</w:t>
              </w:r>
            </w:ins>
          </w:p>
          <w:p w14:paraId="3479814B"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18" w:author="Borja Gonzalez" w:date="2017-09-28T22:09:00Z"/>
                <w:rFonts w:ascii="Menlo Regular" w:hAnsi="Menlo Regular" w:cs="Menlo Regular"/>
                <w:color w:val="000000"/>
                <w:sz w:val="22"/>
                <w:szCs w:val="22"/>
                <w:lang w:val="en-US"/>
              </w:rPr>
            </w:pPr>
            <w:ins w:id="8519" w:author="Borja Gonzalez" w:date="2017-09-28T22:09:00Z">
              <w:r>
                <w:rPr>
                  <w:rFonts w:ascii="Menlo Regular" w:hAnsi="Menlo Regular" w:cs="Menlo Regular"/>
                  <w:color w:val="000000"/>
                  <w:sz w:val="22"/>
                  <w:szCs w:val="22"/>
                  <w:lang w:val="en-US"/>
                </w:rPr>
                <w:t>22:08:52:884 Petición del cliente: Añadir paciente</w:t>
              </w:r>
            </w:ins>
          </w:p>
          <w:p w14:paraId="3461F8CE"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20" w:author="Borja Gonzalez" w:date="2017-09-28T22:09:00Z"/>
                <w:rFonts w:ascii="Menlo Regular" w:hAnsi="Menlo Regular" w:cs="Menlo Regular"/>
                <w:color w:val="000000"/>
                <w:sz w:val="22"/>
                <w:szCs w:val="22"/>
                <w:lang w:val="en-US"/>
              </w:rPr>
            </w:pPr>
            <w:ins w:id="8521" w:author="Borja Gonzalez" w:date="2017-09-28T22:09:00Z">
              <w:r>
                <w:rPr>
                  <w:rFonts w:ascii="Menlo Regular" w:hAnsi="Menlo Regular" w:cs="Menlo Regular"/>
                  <w:color w:val="000000"/>
                  <w:sz w:val="22"/>
                  <w:szCs w:val="22"/>
                  <w:lang w:val="en-US"/>
                </w:rPr>
                <w:t>22:08:52:884 Paciente a añadir: María Constancia</w:t>
              </w:r>
            </w:ins>
          </w:p>
          <w:p w14:paraId="2D92D985"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22" w:author="Borja Gonzalez" w:date="2017-09-28T22:09:00Z"/>
                <w:rFonts w:ascii="Menlo Regular" w:hAnsi="Menlo Regular" w:cs="Menlo Regular"/>
                <w:color w:val="000000"/>
                <w:sz w:val="22"/>
                <w:szCs w:val="22"/>
                <w:lang w:val="en-US"/>
              </w:rPr>
            </w:pPr>
            <w:ins w:id="8523" w:author="Borja Gonzalez" w:date="2017-09-28T22:09:00Z">
              <w:r>
                <w:rPr>
                  <w:rFonts w:ascii="Menlo Regular" w:hAnsi="Menlo Regular" w:cs="Menlo Regular"/>
                  <w:color w:val="000000"/>
                  <w:sz w:val="22"/>
                  <w:szCs w:val="22"/>
                  <w:lang w:val="en-US"/>
                </w:rPr>
                <w:t>22:08:52:887 Base de datos abierta</w:t>
              </w:r>
            </w:ins>
          </w:p>
          <w:p w14:paraId="75AF7F42"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24" w:author="Borja Gonzalez" w:date="2017-09-28T22:09:00Z"/>
                <w:rFonts w:ascii="Menlo Regular" w:hAnsi="Menlo Regular" w:cs="Menlo Regular"/>
                <w:color w:val="000000"/>
                <w:sz w:val="22"/>
                <w:szCs w:val="22"/>
                <w:lang w:val="en-US"/>
              </w:rPr>
            </w:pPr>
            <w:ins w:id="8525" w:author="Borja Gonzalez" w:date="2017-09-28T22:09:00Z">
              <w:r>
                <w:rPr>
                  <w:rFonts w:ascii="Menlo Regular" w:hAnsi="Menlo Regular" w:cs="Menlo Regular"/>
                  <w:color w:val="000000"/>
                  <w:sz w:val="22"/>
                  <w:szCs w:val="22"/>
                  <w:lang w:val="en-US"/>
                </w:rPr>
                <w:t>22:08:52:935 Se ha añadido al paciente María Constancia a la base de datos</w:t>
              </w:r>
            </w:ins>
          </w:p>
          <w:p w14:paraId="68B1ECCD"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26" w:author="Borja Gonzalez" w:date="2017-09-28T22:09:00Z"/>
                <w:rFonts w:ascii="Menlo Regular" w:hAnsi="Menlo Regular" w:cs="Menlo Regular"/>
                <w:color w:val="000000"/>
                <w:sz w:val="22"/>
                <w:szCs w:val="22"/>
                <w:lang w:val="en-US"/>
              </w:rPr>
            </w:pPr>
            <w:ins w:id="8527" w:author="Borja Gonzalez" w:date="2017-09-28T22:09:00Z">
              <w:r>
                <w:rPr>
                  <w:rFonts w:ascii="Menlo Regular" w:hAnsi="Menlo Regular" w:cs="Menlo Regular"/>
                  <w:color w:val="000000"/>
                  <w:sz w:val="22"/>
                  <w:szCs w:val="22"/>
                  <w:lang w:val="en-US"/>
                </w:rPr>
                <w:t>22:08:52:941 Base de datos cerrada</w:t>
              </w:r>
            </w:ins>
          </w:p>
          <w:p w14:paraId="0CD66EFC"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28" w:author="Borja Gonzalez" w:date="2017-09-28T22:09:00Z"/>
                <w:rFonts w:ascii="Menlo Regular" w:hAnsi="Menlo Regular" w:cs="Menlo Regular"/>
                <w:color w:val="000000"/>
                <w:sz w:val="22"/>
                <w:szCs w:val="22"/>
                <w:lang w:val="en-US"/>
              </w:rPr>
            </w:pPr>
            <w:ins w:id="8529" w:author="Borja Gonzalez" w:date="2017-09-28T22:09:00Z">
              <w:r>
                <w:rPr>
                  <w:rFonts w:ascii="Menlo Regular" w:hAnsi="Menlo Regular" w:cs="Menlo Regular"/>
                  <w:color w:val="000000"/>
                  <w:sz w:val="22"/>
                  <w:szCs w:val="22"/>
                  <w:lang w:val="en-US"/>
                </w:rPr>
                <w:t>22:08:53:446 Conexión establecida con el cliente</w:t>
              </w:r>
            </w:ins>
          </w:p>
          <w:p w14:paraId="196C6C5A"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30" w:author="Borja Gonzalez" w:date="2017-09-28T22:09:00Z"/>
                <w:rFonts w:ascii="Menlo Regular" w:hAnsi="Menlo Regular" w:cs="Menlo Regular"/>
                <w:color w:val="000000"/>
                <w:sz w:val="22"/>
                <w:szCs w:val="22"/>
                <w:lang w:val="en-US"/>
              </w:rPr>
            </w:pPr>
            <w:ins w:id="8531" w:author="Borja Gonzalez" w:date="2017-09-28T22:09:00Z">
              <w:r>
                <w:rPr>
                  <w:rFonts w:ascii="Menlo Regular" w:hAnsi="Menlo Regular" w:cs="Menlo Regular"/>
                  <w:color w:val="000000"/>
                  <w:sz w:val="22"/>
                  <w:szCs w:val="22"/>
                  <w:lang w:val="en-US"/>
                </w:rPr>
                <w:t>22:08:53:450 Conexión establecida con el cliente</w:t>
              </w:r>
            </w:ins>
          </w:p>
          <w:p w14:paraId="6F857203"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32" w:author="Borja Gonzalez" w:date="2017-09-28T22:09:00Z"/>
                <w:rFonts w:ascii="Menlo Regular" w:hAnsi="Menlo Regular" w:cs="Menlo Regular"/>
                <w:color w:val="000000"/>
                <w:sz w:val="22"/>
                <w:szCs w:val="22"/>
                <w:lang w:val="en-US"/>
              </w:rPr>
            </w:pPr>
            <w:ins w:id="8533" w:author="Borja Gonzalez" w:date="2017-09-28T22:09:00Z">
              <w:r>
                <w:rPr>
                  <w:rFonts w:ascii="Menlo Regular" w:hAnsi="Menlo Regular" w:cs="Menlo Regular"/>
                  <w:color w:val="000000"/>
                  <w:sz w:val="22"/>
                  <w:szCs w:val="22"/>
                  <w:lang w:val="en-US"/>
                </w:rPr>
                <w:t>22:08:53:517 Petición del cliente: Pacientes</w:t>
              </w:r>
            </w:ins>
          </w:p>
          <w:p w14:paraId="6D73DB91"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34" w:author="Borja Gonzalez" w:date="2017-09-28T22:09:00Z"/>
                <w:rFonts w:ascii="Menlo Regular" w:hAnsi="Menlo Regular" w:cs="Menlo Regular"/>
                <w:color w:val="000000"/>
                <w:sz w:val="22"/>
                <w:szCs w:val="22"/>
                <w:lang w:val="en-US"/>
              </w:rPr>
            </w:pPr>
            <w:ins w:id="8535" w:author="Borja Gonzalez" w:date="2017-09-28T22:09:00Z">
              <w:r>
                <w:rPr>
                  <w:rFonts w:ascii="Menlo Regular" w:hAnsi="Menlo Regular" w:cs="Menlo Regular"/>
                  <w:color w:val="000000"/>
                  <w:sz w:val="22"/>
                  <w:szCs w:val="22"/>
                  <w:lang w:val="en-US"/>
                </w:rPr>
                <w:t>22:08:53:522 Base de datos abierta</w:t>
              </w:r>
            </w:ins>
          </w:p>
          <w:p w14:paraId="10BB3AE5"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36" w:author="Borja Gonzalez" w:date="2017-09-28T22:09:00Z"/>
                <w:rFonts w:ascii="Menlo Regular" w:hAnsi="Menlo Regular" w:cs="Menlo Regular"/>
                <w:color w:val="000000"/>
                <w:sz w:val="22"/>
                <w:szCs w:val="22"/>
                <w:lang w:val="en-US"/>
              </w:rPr>
            </w:pPr>
            <w:ins w:id="8537" w:author="Borja Gonzalez" w:date="2017-09-28T22:09:00Z">
              <w:r>
                <w:rPr>
                  <w:rFonts w:ascii="Menlo Regular" w:hAnsi="Menlo Regular" w:cs="Menlo Regular"/>
                  <w:color w:val="000000"/>
                  <w:sz w:val="22"/>
                  <w:szCs w:val="22"/>
                  <w:lang w:val="en-US"/>
                </w:rPr>
                <w:t>22:08:53:536 Listado de pacientes enviado al cliente</w:t>
              </w:r>
            </w:ins>
          </w:p>
          <w:p w14:paraId="4AD34DA3" w14:textId="79CF2859" w:rsidR="009550DF" w:rsidRDefault="009550DF" w:rsidP="009550DF">
            <w:pPr>
              <w:rPr>
                <w:ins w:id="8538" w:author="Borja Gonzalez" w:date="2017-09-28T22:09:00Z"/>
              </w:rPr>
            </w:pPr>
            <w:ins w:id="8539" w:author="Borja Gonzalez" w:date="2017-09-28T22:09:00Z">
              <w:r>
                <w:rPr>
                  <w:rFonts w:ascii="Menlo Regular" w:hAnsi="Menlo Regular" w:cs="Menlo Regular"/>
                  <w:color w:val="000000"/>
                  <w:sz w:val="22"/>
                  <w:szCs w:val="22"/>
                  <w:lang w:val="en-US"/>
                </w:rPr>
                <w:t>22:08:53:537 Base de datos cerrada</w:t>
              </w:r>
            </w:ins>
          </w:p>
        </w:tc>
      </w:tr>
    </w:tbl>
    <w:p w14:paraId="10929D24" w14:textId="4E9F0462" w:rsidR="00750754" w:rsidRPr="00F452C7" w:rsidRDefault="00750754" w:rsidP="009E54AB"/>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1F5D86B8" w:rsidR="00F452C7" w:rsidRDefault="00F452C7" w:rsidP="00F452C7">
      <w:pPr>
        <w:pStyle w:val="Heading3"/>
      </w:pPr>
      <w:bookmarkStart w:id="8540" w:name="_Toc368246731"/>
      <w:r>
        <w:t>5.1.</w:t>
      </w:r>
      <w:ins w:id="8541" w:author="Borja Gonzalez" w:date="2017-09-28T19:36:00Z">
        <w:r w:rsidR="004426CE">
          <w:t>3</w:t>
        </w:r>
      </w:ins>
      <w:del w:id="8542" w:author="Borja Gonzalez" w:date="2017-09-28T19:36:00Z">
        <w:r w:rsidDel="004426CE">
          <w:delText>4</w:delText>
        </w:r>
      </w:del>
      <w:r>
        <w:t>.  Borrar un</w:t>
      </w:r>
      <w:r w:rsidRPr="00F452C7">
        <w:t xml:space="preserve"> paciente</w:t>
      </w:r>
      <w:bookmarkEnd w:id="8540"/>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t>Consola del navegador:</w:t>
      </w:r>
    </w:p>
    <w:p w14:paraId="7D511797" w14:textId="77777777" w:rsidR="003970D7" w:rsidRDefault="003970D7" w:rsidP="003970D7"/>
    <w:tbl>
      <w:tblPr>
        <w:tblStyle w:val="TableGrid"/>
        <w:tblW w:w="0" w:type="auto"/>
        <w:tblLook w:val="04A0" w:firstRow="1" w:lastRow="0" w:firstColumn="1" w:lastColumn="0" w:noHBand="0" w:noVBand="1"/>
      </w:tblPr>
      <w:tblGrid>
        <w:gridCol w:w="8856"/>
      </w:tblGrid>
      <w:tr w:rsidR="009550DF" w14:paraId="62B10222" w14:textId="77777777" w:rsidTr="009550DF">
        <w:trPr>
          <w:ins w:id="8543" w:author="Borja Gonzalez" w:date="2017-09-28T22:10:00Z"/>
        </w:trPr>
        <w:tc>
          <w:tcPr>
            <w:tcW w:w="8856" w:type="dxa"/>
          </w:tcPr>
          <w:p w14:paraId="4E35CFAB" w14:textId="77777777" w:rsidR="009550DF" w:rsidRDefault="009550DF" w:rsidP="009550DF">
            <w:pPr>
              <w:rPr>
                <w:ins w:id="8544" w:author="Borja Gonzalez" w:date="2017-09-28T22:10:00Z"/>
              </w:rPr>
            </w:pPr>
            <w:ins w:id="8545" w:author="Borja Gonzalez" w:date="2017-09-28T22:10:00Z">
              <w:r>
                <w:t>Navigated to http://192.168.1.33:8124/pacientes.html</w:t>
              </w:r>
            </w:ins>
          </w:p>
          <w:p w14:paraId="016CA9AB" w14:textId="0B8DAD66" w:rsidR="009550DF" w:rsidRDefault="009550DF" w:rsidP="009550DF">
            <w:pPr>
              <w:rPr>
                <w:ins w:id="8546" w:author="Borja Gonzalez" w:date="2017-09-28T22:10:00Z"/>
              </w:rPr>
            </w:pPr>
            <w:ins w:id="8547" w:author="Borja Gonzalez" w:date="2017-09-28T22:10:00Z">
              <w:r>
                <w:t xml:space="preserve">22:10:15.257 VM88 pacientes_node.js:28 </w:t>
              </w:r>
            </w:ins>
            <w:ins w:id="8548" w:author="Borja Gonzalez" w:date="2017-09-28T22:11:00Z">
              <w:r>
                <w:t>Conexión</w:t>
              </w:r>
            </w:ins>
            <w:ins w:id="8549" w:author="Borja Gonzalez" w:date="2017-09-28T22:10:00Z">
              <w:r>
                <w:t xml:space="preserve"> establecida con el servidor</w:t>
              </w:r>
            </w:ins>
          </w:p>
          <w:p w14:paraId="40B5B0BB" w14:textId="77777777" w:rsidR="009550DF" w:rsidRDefault="009550DF" w:rsidP="009550DF">
            <w:pPr>
              <w:rPr>
                <w:ins w:id="8550" w:author="Borja Gonzalez" w:date="2017-09-28T22:10:00Z"/>
              </w:rPr>
            </w:pPr>
            <w:ins w:id="8551" w:author="Borja Gonzalez" w:date="2017-09-28T22:10:00Z">
              <w:r>
                <w:t>22:10:15.261 VM88 pacientes_node.js:39 Solicitud de listado de pacientes enviada</w:t>
              </w:r>
            </w:ins>
          </w:p>
          <w:p w14:paraId="1549C4D6" w14:textId="77777777" w:rsidR="009550DF" w:rsidRDefault="009550DF" w:rsidP="009550DF">
            <w:pPr>
              <w:rPr>
                <w:ins w:id="8552" w:author="Borja Gonzalez" w:date="2017-09-28T22:10:00Z"/>
              </w:rPr>
            </w:pPr>
            <w:ins w:id="8553" w:author="Borja Gonzalez" w:date="2017-09-28T22:10:00Z">
              <w:r>
                <w:t>22:10:15.467 VM88 pacientes_node.js:41 Lista de pacientes recibida</w:t>
              </w:r>
            </w:ins>
          </w:p>
          <w:p w14:paraId="4A110EF2" w14:textId="77777777" w:rsidR="009550DF" w:rsidRDefault="009550DF" w:rsidP="009550DF">
            <w:pPr>
              <w:rPr>
                <w:ins w:id="8554" w:author="Borja Gonzalez" w:date="2017-09-28T22:10:00Z"/>
              </w:rPr>
            </w:pPr>
            <w:ins w:id="8555" w:author="Borja Gonzalez" w:date="2017-09-28T22:10:00Z">
              <w:r>
                <w:t>22:10:15.469 pacientes.html:45 Lista de pacientes disponible en el navegador</w:t>
              </w:r>
            </w:ins>
          </w:p>
          <w:p w14:paraId="0B774584" w14:textId="3A2C0D1C" w:rsidR="009550DF" w:rsidRDefault="009550DF" w:rsidP="009550DF">
            <w:pPr>
              <w:rPr>
                <w:ins w:id="8556" w:author="Borja Gonzalez" w:date="2017-09-28T22:10:00Z"/>
              </w:rPr>
            </w:pPr>
            <w:ins w:id="8557" w:author="Borja Gonzalez" w:date="2017-09-28T22:10:00Z">
              <w:r>
                <w:t>22:10:18.368 VM88 pacientes_node.js:52 Conexión establecida con el servidor</w:t>
              </w:r>
            </w:ins>
          </w:p>
          <w:p w14:paraId="79B28622" w14:textId="77777777" w:rsidR="009550DF" w:rsidRDefault="009550DF" w:rsidP="009550DF">
            <w:pPr>
              <w:rPr>
                <w:ins w:id="8558" w:author="Borja Gonzalez" w:date="2017-09-28T22:10:00Z"/>
              </w:rPr>
            </w:pPr>
            <w:ins w:id="8559" w:author="Borja Gonzalez" w:date="2017-09-28T22:10:00Z">
              <w:r>
                <w:t>22:10:18.368 VM88 pacientes_node.js:65 Solicitud para borrar paciente: (María) enviada</w:t>
              </w:r>
            </w:ins>
          </w:p>
          <w:p w14:paraId="50D0B47F" w14:textId="77777777" w:rsidR="009550DF" w:rsidRDefault="009550DF" w:rsidP="009550DF">
            <w:pPr>
              <w:rPr>
                <w:ins w:id="8560" w:author="Borja Gonzalez" w:date="2017-09-28T22:10:00Z"/>
              </w:rPr>
            </w:pPr>
            <w:ins w:id="8561" w:author="Borja Gonzalez" w:date="2017-09-28T22:10:00Z">
              <w:r>
                <w:t>22:10:18.628 Navigated to http://192.168.1.33:8124/pacientes.html</w:t>
              </w:r>
            </w:ins>
          </w:p>
          <w:p w14:paraId="71A94693" w14:textId="59B4FE1C" w:rsidR="009550DF" w:rsidRDefault="009550DF" w:rsidP="009550DF">
            <w:pPr>
              <w:rPr>
                <w:ins w:id="8562" w:author="Borja Gonzalez" w:date="2017-09-28T22:10:00Z"/>
              </w:rPr>
            </w:pPr>
            <w:ins w:id="8563" w:author="Borja Gonzalez" w:date="2017-09-28T22:10:00Z">
              <w:r>
                <w:t>22:10:19.088 pacientes_node.js:28 Conexión establecida con el servidor</w:t>
              </w:r>
            </w:ins>
          </w:p>
          <w:p w14:paraId="06055876" w14:textId="77777777" w:rsidR="009550DF" w:rsidRDefault="009550DF" w:rsidP="009550DF">
            <w:pPr>
              <w:rPr>
                <w:ins w:id="8564" w:author="Borja Gonzalez" w:date="2017-09-28T22:10:00Z"/>
              </w:rPr>
            </w:pPr>
            <w:ins w:id="8565" w:author="Borja Gonzalez" w:date="2017-09-28T22:10:00Z">
              <w:r>
                <w:t>22:10:19.093 pacientes_node.js:39 Solicitud de listado de pacientes enviada</w:t>
              </w:r>
            </w:ins>
          </w:p>
          <w:p w14:paraId="161F5F71" w14:textId="77777777" w:rsidR="009550DF" w:rsidRDefault="009550DF" w:rsidP="009550DF">
            <w:pPr>
              <w:rPr>
                <w:ins w:id="8566" w:author="Borja Gonzalez" w:date="2017-09-28T22:10:00Z"/>
              </w:rPr>
            </w:pPr>
            <w:ins w:id="8567" w:author="Borja Gonzalez" w:date="2017-09-28T22:10:00Z">
              <w:r>
                <w:t>22:10:19.206 pacientes_node.js:41 Lista de pacientes recibida</w:t>
              </w:r>
            </w:ins>
          </w:p>
          <w:p w14:paraId="4ED1D3A3" w14:textId="4C9D2AD9" w:rsidR="009550DF" w:rsidRDefault="009550DF" w:rsidP="009550DF">
            <w:pPr>
              <w:rPr>
                <w:ins w:id="8568" w:author="Borja Gonzalez" w:date="2017-09-28T22:10:00Z"/>
              </w:rPr>
            </w:pPr>
            <w:ins w:id="8569" w:author="Borja Gonzalez" w:date="2017-09-28T22:10:00Z">
              <w:r>
                <w:t>22:10:19.208 pacientes.html:45 Lista de pacientes disponible en el navegador</w:t>
              </w:r>
            </w:ins>
          </w:p>
        </w:tc>
      </w:tr>
    </w:tbl>
    <w:p w14:paraId="2B19CDF5" w14:textId="46A8367B" w:rsidR="003970D7" w:rsidRPr="003970D7" w:rsidRDefault="003970D7" w:rsidP="003970D7">
      <w:commentRangeStart w:id="8570"/>
      <w:del w:id="8571" w:author="Borja Gonzalez" w:date="2017-09-28T22:10:00Z">
        <w:r w:rsidDel="009550DF">
          <w:rPr>
            <w:noProof/>
            <w:lang w:val="en-US"/>
          </w:rPr>
          <w:drawing>
            <wp:inline distT="0" distB="0" distL="0" distR="0" wp14:anchorId="121A39C1" wp14:editId="3E3EF489">
              <wp:extent cx="6172200" cy="2457450"/>
              <wp:effectExtent l="0" t="0" r="0" b="635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72732" cy="2457662"/>
                      </a:xfrm>
                      <a:prstGeom prst="rect">
                        <a:avLst/>
                      </a:prstGeom>
                      <a:noFill/>
                      <a:ln>
                        <a:noFill/>
                      </a:ln>
                    </pic:spPr>
                  </pic:pic>
                </a:graphicData>
              </a:graphic>
            </wp:inline>
          </w:drawing>
        </w:r>
      </w:del>
      <w:commentRangeEnd w:id="8570"/>
      <w:r w:rsidR="006F2221">
        <w:rPr>
          <w:rStyle w:val="CommentReference"/>
        </w:rPr>
        <w:commentReference w:id="8570"/>
      </w:r>
    </w:p>
    <w:p w14:paraId="5FD5EDBC" w14:textId="77777777" w:rsidR="00F452C7" w:rsidRDefault="00F452C7" w:rsidP="009E54AB"/>
    <w:p w14:paraId="14FDB6DF" w14:textId="77777777" w:rsidR="003970D7" w:rsidRPr="003970D7" w:rsidRDefault="003970D7" w:rsidP="003970D7">
      <w:pPr>
        <w:rPr>
          <w:u w:val="single"/>
        </w:rPr>
      </w:pPr>
      <w:r w:rsidRPr="003970D7">
        <w:rPr>
          <w:u w:val="single"/>
        </w:rPr>
        <w:t>Terminal (Servidor):</w:t>
      </w:r>
    </w:p>
    <w:p w14:paraId="1D5D07B7" w14:textId="77777777" w:rsidR="003970D7" w:rsidRDefault="003970D7" w:rsidP="009E54AB"/>
    <w:p w14:paraId="2DF4E2DA" w14:textId="77777777" w:rsidR="009550DF" w:rsidRDefault="003970D7" w:rsidP="009E54AB">
      <w:pPr>
        <w:rPr>
          <w:ins w:id="8572" w:author="Borja Gonzalez" w:date="2017-09-28T22:12:00Z"/>
        </w:rPr>
      </w:pPr>
      <w:del w:id="8573" w:author="Borja Gonzalez" w:date="2017-09-28T22:11:00Z">
        <w:r w:rsidDel="009550DF">
          <w:rPr>
            <w:noProof/>
            <w:lang w:val="en-US"/>
          </w:rPr>
          <w:drawing>
            <wp:inline distT="0" distB="0" distL="0" distR="0" wp14:anchorId="423B3776" wp14:editId="4328A47A">
              <wp:extent cx="6172200" cy="2670810"/>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73000" cy="2671156"/>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9550DF" w14:paraId="0640C6BA" w14:textId="77777777" w:rsidTr="009550DF">
        <w:trPr>
          <w:ins w:id="8574" w:author="Borja Gonzalez" w:date="2017-09-28T22:12:00Z"/>
        </w:trPr>
        <w:tc>
          <w:tcPr>
            <w:tcW w:w="8856" w:type="dxa"/>
          </w:tcPr>
          <w:p w14:paraId="15A5FDAE"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75" w:author="Borja Gonzalez" w:date="2017-09-28T22:12:00Z"/>
                <w:rFonts w:ascii="Menlo Regular" w:hAnsi="Menlo Regular" w:cs="Menlo Regular"/>
                <w:color w:val="000000"/>
                <w:sz w:val="22"/>
                <w:szCs w:val="22"/>
                <w:lang w:val="en-US"/>
              </w:rPr>
            </w:pPr>
            <w:ins w:id="8576" w:author="Borja Gonzalez" w:date="2017-09-28T22:12:00Z">
              <w:r>
                <w:rPr>
                  <w:rFonts w:ascii="Menlo Regular" w:hAnsi="Menlo Regular" w:cs="Menlo Regular"/>
                  <w:color w:val="000000"/>
                  <w:sz w:val="22"/>
                  <w:szCs w:val="22"/>
                  <w:lang w:val="en-US"/>
                </w:rPr>
                <w:t>22:10:15:269 Conexión establecida con el cliente</w:t>
              </w:r>
            </w:ins>
          </w:p>
          <w:p w14:paraId="1C01CA4A"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77" w:author="Borja Gonzalez" w:date="2017-09-28T22:12:00Z"/>
                <w:rFonts w:ascii="Menlo Regular" w:hAnsi="Menlo Regular" w:cs="Menlo Regular"/>
                <w:color w:val="000000"/>
                <w:sz w:val="22"/>
                <w:szCs w:val="22"/>
                <w:lang w:val="en-US"/>
              </w:rPr>
            </w:pPr>
            <w:ins w:id="8578" w:author="Borja Gonzalez" w:date="2017-09-28T22:12:00Z">
              <w:r>
                <w:rPr>
                  <w:rFonts w:ascii="Menlo Regular" w:hAnsi="Menlo Regular" w:cs="Menlo Regular"/>
                  <w:color w:val="000000"/>
                  <w:sz w:val="22"/>
                  <w:szCs w:val="22"/>
                  <w:lang w:val="en-US"/>
                </w:rPr>
                <w:t>22:10:15:272 Conexión establecida con el cliente</w:t>
              </w:r>
            </w:ins>
          </w:p>
          <w:p w14:paraId="0BBA36B4"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79" w:author="Borja Gonzalez" w:date="2017-09-28T22:12:00Z"/>
                <w:rFonts w:ascii="Menlo Regular" w:hAnsi="Menlo Regular" w:cs="Menlo Regular"/>
                <w:color w:val="000000"/>
                <w:sz w:val="22"/>
                <w:szCs w:val="22"/>
                <w:lang w:val="en-US"/>
              </w:rPr>
            </w:pPr>
            <w:ins w:id="8580" w:author="Borja Gonzalez" w:date="2017-09-28T22:12:00Z">
              <w:r>
                <w:rPr>
                  <w:rFonts w:ascii="Menlo Regular" w:hAnsi="Menlo Regular" w:cs="Menlo Regular"/>
                  <w:color w:val="000000"/>
                  <w:sz w:val="22"/>
                  <w:szCs w:val="22"/>
                  <w:lang w:val="en-US"/>
                </w:rPr>
                <w:t>22:10:15:310 Petición del cliente: Pacientes</w:t>
              </w:r>
            </w:ins>
          </w:p>
          <w:p w14:paraId="01D14540"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81" w:author="Borja Gonzalez" w:date="2017-09-28T22:12:00Z"/>
                <w:rFonts w:ascii="Menlo Regular" w:hAnsi="Menlo Regular" w:cs="Menlo Regular"/>
                <w:color w:val="000000"/>
                <w:sz w:val="22"/>
                <w:szCs w:val="22"/>
                <w:lang w:val="en-US"/>
              </w:rPr>
            </w:pPr>
            <w:ins w:id="8582" w:author="Borja Gonzalez" w:date="2017-09-28T22:12:00Z">
              <w:r>
                <w:rPr>
                  <w:rFonts w:ascii="Menlo Regular" w:hAnsi="Menlo Regular" w:cs="Menlo Regular"/>
                  <w:color w:val="000000"/>
                  <w:sz w:val="22"/>
                  <w:szCs w:val="22"/>
                  <w:lang w:val="en-US"/>
                </w:rPr>
                <w:t>22:10:15:353 Base de datos abierta</w:t>
              </w:r>
            </w:ins>
          </w:p>
          <w:p w14:paraId="545A6205"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83" w:author="Borja Gonzalez" w:date="2017-09-28T22:12:00Z"/>
                <w:rFonts w:ascii="Menlo Regular" w:hAnsi="Menlo Regular" w:cs="Menlo Regular"/>
                <w:color w:val="000000"/>
                <w:sz w:val="22"/>
                <w:szCs w:val="22"/>
                <w:lang w:val="en-US"/>
              </w:rPr>
            </w:pPr>
            <w:ins w:id="8584" w:author="Borja Gonzalez" w:date="2017-09-28T22:12:00Z">
              <w:r>
                <w:rPr>
                  <w:rFonts w:ascii="Menlo Regular" w:hAnsi="Menlo Regular" w:cs="Menlo Regular"/>
                  <w:color w:val="000000"/>
                  <w:sz w:val="22"/>
                  <w:szCs w:val="22"/>
                  <w:lang w:val="en-US"/>
                </w:rPr>
                <w:t>22:10:15:459 Listado de pacientes enviado al cliente</w:t>
              </w:r>
            </w:ins>
          </w:p>
          <w:p w14:paraId="2A6F3562"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85" w:author="Borja Gonzalez" w:date="2017-09-28T22:12:00Z"/>
                <w:rFonts w:ascii="Menlo Regular" w:hAnsi="Menlo Regular" w:cs="Menlo Regular"/>
                <w:color w:val="000000"/>
                <w:sz w:val="22"/>
                <w:szCs w:val="22"/>
                <w:lang w:val="en-US"/>
              </w:rPr>
            </w:pPr>
            <w:ins w:id="8586" w:author="Borja Gonzalez" w:date="2017-09-28T22:12:00Z">
              <w:r>
                <w:rPr>
                  <w:rFonts w:ascii="Menlo Regular" w:hAnsi="Menlo Regular" w:cs="Menlo Regular"/>
                  <w:color w:val="000000"/>
                  <w:sz w:val="22"/>
                  <w:szCs w:val="22"/>
                  <w:lang w:val="en-US"/>
                </w:rPr>
                <w:t>22:10:15:465 Base de datos cerrada</w:t>
              </w:r>
            </w:ins>
          </w:p>
          <w:p w14:paraId="075FB9BC"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87" w:author="Borja Gonzalez" w:date="2017-09-28T22:12:00Z"/>
                <w:rFonts w:ascii="Menlo Regular" w:hAnsi="Menlo Regular" w:cs="Menlo Regular"/>
                <w:color w:val="000000"/>
                <w:sz w:val="22"/>
                <w:szCs w:val="22"/>
                <w:lang w:val="en-US"/>
              </w:rPr>
            </w:pPr>
            <w:ins w:id="8588" w:author="Borja Gonzalez" w:date="2017-09-28T22:12:00Z">
              <w:r>
                <w:rPr>
                  <w:rFonts w:ascii="Menlo Regular" w:hAnsi="Menlo Regular" w:cs="Menlo Regular"/>
                  <w:color w:val="000000"/>
                  <w:sz w:val="22"/>
                  <w:szCs w:val="22"/>
                  <w:lang w:val="en-US"/>
                </w:rPr>
                <w:t>22:10:18:371 Conexión establecida con el cliente</w:t>
              </w:r>
            </w:ins>
          </w:p>
          <w:p w14:paraId="7E651F8F"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89" w:author="Borja Gonzalez" w:date="2017-09-28T22:12:00Z"/>
                <w:rFonts w:ascii="Menlo Regular" w:hAnsi="Menlo Regular" w:cs="Menlo Regular"/>
                <w:color w:val="000000"/>
                <w:sz w:val="22"/>
                <w:szCs w:val="22"/>
                <w:lang w:val="en-US"/>
              </w:rPr>
            </w:pPr>
            <w:ins w:id="8590" w:author="Borja Gonzalez" w:date="2017-09-28T22:12:00Z">
              <w:r>
                <w:rPr>
                  <w:rFonts w:ascii="Menlo Regular" w:hAnsi="Menlo Regular" w:cs="Menlo Regular"/>
                  <w:color w:val="000000"/>
                  <w:sz w:val="22"/>
                  <w:szCs w:val="22"/>
                  <w:lang w:val="en-US"/>
                </w:rPr>
                <w:t>22:10:18:376 Petición del cliente: Borrar paciente</w:t>
              </w:r>
            </w:ins>
          </w:p>
          <w:p w14:paraId="0878AEFB"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91" w:author="Borja Gonzalez" w:date="2017-09-28T22:12:00Z"/>
                <w:rFonts w:ascii="Menlo Regular" w:hAnsi="Menlo Regular" w:cs="Menlo Regular"/>
                <w:color w:val="000000"/>
                <w:sz w:val="22"/>
                <w:szCs w:val="22"/>
                <w:lang w:val="en-US"/>
              </w:rPr>
            </w:pPr>
            <w:ins w:id="8592" w:author="Borja Gonzalez" w:date="2017-09-28T22:12:00Z">
              <w:r>
                <w:rPr>
                  <w:rFonts w:ascii="Menlo Regular" w:hAnsi="Menlo Regular" w:cs="Menlo Regular"/>
                  <w:color w:val="000000"/>
                  <w:sz w:val="22"/>
                  <w:szCs w:val="22"/>
                  <w:lang w:val="en-US"/>
                </w:rPr>
                <w:t>22:10:18:378 Base de datos abierta</w:t>
              </w:r>
            </w:ins>
          </w:p>
          <w:p w14:paraId="18DD9ABE"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93" w:author="Borja Gonzalez" w:date="2017-09-28T22:12:00Z"/>
                <w:rFonts w:ascii="Menlo Regular" w:hAnsi="Menlo Regular" w:cs="Menlo Regular"/>
                <w:color w:val="000000"/>
                <w:sz w:val="22"/>
                <w:szCs w:val="22"/>
                <w:lang w:val="en-US"/>
              </w:rPr>
            </w:pPr>
            <w:ins w:id="8594" w:author="Borja Gonzalez" w:date="2017-09-28T22:12:00Z">
              <w:r>
                <w:rPr>
                  <w:rFonts w:ascii="Menlo Regular" w:hAnsi="Menlo Regular" w:cs="Menlo Regular"/>
                  <w:color w:val="000000"/>
                  <w:sz w:val="22"/>
                  <w:szCs w:val="22"/>
                  <w:lang w:val="en-US"/>
                </w:rPr>
                <w:t>22:10:18:428 Paciente María y sus datos asociados eliminados de la base de datos</w:t>
              </w:r>
            </w:ins>
          </w:p>
          <w:p w14:paraId="08863069"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95" w:author="Borja Gonzalez" w:date="2017-09-28T22:12:00Z"/>
                <w:rFonts w:ascii="Menlo Regular" w:hAnsi="Menlo Regular" w:cs="Menlo Regular"/>
                <w:color w:val="000000"/>
                <w:sz w:val="22"/>
                <w:szCs w:val="22"/>
                <w:lang w:val="en-US"/>
              </w:rPr>
            </w:pPr>
            <w:ins w:id="8596" w:author="Borja Gonzalez" w:date="2017-09-28T22:12:00Z">
              <w:r>
                <w:rPr>
                  <w:rFonts w:ascii="Menlo Regular" w:hAnsi="Menlo Regular" w:cs="Menlo Regular"/>
                  <w:color w:val="000000"/>
                  <w:sz w:val="22"/>
                  <w:szCs w:val="22"/>
                  <w:lang w:val="en-US"/>
                </w:rPr>
                <w:t>22:10:18:429 Base de datos cerrada</w:t>
              </w:r>
            </w:ins>
          </w:p>
          <w:p w14:paraId="1EFBE744"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97" w:author="Borja Gonzalez" w:date="2017-09-28T22:12:00Z"/>
                <w:rFonts w:ascii="Menlo Regular" w:hAnsi="Menlo Regular" w:cs="Menlo Regular"/>
                <w:color w:val="000000"/>
                <w:sz w:val="22"/>
                <w:szCs w:val="22"/>
                <w:lang w:val="en-US"/>
              </w:rPr>
            </w:pPr>
            <w:ins w:id="8598" w:author="Borja Gonzalez" w:date="2017-09-28T22:12:00Z">
              <w:r>
                <w:rPr>
                  <w:rFonts w:ascii="Menlo Regular" w:hAnsi="Menlo Regular" w:cs="Menlo Regular"/>
                  <w:color w:val="000000"/>
                  <w:sz w:val="22"/>
                  <w:szCs w:val="22"/>
                  <w:lang w:val="en-US"/>
                </w:rPr>
                <w:t>22:10:19:088 Conexión establecida con el cliente</w:t>
              </w:r>
            </w:ins>
          </w:p>
          <w:p w14:paraId="40E3DB3E"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599" w:author="Borja Gonzalez" w:date="2017-09-28T22:12:00Z"/>
                <w:rFonts w:ascii="Menlo Regular" w:hAnsi="Menlo Regular" w:cs="Menlo Regular"/>
                <w:color w:val="000000"/>
                <w:sz w:val="22"/>
                <w:szCs w:val="22"/>
                <w:lang w:val="en-US"/>
              </w:rPr>
            </w:pPr>
            <w:ins w:id="8600" w:author="Borja Gonzalez" w:date="2017-09-28T22:12:00Z">
              <w:r>
                <w:rPr>
                  <w:rFonts w:ascii="Menlo Regular" w:hAnsi="Menlo Regular" w:cs="Menlo Regular"/>
                  <w:color w:val="000000"/>
                  <w:sz w:val="22"/>
                  <w:szCs w:val="22"/>
                  <w:lang w:val="en-US"/>
                </w:rPr>
                <w:t>22:10:19:090 Conexión establecida con el cliente</w:t>
              </w:r>
            </w:ins>
          </w:p>
          <w:p w14:paraId="005EB491"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01" w:author="Borja Gonzalez" w:date="2017-09-28T22:12:00Z"/>
                <w:rFonts w:ascii="Menlo Regular" w:hAnsi="Menlo Regular" w:cs="Menlo Regular"/>
                <w:color w:val="000000"/>
                <w:sz w:val="22"/>
                <w:szCs w:val="22"/>
                <w:lang w:val="en-US"/>
              </w:rPr>
            </w:pPr>
            <w:ins w:id="8602" w:author="Borja Gonzalez" w:date="2017-09-28T22:12:00Z">
              <w:r>
                <w:rPr>
                  <w:rFonts w:ascii="Menlo Regular" w:hAnsi="Menlo Regular" w:cs="Menlo Regular"/>
                  <w:color w:val="000000"/>
                  <w:sz w:val="22"/>
                  <w:szCs w:val="22"/>
                  <w:lang w:val="en-US"/>
                </w:rPr>
                <w:t>22:10:19:163 Petición del cliente: Pacientes</w:t>
              </w:r>
            </w:ins>
          </w:p>
          <w:p w14:paraId="4C41C663"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03" w:author="Borja Gonzalez" w:date="2017-09-28T22:12:00Z"/>
                <w:rFonts w:ascii="Menlo Regular" w:hAnsi="Menlo Regular" w:cs="Menlo Regular"/>
                <w:color w:val="000000"/>
                <w:sz w:val="22"/>
                <w:szCs w:val="22"/>
                <w:lang w:val="en-US"/>
              </w:rPr>
            </w:pPr>
            <w:ins w:id="8604" w:author="Borja Gonzalez" w:date="2017-09-28T22:12:00Z">
              <w:r>
                <w:rPr>
                  <w:rFonts w:ascii="Menlo Regular" w:hAnsi="Menlo Regular" w:cs="Menlo Regular"/>
                  <w:color w:val="000000"/>
                  <w:sz w:val="22"/>
                  <w:szCs w:val="22"/>
                  <w:lang w:val="en-US"/>
                </w:rPr>
                <w:t>22:10:19:167 Base de datos abierta</w:t>
              </w:r>
            </w:ins>
          </w:p>
          <w:p w14:paraId="1264A826"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05" w:author="Borja Gonzalez" w:date="2017-09-28T22:12:00Z"/>
                <w:rFonts w:ascii="Menlo Regular" w:hAnsi="Menlo Regular" w:cs="Menlo Regular"/>
                <w:color w:val="000000"/>
                <w:sz w:val="22"/>
                <w:szCs w:val="22"/>
                <w:lang w:val="en-US"/>
              </w:rPr>
            </w:pPr>
            <w:ins w:id="8606" w:author="Borja Gonzalez" w:date="2017-09-28T22:12:00Z">
              <w:r>
                <w:rPr>
                  <w:rFonts w:ascii="Menlo Regular" w:hAnsi="Menlo Regular" w:cs="Menlo Regular"/>
                  <w:color w:val="000000"/>
                  <w:sz w:val="22"/>
                  <w:szCs w:val="22"/>
                  <w:lang w:val="en-US"/>
                </w:rPr>
                <w:t>22:10:19:179 Listado de pacientes enviado al cliente</w:t>
              </w:r>
            </w:ins>
          </w:p>
          <w:p w14:paraId="3644BE2E" w14:textId="3A93760C" w:rsidR="009550DF" w:rsidRDefault="009550DF" w:rsidP="009550DF">
            <w:pPr>
              <w:rPr>
                <w:ins w:id="8607" w:author="Borja Gonzalez" w:date="2017-09-28T22:12:00Z"/>
              </w:rPr>
            </w:pPr>
            <w:ins w:id="8608" w:author="Borja Gonzalez" w:date="2017-09-28T22:12:00Z">
              <w:r>
                <w:rPr>
                  <w:rFonts w:ascii="Menlo Regular" w:hAnsi="Menlo Regular" w:cs="Menlo Regular"/>
                  <w:color w:val="000000"/>
                  <w:sz w:val="22"/>
                  <w:szCs w:val="22"/>
                  <w:lang w:val="en-US"/>
                </w:rPr>
                <w:t>22:10:19:180 Base de datos cerrada</w:t>
              </w:r>
            </w:ins>
          </w:p>
        </w:tc>
      </w:tr>
    </w:tbl>
    <w:p w14:paraId="645D561C" w14:textId="093AC06E" w:rsidR="003970D7" w:rsidRDefault="003970D7" w:rsidP="009E54AB">
      <w:pPr>
        <w:rPr>
          <w:ins w:id="8609" w:author="Borja Gonzalez" w:date="2017-09-23T10:29:00Z"/>
        </w:rPr>
      </w:pPr>
    </w:p>
    <w:p w14:paraId="159BE38F" w14:textId="77777777" w:rsidR="003970D7" w:rsidRDefault="003970D7" w:rsidP="009E54AB">
      <w:pPr>
        <w:rPr>
          <w:ins w:id="8610" w:author="Borja Gonzalez" w:date="2017-09-23T10:29:00Z"/>
        </w:rPr>
      </w:pPr>
    </w:p>
    <w:p w14:paraId="1875A6F7" w14:textId="0051D344" w:rsidR="003970D7" w:rsidRDefault="003970D7" w:rsidP="009E54AB">
      <w:pPr>
        <w:rPr>
          <w:ins w:id="8611" w:author="Rodrigo García" w:date="2017-09-24T21:08:00Z"/>
        </w:rPr>
      </w:pPr>
      <w:ins w:id="8612" w:author="Borja Gonzalez" w:date="2017-09-23T10:29:00Z">
        <w:r>
          <w:t xml:space="preserve">Para este caso volvemos a observar el mismo comportamiento que se dio para añadir un paciente, ya que se obtiene la lista de pacientes en dos ocasiones (Listado inicial y listado de pacientes </w:t>
        </w:r>
        <w:commentRangeStart w:id="8613"/>
        <w:r>
          <w:t>actualizado</w:t>
        </w:r>
      </w:ins>
      <w:commentRangeEnd w:id="8613"/>
      <w:r w:rsidR="00E0405A">
        <w:rPr>
          <w:rStyle w:val="CommentReference"/>
        </w:rPr>
        <w:commentReference w:id="8613"/>
      </w:r>
      <w:ins w:id="8614" w:author="Borja Gonzalez" w:date="2017-09-23T10:29:00Z">
        <w:r>
          <w:t xml:space="preserve">). </w:t>
        </w:r>
      </w:ins>
    </w:p>
    <w:p w14:paraId="5E228050" w14:textId="77777777" w:rsidR="00E0405A" w:rsidRDefault="00E0405A" w:rsidP="009E54AB">
      <w:pPr>
        <w:rPr>
          <w:ins w:id="8615" w:author="Borja Gonzalez" w:date="2017-09-28T19:35:00Z"/>
        </w:rPr>
      </w:pPr>
    </w:p>
    <w:p w14:paraId="0A7E1F85" w14:textId="50DB1059" w:rsidR="004426CE" w:rsidRDefault="004426CE" w:rsidP="004C78E1">
      <w:pPr>
        <w:pStyle w:val="Heading3"/>
        <w:pPrChange w:id="8616" w:author="Borja Gonzalez" w:date="2017-09-28T19:36:00Z">
          <w:pPr/>
        </w:pPrChange>
      </w:pPr>
      <w:ins w:id="8617" w:author="Borja Gonzalez" w:date="2017-09-28T19:36:00Z">
        <w:r>
          <w:t xml:space="preserve">5.1.4.  </w:t>
        </w:r>
      </w:ins>
      <w:ins w:id="8618" w:author="Borja Gonzalez" w:date="2017-09-28T19:42:00Z">
        <w:r w:rsidR="00286EBB">
          <w:t>Obtener datos de un paciente</w:t>
        </w:r>
      </w:ins>
    </w:p>
    <w:p w14:paraId="403386AA" w14:textId="77777777" w:rsidR="00200A24" w:rsidRDefault="00200A24" w:rsidP="009E54AB">
      <w:pPr>
        <w:rPr>
          <w:ins w:id="8619" w:author="Borja Gonzalez" w:date="2017-09-28T19:36:00Z"/>
        </w:rPr>
      </w:pPr>
    </w:p>
    <w:p w14:paraId="2D994EF9" w14:textId="7DABC7F9" w:rsidR="004C78E1" w:rsidRDefault="00286EBB" w:rsidP="009E54AB">
      <w:pPr>
        <w:rPr>
          <w:ins w:id="8620" w:author="Borja Gonzalez" w:date="2017-09-28T20:12:00Z"/>
          <w:u w:val="single"/>
        </w:rPr>
      </w:pPr>
      <w:ins w:id="8621" w:author="Borja Gonzalez" w:date="2017-09-28T19:42:00Z">
        <w:r>
          <w:rPr>
            <w:u w:val="single"/>
          </w:rPr>
          <w:t>Consola del navegador:</w:t>
        </w:r>
      </w:ins>
    </w:p>
    <w:p w14:paraId="1F704C24" w14:textId="77777777" w:rsidR="00986B0A" w:rsidRDefault="00986B0A" w:rsidP="009E54AB">
      <w:pPr>
        <w:rPr>
          <w:ins w:id="8622" w:author="Borja Gonzalez" w:date="2017-09-28T19:42:00Z"/>
          <w:u w:val="single"/>
        </w:rPr>
      </w:pPr>
    </w:p>
    <w:tbl>
      <w:tblPr>
        <w:tblStyle w:val="TableGrid"/>
        <w:tblW w:w="0" w:type="auto"/>
        <w:tblLook w:val="04A0" w:firstRow="1" w:lastRow="0" w:firstColumn="1" w:lastColumn="0" w:noHBand="0" w:noVBand="1"/>
      </w:tblPr>
      <w:tblGrid>
        <w:gridCol w:w="8856"/>
      </w:tblGrid>
      <w:tr w:rsidR="00986B0A" w14:paraId="621DAE87" w14:textId="77777777" w:rsidTr="00986B0A">
        <w:trPr>
          <w:ins w:id="8623" w:author="Borja Gonzalez" w:date="2017-09-28T20:10:00Z"/>
        </w:trPr>
        <w:tc>
          <w:tcPr>
            <w:tcW w:w="8856" w:type="dxa"/>
          </w:tcPr>
          <w:p w14:paraId="1074FABA" w14:textId="77777777" w:rsidR="00986B0A" w:rsidRPr="00986B0A" w:rsidRDefault="00986B0A" w:rsidP="00986B0A">
            <w:pPr>
              <w:rPr>
                <w:ins w:id="8624" w:author="Borja Gonzalez" w:date="2017-09-28T20:10:00Z"/>
                <w:u w:val="single"/>
              </w:rPr>
            </w:pPr>
            <w:ins w:id="8625" w:author="Borja Gonzalez" w:date="2017-09-28T20:10:00Z">
              <w:r w:rsidRPr="00986B0A">
                <w:rPr>
                  <w:u w:val="single"/>
                </w:rPr>
                <w:t>Navigated to http://192.168.1.33:8124/pacientes.html</w:t>
              </w:r>
            </w:ins>
          </w:p>
          <w:p w14:paraId="72C379F3" w14:textId="5B3C01F9" w:rsidR="00986B0A" w:rsidRPr="00986B0A" w:rsidRDefault="00986B0A" w:rsidP="00986B0A">
            <w:pPr>
              <w:rPr>
                <w:ins w:id="8626" w:author="Borja Gonzalez" w:date="2017-09-28T20:10:00Z"/>
                <w:u w:val="single"/>
              </w:rPr>
            </w:pPr>
            <w:ins w:id="8627" w:author="Borja Gonzalez" w:date="2017-09-28T20:10:00Z">
              <w:r w:rsidRPr="00986B0A">
                <w:rPr>
                  <w:u w:val="single"/>
                </w:rPr>
                <w:t xml:space="preserve">20:08:50.370 VM96 pacientes_node.js:28 </w:t>
              </w:r>
            </w:ins>
            <w:ins w:id="8628" w:author="Borja Gonzalez" w:date="2017-09-28T22:11:00Z">
              <w:r w:rsidR="009550DF" w:rsidRPr="00986B0A">
                <w:rPr>
                  <w:u w:val="single"/>
                </w:rPr>
                <w:t>Conexión</w:t>
              </w:r>
            </w:ins>
            <w:ins w:id="8629" w:author="Borja Gonzalez" w:date="2017-09-28T20:10:00Z">
              <w:r w:rsidRPr="00986B0A">
                <w:rPr>
                  <w:u w:val="single"/>
                </w:rPr>
                <w:t xml:space="preserve"> establecida con el servidor</w:t>
              </w:r>
            </w:ins>
          </w:p>
          <w:p w14:paraId="502A4AF3" w14:textId="77777777" w:rsidR="00986B0A" w:rsidRPr="00986B0A" w:rsidRDefault="00986B0A" w:rsidP="00986B0A">
            <w:pPr>
              <w:rPr>
                <w:ins w:id="8630" w:author="Borja Gonzalez" w:date="2017-09-28T20:10:00Z"/>
                <w:u w:val="single"/>
              </w:rPr>
            </w:pPr>
            <w:ins w:id="8631" w:author="Borja Gonzalez" w:date="2017-09-28T20:10:00Z">
              <w:r w:rsidRPr="00986B0A">
                <w:rPr>
                  <w:u w:val="single"/>
                </w:rPr>
                <w:t>20:08:50.379 VM96 pacientes_node.js:39 Solicitud de listado de pacientes enviada</w:t>
              </w:r>
            </w:ins>
          </w:p>
          <w:p w14:paraId="018A26DF" w14:textId="77777777" w:rsidR="00986B0A" w:rsidRPr="00986B0A" w:rsidRDefault="00986B0A" w:rsidP="00986B0A">
            <w:pPr>
              <w:rPr>
                <w:ins w:id="8632" w:author="Borja Gonzalez" w:date="2017-09-28T20:10:00Z"/>
                <w:u w:val="single"/>
              </w:rPr>
            </w:pPr>
            <w:ins w:id="8633" w:author="Borja Gonzalez" w:date="2017-09-28T20:10:00Z">
              <w:r w:rsidRPr="00986B0A">
                <w:rPr>
                  <w:u w:val="single"/>
                </w:rPr>
                <w:t>20:08:50.603 VM96 pacientes_node.js:41 Lista de pacientes recibida</w:t>
              </w:r>
            </w:ins>
          </w:p>
          <w:p w14:paraId="2C01DD47" w14:textId="77777777" w:rsidR="00986B0A" w:rsidRPr="00986B0A" w:rsidRDefault="00986B0A" w:rsidP="00986B0A">
            <w:pPr>
              <w:rPr>
                <w:ins w:id="8634" w:author="Borja Gonzalez" w:date="2017-09-28T20:10:00Z"/>
                <w:u w:val="single"/>
              </w:rPr>
            </w:pPr>
            <w:ins w:id="8635" w:author="Borja Gonzalez" w:date="2017-09-28T20:10:00Z">
              <w:r w:rsidRPr="00986B0A">
                <w:rPr>
                  <w:u w:val="single"/>
                </w:rPr>
                <w:t>20:08:50.605 pacientes.html:45 Lista de pacientes disponible en el navegador</w:t>
              </w:r>
            </w:ins>
          </w:p>
          <w:p w14:paraId="5E92C356" w14:textId="77777777" w:rsidR="00986B0A" w:rsidRPr="00986B0A" w:rsidRDefault="00986B0A" w:rsidP="00986B0A">
            <w:pPr>
              <w:rPr>
                <w:ins w:id="8636" w:author="Borja Gonzalez" w:date="2017-09-28T20:10:00Z"/>
                <w:u w:val="single"/>
              </w:rPr>
            </w:pPr>
            <w:ins w:id="8637" w:author="Borja Gonzalez" w:date="2017-09-28T20:10:00Z">
              <w:r w:rsidRPr="00986B0A">
                <w:rPr>
                  <w:u w:val="single"/>
                </w:rPr>
                <w:t>20:08:51.517 Navigated to http://192.168.1.33:8124/evolucion.html?var1=1&amp;var2=Borja&amp;var3=Gonzalez&amp;var4=h</w:t>
              </w:r>
            </w:ins>
          </w:p>
          <w:p w14:paraId="3F5C97B7" w14:textId="1C1C83A5" w:rsidR="00986B0A" w:rsidRPr="00986B0A" w:rsidRDefault="00986B0A" w:rsidP="00986B0A">
            <w:pPr>
              <w:rPr>
                <w:ins w:id="8638" w:author="Borja Gonzalez" w:date="2017-09-28T20:10:00Z"/>
                <w:u w:val="single"/>
              </w:rPr>
            </w:pPr>
            <w:ins w:id="8639" w:author="Borja Gonzalez" w:date="2017-09-28T20:10:00Z">
              <w:r w:rsidRPr="00986B0A">
                <w:rPr>
                  <w:u w:val="single"/>
                </w:rPr>
                <w:t xml:space="preserve">20:08:51.933 evolucion_node.js:8 </w:t>
              </w:r>
            </w:ins>
            <w:ins w:id="8640" w:author="Borja Gonzalez" w:date="2017-09-28T22:11:00Z">
              <w:r w:rsidR="009550DF" w:rsidRPr="00986B0A">
                <w:rPr>
                  <w:u w:val="single"/>
                </w:rPr>
                <w:t>Conexión</w:t>
              </w:r>
            </w:ins>
            <w:ins w:id="8641" w:author="Borja Gonzalez" w:date="2017-09-28T20:10:00Z">
              <w:r w:rsidRPr="00986B0A">
                <w:rPr>
                  <w:u w:val="single"/>
                </w:rPr>
                <w:t xml:space="preserve"> establecida con el servidor</w:t>
              </w:r>
            </w:ins>
          </w:p>
          <w:p w14:paraId="5E3524FD" w14:textId="77777777" w:rsidR="00986B0A" w:rsidRPr="00986B0A" w:rsidRDefault="00986B0A" w:rsidP="00986B0A">
            <w:pPr>
              <w:rPr>
                <w:ins w:id="8642" w:author="Borja Gonzalez" w:date="2017-09-28T20:10:00Z"/>
                <w:u w:val="single"/>
              </w:rPr>
            </w:pPr>
            <w:ins w:id="8643" w:author="Borja Gonzalez" w:date="2017-09-28T20:10:00Z">
              <w:r w:rsidRPr="00986B0A">
                <w:rPr>
                  <w:u w:val="single"/>
                </w:rPr>
                <w:t>20:08:51.937 evolucion_node.js:21 Solicitud de listado de movimientos de Borja enviada</w:t>
              </w:r>
            </w:ins>
          </w:p>
          <w:p w14:paraId="37D8F220" w14:textId="77777777" w:rsidR="00986B0A" w:rsidRPr="00986B0A" w:rsidRDefault="00986B0A" w:rsidP="00986B0A">
            <w:pPr>
              <w:rPr>
                <w:ins w:id="8644" w:author="Borja Gonzalez" w:date="2017-09-28T20:10:00Z"/>
                <w:u w:val="single"/>
              </w:rPr>
            </w:pPr>
            <w:ins w:id="8645" w:author="Borja Gonzalez" w:date="2017-09-28T20:10:00Z">
              <w:r w:rsidRPr="00986B0A">
                <w:rPr>
                  <w:u w:val="single"/>
                </w:rPr>
                <w:t>20:08:52.194 evolucion_node.js:23 Lista de movimientos de Borja recibida</w:t>
              </w:r>
            </w:ins>
          </w:p>
          <w:p w14:paraId="280BA74B" w14:textId="18CD84E7" w:rsidR="00986B0A" w:rsidRDefault="00986B0A" w:rsidP="00986B0A">
            <w:pPr>
              <w:rPr>
                <w:ins w:id="8646" w:author="Borja Gonzalez" w:date="2017-09-28T20:10:00Z"/>
                <w:u w:val="single"/>
              </w:rPr>
            </w:pPr>
            <w:ins w:id="8647" w:author="Borja Gonzalez" w:date="2017-09-28T20:10:00Z">
              <w:r w:rsidRPr="00986B0A">
                <w:rPr>
                  <w:u w:val="single"/>
                </w:rPr>
                <w:t>20:08:52.200 evolucion.html?var1=1&amp;var2=Borja&amp;var3=Gonzalez&amp;var4=h:114 Lista de movimietos de Borja Gonzalez disponible en el navegador</w:t>
              </w:r>
            </w:ins>
          </w:p>
        </w:tc>
      </w:tr>
    </w:tbl>
    <w:p w14:paraId="68C18F0A" w14:textId="77777777" w:rsidR="00286EBB" w:rsidRDefault="00286EBB" w:rsidP="009E54AB">
      <w:pPr>
        <w:rPr>
          <w:ins w:id="8648" w:author="Borja Gonzalez" w:date="2017-09-28T19:43:00Z"/>
          <w:u w:val="single"/>
        </w:rPr>
      </w:pPr>
    </w:p>
    <w:p w14:paraId="42238C13" w14:textId="30180EF1" w:rsidR="00286EBB" w:rsidRDefault="00986B0A" w:rsidP="009E54AB">
      <w:pPr>
        <w:rPr>
          <w:ins w:id="8649" w:author="Borja Gonzalez" w:date="2017-09-28T20:13:00Z"/>
          <w:u w:val="single"/>
        </w:rPr>
      </w:pPr>
      <w:ins w:id="8650" w:author="Borja Gonzalez" w:date="2017-09-28T20:13:00Z">
        <w:r>
          <w:rPr>
            <w:u w:val="single"/>
          </w:rPr>
          <w:t>Terminal (Servidor):</w:t>
        </w:r>
      </w:ins>
    </w:p>
    <w:p w14:paraId="36889064" w14:textId="77777777" w:rsidR="00986B0A" w:rsidRDefault="00986B0A" w:rsidP="009E54AB">
      <w:pPr>
        <w:rPr>
          <w:ins w:id="8651" w:author="Borja Gonzalez" w:date="2017-09-28T20:14:00Z"/>
          <w:u w:val="single"/>
        </w:rPr>
      </w:pPr>
    </w:p>
    <w:p w14:paraId="1F7F7396" w14:textId="77777777" w:rsidR="00986B0A" w:rsidRPr="00286EBB" w:rsidRDefault="00986B0A" w:rsidP="009E54AB">
      <w:pPr>
        <w:rPr>
          <w:ins w:id="8652" w:author="Borja Gonzalez" w:date="2017-09-28T20:14:00Z"/>
          <w:u w:val="single"/>
          <w:rPrChange w:id="8653" w:author="Borja Gonzalez" w:date="2017-09-28T19:42:00Z">
            <w:rPr>
              <w:ins w:id="8654" w:author="Borja Gonzalez" w:date="2017-09-28T20:14:00Z"/>
              <w:u w:val="single"/>
            </w:rPr>
          </w:rPrChange>
        </w:rPr>
      </w:pPr>
    </w:p>
    <w:tbl>
      <w:tblPr>
        <w:tblStyle w:val="TableGrid"/>
        <w:tblW w:w="0" w:type="auto"/>
        <w:tblLook w:val="04A0" w:firstRow="1" w:lastRow="0" w:firstColumn="1" w:lastColumn="0" w:noHBand="0" w:noVBand="1"/>
      </w:tblPr>
      <w:tblGrid>
        <w:gridCol w:w="8856"/>
      </w:tblGrid>
      <w:tr w:rsidR="00986B0A" w14:paraId="0A680291" w14:textId="77777777" w:rsidTr="00986B0A">
        <w:trPr>
          <w:ins w:id="8655" w:author="Borja Gonzalez" w:date="2017-09-28T20:14:00Z"/>
        </w:trPr>
        <w:tc>
          <w:tcPr>
            <w:tcW w:w="8856" w:type="dxa"/>
          </w:tcPr>
          <w:p w14:paraId="52C4C2A8"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56" w:author="Borja Gonzalez" w:date="2017-09-28T20:14:00Z"/>
                <w:rFonts w:ascii="Menlo Regular" w:hAnsi="Menlo Regular" w:cs="Menlo Regular"/>
                <w:color w:val="000000"/>
                <w:sz w:val="22"/>
                <w:szCs w:val="22"/>
                <w:lang w:val="en-US"/>
              </w:rPr>
            </w:pPr>
            <w:ins w:id="8657" w:author="Borja Gonzalez" w:date="2017-09-28T20:14:00Z">
              <w:r>
                <w:rPr>
                  <w:rFonts w:ascii="Menlo Regular" w:hAnsi="Menlo Regular" w:cs="Menlo Regular"/>
                  <w:color w:val="000000"/>
                  <w:sz w:val="22"/>
                  <w:szCs w:val="22"/>
                  <w:lang w:val="en-US"/>
                </w:rPr>
                <w:t>20:08:50:382 Conexión establecida con el cliente</w:t>
              </w:r>
            </w:ins>
          </w:p>
          <w:p w14:paraId="616C8A16"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58" w:author="Borja Gonzalez" w:date="2017-09-28T20:14:00Z"/>
                <w:rFonts w:ascii="Menlo Regular" w:hAnsi="Menlo Regular" w:cs="Menlo Regular"/>
                <w:color w:val="000000"/>
                <w:sz w:val="22"/>
                <w:szCs w:val="22"/>
                <w:lang w:val="en-US"/>
              </w:rPr>
            </w:pPr>
            <w:ins w:id="8659" w:author="Borja Gonzalez" w:date="2017-09-28T20:14:00Z">
              <w:r>
                <w:rPr>
                  <w:rFonts w:ascii="Menlo Regular" w:hAnsi="Menlo Regular" w:cs="Menlo Regular"/>
                  <w:color w:val="000000"/>
                  <w:sz w:val="22"/>
                  <w:szCs w:val="22"/>
                  <w:lang w:val="en-US"/>
                </w:rPr>
                <w:t>20:08:50:386 Conexión establecida con el cliente</w:t>
              </w:r>
            </w:ins>
          </w:p>
          <w:p w14:paraId="1BFA4CC7"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60" w:author="Borja Gonzalez" w:date="2017-09-28T20:14:00Z"/>
                <w:rFonts w:ascii="Menlo Regular" w:hAnsi="Menlo Regular" w:cs="Menlo Regular"/>
                <w:color w:val="000000"/>
                <w:sz w:val="22"/>
                <w:szCs w:val="22"/>
                <w:lang w:val="en-US"/>
              </w:rPr>
            </w:pPr>
            <w:ins w:id="8661" w:author="Borja Gonzalez" w:date="2017-09-28T20:14:00Z">
              <w:r>
                <w:rPr>
                  <w:rFonts w:ascii="Menlo Regular" w:hAnsi="Menlo Regular" w:cs="Menlo Regular"/>
                  <w:color w:val="000000"/>
                  <w:sz w:val="22"/>
                  <w:szCs w:val="22"/>
                  <w:lang w:val="en-US"/>
                </w:rPr>
                <w:t>20:08:50:435 Petición del cliente: Pacientes</w:t>
              </w:r>
            </w:ins>
          </w:p>
          <w:p w14:paraId="6C603F83"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62" w:author="Borja Gonzalez" w:date="2017-09-28T20:14:00Z"/>
                <w:rFonts w:ascii="Menlo Regular" w:hAnsi="Menlo Regular" w:cs="Menlo Regular"/>
                <w:color w:val="000000"/>
                <w:sz w:val="22"/>
                <w:szCs w:val="22"/>
                <w:lang w:val="en-US"/>
              </w:rPr>
            </w:pPr>
            <w:ins w:id="8663" w:author="Borja Gonzalez" w:date="2017-09-28T20:14:00Z">
              <w:r>
                <w:rPr>
                  <w:rFonts w:ascii="Menlo Regular" w:hAnsi="Menlo Regular" w:cs="Menlo Regular"/>
                  <w:color w:val="000000"/>
                  <w:sz w:val="22"/>
                  <w:szCs w:val="22"/>
                  <w:lang w:val="en-US"/>
                </w:rPr>
                <w:t>20:08:50:479 Base de datos abierta</w:t>
              </w:r>
            </w:ins>
          </w:p>
          <w:p w14:paraId="437180E5"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64" w:author="Borja Gonzalez" w:date="2017-09-28T20:14:00Z"/>
                <w:rFonts w:ascii="Menlo Regular" w:hAnsi="Menlo Regular" w:cs="Menlo Regular"/>
                <w:color w:val="000000"/>
                <w:sz w:val="22"/>
                <w:szCs w:val="22"/>
                <w:lang w:val="en-US"/>
              </w:rPr>
            </w:pPr>
            <w:ins w:id="8665" w:author="Borja Gonzalez" w:date="2017-09-28T20:14:00Z">
              <w:r>
                <w:rPr>
                  <w:rFonts w:ascii="Menlo Regular" w:hAnsi="Menlo Regular" w:cs="Menlo Regular"/>
                  <w:color w:val="000000"/>
                  <w:sz w:val="22"/>
                  <w:szCs w:val="22"/>
                  <w:lang w:val="en-US"/>
                </w:rPr>
                <w:t>20:08:50:594 Listado de pacientes enviado al cliente</w:t>
              </w:r>
            </w:ins>
          </w:p>
          <w:p w14:paraId="746AB837"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66" w:author="Borja Gonzalez" w:date="2017-09-28T20:14:00Z"/>
                <w:rFonts w:ascii="Menlo Regular" w:hAnsi="Menlo Regular" w:cs="Menlo Regular"/>
                <w:color w:val="000000"/>
                <w:sz w:val="22"/>
                <w:szCs w:val="22"/>
                <w:lang w:val="en-US"/>
              </w:rPr>
            </w:pPr>
            <w:ins w:id="8667" w:author="Borja Gonzalez" w:date="2017-09-28T20:14:00Z">
              <w:r>
                <w:rPr>
                  <w:rFonts w:ascii="Menlo Regular" w:hAnsi="Menlo Regular" w:cs="Menlo Regular"/>
                  <w:color w:val="000000"/>
                  <w:sz w:val="22"/>
                  <w:szCs w:val="22"/>
                  <w:lang w:val="en-US"/>
                </w:rPr>
                <w:t>20:08:50:600 Base de datos cerrada</w:t>
              </w:r>
            </w:ins>
          </w:p>
          <w:p w14:paraId="3D2A0CD1"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68" w:author="Borja Gonzalez" w:date="2017-09-28T20:14:00Z"/>
                <w:rFonts w:ascii="Menlo Regular" w:hAnsi="Menlo Regular" w:cs="Menlo Regular"/>
                <w:color w:val="000000"/>
                <w:sz w:val="22"/>
                <w:szCs w:val="22"/>
                <w:lang w:val="en-US"/>
              </w:rPr>
            </w:pPr>
            <w:ins w:id="8669" w:author="Borja Gonzalez" w:date="2017-09-28T20:14:00Z">
              <w:r>
                <w:rPr>
                  <w:rFonts w:ascii="Menlo Regular" w:hAnsi="Menlo Regular" w:cs="Menlo Regular"/>
                  <w:color w:val="000000"/>
                  <w:sz w:val="22"/>
                  <w:szCs w:val="22"/>
                  <w:lang w:val="en-US"/>
                </w:rPr>
                <w:t>20:08:51:561 Conexión establecida con el cliente</w:t>
              </w:r>
            </w:ins>
          </w:p>
          <w:p w14:paraId="113A8B11"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70" w:author="Borja Gonzalez" w:date="2017-09-28T20:14:00Z"/>
                <w:rFonts w:ascii="Menlo Regular" w:hAnsi="Menlo Regular" w:cs="Menlo Regular"/>
                <w:color w:val="000000"/>
                <w:sz w:val="22"/>
                <w:szCs w:val="22"/>
                <w:lang w:val="en-US"/>
              </w:rPr>
            </w:pPr>
            <w:ins w:id="8671" w:author="Borja Gonzalez" w:date="2017-09-28T20:14:00Z">
              <w:r>
                <w:rPr>
                  <w:rFonts w:ascii="Menlo Regular" w:hAnsi="Menlo Regular" w:cs="Menlo Regular"/>
                  <w:color w:val="000000"/>
                  <w:sz w:val="22"/>
                  <w:szCs w:val="22"/>
                  <w:lang w:val="en-US"/>
                </w:rPr>
                <w:t>20:08:51:936 Conexión establecida con el cliente</w:t>
              </w:r>
            </w:ins>
          </w:p>
          <w:p w14:paraId="0DF5B630"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72" w:author="Borja Gonzalez" w:date="2017-09-28T20:14:00Z"/>
                <w:rFonts w:ascii="Menlo Regular" w:hAnsi="Menlo Regular" w:cs="Menlo Regular"/>
                <w:color w:val="000000"/>
                <w:sz w:val="22"/>
                <w:szCs w:val="22"/>
                <w:lang w:val="en-US"/>
              </w:rPr>
            </w:pPr>
            <w:ins w:id="8673" w:author="Borja Gonzalez" w:date="2017-09-28T20:14:00Z">
              <w:r>
                <w:rPr>
                  <w:rFonts w:ascii="Menlo Regular" w:hAnsi="Menlo Regular" w:cs="Menlo Regular"/>
                  <w:color w:val="000000"/>
                  <w:sz w:val="22"/>
                  <w:szCs w:val="22"/>
                  <w:lang w:val="en-US"/>
                </w:rPr>
                <w:t>20:08:52:019 Petición del cliente: Datos paciente</w:t>
              </w:r>
            </w:ins>
          </w:p>
          <w:p w14:paraId="265B0CF5"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74" w:author="Borja Gonzalez" w:date="2017-09-28T20:14:00Z"/>
                <w:rFonts w:ascii="Menlo Regular" w:hAnsi="Menlo Regular" w:cs="Menlo Regular"/>
                <w:color w:val="000000"/>
                <w:sz w:val="22"/>
                <w:szCs w:val="22"/>
                <w:lang w:val="en-US"/>
              </w:rPr>
            </w:pPr>
            <w:ins w:id="8675" w:author="Borja Gonzalez" w:date="2017-09-28T20:14:00Z">
              <w:r>
                <w:rPr>
                  <w:rFonts w:ascii="Menlo Regular" w:hAnsi="Menlo Regular" w:cs="Menlo Regular"/>
                  <w:color w:val="000000"/>
                  <w:sz w:val="22"/>
                  <w:szCs w:val="22"/>
                  <w:lang w:val="en-US"/>
                </w:rPr>
                <w:t>20:08:52:022 Base de datos abierta</w:t>
              </w:r>
            </w:ins>
          </w:p>
          <w:p w14:paraId="0E0CCB5A"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76" w:author="Borja Gonzalez" w:date="2017-09-28T20:14:00Z"/>
                <w:rFonts w:ascii="Menlo Regular" w:hAnsi="Menlo Regular" w:cs="Menlo Regular"/>
                <w:color w:val="000000"/>
                <w:sz w:val="22"/>
                <w:szCs w:val="22"/>
                <w:lang w:val="en-US"/>
              </w:rPr>
            </w:pPr>
            <w:ins w:id="8677" w:author="Borja Gonzalez" w:date="2017-09-28T20:14:00Z">
              <w:r>
                <w:rPr>
                  <w:rFonts w:ascii="Menlo Regular" w:hAnsi="Menlo Regular" w:cs="Menlo Regular"/>
                  <w:color w:val="000000"/>
                  <w:sz w:val="22"/>
                  <w:szCs w:val="22"/>
                  <w:lang w:val="en-US"/>
                </w:rPr>
                <w:t>20:08:52:145 Listado de movimientos de Borja enviado al cliente</w:t>
              </w:r>
            </w:ins>
          </w:p>
          <w:p w14:paraId="5023D9D1" w14:textId="1BE205F4" w:rsidR="00986B0A" w:rsidRDefault="00986B0A" w:rsidP="00986B0A">
            <w:pPr>
              <w:rPr>
                <w:ins w:id="8678" w:author="Borja Gonzalez" w:date="2017-09-28T20:14:00Z"/>
                <w:u w:val="single"/>
              </w:rPr>
            </w:pPr>
            <w:ins w:id="8679" w:author="Borja Gonzalez" w:date="2017-09-28T20:14:00Z">
              <w:r>
                <w:rPr>
                  <w:rFonts w:ascii="Menlo Regular" w:hAnsi="Menlo Regular" w:cs="Menlo Regular"/>
                  <w:color w:val="000000"/>
                  <w:sz w:val="22"/>
                  <w:szCs w:val="22"/>
                  <w:lang w:val="en-US"/>
                </w:rPr>
                <w:t>20:08:52:148 Base de datos cerrada</w:t>
              </w:r>
            </w:ins>
          </w:p>
        </w:tc>
      </w:tr>
    </w:tbl>
    <w:p w14:paraId="2601F963" w14:textId="34C90988" w:rsidR="00986B0A" w:rsidRDefault="00986B0A" w:rsidP="009E54AB">
      <w:pPr>
        <w:rPr>
          <w:ins w:id="8680" w:author="Borja Gonzalez" w:date="2017-09-28T20:18:00Z"/>
          <w:u w:val="single"/>
        </w:rPr>
      </w:pPr>
    </w:p>
    <w:p w14:paraId="365B9CA5" w14:textId="77777777" w:rsidR="000A493D" w:rsidRDefault="000A493D" w:rsidP="009E54AB">
      <w:pPr>
        <w:rPr>
          <w:ins w:id="8681" w:author="Borja Gonzalez" w:date="2017-09-28T20:47:00Z"/>
          <w:u w:val="single"/>
        </w:rPr>
      </w:pPr>
    </w:p>
    <w:p w14:paraId="62F92DA3" w14:textId="40263D91" w:rsidR="00F93CA9" w:rsidRDefault="00F93CA9" w:rsidP="00F93CA9">
      <w:pPr>
        <w:pStyle w:val="Heading3"/>
        <w:rPr>
          <w:ins w:id="8682" w:author="Borja Gonzalez" w:date="2017-09-28T20:48:00Z"/>
        </w:rPr>
        <w:pPrChange w:id="8683" w:author="Borja Gonzalez" w:date="2017-09-28T20:48:00Z">
          <w:pPr/>
        </w:pPrChange>
      </w:pPr>
      <w:ins w:id="8684" w:author="Borja Gonzalez" w:date="2017-09-28T20:47:00Z">
        <w:r>
          <w:t xml:space="preserve">5.1.5.  </w:t>
        </w:r>
      </w:ins>
      <w:ins w:id="8685" w:author="Borja Gonzalez" w:date="2017-09-28T20:48:00Z">
        <w:r>
          <w:t>Obtener datos de movimiento de un paciente</w:t>
        </w:r>
      </w:ins>
    </w:p>
    <w:p w14:paraId="1614BEB7" w14:textId="77777777" w:rsidR="00F93CA9" w:rsidRDefault="00F93CA9" w:rsidP="00F93CA9">
      <w:pPr>
        <w:rPr>
          <w:ins w:id="8686" w:author="Borja Gonzalez" w:date="2017-09-28T20:48:00Z"/>
        </w:rPr>
        <w:pPrChange w:id="8687" w:author="Borja Gonzalez" w:date="2017-09-28T20:48:00Z">
          <w:pPr/>
        </w:pPrChange>
      </w:pPr>
    </w:p>
    <w:p w14:paraId="155E7BBC" w14:textId="77777777" w:rsidR="00F93CA9" w:rsidRDefault="00F93CA9" w:rsidP="00F93CA9">
      <w:pPr>
        <w:rPr>
          <w:ins w:id="8688" w:author="Borja Gonzalez" w:date="2017-09-28T20:50:00Z"/>
          <w:u w:val="single"/>
        </w:rPr>
      </w:pPr>
      <w:ins w:id="8689" w:author="Borja Gonzalez" w:date="2017-09-28T20:48:00Z">
        <w:r>
          <w:rPr>
            <w:u w:val="single"/>
          </w:rPr>
          <w:t>Consola del navegador:</w:t>
        </w:r>
      </w:ins>
    </w:p>
    <w:p w14:paraId="65D90B34" w14:textId="77777777" w:rsidR="00F93CA9" w:rsidRDefault="00F93CA9" w:rsidP="00F93CA9">
      <w:pPr>
        <w:rPr>
          <w:ins w:id="8690" w:author="Borja Gonzalez" w:date="2017-09-28T20:50:00Z"/>
          <w:u w:val="single"/>
        </w:rPr>
      </w:pPr>
    </w:p>
    <w:p w14:paraId="1377846D" w14:textId="77777777" w:rsidR="00F93CA9" w:rsidRDefault="00F93CA9" w:rsidP="00F93CA9">
      <w:pPr>
        <w:rPr>
          <w:ins w:id="8691" w:author="Borja Gonzalez" w:date="2017-09-28T20:50:00Z"/>
          <w:u w:val="single"/>
        </w:rPr>
      </w:pPr>
    </w:p>
    <w:tbl>
      <w:tblPr>
        <w:tblStyle w:val="TableGrid"/>
        <w:tblW w:w="0" w:type="auto"/>
        <w:tblLook w:val="04A0" w:firstRow="1" w:lastRow="0" w:firstColumn="1" w:lastColumn="0" w:noHBand="0" w:noVBand="1"/>
      </w:tblPr>
      <w:tblGrid>
        <w:gridCol w:w="8856"/>
      </w:tblGrid>
      <w:tr w:rsidR="00F93CA9" w14:paraId="2A119263" w14:textId="77777777" w:rsidTr="00F93CA9">
        <w:trPr>
          <w:ins w:id="8692" w:author="Borja Gonzalez" w:date="2017-09-28T20:50:00Z"/>
        </w:trPr>
        <w:tc>
          <w:tcPr>
            <w:tcW w:w="8856" w:type="dxa"/>
          </w:tcPr>
          <w:p w14:paraId="751FC4FD" w14:textId="77777777" w:rsidR="00F93CA9" w:rsidRPr="00F93CA9" w:rsidRDefault="00F93CA9" w:rsidP="00F93CA9">
            <w:pPr>
              <w:rPr>
                <w:ins w:id="8693" w:author="Borja Gonzalez" w:date="2017-09-28T20:50:00Z"/>
                <w:u w:val="single"/>
              </w:rPr>
            </w:pPr>
            <w:ins w:id="8694" w:author="Borja Gonzalez" w:date="2017-09-28T20:50:00Z">
              <w:r w:rsidRPr="00F93CA9">
                <w:rPr>
                  <w:u w:val="single"/>
                </w:rPr>
                <w:t>20:49:22.115 Navigated to http://192.168.1.33:8124/pacientes.html</w:t>
              </w:r>
            </w:ins>
          </w:p>
          <w:p w14:paraId="5ED51425" w14:textId="0229E79E" w:rsidR="00F93CA9" w:rsidRPr="00F93CA9" w:rsidRDefault="00F93CA9" w:rsidP="00F93CA9">
            <w:pPr>
              <w:rPr>
                <w:ins w:id="8695" w:author="Borja Gonzalez" w:date="2017-09-28T20:50:00Z"/>
                <w:u w:val="single"/>
              </w:rPr>
            </w:pPr>
            <w:ins w:id="8696" w:author="Borja Gonzalez" w:date="2017-09-28T20:50:00Z">
              <w:r w:rsidRPr="00F93CA9">
                <w:rPr>
                  <w:u w:val="single"/>
                </w:rPr>
                <w:t xml:space="preserve">20:49:22.634 VM196 pacientes_node.js:28 </w:t>
              </w:r>
            </w:ins>
            <w:ins w:id="8697" w:author="Borja Gonzalez" w:date="2017-09-28T22:12:00Z">
              <w:r w:rsidR="009550DF" w:rsidRPr="00F93CA9">
                <w:rPr>
                  <w:u w:val="single"/>
                </w:rPr>
                <w:t>Conexión</w:t>
              </w:r>
            </w:ins>
            <w:ins w:id="8698" w:author="Borja Gonzalez" w:date="2017-09-28T20:50:00Z">
              <w:r w:rsidRPr="00F93CA9">
                <w:rPr>
                  <w:u w:val="single"/>
                </w:rPr>
                <w:t xml:space="preserve"> establecida con el servidor</w:t>
              </w:r>
            </w:ins>
          </w:p>
          <w:p w14:paraId="2F72C18F" w14:textId="77777777" w:rsidR="00F93CA9" w:rsidRPr="00F93CA9" w:rsidRDefault="00F93CA9" w:rsidP="00F93CA9">
            <w:pPr>
              <w:rPr>
                <w:ins w:id="8699" w:author="Borja Gonzalez" w:date="2017-09-28T20:50:00Z"/>
                <w:u w:val="single"/>
              </w:rPr>
            </w:pPr>
            <w:ins w:id="8700" w:author="Borja Gonzalez" w:date="2017-09-28T20:50:00Z">
              <w:r w:rsidRPr="00F93CA9">
                <w:rPr>
                  <w:u w:val="single"/>
                </w:rPr>
                <w:t>20:49:22.638 VM196 pacientes_node.js:39 Solicitud de listado de pacientes enviada</w:t>
              </w:r>
            </w:ins>
          </w:p>
          <w:p w14:paraId="607856ED" w14:textId="77777777" w:rsidR="00F93CA9" w:rsidRPr="00F93CA9" w:rsidRDefault="00F93CA9" w:rsidP="00F93CA9">
            <w:pPr>
              <w:rPr>
                <w:ins w:id="8701" w:author="Borja Gonzalez" w:date="2017-09-28T20:50:00Z"/>
                <w:u w:val="single"/>
              </w:rPr>
            </w:pPr>
            <w:ins w:id="8702" w:author="Borja Gonzalez" w:date="2017-09-28T20:50:00Z">
              <w:r w:rsidRPr="00F93CA9">
                <w:rPr>
                  <w:u w:val="single"/>
                </w:rPr>
                <w:t>20:49:22.847 VM196 pacientes_node.js:41 Lista de pacientes recibida</w:t>
              </w:r>
            </w:ins>
          </w:p>
          <w:p w14:paraId="03ABA2FC" w14:textId="77777777" w:rsidR="00F93CA9" w:rsidRPr="00F93CA9" w:rsidRDefault="00F93CA9" w:rsidP="00F93CA9">
            <w:pPr>
              <w:rPr>
                <w:ins w:id="8703" w:author="Borja Gonzalez" w:date="2017-09-28T20:50:00Z"/>
                <w:u w:val="single"/>
              </w:rPr>
            </w:pPr>
            <w:ins w:id="8704" w:author="Borja Gonzalez" w:date="2017-09-28T20:50:00Z">
              <w:r w:rsidRPr="00F93CA9">
                <w:rPr>
                  <w:u w:val="single"/>
                </w:rPr>
                <w:t>20:49:22.848 pacientes.html:45 Lista de pacientes disponible en el navegador</w:t>
              </w:r>
            </w:ins>
          </w:p>
          <w:p w14:paraId="6A984BB3" w14:textId="77777777" w:rsidR="00F93CA9" w:rsidRPr="00F93CA9" w:rsidRDefault="00F93CA9" w:rsidP="00F93CA9">
            <w:pPr>
              <w:rPr>
                <w:ins w:id="8705" w:author="Borja Gonzalez" w:date="2017-09-28T20:50:00Z"/>
                <w:u w:val="single"/>
              </w:rPr>
            </w:pPr>
            <w:ins w:id="8706" w:author="Borja Gonzalez" w:date="2017-09-28T20:50:00Z">
              <w:r w:rsidRPr="00F93CA9">
                <w:rPr>
                  <w:u w:val="single"/>
                </w:rPr>
                <w:t>20:49:27.368 Navigated to http://192.168.1.33:8124/evolucion.html?var1=3&amp;var2=Javier&amp;var3=Perez&amp;var4=h</w:t>
              </w:r>
            </w:ins>
          </w:p>
          <w:p w14:paraId="6F9D0E08" w14:textId="667B1AD0" w:rsidR="00F93CA9" w:rsidRPr="00F93CA9" w:rsidRDefault="00F93CA9" w:rsidP="00F93CA9">
            <w:pPr>
              <w:rPr>
                <w:ins w:id="8707" w:author="Borja Gonzalez" w:date="2017-09-28T20:50:00Z"/>
                <w:u w:val="single"/>
              </w:rPr>
            </w:pPr>
            <w:ins w:id="8708" w:author="Borja Gonzalez" w:date="2017-09-28T20:50:00Z">
              <w:r w:rsidRPr="00F93CA9">
                <w:rPr>
                  <w:u w:val="single"/>
                </w:rPr>
                <w:t xml:space="preserve">20:49:27.810 evolucion_node.js:8 </w:t>
              </w:r>
            </w:ins>
            <w:ins w:id="8709" w:author="Borja Gonzalez" w:date="2017-09-28T22:11:00Z">
              <w:r w:rsidR="009550DF" w:rsidRPr="00F93CA9">
                <w:rPr>
                  <w:u w:val="single"/>
                </w:rPr>
                <w:t>Conexión</w:t>
              </w:r>
            </w:ins>
            <w:ins w:id="8710" w:author="Borja Gonzalez" w:date="2017-09-28T20:50:00Z">
              <w:r w:rsidRPr="00F93CA9">
                <w:rPr>
                  <w:u w:val="single"/>
                </w:rPr>
                <w:t xml:space="preserve"> establecida con el servidor</w:t>
              </w:r>
            </w:ins>
          </w:p>
          <w:p w14:paraId="77303A58" w14:textId="77777777" w:rsidR="00F93CA9" w:rsidRPr="00F93CA9" w:rsidRDefault="00F93CA9" w:rsidP="00F93CA9">
            <w:pPr>
              <w:rPr>
                <w:ins w:id="8711" w:author="Borja Gonzalez" w:date="2017-09-28T20:50:00Z"/>
                <w:u w:val="single"/>
              </w:rPr>
            </w:pPr>
            <w:ins w:id="8712" w:author="Borja Gonzalez" w:date="2017-09-28T20:50:00Z">
              <w:r w:rsidRPr="00F93CA9">
                <w:rPr>
                  <w:u w:val="single"/>
                </w:rPr>
                <w:t>20:49:27.813 evolucion_node.js:21 Solicitud de listado de movimientos de Javier enviada</w:t>
              </w:r>
            </w:ins>
          </w:p>
          <w:p w14:paraId="103B4279" w14:textId="77777777" w:rsidR="00F93CA9" w:rsidRPr="00F93CA9" w:rsidRDefault="00F93CA9" w:rsidP="00F93CA9">
            <w:pPr>
              <w:rPr>
                <w:ins w:id="8713" w:author="Borja Gonzalez" w:date="2017-09-28T20:50:00Z"/>
                <w:u w:val="single"/>
              </w:rPr>
            </w:pPr>
            <w:ins w:id="8714" w:author="Borja Gonzalez" w:date="2017-09-28T20:50:00Z">
              <w:r w:rsidRPr="00F93CA9">
                <w:rPr>
                  <w:u w:val="single"/>
                </w:rPr>
                <w:t>20:49:27.981 evolucion_node.js:23 Lista de movimientos de Javier recibida</w:t>
              </w:r>
            </w:ins>
          </w:p>
          <w:p w14:paraId="46A1038A" w14:textId="4C71E337" w:rsidR="00F93CA9" w:rsidRDefault="00F93CA9" w:rsidP="00F93CA9">
            <w:pPr>
              <w:rPr>
                <w:ins w:id="8715" w:author="Borja Gonzalez" w:date="2017-09-28T20:50:00Z"/>
                <w:u w:val="single"/>
              </w:rPr>
            </w:pPr>
            <w:ins w:id="8716" w:author="Borja Gonzalez" w:date="2017-09-28T20:50:00Z">
              <w:r w:rsidRPr="00F93CA9">
                <w:rPr>
                  <w:u w:val="single"/>
                </w:rPr>
                <w:t>20:49:27.983 evolucion.html?var1=3&amp;var2=Javier&amp;var3=Perez&amp;var4=h:114 Lista de movimietos de Javier Perez disponible en el navegador</w:t>
              </w:r>
            </w:ins>
          </w:p>
        </w:tc>
      </w:tr>
    </w:tbl>
    <w:p w14:paraId="528FAF91" w14:textId="6D4F3A2B" w:rsidR="00F93CA9" w:rsidRDefault="00F93CA9" w:rsidP="00F93CA9">
      <w:pPr>
        <w:rPr>
          <w:ins w:id="8717" w:author="Borja Gonzalez" w:date="2017-09-28T20:48:00Z"/>
          <w:u w:val="single"/>
        </w:rPr>
      </w:pPr>
    </w:p>
    <w:p w14:paraId="59799850" w14:textId="77777777" w:rsidR="00F93CA9" w:rsidRDefault="00F93CA9" w:rsidP="00F93CA9">
      <w:pPr>
        <w:rPr>
          <w:ins w:id="8718" w:author="Borja Gonzalez" w:date="2017-09-28T20:48:00Z"/>
          <w:u w:val="single"/>
        </w:rPr>
      </w:pPr>
    </w:p>
    <w:p w14:paraId="1283D041" w14:textId="77777777" w:rsidR="00F93CA9" w:rsidRDefault="00F93CA9" w:rsidP="00F93CA9">
      <w:pPr>
        <w:rPr>
          <w:ins w:id="8719" w:author="Borja Gonzalez" w:date="2017-09-28T20:51:00Z"/>
          <w:u w:val="single"/>
        </w:rPr>
      </w:pPr>
      <w:ins w:id="8720" w:author="Borja Gonzalez" w:date="2017-09-28T20:48:00Z">
        <w:r>
          <w:rPr>
            <w:u w:val="single"/>
          </w:rPr>
          <w:t>Terminal (Servidor):</w:t>
        </w:r>
      </w:ins>
    </w:p>
    <w:p w14:paraId="08C3912A" w14:textId="77777777" w:rsidR="00F93CA9" w:rsidRDefault="00F93CA9" w:rsidP="00F93CA9">
      <w:pPr>
        <w:rPr>
          <w:ins w:id="8721" w:author="Borja Gonzalez" w:date="2017-09-28T20:51:00Z"/>
          <w:u w:val="single"/>
        </w:rPr>
      </w:pPr>
    </w:p>
    <w:tbl>
      <w:tblPr>
        <w:tblStyle w:val="TableGrid"/>
        <w:tblW w:w="0" w:type="auto"/>
        <w:tblLook w:val="04A0" w:firstRow="1" w:lastRow="0" w:firstColumn="1" w:lastColumn="0" w:noHBand="0" w:noVBand="1"/>
      </w:tblPr>
      <w:tblGrid>
        <w:gridCol w:w="8856"/>
      </w:tblGrid>
      <w:tr w:rsidR="00F93CA9" w14:paraId="418BA2DD" w14:textId="77777777" w:rsidTr="00F93CA9">
        <w:trPr>
          <w:ins w:id="8722" w:author="Borja Gonzalez" w:date="2017-09-28T20:51:00Z"/>
        </w:trPr>
        <w:tc>
          <w:tcPr>
            <w:tcW w:w="8856" w:type="dxa"/>
          </w:tcPr>
          <w:p w14:paraId="5ED150AE"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23" w:author="Borja Gonzalez" w:date="2017-09-28T20:51:00Z"/>
                <w:rFonts w:ascii="Menlo Regular" w:hAnsi="Menlo Regular" w:cs="Menlo Regular"/>
                <w:color w:val="000000"/>
                <w:sz w:val="22"/>
                <w:szCs w:val="22"/>
                <w:lang w:val="en-US"/>
              </w:rPr>
            </w:pPr>
            <w:ins w:id="8724" w:author="Borja Gonzalez" w:date="2017-09-28T20:51:00Z">
              <w:r>
                <w:rPr>
                  <w:rFonts w:ascii="Menlo Regular" w:hAnsi="Menlo Regular" w:cs="Menlo Regular"/>
                  <w:color w:val="000000"/>
                  <w:sz w:val="22"/>
                  <w:szCs w:val="22"/>
                  <w:lang w:val="en-US"/>
                </w:rPr>
                <w:t>20:49:22:647 Conexión establecida con el cliente</w:t>
              </w:r>
            </w:ins>
          </w:p>
          <w:p w14:paraId="1F10FEC7"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25" w:author="Borja Gonzalez" w:date="2017-09-28T20:51:00Z"/>
                <w:rFonts w:ascii="Menlo Regular" w:hAnsi="Menlo Regular" w:cs="Menlo Regular"/>
                <w:color w:val="000000"/>
                <w:sz w:val="22"/>
                <w:szCs w:val="22"/>
                <w:lang w:val="en-US"/>
              </w:rPr>
            </w:pPr>
            <w:ins w:id="8726" w:author="Borja Gonzalez" w:date="2017-09-28T20:51:00Z">
              <w:r>
                <w:rPr>
                  <w:rFonts w:ascii="Menlo Regular" w:hAnsi="Menlo Regular" w:cs="Menlo Regular"/>
                  <w:color w:val="000000"/>
                  <w:sz w:val="22"/>
                  <w:szCs w:val="22"/>
                  <w:lang w:val="en-US"/>
                </w:rPr>
                <w:t>20:49:22:650 Conexión establecida con el cliente</w:t>
              </w:r>
            </w:ins>
          </w:p>
          <w:p w14:paraId="6A0ACA6B"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27" w:author="Borja Gonzalez" w:date="2017-09-28T20:51:00Z"/>
                <w:rFonts w:ascii="Menlo Regular" w:hAnsi="Menlo Regular" w:cs="Menlo Regular"/>
                <w:color w:val="000000"/>
                <w:sz w:val="22"/>
                <w:szCs w:val="22"/>
                <w:lang w:val="en-US"/>
              </w:rPr>
            </w:pPr>
            <w:ins w:id="8728" w:author="Borja Gonzalez" w:date="2017-09-28T20:51:00Z">
              <w:r>
                <w:rPr>
                  <w:rFonts w:ascii="Menlo Regular" w:hAnsi="Menlo Regular" w:cs="Menlo Regular"/>
                  <w:color w:val="000000"/>
                  <w:sz w:val="22"/>
                  <w:szCs w:val="22"/>
                  <w:lang w:val="en-US"/>
                </w:rPr>
                <w:t>20:49:22:688 Petición del cliente: Pacientes</w:t>
              </w:r>
            </w:ins>
          </w:p>
          <w:p w14:paraId="3B045891"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29" w:author="Borja Gonzalez" w:date="2017-09-28T20:51:00Z"/>
                <w:rFonts w:ascii="Menlo Regular" w:hAnsi="Menlo Regular" w:cs="Menlo Regular"/>
                <w:color w:val="000000"/>
                <w:sz w:val="22"/>
                <w:szCs w:val="22"/>
                <w:lang w:val="en-US"/>
              </w:rPr>
            </w:pPr>
            <w:ins w:id="8730" w:author="Borja Gonzalez" w:date="2017-09-28T20:51:00Z">
              <w:r>
                <w:rPr>
                  <w:rFonts w:ascii="Menlo Regular" w:hAnsi="Menlo Regular" w:cs="Menlo Regular"/>
                  <w:color w:val="000000"/>
                  <w:sz w:val="22"/>
                  <w:szCs w:val="22"/>
                  <w:lang w:val="en-US"/>
                </w:rPr>
                <w:t>20:49:22:727 Base de datos abierta</w:t>
              </w:r>
            </w:ins>
          </w:p>
          <w:p w14:paraId="30C68985"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31" w:author="Borja Gonzalez" w:date="2017-09-28T20:51:00Z"/>
                <w:rFonts w:ascii="Menlo Regular" w:hAnsi="Menlo Regular" w:cs="Menlo Regular"/>
                <w:color w:val="000000"/>
                <w:sz w:val="22"/>
                <w:szCs w:val="22"/>
                <w:lang w:val="en-US"/>
              </w:rPr>
            </w:pPr>
            <w:ins w:id="8732" w:author="Borja Gonzalez" w:date="2017-09-28T20:51:00Z">
              <w:r>
                <w:rPr>
                  <w:rFonts w:ascii="Menlo Regular" w:hAnsi="Menlo Regular" w:cs="Menlo Regular"/>
                  <w:color w:val="000000"/>
                  <w:sz w:val="22"/>
                  <w:szCs w:val="22"/>
                  <w:lang w:val="en-US"/>
                </w:rPr>
                <w:t>20:49:22:838 Listado de pacientes enviado al cliente</w:t>
              </w:r>
            </w:ins>
          </w:p>
          <w:p w14:paraId="4B967ACC"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33" w:author="Borja Gonzalez" w:date="2017-09-28T20:51:00Z"/>
                <w:rFonts w:ascii="Menlo Regular" w:hAnsi="Menlo Regular" w:cs="Menlo Regular"/>
                <w:color w:val="000000"/>
                <w:sz w:val="22"/>
                <w:szCs w:val="22"/>
                <w:lang w:val="en-US"/>
              </w:rPr>
            </w:pPr>
            <w:ins w:id="8734" w:author="Borja Gonzalez" w:date="2017-09-28T20:51:00Z">
              <w:r>
                <w:rPr>
                  <w:rFonts w:ascii="Menlo Regular" w:hAnsi="Menlo Regular" w:cs="Menlo Regular"/>
                  <w:color w:val="000000"/>
                  <w:sz w:val="22"/>
                  <w:szCs w:val="22"/>
                  <w:lang w:val="en-US"/>
                </w:rPr>
                <w:t>20:49:22:843 Base de datos cerrada</w:t>
              </w:r>
            </w:ins>
          </w:p>
          <w:p w14:paraId="66F1C8E3"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35" w:author="Borja Gonzalez" w:date="2017-09-28T20:51:00Z"/>
                <w:rFonts w:ascii="Menlo Regular" w:hAnsi="Menlo Regular" w:cs="Menlo Regular"/>
                <w:color w:val="000000"/>
                <w:sz w:val="22"/>
                <w:szCs w:val="22"/>
                <w:lang w:val="en-US"/>
              </w:rPr>
            </w:pPr>
            <w:ins w:id="8736" w:author="Borja Gonzalez" w:date="2017-09-28T20:51:00Z">
              <w:r>
                <w:rPr>
                  <w:rFonts w:ascii="Menlo Regular" w:hAnsi="Menlo Regular" w:cs="Menlo Regular"/>
                  <w:color w:val="000000"/>
                  <w:sz w:val="22"/>
                  <w:szCs w:val="22"/>
                  <w:lang w:val="en-US"/>
                </w:rPr>
                <w:t>20:49:27:418 Conexión establecida con el cliente</w:t>
              </w:r>
            </w:ins>
          </w:p>
          <w:p w14:paraId="64B49211"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37" w:author="Borja Gonzalez" w:date="2017-09-28T20:51:00Z"/>
                <w:rFonts w:ascii="Menlo Regular" w:hAnsi="Menlo Regular" w:cs="Menlo Regular"/>
                <w:color w:val="000000"/>
                <w:sz w:val="22"/>
                <w:szCs w:val="22"/>
                <w:lang w:val="en-US"/>
              </w:rPr>
            </w:pPr>
            <w:ins w:id="8738" w:author="Borja Gonzalez" w:date="2017-09-28T20:51:00Z">
              <w:r>
                <w:rPr>
                  <w:rFonts w:ascii="Menlo Regular" w:hAnsi="Menlo Regular" w:cs="Menlo Regular"/>
                  <w:color w:val="000000"/>
                  <w:sz w:val="22"/>
                  <w:szCs w:val="22"/>
                  <w:lang w:val="en-US"/>
                </w:rPr>
                <w:t>20:49:27:813 Conexión establecida con el cliente</w:t>
              </w:r>
            </w:ins>
          </w:p>
          <w:p w14:paraId="7E547BB3"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39" w:author="Borja Gonzalez" w:date="2017-09-28T20:51:00Z"/>
                <w:rFonts w:ascii="Menlo Regular" w:hAnsi="Menlo Regular" w:cs="Menlo Regular"/>
                <w:color w:val="000000"/>
                <w:sz w:val="22"/>
                <w:szCs w:val="22"/>
                <w:lang w:val="en-US"/>
              </w:rPr>
            </w:pPr>
            <w:ins w:id="8740" w:author="Borja Gonzalez" w:date="2017-09-28T20:51:00Z">
              <w:r>
                <w:rPr>
                  <w:rFonts w:ascii="Menlo Regular" w:hAnsi="Menlo Regular" w:cs="Menlo Regular"/>
                  <w:color w:val="000000"/>
                  <w:sz w:val="22"/>
                  <w:szCs w:val="22"/>
                  <w:lang w:val="en-US"/>
                </w:rPr>
                <w:t>20:49:27:894 Petición del cliente: Datos paciente</w:t>
              </w:r>
            </w:ins>
          </w:p>
          <w:p w14:paraId="0A1A86F4"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41" w:author="Borja Gonzalez" w:date="2017-09-28T20:51:00Z"/>
                <w:rFonts w:ascii="Menlo Regular" w:hAnsi="Menlo Regular" w:cs="Menlo Regular"/>
                <w:color w:val="000000"/>
                <w:sz w:val="22"/>
                <w:szCs w:val="22"/>
                <w:lang w:val="en-US"/>
              </w:rPr>
            </w:pPr>
            <w:ins w:id="8742" w:author="Borja Gonzalez" w:date="2017-09-28T20:51:00Z">
              <w:r>
                <w:rPr>
                  <w:rFonts w:ascii="Menlo Regular" w:hAnsi="Menlo Regular" w:cs="Menlo Regular"/>
                  <w:color w:val="000000"/>
                  <w:sz w:val="22"/>
                  <w:szCs w:val="22"/>
                  <w:lang w:val="en-US"/>
                </w:rPr>
                <w:t>20:49:27:897 Base de datos abierta</w:t>
              </w:r>
            </w:ins>
          </w:p>
          <w:p w14:paraId="36B7FB1C"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43" w:author="Borja Gonzalez" w:date="2017-09-28T20:51:00Z"/>
                <w:rFonts w:ascii="Menlo Regular" w:hAnsi="Menlo Regular" w:cs="Menlo Regular"/>
                <w:color w:val="000000"/>
                <w:sz w:val="22"/>
                <w:szCs w:val="22"/>
                <w:lang w:val="en-US"/>
              </w:rPr>
            </w:pPr>
            <w:ins w:id="8744" w:author="Borja Gonzalez" w:date="2017-09-28T20:51:00Z">
              <w:r>
                <w:rPr>
                  <w:rFonts w:ascii="Menlo Regular" w:hAnsi="Menlo Regular" w:cs="Menlo Regular"/>
                  <w:color w:val="000000"/>
                  <w:sz w:val="22"/>
                  <w:szCs w:val="22"/>
                  <w:lang w:val="en-US"/>
                </w:rPr>
                <w:t>20:49:27:965 Listado de movimientos de Javier enviado al cliente</w:t>
              </w:r>
            </w:ins>
          </w:p>
          <w:p w14:paraId="0CF58212" w14:textId="4B292B0D" w:rsidR="00F93CA9" w:rsidRDefault="00F93CA9" w:rsidP="00F93CA9">
            <w:pPr>
              <w:rPr>
                <w:ins w:id="8745" w:author="Borja Gonzalez" w:date="2017-09-28T20:51:00Z"/>
                <w:u w:val="single"/>
              </w:rPr>
            </w:pPr>
            <w:ins w:id="8746" w:author="Borja Gonzalez" w:date="2017-09-28T20:51:00Z">
              <w:r>
                <w:rPr>
                  <w:rFonts w:ascii="Menlo Regular" w:hAnsi="Menlo Regular" w:cs="Menlo Regular"/>
                  <w:color w:val="000000"/>
                  <w:sz w:val="22"/>
                  <w:szCs w:val="22"/>
                  <w:lang w:val="en-US"/>
                </w:rPr>
                <w:t>20:49:27:966 Base de datos cerrada</w:t>
              </w:r>
            </w:ins>
          </w:p>
        </w:tc>
      </w:tr>
    </w:tbl>
    <w:p w14:paraId="51A4B64C" w14:textId="77777777" w:rsidR="00F93CA9" w:rsidRDefault="00F93CA9" w:rsidP="00F93CA9">
      <w:pPr>
        <w:rPr>
          <w:ins w:id="8747" w:author="Borja Gonzalez" w:date="2017-09-28T20:48:00Z"/>
          <w:u w:val="single"/>
        </w:rPr>
      </w:pPr>
    </w:p>
    <w:p w14:paraId="28D51B44" w14:textId="77777777" w:rsidR="00F93CA9" w:rsidRDefault="00F93CA9" w:rsidP="00F93CA9">
      <w:pPr>
        <w:rPr>
          <w:ins w:id="8748" w:author="Borja Gonzalez" w:date="2017-09-28T20:48:00Z"/>
          <w:u w:val="single"/>
        </w:rPr>
      </w:pPr>
    </w:p>
    <w:p w14:paraId="7395349D" w14:textId="1F60E335" w:rsidR="000A493D" w:rsidRDefault="00F93CA9" w:rsidP="000A493D">
      <w:pPr>
        <w:pStyle w:val="Heading3"/>
        <w:rPr>
          <w:ins w:id="8749" w:author="Borja Gonzalez" w:date="2017-09-28T20:19:00Z"/>
        </w:rPr>
        <w:pPrChange w:id="8750" w:author="Borja Gonzalez" w:date="2017-09-28T20:19:00Z">
          <w:pPr/>
        </w:pPrChange>
      </w:pPr>
      <w:ins w:id="8751" w:author="Borja Gonzalez" w:date="2017-09-28T20:18:00Z">
        <w:r>
          <w:t>5.1.6</w:t>
        </w:r>
        <w:r w:rsidR="000A493D">
          <w:t>.  Añadir datos de movimiento</w:t>
        </w:r>
      </w:ins>
    </w:p>
    <w:p w14:paraId="228A9069" w14:textId="77777777" w:rsidR="000A493D" w:rsidRPr="000A493D" w:rsidRDefault="000A493D" w:rsidP="000A493D">
      <w:pPr>
        <w:rPr>
          <w:ins w:id="8752" w:author="Borja Gonzalez" w:date="2017-09-28T20:18:00Z"/>
          <w:rPrChange w:id="8753" w:author="Borja Gonzalez" w:date="2017-09-28T20:19:00Z">
            <w:rPr>
              <w:ins w:id="8754" w:author="Borja Gonzalez" w:date="2017-09-28T20:18:00Z"/>
            </w:rPr>
          </w:rPrChange>
        </w:rPr>
        <w:pPrChange w:id="8755" w:author="Borja Gonzalez" w:date="2017-09-28T20:19:00Z">
          <w:pPr/>
        </w:pPrChange>
      </w:pPr>
    </w:p>
    <w:p w14:paraId="154DB2CB" w14:textId="77777777" w:rsidR="000A493D" w:rsidRDefault="000A493D" w:rsidP="000A493D">
      <w:pPr>
        <w:rPr>
          <w:ins w:id="8756" w:author="Borja Gonzalez" w:date="2017-09-28T20:47:00Z"/>
          <w:u w:val="single"/>
        </w:rPr>
      </w:pPr>
      <w:ins w:id="8757" w:author="Borja Gonzalez" w:date="2017-09-28T20:19:00Z">
        <w:r>
          <w:rPr>
            <w:u w:val="single"/>
          </w:rPr>
          <w:t>Consola del navegador:</w:t>
        </w:r>
      </w:ins>
    </w:p>
    <w:p w14:paraId="1155D6D4" w14:textId="77777777" w:rsidR="002024F2" w:rsidRDefault="002024F2" w:rsidP="000A493D">
      <w:pPr>
        <w:rPr>
          <w:ins w:id="8758" w:author="Borja Gonzalez" w:date="2017-09-28T20:19:00Z"/>
          <w:u w:val="single"/>
        </w:rPr>
      </w:pPr>
    </w:p>
    <w:tbl>
      <w:tblPr>
        <w:tblStyle w:val="TableGrid"/>
        <w:tblW w:w="0" w:type="auto"/>
        <w:tblLook w:val="04A0" w:firstRow="1" w:lastRow="0" w:firstColumn="1" w:lastColumn="0" w:noHBand="0" w:noVBand="1"/>
      </w:tblPr>
      <w:tblGrid>
        <w:gridCol w:w="8856"/>
      </w:tblGrid>
      <w:tr w:rsidR="00C85A45" w14:paraId="6E286261" w14:textId="77777777" w:rsidTr="00C85A45">
        <w:trPr>
          <w:ins w:id="8759" w:author="Borja Gonzalez" w:date="2017-09-28T20:46:00Z"/>
        </w:trPr>
        <w:tc>
          <w:tcPr>
            <w:tcW w:w="8856" w:type="dxa"/>
          </w:tcPr>
          <w:p w14:paraId="17F685A1" w14:textId="77777777" w:rsidR="00C85A45" w:rsidRPr="00C85A45" w:rsidRDefault="00C85A45" w:rsidP="00C85A45">
            <w:pPr>
              <w:rPr>
                <w:ins w:id="8760" w:author="Borja Gonzalez" w:date="2017-09-28T20:46:00Z"/>
                <w:u w:val="single"/>
              </w:rPr>
            </w:pPr>
            <w:ins w:id="8761" w:author="Borja Gonzalez" w:date="2017-09-28T20:46:00Z">
              <w:r w:rsidRPr="00C85A45">
                <w:rPr>
                  <w:u w:val="single"/>
                </w:rPr>
                <w:t>20:45:28.743 Navigated to http://192.168.1.33:8124/pacientes.html</w:t>
              </w:r>
            </w:ins>
          </w:p>
          <w:p w14:paraId="67713F1D" w14:textId="41CE3ACC" w:rsidR="00C85A45" w:rsidRPr="00C85A45" w:rsidRDefault="00C85A45" w:rsidP="00C85A45">
            <w:pPr>
              <w:rPr>
                <w:ins w:id="8762" w:author="Borja Gonzalez" w:date="2017-09-28T20:46:00Z"/>
                <w:u w:val="single"/>
              </w:rPr>
            </w:pPr>
            <w:ins w:id="8763" w:author="Borja Gonzalez" w:date="2017-09-28T20:46:00Z">
              <w:r w:rsidRPr="00C85A45">
                <w:rPr>
                  <w:u w:val="single"/>
                </w:rPr>
                <w:t xml:space="preserve">20:45:29.264 VM112 pacientes_node.js:28 </w:t>
              </w:r>
            </w:ins>
            <w:ins w:id="8764" w:author="Borja Gonzalez" w:date="2017-09-28T22:11:00Z">
              <w:r w:rsidR="009550DF" w:rsidRPr="00C85A45">
                <w:rPr>
                  <w:u w:val="single"/>
                </w:rPr>
                <w:t>Conexión</w:t>
              </w:r>
            </w:ins>
            <w:ins w:id="8765" w:author="Borja Gonzalez" w:date="2017-09-28T20:46:00Z">
              <w:r w:rsidRPr="00C85A45">
                <w:rPr>
                  <w:u w:val="single"/>
                </w:rPr>
                <w:t xml:space="preserve"> establecida con el servidor</w:t>
              </w:r>
            </w:ins>
          </w:p>
          <w:p w14:paraId="7E8F1C44" w14:textId="77777777" w:rsidR="00C85A45" w:rsidRPr="00C85A45" w:rsidRDefault="00C85A45" w:rsidP="00C85A45">
            <w:pPr>
              <w:rPr>
                <w:ins w:id="8766" w:author="Borja Gonzalez" w:date="2017-09-28T20:46:00Z"/>
                <w:u w:val="single"/>
              </w:rPr>
            </w:pPr>
            <w:ins w:id="8767" w:author="Borja Gonzalez" w:date="2017-09-28T20:46:00Z">
              <w:r w:rsidRPr="00C85A45">
                <w:rPr>
                  <w:u w:val="single"/>
                </w:rPr>
                <w:t>20:45:29.270 VM112 pacientes_node.js:39 Solicitud de listado de pacientes enviada</w:t>
              </w:r>
            </w:ins>
          </w:p>
          <w:p w14:paraId="533C49A6" w14:textId="77777777" w:rsidR="00C85A45" w:rsidRPr="00C85A45" w:rsidRDefault="00C85A45" w:rsidP="00C85A45">
            <w:pPr>
              <w:rPr>
                <w:ins w:id="8768" w:author="Borja Gonzalez" w:date="2017-09-28T20:46:00Z"/>
                <w:u w:val="single"/>
              </w:rPr>
            </w:pPr>
            <w:ins w:id="8769" w:author="Borja Gonzalez" w:date="2017-09-28T20:46:00Z">
              <w:r w:rsidRPr="00C85A45">
                <w:rPr>
                  <w:u w:val="single"/>
                </w:rPr>
                <w:t>20:45:29.480 VM112 pacientes_node.js:41 Lista de pacientes recibida</w:t>
              </w:r>
            </w:ins>
          </w:p>
          <w:p w14:paraId="4AE24357" w14:textId="77777777" w:rsidR="00C85A45" w:rsidRPr="00C85A45" w:rsidRDefault="00C85A45" w:rsidP="00C85A45">
            <w:pPr>
              <w:rPr>
                <w:ins w:id="8770" w:author="Borja Gonzalez" w:date="2017-09-28T20:46:00Z"/>
                <w:u w:val="single"/>
              </w:rPr>
            </w:pPr>
            <w:ins w:id="8771" w:author="Borja Gonzalez" w:date="2017-09-28T20:46:00Z">
              <w:r w:rsidRPr="00C85A45">
                <w:rPr>
                  <w:u w:val="single"/>
                </w:rPr>
                <w:t>20:45:29.482 pacientes.html:45 Lista de pacientes disponible en el navegador</w:t>
              </w:r>
            </w:ins>
          </w:p>
          <w:p w14:paraId="653E38DE" w14:textId="77777777" w:rsidR="00C85A45" w:rsidRPr="00C85A45" w:rsidRDefault="00C85A45" w:rsidP="00C85A45">
            <w:pPr>
              <w:rPr>
                <w:ins w:id="8772" w:author="Borja Gonzalez" w:date="2017-09-28T20:46:00Z"/>
                <w:u w:val="single"/>
              </w:rPr>
            </w:pPr>
            <w:ins w:id="8773" w:author="Borja Gonzalez" w:date="2017-09-28T20:46:00Z">
              <w:r w:rsidRPr="00C85A45">
                <w:rPr>
                  <w:u w:val="single"/>
                </w:rPr>
                <w:t>20:45:30.954 Navigated to http://192.168.1.33:8124/evolucion.html?var1=3&amp;var2=Javier&amp;var3=Perez&amp;var4=h</w:t>
              </w:r>
            </w:ins>
          </w:p>
          <w:p w14:paraId="1F189BCE" w14:textId="77777777" w:rsidR="00C85A45" w:rsidRPr="00C85A45" w:rsidRDefault="00C85A45" w:rsidP="00C85A45">
            <w:pPr>
              <w:rPr>
                <w:ins w:id="8774" w:author="Borja Gonzalez" w:date="2017-09-28T20:46:00Z"/>
                <w:u w:val="single"/>
              </w:rPr>
            </w:pPr>
            <w:ins w:id="8775" w:author="Borja Gonzalez" w:date="2017-09-28T20:46:00Z">
              <w:r w:rsidRPr="00C85A45">
                <w:rPr>
                  <w:u w:val="single"/>
                </w:rPr>
                <w:t>20:45:31.380 evolucion_node.js:8 Conexíon establecida con el servidor</w:t>
              </w:r>
            </w:ins>
          </w:p>
          <w:p w14:paraId="0E1DEAAE" w14:textId="77777777" w:rsidR="00C85A45" w:rsidRPr="00C85A45" w:rsidRDefault="00C85A45" w:rsidP="00C85A45">
            <w:pPr>
              <w:rPr>
                <w:ins w:id="8776" w:author="Borja Gonzalez" w:date="2017-09-28T20:46:00Z"/>
                <w:u w:val="single"/>
              </w:rPr>
            </w:pPr>
            <w:ins w:id="8777" w:author="Borja Gonzalez" w:date="2017-09-28T20:46:00Z">
              <w:r w:rsidRPr="00C85A45">
                <w:rPr>
                  <w:u w:val="single"/>
                </w:rPr>
                <w:t>20:45:31.383 evolucion_node.js:21 Solicitud de listado de movimientos de Javier enviada</w:t>
              </w:r>
            </w:ins>
          </w:p>
          <w:p w14:paraId="2CC0DB92" w14:textId="77777777" w:rsidR="00C85A45" w:rsidRPr="00C85A45" w:rsidRDefault="00C85A45" w:rsidP="00C85A45">
            <w:pPr>
              <w:rPr>
                <w:ins w:id="8778" w:author="Borja Gonzalez" w:date="2017-09-28T20:46:00Z"/>
                <w:u w:val="single"/>
              </w:rPr>
            </w:pPr>
            <w:ins w:id="8779" w:author="Borja Gonzalez" w:date="2017-09-28T20:46:00Z">
              <w:r w:rsidRPr="00C85A45">
                <w:rPr>
                  <w:u w:val="single"/>
                </w:rPr>
                <w:t>20:45:31.551 evolucion_node.js:23 Lista de movimientos de Javier recibida</w:t>
              </w:r>
            </w:ins>
          </w:p>
          <w:p w14:paraId="4B1134EE" w14:textId="7DB43904" w:rsidR="00C85A45" w:rsidRDefault="00C85A45" w:rsidP="00C85A45">
            <w:pPr>
              <w:rPr>
                <w:ins w:id="8780" w:author="Borja Gonzalez" w:date="2017-09-28T20:46:00Z"/>
                <w:u w:val="single"/>
              </w:rPr>
            </w:pPr>
            <w:ins w:id="8781" w:author="Borja Gonzalez" w:date="2017-09-28T20:46:00Z">
              <w:r w:rsidRPr="00C85A45">
                <w:rPr>
                  <w:u w:val="single"/>
                </w:rPr>
                <w:t>20:45:31.553 evolucion.html?var1=3&amp;var2=Javier&amp;var3=Perez&amp;var4=h:114 Lista de movimietos de Javier Perez disponible en el navegador</w:t>
              </w:r>
            </w:ins>
          </w:p>
        </w:tc>
      </w:tr>
    </w:tbl>
    <w:p w14:paraId="4955FC99" w14:textId="77777777" w:rsidR="000A493D" w:rsidRDefault="000A493D" w:rsidP="000A493D">
      <w:pPr>
        <w:rPr>
          <w:ins w:id="8782" w:author="Borja Gonzalez" w:date="2017-09-28T20:19:00Z"/>
          <w:u w:val="single"/>
        </w:rPr>
      </w:pPr>
    </w:p>
    <w:p w14:paraId="6912482D" w14:textId="7E5D99DE" w:rsidR="002024F2" w:rsidRDefault="000A493D" w:rsidP="000A493D">
      <w:pPr>
        <w:rPr>
          <w:ins w:id="8783" w:author="Borja Gonzalez" w:date="2017-09-28T20:19:00Z"/>
          <w:u w:val="single"/>
        </w:rPr>
      </w:pPr>
      <w:ins w:id="8784" w:author="Borja Gonzalez" w:date="2017-09-28T20:19:00Z">
        <w:r>
          <w:rPr>
            <w:u w:val="single"/>
          </w:rPr>
          <w:t>Terminal (Servidor):</w:t>
        </w:r>
      </w:ins>
    </w:p>
    <w:tbl>
      <w:tblPr>
        <w:tblStyle w:val="TableGrid"/>
        <w:tblW w:w="0" w:type="auto"/>
        <w:tblLook w:val="04A0" w:firstRow="1" w:lastRow="0" w:firstColumn="1" w:lastColumn="0" w:noHBand="0" w:noVBand="1"/>
        <w:tblPrChange w:id="8785" w:author="Borja Gonzalez" w:date="2017-09-28T20:47:00Z">
          <w:tblPr>
            <w:tblStyle w:val="TableGrid"/>
            <w:tblW w:w="0" w:type="auto"/>
            <w:tblLook w:val="04A0" w:firstRow="1" w:lastRow="0" w:firstColumn="1" w:lastColumn="0" w:noHBand="0" w:noVBand="1"/>
          </w:tblPr>
        </w:tblPrChange>
      </w:tblPr>
      <w:tblGrid>
        <w:gridCol w:w="8856"/>
        <w:tblGridChange w:id="8786">
          <w:tblGrid>
            <w:gridCol w:w="8856"/>
          </w:tblGrid>
        </w:tblGridChange>
      </w:tblGrid>
      <w:tr w:rsidR="00C85A45" w14:paraId="2ECDD73F" w14:textId="77777777" w:rsidTr="002024F2">
        <w:trPr>
          <w:trHeight w:val="3246"/>
          <w:ins w:id="8787" w:author="Borja Gonzalez" w:date="2017-09-28T20:46:00Z"/>
        </w:trPr>
        <w:tc>
          <w:tcPr>
            <w:tcW w:w="8856" w:type="dxa"/>
            <w:tcPrChange w:id="8788" w:author="Borja Gonzalez" w:date="2017-09-28T20:47:00Z">
              <w:tcPr>
                <w:tcW w:w="8856" w:type="dxa"/>
              </w:tcPr>
            </w:tcPrChange>
          </w:tcPr>
          <w:p w14:paraId="03EE01D5"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89" w:author="Borja Gonzalez" w:date="2017-09-28T20:46:00Z"/>
                <w:rFonts w:ascii="Menlo Regular" w:hAnsi="Menlo Regular" w:cs="Menlo Regular"/>
                <w:color w:val="000000"/>
                <w:sz w:val="22"/>
                <w:szCs w:val="22"/>
                <w:lang w:val="en-US"/>
              </w:rPr>
            </w:pPr>
            <w:ins w:id="8790" w:author="Borja Gonzalez" w:date="2017-09-28T20:46:00Z">
              <w:r>
                <w:rPr>
                  <w:rFonts w:ascii="Menlo Regular" w:hAnsi="Menlo Regular" w:cs="Menlo Regular"/>
                  <w:color w:val="000000"/>
                  <w:sz w:val="22"/>
                  <w:szCs w:val="22"/>
                  <w:lang w:val="en-US"/>
                </w:rPr>
                <w:t>20:45:29:276 Conexión establecida con el cliente</w:t>
              </w:r>
            </w:ins>
          </w:p>
          <w:p w14:paraId="5CC8FA5B"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91" w:author="Borja Gonzalez" w:date="2017-09-28T20:46:00Z"/>
                <w:rFonts w:ascii="Menlo Regular" w:hAnsi="Menlo Regular" w:cs="Menlo Regular"/>
                <w:color w:val="000000"/>
                <w:sz w:val="22"/>
                <w:szCs w:val="22"/>
                <w:lang w:val="en-US"/>
              </w:rPr>
            </w:pPr>
            <w:ins w:id="8792" w:author="Borja Gonzalez" w:date="2017-09-28T20:46:00Z">
              <w:r>
                <w:rPr>
                  <w:rFonts w:ascii="Menlo Regular" w:hAnsi="Menlo Regular" w:cs="Menlo Regular"/>
                  <w:color w:val="000000"/>
                  <w:sz w:val="22"/>
                  <w:szCs w:val="22"/>
                  <w:lang w:val="en-US"/>
                </w:rPr>
                <w:t>20:45:29:279 Conexión establecida con el cliente</w:t>
              </w:r>
            </w:ins>
          </w:p>
          <w:p w14:paraId="253954D2"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93" w:author="Borja Gonzalez" w:date="2017-09-28T20:46:00Z"/>
                <w:rFonts w:ascii="Menlo Regular" w:hAnsi="Menlo Regular" w:cs="Menlo Regular"/>
                <w:color w:val="000000"/>
                <w:sz w:val="22"/>
                <w:szCs w:val="22"/>
                <w:lang w:val="en-US"/>
              </w:rPr>
            </w:pPr>
            <w:ins w:id="8794" w:author="Borja Gonzalez" w:date="2017-09-28T20:46:00Z">
              <w:r>
                <w:rPr>
                  <w:rFonts w:ascii="Menlo Regular" w:hAnsi="Menlo Regular" w:cs="Menlo Regular"/>
                  <w:color w:val="000000"/>
                  <w:sz w:val="22"/>
                  <w:szCs w:val="22"/>
                  <w:lang w:val="en-US"/>
                </w:rPr>
                <w:t>20:45:29:322 Petición del cliente: Pacientes</w:t>
              </w:r>
            </w:ins>
          </w:p>
          <w:p w14:paraId="2377B503"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95" w:author="Borja Gonzalez" w:date="2017-09-28T20:46:00Z"/>
                <w:rFonts w:ascii="Menlo Regular" w:hAnsi="Menlo Regular" w:cs="Menlo Regular"/>
                <w:color w:val="000000"/>
                <w:sz w:val="22"/>
                <w:szCs w:val="22"/>
                <w:lang w:val="en-US"/>
              </w:rPr>
            </w:pPr>
            <w:ins w:id="8796" w:author="Borja Gonzalez" w:date="2017-09-28T20:46:00Z">
              <w:r>
                <w:rPr>
                  <w:rFonts w:ascii="Menlo Regular" w:hAnsi="Menlo Regular" w:cs="Menlo Regular"/>
                  <w:color w:val="000000"/>
                  <w:sz w:val="22"/>
                  <w:szCs w:val="22"/>
                  <w:lang w:val="en-US"/>
                </w:rPr>
                <w:t>20:45:29:362 Base de datos abierta</w:t>
              </w:r>
            </w:ins>
          </w:p>
          <w:p w14:paraId="4267FAD3"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97" w:author="Borja Gonzalez" w:date="2017-09-28T20:46:00Z"/>
                <w:rFonts w:ascii="Menlo Regular" w:hAnsi="Menlo Regular" w:cs="Menlo Regular"/>
                <w:color w:val="000000"/>
                <w:sz w:val="22"/>
                <w:szCs w:val="22"/>
                <w:lang w:val="en-US"/>
              </w:rPr>
            </w:pPr>
            <w:ins w:id="8798" w:author="Borja Gonzalez" w:date="2017-09-28T20:46:00Z">
              <w:r>
                <w:rPr>
                  <w:rFonts w:ascii="Menlo Regular" w:hAnsi="Menlo Regular" w:cs="Menlo Regular"/>
                  <w:color w:val="000000"/>
                  <w:sz w:val="22"/>
                  <w:szCs w:val="22"/>
                  <w:lang w:val="en-US"/>
                </w:rPr>
                <w:t>20:45:29:472 Listado de pacientes enviado al cliente</w:t>
              </w:r>
            </w:ins>
          </w:p>
          <w:p w14:paraId="2A0E361D"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99" w:author="Borja Gonzalez" w:date="2017-09-28T20:46:00Z"/>
                <w:rFonts w:ascii="Menlo Regular" w:hAnsi="Menlo Regular" w:cs="Menlo Regular"/>
                <w:color w:val="000000"/>
                <w:sz w:val="22"/>
                <w:szCs w:val="22"/>
                <w:lang w:val="en-US"/>
              </w:rPr>
            </w:pPr>
            <w:ins w:id="8800" w:author="Borja Gonzalez" w:date="2017-09-28T20:46:00Z">
              <w:r>
                <w:rPr>
                  <w:rFonts w:ascii="Menlo Regular" w:hAnsi="Menlo Regular" w:cs="Menlo Regular"/>
                  <w:color w:val="000000"/>
                  <w:sz w:val="22"/>
                  <w:szCs w:val="22"/>
                  <w:lang w:val="en-US"/>
                </w:rPr>
                <w:t>20:45:29:478 Base de datos cerrada</w:t>
              </w:r>
            </w:ins>
          </w:p>
          <w:p w14:paraId="7E3EB89E"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01" w:author="Borja Gonzalez" w:date="2017-09-28T20:46:00Z"/>
                <w:rFonts w:ascii="Menlo Regular" w:hAnsi="Menlo Regular" w:cs="Menlo Regular"/>
                <w:color w:val="000000"/>
                <w:sz w:val="22"/>
                <w:szCs w:val="22"/>
                <w:lang w:val="en-US"/>
              </w:rPr>
            </w:pPr>
            <w:ins w:id="8802" w:author="Borja Gonzalez" w:date="2017-09-28T20:46:00Z">
              <w:r>
                <w:rPr>
                  <w:rFonts w:ascii="Menlo Regular" w:hAnsi="Menlo Regular" w:cs="Menlo Regular"/>
                  <w:color w:val="000000"/>
                  <w:sz w:val="22"/>
                  <w:szCs w:val="22"/>
                  <w:lang w:val="en-US"/>
                </w:rPr>
                <w:t>20:45:31:003 Conexión establecida con el cliente</w:t>
              </w:r>
            </w:ins>
          </w:p>
          <w:p w14:paraId="473D8D8B"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03" w:author="Borja Gonzalez" w:date="2017-09-28T20:46:00Z"/>
                <w:rFonts w:ascii="Menlo Regular" w:hAnsi="Menlo Regular" w:cs="Menlo Regular"/>
                <w:color w:val="000000"/>
                <w:sz w:val="22"/>
                <w:szCs w:val="22"/>
                <w:lang w:val="en-US"/>
              </w:rPr>
            </w:pPr>
            <w:ins w:id="8804" w:author="Borja Gonzalez" w:date="2017-09-28T20:46:00Z">
              <w:r>
                <w:rPr>
                  <w:rFonts w:ascii="Menlo Regular" w:hAnsi="Menlo Regular" w:cs="Menlo Regular"/>
                  <w:color w:val="000000"/>
                  <w:sz w:val="22"/>
                  <w:szCs w:val="22"/>
                  <w:lang w:val="en-US"/>
                </w:rPr>
                <w:t>20:45:31:382 Conexión establecida con el cliente</w:t>
              </w:r>
            </w:ins>
          </w:p>
          <w:p w14:paraId="1F6BE8FC"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05" w:author="Borja Gonzalez" w:date="2017-09-28T20:46:00Z"/>
                <w:rFonts w:ascii="Menlo Regular" w:hAnsi="Menlo Regular" w:cs="Menlo Regular"/>
                <w:color w:val="000000"/>
                <w:sz w:val="22"/>
                <w:szCs w:val="22"/>
                <w:lang w:val="en-US"/>
              </w:rPr>
            </w:pPr>
            <w:ins w:id="8806" w:author="Borja Gonzalez" w:date="2017-09-28T20:46:00Z">
              <w:r>
                <w:rPr>
                  <w:rFonts w:ascii="Menlo Regular" w:hAnsi="Menlo Regular" w:cs="Menlo Regular"/>
                  <w:color w:val="000000"/>
                  <w:sz w:val="22"/>
                  <w:szCs w:val="22"/>
                  <w:lang w:val="en-US"/>
                </w:rPr>
                <w:t>20:45:31:463 Petición del cliente: Datos paciente</w:t>
              </w:r>
            </w:ins>
          </w:p>
          <w:p w14:paraId="09D5DD13"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07" w:author="Borja Gonzalez" w:date="2017-09-28T20:46:00Z"/>
                <w:rFonts w:ascii="Menlo Regular" w:hAnsi="Menlo Regular" w:cs="Menlo Regular"/>
                <w:color w:val="000000"/>
                <w:sz w:val="22"/>
                <w:szCs w:val="22"/>
                <w:lang w:val="en-US"/>
              </w:rPr>
            </w:pPr>
            <w:ins w:id="8808" w:author="Borja Gonzalez" w:date="2017-09-28T20:46:00Z">
              <w:r>
                <w:rPr>
                  <w:rFonts w:ascii="Menlo Regular" w:hAnsi="Menlo Regular" w:cs="Menlo Regular"/>
                  <w:color w:val="000000"/>
                  <w:sz w:val="22"/>
                  <w:szCs w:val="22"/>
                  <w:lang w:val="en-US"/>
                </w:rPr>
                <w:t>20:45:31:466 Base de datos abierta</w:t>
              </w:r>
            </w:ins>
          </w:p>
          <w:p w14:paraId="6C8EC6FD"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09" w:author="Borja Gonzalez" w:date="2017-09-28T20:46:00Z"/>
                <w:rFonts w:ascii="Menlo Regular" w:hAnsi="Menlo Regular" w:cs="Menlo Regular"/>
                <w:color w:val="000000"/>
                <w:sz w:val="22"/>
                <w:szCs w:val="22"/>
                <w:lang w:val="en-US"/>
              </w:rPr>
            </w:pPr>
            <w:ins w:id="8810" w:author="Borja Gonzalez" w:date="2017-09-28T20:46:00Z">
              <w:r>
                <w:rPr>
                  <w:rFonts w:ascii="Menlo Regular" w:hAnsi="Menlo Regular" w:cs="Menlo Regular"/>
                  <w:color w:val="000000"/>
                  <w:sz w:val="22"/>
                  <w:szCs w:val="22"/>
                  <w:lang w:val="en-US"/>
                </w:rPr>
                <w:t>20:45:31:536 Listado de movimientos de Javier enviado al cliente</w:t>
              </w:r>
            </w:ins>
          </w:p>
          <w:p w14:paraId="3AE99A36" w14:textId="7D67C74D" w:rsidR="00C85A45" w:rsidRP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11" w:author="Borja Gonzalez" w:date="2017-09-28T20:46:00Z"/>
                <w:rFonts w:ascii="Menlo Regular" w:hAnsi="Menlo Regular" w:cs="Menlo Regular"/>
                <w:color w:val="000000"/>
                <w:sz w:val="22"/>
                <w:szCs w:val="22"/>
                <w:lang w:val="en-US"/>
                <w:rPrChange w:id="8812" w:author="Borja Gonzalez" w:date="2017-09-28T20:47:00Z">
                  <w:rPr>
                    <w:ins w:id="8813" w:author="Borja Gonzalez" w:date="2017-09-28T20:46:00Z"/>
                  </w:rPr>
                </w:rPrChange>
              </w:rPr>
              <w:pPrChange w:id="8814" w:author="Borja Gonzalez" w:date="2017-09-28T20:47:00Z">
                <w:pPr>
                  <w:pStyle w:val="Heading3"/>
                </w:pPr>
              </w:pPrChange>
            </w:pPr>
            <w:ins w:id="8815" w:author="Borja Gonzalez" w:date="2017-09-28T20:46:00Z">
              <w:r>
                <w:rPr>
                  <w:rFonts w:ascii="Menlo Regular" w:hAnsi="Menlo Regular" w:cs="Menlo Regular"/>
                  <w:color w:val="000000"/>
                  <w:sz w:val="22"/>
                  <w:szCs w:val="22"/>
                  <w:lang w:val="en-US"/>
                </w:rPr>
                <w:t>20:45:31:537 Base de datos cerrada</w:t>
              </w:r>
            </w:ins>
          </w:p>
        </w:tc>
      </w:tr>
    </w:tbl>
    <w:p w14:paraId="3E106099" w14:textId="77777777" w:rsidR="000A493D" w:rsidRDefault="000A493D" w:rsidP="000A493D">
      <w:pPr>
        <w:pStyle w:val="Heading3"/>
        <w:rPr>
          <w:ins w:id="8816" w:author="Borja Gonzalez" w:date="2017-09-28T20:52:00Z"/>
        </w:rPr>
        <w:pPrChange w:id="8817" w:author="Borja Gonzalez" w:date="2017-09-28T20:19:00Z">
          <w:pPr/>
        </w:pPrChange>
      </w:pPr>
    </w:p>
    <w:p w14:paraId="67E4DD13" w14:textId="32E58AFF" w:rsidR="00A601FD" w:rsidRDefault="00A601FD" w:rsidP="00A601FD">
      <w:pPr>
        <w:pStyle w:val="Heading3"/>
        <w:rPr>
          <w:ins w:id="8818" w:author="Borja Gonzalez" w:date="2017-09-28T20:53:00Z"/>
        </w:rPr>
        <w:pPrChange w:id="8819" w:author="Borja Gonzalez" w:date="2017-09-28T20:53:00Z">
          <w:pPr/>
        </w:pPrChange>
      </w:pPr>
      <w:ins w:id="8820" w:author="Borja Gonzalez" w:date="2017-09-28T20:52:00Z">
        <w:r>
          <w:t>5.1.7.  Borrar una sesión de movimientos</w:t>
        </w:r>
      </w:ins>
    </w:p>
    <w:p w14:paraId="06898D8F" w14:textId="77777777" w:rsidR="00A601FD" w:rsidRDefault="00A601FD" w:rsidP="00A601FD">
      <w:pPr>
        <w:rPr>
          <w:ins w:id="8821" w:author="Borja Gonzalez" w:date="2017-09-28T20:53:00Z"/>
        </w:rPr>
        <w:pPrChange w:id="8822" w:author="Borja Gonzalez" w:date="2017-09-28T20:53:00Z">
          <w:pPr/>
        </w:pPrChange>
      </w:pPr>
    </w:p>
    <w:p w14:paraId="10B68A47" w14:textId="77777777" w:rsidR="00A601FD" w:rsidRDefault="00A601FD" w:rsidP="00A601FD">
      <w:pPr>
        <w:rPr>
          <w:ins w:id="8823" w:author="Borja Gonzalez" w:date="2017-09-28T21:54:00Z"/>
          <w:u w:val="single"/>
        </w:rPr>
      </w:pPr>
      <w:ins w:id="8824" w:author="Borja Gonzalez" w:date="2017-09-28T20:53:00Z">
        <w:r>
          <w:rPr>
            <w:u w:val="single"/>
          </w:rPr>
          <w:t>Consola del navegador:</w:t>
        </w:r>
      </w:ins>
    </w:p>
    <w:p w14:paraId="1A429AF5" w14:textId="77777777" w:rsidR="005A0AB6" w:rsidRDefault="005A0AB6" w:rsidP="00A601FD">
      <w:pPr>
        <w:rPr>
          <w:ins w:id="8825" w:author="Borja Gonzalez" w:date="2017-09-28T21:54:00Z"/>
          <w:u w:val="single"/>
        </w:rPr>
      </w:pPr>
    </w:p>
    <w:tbl>
      <w:tblPr>
        <w:tblStyle w:val="TableGrid"/>
        <w:tblW w:w="0" w:type="auto"/>
        <w:tblLook w:val="04A0" w:firstRow="1" w:lastRow="0" w:firstColumn="1" w:lastColumn="0" w:noHBand="0" w:noVBand="1"/>
      </w:tblPr>
      <w:tblGrid>
        <w:gridCol w:w="8856"/>
      </w:tblGrid>
      <w:tr w:rsidR="005A0AB6" w14:paraId="5480B655" w14:textId="77777777" w:rsidTr="005A0AB6">
        <w:trPr>
          <w:ins w:id="8826" w:author="Borja Gonzalez" w:date="2017-09-28T21:54:00Z"/>
        </w:trPr>
        <w:tc>
          <w:tcPr>
            <w:tcW w:w="8856" w:type="dxa"/>
          </w:tcPr>
          <w:p w14:paraId="50B4750C" w14:textId="77777777" w:rsidR="005A0AB6" w:rsidRPr="005A0AB6" w:rsidRDefault="005A0AB6" w:rsidP="005A0AB6">
            <w:pPr>
              <w:rPr>
                <w:ins w:id="8827" w:author="Borja Gonzalez" w:date="2017-09-28T21:54:00Z"/>
                <w:u w:val="single"/>
              </w:rPr>
            </w:pPr>
            <w:ins w:id="8828" w:author="Borja Gonzalez" w:date="2017-09-28T21:54:00Z">
              <w:r w:rsidRPr="005A0AB6">
                <w:rPr>
                  <w:u w:val="single"/>
                </w:rPr>
                <w:t>21:54:16.374 Navigated to http://192.168.1.33:8124/pacientes.html</w:t>
              </w:r>
            </w:ins>
          </w:p>
          <w:p w14:paraId="35FB1D29" w14:textId="582AECA7" w:rsidR="005A0AB6" w:rsidRPr="005A0AB6" w:rsidRDefault="005A0AB6" w:rsidP="005A0AB6">
            <w:pPr>
              <w:rPr>
                <w:ins w:id="8829" w:author="Borja Gonzalez" w:date="2017-09-28T21:54:00Z"/>
                <w:u w:val="single"/>
              </w:rPr>
            </w:pPr>
            <w:ins w:id="8830" w:author="Borja Gonzalez" w:date="2017-09-28T21:54:00Z">
              <w:r w:rsidRPr="005A0AB6">
                <w:rPr>
                  <w:u w:val="single"/>
                </w:rPr>
                <w:t xml:space="preserve">21:54:16.867 VM90 pacientes_node.js:28 </w:t>
              </w:r>
            </w:ins>
            <w:ins w:id="8831" w:author="Borja Gonzalez" w:date="2017-09-28T22:12:00Z">
              <w:r w:rsidR="009550DF" w:rsidRPr="005A0AB6">
                <w:rPr>
                  <w:u w:val="single"/>
                </w:rPr>
                <w:t>Conexión</w:t>
              </w:r>
            </w:ins>
            <w:ins w:id="8832" w:author="Borja Gonzalez" w:date="2017-09-28T21:54:00Z">
              <w:r w:rsidRPr="005A0AB6">
                <w:rPr>
                  <w:u w:val="single"/>
                </w:rPr>
                <w:t xml:space="preserve"> establecida con el servidor</w:t>
              </w:r>
            </w:ins>
          </w:p>
          <w:p w14:paraId="7D9A7287" w14:textId="77777777" w:rsidR="005A0AB6" w:rsidRPr="005A0AB6" w:rsidRDefault="005A0AB6" w:rsidP="005A0AB6">
            <w:pPr>
              <w:rPr>
                <w:ins w:id="8833" w:author="Borja Gonzalez" w:date="2017-09-28T21:54:00Z"/>
                <w:u w:val="single"/>
              </w:rPr>
            </w:pPr>
            <w:ins w:id="8834" w:author="Borja Gonzalez" w:date="2017-09-28T21:54:00Z">
              <w:r w:rsidRPr="005A0AB6">
                <w:rPr>
                  <w:u w:val="single"/>
                </w:rPr>
                <w:t>21:54:16.874 VM90 pacientes_node.js:39 Solicitud de listado de pacientes enviada</w:t>
              </w:r>
            </w:ins>
          </w:p>
          <w:p w14:paraId="29288D92" w14:textId="77777777" w:rsidR="005A0AB6" w:rsidRPr="005A0AB6" w:rsidRDefault="005A0AB6" w:rsidP="005A0AB6">
            <w:pPr>
              <w:rPr>
                <w:ins w:id="8835" w:author="Borja Gonzalez" w:date="2017-09-28T21:54:00Z"/>
                <w:u w:val="single"/>
              </w:rPr>
            </w:pPr>
            <w:ins w:id="8836" w:author="Borja Gonzalez" w:date="2017-09-28T21:54:00Z">
              <w:r w:rsidRPr="005A0AB6">
                <w:rPr>
                  <w:u w:val="single"/>
                </w:rPr>
                <w:t>21:54:17.082 VM90 pacientes_node.js:41 Lista de pacientes recibida</w:t>
              </w:r>
            </w:ins>
          </w:p>
          <w:p w14:paraId="13CBDC81" w14:textId="77777777" w:rsidR="005A0AB6" w:rsidRPr="005A0AB6" w:rsidRDefault="005A0AB6" w:rsidP="005A0AB6">
            <w:pPr>
              <w:rPr>
                <w:ins w:id="8837" w:author="Borja Gonzalez" w:date="2017-09-28T21:54:00Z"/>
                <w:u w:val="single"/>
              </w:rPr>
            </w:pPr>
            <w:ins w:id="8838" w:author="Borja Gonzalez" w:date="2017-09-28T21:54:00Z">
              <w:r w:rsidRPr="005A0AB6">
                <w:rPr>
                  <w:u w:val="single"/>
                </w:rPr>
                <w:t>21:54:17.084 pacientes.html:45 Lista de pacientes disponible en el navegador</w:t>
              </w:r>
            </w:ins>
          </w:p>
          <w:p w14:paraId="0ED6F8C3" w14:textId="77777777" w:rsidR="005A0AB6" w:rsidRPr="005A0AB6" w:rsidRDefault="005A0AB6" w:rsidP="005A0AB6">
            <w:pPr>
              <w:rPr>
                <w:ins w:id="8839" w:author="Borja Gonzalez" w:date="2017-09-28T21:54:00Z"/>
                <w:u w:val="single"/>
              </w:rPr>
            </w:pPr>
            <w:ins w:id="8840" w:author="Borja Gonzalez" w:date="2017-09-28T21:54:00Z">
              <w:r w:rsidRPr="005A0AB6">
                <w:rPr>
                  <w:u w:val="single"/>
                </w:rPr>
                <w:t>21:54:19.187 Navigated to http://192.168.1.33:8124/evolucion.html?var1=3&amp;var2=Javier&amp;var3=Perez&amp;var4=h</w:t>
              </w:r>
            </w:ins>
          </w:p>
          <w:p w14:paraId="681217A5" w14:textId="17597EA6" w:rsidR="005A0AB6" w:rsidRPr="005A0AB6" w:rsidRDefault="005A0AB6" w:rsidP="005A0AB6">
            <w:pPr>
              <w:rPr>
                <w:ins w:id="8841" w:author="Borja Gonzalez" w:date="2017-09-28T21:54:00Z"/>
                <w:u w:val="single"/>
              </w:rPr>
            </w:pPr>
            <w:ins w:id="8842" w:author="Borja Gonzalez" w:date="2017-09-28T21:54:00Z">
              <w:r w:rsidRPr="005A0AB6">
                <w:rPr>
                  <w:u w:val="single"/>
                </w:rPr>
                <w:t xml:space="preserve">21:54:19.609 VM118 evolucion_node.js:8 </w:t>
              </w:r>
            </w:ins>
            <w:ins w:id="8843" w:author="Borja Gonzalez" w:date="2017-09-28T22:12:00Z">
              <w:r w:rsidR="009550DF" w:rsidRPr="005A0AB6">
                <w:rPr>
                  <w:u w:val="single"/>
                </w:rPr>
                <w:t>Conexión</w:t>
              </w:r>
            </w:ins>
            <w:ins w:id="8844" w:author="Borja Gonzalez" w:date="2017-09-28T21:54:00Z">
              <w:r w:rsidRPr="005A0AB6">
                <w:rPr>
                  <w:u w:val="single"/>
                </w:rPr>
                <w:t xml:space="preserve"> establecida con el servidor</w:t>
              </w:r>
            </w:ins>
          </w:p>
          <w:p w14:paraId="192207BC" w14:textId="77777777" w:rsidR="005A0AB6" w:rsidRPr="005A0AB6" w:rsidRDefault="005A0AB6" w:rsidP="005A0AB6">
            <w:pPr>
              <w:rPr>
                <w:ins w:id="8845" w:author="Borja Gonzalez" w:date="2017-09-28T21:54:00Z"/>
                <w:u w:val="single"/>
              </w:rPr>
            </w:pPr>
            <w:ins w:id="8846" w:author="Borja Gonzalez" w:date="2017-09-28T21:54:00Z">
              <w:r w:rsidRPr="005A0AB6">
                <w:rPr>
                  <w:u w:val="single"/>
                </w:rPr>
                <w:t>21:54:19.615 VM118 evolucion_node.js:21 Solicitud de listado de movimientos de Javier enviada</w:t>
              </w:r>
            </w:ins>
          </w:p>
          <w:p w14:paraId="498F7543" w14:textId="77777777" w:rsidR="005A0AB6" w:rsidRPr="005A0AB6" w:rsidRDefault="005A0AB6" w:rsidP="005A0AB6">
            <w:pPr>
              <w:rPr>
                <w:ins w:id="8847" w:author="Borja Gonzalez" w:date="2017-09-28T21:54:00Z"/>
                <w:u w:val="single"/>
              </w:rPr>
            </w:pPr>
            <w:ins w:id="8848" w:author="Borja Gonzalez" w:date="2017-09-28T21:54:00Z">
              <w:r w:rsidRPr="005A0AB6">
                <w:rPr>
                  <w:u w:val="single"/>
                </w:rPr>
                <w:t>21:54:19.786 VM118 evolucion_node.js:23 Lista de movimientos de Javier recibida</w:t>
              </w:r>
            </w:ins>
          </w:p>
          <w:p w14:paraId="1F926D80" w14:textId="77777777" w:rsidR="005A0AB6" w:rsidRPr="005A0AB6" w:rsidRDefault="005A0AB6" w:rsidP="005A0AB6">
            <w:pPr>
              <w:rPr>
                <w:ins w:id="8849" w:author="Borja Gonzalez" w:date="2017-09-28T21:54:00Z"/>
                <w:u w:val="single"/>
              </w:rPr>
            </w:pPr>
            <w:ins w:id="8850" w:author="Borja Gonzalez" w:date="2017-09-28T21:54:00Z">
              <w:r w:rsidRPr="005A0AB6">
                <w:rPr>
                  <w:u w:val="single"/>
                </w:rPr>
                <w:t>21:54:19.789 evolucion.html?var1=3&amp;var2=Javier&amp;var3=Perez&amp;var4=h:114 Lista de movimietos de Javier Perez disponible en el navegador</w:t>
              </w:r>
            </w:ins>
          </w:p>
          <w:p w14:paraId="4F7F7907" w14:textId="75F88A4D" w:rsidR="005A0AB6" w:rsidRPr="005A0AB6" w:rsidRDefault="005A0AB6" w:rsidP="005A0AB6">
            <w:pPr>
              <w:rPr>
                <w:ins w:id="8851" w:author="Borja Gonzalez" w:date="2017-09-28T21:54:00Z"/>
                <w:u w:val="single"/>
              </w:rPr>
            </w:pPr>
            <w:ins w:id="8852" w:author="Borja Gonzalez" w:date="2017-09-28T21:54:00Z">
              <w:r w:rsidRPr="005A0AB6">
                <w:rPr>
                  <w:u w:val="single"/>
                </w:rPr>
                <w:t xml:space="preserve">21:54:23.016 VM118 evolucion_node.js:353 </w:t>
              </w:r>
            </w:ins>
            <w:ins w:id="8853" w:author="Borja Gonzalez" w:date="2017-09-28T22:12:00Z">
              <w:r w:rsidR="009550DF" w:rsidRPr="005A0AB6">
                <w:rPr>
                  <w:u w:val="single"/>
                </w:rPr>
                <w:t>Conexión</w:t>
              </w:r>
            </w:ins>
            <w:ins w:id="8854" w:author="Borja Gonzalez" w:date="2017-09-28T21:54:00Z">
              <w:r w:rsidRPr="005A0AB6">
                <w:rPr>
                  <w:u w:val="single"/>
                </w:rPr>
                <w:t xml:space="preserve"> establecida con el servidor</w:t>
              </w:r>
            </w:ins>
          </w:p>
          <w:p w14:paraId="6852DDDA" w14:textId="77777777" w:rsidR="005A0AB6" w:rsidRPr="005A0AB6" w:rsidRDefault="005A0AB6" w:rsidP="005A0AB6">
            <w:pPr>
              <w:rPr>
                <w:ins w:id="8855" w:author="Borja Gonzalez" w:date="2017-09-28T21:54:00Z"/>
                <w:u w:val="single"/>
              </w:rPr>
            </w:pPr>
            <w:ins w:id="8856" w:author="Borja Gonzalez" w:date="2017-09-28T21:54:00Z">
              <w:r w:rsidRPr="005A0AB6">
                <w:rPr>
                  <w:u w:val="single"/>
                </w:rPr>
                <w:t>21:54:23.017 VM118 evolucion_node.js:367 Solicitud para borrar datos de Javier enviada</w:t>
              </w:r>
            </w:ins>
          </w:p>
          <w:p w14:paraId="4E15EC01" w14:textId="77777777" w:rsidR="005A0AB6" w:rsidRPr="005A0AB6" w:rsidRDefault="005A0AB6" w:rsidP="005A0AB6">
            <w:pPr>
              <w:rPr>
                <w:ins w:id="8857" w:author="Borja Gonzalez" w:date="2017-09-28T21:54:00Z"/>
                <w:u w:val="single"/>
              </w:rPr>
            </w:pPr>
            <w:ins w:id="8858" w:author="Borja Gonzalez" w:date="2017-09-28T21:54:00Z">
              <w:r w:rsidRPr="005A0AB6">
                <w:rPr>
                  <w:u w:val="single"/>
                </w:rPr>
                <w:t>21:54:23.300 Navigated to http://192.168.1.33:8124/evolucion.html?var1=3&amp;var2=Javier&amp;var3=Perez&amp;var4=h</w:t>
              </w:r>
            </w:ins>
          </w:p>
          <w:p w14:paraId="3A0BCD36" w14:textId="2A215BE0" w:rsidR="005A0AB6" w:rsidRPr="005A0AB6" w:rsidRDefault="005A0AB6" w:rsidP="005A0AB6">
            <w:pPr>
              <w:rPr>
                <w:ins w:id="8859" w:author="Borja Gonzalez" w:date="2017-09-28T21:54:00Z"/>
                <w:u w:val="single"/>
              </w:rPr>
            </w:pPr>
            <w:ins w:id="8860" w:author="Borja Gonzalez" w:date="2017-09-28T21:54:00Z">
              <w:r w:rsidRPr="005A0AB6">
                <w:rPr>
                  <w:u w:val="single"/>
                </w:rPr>
                <w:t xml:space="preserve">21:54:23.779 evolucion_node.js:8 </w:t>
              </w:r>
            </w:ins>
            <w:ins w:id="8861" w:author="Borja Gonzalez" w:date="2017-09-28T22:12:00Z">
              <w:r w:rsidR="009550DF" w:rsidRPr="005A0AB6">
                <w:rPr>
                  <w:u w:val="single"/>
                </w:rPr>
                <w:t>Conexión</w:t>
              </w:r>
            </w:ins>
            <w:ins w:id="8862" w:author="Borja Gonzalez" w:date="2017-09-28T21:54:00Z">
              <w:r w:rsidRPr="005A0AB6">
                <w:rPr>
                  <w:u w:val="single"/>
                </w:rPr>
                <w:t xml:space="preserve"> establecida con el servidor</w:t>
              </w:r>
            </w:ins>
          </w:p>
          <w:p w14:paraId="71CC6B34" w14:textId="77777777" w:rsidR="005A0AB6" w:rsidRPr="005A0AB6" w:rsidRDefault="005A0AB6" w:rsidP="005A0AB6">
            <w:pPr>
              <w:rPr>
                <w:ins w:id="8863" w:author="Borja Gonzalez" w:date="2017-09-28T21:54:00Z"/>
                <w:u w:val="single"/>
              </w:rPr>
            </w:pPr>
            <w:ins w:id="8864" w:author="Borja Gonzalez" w:date="2017-09-28T21:54:00Z">
              <w:r w:rsidRPr="005A0AB6">
                <w:rPr>
                  <w:u w:val="single"/>
                </w:rPr>
                <w:t>21:54:23.785 evolucion_node.js:21 Solicitud de listado de movimientos de Javier enviada</w:t>
              </w:r>
            </w:ins>
          </w:p>
          <w:p w14:paraId="28515D9A" w14:textId="4A399AE2" w:rsidR="005A0AB6" w:rsidRDefault="005A0AB6" w:rsidP="005A0AB6">
            <w:pPr>
              <w:rPr>
                <w:ins w:id="8865" w:author="Borja Gonzalez" w:date="2017-09-28T21:54:00Z"/>
                <w:u w:val="single"/>
              </w:rPr>
            </w:pPr>
            <w:ins w:id="8866" w:author="Borja Gonzalez" w:date="2017-09-28T21:54:00Z">
              <w:r w:rsidRPr="005A0AB6">
                <w:rPr>
                  <w:u w:val="single"/>
                </w:rPr>
                <w:t>21:54:23.902 evolucion_node.js:23 Lista de movimientos de Javier recibida</w:t>
              </w:r>
            </w:ins>
          </w:p>
        </w:tc>
      </w:tr>
    </w:tbl>
    <w:p w14:paraId="083F75BC" w14:textId="77777777" w:rsidR="005A0AB6" w:rsidRDefault="005A0AB6" w:rsidP="00A601FD">
      <w:pPr>
        <w:rPr>
          <w:ins w:id="8867" w:author="Borja Gonzalez" w:date="2017-09-28T20:53:00Z"/>
          <w:u w:val="single"/>
        </w:rPr>
      </w:pPr>
    </w:p>
    <w:p w14:paraId="42C43CD5" w14:textId="77777777" w:rsidR="00A601FD" w:rsidRDefault="00A601FD" w:rsidP="00A601FD">
      <w:pPr>
        <w:rPr>
          <w:ins w:id="8868" w:author="Borja Gonzalez" w:date="2017-09-28T20:53:00Z"/>
          <w:u w:val="single"/>
        </w:rPr>
      </w:pPr>
    </w:p>
    <w:p w14:paraId="3151B35E" w14:textId="77777777" w:rsidR="00A601FD" w:rsidRDefault="00A601FD" w:rsidP="00A601FD">
      <w:pPr>
        <w:rPr>
          <w:ins w:id="8869" w:author="Borja Gonzalez" w:date="2017-09-28T21:55:00Z"/>
          <w:u w:val="single"/>
        </w:rPr>
      </w:pPr>
      <w:ins w:id="8870" w:author="Borja Gonzalez" w:date="2017-09-28T20:53:00Z">
        <w:r>
          <w:rPr>
            <w:u w:val="single"/>
          </w:rPr>
          <w:t>Terminal (Servidor):</w:t>
        </w:r>
      </w:ins>
    </w:p>
    <w:p w14:paraId="1EF7A6A5" w14:textId="77777777" w:rsidR="005A0AB6" w:rsidRDefault="005A0AB6" w:rsidP="00A601FD">
      <w:pPr>
        <w:rPr>
          <w:ins w:id="8871" w:author="Borja Gonzalez" w:date="2017-09-28T21:55:00Z"/>
          <w:u w:val="single"/>
        </w:rPr>
      </w:pPr>
    </w:p>
    <w:tbl>
      <w:tblPr>
        <w:tblStyle w:val="TableGrid"/>
        <w:tblW w:w="0" w:type="auto"/>
        <w:tblLook w:val="04A0" w:firstRow="1" w:lastRow="0" w:firstColumn="1" w:lastColumn="0" w:noHBand="0" w:noVBand="1"/>
      </w:tblPr>
      <w:tblGrid>
        <w:gridCol w:w="8856"/>
      </w:tblGrid>
      <w:tr w:rsidR="005A0AB6" w14:paraId="2AABC53C" w14:textId="77777777" w:rsidTr="005A0AB6">
        <w:trPr>
          <w:ins w:id="8872" w:author="Borja Gonzalez" w:date="2017-09-28T21:55:00Z"/>
        </w:trPr>
        <w:tc>
          <w:tcPr>
            <w:tcW w:w="8856" w:type="dxa"/>
          </w:tcPr>
          <w:p w14:paraId="10E4BDFA"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73" w:author="Borja Gonzalez" w:date="2017-09-28T21:55:00Z"/>
                <w:rFonts w:ascii="Menlo Regular" w:hAnsi="Menlo Regular" w:cs="Menlo Regular"/>
                <w:color w:val="000000"/>
                <w:sz w:val="22"/>
                <w:szCs w:val="22"/>
                <w:lang w:val="en-US"/>
              </w:rPr>
            </w:pPr>
            <w:ins w:id="8874" w:author="Borja Gonzalez" w:date="2017-09-28T21:55:00Z">
              <w:r>
                <w:rPr>
                  <w:rFonts w:ascii="Menlo Regular" w:hAnsi="Menlo Regular" w:cs="Menlo Regular"/>
                  <w:color w:val="000000"/>
                  <w:sz w:val="22"/>
                  <w:szCs w:val="22"/>
                  <w:lang w:val="en-US"/>
                </w:rPr>
                <w:t>21:54:16:878 Conexión establecida con el cliente</w:t>
              </w:r>
            </w:ins>
          </w:p>
          <w:p w14:paraId="3258DC5D"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75" w:author="Borja Gonzalez" w:date="2017-09-28T21:55:00Z"/>
                <w:rFonts w:ascii="Menlo Regular" w:hAnsi="Menlo Regular" w:cs="Menlo Regular"/>
                <w:color w:val="000000"/>
                <w:sz w:val="22"/>
                <w:szCs w:val="22"/>
                <w:lang w:val="en-US"/>
              </w:rPr>
            </w:pPr>
            <w:ins w:id="8876" w:author="Borja Gonzalez" w:date="2017-09-28T21:55:00Z">
              <w:r>
                <w:rPr>
                  <w:rFonts w:ascii="Menlo Regular" w:hAnsi="Menlo Regular" w:cs="Menlo Regular"/>
                  <w:color w:val="000000"/>
                  <w:sz w:val="22"/>
                  <w:szCs w:val="22"/>
                  <w:lang w:val="en-US"/>
                </w:rPr>
                <w:t>21:54:16:882 Conexión establecida con el cliente</w:t>
              </w:r>
            </w:ins>
          </w:p>
          <w:p w14:paraId="160AACA3"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77" w:author="Borja Gonzalez" w:date="2017-09-28T21:55:00Z"/>
                <w:rFonts w:ascii="Menlo Regular" w:hAnsi="Menlo Regular" w:cs="Menlo Regular"/>
                <w:color w:val="000000"/>
                <w:sz w:val="22"/>
                <w:szCs w:val="22"/>
                <w:lang w:val="en-US"/>
              </w:rPr>
            </w:pPr>
            <w:ins w:id="8878" w:author="Borja Gonzalez" w:date="2017-09-28T21:55:00Z">
              <w:r>
                <w:rPr>
                  <w:rFonts w:ascii="Menlo Regular" w:hAnsi="Menlo Regular" w:cs="Menlo Regular"/>
                  <w:color w:val="000000"/>
                  <w:sz w:val="22"/>
                  <w:szCs w:val="22"/>
                  <w:lang w:val="en-US"/>
                </w:rPr>
                <w:t>21:54:16:927 Petición del cliente: Pacientes</w:t>
              </w:r>
            </w:ins>
          </w:p>
          <w:p w14:paraId="328D9C51"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79" w:author="Borja Gonzalez" w:date="2017-09-28T21:55:00Z"/>
                <w:rFonts w:ascii="Menlo Regular" w:hAnsi="Menlo Regular" w:cs="Menlo Regular"/>
                <w:color w:val="000000"/>
                <w:sz w:val="22"/>
                <w:szCs w:val="22"/>
                <w:lang w:val="en-US"/>
              </w:rPr>
            </w:pPr>
            <w:ins w:id="8880" w:author="Borja Gonzalez" w:date="2017-09-28T21:55:00Z">
              <w:r>
                <w:rPr>
                  <w:rFonts w:ascii="Menlo Regular" w:hAnsi="Menlo Regular" w:cs="Menlo Regular"/>
                  <w:color w:val="000000"/>
                  <w:sz w:val="22"/>
                  <w:szCs w:val="22"/>
                  <w:lang w:val="en-US"/>
                </w:rPr>
                <w:t>21:54:16:968 Base de datos abierta</w:t>
              </w:r>
            </w:ins>
          </w:p>
          <w:p w14:paraId="7DB2A49E"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81" w:author="Borja Gonzalez" w:date="2017-09-28T21:55:00Z"/>
                <w:rFonts w:ascii="Menlo Regular" w:hAnsi="Menlo Regular" w:cs="Menlo Regular"/>
                <w:color w:val="000000"/>
                <w:sz w:val="22"/>
                <w:szCs w:val="22"/>
                <w:lang w:val="en-US"/>
              </w:rPr>
            </w:pPr>
            <w:ins w:id="8882" w:author="Borja Gonzalez" w:date="2017-09-28T21:55:00Z">
              <w:r>
                <w:rPr>
                  <w:rFonts w:ascii="Menlo Regular" w:hAnsi="Menlo Regular" w:cs="Menlo Regular"/>
                  <w:color w:val="000000"/>
                  <w:sz w:val="22"/>
                  <w:szCs w:val="22"/>
                  <w:lang w:val="en-US"/>
                </w:rPr>
                <w:t>21:54:17:073 Listado de pacientes enviado al cliente</w:t>
              </w:r>
            </w:ins>
          </w:p>
          <w:p w14:paraId="49622F65"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83" w:author="Borja Gonzalez" w:date="2017-09-28T21:55:00Z"/>
                <w:rFonts w:ascii="Menlo Regular" w:hAnsi="Menlo Regular" w:cs="Menlo Regular"/>
                <w:color w:val="000000"/>
                <w:sz w:val="22"/>
                <w:szCs w:val="22"/>
                <w:lang w:val="en-US"/>
              </w:rPr>
            </w:pPr>
            <w:ins w:id="8884" w:author="Borja Gonzalez" w:date="2017-09-28T21:55:00Z">
              <w:r>
                <w:rPr>
                  <w:rFonts w:ascii="Menlo Regular" w:hAnsi="Menlo Regular" w:cs="Menlo Regular"/>
                  <w:color w:val="000000"/>
                  <w:sz w:val="22"/>
                  <w:szCs w:val="22"/>
                  <w:lang w:val="en-US"/>
                </w:rPr>
                <w:t>21:54:17:079 Base de datos cerrada</w:t>
              </w:r>
            </w:ins>
          </w:p>
          <w:p w14:paraId="56C1020B"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85" w:author="Borja Gonzalez" w:date="2017-09-28T21:55:00Z"/>
                <w:rFonts w:ascii="Menlo Regular" w:hAnsi="Menlo Regular" w:cs="Menlo Regular"/>
                <w:color w:val="000000"/>
                <w:sz w:val="22"/>
                <w:szCs w:val="22"/>
                <w:lang w:val="en-US"/>
              </w:rPr>
            </w:pPr>
            <w:ins w:id="8886" w:author="Borja Gonzalez" w:date="2017-09-28T21:55:00Z">
              <w:r>
                <w:rPr>
                  <w:rFonts w:ascii="Menlo Regular" w:hAnsi="Menlo Regular" w:cs="Menlo Regular"/>
                  <w:color w:val="000000"/>
                  <w:sz w:val="22"/>
                  <w:szCs w:val="22"/>
                  <w:lang w:val="en-US"/>
                </w:rPr>
                <w:t>21:54:19:240 Conexión establecida con el cliente</w:t>
              </w:r>
            </w:ins>
          </w:p>
          <w:p w14:paraId="45783D5B"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87" w:author="Borja Gonzalez" w:date="2017-09-28T21:55:00Z"/>
                <w:rFonts w:ascii="Menlo Regular" w:hAnsi="Menlo Regular" w:cs="Menlo Regular"/>
                <w:color w:val="000000"/>
                <w:sz w:val="22"/>
                <w:szCs w:val="22"/>
                <w:lang w:val="en-US"/>
              </w:rPr>
            </w:pPr>
            <w:ins w:id="8888" w:author="Borja Gonzalez" w:date="2017-09-28T21:55:00Z">
              <w:r>
                <w:rPr>
                  <w:rFonts w:ascii="Menlo Regular" w:hAnsi="Menlo Regular" w:cs="Menlo Regular"/>
                  <w:color w:val="000000"/>
                  <w:sz w:val="22"/>
                  <w:szCs w:val="22"/>
                  <w:lang w:val="en-US"/>
                </w:rPr>
                <w:t>21:54:19:611 Conexión establecida con el cliente</w:t>
              </w:r>
            </w:ins>
          </w:p>
          <w:p w14:paraId="30D6B256"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89" w:author="Borja Gonzalez" w:date="2017-09-28T21:55:00Z"/>
                <w:rFonts w:ascii="Menlo Regular" w:hAnsi="Menlo Regular" w:cs="Menlo Regular"/>
                <w:color w:val="000000"/>
                <w:sz w:val="22"/>
                <w:szCs w:val="22"/>
                <w:lang w:val="en-US"/>
              </w:rPr>
            </w:pPr>
            <w:ins w:id="8890" w:author="Borja Gonzalez" w:date="2017-09-28T21:55:00Z">
              <w:r>
                <w:rPr>
                  <w:rFonts w:ascii="Menlo Regular" w:hAnsi="Menlo Regular" w:cs="Menlo Regular"/>
                  <w:color w:val="000000"/>
                  <w:sz w:val="22"/>
                  <w:szCs w:val="22"/>
                  <w:lang w:val="en-US"/>
                </w:rPr>
                <w:t>21:54:19:696 Petición del cliente: Datos paciente</w:t>
              </w:r>
            </w:ins>
          </w:p>
          <w:p w14:paraId="378464C2"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91" w:author="Borja Gonzalez" w:date="2017-09-28T21:55:00Z"/>
                <w:rFonts w:ascii="Menlo Regular" w:hAnsi="Menlo Regular" w:cs="Menlo Regular"/>
                <w:color w:val="000000"/>
                <w:sz w:val="22"/>
                <w:szCs w:val="22"/>
                <w:lang w:val="en-US"/>
              </w:rPr>
            </w:pPr>
            <w:ins w:id="8892" w:author="Borja Gonzalez" w:date="2017-09-28T21:55:00Z">
              <w:r>
                <w:rPr>
                  <w:rFonts w:ascii="Menlo Regular" w:hAnsi="Menlo Regular" w:cs="Menlo Regular"/>
                  <w:color w:val="000000"/>
                  <w:sz w:val="22"/>
                  <w:szCs w:val="22"/>
                  <w:lang w:val="en-US"/>
                </w:rPr>
                <w:t>21:54:19:698 Base de datos abierta</w:t>
              </w:r>
            </w:ins>
          </w:p>
          <w:p w14:paraId="6D1A464F"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93" w:author="Borja Gonzalez" w:date="2017-09-28T21:55:00Z"/>
                <w:rFonts w:ascii="Menlo Regular" w:hAnsi="Menlo Regular" w:cs="Menlo Regular"/>
                <w:color w:val="000000"/>
                <w:sz w:val="22"/>
                <w:szCs w:val="22"/>
                <w:lang w:val="en-US"/>
              </w:rPr>
            </w:pPr>
            <w:ins w:id="8894" w:author="Borja Gonzalez" w:date="2017-09-28T21:55:00Z">
              <w:r>
                <w:rPr>
                  <w:rFonts w:ascii="Menlo Regular" w:hAnsi="Menlo Regular" w:cs="Menlo Regular"/>
                  <w:color w:val="000000"/>
                  <w:sz w:val="22"/>
                  <w:szCs w:val="22"/>
                  <w:lang w:val="en-US"/>
                </w:rPr>
                <w:t>21:54:19:770 Listado de movimientos de Javier enviado al cliente</w:t>
              </w:r>
            </w:ins>
          </w:p>
          <w:p w14:paraId="24082AC1"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95" w:author="Borja Gonzalez" w:date="2017-09-28T21:55:00Z"/>
                <w:rFonts w:ascii="Menlo Regular" w:hAnsi="Menlo Regular" w:cs="Menlo Regular"/>
                <w:color w:val="000000"/>
                <w:sz w:val="22"/>
                <w:szCs w:val="22"/>
                <w:lang w:val="en-US"/>
              </w:rPr>
            </w:pPr>
            <w:ins w:id="8896" w:author="Borja Gonzalez" w:date="2017-09-28T21:55:00Z">
              <w:r>
                <w:rPr>
                  <w:rFonts w:ascii="Menlo Regular" w:hAnsi="Menlo Regular" w:cs="Menlo Regular"/>
                  <w:color w:val="000000"/>
                  <w:sz w:val="22"/>
                  <w:szCs w:val="22"/>
                  <w:lang w:val="en-US"/>
                </w:rPr>
                <w:t>21:54:19:771 Base de datos cerrada</w:t>
              </w:r>
            </w:ins>
          </w:p>
          <w:p w14:paraId="685CF0DF"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97" w:author="Borja Gonzalez" w:date="2017-09-28T21:55:00Z"/>
                <w:rFonts w:ascii="Menlo Regular" w:hAnsi="Menlo Regular" w:cs="Menlo Regular"/>
                <w:color w:val="000000"/>
                <w:sz w:val="22"/>
                <w:szCs w:val="22"/>
                <w:lang w:val="en-US"/>
              </w:rPr>
            </w:pPr>
            <w:ins w:id="8898" w:author="Borja Gonzalez" w:date="2017-09-28T21:55:00Z">
              <w:r>
                <w:rPr>
                  <w:rFonts w:ascii="Menlo Regular" w:hAnsi="Menlo Regular" w:cs="Menlo Regular"/>
                  <w:color w:val="000000"/>
                  <w:sz w:val="22"/>
                  <w:szCs w:val="22"/>
                  <w:lang w:val="en-US"/>
                </w:rPr>
                <w:t>21:54:23:021 Conexión establecida con el cliente</w:t>
              </w:r>
            </w:ins>
          </w:p>
          <w:p w14:paraId="50919525"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99" w:author="Borja Gonzalez" w:date="2017-09-28T21:55:00Z"/>
                <w:rFonts w:ascii="Menlo Regular" w:hAnsi="Menlo Regular" w:cs="Menlo Regular"/>
                <w:color w:val="000000"/>
                <w:sz w:val="22"/>
                <w:szCs w:val="22"/>
                <w:lang w:val="en-US"/>
              </w:rPr>
            </w:pPr>
            <w:ins w:id="8900" w:author="Borja Gonzalez" w:date="2017-09-28T21:55:00Z">
              <w:r>
                <w:rPr>
                  <w:rFonts w:ascii="Menlo Regular" w:hAnsi="Menlo Regular" w:cs="Menlo Regular"/>
                  <w:color w:val="000000"/>
                  <w:sz w:val="22"/>
                  <w:szCs w:val="22"/>
                  <w:lang w:val="en-US"/>
                </w:rPr>
                <w:t>21:54:23:032 Petición del cliente: Borrar datos de paciente</w:t>
              </w:r>
            </w:ins>
          </w:p>
          <w:p w14:paraId="7C138920"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01" w:author="Borja Gonzalez" w:date="2017-09-28T21:55:00Z"/>
                <w:rFonts w:ascii="Menlo Regular" w:hAnsi="Menlo Regular" w:cs="Menlo Regular"/>
                <w:color w:val="000000"/>
                <w:sz w:val="22"/>
                <w:szCs w:val="22"/>
                <w:lang w:val="en-US"/>
              </w:rPr>
            </w:pPr>
            <w:ins w:id="8902" w:author="Borja Gonzalez" w:date="2017-09-28T21:55:00Z">
              <w:r>
                <w:rPr>
                  <w:rFonts w:ascii="Menlo Regular" w:hAnsi="Menlo Regular" w:cs="Menlo Regular"/>
                  <w:color w:val="000000"/>
                  <w:sz w:val="22"/>
                  <w:szCs w:val="22"/>
                  <w:lang w:val="en-US"/>
                </w:rPr>
                <w:t>21:54:23:035 Base de datos abierta</w:t>
              </w:r>
            </w:ins>
          </w:p>
          <w:p w14:paraId="148084EB"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03" w:author="Borja Gonzalez" w:date="2017-09-28T21:55:00Z"/>
                <w:rFonts w:ascii="Menlo Regular" w:hAnsi="Menlo Regular" w:cs="Menlo Regular"/>
                <w:color w:val="000000"/>
                <w:sz w:val="22"/>
                <w:szCs w:val="22"/>
                <w:lang w:val="en-US"/>
              </w:rPr>
            </w:pPr>
            <w:ins w:id="8904" w:author="Borja Gonzalez" w:date="2017-09-28T21:55:00Z">
              <w:r>
                <w:rPr>
                  <w:rFonts w:ascii="Menlo Regular" w:hAnsi="Menlo Regular" w:cs="Menlo Regular"/>
                  <w:color w:val="000000"/>
                  <w:sz w:val="22"/>
                  <w:szCs w:val="22"/>
                  <w:lang w:val="en-US"/>
                </w:rPr>
                <w:t>21:54:23:076Datos de moviento del paciente Javier borrados</w:t>
              </w:r>
            </w:ins>
          </w:p>
          <w:p w14:paraId="2177DB41"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05" w:author="Borja Gonzalez" w:date="2017-09-28T21:55:00Z"/>
                <w:rFonts w:ascii="Menlo Regular" w:hAnsi="Menlo Regular" w:cs="Menlo Regular"/>
                <w:color w:val="000000"/>
                <w:sz w:val="22"/>
                <w:szCs w:val="22"/>
                <w:lang w:val="en-US"/>
              </w:rPr>
            </w:pPr>
            <w:ins w:id="8906" w:author="Borja Gonzalez" w:date="2017-09-28T21:55:00Z">
              <w:r>
                <w:rPr>
                  <w:rFonts w:ascii="Menlo Regular" w:hAnsi="Menlo Regular" w:cs="Menlo Regular"/>
                  <w:color w:val="000000"/>
                  <w:sz w:val="22"/>
                  <w:szCs w:val="22"/>
                  <w:lang w:val="en-US"/>
                </w:rPr>
                <w:t>21:54:23:077 Base de datos cerrada</w:t>
              </w:r>
            </w:ins>
          </w:p>
          <w:p w14:paraId="0E2302B7"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07" w:author="Borja Gonzalez" w:date="2017-09-28T21:55:00Z"/>
                <w:rFonts w:ascii="Menlo Regular" w:hAnsi="Menlo Regular" w:cs="Menlo Regular"/>
                <w:color w:val="000000"/>
                <w:sz w:val="22"/>
                <w:szCs w:val="22"/>
                <w:lang w:val="en-US"/>
              </w:rPr>
            </w:pPr>
            <w:ins w:id="8908" w:author="Borja Gonzalez" w:date="2017-09-28T21:55:00Z">
              <w:r>
                <w:rPr>
                  <w:rFonts w:ascii="Menlo Regular" w:hAnsi="Menlo Regular" w:cs="Menlo Regular"/>
                  <w:color w:val="000000"/>
                  <w:sz w:val="22"/>
                  <w:szCs w:val="22"/>
                  <w:lang w:val="en-US"/>
                </w:rPr>
                <w:t>21:54:23:390 Conexión establecida con el cliente</w:t>
              </w:r>
            </w:ins>
          </w:p>
          <w:p w14:paraId="702BDF80"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09" w:author="Borja Gonzalez" w:date="2017-09-28T21:55:00Z"/>
                <w:rFonts w:ascii="Menlo Regular" w:hAnsi="Menlo Regular" w:cs="Menlo Regular"/>
                <w:color w:val="000000"/>
                <w:sz w:val="22"/>
                <w:szCs w:val="22"/>
                <w:lang w:val="en-US"/>
              </w:rPr>
            </w:pPr>
            <w:ins w:id="8910" w:author="Borja Gonzalez" w:date="2017-09-28T21:55:00Z">
              <w:r>
                <w:rPr>
                  <w:rFonts w:ascii="Menlo Regular" w:hAnsi="Menlo Regular" w:cs="Menlo Regular"/>
                  <w:color w:val="000000"/>
                  <w:sz w:val="22"/>
                  <w:szCs w:val="22"/>
                  <w:lang w:val="en-US"/>
                </w:rPr>
                <w:t>21:54:23:782 Conexión establecida con el cliente</w:t>
              </w:r>
            </w:ins>
          </w:p>
          <w:p w14:paraId="5E2A141B"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11" w:author="Borja Gonzalez" w:date="2017-09-28T21:55:00Z"/>
                <w:rFonts w:ascii="Menlo Regular" w:hAnsi="Menlo Regular" w:cs="Menlo Regular"/>
                <w:color w:val="000000"/>
                <w:sz w:val="22"/>
                <w:szCs w:val="22"/>
                <w:lang w:val="en-US"/>
              </w:rPr>
            </w:pPr>
            <w:ins w:id="8912" w:author="Borja Gonzalez" w:date="2017-09-28T21:55:00Z">
              <w:r>
                <w:rPr>
                  <w:rFonts w:ascii="Menlo Regular" w:hAnsi="Menlo Regular" w:cs="Menlo Regular"/>
                  <w:color w:val="000000"/>
                  <w:sz w:val="22"/>
                  <w:szCs w:val="22"/>
                  <w:lang w:val="en-US"/>
                </w:rPr>
                <w:t>21:54:23:869 Petición del cliente: Datos paciente</w:t>
              </w:r>
            </w:ins>
          </w:p>
          <w:p w14:paraId="0F522B26"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13" w:author="Borja Gonzalez" w:date="2017-09-28T21:55:00Z"/>
                <w:rFonts w:ascii="Menlo Regular" w:hAnsi="Menlo Regular" w:cs="Menlo Regular"/>
                <w:color w:val="000000"/>
                <w:sz w:val="22"/>
                <w:szCs w:val="22"/>
                <w:lang w:val="en-US"/>
              </w:rPr>
            </w:pPr>
            <w:ins w:id="8914" w:author="Borja Gonzalez" w:date="2017-09-28T21:55:00Z">
              <w:r>
                <w:rPr>
                  <w:rFonts w:ascii="Menlo Regular" w:hAnsi="Menlo Regular" w:cs="Menlo Regular"/>
                  <w:color w:val="000000"/>
                  <w:sz w:val="22"/>
                  <w:szCs w:val="22"/>
                  <w:lang w:val="en-US"/>
                </w:rPr>
                <w:t>21:54:23:877 Base de datos abierta</w:t>
              </w:r>
            </w:ins>
          </w:p>
          <w:p w14:paraId="5E4E1463"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15" w:author="Borja Gonzalez" w:date="2017-09-28T21:55:00Z"/>
                <w:rFonts w:ascii="Menlo Regular" w:hAnsi="Menlo Regular" w:cs="Menlo Regular"/>
                <w:color w:val="000000"/>
                <w:sz w:val="22"/>
                <w:szCs w:val="22"/>
                <w:lang w:val="en-US"/>
              </w:rPr>
            </w:pPr>
            <w:ins w:id="8916" w:author="Borja Gonzalez" w:date="2017-09-28T21:55:00Z">
              <w:r>
                <w:rPr>
                  <w:rFonts w:ascii="Menlo Regular" w:hAnsi="Menlo Regular" w:cs="Menlo Regular"/>
                  <w:color w:val="000000"/>
                  <w:sz w:val="22"/>
                  <w:szCs w:val="22"/>
                  <w:lang w:val="en-US"/>
                </w:rPr>
                <w:t>21:54:23:898 Listado de movimientos de Javier enviado al cliente</w:t>
              </w:r>
            </w:ins>
          </w:p>
          <w:p w14:paraId="38E0FF37" w14:textId="74711405" w:rsidR="005A0AB6" w:rsidRDefault="005A0AB6" w:rsidP="005A0AB6">
            <w:pPr>
              <w:rPr>
                <w:ins w:id="8917" w:author="Borja Gonzalez" w:date="2017-09-28T21:55:00Z"/>
                <w:u w:val="single"/>
              </w:rPr>
            </w:pPr>
            <w:ins w:id="8918" w:author="Borja Gonzalez" w:date="2017-09-28T21:55:00Z">
              <w:r>
                <w:rPr>
                  <w:rFonts w:ascii="Menlo Regular" w:hAnsi="Menlo Regular" w:cs="Menlo Regular"/>
                  <w:color w:val="000000"/>
                  <w:sz w:val="22"/>
                  <w:szCs w:val="22"/>
                  <w:lang w:val="en-US"/>
                </w:rPr>
                <w:t>21:54:23:899 Base de datos cerrada</w:t>
              </w:r>
            </w:ins>
          </w:p>
        </w:tc>
      </w:tr>
    </w:tbl>
    <w:p w14:paraId="1DC0D9EA" w14:textId="77777777" w:rsidR="005A0AB6" w:rsidRDefault="005A0AB6" w:rsidP="00A601FD">
      <w:pPr>
        <w:rPr>
          <w:ins w:id="8919" w:author="Borja Gonzalez" w:date="2017-09-28T20:53:00Z"/>
          <w:u w:val="single"/>
        </w:rPr>
      </w:pPr>
    </w:p>
    <w:p w14:paraId="7D5E9A48" w14:textId="77777777" w:rsidR="00A601FD" w:rsidRDefault="00A601FD" w:rsidP="00A601FD">
      <w:pPr>
        <w:rPr>
          <w:ins w:id="8920" w:author="Borja Gonzalez" w:date="2017-09-28T21:55:00Z"/>
          <w:u w:val="single"/>
        </w:rPr>
      </w:pPr>
    </w:p>
    <w:p w14:paraId="3119FFE6" w14:textId="758CFC8B" w:rsidR="005A0AB6" w:rsidRDefault="005A0AB6" w:rsidP="005A0AB6">
      <w:pPr>
        <w:pStyle w:val="Heading3"/>
        <w:rPr>
          <w:ins w:id="8921" w:author="Borja Gonzalez" w:date="2017-09-28T21:56:00Z"/>
        </w:rPr>
        <w:pPrChange w:id="8922" w:author="Borja Gonzalez" w:date="2017-09-28T21:56:00Z">
          <w:pPr/>
        </w:pPrChange>
      </w:pPr>
      <w:ins w:id="8923" w:author="Borja Gonzalez" w:date="2017-09-28T21:55:00Z">
        <w:r>
          <w:t>5.1.8. Mostrar un grá</w:t>
        </w:r>
      </w:ins>
      <w:ins w:id="8924" w:author="Borja Gonzalez" w:date="2017-09-28T21:56:00Z">
        <w:r>
          <w:t>fico de un movimiento</w:t>
        </w:r>
      </w:ins>
    </w:p>
    <w:p w14:paraId="3CC1548F" w14:textId="77777777" w:rsidR="005A0AB6" w:rsidRDefault="005A0AB6" w:rsidP="005A0AB6">
      <w:pPr>
        <w:rPr>
          <w:ins w:id="8925" w:author="Borja Gonzalez" w:date="2017-09-28T21:56:00Z"/>
        </w:rPr>
        <w:pPrChange w:id="8926" w:author="Borja Gonzalez" w:date="2017-09-28T21:56:00Z">
          <w:pPr/>
        </w:pPrChange>
      </w:pPr>
    </w:p>
    <w:p w14:paraId="0B2CD9F0" w14:textId="77777777" w:rsidR="005A0AB6" w:rsidRDefault="005A0AB6" w:rsidP="005A0AB6">
      <w:pPr>
        <w:rPr>
          <w:ins w:id="8927" w:author="Borja Gonzalez" w:date="2017-09-28T21:59:00Z"/>
          <w:u w:val="single"/>
        </w:rPr>
      </w:pPr>
      <w:ins w:id="8928" w:author="Borja Gonzalez" w:date="2017-09-28T21:56:00Z">
        <w:r>
          <w:rPr>
            <w:u w:val="single"/>
          </w:rPr>
          <w:t>Consola del navegador:</w:t>
        </w:r>
      </w:ins>
    </w:p>
    <w:p w14:paraId="1B17235D" w14:textId="77777777" w:rsidR="002D3B74" w:rsidRDefault="002D3B74" w:rsidP="005A0AB6">
      <w:pPr>
        <w:rPr>
          <w:ins w:id="8929" w:author="Borja Gonzalez" w:date="2017-09-28T21:59:00Z"/>
          <w:u w:val="single"/>
        </w:rPr>
      </w:pPr>
    </w:p>
    <w:p w14:paraId="5D61362E" w14:textId="77777777" w:rsidR="002D3B74" w:rsidRDefault="002D3B74" w:rsidP="005A0AB6">
      <w:pPr>
        <w:rPr>
          <w:ins w:id="8930" w:author="Borja Gonzalez" w:date="2017-09-28T22:00:00Z"/>
          <w:u w:val="single"/>
        </w:rPr>
      </w:pPr>
    </w:p>
    <w:tbl>
      <w:tblPr>
        <w:tblStyle w:val="TableGrid"/>
        <w:tblW w:w="0" w:type="auto"/>
        <w:tblLook w:val="04A0" w:firstRow="1" w:lastRow="0" w:firstColumn="1" w:lastColumn="0" w:noHBand="0" w:noVBand="1"/>
      </w:tblPr>
      <w:tblGrid>
        <w:gridCol w:w="8856"/>
      </w:tblGrid>
      <w:tr w:rsidR="002D3B74" w14:paraId="04C57E0D" w14:textId="77777777" w:rsidTr="002D3B74">
        <w:trPr>
          <w:ins w:id="8931" w:author="Borja Gonzalez" w:date="2017-09-28T22:00:00Z"/>
        </w:trPr>
        <w:tc>
          <w:tcPr>
            <w:tcW w:w="8856" w:type="dxa"/>
          </w:tcPr>
          <w:p w14:paraId="05436230" w14:textId="77777777" w:rsidR="002D3B74" w:rsidRPr="002D3B74" w:rsidRDefault="002D3B74" w:rsidP="002D3B74">
            <w:pPr>
              <w:rPr>
                <w:ins w:id="8932" w:author="Borja Gonzalez" w:date="2017-09-28T22:00:00Z"/>
                <w:u w:val="single"/>
              </w:rPr>
            </w:pPr>
            <w:ins w:id="8933" w:author="Borja Gonzalez" w:date="2017-09-28T22:00:00Z">
              <w:r w:rsidRPr="002D3B74">
                <w:rPr>
                  <w:u w:val="single"/>
                </w:rPr>
                <w:t>21:59:03.602 Navigated to http://192.168.1.33:8124/pacientes.html</w:t>
              </w:r>
            </w:ins>
          </w:p>
          <w:p w14:paraId="051A7D92" w14:textId="7408F1A1" w:rsidR="002D3B74" w:rsidRPr="002D3B74" w:rsidRDefault="002D3B74" w:rsidP="002D3B74">
            <w:pPr>
              <w:rPr>
                <w:ins w:id="8934" w:author="Borja Gonzalez" w:date="2017-09-28T22:00:00Z"/>
                <w:u w:val="single"/>
              </w:rPr>
            </w:pPr>
            <w:ins w:id="8935" w:author="Borja Gonzalez" w:date="2017-09-28T22:00:00Z">
              <w:r w:rsidRPr="002D3B74">
                <w:rPr>
                  <w:u w:val="single"/>
                </w:rPr>
                <w:t xml:space="preserve">21:59:04.096 VM86 pacientes_node.js:28 </w:t>
              </w:r>
            </w:ins>
            <w:ins w:id="8936" w:author="Borja Gonzalez" w:date="2017-09-28T22:12:00Z">
              <w:r w:rsidR="009550DF" w:rsidRPr="002D3B74">
                <w:rPr>
                  <w:u w:val="single"/>
                </w:rPr>
                <w:t>Conexión</w:t>
              </w:r>
            </w:ins>
            <w:ins w:id="8937" w:author="Borja Gonzalez" w:date="2017-09-28T22:00:00Z">
              <w:r w:rsidRPr="002D3B74">
                <w:rPr>
                  <w:u w:val="single"/>
                </w:rPr>
                <w:t xml:space="preserve"> establecida con el servidor</w:t>
              </w:r>
            </w:ins>
          </w:p>
          <w:p w14:paraId="644FEB01" w14:textId="77777777" w:rsidR="002D3B74" w:rsidRPr="002D3B74" w:rsidRDefault="002D3B74" w:rsidP="002D3B74">
            <w:pPr>
              <w:rPr>
                <w:ins w:id="8938" w:author="Borja Gonzalez" w:date="2017-09-28T22:00:00Z"/>
                <w:u w:val="single"/>
              </w:rPr>
            </w:pPr>
            <w:ins w:id="8939" w:author="Borja Gonzalez" w:date="2017-09-28T22:00:00Z">
              <w:r w:rsidRPr="002D3B74">
                <w:rPr>
                  <w:u w:val="single"/>
                </w:rPr>
                <w:t>21:59:04.100 VM86 pacientes_node.js:39 Solicitud de listado de pacientes enviada</w:t>
              </w:r>
            </w:ins>
          </w:p>
          <w:p w14:paraId="68F78291" w14:textId="77777777" w:rsidR="002D3B74" w:rsidRPr="002D3B74" w:rsidRDefault="002D3B74" w:rsidP="002D3B74">
            <w:pPr>
              <w:rPr>
                <w:ins w:id="8940" w:author="Borja Gonzalez" w:date="2017-09-28T22:00:00Z"/>
                <w:u w:val="single"/>
              </w:rPr>
            </w:pPr>
            <w:ins w:id="8941" w:author="Borja Gonzalez" w:date="2017-09-28T22:00:00Z">
              <w:r w:rsidRPr="002D3B74">
                <w:rPr>
                  <w:u w:val="single"/>
                </w:rPr>
                <w:t>21:59:04.313 VM86 pacientes_node.js:41 Lista de pacientes recibida</w:t>
              </w:r>
            </w:ins>
          </w:p>
          <w:p w14:paraId="7A58E284" w14:textId="77777777" w:rsidR="002D3B74" w:rsidRPr="002D3B74" w:rsidRDefault="002D3B74" w:rsidP="002D3B74">
            <w:pPr>
              <w:rPr>
                <w:ins w:id="8942" w:author="Borja Gonzalez" w:date="2017-09-28T22:00:00Z"/>
                <w:u w:val="single"/>
              </w:rPr>
            </w:pPr>
            <w:ins w:id="8943" w:author="Borja Gonzalez" w:date="2017-09-28T22:00:00Z">
              <w:r w:rsidRPr="002D3B74">
                <w:rPr>
                  <w:u w:val="single"/>
                </w:rPr>
                <w:t>21:59:04.315 pacientes.html:45 Lista de pacientes disponible en el navegador</w:t>
              </w:r>
            </w:ins>
          </w:p>
          <w:p w14:paraId="3EF6ED18" w14:textId="77777777" w:rsidR="002D3B74" w:rsidRPr="002D3B74" w:rsidRDefault="002D3B74" w:rsidP="002D3B74">
            <w:pPr>
              <w:rPr>
                <w:ins w:id="8944" w:author="Borja Gonzalez" w:date="2017-09-28T22:00:00Z"/>
                <w:u w:val="single"/>
              </w:rPr>
            </w:pPr>
            <w:ins w:id="8945" w:author="Borja Gonzalez" w:date="2017-09-28T22:00:00Z">
              <w:r w:rsidRPr="002D3B74">
                <w:rPr>
                  <w:u w:val="single"/>
                </w:rPr>
                <w:t>21:59:06.035 Navigated to http://192.168.1.33:8124/evolucion.html?var1=1&amp;var2=Borja&amp;var3=Gonzalez&amp;var4=h</w:t>
              </w:r>
            </w:ins>
          </w:p>
          <w:p w14:paraId="21F29766" w14:textId="7D6D5B98" w:rsidR="002D3B74" w:rsidRPr="002D3B74" w:rsidRDefault="002D3B74" w:rsidP="002D3B74">
            <w:pPr>
              <w:rPr>
                <w:ins w:id="8946" w:author="Borja Gonzalez" w:date="2017-09-28T22:00:00Z"/>
                <w:u w:val="single"/>
              </w:rPr>
            </w:pPr>
            <w:ins w:id="8947" w:author="Borja Gonzalez" w:date="2017-09-28T22:00:00Z">
              <w:r w:rsidRPr="002D3B74">
                <w:rPr>
                  <w:u w:val="single"/>
                </w:rPr>
                <w:t xml:space="preserve">21:59:06.456 evolucion_node.js:8 </w:t>
              </w:r>
            </w:ins>
            <w:ins w:id="8948" w:author="Borja Gonzalez" w:date="2017-09-28T22:12:00Z">
              <w:r w:rsidR="009550DF" w:rsidRPr="002D3B74">
                <w:rPr>
                  <w:u w:val="single"/>
                </w:rPr>
                <w:t>Conexión</w:t>
              </w:r>
            </w:ins>
            <w:ins w:id="8949" w:author="Borja Gonzalez" w:date="2017-09-28T22:00:00Z">
              <w:r w:rsidRPr="002D3B74">
                <w:rPr>
                  <w:u w:val="single"/>
                </w:rPr>
                <w:t xml:space="preserve"> establecida con el servidor</w:t>
              </w:r>
            </w:ins>
          </w:p>
          <w:p w14:paraId="72A6EA2F" w14:textId="77777777" w:rsidR="002D3B74" w:rsidRPr="002D3B74" w:rsidRDefault="002D3B74" w:rsidP="002D3B74">
            <w:pPr>
              <w:rPr>
                <w:ins w:id="8950" w:author="Borja Gonzalez" w:date="2017-09-28T22:00:00Z"/>
                <w:u w:val="single"/>
              </w:rPr>
            </w:pPr>
            <w:ins w:id="8951" w:author="Borja Gonzalez" w:date="2017-09-28T22:00:00Z">
              <w:r w:rsidRPr="002D3B74">
                <w:rPr>
                  <w:u w:val="single"/>
                </w:rPr>
                <w:t>21:59:06.460 evolucion_node.js:21 Solicitud de listado de movimientos de Borja enviada</w:t>
              </w:r>
            </w:ins>
          </w:p>
          <w:p w14:paraId="08730DE1" w14:textId="77777777" w:rsidR="002D3B74" w:rsidRPr="002D3B74" w:rsidRDefault="002D3B74" w:rsidP="002D3B74">
            <w:pPr>
              <w:rPr>
                <w:ins w:id="8952" w:author="Borja Gonzalez" w:date="2017-09-28T22:00:00Z"/>
                <w:u w:val="single"/>
              </w:rPr>
            </w:pPr>
            <w:ins w:id="8953" w:author="Borja Gonzalez" w:date="2017-09-28T22:00:00Z">
              <w:r w:rsidRPr="002D3B74">
                <w:rPr>
                  <w:u w:val="single"/>
                </w:rPr>
                <w:t>21:59:06.708 evolucion_node.js:23 Lista de movimientos de Borja recibida</w:t>
              </w:r>
            </w:ins>
          </w:p>
          <w:p w14:paraId="40E82D81" w14:textId="77777777" w:rsidR="002D3B74" w:rsidRPr="002D3B74" w:rsidRDefault="002D3B74" w:rsidP="002D3B74">
            <w:pPr>
              <w:rPr>
                <w:ins w:id="8954" w:author="Borja Gonzalez" w:date="2017-09-28T22:00:00Z"/>
                <w:u w:val="single"/>
              </w:rPr>
            </w:pPr>
            <w:ins w:id="8955" w:author="Borja Gonzalez" w:date="2017-09-28T22:00:00Z">
              <w:r w:rsidRPr="002D3B74">
                <w:rPr>
                  <w:u w:val="single"/>
                </w:rPr>
                <w:t>21:59:06.715 evolucion.html?var1=1&amp;var2=Borja&amp;var3=Gonzalez&amp;var4=h:114 Lista de movimietos de Borja Gonzalez disponible en el navegador</w:t>
              </w:r>
            </w:ins>
          </w:p>
          <w:p w14:paraId="3F5A42E7" w14:textId="2626939E" w:rsidR="002D3B74" w:rsidRDefault="002D3B74" w:rsidP="002D3B74">
            <w:pPr>
              <w:rPr>
                <w:ins w:id="8956" w:author="Borja Gonzalez" w:date="2017-09-28T22:00:00Z"/>
                <w:u w:val="single"/>
              </w:rPr>
            </w:pPr>
            <w:ins w:id="8957" w:author="Borja Gonzalez" w:date="2017-09-28T22:00:00Z">
              <w:r w:rsidRPr="002D3B74">
                <w:rPr>
                  <w:u w:val="single"/>
                </w:rPr>
                <w:t>21:59:09.157 evolucion_node.js:88 Gráfico de movimiento en el plano Transversal de Borja Gonzalez disponible en el navegador</w:t>
              </w:r>
            </w:ins>
          </w:p>
        </w:tc>
      </w:tr>
    </w:tbl>
    <w:p w14:paraId="61B47323" w14:textId="62B1E313" w:rsidR="002D3B74" w:rsidRDefault="002D3B74" w:rsidP="005A0AB6">
      <w:pPr>
        <w:rPr>
          <w:ins w:id="8958" w:author="Borja Gonzalez" w:date="2017-09-28T21:56:00Z"/>
          <w:u w:val="single"/>
        </w:rPr>
      </w:pPr>
    </w:p>
    <w:p w14:paraId="32EC450A" w14:textId="77777777" w:rsidR="005A0AB6" w:rsidRPr="005A0AB6" w:rsidRDefault="005A0AB6" w:rsidP="005A0AB6">
      <w:pPr>
        <w:rPr>
          <w:ins w:id="8959" w:author="Borja Gonzalez" w:date="2017-09-28T20:53:00Z"/>
          <w:rPrChange w:id="8960" w:author="Borja Gonzalez" w:date="2017-09-28T21:56:00Z">
            <w:rPr>
              <w:ins w:id="8961" w:author="Borja Gonzalez" w:date="2017-09-28T20:53:00Z"/>
            </w:rPr>
          </w:rPrChange>
        </w:rPr>
        <w:pPrChange w:id="8962" w:author="Borja Gonzalez" w:date="2017-09-28T21:56:00Z">
          <w:pPr/>
        </w:pPrChange>
      </w:pPr>
    </w:p>
    <w:p w14:paraId="7D89F94A" w14:textId="77777777" w:rsidR="005A0AB6" w:rsidRDefault="005A0AB6" w:rsidP="005A0AB6">
      <w:pPr>
        <w:rPr>
          <w:ins w:id="8963" w:author="Borja Gonzalez" w:date="2017-09-28T22:00:00Z"/>
          <w:u w:val="single"/>
        </w:rPr>
      </w:pPr>
      <w:ins w:id="8964" w:author="Borja Gonzalez" w:date="2017-09-28T21:56:00Z">
        <w:r>
          <w:rPr>
            <w:u w:val="single"/>
          </w:rPr>
          <w:t>Terminal (Servidor):</w:t>
        </w:r>
      </w:ins>
    </w:p>
    <w:p w14:paraId="30F9E180" w14:textId="77777777" w:rsidR="002D3B74" w:rsidRDefault="002D3B74" w:rsidP="005A0AB6">
      <w:pPr>
        <w:rPr>
          <w:ins w:id="8965" w:author="Borja Gonzalez" w:date="2017-09-28T22:00:00Z"/>
          <w:u w:val="single"/>
        </w:rPr>
      </w:pPr>
    </w:p>
    <w:tbl>
      <w:tblPr>
        <w:tblStyle w:val="TableGrid"/>
        <w:tblW w:w="0" w:type="auto"/>
        <w:tblLook w:val="04A0" w:firstRow="1" w:lastRow="0" w:firstColumn="1" w:lastColumn="0" w:noHBand="0" w:noVBand="1"/>
      </w:tblPr>
      <w:tblGrid>
        <w:gridCol w:w="8856"/>
      </w:tblGrid>
      <w:tr w:rsidR="002D3B74" w14:paraId="04864B47" w14:textId="77777777" w:rsidTr="002D3B74">
        <w:trPr>
          <w:ins w:id="8966" w:author="Borja Gonzalez" w:date="2017-09-28T22:00:00Z"/>
        </w:trPr>
        <w:tc>
          <w:tcPr>
            <w:tcW w:w="8856" w:type="dxa"/>
          </w:tcPr>
          <w:p w14:paraId="16EF1515"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67" w:author="Borja Gonzalez" w:date="2017-09-28T22:00:00Z"/>
                <w:rFonts w:ascii="Menlo Regular" w:hAnsi="Menlo Regular" w:cs="Menlo Regular"/>
                <w:color w:val="000000"/>
                <w:sz w:val="22"/>
                <w:szCs w:val="22"/>
                <w:lang w:val="en-US"/>
              </w:rPr>
            </w:pPr>
            <w:ins w:id="8968" w:author="Borja Gonzalez" w:date="2017-09-28T22:00:00Z">
              <w:r>
                <w:rPr>
                  <w:rFonts w:ascii="Menlo Regular" w:hAnsi="Menlo Regular" w:cs="Menlo Regular"/>
                  <w:color w:val="000000"/>
                  <w:sz w:val="22"/>
                  <w:szCs w:val="22"/>
                  <w:lang w:val="en-US"/>
                </w:rPr>
                <w:t>21:59:04:108 Conexión establecida con el cliente</w:t>
              </w:r>
            </w:ins>
          </w:p>
          <w:p w14:paraId="6D087C46"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69" w:author="Borja Gonzalez" w:date="2017-09-28T22:00:00Z"/>
                <w:rFonts w:ascii="Menlo Regular" w:hAnsi="Menlo Regular" w:cs="Menlo Regular"/>
                <w:color w:val="000000"/>
                <w:sz w:val="22"/>
                <w:szCs w:val="22"/>
                <w:lang w:val="en-US"/>
              </w:rPr>
            </w:pPr>
            <w:ins w:id="8970" w:author="Borja Gonzalez" w:date="2017-09-28T22:00:00Z">
              <w:r>
                <w:rPr>
                  <w:rFonts w:ascii="Menlo Regular" w:hAnsi="Menlo Regular" w:cs="Menlo Regular"/>
                  <w:color w:val="000000"/>
                  <w:sz w:val="22"/>
                  <w:szCs w:val="22"/>
                  <w:lang w:val="en-US"/>
                </w:rPr>
                <w:t>21:59:04:112 Conexión establecida con el cliente</w:t>
              </w:r>
            </w:ins>
          </w:p>
          <w:p w14:paraId="79948BBA"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71" w:author="Borja Gonzalez" w:date="2017-09-28T22:00:00Z"/>
                <w:rFonts w:ascii="Menlo Regular" w:hAnsi="Menlo Regular" w:cs="Menlo Regular"/>
                <w:color w:val="000000"/>
                <w:sz w:val="22"/>
                <w:szCs w:val="22"/>
                <w:lang w:val="en-US"/>
              </w:rPr>
            </w:pPr>
            <w:ins w:id="8972" w:author="Borja Gonzalez" w:date="2017-09-28T22:00:00Z">
              <w:r>
                <w:rPr>
                  <w:rFonts w:ascii="Menlo Regular" w:hAnsi="Menlo Regular" w:cs="Menlo Regular"/>
                  <w:color w:val="000000"/>
                  <w:sz w:val="22"/>
                  <w:szCs w:val="22"/>
                  <w:lang w:val="en-US"/>
                </w:rPr>
                <w:t>21:59:04:148 Petición del cliente: Pacientes</w:t>
              </w:r>
            </w:ins>
          </w:p>
          <w:p w14:paraId="52C159FA"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73" w:author="Borja Gonzalez" w:date="2017-09-28T22:00:00Z"/>
                <w:rFonts w:ascii="Menlo Regular" w:hAnsi="Menlo Regular" w:cs="Menlo Regular"/>
                <w:color w:val="000000"/>
                <w:sz w:val="22"/>
                <w:szCs w:val="22"/>
                <w:lang w:val="en-US"/>
              </w:rPr>
            </w:pPr>
            <w:ins w:id="8974" w:author="Borja Gonzalez" w:date="2017-09-28T22:00:00Z">
              <w:r>
                <w:rPr>
                  <w:rFonts w:ascii="Menlo Regular" w:hAnsi="Menlo Regular" w:cs="Menlo Regular"/>
                  <w:color w:val="000000"/>
                  <w:sz w:val="22"/>
                  <w:szCs w:val="22"/>
                  <w:lang w:val="en-US"/>
                </w:rPr>
                <w:t>21:59:04:194 Base de datos abierta</w:t>
              </w:r>
            </w:ins>
          </w:p>
          <w:p w14:paraId="5EA5ABF4"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75" w:author="Borja Gonzalez" w:date="2017-09-28T22:00:00Z"/>
                <w:rFonts w:ascii="Menlo Regular" w:hAnsi="Menlo Regular" w:cs="Menlo Regular"/>
                <w:color w:val="000000"/>
                <w:sz w:val="22"/>
                <w:szCs w:val="22"/>
                <w:lang w:val="en-US"/>
              </w:rPr>
            </w:pPr>
            <w:ins w:id="8976" w:author="Borja Gonzalez" w:date="2017-09-28T22:00:00Z">
              <w:r>
                <w:rPr>
                  <w:rFonts w:ascii="Menlo Regular" w:hAnsi="Menlo Regular" w:cs="Menlo Regular"/>
                  <w:color w:val="000000"/>
                  <w:sz w:val="22"/>
                  <w:szCs w:val="22"/>
                  <w:lang w:val="en-US"/>
                </w:rPr>
                <w:t>21:59:04:305 Listado de pacientes enviado al cliente</w:t>
              </w:r>
            </w:ins>
          </w:p>
          <w:p w14:paraId="14C28B35"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77" w:author="Borja Gonzalez" w:date="2017-09-28T22:00:00Z"/>
                <w:rFonts w:ascii="Menlo Regular" w:hAnsi="Menlo Regular" w:cs="Menlo Regular"/>
                <w:color w:val="000000"/>
                <w:sz w:val="22"/>
                <w:szCs w:val="22"/>
                <w:lang w:val="en-US"/>
              </w:rPr>
            </w:pPr>
            <w:ins w:id="8978" w:author="Borja Gonzalez" w:date="2017-09-28T22:00:00Z">
              <w:r>
                <w:rPr>
                  <w:rFonts w:ascii="Menlo Regular" w:hAnsi="Menlo Regular" w:cs="Menlo Regular"/>
                  <w:color w:val="000000"/>
                  <w:sz w:val="22"/>
                  <w:szCs w:val="22"/>
                  <w:lang w:val="en-US"/>
                </w:rPr>
                <w:t>21:59:04:311 Base de datos cerrada</w:t>
              </w:r>
            </w:ins>
          </w:p>
          <w:p w14:paraId="06632263"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79" w:author="Borja Gonzalez" w:date="2017-09-28T22:00:00Z"/>
                <w:rFonts w:ascii="Menlo Regular" w:hAnsi="Menlo Regular" w:cs="Menlo Regular"/>
                <w:color w:val="000000"/>
                <w:sz w:val="22"/>
                <w:szCs w:val="22"/>
                <w:lang w:val="en-US"/>
              </w:rPr>
            </w:pPr>
            <w:ins w:id="8980" w:author="Borja Gonzalez" w:date="2017-09-28T22:00:00Z">
              <w:r>
                <w:rPr>
                  <w:rFonts w:ascii="Menlo Regular" w:hAnsi="Menlo Regular" w:cs="Menlo Regular"/>
                  <w:color w:val="000000"/>
                  <w:sz w:val="22"/>
                  <w:szCs w:val="22"/>
                  <w:lang w:val="en-US"/>
                </w:rPr>
                <w:t>21:59:06:084 Conexión establecida con el cliente</w:t>
              </w:r>
            </w:ins>
          </w:p>
          <w:p w14:paraId="242AD0EF"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81" w:author="Borja Gonzalez" w:date="2017-09-28T22:00:00Z"/>
                <w:rFonts w:ascii="Menlo Regular" w:hAnsi="Menlo Regular" w:cs="Menlo Regular"/>
                <w:color w:val="000000"/>
                <w:sz w:val="22"/>
                <w:szCs w:val="22"/>
                <w:lang w:val="en-US"/>
              </w:rPr>
            </w:pPr>
            <w:ins w:id="8982" w:author="Borja Gonzalez" w:date="2017-09-28T22:00:00Z">
              <w:r>
                <w:rPr>
                  <w:rFonts w:ascii="Menlo Regular" w:hAnsi="Menlo Regular" w:cs="Menlo Regular"/>
                  <w:color w:val="000000"/>
                  <w:sz w:val="22"/>
                  <w:szCs w:val="22"/>
                  <w:lang w:val="en-US"/>
                </w:rPr>
                <w:t>21:59:06:458 Conexión establecida con el cliente</w:t>
              </w:r>
            </w:ins>
          </w:p>
          <w:p w14:paraId="199E37AB"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83" w:author="Borja Gonzalez" w:date="2017-09-28T22:00:00Z"/>
                <w:rFonts w:ascii="Menlo Regular" w:hAnsi="Menlo Regular" w:cs="Menlo Regular"/>
                <w:color w:val="000000"/>
                <w:sz w:val="22"/>
                <w:szCs w:val="22"/>
                <w:lang w:val="en-US"/>
              </w:rPr>
            </w:pPr>
            <w:ins w:id="8984" w:author="Borja Gonzalez" w:date="2017-09-28T22:00:00Z">
              <w:r>
                <w:rPr>
                  <w:rFonts w:ascii="Menlo Regular" w:hAnsi="Menlo Regular" w:cs="Menlo Regular"/>
                  <w:color w:val="000000"/>
                  <w:sz w:val="22"/>
                  <w:szCs w:val="22"/>
                  <w:lang w:val="en-US"/>
                </w:rPr>
                <w:t>21:59:06:541 Petición del cliente: Datos paciente</w:t>
              </w:r>
            </w:ins>
          </w:p>
          <w:p w14:paraId="65CA629A"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85" w:author="Borja Gonzalez" w:date="2017-09-28T22:00:00Z"/>
                <w:rFonts w:ascii="Menlo Regular" w:hAnsi="Menlo Regular" w:cs="Menlo Regular"/>
                <w:color w:val="000000"/>
                <w:sz w:val="22"/>
                <w:szCs w:val="22"/>
                <w:lang w:val="en-US"/>
              </w:rPr>
            </w:pPr>
            <w:ins w:id="8986" w:author="Borja Gonzalez" w:date="2017-09-28T22:00:00Z">
              <w:r>
                <w:rPr>
                  <w:rFonts w:ascii="Menlo Regular" w:hAnsi="Menlo Regular" w:cs="Menlo Regular"/>
                  <w:color w:val="000000"/>
                  <w:sz w:val="22"/>
                  <w:szCs w:val="22"/>
                  <w:lang w:val="en-US"/>
                </w:rPr>
                <w:t>21:59:06:543 Base de datos abierta</w:t>
              </w:r>
            </w:ins>
          </w:p>
          <w:p w14:paraId="203592BA"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87" w:author="Borja Gonzalez" w:date="2017-09-28T22:00:00Z"/>
                <w:rFonts w:ascii="Menlo Regular" w:hAnsi="Menlo Regular" w:cs="Menlo Regular"/>
                <w:color w:val="000000"/>
                <w:sz w:val="22"/>
                <w:szCs w:val="22"/>
                <w:lang w:val="en-US"/>
              </w:rPr>
            </w:pPr>
            <w:ins w:id="8988" w:author="Borja Gonzalez" w:date="2017-09-28T22:00:00Z">
              <w:r>
                <w:rPr>
                  <w:rFonts w:ascii="Menlo Regular" w:hAnsi="Menlo Regular" w:cs="Menlo Regular"/>
                  <w:color w:val="000000"/>
                  <w:sz w:val="22"/>
                  <w:szCs w:val="22"/>
                  <w:lang w:val="en-US"/>
                </w:rPr>
                <w:t>21:59:06:658 Listado de movimientos de Borja enviado al cliente</w:t>
              </w:r>
            </w:ins>
          </w:p>
          <w:p w14:paraId="628E34A3" w14:textId="424AA8CF" w:rsidR="002D3B74" w:rsidRDefault="002D3B74" w:rsidP="002D3B74">
            <w:pPr>
              <w:rPr>
                <w:ins w:id="8989" w:author="Borja Gonzalez" w:date="2017-09-28T22:00:00Z"/>
                <w:u w:val="single"/>
              </w:rPr>
            </w:pPr>
            <w:ins w:id="8990" w:author="Borja Gonzalez" w:date="2017-09-28T22:00:00Z">
              <w:r>
                <w:rPr>
                  <w:rFonts w:ascii="Menlo Regular" w:hAnsi="Menlo Regular" w:cs="Menlo Regular"/>
                  <w:color w:val="000000"/>
                  <w:sz w:val="22"/>
                  <w:szCs w:val="22"/>
                  <w:lang w:val="en-US"/>
                </w:rPr>
                <w:t>21:59:06:661 Base de datos cerrada</w:t>
              </w:r>
            </w:ins>
          </w:p>
        </w:tc>
      </w:tr>
    </w:tbl>
    <w:p w14:paraId="7D4CC1D0" w14:textId="77777777" w:rsidR="002D3B74" w:rsidRDefault="002D3B74" w:rsidP="005A0AB6">
      <w:pPr>
        <w:rPr>
          <w:ins w:id="8991" w:author="Borja Gonzalez" w:date="2017-09-28T21:56:00Z"/>
          <w:u w:val="single"/>
        </w:rPr>
      </w:pPr>
    </w:p>
    <w:p w14:paraId="7304DCAB" w14:textId="6966A2C0" w:rsidR="002D3B74" w:rsidRDefault="002D3B74" w:rsidP="002D3B74">
      <w:pPr>
        <w:pStyle w:val="Heading3"/>
        <w:rPr>
          <w:ins w:id="8992" w:author="Borja Gonzalez" w:date="2017-09-28T22:00:00Z"/>
        </w:rPr>
      </w:pPr>
      <w:ins w:id="8993" w:author="Borja Gonzalez" w:date="2017-09-28T22:00:00Z">
        <w:r>
          <w:t>5.1.8. Mostrar un gráfico de evolución de un movimiento</w:t>
        </w:r>
      </w:ins>
    </w:p>
    <w:p w14:paraId="1645D985" w14:textId="77777777" w:rsidR="00A601FD" w:rsidRDefault="00A601FD" w:rsidP="00A601FD">
      <w:pPr>
        <w:rPr>
          <w:ins w:id="8994" w:author="Borja Gonzalez" w:date="2017-09-28T22:00:00Z"/>
        </w:rPr>
        <w:pPrChange w:id="8995" w:author="Borja Gonzalez" w:date="2017-09-28T20:53:00Z">
          <w:pPr/>
        </w:pPrChange>
      </w:pPr>
    </w:p>
    <w:p w14:paraId="08DE1901" w14:textId="77777777" w:rsidR="002D3B74" w:rsidRDefault="002D3B74" w:rsidP="002D3B74">
      <w:pPr>
        <w:rPr>
          <w:ins w:id="8996" w:author="Borja Gonzalez" w:date="2017-09-28T22:00:00Z"/>
          <w:u w:val="single"/>
        </w:rPr>
      </w:pPr>
      <w:ins w:id="8997" w:author="Borja Gonzalez" w:date="2017-09-28T22:00:00Z">
        <w:r>
          <w:rPr>
            <w:u w:val="single"/>
          </w:rPr>
          <w:t>Consola del navegador:</w:t>
        </w:r>
      </w:ins>
    </w:p>
    <w:p w14:paraId="0D86D676" w14:textId="77777777" w:rsidR="002D3B74" w:rsidRDefault="002D3B74" w:rsidP="00A601FD">
      <w:pPr>
        <w:rPr>
          <w:ins w:id="8998" w:author="Borja Gonzalez" w:date="2017-09-28T22:01:00Z"/>
        </w:rPr>
        <w:pPrChange w:id="8999" w:author="Borja Gonzalez" w:date="2017-09-28T20:53:00Z">
          <w:pPr/>
        </w:pPrChange>
      </w:pPr>
    </w:p>
    <w:tbl>
      <w:tblPr>
        <w:tblStyle w:val="TableGrid"/>
        <w:tblW w:w="0" w:type="auto"/>
        <w:tblLook w:val="04A0" w:firstRow="1" w:lastRow="0" w:firstColumn="1" w:lastColumn="0" w:noHBand="0" w:noVBand="1"/>
      </w:tblPr>
      <w:tblGrid>
        <w:gridCol w:w="8856"/>
      </w:tblGrid>
      <w:tr w:rsidR="002D3B74" w14:paraId="2EBC6A91" w14:textId="77777777" w:rsidTr="002D3B74">
        <w:trPr>
          <w:ins w:id="9000" w:author="Borja Gonzalez" w:date="2017-09-28T22:05:00Z"/>
        </w:trPr>
        <w:tc>
          <w:tcPr>
            <w:tcW w:w="8856" w:type="dxa"/>
          </w:tcPr>
          <w:p w14:paraId="3AD7A47E" w14:textId="77777777" w:rsidR="002D3B74" w:rsidRDefault="002D3B74" w:rsidP="002D3B74">
            <w:pPr>
              <w:rPr>
                <w:ins w:id="9001" w:author="Borja Gonzalez" w:date="2017-09-28T22:05:00Z"/>
              </w:rPr>
            </w:pPr>
            <w:ins w:id="9002" w:author="Borja Gonzalez" w:date="2017-09-28T22:05:00Z">
              <w:r>
                <w:t>22:05:33.586 Navigated to http://192.168.1.33:8124/pacientes.html</w:t>
              </w:r>
            </w:ins>
          </w:p>
          <w:p w14:paraId="7DCE3A8E" w14:textId="62FF5B90" w:rsidR="002D3B74" w:rsidRDefault="002D3B74" w:rsidP="002D3B74">
            <w:pPr>
              <w:rPr>
                <w:ins w:id="9003" w:author="Borja Gonzalez" w:date="2017-09-28T22:05:00Z"/>
              </w:rPr>
            </w:pPr>
            <w:ins w:id="9004" w:author="Borja Gonzalez" w:date="2017-09-28T22:05:00Z">
              <w:r>
                <w:t xml:space="preserve">22:05:34.084 VM88 pacientes_node.js:28 </w:t>
              </w:r>
            </w:ins>
            <w:ins w:id="9005" w:author="Borja Gonzalez" w:date="2017-09-28T22:12:00Z">
              <w:r w:rsidR="009550DF">
                <w:t>Conexión</w:t>
              </w:r>
            </w:ins>
            <w:ins w:id="9006" w:author="Borja Gonzalez" w:date="2017-09-28T22:05:00Z">
              <w:r>
                <w:t xml:space="preserve"> establecida con el servidor</w:t>
              </w:r>
            </w:ins>
          </w:p>
          <w:p w14:paraId="6BA9500C" w14:textId="77777777" w:rsidR="002D3B74" w:rsidRDefault="002D3B74" w:rsidP="002D3B74">
            <w:pPr>
              <w:rPr>
                <w:ins w:id="9007" w:author="Borja Gonzalez" w:date="2017-09-28T22:05:00Z"/>
              </w:rPr>
            </w:pPr>
            <w:ins w:id="9008" w:author="Borja Gonzalez" w:date="2017-09-28T22:05:00Z">
              <w:r>
                <w:t>22:05:34.087 VM88 pacientes_node.js:39 Solicitud de listado de pacientes enviada</w:t>
              </w:r>
            </w:ins>
          </w:p>
          <w:p w14:paraId="5970BCF1" w14:textId="77777777" w:rsidR="002D3B74" w:rsidRDefault="002D3B74" w:rsidP="002D3B74">
            <w:pPr>
              <w:rPr>
                <w:ins w:id="9009" w:author="Borja Gonzalez" w:date="2017-09-28T22:05:00Z"/>
              </w:rPr>
            </w:pPr>
            <w:ins w:id="9010" w:author="Borja Gonzalez" w:date="2017-09-28T22:05:00Z">
              <w:r>
                <w:t>22:05:34.294 VM88 pacientes_node.js:41 Lista de pacientes recibida</w:t>
              </w:r>
            </w:ins>
          </w:p>
          <w:p w14:paraId="550D48A2" w14:textId="77777777" w:rsidR="002D3B74" w:rsidRDefault="002D3B74" w:rsidP="002D3B74">
            <w:pPr>
              <w:rPr>
                <w:ins w:id="9011" w:author="Borja Gonzalez" w:date="2017-09-28T22:05:00Z"/>
              </w:rPr>
            </w:pPr>
            <w:ins w:id="9012" w:author="Borja Gonzalez" w:date="2017-09-28T22:05:00Z">
              <w:r>
                <w:t>22:05:34.296 pacientes.html:45 Lista de pacientes disponible en el navegador</w:t>
              </w:r>
            </w:ins>
          </w:p>
          <w:p w14:paraId="79A85BF2" w14:textId="77777777" w:rsidR="002D3B74" w:rsidRDefault="002D3B74" w:rsidP="002D3B74">
            <w:pPr>
              <w:rPr>
                <w:ins w:id="9013" w:author="Borja Gonzalez" w:date="2017-09-28T22:05:00Z"/>
              </w:rPr>
            </w:pPr>
            <w:ins w:id="9014" w:author="Borja Gonzalez" w:date="2017-09-28T22:05:00Z">
              <w:r>
                <w:t>22:05:35.582 Navigated to http://192.168.1.33:8124/evolucion.html?var1=1&amp;var2=Borja&amp;var3=Gonzalez&amp;var4=h</w:t>
              </w:r>
            </w:ins>
          </w:p>
          <w:p w14:paraId="4ADC3EBC" w14:textId="3B2E14F7" w:rsidR="002D3B74" w:rsidRDefault="002D3B74" w:rsidP="002D3B74">
            <w:pPr>
              <w:rPr>
                <w:ins w:id="9015" w:author="Borja Gonzalez" w:date="2017-09-28T22:05:00Z"/>
              </w:rPr>
            </w:pPr>
            <w:ins w:id="9016" w:author="Borja Gonzalez" w:date="2017-09-28T22:05:00Z">
              <w:r>
                <w:t xml:space="preserve">22:05:36.006 evolucion_node.js:8 </w:t>
              </w:r>
            </w:ins>
            <w:ins w:id="9017" w:author="Borja Gonzalez" w:date="2017-09-28T22:12:00Z">
              <w:r w:rsidR="009550DF">
                <w:t>Conexión</w:t>
              </w:r>
            </w:ins>
            <w:ins w:id="9018" w:author="Borja Gonzalez" w:date="2017-09-28T22:05:00Z">
              <w:r>
                <w:t xml:space="preserve"> establecida con el servidor</w:t>
              </w:r>
            </w:ins>
          </w:p>
          <w:p w14:paraId="7E5F9AD2" w14:textId="77777777" w:rsidR="002D3B74" w:rsidRDefault="002D3B74" w:rsidP="002D3B74">
            <w:pPr>
              <w:rPr>
                <w:ins w:id="9019" w:author="Borja Gonzalez" w:date="2017-09-28T22:05:00Z"/>
              </w:rPr>
            </w:pPr>
            <w:ins w:id="9020" w:author="Borja Gonzalez" w:date="2017-09-28T22:05:00Z">
              <w:r>
                <w:t>22:05:36.009 evolucion_node.js:21 Solicitud de listado de movimientos de Borja enviada</w:t>
              </w:r>
            </w:ins>
          </w:p>
          <w:p w14:paraId="34C3530A" w14:textId="77777777" w:rsidR="002D3B74" w:rsidRDefault="002D3B74" w:rsidP="002D3B74">
            <w:pPr>
              <w:rPr>
                <w:ins w:id="9021" w:author="Borja Gonzalez" w:date="2017-09-28T22:05:00Z"/>
              </w:rPr>
            </w:pPr>
            <w:ins w:id="9022" w:author="Borja Gonzalez" w:date="2017-09-28T22:05:00Z">
              <w:r>
                <w:t>22:05:36.257 evolucion_node.js:23 Lista de movimientos de Borja recibida</w:t>
              </w:r>
            </w:ins>
          </w:p>
          <w:p w14:paraId="44557E13" w14:textId="77777777" w:rsidR="002D3B74" w:rsidRDefault="002D3B74" w:rsidP="002D3B74">
            <w:pPr>
              <w:rPr>
                <w:ins w:id="9023" w:author="Borja Gonzalez" w:date="2017-09-28T22:05:00Z"/>
              </w:rPr>
            </w:pPr>
            <w:ins w:id="9024" w:author="Borja Gonzalez" w:date="2017-09-28T22:05:00Z">
              <w:r>
                <w:t>22:05:36.264 evolucion.html?var1=1&amp;var2=Borja&amp;var3=Gonzalez&amp;var4=h:114 Lista de movimietos de Borja Gonzalez disponible en el navegador</w:t>
              </w:r>
            </w:ins>
          </w:p>
          <w:p w14:paraId="1ED277C5" w14:textId="4C026412" w:rsidR="002D3B74" w:rsidRDefault="002D3B74" w:rsidP="002D3B74">
            <w:pPr>
              <w:rPr>
                <w:ins w:id="9025" w:author="Borja Gonzalez" w:date="2017-09-28T22:05:00Z"/>
              </w:rPr>
            </w:pPr>
            <w:ins w:id="9026" w:author="Borja Gonzalez" w:date="2017-09-28T22:05:00Z">
              <w:r>
                <w:t xml:space="preserve">22:05:39.533 evolucion_node.js:150 </w:t>
              </w:r>
            </w:ins>
            <w:ins w:id="9027" w:author="Borja Gonzalez" w:date="2017-09-28T22:12:00Z">
              <w:r w:rsidR="009550DF">
                <w:t>Conexión</w:t>
              </w:r>
            </w:ins>
            <w:ins w:id="9028" w:author="Borja Gonzalez" w:date="2017-09-28T22:05:00Z">
              <w:r>
                <w:t xml:space="preserve"> establecida con el servidor</w:t>
              </w:r>
            </w:ins>
          </w:p>
          <w:p w14:paraId="0B498461" w14:textId="77777777" w:rsidR="002D3B74" w:rsidRDefault="002D3B74" w:rsidP="002D3B74">
            <w:pPr>
              <w:rPr>
                <w:ins w:id="9029" w:author="Borja Gonzalez" w:date="2017-09-28T22:05:00Z"/>
              </w:rPr>
            </w:pPr>
            <w:ins w:id="9030" w:author="Borja Gonzalez" w:date="2017-09-28T22:05:00Z">
              <w:r>
                <w:t>22:05:39.534 evolucion_node.js:164 Solicitud de datos de evolución de Borja enviada</w:t>
              </w:r>
            </w:ins>
          </w:p>
          <w:p w14:paraId="1E683F7A" w14:textId="77777777" w:rsidR="002D3B74" w:rsidRDefault="002D3B74" w:rsidP="002D3B74">
            <w:pPr>
              <w:rPr>
                <w:ins w:id="9031" w:author="Borja Gonzalez" w:date="2017-09-28T22:05:00Z"/>
              </w:rPr>
            </w:pPr>
            <w:ins w:id="9032" w:author="Borja Gonzalez" w:date="2017-09-28T22:05:00Z">
              <w:r>
                <w:t>22:05:39.667 evolucion_node.js:166 Datos de evolución de Borja recibidos</w:t>
              </w:r>
            </w:ins>
          </w:p>
          <w:p w14:paraId="301EF57C" w14:textId="2057F4AD" w:rsidR="002D3B74" w:rsidRDefault="002D3B74" w:rsidP="002D3B74">
            <w:pPr>
              <w:rPr>
                <w:ins w:id="9033" w:author="Borja Gonzalez" w:date="2017-09-28T22:05:00Z"/>
              </w:rPr>
            </w:pPr>
            <w:ins w:id="9034" w:author="Borja Gonzalez" w:date="2017-09-28T22:05:00Z">
              <w:r>
                <w:t>22:05:39.750 evolucion_node.js:345 Gráfico de Evolución en el plano Transversal de Borja Gonzalez disponible en el navegador</w:t>
              </w:r>
            </w:ins>
          </w:p>
        </w:tc>
      </w:tr>
    </w:tbl>
    <w:p w14:paraId="6CD060AE" w14:textId="77777777" w:rsidR="002D3B74" w:rsidRDefault="002D3B74" w:rsidP="00A601FD">
      <w:pPr>
        <w:rPr>
          <w:ins w:id="9035" w:author="Borja Gonzalez" w:date="2017-09-28T22:01:00Z"/>
        </w:rPr>
        <w:pPrChange w:id="9036" w:author="Borja Gonzalez" w:date="2017-09-28T20:53:00Z">
          <w:pPr/>
        </w:pPrChange>
      </w:pPr>
    </w:p>
    <w:p w14:paraId="2A1DAC88" w14:textId="77777777" w:rsidR="002D3B74" w:rsidRDefault="002D3B74" w:rsidP="002D3B74">
      <w:pPr>
        <w:rPr>
          <w:ins w:id="9037" w:author="Borja Gonzalez" w:date="2017-09-28T22:01:00Z"/>
          <w:u w:val="single"/>
        </w:rPr>
      </w:pPr>
      <w:ins w:id="9038" w:author="Borja Gonzalez" w:date="2017-09-28T22:01:00Z">
        <w:r>
          <w:rPr>
            <w:u w:val="single"/>
          </w:rPr>
          <w:t>Terminal (Servidor):</w:t>
        </w:r>
      </w:ins>
    </w:p>
    <w:p w14:paraId="1119E973" w14:textId="77777777" w:rsidR="002D3B74" w:rsidRDefault="002D3B74" w:rsidP="00A601FD">
      <w:pPr>
        <w:rPr>
          <w:ins w:id="9039" w:author="Borja Gonzalez" w:date="2017-09-28T22:05:00Z"/>
        </w:rPr>
        <w:pPrChange w:id="9040" w:author="Borja Gonzalez" w:date="2017-09-28T20:53:00Z">
          <w:pPr/>
        </w:pPrChange>
      </w:pPr>
    </w:p>
    <w:p w14:paraId="132370CC" w14:textId="77777777" w:rsidR="002D3B74" w:rsidRPr="00A601FD" w:rsidRDefault="002D3B74" w:rsidP="00A601FD">
      <w:pPr>
        <w:rPr>
          <w:ins w:id="9041" w:author="Borja Gonzalez" w:date="2017-09-28T22:05:00Z"/>
          <w:rPrChange w:id="9042" w:author="Borja Gonzalez" w:date="2017-09-28T20:53:00Z">
            <w:rPr>
              <w:ins w:id="9043" w:author="Borja Gonzalez" w:date="2017-09-28T22:05:00Z"/>
            </w:rPr>
          </w:rPrChange>
        </w:rPr>
      </w:pPr>
    </w:p>
    <w:tbl>
      <w:tblPr>
        <w:tblStyle w:val="TableGrid"/>
        <w:tblW w:w="0" w:type="auto"/>
        <w:tblLook w:val="04A0" w:firstRow="1" w:lastRow="0" w:firstColumn="1" w:lastColumn="0" w:noHBand="0" w:noVBand="1"/>
      </w:tblPr>
      <w:tblGrid>
        <w:gridCol w:w="8856"/>
      </w:tblGrid>
      <w:tr w:rsidR="002D3B74" w14:paraId="6D14B744" w14:textId="77777777" w:rsidTr="002D3B74">
        <w:trPr>
          <w:ins w:id="9044" w:author="Borja Gonzalez" w:date="2017-09-28T22:05:00Z"/>
        </w:trPr>
        <w:tc>
          <w:tcPr>
            <w:tcW w:w="8856" w:type="dxa"/>
          </w:tcPr>
          <w:p w14:paraId="1D390DEC"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45" w:author="Borja Gonzalez" w:date="2017-09-28T22:06:00Z"/>
                <w:rFonts w:ascii="Menlo Regular" w:hAnsi="Menlo Regular" w:cs="Menlo Regular"/>
                <w:color w:val="000000"/>
                <w:sz w:val="22"/>
                <w:szCs w:val="22"/>
                <w:lang w:val="en-US"/>
              </w:rPr>
            </w:pPr>
            <w:ins w:id="9046" w:author="Borja Gonzalez" w:date="2017-09-28T22:06:00Z">
              <w:r>
                <w:rPr>
                  <w:rFonts w:ascii="Menlo Regular" w:hAnsi="Menlo Regular" w:cs="Menlo Regular"/>
                  <w:color w:val="000000"/>
                  <w:sz w:val="22"/>
                  <w:szCs w:val="22"/>
                  <w:lang w:val="en-US"/>
                </w:rPr>
                <w:t>22:05:34:094 Conexión establecida con el cliente</w:t>
              </w:r>
            </w:ins>
          </w:p>
          <w:p w14:paraId="30D7DFB7"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47" w:author="Borja Gonzalez" w:date="2017-09-28T22:06:00Z"/>
                <w:rFonts w:ascii="Menlo Regular" w:hAnsi="Menlo Regular" w:cs="Menlo Regular"/>
                <w:color w:val="000000"/>
                <w:sz w:val="22"/>
                <w:szCs w:val="22"/>
                <w:lang w:val="en-US"/>
              </w:rPr>
            </w:pPr>
            <w:ins w:id="9048" w:author="Borja Gonzalez" w:date="2017-09-28T22:06:00Z">
              <w:r>
                <w:rPr>
                  <w:rFonts w:ascii="Menlo Regular" w:hAnsi="Menlo Regular" w:cs="Menlo Regular"/>
                  <w:color w:val="000000"/>
                  <w:sz w:val="22"/>
                  <w:szCs w:val="22"/>
                  <w:lang w:val="en-US"/>
                </w:rPr>
                <w:t>22:05:34:099 Conexión establecida con el cliente</w:t>
              </w:r>
            </w:ins>
          </w:p>
          <w:p w14:paraId="64AE462C"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49" w:author="Borja Gonzalez" w:date="2017-09-28T22:06:00Z"/>
                <w:rFonts w:ascii="Menlo Regular" w:hAnsi="Menlo Regular" w:cs="Menlo Regular"/>
                <w:color w:val="000000"/>
                <w:sz w:val="22"/>
                <w:szCs w:val="22"/>
                <w:lang w:val="en-US"/>
              </w:rPr>
            </w:pPr>
            <w:ins w:id="9050" w:author="Borja Gonzalez" w:date="2017-09-28T22:06:00Z">
              <w:r>
                <w:rPr>
                  <w:rFonts w:ascii="Menlo Regular" w:hAnsi="Menlo Regular" w:cs="Menlo Regular"/>
                  <w:color w:val="000000"/>
                  <w:sz w:val="22"/>
                  <w:szCs w:val="22"/>
                  <w:lang w:val="en-US"/>
                </w:rPr>
                <w:t>22:05:34:136 Petición del cliente: Pacientes</w:t>
              </w:r>
            </w:ins>
          </w:p>
          <w:p w14:paraId="0CC6E5E5"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51" w:author="Borja Gonzalez" w:date="2017-09-28T22:06:00Z"/>
                <w:rFonts w:ascii="Menlo Regular" w:hAnsi="Menlo Regular" w:cs="Menlo Regular"/>
                <w:color w:val="000000"/>
                <w:sz w:val="22"/>
                <w:szCs w:val="22"/>
                <w:lang w:val="en-US"/>
              </w:rPr>
            </w:pPr>
            <w:ins w:id="9052" w:author="Borja Gonzalez" w:date="2017-09-28T22:06:00Z">
              <w:r>
                <w:rPr>
                  <w:rFonts w:ascii="Menlo Regular" w:hAnsi="Menlo Regular" w:cs="Menlo Regular"/>
                  <w:color w:val="000000"/>
                  <w:sz w:val="22"/>
                  <w:szCs w:val="22"/>
                  <w:lang w:val="en-US"/>
                </w:rPr>
                <w:t>22:05:34:177 Base de datos abierta</w:t>
              </w:r>
            </w:ins>
          </w:p>
          <w:p w14:paraId="456E48D9"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53" w:author="Borja Gonzalez" w:date="2017-09-28T22:06:00Z"/>
                <w:rFonts w:ascii="Menlo Regular" w:hAnsi="Menlo Regular" w:cs="Menlo Regular"/>
                <w:color w:val="000000"/>
                <w:sz w:val="22"/>
                <w:szCs w:val="22"/>
                <w:lang w:val="en-US"/>
              </w:rPr>
            </w:pPr>
            <w:ins w:id="9054" w:author="Borja Gonzalez" w:date="2017-09-28T22:06:00Z">
              <w:r>
                <w:rPr>
                  <w:rFonts w:ascii="Menlo Regular" w:hAnsi="Menlo Regular" w:cs="Menlo Regular"/>
                  <w:color w:val="000000"/>
                  <w:sz w:val="22"/>
                  <w:szCs w:val="22"/>
                  <w:lang w:val="en-US"/>
                </w:rPr>
                <w:t>22:05:34:286 Listado de pacientes enviado al cliente</w:t>
              </w:r>
            </w:ins>
          </w:p>
          <w:p w14:paraId="32ED91B0"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55" w:author="Borja Gonzalez" w:date="2017-09-28T22:06:00Z"/>
                <w:rFonts w:ascii="Menlo Regular" w:hAnsi="Menlo Regular" w:cs="Menlo Regular"/>
                <w:color w:val="000000"/>
                <w:sz w:val="22"/>
                <w:szCs w:val="22"/>
                <w:lang w:val="en-US"/>
              </w:rPr>
            </w:pPr>
            <w:ins w:id="9056" w:author="Borja Gonzalez" w:date="2017-09-28T22:06:00Z">
              <w:r>
                <w:rPr>
                  <w:rFonts w:ascii="Menlo Regular" w:hAnsi="Menlo Regular" w:cs="Menlo Regular"/>
                  <w:color w:val="000000"/>
                  <w:sz w:val="22"/>
                  <w:szCs w:val="22"/>
                  <w:lang w:val="en-US"/>
                </w:rPr>
                <w:t>22:05:34:292 Base de datos cerrada</w:t>
              </w:r>
            </w:ins>
          </w:p>
          <w:p w14:paraId="5EFAD325"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57" w:author="Borja Gonzalez" w:date="2017-09-28T22:06:00Z"/>
                <w:rFonts w:ascii="Menlo Regular" w:hAnsi="Menlo Regular" w:cs="Menlo Regular"/>
                <w:color w:val="000000"/>
                <w:sz w:val="22"/>
                <w:szCs w:val="22"/>
                <w:lang w:val="en-US"/>
              </w:rPr>
            </w:pPr>
            <w:ins w:id="9058" w:author="Borja Gonzalez" w:date="2017-09-28T22:06:00Z">
              <w:r>
                <w:rPr>
                  <w:rFonts w:ascii="Menlo Regular" w:hAnsi="Menlo Regular" w:cs="Menlo Regular"/>
                  <w:color w:val="000000"/>
                  <w:sz w:val="22"/>
                  <w:szCs w:val="22"/>
                  <w:lang w:val="en-US"/>
                </w:rPr>
                <w:t>22:05:35:629 Conexión establecida con el cliente</w:t>
              </w:r>
            </w:ins>
          </w:p>
          <w:p w14:paraId="578313D9"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59" w:author="Borja Gonzalez" w:date="2017-09-28T22:06:00Z"/>
                <w:rFonts w:ascii="Menlo Regular" w:hAnsi="Menlo Regular" w:cs="Menlo Regular"/>
                <w:color w:val="000000"/>
                <w:sz w:val="22"/>
                <w:szCs w:val="22"/>
                <w:lang w:val="en-US"/>
              </w:rPr>
            </w:pPr>
            <w:ins w:id="9060" w:author="Borja Gonzalez" w:date="2017-09-28T22:06:00Z">
              <w:r>
                <w:rPr>
                  <w:rFonts w:ascii="Menlo Regular" w:hAnsi="Menlo Regular" w:cs="Menlo Regular"/>
                  <w:color w:val="000000"/>
                  <w:sz w:val="22"/>
                  <w:szCs w:val="22"/>
                  <w:lang w:val="en-US"/>
                </w:rPr>
                <w:t>22:05:36:008 Conexión establecida con el cliente</w:t>
              </w:r>
            </w:ins>
          </w:p>
          <w:p w14:paraId="5A9D4AC4"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61" w:author="Borja Gonzalez" w:date="2017-09-28T22:06:00Z"/>
                <w:rFonts w:ascii="Menlo Regular" w:hAnsi="Menlo Regular" w:cs="Menlo Regular"/>
                <w:color w:val="000000"/>
                <w:sz w:val="22"/>
                <w:szCs w:val="22"/>
                <w:lang w:val="en-US"/>
              </w:rPr>
            </w:pPr>
            <w:ins w:id="9062" w:author="Borja Gonzalez" w:date="2017-09-28T22:06:00Z">
              <w:r>
                <w:rPr>
                  <w:rFonts w:ascii="Menlo Regular" w:hAnsi="Menlo Regular" w:cs="Menlo Regular"/>
                  <w:color w:val="000000"/>
                  <w:sz w:val="22"/>
                  <w:szCs w:val="22"/>
                  <w:lang w:val="en-US"/>
                </w:rPr>
                <w:t>22:05:36:090 Petición del cliente: Datos paciente</w:t>
              </w:r>
            </w:ins>
          </w:p>
          <w:p w14:paraId="5F4A205C"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63" w:author="Borja Gonzalez" w:date="2017-09-28T22:06:00Z"/>
                <w:rFonts w:ascii="Menlo Regular" w:hAnsi="Menlo Regular" w:cs="Menlo Regular"/>
                <w:color w:val="000000"/>
                <w:sz w:val="22"/>
                <w:szCs w:val="22"/>
                <w:lang w:val="en-US"/>
              </w:rPr>
            </w:pPr>
            <w:ins w:id="9064" w:author="Borja Gonzalez" w:date="2017-09-28T22:06:00Z">
              <w:r>
                <w:rPr>
                  <w:rFonts w:ascii="Menlo Regular" w:hAnsi="Menlo Regular" w:cs="Menlo Regular"/>
                  <w:color w:val="000000"/>
                  <w:sz w:val="22"/>
                  <w:szCs w:val="22"/>
                  <w:lang w:val="en-US"/>
                </w:rPr>
                <w:t>22:05:36:095 Base de datos abierta</w:t>
              </w:r>
            </w:ins>
          </w:p>
          <w:p w14:paraId="39C85D7D"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65" w:author="Borja Gonzalez" w:date="2017-09-28T22:06:00Z"/>
                <w:rFonts w:ascii="Menlo Regular" w:hAnsi="Menlo Regular" w:cs="Menlo Regular"/>
                <w:color w:val="000000"/>
                <w:sz w:val="22"/>
                <w:szCs w:val="22"/>
                <w:lang w:val="en-US"/>
              </w:rPr>
            </w:pPr>
            <w:ins w:id="9066" w:author="Borja Gonzalez" w:date="2017-09-28T22:06:00Z">
              <w:r>
                <w:rPr>
                  <w:rFonts w:ascii="Menlo Regular" w:hAnsi="Menlo Regular" w:cs="Menlo Regular"/>
                  <w:color w:val="000000"/>
                  <w:sz w:val="22"/>
                  <w:szCs w:val="22"/>
                  <w:lang w:val="en-US"/>
                </w:rPr>
                <w:t>22:05:36:206 Listado de movimientos de Borja enviado al cliente</w:t>
              </w:r>
            </w:ins>
          </w:p>
          <w:p w14:paraId="56B745BF"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67" w:author="Borja Gonzalez" w:date="2017-09-28T22:06:00Z"/>
                <w:rFonts w:ascii="Menlo Regular" w:hAnsi="Menlo Regular" w:cs="Menlo Regular"/>
                <w:color w:val="000000"/>
                <w:sz w:val="22"/>
                <w:szCs w:val="22"/>
                <w:lang w:val="en-US"/>
              </w:rPr>
            </w:pPr>
            <w:ins w:id="9068" w:author="Borja Gonzalez" w:date="2017-09-28T22:06:00Z">
              <w:r>
                <w:rPr>
                  <w:rFonts w:ascii="Menlo Regular" w:hAnsi="Menlo Regular" w:cs="Menlo Regular"/>
                  <w:color w:val="000000"/>
                  <w:sz w:val="22"/>
                  <w:szCs w:val="22"/>
                  <w:lang w:val="en-US"/>
                </w:rPr>
                <w:t>22:05:36:209 Base de datos cerrada</w:t>
              </w:r>
            </w:ins>
          </w:p>
          <w:p w14:paraId="4FFB9936"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69" w:author="Borja Gonzalez" w:date="2017-09-28T22:06:00Z"/>
                <w:rFonts w:ascii="Menlo Regular" w:hAnsi="Menlo Regular" w:cs="Menlo Regular"/>
                <w:color w:val="000000"/>
                <w:sz w:val="22"/>
                <w:szCs w:val="22"/>
                <w:lang w:val="en-US"/>
              </w:rPr>
            </w:pPr>
            <w:ins w:id="9070" w:author="Borja Gonzalez" w:date="2017-09-28T22:06:00Z">
              <w:r>
                <w:rPr>
                  <w:rFonts w:ascii="Menlo Regular" w:hAnsi="Menlo Regular" w:cs="Menlo Regular"/>
                  <w:color w:val="000000"/>
                  <w:sz w:val="22"/>
                  <w:szCs w:val="22"/>
                  <w:lang w:val="en-US"/>
                </w:rPr>
                <w:t>22:05:39:536 Conexión establecida con el cliente</w:t>
              </w:r>
            </w:ins>
          </w:p>
          <w:p w14:paraId="02318AE2"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71" w:author="Borja Gonzalez" w:date="2017-09-28T22:06:00Z"/>
                <w:rFonts w:ascii="Menlo Regular" w:hAnsi="Menlo Regular" w:cs="Menlo Regular"/>
                <w:color w:val="000000"/>
                <w:sz w:val="22"/>
                <w:szCs w:val="22"/>
                <w:lang w:val="en-US"/>
              </w:rPr>
            </w:pPr>
            <w:ins w:id="9072" w:author="Borja Gonzalez" w:date="2017-09-28T22:06:00Z">
              <w:r>
                <w:rPr>
                  <w:rFonts w:ascii="Menlo Regular" w:hAnsi="Menlo Regular" w:cs="Menlo Regular"/>
                  <w:color w:val="000000"/>
                  <w:sz w:val="22"/>
                  <w:szCs w:val="22"/>
                  <w:lang w:val="en-US"/>
                </w:rPr>
                <w:t>22:05:39:544 Petición del cliente: Datos de Evolucion paciente</w:t>
              </w:r>
            </w:ins>
          </w:p>
          <w:p w14:paraId="41A9A08C"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73" w:author="Borja Gonzalez" w:date="2017-09-28T22:06:00Z"/>
                <w:rFonts w:ascii="Menlo Regular" w:hAnsi="Menlo Regular" w:cs="Menlo Regular"/>
                <w:color w:val="000000"/>
                <w:sz w:val="22"/>
                <w:szCs w:val="22"/>
                <w:lang w:val="en-US"/>
              </w:rPr>
            </w:pPr>
            <w:ins w:id="9074" w:author="Borja Gonzalez" w:date="2017-09-28T22:06:00Z">
              <w:r>
                <w:rPr>
                  <w:rFonts w:ascii="Menlo Regular" w:hAnsi="Menlo Regular" w:cs="Menlo Regular"/>
                  <w:color w:val="000000"/>
                  <w:sz w:val="22"/>
                  <w:szCs w:val="22"/>
                  <w:lang w:val="en-US"/>
                </w:rPr>
                <w:t>22:05:39:554 Base de datos abierta</w:t>
              </w:r>
            </w:ins>
          </w:p>
          <w:p w14:paraId="2380E74A"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75" w:author="Borja Gonzalez" w:date="2017-09-28T22:06:00Z"/>
                <w:rFonts w:ascii="Menlo Regular" w:hAnsi="Menlo Regular" w:cs="Menlo Regular"/>
                <w:color w:val="000000"/>
                <w:sz w:val="22"/>
                <w:szCs w:val="22"/>
                <w:lang w:val="en-US"/>
              </w:rPr>
            </w:pPr>
            <w:ins w:id="9076" w:author="Borja Gonzalez" w:date="2017-09-28T22:06:00Z">
              <w:r>
                <w:rPr>
                  <w:rFonts w:ascii="Menlo Regular" w:hAnsi="Menlo Regular" w:cs="Menlo Regular"/>
                  <w:color w:val="000000"/>
                  <w:sz w:val="22"/>
                  <w:szCs w:val="22"/>
                  <w:lang w:val="en-US"/>
                </w:rPr>
                <w:t>22:05:39:662 Listado de datos de evolución de movimiento de Borja enviado al cliente</w:t>
              </w:r>
            </w:ins>
          </w:p>
          <w:p w14:paraId="259F588C" w14:textId="2335D6DB" w:rsidR="002D3B74" w:rsidRDefault="002D3B74" w:rsidP="002D3B74">
            <w:pPr>
              <w:rPr>
                <w:ins w:id="9077" w:author="Borja Gonzalez" w:date="2017-09-28T22:05:00Z"/>
              </w:rPr>
            </w:pPr>
            <w:ins w:id="9078" w:author="Borja Gonzalez" w:date="2017-09-28T22:06:00Z">
              <w:r>
                <w:rPr>
                  <w:rFonts w:ascii="Menlo Regular" w:hAnsi="Menlo Regular" w:cs="Menlo Regular"/>
                  <w:color w:val="000000"/>
                  <w:sz w:val="22"/>
                  <w:szCs w:val="22"/>
                  <w:lang w:val="en-US"/>
                </w:rPr>
                <w:t>22:05:39:665 Base de datos cerrada</w:t>
              </w:r>
            </w:ins>
          </w:p>
        </w:tc>
      </w:tr>
    </w:tbl>
    <w:p w14:paraId="69526404" w14:textId="18D3DF1F" w:rsidR="002D3B74" w:rsidRPr="00A601FD" w:rsidRDefault="002D3B74" w:rsidP="00A601FD">
      <w:pPr>
        <w:rPr>
          <w:rPrChange w:id="9079" w:author="Borja Gonzalez" w:date="2017-09-28T20:53:00Z">
            <w:rPr/>
          </w:rPrChange>
        </w:rPr>
        <w:pPrChange w:id="9080" w:author="Borja Gonzalez" w:date="2017-09-28T20:53:00Z">
          <w:pPr/>
        </w:pPrChange>
      </w:pPr>
    </w:p>
    <w:p w14:paraId="13C1FE3A" w14:textId="1442C214" w:rsidR="00200A24" w:rsidRDefault="00200A24" w:rsidP="007D5C04">
      <w:pPr>
        <w:pStyle w:val="Heading2"/>
      </w:pPr>
      <w:bookmarkStart w:id="9081" w:name="_Toc368246732"/>
      <w:r>
        <w:t>5.2. Diagrama de flujo</w:t>
      </w:r>
      <w:bookmarkEnd w:id="9081"/>
    </w:p>
    <w:p w14:paraId="0E2FF82F" w14:textId="77777777" w:rsidR="001B32E7" w:rsidRDefault="001B32E7" w:rsidP="007D5C04"/>
    <w:p w14:paraId="063E8C8B" w14:textId="15619A48" w:rsidR="001B32E7" w:rsidRDefault="001B32E7" w:rsidP="007D5C04">
      <w:r>
        <w:t>El diagrama de flujo es la representación gráfica de todas las interacciones posibles entre el navegador, el servidor y la base de datos.</w:t>
      </w:r>
    </w:p>
    <w:p w14:paraId="396FE99A" w14:textId="77777777" w:rsidR="001B32E7" w:rsidRDefault="001B32E7" w:rsidP="007D5C04"/>
    <w:p w14:paraId="5C686DC2" w14:textId="232A2242" w:rsidR="001B32E7" w:rsidRDefault="001B32E7" w:rsidP="001B32E7">
      <w:del w:id="9082" w:author="Borja Gonzalez" w:date="2017-09-28T22:21:00Z">
        <w:r w:rsidRPr="00C45289" w:rsidDel="00D22CF3">
          <w:rPr>
            <w:noProof/>
            <w:lang w:val="en-US"/>
          </w:rPr>
          <w:drawing>
            <wp:inline distT="0" distB="0" distL="0" distR="0" wp14:anchorId="46725D15" wp14:editId="0FC2D665">
              <wp:extent cx="6172200" cy="5198745"/>
              <wp:effectExtent l="0" t="0" r="0" b="825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72847" cy="5199290"/>
                      </a:xfrm>
                      <a:prstGeom prst="rect">
                        <a:avLst/>
                      </a:prstGeom>
                      <a:noFill/>
                      <a:ln>
                        <a:noFill/>
                      </a:ln>
                    </pic:spPr>
                  </pic:pic>
                </a:graphicData>
              </a:graphic>
            </wp:inline>
          </w:drawing>
        </w:r>
      </w:del>
      <w:ins w:id="9083" w:author="Borja Gonzalez" w:date="2017-09-28T22:21:00Z">
        <w:r w:rsidR="00D22CF3">
          <w:rPr>
            <w:noProof/>
            <w:lang w:val="en-US"/>
          </w:rPr>
          <w:drawing>
            <wp:inline distT="0" distB="0" distL="0" distR="0" wp14:anchorId="3A57139D" wp14:editId="451402C1">
              <wp:extent cx="5486400" cy="4763702"/>
              <wp:effectExtent l="0" t="0" r="0" b="12065"/>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4763702"/>
                      </a:xfrm>
                      <a:prstGeom prst="rect">
                        <a:avLst/>
                      </a:prstGeom>
                      <a:noFill/>
                      <a:ln>
                        <a:noFill/>
                      </a:ln>
                    </pic:spPr>
                  </pic:pic>
                </a:graphicData>
              </a:graphic>
            </wp:inline>
          </w:drawing>
        </w:r>
      </w:ins>
    </w:p>
    <w:p w14:paraId="059314B7" w14:textId="77777777" w:rsidR="001B32E7" w:rsidRDefault="001B32E7" w:rsidP="001B32E7"/>
    <w:p w14:paraId="23EB912D" w14:textId="77777777" w:rsidR="0032119F" w:rsidRDefault="001B32E7" w:rsidP="001B32E7">
      <w:pPr>
        <w:rPr>
          <w:ins w:id="9084" w:author="Borja Gonzalez" w:date="2017-09-27T15:51:00Z"/>
        </w:rPr>
      </w:pPr>
      <w:r>
        <w:t>En este diagrama podemos ver todas las operaciones posibles de las distintas funciones existentes. Cada función realizará ciertos pasos pero no necesariamente todos los mostrados en el diagrama de flujo. Por ejemplo</w:t>
      </w:r>
      <w:r w:rsidR="0032119F">
        <w:t>:</w:t>
      </w:r>
    </w:p>
    <w:p w14:paraId="55050576" w14:textId="77777777" w:rsidR="00C45289" w:rsidRDefault="00C45289" w:rsidP="001B32E7"/>
    <w:p w14:paraId="768E59B0" w14:textId="033B04F4" w:rsidR="001B32E7" w:rsidRDefault="0032119F" w:rsidP="007D5C04">
      <w:pPr>
        <w:pStyle w:val="ListParagraph"/>
        <w:numPr>
          <w:ilvl w:val="0"/>
          <w:numId w:val="8"/>
        </w:numPr>
      </w:pPr>
      <w:r w:rsidRPr="007D5C04">
        <w:rPr>
          <w:b/>
          <w:u w:val="single"/>
        </w:rPr>
        <w:t>Obtener pacientes:</w:t>
      </w:r>
      <w:r>
        <w:t xml:space="preserve"> E</w:t>
      </w:r>
      <w:r w:rsidR="001B32E7">
        <w:t>l recorrido a seguir es del 1 al 12 y el paso 9 se correspondería al b.</w:t>
      </w:r>
    </w:p>
    <w:p w14:paraId="6C83C368" w14:textId="3DE62D3C" w:rsidR="0032119F" w:rsidRDefault="007D5C04" w:rsidP="007D5C04">
      <w:pPr>
        <w:pStyle w:val="ListParagraph"/>
        <w:numPr>
          <w:ilvl w:val="0"/>
          <w:numId w:val="8"/>
        </w:numPr>
        <w:rPr>
          <w:ins w:id="9085" w:author="Borja Gonzalez" w:date="2017-09-28T22:26:00Z"/>
        </w:rPr>
      </w:pPr>
      <w:r w:rsidRPr="007D5C04">
        <w:rPr>
          <w:b/>
          <w:u w:val="single"/>
        </w:rPr>
        <w:t>Añadir</w:t>
      </w:r>
      <w:r w:rsidR="00C45289">
        <w:rPr>
          <w:b/>
          <w:u w:val="single"/>
        </w:rPr>
        <w:t>/Borrar</w:t>
      </w:r>
      <w:r w:rsidRPr="007D5C04">
        <w:rPr>
          <w:b/>
          <w:u w:val="single"/>
        </w:rPr>
        <w:t xml:space="preserve"> paciente</w:t>
      </w:r>
      <w:r w:rsidR="0032119F" w:rsidRPr="007D5C04">
        <w:rPr>
          <w:b/>
          <w:u w:val="single"/>
        </w:rPr>
        <w:t>:</w:t>
      </w:r>
      <w:r w:rsidR="0032119F">
        <w:t xml:space="preserve"> El recorrido a seguir es del 1 al 1</w:t>
      </w:r>
      <w:ins w:id="9086" w:author="Borja Gonzalez" w:date="2017-09-28T22:32:00Z">
        <w:r w:rsidR="00830AAE">
          <w:t>2</w:t>
        </w:r>
      </w:ins>
      <w:del w:id="9087" w:author="Borja Gonzalez" w:date="2017-09-28T22:32:00Z">
        <w:r w:rsidR="0032119F" w:rsidDel="00830AAE">
          <w:delText>5</w:delText>
        </w:r>
      </w:del>
      <w:r w:rsidR="0032119F">
        <w:t xml:space="preserve"> y el paso 9 correspondería al </w:t>
      </w:r>
      <w:ins w:id="9088" w:author="Borja Gonzalez" w:date="2017-09-28T22:33:00Z">
        <w:r w:rsidR="00830AAE">
          <w:t>b</w:t>
        </w:r>
      </w:ins>
      <w:del w:id="9089" w:author="Borja Gonzalez" w:date="2017-09-28T22:33:00Z">
        <w:r w:rsidR="0032119F" w:rsidDel="00830AAE">
          <w:delText>a</w:delText>
        </w:r>
      </w:del>
      <w:r w:rsidR="0032119F">
        <w:t xml:space="preserve">. </w:t>
      </w:r>
      <w:ins w:id="9090" w:author="Borja Gonzalez" w:date="2017-09-28T22:33:00Z">
        <w:r w:rsidR="00830AAE">
          <w:t xml:space="preserve">Cuando el usuario presiona el botón de borrado, el recorrido a seguir es del 1 al 15 y el paso 9 </w:t>
        </w:r>
      </w:ins>
      <w:ins w:id="9091" w:author="Borja Gonzalez" w:date="2017-09-28T22:34:00Z">
        <w:r w:rsidR="00830AAE">
          <w:t xml:space="preserve">se </w:t>
        </w:r>
      </w:ins>
      <w:ins w:id="9092" w:author="Borja Gonzalez" w:date="2017-09-28T22:33:00Z">
        <w:r w:rsidR="00830AAE">
          <w:t>corresponde</w:t>
        </w:r>
      </w:ins>
      <w:ins w:id="9093" w:author="Borja Gonzalez" w:date="2017-09-28T22:34:00Z">
        <w:r w:rsidR="00830AAE">
          <w:t xml:space="preserve"> al a.</w:t>
        </w:r>
      </w:ins>
      <w:del w:id="9094" w:author="Borja Gonzalez" w:date="2017-09-28T22:33:00Z">
        <w:r w:rsidR="0032119F" w:rsidDel="00830AAE">
          <w:delText xml:space="preserve">Éste recorrido añadiría el paciente a la base de datos, pero para actualizar los contenidos de la pagina web se volvería a ejecutar la función para obtener los pacientes (1 </w:delText>
        </w:r>
        <w:r w:rsidR="0032119F" w:rsidDel="00830AAE">
          <w:sym w:font="Wingdings" w:char="F0E0"/>
        </w:r>
        <w:r w:rsidR="0032119F" w:rsidDel="00830AAE">
          <w:delText xml:space="preserve"> 9b </w:delText>
        </w:r>
        <w:r w:rsidR="0032119F" w:rsidDel="00830AAE">
          <w:sym w:font="Wingdings" w:char="F0E0"/>
        </w:r>
        <w:r w:rsidR="0032119F" w:rsidDel="00830AAE">
          <w:delText xml:space="preserve"> 12).</w:delText>
        </w:r>
      </w:del>
    </w:p>
    <w:p w14:paraId="4B7D2DD5" w14:textId="79E3121D" w:rsidR="00933DFD" w:rsidRDefault="00933DFD" w:rsidP="007D5C04">
      <w:pPr>
        <w:pStyle w:val="ListParagraph"/>
        <w:numPr>
          <w:ilvl w:val="0"/>
          <w:numId w:val="8"/>
        </w:numPr>
        <w:rPr>
          <w:ins w:id="9095" w:author="Borja Gonzalez" w:date="2017-09-28T22:28:00Z"/>
        </w:rPr>
      </w:pPr>
      <w:ins w:id="9096" w:author="Borja Gonzalez" w:date="2017-09-28T22:26:00Z">
        <w:r>
          <w:rPr>
            <w:b/>
            <w:u w:val="single"/>
          </w:rPr>
          <w:t>Listado de movimientos:</w:t>
        </w:r>
        <w:r>
          <w:t xml:space="preserve"> El recorrido a seguir es del 1 al 12 y el paso 9 se correspondería al b. Una vez situados en la lista de pacientes, y cuando el usuario presiona el </w:t>
        </w:r>
      </w:ins>
      <w:ins w:id="9097" w:author="Borja Gonzalez" w:date="2017-09-28T22:27:00Z">
        <w:r>
          <w:t>botón</w:t>
        </w:r>
      </w:ins>
      <w:ins w:id="9098" w:author="Borja Gonzalez" w:date="2017-09-28T22:26:00Z">
        <w:r>
          <w:t xml:space="preserve"> para acceder a los datos</w:t>
        </w:r>
      </w:ins>
      <w:ins w:id="9099" w:author="Borja Gonzalez" w:date="2017-09-28T22:28:00Z">
        <w:r w:rsidR="00830AAE">
          <w:t>, el recorrido a seguir es del 1 al 12 y el paso 9 se correspondería al b.</w:t>
        </w:r>
      </w:ins>
    </w:p>
    <w:p w14:paraId="0C74DA30" w14:textId="0AA78518" w:rsidR="00830AAE" w:rsidRDefault="00830AAE" w:rsidP="007D5C04">
      <w:pPr>
        <w:pStyle w:val="ListParagraph"/>
        <w:numPr>
          <w:ilvl w:val="0"/>
          <w:numId w:val="8"/>
        </w:numPr>
        <w:rPr>
          <w:ins w:id="9100" w:author="Borja Gonzalez" w:date="2017-09-28T22:36:00Z"/>
        </w:rPr>
      </w:pPr>
      <w:ins w:id="9101" w:author="Borja Gonzalez" w:date="2017-09-28T22:29:00Z">
        <w:r>
          <w:rPr>
            <w:b/>
            <w:u w:val="single"/>
          </w:rPr>
          <w:t>Añadir/Borrar datos de movimiento:</w:t>
        </w:r>
        <w:r>
          <w:t xml:space="preserve"> </w:t>
        </w:r>
      </w:ins>
      <w:ins w:id="9102" w:author="Borja Gonzalez" w:date="2017-09-28T22:34:00Z">
        <w:r>
          <w:t xml:space="preserve">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añade/borra datos de </w:t>
        </w:r>
      </w:ins>
      <w:ins w:id="9103" w:author="Borja Gonzalez" w:date="2017-09-28T22:35:00Z">
        <w:r>
          <w:t>movimiento</w:t>
        </w:r>
      </w:ins>
      <w:ins w:id="9104" w:author="Borja Gonzalez" w:date="2017-09-28T22:34:00Z">
        <w:r>
          <w:t xml:space="preserve">, </w:t>
        </w:r>
      </w:ins>
      <w:ins w:id="9105" w:author="Borja Gonzalez" w:date="2017-09-28T22:35:00Z">
        <w:r>
          <w:t>el recorrido a seguir es del 1 al 15 y el paso 9 se corresponde al a.</w:t>
        </w:r>
      </w:ins>
    </w:p>
    <w:p w14:paraId="57A98FDB" w14:textId="136342DE" w:rsidR="00830AAE" w:rsidRDefault="00830AAE" w:rsidP="007D5C04">
      <w:pPr>
        <w:pStyle w:val="ListParagraph"/>
        <w:numPr>
          <w:ilvl w:val="0"/>
          <w:numId w:val="8"/>
        </w:numPr>
        <w:rPr>
          <w:ins w:id="9106" w:author="Borja Gonzalez" w:date="2017-09-28T22:38:00Z"/>
        </w:rPr>
      </w:pPr>
      <w:ins w:id="9107" w:author="Borja Gonzalez" w:date="2017-09-28T22:36:00Z">
        <w:r>
          <w:rPr>
            <w:b/>
            <w:u w:val="single"/>
          </w:rPr>
          <w:t>Mostrar un gráfico de un movimiento:</w:t>
        </w:r>
        <w:r>
          <w:t xml:space="preserve"> </w:t>
        </w:r>
      </w:ins>
      <w:ins w:id="9108" w:author="Borja Gonzalez" w:date="2017-09-28T22:37:00Z">
        <w:r>
          <w:t xml:space="preserve">El recorrido a seguir es del 1 al 12 y el paso 9 se correspondería al b. Una vez situados en la lista de pacientes, y cuando el usuario presiona el botón para acceder a los datos, el recorrido a seguir es del 1 al 12 y el paso 9 se correspondería al b. Como los datos de los movimientos del paciente ya están descargados, el usuario solo tiene que presionar </w:t>
        </w:r>
        <w:r w:rsidR="00F9089A">
          <w:t>el bot</w:t>
        </w:r>
      </w:ins>
      <w:ins w:id="9109" w:author="Borja Gonzalez" w:date="2017-09-28T22:38:00Z">
        <w:r w:rsidR="00F9089A">
          <w:t>ón del gráfico a mostrar y se graficará el movimiento correspondiente.</w:t>
        </w:r>
      </w:ins>
    </w:p>
    <w:p w14:paraId="2982A0E5" w14:textId="39642C06" w:rsidR="00F9089A" w:rsidRPr="001B32E7" w:rsidRDefault="00F9089A" w:rsidP="007D5C04">
      <w:pPr>
        <w:pStyle w:val="ListParagraph"/>
        <w:numPr>
          <w:ilvl w:val="0"/>
          <w:numId w:val="8"/>
        </w:numPr>
      </w:pPr>
      <w:ins w:id="9110" w:author="Borja Gonzalez" w:date="2017-09-28T22:38:00Z">
        <w:r>
          <w:rPr>
            <w:b/>
            <w:u w:val="single"/>
          </w:rPr>
          <w:t>Mostrar un gráfico de evolución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w:t>
        </w:r>
      </w:ins>
      <w:ins w:id="9111" w:author="Borja Gonzalez" w:date="2017-09-28T22:39:00Z">
        <w:r>
          <w:t xml:space="preserve">el usuario se posiciona en el listado de movimientos, y cuando presiona el botón para mostrar la evolución, </w:t>
        </w:r>
      </w:ins>
      <w:ins w:id="9112" w:author="Borja Gonzalez" w:date="2017-09-28T22:40:00Z">
        <w:r>
          <w:t>el recorrido a seguir es del 1 al 12 y el paso 9 se correspondería al b.</w:t>
        </w:r>
      </w:ins>
    </w:p>
    <w:p w14:paraId="7DB65000" w14:textId="77777777" w:rsidR="001B32E7" w:rsidRPr="00F452C7" w:rsidRDefault="001B32E7" w:rsidP="009E54AB"/>
    <w:p w14:paraId="5C0592FB" w14:textId="54A84775" w:rsidR="00D51A6F" w:rsidRDefault="001F504E" w:rsidP="00AD3C27">
      <w:pPr>
        <w:pStyle w:val="Heading1"/>
        <w:rPr>
          <w:ins w:id="9113" w:author="Borja Gonzalez" w:date="2017-09-27T15:52:00Z"/>
        </w:rPr>
      </w:pPr>
      <w:bookmarkStart w:id="9114" w:name="_Toc368246733"/>
      <w:r>
        <w:t xml:space="preserve">6.  </w:t>
      </w:r>
      <w:r w:rsidR="00D51A6F" w:rsidRPr="003970D7">
        <w:t xml:space="preserve">Resultados y </w:t>
      </w:r>
      <w:r w:rsidR="00E653AA" w:rsidRPr="003970D7">
        <w:t>conclusion</w:t>
      </w:r>
      <w:r w:rsidR="003B7083" w:rsidRPr="003970D7">
        <w:t>e</w:t>
      </w:r>
      <w:r w:rsidR="00E653AA" w:rsidRPr="003970D7">
        <w:t>s</w:t>
      </w:r>
      <w:bookmarkEnd w:id="9114"/>
    </w:p>
    <w:p w14:paraId="1D43FF5D" w14:textId="77777777" w:rsidR="001F504E" w:rsidRDefault="001F504E" w:rsidP="001F504E">
      <w:pPr>
        <w:rPr>
          <w:ins w:id="9115" w:author="Borja Gonzalez" w:date="2017-09-27T15:56:00Z"/>
        </w:rPr>
        <w:pPrChange w:id="9116" w:author="Borja Gonzalez" w:date="2017-09-27T15:52:00Z">
          <w:pPr>
            <w:pStyle w:val="Heading1"/>
          </w:pPr>
        </w:pPrChange>
      </w:pPr>
    </w:p>
    <w:p w14:paraId="7F86EFA7" w14:textId="415AF69D" w:rsidR="001F504E" w:rsidRDefault="001F504E" w:rsidP="001F504E">
      <w:pPr>
        <w:rPr>
          <w:ins w:id="9117" w:author="Borja Gonzalez" w:date="2017-09-27T15:52:00Z"/>
        </w:rPr>
        <w:pPrChange w:id="9118" w:author="Borja Gonzalez" w:date="2017-09-27T15:52:00Z">
          <w:pPr>
            <w:pStyle w:val="Heading1"/>
          </w:pPr>
        </w:pPrChange>
      </w:pPr>
      <w:ins w:id="9119" w:author="Borja Gonzalez" w:date="2017-09-27T15:56:00Z">
        <w:r>
          <w:t xml:space="preserve">Como se ha explicado al principio de esta memoria, el objetivo </w:t>
        </w:r>
      </w:ins>
      <w:ins w:id="9120" w:author="Borja Gonzalez" w:date="2017-09-27T15:57:00Z">
        <w:r>
          <w:t xml:space="preserve">principal de este proyecto </w:t>
        </w:r>
      </w:ins>
      <w:ins w:id="9121" w:author="Borja Gonzalez" w:date="2017-09-27T15:58:00Z">
        <w:r>
          <w:t>era crear una aplicación web que tuviese acceso a una base de datos para poder facilitar y mejorar el tratamiento de pacientes con problemas de movilidad cervical.</w:t>
        </w:r>
      </w:ins>
      <w:ins w:id="9122" w:author="Borja Gonzalez" w:date="2017-09-27T16:00:00Z">
        <w:r>
          <w:t xml:space="preserve"> A continuación se va a explicar si se han cumplido los requisitos y posibles líneas futuras asociadas a este proyecto.</w:t>
        </w:r>
      </w:ins>
    </w:p>
    <w:p w14:paraId="240CF62D" w14:textId="3F1274B6" w:rsidR="001F504E" w:rsidRDefault="001F504E" w:rsidP="001F504E">
      <w:pPr>
        <w:pStyle w:val="Heading2"/>
        <w:rPr>
          <w:ins w:id="9123" w:author="Borja Gonzalez" w:date="2017-09-27T15:53:00Z"/>
        </w:rPr>
        <w:pPrChange w:id="9124" w:author="Borja Gonzalez" w:date="2017-09-27T15:53:00Z">
          <w:pPr>
            <w:pStyle w:val="Heading1"/>
          </w:pPr>
        </w:pPrChange>
      </w:pPr>
      <w:bookmarkStart w:id="9125" w:name="_Toc368246734"/>
      <w:ins w:id="9126" w:author="Borja Gonzalez" w:date="2017-09-27T15:52:00Z">
        <w:r>
          <w:t>6.1.  Resultados</w:t>
        </w:r>
      </w:ins>
      <w:bookmarkEnd w:id="9125"/>
    </w:p>
    <w:p w14:paraId="42143E30" w14:textId="77777777" w:rsidR="001F504E" w:rsidRDefault="001F504E" w:rsidP="001F504E">
      <w:pPr>
        <w:rPr>
          <w:ins w:id="9127" w:author="Borja Gonzalez" w:date="2017-09-27T15:53:00Z"/>
        </w:rPr>
        <w:pPrChange w:id="9128" w:author="Borja Gonzalez" w:date="2017-09-27T15:53:00Z">
          <w:pPr>
            <w:pStyle w:val="Heading1"/>
          </w:pPr>
        </w:pPrChange>
      </w:pPr>
    </w:p>
    <w:p w14:paraId="72F87158" w14:textId="77777777" w:rsidR="00FB41A1" w:rsidRDefault="001F504E" w:rsidP="001F504E">
      <w:pPr>
        <w:rPr>
          <w:ins w:id="9129" w:author="Borja Gonzalez" w:date="2017-09-27T16:18:00Z"/>
        </w:rPr>
        <w:pPrChange w:id="9130" w:author="Borja Gonzalez" w:date="2017-09-27T15:53:00Z">
          <w:pPr>
            <w:pStyle w:val="Heading1"/>
          </w:pPr>
        </w:pPrChange>
      </w:pPr>
      <w:ins w:id="9131" w:author="Borja Gonzalez" w:date="2017-09-27T16:01:00Z">
        <w:r>
          <w:t xml:space="preserve">Se puede confirmar de forma satisfactoria que el proyecto ha cumplido todos los requisitos que se exigieron por el cliente. </w:t>
        </w:r>
      </w:ins>
    </w:p>
    <w:p w14:paraId="572EA78E" w14:textId="77777777" w:rsidR="00FB41A1" w:rsidRDefault="00FB41A1" w:rsidP="001F504E">
      <w:pPr>
        <w:rPr>
          <w:ins w:id="9132" w:author="Borja Gonzalez" w:date="2017-09-27T16:18:00Z"/>
        </w:rPr>
        <w:pPrChange w:id="9133" w:author="Borja Gonzalez" w:date="2017-09-27T15:53:00Z">
          <w:pPr>
            <w:pStyle w:val="Heading1"/>
          </w:pPr>
        </w:pPrChange>
      </w:pPr>
    </w:p>
    <w:p w14:paraId="1DA289A3" w14:textId="790AEA80" w:rsidR="001F504E" w:rsidRDefault="00FB41A1" w:rsidP="001F504E">
      <w:pPr>
        <w:rPr>
          <w:ins w:id="9134" w:author="Borja Gonzalez" w:date="2017-09-27T16:27:00Z"/>
        </w:rPr>
        <w:pPrChange w:id="9135" w:author="Borja Gonzalez" w:date="2017-09-27T15:53:00Z">
          <w:pPr>
            <w:pStyle w:val="Heading1"/>
          </w:pPr>
        </w:pPrChange>
      </w:pPr>
      <w:ins w:id="9136" w:author="Borja Gonzalez" w:date="2017-09-27T16:18:00Z">
        <w:r>
          <w:t>Una parte fundamental a lo</w:t>
        </w:r>
      </w:ins>
      <w:ins w:id="9137" w:author="Borja Gonzalez" w:date="2017-09-27T16:01:00Z">
        <w:r w:rsidR="001F504E">
          <w:t xml:space="preserve"> largo del desarrollo del proyecto </w:t>
        </w:r>
      </w:ins>
      <w:ins w:id="9138" w:author="Borja Gonzalez" w:date="2017-09-27T16:18:00Z">
        <w:r>
          <w:t xml:space="preserve">ha sido </w:t>
        </w:r>
      </w:ins>
      <w:ins w:id="9139" w:author="Borja Gonzalez" w:date="2017-09-27T16:20:00Z">
        <w:r>
          <w:t xml:space="preserve">la </w:t>
        </w:r>
      </w:ins>
      <w:ins w:id="9140" w:author="Borja Gonzalez" w:date="2017-09-27T16:01:00Z">
        <w:r w:rsidR="001F504E">
          <w:t>reuni</w:t>
        </w:r>
      </w:ins>
      <w:ins w:id="9141" w:author="Borja Gonzalez" w:date="2017-09-27T16:02:00Z">
        <w:r w:rsidR="001F504E">
          <w:t xml:space="preserve">ón con fisioterapeutas que han transmitido que esta </w:t>
        </w:r>
      </w:ins>
      <w:ins w:id="9142" w:author="Borja Gonzalez" w:date="2017-09-27T16:03:00Z">
        <w:r w:rsidR="001F504E">
          <w:t xml:space="preserve">aplicación tiene una utilidad clara a la hora de tratar pacientes con problemas cervicales. En adición, los fisioterapeutas </w:t>
        </w:r>
      </w:ins>
      <w:ins w:id="9143" w:author="Borja Gonzalez" w:date="2017-09-27T16:04:00Z">
        <w:r w:rsidR="001F504E">
          <w:t xml:space="preserve">hicieron algunas sugerencias para mejorar la </w:t>
        </w:r>
      </w:ins>
      <w:ins w:id="9144" w:author="Borja Gonzalez" w:date="2017-09-27T16:05:00Z">
        <w:r w:rsidR="001F504E">
          <w:t>aplicación</w:t>
        </w:r>
      </w:ins>
      <w:ins w:id="9145" w:author="Borja Gonzalez" w:date="2017-09-27T16:04:00Z">
        <w:r w:rsidR="001F504E">
          <w:t xml:space="preserve"> web</w:t>
        </w:r>
      </w:ins>
      <w:ins w:id="9146" w:author="Borja Gonzalez" w:date="2017-09-27T16:05:00Z">
        <w:r w:rsidR="006A2331">
          <w:t xml:space="preserve">, y teniendo en cuenta </w:t>
        </w:r>
      </w:ins>
      <w:ins w:id="9147" w:author="Borja Gonzalez" w:date="2017-09-27T16:06:00Z">
        <w:r w:rsidR="006A2331">
          <w:t>la viabilidad tecnol</w:t>
        </w:r>
      </w:ins>
      <w:ins w:id="9148" w:author="Borja Gonzalez" w:date="2017-09-27T16:07:00Z">
        <w:r w:rsidR="006A2331">
          <w:t>ógica de estas sugerencias se aplicaron los cambios adecuados.</w:t>
        </w:r>
      </w:ins>
    </w:p>
    <w:p w14:paraId="1E44B59C" w14:textId="77777777" w:rsidR="00D26C47" w:rsidRDefault="00D26C47" w:rsidP="001F504E">
      <w:pPr>
        <w:rPr>
          <w:ins w:id="9149" w:author="Borja Gonzalez" w:date="2017-09-27T16:27:00Z"/>
        </w:rPr>
        <w:pPrChange w:id="9150" w:author="Borja Gonzalez" w:date="2017-09-27T15:53:00Z">
          <w:pPr>
            <w:pStyle w:val="Heading1"/>
          </w:pPr>
        </w:pPrChange>
      </w:pPr>
    </w:p>
    <w:p w14:paraId="4CF7F01F" w14:textId="45F28FD2" w:rsidR="00D26C47" w:rsidRDefault="00D26C47" w:rsidP="001F504E">
      <w:pPr>
        <w:rPr>
          <w:ins w:id="9151" w:author="Borja Gonzalez" w:date="2017-09-27T16:30:00Z"/>
        </w:rPr>
        <w:pPrChange w:id="9152" w:author="Borja Gonzalez" w:date="2017-09-27T15:53:00Z">
          <w:pPr>
            <w:pStyle w:val="Heading1"/>
          </w:pPr>
        </w:pPrChange>
      </w:pPr>
      <w:ins w:id="9153" w:author="Borja Gonzalez" w:date="2017-09-27T16:27:00Z">
        <w:r>
          <w:t xml:space="preserve">Por último cabe mencionar que la aplicación web desarrollada es de fácil uso y no es necesario que el usuario (probablemente un fisioterapeuta) tenga conocimientos </w:t>
        </w:r>
      </w:ins>
      <w:ins w:id="9154" w:author="Borja Gonzalez" w:date="2017-09-27T16:28:00Z">
        <w:r>
          <w:t>específicos</w:t>
        </w:r>
      </w:ins>
      <w:ins w:id="9155" w:author="Borja Gonzalez" w:date="2017-09-27T16:27:00Z">
        <w:r>
          <w:t xml:space="preserve"> </w:t>
        </w:r>
      </w:ins>
      <w:ins w:id="9156" w:author="Borja Gonzalez" w:date="2017-09-27T16:28:00Z">
        <w:r>
          <w:t>sobre las tecnologías utilizadas en este proyecto.</w:t>
        </w:r>
      </w:ins>
    </w:p>
    <w:p w14:paraId="5B5B3C6C" w14:textId="77777777" w:rsidR="00D26C47" w:rsidRDefault="00D26C47" w:rsidP="001F504E">
      <w:pPr>
        <w:rPr>
          <w:ins w:id="9157" w:author="Borja Gonzalez" w:date="2017-09-27T16:30:00Z"/>
        </w:rPr>
        <w:pPrChange w:id="9158" w:author="Borja Gonzalez" w:date="2017-09-27T15:53:00Z">
          <w:pPr>
            <w:pStyle w:val="Heading1"/>
          </w:pPr>
        </w:pPrChange>
      </w:pPr>
    </w:p>
    <w:p w14:paraId="5629D7D8" w14:textId="1E4A66CB" w:rsidR="00D26C47" w:rsidRDefault="00D26C47" w:rsidP="00D26C47">
      <w:pPr>
        <w:pStyle w:val="Heading2"/>
        <w:rPr>
          <w:ins w:id="9159" w:author="Borja Gonzalez" w:date="2017-09-27T16:31:00Z"/>
        </w:rPr>
        <w:pPrChange w:id="9160" w:author="Borja Gonzalez" w:date="2017-09-27T16:31:00Z">
          <w:pPr>
            <w:pStyle w:val="Heading1"/>
          </w:pPr>
        </w:pPrChange>
      </w:pPr>
      <w:bookmarkStart w:id="9161" w:name="_Toc368246735"/>
      <w:ins w:id="9162" w:author="Borja Gonzalez" w:date="2017-09-27T16:30:00Z">
        <w:r>
          <w:t>6.2. Conclusiones</w:t>
        </w:r>
      </w:ins>
      <w:bookmarkEnd w:id="9161"/>
    </w:p>
    <w:p w14:paraId="27562DC0" w14:textId="77777777" w:rsidR="00D26C47" w:rsidRDefault="00D26C47" w:rsidP="00D26C47">
      <w:pPr>
        <w:rPr>
          <w:ins w:id="9163" w:author="Borja Gonzalez" w:date="2017-09-27T16:31:00Z"/>
        </w:rPr>
        <w:pPrChange w:id="9164" w:author="Borja Gonzalez" w:date="2017-09-27T16:31:00Z">
          <w:pPr>
            <w:pStyle w:val="Heading1"/>
          </w:pPr>
        </w:pPrChange>
      </w:pPr>
    </w:p>
    <w:p w14:paraId="3025D47A" w14:textId="01862E6E" w:rsidR="00D26C47" w:rsidRDefault="00D26C47" w:rsidP="00D26C47">
      <w:pPr>
        <w:rPr>
          <w:ins w:id="9165" w:author="Borja Gonzalez" w:date="2017-09-27T16:39:00Z"/>
        </w:rPr>
        <w:pPrChange w:id="9166" w:author="Borja Gonzalez" w:date="2017-09-27T16:31:00Z">
          <w:pPr>
            <w:pStyle w:val="Heading1"/>
          </w:pPr>
        </w:pPrChange>
      </w:pPr>
      <w:ins w:id="9167" w:author="Borja Gonzalez" w:date="2017-09-27T16:31:00Z">
        <w:r>
          <w:t xml:space="preserve">Al implementar este trabajo </w:t>
        </w:r>
      </w:ins>
      <w:ins w:id="9168" w:author="Borja Gonzalez" w:date="2017-09-27T16:32:00Z">
        <w:r>
          <w:t>he conseguido reforzar conocimientos aprendidos a lo largo de la carrera. En especial</w:t>
        </w:r>
      </w:ins>
      <w:ins w:id="9169" w:author="Borja Gonzalez" w:date="2017-09-27T16:43:00Z">
        <w:r w:rsidR="00FF4EF1">
          <w:t xml:space="preserve"> en</w:t>
        </w:r>
      </w:ins>
      <w:ins w:id="9170" w:author="Borja Gonzalez" w:date="2017-09-27T16:32:00Z">
        <w:r>
          <w:t xml:space="preserve"> el desarrollo de plataformas we</w:t>
        </w:r>
        <w:r w:rsidR="00E142DF">
          <w:t>b, el manejo de bases de datos,</w:t>
        </w:r>
        <w:r>
          <w:t xml:space="preserve"> la implementaci</w:t>
        </w:r>
      </w:ins>
      <w:ins w:id="9171" w:author="Borja Gonzalez" w:date="2017-09-27T16:33:00Z">
        <w:r>
          <w:t xml:space="preserve">ón de un servidor con una lógica </w:t>
        </w:r>
      </w:ins>
      <w:ins w:id="9172" w:author="Borja Gonzalez" w:date="2017-09-27T17:16:00Z">
        <w:r w:rsidR="00E142DF">
          <w:t xml:space="preserve">propia, </w:t>
        </w:r>
      </w:ins>
      <w:ins w:id="9173" w:author="Borja Gonzalez" w:date="2017-09-27T17:17:00Z">
        <w:r w:rsidR="00E142DF">
          <w:t>el uso de sockets para establecer una comunicación bidireccional</w:t>
        </w:r>
      </w:ins>
      <w:ins w:id="9174" w:author="Borja Gonzalez" w:date="2017-09-27T17:19:00Z">
        <w:r w:rsidR="00E142DF">
          <w:t xml:space="preserve"> y</w:t>
        </w:r>
      </w:ins>
      <w:ins w:id="9175" w:author="Borja Gonzalez" w:date="2017-09-27T17:18:00Z">
        <w:r w:rsidR="00E142DF">
          <w:t xml:space="preserve"> la integración de librerías para añadir funcionalida</w:t>
        </w:r>
        <w:r w:rsidR="003320BE">
          <w:t>d que se</w:t>
        </w:r>
        <w:r w:rsidR="00E142DF">
          <w:t xml:space="preserve"> requerir en los requisitos</w:t>
        </w:r>
      </w:ins>
      <w:ins w:id="9176" w:author="Borja Gonzalez" w:date="2017-09-27T17:19:00Z">
        <w:r w:rsidR="00E142DF">
          <w:t>.</w:t>
        </w:r>
      </w:ins>
    </w:p>
    <w:p w14:paraId="745082BE" w14:textId="77777777" w:rsidR="00FF4EF1" w:rsidRDefault="00FF4EF1" w:rsidP="00D26C47">
      <w:pPr>
        <w:rPr>
          <w:ins w:id="9177" w:author="Borja Gonzalez" w:date="2017-09-27T16:39:00Z"/>
        </w:rPr>
        <w:pPrChange w:id="9178" w:author="Borja Gonzalez" w:date="2017-09-27T16:31:00Z">
          <w:pPr>
            <w:pStyle w:val="Heading1"/>
          </w:pPr>
        </w:pPrChange>
      </w:pPr>
    </w:p>
    <w:p w14:paraId="4FB4ABBB" w14:textId="2725FCD6" w:rsidR="00FF4EF1" w:rsidRDefault="00FF4EF1" w:rsidP="00D26C47">
      <w:pPr>
        <w:rPr>
          <w:ins w:id="9179" w:author="Borja Gonzalez" w:date="2017-09-27T16:34:00Z"/>
        </w:rPr>
        <w:pPrChange w:id="9180" w:author="Borja Gonzalez" w:date="2017-09-27T16:31:00Z">
          <w:pPr>
            <w:pStyle w:val="Heading1"/>
          </w:pPr>
        </w:pPrChange>
      </w:pPr>
      <w:ins w:id="9181" w:author="Borja Gonzalez" w:date="2017-09-27T16:39:00Z">
        <w:r>
          <w:t xml:space="preserve">Otra cuestión que merece mención es el proceso de investigación conjunto entre mi tutor y yo para encontrar las tecnologías adecuadas </w:t>
        </w:r>
      </w:ins>
      <w:ins w:id="9182" w:author="Borja Gonzalez" w:date="2017-09-27T16:40:00Z">
        <w:r>
          <w:t>que se ajustasen a las necesidades y requisitos del proyecto. Para m</w:t>
        </w:r>
      </w:ins>
      <w:ins w:id="9183" w:author="Borja Gonzalez" w:date="2017-09-27T16:41:00Z">
        <w:r>
          <w:t>í, la capacidad de investigación, es una cualidad fundamental que debe adquirir cualquie</w:t>
        </w:r>
      </w:ins>
      <w:ins w:id="9184" w:author="Borja Gonzalez" w:date="2017-09-27T16:42:00Z">
        <w:r>
          <w:t xml:space="preserve">r ingeniero, ya que un ingeniero es tremendamente valorado por su capacidad de afrontar los problemas, independientemente de los </w:t>
        </w:r>
      </w:ins>
      <w:ins w:id="9185" w:author="Borja Gonzalez" w:date="2017-09-27T16:43:00Z">
        <w:r>
          <w:t>conocimientos</w:t>
        </w:r>
      </w:ins>
      <w:ins w:id="9186" w:author="Borja Gonzalez" w:date="2017-09-27T16:42:00Z">
        <w:r>
          <w:t xml:space="preserve"> que pueda tener el ingeniero sobre el problema presentado.</w:t>
        </w:r>
      </w:ins>
    </w:p>
    <w:p w14:paraId="5017B602" w14:textId="77777777" w:rsidR="00D26C47" w:rsidRDefault="00D26C47" w:rsidP="00D26C47">
      <w:pPr>
        <w:rPr>
          <w:ins w:id="9187" w:author="Borja Gonzalez" w:date="2017-09-27T16:34:00Z"/>
        </w:rPr>
        <w:pPrChange w:id="9188" w:author="Borja Gonzalez" w:date="2017-09-27T16:31:00Z">
          <w:pPr>
            <w:pStyle w:val="Heading1"/>
          </w:pPr>
        </w:pPrChange>
      </w:pPr>
    </w:p>
    <w:p w14:paraId="38AE4C82" w14:textId="3EF2666F" w:rsidR="00D26C47" w:rsidRPr="00D26C47" w:rsidRDefault="00D26C47" w:rsidP="00D26C47">
      <w:pPr>
        <w:rPr>
          <w:ins w:id="9189" w:author="Borja Gonzalez" w:date="2017-09-27T16:29:00Z"/>
        </w:rPr>
        <w:pPrChange w:id="9190" w:author="Borja Gonzalez" w:date="2017-09-27T16:31:00Z">
          <w:pPr>
            <w:pStyle w:val="Heading1"/>
          </w:pPr>
        </w:pPrChange>
      </w:pPr>
      <w:ins w:id="9191" w:author="Borja Gonzalez" w:date="2017-09-27T16:34:00Z">
        <w:r>
          <w:t xml:space="preserve">Como he mencionado antes, durante el desarrollo de la aplicación me he reunido con el cliente y juntos hemos trabajado para crear un proyecto real. Este hecho es de </w:t>
        </w:r>
      </w:ins>
      <w:ins w:id="9192" w:author="Borja Gonzalez" w:date="2017-09-27T16:35:00Z">
        <w:r w:rsidR="00FF4EF1">
          <w:t xml:space="preserve">una </w:t>
        </w:r>
      </w:ins>
      <w:ins w:id="9193" w:author="Borja Gonzalez" w:date="2017-09-27T16:36:00Z">
        <w:r w:rsidR="00FF4EF1">
          <w:t>importancia</w:t>
        </w:r>
      </w:ins>
      <w:ins w:id="9194" w:author="Borja Gonzalez" w:date="2017-09-27T16:35:00Z">
        <w:r w:rsidR="00FF4EF1">
          <w:t xml:space="preserve"> </w:t>
        </w:r>
      </w:ins>
      <w:ins w:id="9195" w:author="Borja Gonzalez" w:date="2017-09-27T16:36:00Z">
        <w:r w:rsidR="00FF4EF1">
          <w:t>fundamental</w:t>
        </w:r>
      </w:ins>
      <w:ins w:id="9196" w:author="Borja Gonzalez" w:date="2017-09-27T16:37:00Z">
        <w:r w:rsidR="00FF4EF1">
          <w:t>,</w:t>
        </w:r>
      </w:ins>
      <w:ins w:id="9197" w:author="Borja Gonzalez" w:date="2017-09-27T16:36:00Z">
        <w:r w:rsidR="00FF4EF1">
          <w:t xml:space="preserve"> ya que me ha enseñado a trabajar con distintas personas para alcanzar unos objetivos reales de un cliente, algo que ocurre constantemente en el mundo laboral y que de alguna forma complementa a mi formaci</w:t>
        </w:r>
      </w:ins>
      <w:ins w:id="9198" w:author="Borja Gonzalez" w:date="2017-09-27T16:37:00Z">
        <w:r w:rsidR="00FF4EF1">
          <w:t>ón para introducirme a los procesos de una empresa a la hora de desarrollar un producto.</w:t>
        </w:r>
      </w:ins>
    </w:p>
    <w:p w14:paraId="058449B4" w14:textId="77777777" w:rsidR="00D26C47" w:rsidRDefault="00D26C47" w:rsidP="001F504E">
      <w:pPr>
        <w:rPr>
          <w:ins w:id="9199" w:author="Borja Gonzalez" w:date="2017-09-27T16:29:00Z"/>
        </w:rPr>
        <w:pPrChange w:id="9200" w:author="Borja Gonzalez" w:date="2017-09-27T15:53:00Z">
          <w:pPr>
            <w:pStyle w:val="Heading1"/>
          </w:pPr>
        </w:pPrChange>
      </w:pPr>
    </w:p>
    <w:p w14:paraId="3F0C2CC6" w14:textId="65F0CEBA" w:rsidR="00D26C47" w:rsidRDefault="00D26C47" w:rsidP="00D26C47">
      <w:pPr>
        <w:pStyle w:val="Heading2"/>
        <w:rPr>
          <w:ins w:id="9201" w:author="Borja Gonzalez" w:date="2017-09-27T16:30:00Z"/>
        </w:rPr>
        <w:pPrChange w:id="9202" w:author="Borja Gonzalez" w:date="2017-09-27T16:30:00Z">
          <w:pPr>
            <w:pStyle w:val="Heading1"/>
          </w:pPr>
        </w:pPrChange>
      </w:pPr>
      <w:bookmarkStart w:id="9203" w:name="_Toc368246736"/>
      <w:ins w:id="9204" w:author="Borja Gonzalez" w:date="2017-09-27T16:29:00Z">
        <w:r>
          <w:t xml:space="preserve">6.3. </w:t>
        </w:r>
      </w:ins>
      <w:ins w:id="9205" w:author="Borja Gonzalez" w:date="2017-09-27T16:44:00Z">
        <w:r w:rsidR="00FF4EF1">
          <w:t xml:space="preserve">Líneas de </w:t>
        </w:r>
      </w:ins>
      <w:ins w:id="9206" w:author="Borja Gonzalez" w:date="2017-09-27T16:29:00Z">
        <w:r w:rsidR="00FF4EF1">
          <w:t>trabajo futuras</w:t>
        </w:r>
      </w:ins>
      <w:bookmarkEnd w:id="9203"/>
    </w:p>
    <w:p w14:paraId="1726799E" w14:textId="77777777" w:rsidR="00D26C47" w:rsidRDefault="00D26C47" w:rsidP="00D26C47">
      <w:pPr>
        <w:rPr>
          <w:ins w:id="9207" w:author="Borja Gonzalez" w:date="2017-09-27T16:44:00Z"/>
        </w:rPr>
        <w:pPrChange w:id="9208" w:author="Borja Gonzalez" w:date="2017-09-27T16:30:00Z">
          <w:pPr>
            <w:pStyle w:val="Heading1"/>
          </w:pPr>
        </w:pPrChange>
      </w:pPr>
    </w:p>
    <w:p w14:paraId="6237A630" w14:textId="33774E4B" w:rsidR="00FF4EF1" w:rsidRDefault="00FF4EF1" w:rsidP="00D26C47">
      <w:pPr>
        <w:rPr>
          <w:ins w:id="9209" w:author="Borja Gonzalez" w:date="2017-09-27T16:45:00Z"/>
        </w:rPr>
        <w:pPrChange w:id="9210" w:author="Borja Gonzalez" w:date="2017-09-27T16:30:00Z">
          <w:pPr>
            <w:pStyle w:val="Heading1"/>
          </w:pPr>
        </w:pPrChange>
      </w:pPr>
      <w:ins w:id="9211" w:author="Borja Gonzalez" w:date="2017-09-27T16:45:00Z">
        <w:r>
          <w:t>A lo largo del desarrollo de este proyecto, el desarrollador se plantea distintas rutas que puede coger para mejorar el proyecto realizado, pero por limitaciones temporales no ha sido capaz de implementar.</w:t>
        </w:r>
      </w:ins>
    </w:p>
    <w:p w14:paraId="78496A13" w14:textId="77777777" w:rsidR="00FF4EF1" w:rsidRDefault="00FF4EF1" w:rsidP="00D26C47">
      <w:pPr>
        <w:rPr>
          <w:ins w:id="9212" w:author="Borja Gonzalez" w:date="2017-09-27T16:46:00Z"/>
        </w:rPr>
        <w:pPrChange w:id="9213" w:author="Borja Gonzalez" w:date="2017-09-27T16:30:00Z">
          <w:pPr>
            <w:pStyle w:val="Heading1"/>
          </w:pPr>
        </w:pPrChange>
      </w:pPr>
    </w:p>
    <w:p w14:paraId="03036299" w14:textId="62F95F8B" w:rsidR="00FF4EF1" w:rsidRDefault="00E93DF6" w:rsidP="00D26C47">
      <w:pPr>
        <w:rPr>
          <w:ins w:id="9214" w:author="Borja Gonzalez" w:date="2017-09-27T16:57:00Z"/>
        </w:rPr>
        <w:pPrChange w:id="9215" w:author="Borja Gonzalez" w:date="2017-09-27T16:30:00Z">
          <w:pPr>
            <w:pStyle w:val="Heading1"/>
          </w:pPr>
        </w:pPrChange>
      </w:pPr>
      <w:ins w:id="9216" w:author="Borja Gonzalez" w:date="2017-09-27T16:46:00Z">
        <w:r>
          <w:t xml:space="preserve">Como ya hemos visto, la </w:t>
        </w:r>
      </w:ins>
      <w:ins w:id="9217" w:author="Borja Gonzalez" w:date="2017-09-27T16:47:00Z">
        <w:r>
          <w:t>aplicación web obtiene sus datos de movimiento de el dispositivo Werium Basic Pro. Éste dispositivo, a parte de medir el rango de movimiento cervical, es capaz de medir rangos de movimiento de todas las extremidades del cuerpo, por lo que es posible introducir datos de otros m</w:t>
        </w:r>
      </w:ins>
      <w:ins w:id="9218" w:author="Borja Gonzalez" w:date="2017-09-27T16:49:00Z">
        <w:r>
          <w:t>ovimientos y así poder evaluar a pacient</w:t>
        </w:r>
        <w:r w:rsidR="008024E4">
          <w:t>es en otros rangos</w:t>
        </w:r>
      </w:ins>
      <w:ins w:id="9219" w:author="Borja Gonzalez" w:date="2017-09-27T16:53:00Z">
        <w:r>
          <w:t>,</w:t>
        </w:r>
      </w:ins>
      <w:ins w:id="9220" w:author="Borja Gonzalez" w:date="2017-09-27T16:56:00Z">
        <w:r w:rsidR="008024E4">
          <w:t xml:space="preserve"> </w:t>
        </w:r>
      </w:ins>
      <w:ins w:id="9221" w:author="Borja Gonzalez" w:date="2017-09-27T16:49:00Z">
        <w:r>
          <w:t xml:space="preserve">a parte del cervical. </w:t>
        </w:r>
      </w:ins>
      <w:ins w:id="9222" w:author="Borja Gonzalez" w:date="2017-09-27T16:50:00Z">
        <w:r>
          <w:t>Lo interesante es que sería muy sencillo incorporar otros rangos de movimiento, ya que la parte complicada tiene que ver con la extracci</w:t>
        </w:r>
      </w:ins>
      <w:ins w:id="9223" w:author="Borja Gonzalez" w:date="2017-09-27T16:51:00Z">
        <w:r>
          <w:t>ón de</w:t>
        </w:r>
      </w:ins>
      <w:ins w:id="9224" w:author="Borja Gonzalez" w:date="2017-09-27T16:50:00Z">
        <w:r>
          <w:t xml:space="preserve"> los datos, </w:t>
        </w:r>
      </w:ins>
      <w:ins w:id="9225" w:author="Borja Gonzalez" w:date="2017-09-27T16:56:00Z">
        <w:r w:rsidR="00580CC4">
          <w:t xml:space="preserve">el </w:t>
        </w:r>
      </w:ins>
      <w:ins w:id="9226" w:author="Borja Gonzalez" w:date="2017-09-27T16:50:00Z">
        <w:r w:rsidR="00580CC4">
          <w:t>almacenaje</w:t>
        </w:r>
        <w:r>
          <w:t xml:space="preserve"> en una base de datos y </w:t>
        </w:r>
      </w:ins>
      <w:ins w:id="9227" w:author="Borja Gonzalez" w:date="2017-09-27T16:57:00Z">
        <w:r w:rsidR="00580CC4">
          <w:t xml:space="preserve">la </w:t>
        </w:r>
      </w:ins>
      <w:ins w:id="9228" w:author="Borja Gonzalez" w:date="2017-09-27T16:50:00Z">
        <w:r w:rsidR="00580CC4">
          <w:t>representaci</w:t>
        </w:r>
      </w:ins>
      <w:ins w:id="9229" w:author="Borja Gonzalez" w:date="2017-09-27T16:57:00Z">
        <w:r w:rsidR="00580CC4">
          <w:t>ón de los datos</w:t>
        </w:r>
      </w:ins>
      <w:ins w:id="9230" w:author="Borja Gonzalez" w:date="2017-09-27T16:50:00Z">
        <w:r>
          <w:t xml:space="preserve"> en forma de gr</w:t>
        </w:r>
      </w:ins>
      <w:ins w:id="9231" w:author="Borja Gonzalez" w:date="2017-09-27T16:51:00Z">
        <w:r>
          <w:t>áfico</w:t>
        </w:r>
      </w:ins>
      <w:ins w:id="9232" w:author="Borja Gonzalez" w:date="2017-09-27T16:52:00Z">
        <w:r>
          <w:t>.</w:t>
        </w:r>
      </w:ins>
      <w:ins w:id="9233" w:author="Borja Gonzalez" w:date="2017-09-27T16:53:00Z">
        <w:r>
          <w:t xml:space="preserve"> Por lo que sería una cuestión de incluir otras secciones en la interfaz gráfica para mostrar otros rangos de movimiento.</w:t>
        </w:r>
      </w:ins>
    </w:p>
    <w:p w14:paraId="13D3487E" w14:textId="77777777" w:rsidR="00580CC4" w:rsidRDefault="00580CC4" w:rsidP="00D26C47">
      <w:pPr>
        <w:rPr>
          <w:ins w:id="9234" w:author="Borja Gonzalez" w:date="2017-09-27T16:57:00Z"/>
        </w:rPr>
        <w:pPrChange w:id="9235" w:author="Borja Gonzalez" w:date="2017-09-27T16:30:00Z">
          <w:pPr>
            <w:pStyle w:val="Heading1"/>
          </w:pPr>
        </w:pPrChange>
      </w:pPr>
    </w:p>
    <w:p w14:paraId="6A61BF43" w14:textId="5EC832E0" w:rsidR="00112C69" w:rsidRDefault="00580CC4" w:rsidP="00D26C47">
      <w:pPr>
        <w:rPr>
          <w:ins w:id="9236" w:author="Borja Gonzalez" w:date="2017-09-28T22:40:00Z"/>
        </w:rPr>
        <w:pPrChange w:id="9237" w:author="Borja Gonzalez" w:date="2017-09-27T16:30:00Z">
          <w:pPr>
            <w:pStyle w:val="Heading1"/>
          </w:pPr>
        </w:pPrChange>
      </w:pPr>
      <w:ins w:id="9238" w:author="Borja Gonzalez" w:date="2017-09-27T16:57:00Z">
        <w:r>
          <w:t>Otra cuestión fáci</w:t>
        </w:r>
      </w:ins>
      <w:ins w:id="9239" w:author="Borja Gonzalez" w:date="2017-09-27T16:58:00Z">
        <w:r>
          <w:t xml:space="preserve">l de implementar sería la gestión remota de la aplicación web, ya que actualmente solo se puede acceder a la </w:t>
        </w:r>
      </w:ins>
      <w:ins w:id="9240" w:author="Borja Gonzalez" w:date="2017-09-27T16:59:00Z">
        <w:r>
          <w:t>aplicación web</w:t>
        </w:r>
      </w:ins>
      <w:ins w:id="9241" w:author="Borja Gonzalez" w:date="2017-09-27T16:58:00Z">
        <w:r>
          <w:t xml:space="preserve"> desde la red privada en la que est</w:t>
        </w:r>
      </w:ins>
      <w:ins w:id="9242" w:author="Borja Gonzalez" w:date="2017-09-27T16:59:00Z">
        <w:r>
          <w:t>á situada el servidor.</w:t>
        </w:r>
      </w:ins>
      <w:ins w:id="9243" w:author="Borja Gonzalez" w:date="2017-09-27T16:57:00Z">
        <w:r>
          <w:t xml:space="preserve"> </w:t>
        </w:r>
      </w:ins>
      <w:ins w:id="9244" w:author="Borja Gonzalez" w:date="2017-09-27T16:59:00Z">
        <w:r>
          <w:t>Este desarrollo no ser</w:t>
        </w:r>
      </w:ins>
      <w:ins w:id="9245" w:author="Borja Gonzalez" w:date="2017-09-27T17:00:00Z">
        <w:r>
          <w:t>ía muy complicado de realizar ya que sería simplemente modificar el firewall de la red en la que esté situada el servidor para permitir conexiones entrantes</w:t>
        </w:r>
      </w:ins>
      <w:ins w:id="9246" w:author="Borja Gonzalez" w:date="2017-09-27T17:22:00Z">
        <w:r w:rsidR="00016524">
          <w:t xml:space="preserve"> desde el exterior</w:t>
        </w:r>
      </w:ins>
      <w:ins w:id="9247" w:author="Borja Gonzalez" w:date="2017-09-27T17:00:00Z">
        <w:r>
          <w:t xml:space="preserve"> a la </w:t>
        </w:r>
      </w:ins>
      <w:ins w:id="9248" w:author="Borja Gonzalez" w:date="2017-09-27T17:01:00Z">
        <w:r>
          <w:t>dirección IP del servidor.</w:t>
        </w:r>
      </w:ins>
    </w:p>
    <w:p w14:paraId="4154A4CD" w14:textId="77777777" w:rsidR="0089495A" w:rsidRDefault="0089495A" w:rsidP="00D26C47">
      <w:pPr>
        <w:rPr>
          <w:ins w:id="9249" w:author="Borja Gonzalez" w:date="2017-09-28T22:40:00Z"/>
        </w:rPr>
        <w:pPrChange w:id="9250" w:author="Borja Gonzalez" w:date="2017-09-27T16:30:00Z">
          <w:pPr>
            <w:pStyle w:val="Heading1"/>
          </w:pPr>
        </w:pPrChange>
      </w:pPr>
    </w:p>
    <w:p w14:paraId="674315C0" w14:textId="1D005CFC" w:rsidR="0089495A" w:rsidRDefault="0089495A" w:rsidP="00D26C47">
      <w:pPr>
        <w:rPr>
          <w:ins w:id="9251" w:author="Borja Gonzalez" w:date="2017-09-27T17:28:00Z"/>
        </w:rPr>
        <w:pPrChange w:id="9252" w:author="Borja Gonzalez" w:date="2017-09-27T16:30:00Z">
          <w:pPr>
            <w:pStyle w:val="Heading1"/>
          </w:pPr>
        </w:pPrChange>
      </w:pPr>
      <w:ins w:id="9253" w:author="Borja Gonzalez" w:date="2017-09-28T22:40:00Z">
        <w:r>
          <w:t>Como última sugerencia, se podr</w:t>
        </w:r>
      </w:ins>
      <w:ins w:id="9254" w:author="Borja Gonzalez" w:date="2017-09-28T22:41:00Z">
        <w:r>
          <w:t>ía implementar un sistema más seguro, ya que la aplicación web</w:t>
        </w:r>
        <w:r w:rsidR="00F566A4">
          <w:t xml:space="preserve"> utiliza la URL</w:t>
        </w:r>
        <w:r>
          <w:t xml:space="preserve"> para intercambiar datos entre distintos documentos </w:t>
        </w:r>
      </w:ins>
      <w:ins w:id="9255" w:author="Borja Gonzalez" w:date="2017-09-28T22:47:00Z">
        <w:r>
          <w:t>HTML</w:t>
        </w:r>
      </w:ins>
      <w:ins w:id="9256" w:author="Borja Gonzalez" w:date="2017-09-28T22:44:00Z">
        <w:r>
          <w:t xml:space="preserve"> y no tiene ningún </w:t>
        </w:r>
      </w:ins>
      <w:ins w:id="9257" w:author="Borja Gonzalez" w:date="2017-09-28T22:45:00Z">
        <w:r>
          <w:t>ninguna pantalla de acceso donde se pidan ciertas credenciales</w:t>
        </w:r>
      </w:ins>
      <w:ins w:id="9258" w:author="Borja Gonzalez" w:date="2017-09-28T22:41:00Z">
        <w:r>
          <w:t>,. Esto es as</w:t>
        </w:r>
      </w:ins>
      <w:ins w:id="9259" w:author="Borja Gonzalez" w:date="2017-09-28T22:43:00Z">
        <w:r>
          <w:t>í debido a que esta aplicación esta pensada para ejecutarse en un entorno privado, donde exista ning</w:t>
        </w:r>
      </w:ins>
      <w:ins w:id="9260" w:author="Borja Gonzalez" w:date="2017-09-28T22:45:00Z">
        <w:r>
          <w:t xml:space="preserve">ún tipo de amenaza. Pero si la </w:t>
        </w:r>
      </w:ins>
      <w:ins w:id="9261" w:author="Borja Gonzalez" w:date="2017-09-28T22:46:00Z">
        <w:r>
          <w:t xml:space="preserve">aplicación se utilizase de forma extensa (varios centros médicos), habría que </w:t>
        </w:r>
      </w:ins>
      <w:ins w:id="9262" w:author="Borja Gonzalez" w:date="2017-09-28T22:47:00Z">
        <w:r>
          <w:t>restringir el acc</w:t>
        </w:r>
        <w:r w:rsidR="00F566A4">
          <w:t>eso a la página mediante claves.</w:t>
        </w:r>
      </w:ins>
      <w:bookmarkStart w:id="9263" w:name="_GoBack"/>
      <w:bookmarkEnd w:id="9263"/>
    </w:p>
    <w:p w14:paraId="42F36A8C" w14:textId="0F4B4458" w:rsidR="00112C69" w:rsidRDefault="00112C69" w:rsidP="00112C69">
      <w:pPr>
        <w:pStyle w:val="Heading1"/>
        <w:rPr>
          <w:ins w:id="9264" w:author="Borja Gonzalez" w:date="2017-09-27T17:28:00Z"/>
        </w:rPr>
        <w:pPrChange w:id="9265" w:author="Borja Gonzalez" w:date="2017-09-27T17:28:00Z">
          <w:pPr>
            <w:pStyle w:val="Heading1"/>
          </w:pPr>
        </w:pPrChange>
      </w:pPr>
      <w:bookmarkStart w:id="9266" w:name="_Toc368246737"/>
      <w:ins w:id="9267" w:author="Borja Gonzalez" w:date="2017-09-27T17:28:00Z">
        <w:r>
          <w:t>7.  Github</w:t>
        </w:r>
        <w:bookmarkEnd w:id="9266"/>
      </w:ins>
    </w:p>
    <w:p w14:paraId="5589A262" w14:textId="77777777" w:rsidR="00112C69" w:rsidRDefault="00112C69" w:rsidP="00112C69">
      <w:pPr>
        <w:rPr>
          <w:ins w:id="9268" w:author="Borja Gonzalez" w:date="2017-09-27T17:28:00Z"/>
        </w:rPr>
        <w:pPrChange w:id="9269" w:author="Borja Gonzalez" w:date="2017-09-27T17:28:00Z">
          <w:pPr>
            <w:pStyle w:val="Heading1"/>
          </w:pPr>
        </w:pPrChange>
      </w:pPr>
    </w:p>
    <w:p w14:paraId="10F994C1" w14:textId="4113692F" w:rsidR="00112C69" w:rsidRDefault="00112C69" w:rsidP="00112C69">
      <w:pPr>
        <w:rPr>
          <w:ins w:id="9270" w:author="Borja Gonzalez" w:date="2017-09-27T17:36:00Z"/>
        </w:rPr>
        <w:pPrChange w:id="9271" w:author="Borja Gonzalez" w:date="2017-09-27T17:28:00Z">
          <w:pPr>
            <w:pStyle w:val="Heading1"/>
          </w:pPr>
        </w:pPrChange>
      </w:pPr>
      <w:ins w:id="9272" w:author="Borja Gonzalez" w:date="2017-09-27T17:28:00Z">
        <w:r>
          <w:t>Quiero acabar esta memoria mencionando que como parte no incluida en los requisitos del proyecto, he estado trabajando con el repositorio Github, lo cual ha reforzado mi conocimiento en repositorios</w:t>
        </w:r>
      </w:ins>
      <w:ins w:id="9273" w:author="Borja Gonzalez" w:date="2017-09-27T17:30:00Z">
        <w:r>
          <w:t>. He utilizado este reposit</w:t>
        </w:r>
        <w:r w:rsidR="000B4D29">
          <w:t xml:space="preserve">orio para tener mi proyecto en más de una ubicación y además para compartir los progresos con mi tutor. </w:t>
        </w:r>
      </w:ins>
      <w:ins w:id="9274" w:author="Borja Gonzalez" w:date="2017-09-27T17:34:00Z">
        <w:r w:rsidR="000B4D29">
          <w:t>Además de tener disponibilidad para ver el código, mi tutor y yo hemos podido realizar cambios sobre el repositorio para hacer correcciones</w:t>
        </w:r>
      </w:ins>
      <w:ins w:id="9275" w:author="Borja Gonzalez" w:date="2017-09-27T18:18:00Z">
        <w:r w:rsidR="007E5FBE">
          <w:t>,</w:t>
        </w:r>
      </w:ins>
      <w:ins w:id="9276" w:author="Borja Gonzalez" w:date="2017-09-27T17:34:00Z">
        <w:r w:rsidR="000B4D29">
          <w:t xml:space="preserve"> por lo que hemos ido actualizando las versiones del repositorio, trabajando as</w:t>
        </w:r>
      </w:ins>
      <w:ins w:id="9277" w:author="Borja Gonzalez" w:date="2017-09-27T17:36:00Z">
        <w:r w:rsidR="000B4D29">
          <w:t>í de forma conjunta en un proyecto común, algo que se realiza de forma habitual en el mundo empresarial.</w:t>
        </w:r>
      </w:ins>
    </w:p>
    <w:p w14:paraId="3D738713" w14:textId="77777777" w:rsidR="000B4D29" w:rsidRDefault="000B4D29" w:rsidP="00112C69">
      <w:pPr>
        <w:rPr>
          <w:ins w:id="9278" w:author="Borja Gonzalez" w:date="2017-09-27T17:36:00Z"/>
        </w:rPr>
        <w:pPrChange w:id="9279" w:author="Borja Gonzalez" w:date="2017-09-27T17:28:00Z">
          <w:pPr>
            <w:pStyle w:val="Heading1"/>
          </w:pPr>
        </w:pPrChange>
      </w:pPr>
    </w:p>
    <w:p w14:paraId="07C5B268" w14:textId="49BEC7F4" w:rsidR="000B4D29" w:rsidRDefault="000B4D29" w:rsidP="00112C69">
      <w:pPr>
        <w:rPr>
          <w:ins w:id="9280" w:author="Borja Gonzalez" w:date="2017-09-27T17:38:00Z"/>
        </w:rPr>
        <w:pPrChange w:id="9281" w:author="Borja Gonzalez" w:date="2017-09-27T17:28:00Z">
          <w:pPr>
            <w:pStyle w:val="Heading1"/>
          </w:pPr>
        </w:pPrChange>
      </w:pPr>
      <w:ins w:id="9282" w:author="Borja Gonzalez" w:date="2017-09-27T17:36:00Z">
        <w:r>
          <w:t xml:space="preserve">El link para acceder al repositorio que contiene todo lo que hace falta para poner en funcionamiento la </w:t>
        </w:r>
      </w:ins>
      <w:ins w:id="9283" w:author="Borja Gonzalez" w:date="2017-09-27T17:37:00Z">
        <w:r>
          <w:t>aplicación web y adem</w:t>
        </w:r>
      </w:ins>
      <w:ins w:id="9284" w:author="Borja Gonzalez" w:date="2017-09-27T17:38:00Z">
        <w:r>
          <w:t>ás esta memoria</w:t>
        </w:r>
      </w:ins>
      <w:ins w:id="9285" w:author="Borja Gonzalez" w:date="2017-09-27T18:16:00Z">
        <w:r w:rsidR="003320BE">
          <w:t>,</w:t>
        </w:r>
      </w:ins>
      <w:ins w:id="9286" w:author="Borja Gonzalez" w:date="2017-09-27T17:38:00Z">
        <w:r>
          <w:t xml:space="preserve"> es el siguiente:</w:t>
        </w:r>
      </w:ins>
    </w:p>
    <w:p w14:paraId="0812546A" w14:textId="77777777" w:rsidR="000B4D29" w:rsidRDefault="000B4D29" w:rsidP="00112C69">
      <w:pPr>
        <w:rPr>
          <w:ins w:id="9287" w:author="Borja Gonzalez" w:date="2017-09-27T17:38:00Z"/>
        </w:rPr>
        <w:pPrChange w:id="9288" w:author="Borja Gonzalez" w:date="2017-09-27T17:28:00Z">
          <w:pPr>
            <w:pStyle w:val="Heading1"/>
          </w:pPr>
        </w:pPrChange>
      </w:pPr>
    </w:p>
    <w:p w14:paraId="3CE12CCE" w14:textId="56695977" w:rsidR="000B4D29" w:rsidRPr="00112C69" w:rsidRDefault="000B4D29" w:rsidP="00112C69">
      <w:pPr>
        <w:rPr>
          <w:ins w:id="9289" w:author="Borja Gonzalez" w:date="2017-09-27T16:44:00Z"/>
        </w:rPr>
        <w:pPrChange w:id="9290" w:author="Borja Gonzalez" w:date="2017-09-27T17:28:00Z">
          <w:pPr>
            <w:pStyle w:val="Heading1"/>
          </w:pPr>
        </w:pPrChange>
      </w:pPr>
      <w:ins w:id="9291" w:author="Borja Gonzalez" w:date="2017-09-27T17:38:00Z">
        <w:r w:rsidRPr="000B4D29">
          <w:t>https://github.com/BorjaGD94/TFG/</w:t>
        </w:r>
      </w:ins>
    </w:p>
    <w:p w14:paraId="6BD47EBF" w14:textId="77777777" w:rsidR="00FF4EF1" w:rsidRDefault="00FF4EF1" w:rsidP="00D26C47">
      <w:pPr>
        <w:rPr>
          <w:ins w:id="9292" w:author="Borja Gonzalez" w:date="2017-09-27T16:30:00Z"/>
        </w:rPr>
        <w:pPrChange w:id="9293" w:author="Borja Gonzalez" w:date="2017-09-27T16:30:00Z">
          <w:pPr>
            <w:pStyle w:val="Heading1"/>
          </w:pPr>
        </w:pPrChange>
      </w:pPr>
    </w:p>
    <w:p w14:paraId="3A145726" w14:textId="77777777" w:rsidR="00D26C47" w:rsidRPr="00D26C47" w:rsidRDefault="00D26C47" w:rsidP="00D26C47">
      <w:pPr>
        <w:rPr>
          <w:ins w:id="9294" w:author="Borja Gonzalez" w:date="2017-09-27T15:52:00Z"/>
        </w:rPr>
        <w:pPrChange w:id="9295" w:author="Borja Gonzalez" w:date="2017-09-27T16:30:00Z">
          <w:pPr>
            <w:pStyle w:val="Heading1"/>
          </w:pPr>
        </w:pPrChange>
      </w:pPr>
    </w:p>
    <w:p w14:paraId="204CD84B" w14:textId="77777777" w:rsidR="001F504E" w:rsidRPr="001F504E" w:rsidRDefault="001F504E" w:rsidP="001F504E">
      <w:pPr>
        <w:rPr>
          <w:ins w:id="9296" w:author="Rodrigo García" w:date="2017-09-24T21:10:00Z"/>
        </w:rPr>
        <w:pPrChange w:id="9297" w:author="Borja Gonzalez" w:date="2017-09-27T15:52:00Z">
          <w:pPr>
            <w:pStyle w:val="Heading1"/>
          </w:pPr>
        </w:pPrChange>
      </w:pPr>
    </w:p>
    <w:p w14:paraId="0808C6D4" w14:textId="76A5DB05" w:rsidR="00273C9D" w:rsidRDefault="00273C9D">
      <w:pPr>
        <w:rPr>
          <w:ins w:id="9298" w:author="Rodrigo García" w:date="2017-09-24T21:10:00Z"/>
        </w:rPr>
        <w:pPrChange w:id="9299" w:author="Rodrigo García" w:date="2017-09-24T21:10:00Z">
          <w:pPr>
            <w:pStyle w:val="Heading1"/>
          </w:pPr>
        </w:pPrChange>
      </w:pPr>
      <w:ins w:id="9300" w:author="Rodrigo García" w:date="2017-09-24T21:10:00Z">
        <w:r>
          <w:t>Puntos a poner:</w:t>
        </w:r>
      </w:ins>
    </w:p>
    <w:p w14:paraId="53D055FC" w14:textId="3DB1C078" w:rsidR="00273C9D" w:rsidRDefault="00273C9D">
      <w:pPr>
        <w:pStyle w:val="ListParagraph"/>
        <w:numPr>
          <w:ilvl w:val="0"/>
          <w:numId w:val="8"/>
        </w:numPr>
        <w:rPr>
          <w:ins w:id="9301" w:author="Rodrigo García" w:date="2017-09-24T21:11:00Z"/>
        </w:rPr>
        <w:pPrChange w:id="9302" w:author="Rodrigo García" w:date="2017-09-24T21:10:00Z">
          <w:pPr>
            <w:pStyle w:val="Heading1"/>
          </w:pPr>
        </w:pPrChange>
      </w:pPr>
      <w:ins w:id="9303" w:author="Rodrigo García" w:date="2017-09-24T21:10:00Z">
        <w:r>
          <w:t>Enlace a Github. Tendrás que dejarlo bonito, poner licencia, etc. Por cierto, quita de tu repositorio de GitHub el TFG DE OTRO ALUMNO. No tien</w:t>
        </w:r>
      </w:ins>
      <w:ins w:id="9304" w:author="Rodrigo García" w:date="2017-09-24T21:11:00Z">
        <w:r>
          <w:t>es permiso para subirlo a Internet.</w:t>
        </w:r>
      </w:ins>
    </w:p>
    <w:p w14:paraId="67317F2D" w14:textId="74B3EC7D" w:rsidR="00273C9D" w:rsidRDefault="00273C9D">
      <w:pPr>
        <w:pStyle w:val="ListParagraph"/>
        <w:numPr>
          <w:ilvl w:val="0"/>
          <w:numId w:val="8"/>
        </w:numPr>
        <w:rPr>
          <w:ins w:id="9305" w:author="Rodrigo García" w:date="2017-09-24T21:11:00Z"/>
        </w:rPr>
        <w:pPrChange w:id="9306" w:author="Rodrigo García" w:date="2017-09-24T21:10:00Z">
          <w:pPr>
            <w:pStyle w:val="Heading1"/>
          </w:pPr>
        </w:pPrChange>
      </w:pPr>
      <w:ins w:id="9307" w:author="Rodrigo García" w:date="2017-09-24T21:11:00Z">
        <w:r>
          <w:t>Resultados.</w:t>
        </w:r>
      </w:ins>
    </w:p>
    <w:p w14:paraId="35847657" w14:textId="1E0A5158" w:rsidR="00273C9D" w:rsidRDefault="00273C9D">
      <w:pPr>
        <w:pStyle w:val="ListParagraph"/>
        <w:numPr>
          <w:ilvl w:val="0"/>
          <w:numId w:val="8"/>
        </w:numPr>
        <w:rPr>
          <w:ins w:id="9308" w:author="Rodrigo García" w:date="2017-09-24T21:11:00Z"/>
        </w:rPr>
        <w:pPrChange w:id="9309" w:author="Rodrigo García" w:date="2017-09-24T21:10:00Z">
          <w:pPr>
            <w:pStyle w:val="Heading1"/>
          </w:pPr>
        </w:pPrChange>
      </w:pPr>
      <w:ins w:id="9310" w:author="Rodrigo García" w:date="2017-09-24T21:11:00Z">
        <w:r>
          <w:t>Trabajos futuros.</w:t>
        </w:r>
      </w:ins>
    </w:p>
    <w:p w14:paraId="0CDF571E" w14:textId="5BC1E1A6" w:rsidR="00273C9D" w:rsidRPr="00273C9D" w:rsidRDefault="00273C9D">
      <w:pPr>
        <w:pStyle w:val="ListParagraph"/>
        <w:numPr>
          <w:ilvl w:val="0"/>
          <w:numId w:val="8"/>
        </w:numPr>
        <w:pPrChange w:id="9311" w:author="Rodrigo García" w:date="2017-09-24T21:10:00Z">
          <w:pPr>
            <w:pStyle w:val="Heading1"/>
          </w:pPr>
        </w:pPrChange>
      </w:pPr>
      <w:ins w:id="9312" w:author="Rodrigo García" w:date="2017-09-24T21:11:00Z">
        <w:r>
          <w:t>Qué has aprendido de la experiencia.</w:t>
        </w:r>
      </w:ins>
    </w:p>
    <w:p w14:paraId="5CE4A0F1" w14:textId="77777777" w:rsidR="00E653AA" w:rsidRDefault="00E653AA" w:rsidP="00E653AA">
      <w:pPr>
        <w:rPr>
          <w:ins w:id="9313" w:author="Borja Gonzalez" w:date="2017-09-10T20:43:00Z"/>
        </w:rPr>
      </w:pPr>
    </w:p>
    <w:p w14:paraId="5D3BEE6E" w14:textId="77777777" w:rsidR="007E178E" w:rsidRDefault="007E178E" w:rsidP="00E653AA">
      <w:pPr>
        <w:rPr>
          <w:ins w:id="9314" w:author="Borja Gonzalez" w:date="2017-09-10T20:43:00Z"/>
        </w:rPr>
      </w:pPr>
    </w:p>
    <w:p w14:paraId="539A1021" w14:textId="0D8510D8" w:rsidR="007E178E" w:rsidRDefault="007E178E" w:rsidP="00E653AA">
      <w:pPr>
        <w:rPr>
          <w:b/>
          <w:sz w:val="32"/>
          <w:szCs w:val="32"/>
        </w:rPr>
      </w:pPr>
      <w:r>
        <w:rPr>
          <w:b/>
          <w:sz w:val="32"/>
          <w:szCs w:val="32"/>
        </w:rPr>
        <w:t xml:space="preserve">Bibliografía </w:t>
      </w:r>
    </w:p>
    <w:p w14:paraId="1A42BE23" w14:textId="77777777" w:rsidR="007E178E" w:rsidRDefault="007E178E" w:rsidP="00E653AA">
      <w:pPr>
        <w:rPr>
          <w:b/>
          <w:sz w:val="32"/>
          <w:szCs w:val="32"/>
        </w:rPr>
      </w:pPr>
    </w:p>
    <w:p w14:paraId="44E3F6ED" w14:textId="767C77F5" w:rsidR="007E178E" w:rsidRDefault="001F504E" w:rsidP="00E653AA">
      <w:hyperlink r:id="rId73" w:history="1">
        <w:r w:rsidR="007E178E" w:rsidRPr="00F94A5E">
          <w:rPr>
            <w:rStyle w:val="Hyperlink"/>
          </w:rPr>
          <w:t>https://en.wikipedia.org/wiki/Socket.IO</w:t>
        </w:r>
      </w:hyperlink>
    </w:p>
    <w:p w14:paraId="65136E2D" w14:textId="77777777" w:rsidR="007E178E" w:rsidRDefault="007E178E" w:rsidP="00E653AA"/>
    <w:p w14:paraId="2012E0C0" w14:textId="5AA394B4" w:rsidR="007E178E" w:rsidRDefault="001F504E" w:rsidP="00E653AA">
      <w:hyperlink r:id="rId74" w:history="1">
        <w:r w:rsidR="007E178E" w:rsidRPr="00F94A5E">
          <w:rPr>
            <w:rStyle w:val="Hyperlink"/>
          </w:rPr>
          <w:t>https://es.wikipedia.org/wiki/JavaScript</w:t>
        </w:r>
      </w:hyperlink>
    </w:p>
    <w:p w14:paraId="4693FA66" w14:textId="77777777" w:rsidR="007E178E" w:rsidRDefault="007E178E" w:rsidP="00E653AA"/>
    <w:p w14:paraId="508C96A1" w14:textId="3D1CE397" w:rsidR="007E178E" w:rsidRDefault="001F504E" w:rsidP="00E653AA">
      <w:hyperlink r:id="rId75" w:history="1">
        <w:r w:rsidR="007E178E" w:rsidRPr="00F94A5E">
          <w:rPr>
            <w:rStyle w:val="Hyperlink"/>
          </w:rPr>
          <w:t>https://es.wikipedia.org/wiki/Node.js</w:t>
        </w:r>
      </w:hyperlink>
    </w:p>
    <w:p w14:paraId="4BCDC7EA" w14:textId="77777777" w:rsidR="007E178E" w:rsidRDefault="007E178E" w:rsidP="00E653AA"/>
    <w:p w14:paraId="1853EC3A" w14:textId="43205D82" w:rsidR="007E178E" w:rsidRDefault="001F504E" w:rsidP="00E653AA">
      <w:hyperlink r:id="rId76" w:history="1">
        <w:r w:rsidR="007E178E" w:rsidRPr="00F94A5E">
          <w:rPr>
            <w:rStyle w:val="Hyperlink"/>
          </w:rPr>
          <w:t>https://es.wikipedia.org/wiki/HTML</w:t>
        </w:r>
      </w:hyperlink>
    </w:p>
    <w:p w14:paraId="1E7DD515" w14:textId="77777777" w:rsidR="007E178E" w:rsidRDefault="007E178E" w:rsidP="00E653AA"/>
    <w:p w14:paraId="4BB0252F" w14:textId="1E8D4722" w:rsidR="007E178E" w:rsidRDefault="001F504E" w:rsidP="00E653AA">
      <w:hyperlink r:id="rId77" w:history="1">
        <w:r w:rsidR="007E178E" w:rsidRPr="00F94A5E">
          <w:rPr>
            <w:rStyle w:val="Hyperlink"/>
          </w:rPr>
          <w:t>https://es.wikipedia.org/wiki/Hoja_de_estilos_en_cascada</w:t>
        </w:r>
      </w:hyperlink>
    </w:p>
    <w:p w14:paraId="63FFFAB9" w14:textId="77777777" w:rsidR="007E178E" w:rsidRDefault="007E178E" w:rsidP="00E653AA"/>
    <w:p w14:paraId="2CEEA122" w14:textId="74704F38" w:rsidR="007E178E" w:rsidRDefault="001F504E" w:rsidP="00E653AA">
      <w:hyperlink r:id="rId78" w:history="1">
        <w:r w:rsidR="0029131B" w:rsidRPr="00F94A5E">
          <w:rPr>
            <w:rStyle w:val="Hyperlink"/>
          </w:rPr>
          <w:t>https://es.wikipedia.org/wiki/SQLite</w:t>
        </w:r>
      </w:hyperlink>
    </w:p>
    <w:p w14:paraId="1C49DC6A" w14:textId="77777777" w:rsidR="0029131B" w:rsidRDefault="0029131B" w:rsidP="00E653AA"/>
    <w:p w14:paraId="139C0C89" w14:textId="5357E746" w:rsidR="0029131B" w:rsidRDefault="001F504E" w:rsidP="00E653AA">
      <w:hyperlink r:id="rId79" w:history="1">
        <w:r w:rsidR="0029131B" w:rsidRPr="00F94A5E">
          <w:rPr>
            <w:rStyle w:val="Hyperlink"/>
          </w:rPr>
          <w:t>https://es.wikipedia.org/wiki/Base_de_datos</w:t>
        </w:r>
      </w:hyperlink>
    </w:p>
    <w:p w14:paraId="796130D3" w14:textId="77777777" w:rsidR="0029131B" w:rsidRDefault="0029131B" w:rsidP="00E653AA"/>
    <w:p w14:paraId="3BCE177D" w14:textId="5FBF22CF" w:rsidR="002C73BC" w:rsidRDefault="001F504E" w:rsidP="00E653AA">
      <w:hyperlink r:id="rId80" w:history="1">
        <w:r w:rsidR="002C73BC" w:rsidRPr="00F94A5E">
          <w:rPr>
            <w:rStyle w:val="Hyperlink"/>
          </w:rPr>
          <w:t>https://es.wikipedia.org/wiki/ACID</w:t>
        </w:r>
      </w:hyperlink>
    </w:p>
    <w:p w14:paraId="652D0ED0" w14:textId="77777777" w:rsidR="00EB218B" w:rsidRDefault="00EB218B" w:rsidP="00E653AA"/>
    <w:p w14:paraId="0C9E2645" w14:textId="0539C29E" w:rsidR="00EB218B" w:rsidRDefault="00EB218B" w:rsidP="00E653AA">
      <w:pPr>
        <w:rPr>
          <w:ins w:id="9315" w:author="Borja Gonzalez" w:date="2017-09-13T17:54:00Z"/>
        </w:rPr>
      </w:pPr>
      <w:ins w:id="9316" w:author="Borja Gonzalez" w:date="2017-09-13T17:54:00Z">
        <w:r>
          <w:fldChar w:fldCharType="begin"/>
        </w:r>
        <w:r>
          <w:instrText xml:space="preserve"> HYPERLINK "</w:instrText>
        </w:r>
      </w:ins>
      <w:r w:rsidRPr="00EB218B">
        <w:instrText>https://github.com/kikinteractive/app</w:instrText>
      </w:r>
      <w:ins w:id="9317" w:author="Borja Gonzalez" w:date="2017-09-13T17:54:00Z">
        <w:r>
          <w:instrText xml:space="preserve">" </w:instrText>
        </w:r>
        <w:r>
          <w:fldChar w:fldCharType="separate"/>
        </w:r>
      </w:ins>
      <w:r w:rsidRPr="00494FC3">
        <w:rPr>
          <w:rStyle w:val="Hyperlink"/>
        </w:rPr>
        <w:t>https://github.com/kikinteractive/app</w:t>
      </w:r>
      <w:ins w:id="9318" w:author="Borja Gonzalez" w:date="2017-09-13T17:54:00Z">
        <w:r>
          <w:fldChar w:fldCharType="end"/>
        </w:r>
      </w:ins>
    </w:p>
    <w:p w14:paraId="62CAAA03" w14:textId="77777777" w:rsidR="00EB218B" w:rsidRPr="007E178E" w:rsidRDefault="00EB218B" w:rsidP="00E653AA"/>
    <w:sectPr w:rsidR="00EB218B" w:rsidRPr="007E178E" w:rsidSect="00BE7488">
      <w:footerReference w:type="even" r:id="rId81"/>
      <w:footerReference w:type="default" r:id="rId82"/>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00" w:author="Rodrigo García" w:date="2017-09-24T12:19:00Z" w:initials="RG">
    <w:p w14:paraId="4E9411C6" w14:textId="7190F2F4" w:rsidR="0089495A" w:rsidRDefault="0089495A">
      <w:pPr>
        <w:pStyle w:val="CommentText"/>
      </w:pPr>
      <w:r>
        <w:rPr>
          <w:rStyle w:val="CommentReference"/>
        </w:rPr>
        <w:annotationRef/>
      </w:r>
      <w:r>
        <w:t>Antes de contar qué hace la aplicación tienes que contar la “motivación”, es decir, que necesidad va a cubrir tu TFG. La razón de hacerlo. La introducción es muy importante. Habrá un % importante de gente que solo leerá la introducción y las conclusiones de tu documento.</w:t>
      </w:r>
    </w:p>
  </w:comment>
  <w:comment w:id="201" w:author="Rodrigo García" w:date="2017-09-24T12:15:00Z" w:initials="RG">
    <w:p w14:paraId="49B195A4" w14:textId="79DC131D" w:rsidR="0089495A" w:rsidRDefault="0089495A">
      <w:pPr>
        <w:pStyle w:val="CommentText"/>
      </w:pPr>
      <w:r>
        <w:rPr>
          <w:rStyle w:val="CommentReference"/>
        </w:rPr>
        <w:annotationRef/>
      </w:r>
      <w:r>
        <w:t>Deja un pequeño espacio entre cada párrafo y el siguiente. Puedes hacerlo metiendo un Enter o cambiando el formato de párrafo.</w:t>
      </w:r>
    </w:p>
  </w:comment>
  <w:comment w:id="217" w:author="Rodrigo García" w:date="2017-09-28T13:02:00Z" w:initials="RG">
    <w:p w14:paraId="59218058" w14:textId="77777777" w:rsidR="0089495A" w:rsidRDefault="0089495A" w:rsidP="00F45CE8">
      <w:pPr>
        <w:pStyle w:val="CommentText"/>
      </w:pPr>
      <w:r>
        <w:rPr>
          <w:rStyle w:val="CommentReference"/>
        </w:rPr>
        <w:annotationRef/>
      </w:r>
      <w:r>
        <w:t>Agrupa las tecnologías del lado del cliente y del lado del servidor. Por ejemplo, Chart.JS junto con HTML, y Express con la librería de sockets y justo antes de las bases de datos.</w:t>
      </w:r>
    </w:p>
  </w:comment>
  <w:comment w:id="8570" w:author="Rodrigo García" w:date="2017-09-24T21:07:00Z" w:initials="RG">
    <w:p w14:paraId="7C853560" w14:textId="611100E1" w:rsidR="0089495A" w:rsidRDefault="0089495A">
      <w:pPr>
        <w:pStyle w:val="CommentText"/>
      </w:pPr>
      <w:r>
        <w:rPr>
          <w:rStyle w:val="CommentReference"/>
        </w:rPr>
        <w:annotationRef/>
      </w:r>
      <w:r>
        <w:t>En estos dibujos has medio intentado hacer los diagramas de interacción de los que te hablaba antes.</w:t>
      </w:r>
    </w:p>
  </w:comment>
  <w:comment w:id="8613" w:author="Rodrigo García" w:date="2017-09-24T21:08:00Z" w:initials="RG">
    <w:p w14:paraId="6CA16822" w14:textId="6C234EA2" w:rsidR="0089495A" w:rsidRDefault="0089495A">
      <w:pPr>
        <w:pStyle w:val="CommentText"/>
      </w:pPr>
      <w:r>
        <w:rPr>
          <w:rStyle w:val="CommentReference"/>
        </w:rPr>
        <w:annotationRef/>
      </w:r>
      <w:r>
        <w:t>Añade que se lo has mostrado a los fisioterapeutas, que han confirmado su utilidad, que han sugerido cambios, etc. Eso lo puedes enlazar con los resultados y las conclusiones.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0589A3" w14:textId="77777777" w:rsidR="0089495A" w:rsidRDefault="0089495A" w:rsidP="003E4A9E">
      <w:r>
        <w:separator/>
      </w:r>
    </w:p>
  </w:endnote>
  <w:endnote w:type="continuationSeparator" w:id="0">
    <w:p w14:paraId="5820C61A" w14:textId="77777777" w:rsidR="0089495A" w:rsidRDefault="0089495A" w:rsidP="003E4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altName w:val="Segoe UI"/>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enlo Regular">
    <w:altName w:val="DokChampa"/>
    <w:panose1 w:val="020B0609030804020204"/>
    <w:charset w:val="00"/>
    <w:family w:val="auto"/>
    <w:pitch w:val="variable"/>
    <w:sig w:usb0="E60022FF" w:usb1="D200F9FB" w:usb2="02000028" w:usb3="00000000" w:csb0="000001D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C3AA5D" w14:textId="77777777" w:rsidR="0089495A" w:rsidRDefault="0089495A" w:rsidP="004C0379">
    <w:pPr>
      <w:pStyle w:val="Footer"/>
      <w:framePr w:wrap="around" w:vAnchor="text" w:hAnchor="margin" w:xAlign="right" w:y="1"/>
      <w:rPr>
        <w:ins w:id="9319" w:author="Borja Gonzalez" w:date="2017-09-27T14:54:00Z"/>
        <w:rStyle w:val="PageNumber"/>
      </w:rPr>
    </w:pPr>
    <w:ins w:id="9320" w:author="Borja Gonzalez" w:date="2017-09-27T14:54:00Z">
      <w:r>
        <w:rPr>
          <w:rStyle w:val="PageNumber"/>
        </w:rPr>
        <w:fldChar w:fldCharType="begin"/>
      </w:r>
      <w:r>
        <w:rPr>
          <w:rStyle w:val="PageNumber"/>
        </w:rPr>
        <w:instrText xml:space="preserve">PAGE  </w:instrText>
      </w:r>
      <w:r>
        <w:rPr>
          <w:rStyle w:val="PageNumber"/>
        </w:rPr>
        <w:fldChar w:fldCharType="end"/>
      </w:r>
    </w:ins>
  </w:p>
  <w:p w14:paraId="07209A14" w14:textId="77777777" w:rsidR="0089495A" w:rsidRDefault="0089495A">
    <w:pPr>
      <w:pStyle w:val="Footer"/>
      <w:ind w:right="360"/>
      <w:pPrChange w:id="9321" w:author="Borja Gonzalez" w:date="2017-09-27T14:54:00Z">
        <w:pPr>
          <w:pStyle w:val="Footer"/>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A96286" w14:textId="77777777" w:rsidR="0089495A" w:rsidRDefault="0089495A" w:rsidP="004C0379">
    <w:pPr>
      <w:pStyle w:val="Footer"/>
      <w:framePr w:wrap="around" w:vAnchor="text" w:hAnchor="margin" w:xAlign="right" w:y="1"/>
      <w:rPr>
        <w:ins w:id="9322" w:author="Borja Gonzalez" w:date="2017-09-27T14:54:00Z"/>
        <w:rStyle w:val="PageNumber"/>
      </w:rPr>
    </w:pPr>
    <w:ins w:id="9323" w:author="Borja Gonzalez" w:date="2017-09-27T14:54:00Z">
      <w:r>
        <w:rPr>
          <w:rStyle w:val="PageNumber"/>
        </w:rPr>
        <w:fldChar w:fldCharType="begin"/>
      </w:r>
      <w:r>
        <w:rPr>
          <w:rStyle w:val="PageNumber"/>
        </w:rPr>
        <w:instrText xml:space="preserve">PAGE  </w:instrText>
      </w:r>
    </w:ins>
    <w:r>
      <w:rPr>
        <w:rStyle w:val="PageNumber"/>
      </w:rPr>
      <w:fldChar w:fldCharType="separate"/>
    </w:r>
    <w:r w:rsidR="00F566A4">
      <w:rPr>
        <w:rStyle w:val="PageNumber"/>
        <w:noProof/>
      </w:rPr>
      <w:t>72</w:t>
    </w:r>
    <w:ins w:id="9324" w:author="Borja Gonzalez" w:date="2017-09-27T14:54:00Z">
      <w:r>
        <w:rPr>
          <w:rStyle w:val="PageNumber"/>
        </w:rPr>
        <w:fldChar w:fldCharType="end"/>
      </w:r>
    </w:ins>
  </w:p>
  <w:p w14:paraId="167431DB" w14:textId="77777777" w:rsidR="0089495A" w:rsidRDefault="0089495A" w:rsidP="00C4528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79C09E" w14:textId="77777777" w:rsidR="0089495A" w:rsidRDefault="0089495A" w:rsidP="003E4A9E">
      <w:r>
        <w:separator/>
      </w:r>
    </w:p>
  </w:footnote>
  <w:footnote w:type="continuationSeparator" w:id="0">
    <w:p w14:paraId="40B21A5F" w14:textId="77777777" w:rsidR="0089495A" w:rsidRDefault="0089495A" w:rsidP="003E4A9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DF789C"/>
    <w:multiLevelType w:val="hybridMultilevel"/>
    <w:tmpl w:val="4004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
  </w:num>
  <w:num w:numId="4">
    <w:abstractNumId w:val="2"/>
  </w:num>
  <w:num w:numId="5">
    <w:abstractNumId w:val="3"/>
  </w:num>
  <w:num w:numId="6">
    <w:abstractNumId w:val="5"/>
  </w:num>
  <w:num w:numId="7">
    <w:abstractNumId w:val="8"/>
  </w:num>
  <w:num w:numId="8">
    <w:abstractNumId w:val="7"/>
  </w:num>
  <w:num w:numId="9">
    <w:abstractNumId w:val="12"/>
  </w:num>
  <w:num w:numId="10">
    <w:abstractNumId w:val="24"/>
  </w:num>
  <w:num w:numId="11">
    <w:abstractNumId w:val="6"/>
  </w:num>
  <w:num w:numId="12">
    <w:abstractNumId w:val="15"/>
  </w:num>
  <w:num w:numId="13">
    <w:abstractNumId w:val="4"/>
  </w:num>
  <w:num w:numId="14">
    <w:abstractNumId w:val="18"/>
  </w:num>
  <w:num w:numId="15">
    <w:abstractNumId w:val="14"/>
  </w:num>
  <w:num w:numId="16">
    <w:abstractNumId w:val="9"/>
  </w:num>
  <w:num w:numId="17">
    <w:abstractNumId w:val="21"/>
  </w:num>
  <w:num w:numId="18">
    <w:abstractNumId w:val="16"/>
  </w:num>
  <w:num w:numId="19">
    <w:abstractNumId w:val="22"/>
  </w:num>
  <w:num w:numId="20">
    <w:abstractNumId w:val="28"/>
  </w:num>
  <w:num w:numId="21">
    <w:abstractNumId w:val="17"/>
  </w:num>
  <w:num w:numId="22">
    <w:abstractNumId w:val="10"/>
  </w:num>
  <w:num w:numId="23">
    <w:abstractNumId w:val="27"/>
  </w:num>
  <w:num w:numId="24">
    <w:abstractNumId w:val="23"/>
  </w:num>
  <w:num w:numId="25">
    <w:abstractNumId w:val="19"/>
  </w:num>
  <w:num w:numId="26">
    <w:abstractNumId w:val="20"/>
  </w:num>
  <w:num w:numId="27">
    <w:abstractNumId w:val="25"/>
  </w:num>
  <w:num w:numId="28">
    <w:abstractNumId w:val="26"/>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revisionView w:markup="0"/>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14FE6"/>
    <w:rsid w:val="00016524"/>
    <w:rsid w:val="000172C9"/>
    <w:rsid w:val="000238E4"/>
    <w:rsid w:val="000365A9"/>
    <w:rsid w:val="00042649"/>
    <w:rsid w:val="00042B13"/>
    <w:rsid w:val="00052B1B"/>
    <w:rsid w:val="000567E5"/>
    <w:rsid w:val="00056E78"/>
    <w:rsid w:val="000649F9"/>
    <w:rsid w:val="00065470"/>
    <w:rsid w:val="000668F5"/>
    <w:rsid w:val="000674E9"/>
    <w:rsid w:val="00073B4F"/>
    <w:rsid w:val="000A493D"/>
    <w:rsid w:val="000B4D29"/>
    <w:rsid w:val="000B6B32"/>
    <w:rsid w:val="000D7ED5"/>
    <w:rsid w:val="000E3AE4"/>
    <w:rsid w:val="000E6D79"/>
    <w:rsid w:val="000F4647"/>
    <w:rsid w:val="000F62E6"/>
    <w:rsid w:val="00112C69"/>
    <w:rsid w:val="00155116"/>
    <w:rsid w:val="001633E0"/>
    <w:rsid w:val="001757CA"/>
    <w:rsid w:val="001837C3"/>
    <w:rsid w:val="001A2DEE"/>
    <w:rsid w:val="001A2EA4"/>
    <w:rsid w:val="001A4546"/>
    <w:rsid w:val="001A734D"/>
    <w:rsid w:val="001B143F"/>
    <w:rsid w:val="001B32E7"/>
    <w:rsid w:val="001C729E"/>
    <w:rsid w:val="001E343B"/>
    <w:rsid w:val="001F504E"/>
    <w:rsid w:val="00200A24"/>
    <w:rsid w:val="002024F2"/>
    <w:rsid w:val="002062DF"/>
    <w:rsid w:val="002168F5"/>
    <w:rsid w:val="002216A3"/>
    <w:rsid w:val="0022572E"/>
    <w:rsid w:val="002259CD"/>
    <w:rsid w:val="0022745C"/>
    <w:rsid w:val="00236396"/>
    <w:rsid w:val="0024161F"/>
    <w:rsid w:val="00241DE6"/>
    <w:rsid w:val="002449ED"/>
    <w:rsid w:val="00252EA4"/>
    <w:rsid w:val="00252FD8"/>
    <w:rsid w:val="00254492"/>
    <w:rsid w:val="00263BFD"/>
    <w:rsid w:val="00264972"/>
    <w:rsid w:val="00265FAD"/>
    <w:rsid w:val="00273C9D"/>
    <w:rsid w:val="00273E8F"/>
    <w:rsid w:val="00280E5F"/>
    <w:rsid w:val="00286EBB"/>
    <w:rsid w:val="0028735F"/>
    <w:rsid w:val="0029131B"/>
    <w:rsid w:val="002919E2"/>
    <w:rsid w:val="002A2E6C"/>
    <w:rsid w:val="002A3C4D"/>
    <w:rsid w:val="002C0A43"/>
    <w:rsid w:val="002C21D7"/>
    <w:rsid w:val="002C73BC"/>
    <w:rsid w:val="002D1E73"/>
    <w:rsid w:val="002D3B74"/>
    <w:rsid w:val="002D59F7"/>
    <w:rsid w:val="002E0B49"/>
    <w:rsid w:val="002E3900"/>
    <w:rsid w:val="002F10CA"/>
    <w:rsid w:val="00301ECB"/>
    <w:rsid w:val="003022BA"/>
    <w:rsid w:val="003066E2"/>
    <w:rsid w:val="003100B2"/>
    <w:rsid w:val="0031513A"/>
    <w:rsid w:val="00316321"/>
    <w:rsid w:val="0032119F"/>
    <w:rsid w:val="00323DB8"/>
    <w:rsid w:val="003278A5"/>
    <w:rsid w:val="003320BE"/>
    <w:rsid w:val="00333F5F"/>
    <w:rsid w:val="00337DCF"/>
    <w:rsid w:val="00343E12"/>
    <w:rsid w:val="00353421"/>
    <w:rsid w:val="00354987"/>
    <w:rsid w:val="0036703B"/>
    <w:rsid w:val="0037218C"/>
    <w:rsid w:val="003965A8"/>
    <w:rsid w:val="0039667F"/>
    <w:rsid w:val="003970D7"/>
    <w:rsid w:val="003B170A"/>
    <w:rsid w:val="003B3448"/>
    <w:rsid w:val="003B7083"/>
    <w:rsid w:val="003C2907"/>
    <w:rsid w:val="003D22AD"/>
    <w:rsid w:val="003D31E0"/>
    <w:rsid w:val="003E4A9E"/>
    <w:rsid w:val="003E7D66"/>
    <w:rsid w:val="003E7E71"/>
    <w:rsid w:val="003F141D"/>
    <w:rsid w:val="003F677A"/>
    <w:rsid w:val="003F7C6A"/>
    <w:rsid w:val="0040221C"/>
    <w:rsid w:val="00403458"/>
    <w:rsid w:val="0041258C"/>
    <w:rsid w:val="004231B3"/>
    <w:rsid w:val="004357C6"/>
    <w:rsid w:val="0044069F"/>
    <w:rsid w:val="004407E6"/>
    <w:rsid w:val="00441A84"/>
    <w:rsid w:val="004426CE"/>
    <w:rsid w:val="00444D50"/>
    <w:rsid w:val="00447BFC"/>
    <w:rsid w:val="00454768"/>
    <w:rsid w:val="004630E1"/>
    <w:rsid w:val="00474CE2"/>
    <w:rsid w:val="00476513"/>
    <w:rsid w:val="00477276"/>
    <w:rsid w:val="00480183"/>
    <w:rsid w:val="00487522"/>
    <w:rsid w:val="0049275A"/>
    <w:rsid w:val="004A283A"/>
    <w:rsid w:val="004B1503"/>
    <w:rsid w:val="004B4F98"/>
    <w:rsid w:val="004B7341"/>
    <w:rsid w:val="004C0379"/>
    <w:rsid w:val="004C28EF"/>
    <w:rsid w:val="004C562D"/>
    <w:rsid w:val="004C78E1"/>
    <w:rsid w:val="004D7DA0"/>
    <w:rsid w:val="004E1EED"/>
    <w:rsid w:val="004E4A72"/>
    <w:rsid w:val="004E6EDB"/>
    <w:rsid w:val="004E7211"/>
    <w:rsid w:val="0050601B"/>
    <w:rsid w:val="00506C74"/>
    <w:rsid w:val="00520C5F"/>
    <w:rsid w:val="00522970"/>
    <w:rsid w:val="00532ADB"/>
    <w:rsid w:val="0055352B"/>
    <w:rsid w:val="00556E25"/>
    <w:rsid w:val="00580CC4"/>
    <w:rsid w:val="00586BE4"/>
    <w:rsid w:val="0059382A"/>
    <w:rsid w:val="005A0AB6"/>
    <w:rsid w:val="005A7297"/>
    <w:rsid w:val="005B376F"/>
    <w:rsid w:val="00610E90"/>
    <w:rsid w:val="00616503"/>
    <w:rsid w:val="0061723C"/>
    <w:rsid w:val="00623EA5"/>
    <w:rsid w:val="00624556"/>
    <w:rsid w:val="00625695"/>
    <w:rsid w:val="006532AB"/>
    <w:rsid w:val="0066109E"/>
    <w:rsid w:val="006621C2"/>
    <w:rsid w:val="00662D0C"/>
    <w:rsid w:val="00677A83"/>
    <w:rsid w:val="006860EA"/>
    <w:rsid w:val="006972A5"/>
    <w:rsid w:val="006A2331"/>
    <w:rsid w:val="006B0304"/>
    <w:rsid w:val="006C0698"/>
    <w:rsid w:val="006C0892"/>
    <w:rsid w:val="006C174E"/>
    <w:rsid w:val="006D06A7"/>
    <w:rsid w:val="006E178F"/>
    <w:rsid w:val="006F2221"/>
    <w:rsid w:val="006F3764"/>
    <w:rsid w:val="006F676A"/>
    <w:rsid w:val="00715F78"/>
    <w:rsid w:val="007238C2"/>
    <w:rsid w:val="00726AE6"/>
    <w:rsid w:val="00734C62"/>
    <w:rsid w:val="00745F9E"/>
    <w:rsid w:val="00747C57"/>
    <w:rsid w:val="00750754"/>
    <w:rsid w:val="00762B80"/>
    <w:rsid w:val="007821BE"/>
    <w:rsid w:val="00793476"/>
    <w:rsid w:val="007A3CE4"/>
    <w:rsid w:val="007A4192"/>
    <w:rsid w:val="007C080F"/>
    <w:rsid w:val="007C7666"/>
    <w:rsid w:val="007D3431"/>
    <w:rsid w:val="007D5C04"/>
    <w:rsid w:val="007D79D0"/>
    <w:rsid w:val="007E178E"/>
    <w:rsid w:val="007E4105"/>
    <w:rsid w:val="007E5FBE"/>
    <w:rsid w:val="007E6C19"/>
    <w:rsid w:val="008024E4"/>
    <w:rsid w:val="00813C6B"/>
    <w:rsid w:val="0081632B"/>
    <w:rsid w:val="00817C73"/>
    <w:rsid w:val="00820D10"/>
    <w:rsid w:val="00822079"/>
    <w:rsid w:val="00830AAE"/>
    <w:rsid w:val="00831DF4"/>
    <w:rsid w:val="00835D21"/>
    <w:rsid w:val="00850FEB"/>
    <w:rsid w:val="00853117"/>
    <w:rsid w:val="00855C99"/>
    <w:rsid w:val="00860F9D"/>
    <w:rsid w:val="0087181C"/>
    <w:rsid w:val="008725F9"/>
    <w:rsid w:val="00877555"/>
    <w:rsid w:val="008854BA"/>
    <w:rsid w:val="00886581"/>
    <w:rsid w:val="0089495A"/>
    <w:rsid w:val="008A1614"/>
    <w:rsid w:val="008A324D"/>
    <w:rsid w:val="008B47D8"/>
    <w:rsid w:val="008C3871"/>
    <w:rsid w:val="008C4885"/>
    <w:rsid w:val="008C605D"/>
    <w:rsid w:val="008E60B0"/>
    <w:rsid w:val="008F5D78"/>
    <w:rsid w:val="009046E6"/>
    <w:rsid w:val="009206C3"/>
    <w:rsid w:val="009239DB"/>
    <w:rsid w:val="009243EF"/>
    <w:rsid w:val="00925B9A"/>
    <w:rsid w:val="0093234F"/>
    <w:rsid w:val="00932FA0"/>
    <w:rsid w:val="00933DFD"/>
    <w:rsid w:val="009370C0"/>
    <w:rsid w:val="009550DF"/>
    <w:rsid w:val="0096101D"/>
    <w:rsid w:val="00962AC3"/>
    <w:rsid w:val="00964DB4"/>
    <w:rsid w:val="009750CE"/>
    <w:rsid w:val="00986B0A"/>
    <w:rsid w:val="009A1843"/>
    <w:rsid w:val="009A3F43"/>
    <w:rsid w:val="009A5E2B"/>
    <w:rsid w:val="009B3DDD"/>
    <w:rsid w:val="009B590A"/>
    <w:rsid w:val="009C33EB"/>
    <w:rsid w:val="009C3C8D"/>
    <w:rsid w:val="009C4174"/>
    <w:rsid w:val="009E54AB"/>
    <w:rsid w:val="009F3C87"/>
    <w:rsid w:val="009F6CE6"/>
    <w:rsid w:val="00A029F2"/>
    <w:rsid w:val="00A1719D"/>
    <w:rsid w:val="00A202B8"/>
    <w:rsid w:val="00A2322F"/>
    <w:rsid w:val="00A3559A"/>
    <w:rsid w:val="00A47B4C"/>
    <w:rsid w:val="00A51E6E"/>
    <w:rsid w:val="00A562AB"/>
    <w:rsid w:val="00A601FD"/>
    <w:rsid w:val="00A60E83"/>
    <w:rsid w:val="00A849FA"/>
    <w:rsid w:val="00A9060F"/>
    <w:rsid w:val="00AA39D1"/>
    <w:rsid w:val="00AC7266"/>
    <w:rsid w:val="00AD3C27"/>
    <w:rsid w:val="00AD3CBB"/>
    <w:rsid w:val="00AE1062"/>
    <w:rsid w:val="00AE3604"/>
    <w:rsid w:val="00AF08B4"/>
    <w:rsid w:val="00AF1C9F"/>
    <w:rsid w:val="00AF4608"/>
    <w:rsid w:val="00B022BD"/>
    <w:rsid w:val="00B074CC"/>
    <w:rsid w:val="00B24E68"/>
    <w:rsid w:val="00B41153"/>
    <w:rsid w:val="00B443A1"/>
    <w:rsid w:val="00B44453"/>
    <w:rsid w:val="00B465E5"/>
    <w:rsid w:val="00B50A04"/>
    <w:rsid w:val="00B555CB"/>
    <w:rsid w:val="00B60BF4"/>
    <w:rsid w:val="00B60C6A"/>
    <w:rsid w:val="00B64D14"/>
    <w:rsid w:val="00B74D7C"/>
    <w:rsid w:val="00B77AF4"/>
    <w:rsid w:val="00B812A9"/>
    <w:rsid w:val="00B8172C"/>
    <w:rsid w:val="00B8271C"/>
    <w:rsid w:val="00B908A6"/>
    <w:rsid w:val="00BA2FE4"/>
    <w:rsid w:val="00BA6F60"/>
    <w:rsid w:val="00BB01EC"/>
    <w:rsid w:val="00BB5BF9"/>
    <w:rsid w:val="00BC4CE1"/>
    <w:rsid w:val="00BD1DD1"/>
    <w:rsid w:val="00BE3411"/>
    <w:rsid w:val="00BE44C3"/>
    <w:rsid w:val="00BE7488"/>
    <w:rsid w:val="00BE7542"/>
    <w:rsid w:val="00BF0FD1"/>
    <w:rsid w:val="00C03E33"/>
    <w:rsid w:val="00C03EF1"/>
    <w:rsid w:val="00C13C50"/>
    <w:rsid w:val="00C31D47"/>
    <w:rsid w:val="00C45289"/>
    <w:rsid w:val="00C54FE7"/>
    <w:rsid w:val="00C74956"/>
    <w:rsid w:val="00C764DB"/>
    <w:rsid w:val="00C85A45"/>
    <w:rsid w:val="00CB1F59"/>
    <w:rsid w:val="00CC1673"/>
    <w:rsid w:val="00CC6FD2"/>
    <w:rsid w:val="00CD1353"/>
    <w:rsid w:val="00CE1853"/>
    <w:rsid w:val="00CE2E56"/>
    <w:rsid w:val="00CE3025"/>
    <w:rsid w:val="00CE3E4F"/>
    <w:rsid w:val="00CF2B10"/>
    <w:rsid w:val="00D00221"/>
    <w:rsid w:val="00D06F70"/>
    <w:rsid w:val="00D16488"/>
    <w:rsid w:val="00D22CF3"/>
    <w:rsid w:val="00D25341"/>
    <w:rsid w:val="00D2609E"/>
    <w:rsid w:val="00D26C47"/>
    <w:rsid w:val="00D32ACC"/>
    <w:rsid w:val="00D3409D"/>
    <w:rsid w:val="00D37573"/>
    <w:rsid w:val="00D51A6F"/>
    <w:rsid w:val="00D7334C"/>
    <w:rsid w:val="00D85D99"/>
    <w:rsid w:val="00D9065B"/>
    <w:rsid w:val="00D93C51"/>
    <w:rsid w:val="00DC0CEF"/>
    <w:rsid w:val="00DC2D8F"/>
    <w:rsid w:val="00DC72BF"/>
    <w:rsid w:val="00DC7D84"/>
    <w:rsid w:val="00DE077C"/>
    <w:rsid w:val="00DE3DB0"/>
    <w:rsid w:val="00DE7CD9"/>
    <w:rsid w:val="00DF2E7D"/>
    <w:rsid w:val="00DF6FC4"/>
    <w:rsid w:val="00E0405A"/>
    <w:rsid w:val="00E066BD"/>
    <w:rsid w:val="00E142DF"/>
    <w:rsid w:val="00E1467C"/>
    <w:rsid w:val="00E21D4D"/>
    <w:rsid w:val="00E25939"/>
    <w:rsid w:val="00E333DA"/>
    <w:rsid w:val="00E36358"/>
    <w:rsid w:val="00E36E11"/>
    <w:rsid w:val="00E37D98"/>
    <w:rsid w:val="00E5539D"/>
    <w:rsid w:val="00E62638"/>
    <w:rsid w:val="00E653AA"/>
    <w:rsid w:val="00E671BF"/>
    <w:rsid w:val="00E73DDA"/>
    <w:rsid w:val="00E76E79"/>
    <w:rsid w:val="00E77CD8"/>
    <w:rsid w:val="00E9151D"/>
    <w:rsid w:val="00E93DF6"/>
    <w:rsid w:val="00E971AB"/>
    <w:rsid w:val="00EA0671"/>
    <w:rsid w:val="00EA3329"/>
    <w:rsid w:val="00EA4142"/>
    <w:rsid w:val="00EA5A3D"/>
    <w:rsid w:val="00EB218B"/>
    <w:rsid w:val="00EB594C"/>
    <w:rsid w:val="00F075EA"/>
    <w:rsid w:val="00F137C1"/>
    <w:rsid w:val="00F23D67"/>
    <w:rsid w:val="00F265D5"/>
    <w:rsid w:val="00F358BF"/>
    <w:rsid w:val="00F452C7"/>
    <w:rsid w:val="00F45CE8"/>
    <w:rsid w:val="00F54A8E"/>
    <w:rsid w:val="00F55B79"/>
    <w:rsid w:val="00F566A4"/>
    <w:rsid w:val="00F56CA6"/>
    <w:rsid w:val="00F6067F"/>
    <w:rsid w:val="00F62A95"/>
    <w:rsid w:val="00F747BA"/>
    <w:rsid w:val="00F7781D"/>
    <w:rsid w:val="00F9089A"/>
    <w:rsid w:val="00F93134"/>
    <w:rsid w:val="00F93CA9"/>
    <w:rsid w:val="00FB41A1"/>
    <w:rsid w:val="00FB5B11"/>
    <w:rsid w:val="00FB6C2E"/>
    <w:rsid w:val="00FC0B72"/>
    <w:rsid w:val="00FC486A"/>
    <w:rsid w:val="00FC4DB1"/>
    <w:rsid w:val="00FD514B"/>
    <w:rsid w:val="00FE64E4"/>
    <w:rsid w:val="00FE6B96"/>
    <w:rsid w:val="00FF498F"/>
    <w:rsid w:val="00FF4EF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B257E0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671BF"/>
  </w:style>
  <w:style w:type="paragraph" w:styleId="Header">
    <w:name w:val="header"/>
    <w:basedOn w:val="Normal"/>
    <w:link w:val="HeaderChar"/>
    <w:uiPriority w:val="99"/>
    <w:unhideWhenUsed/>
    <w:rsid w:val="003E4A9E"/>
    <w:pPr>
      <w:tabs>
        <w:tab w:val="center" w:pos="4153"/>
        <w:tab w:val="right" w:pos="8306"/>
      </w:tabs>
    </w:pPr>
  </w:style>
  <w:style w:type="character" w:customStyle="1" w:styleId="HeaderChar">
    <w:name w:val="Header Char"/>
    <w:basedOn w:val="DefaultParagraphFont"/>
    <w:link w:val="Header"/>
    <w:uiPriority w:val="99"/>
    <w:rsid w:val="003E4A9E"/>
  </w:style>
  <w:style w:type="paragraph" w:styleId="Footer">
    <w:name w:val="footer"/>
    <w:basedOn w:val="Normal"/>
    <w:link w:val="FooterChar"/>
    <w:uiPriority w:val="99"/>
    <w:unhideWhenUsed/>
    <w:rsid w:val="003E4A9E"/>
    <w:pPr>
      <w:tabs>
        <w:tab w:val="center" w:pos="4153"/>
        <w:tab w:val="right" w:pos="8306"/>
      </w:tabs>
    </w:pPr>
  </w:style>
  <w:style w:type="character" w:customStyle="1" w:styleId="FooterChar">
    <w:name w:val="Footer Char"/>
    <w:basedOn w:val="DefaultParagraphFont"/>
    <w:link w:val="Footer"/>
    <w:uiPriority w:val="99"/>
    <w:rsid w:val="003E4A9E"/>
  </w:style>
  <w:style w:type="character" w:styleId="PageNumber">
    <w:name w:val="page number"/>
    <w:basedOn w:val="DefaultParagraphFont"/>
    <w:uiPriority w:val="99"/>
    <w:semiHidden/>
    <w:unhideWhenUsed/>
    <w:rsid w:val="004C0379"/>
  </w:style>
  <w:style w:type="character" w:styleId="HTMLCode">
    <w:name w:val="HTML Code"/>
    <w:basedOn w:val="DefaultParagraphFont"/>
    <w:uiPriority w:val="99"/>
    <w:semiHidden/>
    <w:unhideWhenUsed/>
    <w:rsid w:val="00820D10"/>
    <w:rPr>
      <w:rFonts w:ascii="Courier" w:eastAsiaTheme="minorEastAsia"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671BF"/>
  </w:style>
  <w:style w:type="paragraph" w:styleId="Header">
    <w:name w:val="header"/>
    <w:basedOn w:val="Normal"/>
    <w:link w:val="HeaderChar"/>
    <w:uiPriority w:val="99"/>
    <w:unhideWhenUsed/>
    <w:rsid w:val="003E4A9E"/>
    <w:pPr>
      <w:tabs>
        <w:tab w:val="center" w:pos="4153"/>
        <w:tab w:val="right" w:pos="8306"/>
      </w:tabs>
    </w:pPr>
  </w:style>
  <w:style w:type="character" w:customStyle="1" w:styleId="HeaderChar">
    <w:name w:val="Header Char"/>
    <w:basedOn w:val="DefaultParagraphFont"/>
    <w:link w:val="Header"/>
    <w:uiPriority w:val="99"/>
    <w:rsid w:val="003E4A9E"/>
  </w:style>
  <w:style w:type="paragraph" w:styleId="Footer">
    <w:name w:val="footer"/>
    <w:basedOn w:val="Normal"/>
    <w:link w:val="FooterChar"/>
    <w:uiPriority w:val="99"/>
    <w:unhideWhenUsed/>
    <w:rsid w:val="003E4A9E"/>
    <w:pPr>
      <w:tabs>
        <w:tab w:val="center" w:pos="4153"/>
        <w:tab w:val="right" w:pos="8306"/>
      </w:tabs>
    </w:pPr>
  </w:style>
  <w:style w:type="character" w:customStyle="1" w:styleId="FooterChar">
    <w:name w:val="Footer Char"/>
    <w:basedOn w:val="DefaultParagraphFont"/>
    <w:link w:val="Footer"/>
    <w:uiPriority w:val="99"/>
    <w:rsid w:val="003E4A9E"/>
  </w:style>
  <w:style w:type="character" w:styleId="PageNumber">
    <w:name w:val="page number"/>
    <w:basedOn w:val="DefaultParagraphFont"/>
    <w:uiPriority w:val="99"/>
    <w:semiHidden/>
    <w:unhideWhenUsed/>
    <w:rsid w:val="004C0379"/>
  </w:style>
  <w:style w:type="character" w:styleId="HTMLCode">
    <w:name w:val="HTML Code"/>
    <w:basedOn w:val="DefaultParagraphFont"/>
    <w:uiPriority w:val="99"/>
    <w:semiHidden/>
    <w:unhideWhenUsed/>
    <w:rsid w:val="00820D10"/>
    <w:rPr>
      <w:rFonts w:ascii="Courier" w:eastAsiaTheme="minorEastAsia"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25186188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40573703">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309475110">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464274674">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71621223">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microsoft.com/office/2007/relationships/hdphoto" Target="media/hdphoto1.wdp"/><Relationship Id="rId19" Type="http://schemas.openxmlformats.org/officeDocument/2006/relationships/image" Target="media/image8.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hyperlink" Target="https://es.wikipedia.org/wiki/ACID" TargetMode="External"/><Relationship Id="rId81" Type="http://schemas.openxmlformats.org/officeDocument/2006/relationships/footer" Target="footer1.xml"/><Relationship Id="rId82" Type="http://schemas.openxmlformats.org/officeDocument/2006/relationships/footer" Target="footer2.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hyperlink" Target="https://en.wikipedia.org/wiki/Socket.IO" TargetMode="External"/><Relationship Id="rId74" Type="http://schemas.openxmlformats.org/officeDocument/2006/relationships/hyperlink" Target="https://es.wikipedia.org/wiki/JavaScript" TargetMode="External"/><Relationship Id="rId75" Type="http://schemas.openxmlformats.org/officeDocument/2006/relationships/hyperlink" Target="https://es.wikipedia.org/wiki/Node.js" TargetMode="External"/><Relationship Id="rId76" Type="http://schemas.openxmlformats.org/officeDocument/2006/relationships/hyperlink" Target="https://es.wikipedia.org/wiki/HTML" TargetMode="External"/><Relationship Id="rId77" Type="http://schemas.openxmlformats.org/officeDocument/2006/relationships/hyperlink" Target="https://es.wikipedia.org/wiki/Hoja_de_estilos_en_cascada" TargetMode="External"/><Relationship Id="rId78" Type="http://schemas.openxmlformats.org/officeDocument/2006/relationships/hyperlink" Target="https://es.wikipedia.org/wiki/SQLite" TargetMode="External"/><Relationship Id="rId79" Type="http://schemas.openxmlformats.org/officeDocument/2006/relationships/hyperlink" Target="https://es.wikipedia.org/wiki/Base_de_datos" TargetMode="Externa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s://es.wikipedia.org/wiki/AC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0592FA-3607-F448-B24C-1A640D65F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2389</TotalTime>
  <Pages>73</Pages>
  <Words>18034</Words>
  <Characters>102796</Characters>
  <Application>Microsoft Macintosh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Borja Gonzalez</dc:creator>
  <cp:keywords/>
  <dc:description/>
  <cp:lastModifiedBy>Borja Gonzalez</cp:lastModifiedBy>
  <cp:revision>21</cp:revision>
  <dcterms:created xsi:type="dcterms:W3CDTF">2017-09-08T08:15:00Z</dcterms:created>
  <dcterms:modified xsi:type="dcterms:W3CDTF">2017-09-28T20:48:00Z</dcterms:modified>
</cp:coreProperties>
</file>