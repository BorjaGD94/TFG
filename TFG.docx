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5E161B41"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3" w:author="GONZALEZ DIAZ, BORJA" w:date="2017-10-02T18:03:00Z">
        <w:r w:rsidDel="0056525F">
          <w:delText>a</w:delText>
        </w:r>
      </w:del>
      <w:ins w:id="4" w:author="GONZALEZ DIAZ, BORJA" w:date="2017-10-02T18:03:00Z">
        <w:r w:rsidR="0056525F">
          <w:t>ha</w:t>
        </w:r>
      </w:ins>
      <w:r>
        <w:t xml:space="preserve">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5"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2E30115"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6D4E2BE" w14:textId="77777777" w:rsidR="005602CA" w:rsidRDefault="00793AFA">
          <w:pPr>
            <w:pStyle w:val="TDC1"/>
            <w:rPr>
              <w:rFonts w:asciiTheme="minorHAnsi" w:hAnsiTheme="minorHAnsi"/>
              <w:b w:val="0"/>
              <w:bCs w:val="0"/>
              <w:noProof/>
              <w:color w:val="auto"/>
              <w:lang w:eastAsia="es-ES_tradnl"/>
            </w:rPr>
          </w:pPr>
          <w:r>
            <w:fldChar w:fldCharType="begin"/>
          </w:r>
          <w:r>
            <w:instrText>TOC \o "1-3" \h \z \u</w:instrText>
          </w:r>
          <w:r>
            <w:fldChar w:fldCharType="separate"/>
          </w:r>
          <w:hyperlink w:anchor="_Toc494726468" w:history="1">
            <w:r w:rsidR="005602CA" w:rsidRPr="00476C67">
              <w:rPr>
                <w:rStyle w:val="Hipervnculo"/>
                <w:noProof/>
              </w:rPr>
              <w:t>1.  Introducción</w:t>
            </w:r>
            <w:r w:rsidR="005602CA">
              <w:rPr>
                <w:noProof/>
                <w:webHidden/>
              </w:rPr>
              <w:tab/>
            </w:r>
            <w:r w:rsidR="005602CA">
              <w:rPr>
                <w:noProof/>
                <w:webHidden/>
              </w:rPr>
              <w:fldChar w:fldCharType="begin"/>
            </w:r>
            <w:r w:rsidR="005602CA">
              <w:rPr>
                <w:noProof/>
                <w:webHidden/>
              </w:rPr>
              <w:instrText xml:space="preserve"> PAGEREF _Toc494726468 \h </w:instrText>
            </w:r>
            <w:r w:rsidR="005602CA">
              <w:rPr>
                <w:noProof/>
                <w:webHidden/>
              </w:rPr>
            </w:r>
            <w:r w:rsidR="005602CA">
              <w:rPr>
                <w:noProof/>
                <w:webHidden/>
              </w:rPr>
              <w:fldChar w:fldCharType="separate"/>
            </w:r>
            <w:r w:rsidR="005602CA">
              <w:rPr>
                <w:noProof/>
                <w:webHidden/>
              </w:rPr>
              <w:t>8</w:t>
            </w:r>
            <w:r w:rsidR="005602CA">
              <w:rPr>
                <w:noProof/>
                <w:webHidden/>
              </w:rPr>
              <w:fldChar w:fldCharType="end"/>
            </w:r>
          </w:hyperlink>
        </w:p>
        <w:p w14:paraId="700B64D8" w14:textId="77777777" w:rsidR="005602CA" w:rsidRDefault="005602CA">
          <w:pPr>
            <w:pStyle w:val="TDC1"/>
            <w:rPr>
              <w:rFonts w:asciiTheme="minorHAnsi" w:hAnsiTheme="minorHAnsi"/>
              <w:b w:val="0"/>
              <w:bCs w:val="0"/>
              <w:noProof/>
              <w:color w:val="auto"/>
              <w:lang w:eastAsia="es-ES_tradnl"/>
            </w:rPr>
          </w:pPr>
          <w:hyperlink w:anchor="_Toc494726469" w:history="1">
            <w:r w:rsidRPr="00476C67">
              <w:rPr>
                <w:rStyle w:val="Hipervnculo"/>
                <w:noProof/>
              </w:rPr>
              <w:t>2.  Estado del arte</w:t>
            </w:r>
            <w:r>
              <w:rPr>
                <w:noProof/>
                <w:webHidden/>
              </w:rPr>
              <w:tab/>
            </w:r>
            <w:r>
              <w:rPr>
                <w:noProof/>
                <w:webHidden/>
              </w:rPr>
              <w:fldChar w:fldCharType="begin"/>
            </w:r>
            <w:r>
              <w:rPr>
                <w:noProof/>
                <w:webHidden/>
              </w:rPr>
              <w:instrText xml:space="preserve"> PAGEREF _Toc494726469 \h </w:instrText>
            </w:r>
            <w:r>
              <w:rPr>
                <w:noProof/>
                <w:webHidden/>
              </w:rPr>
            </w:r>
            <w:r>
              <w:rPr>
                <w:noProof/>
                <w:webHidden/>
              </w:rPr>
              <w:fldChar w:fldCharType="separate"/>
            </w:r>
            <w:r>
              <w:rPr>
                <w:noProof/>
                <w:webHidden/>
              </w:rPr>
              <w:t>9</w:t>
            </w:r>
            <w:r>
              <w:rPr>
                <w:noProof/>
                <w:webHidden/>
              </w:rPr>
              <w:fldChar w:fldCharType="end"/>
            </w:r>
          </w:hyperlink>
        </w:p>
        <w:p w14:paraId="002899CD" w14:textId="77777777" w:rsidR="005602CA" w:rsidRDefault="005602CA">
          <w:pPr>
            <w:pStyle w:val="TDC2"/>
            <w:rPr>
              <w:noProof/>
              <w:sz w:val="24"/>
              <w:szCs w:val="24"/>
              <w:lang w:eastAsia="es-ES_tradnl"/>
            </w:rPr>
          </w:pPr>
          <w:hyperlink w:anchor="_Toc494726470" w:history="1">
            <w:r w:rsidRPr="00476C67">
              <w:rPr>
                <w:rStyle w:val="Hipervnculo"/>
                <w:noProof/>
              </w:rPr>
              <w:t>2.1.  Diseño de web estático</w:t>
            </w:r>
            <w:r>
              <w:rPr>
                <w:noProof/>
                <w:webHidden/>
              </w:rPr>
              <w:tab/>
            </w:r>
            <w:r>
              <w:rPr>
                <w:noProof/>
                <w:webHidden/>
              </w:rPr>
              <w:fldChar w:fldCharType="begin"/>
            </w:r>
            <w:r>
              <w:rPr>
                <w:noProof/>
                <w:webHidden/>
              </w:rPr>
              <w:instrText xml:space="preserve"> PAGEREF _Toc494726470 \h </w:instrText>
            </w:r>
            <w:r>
              <w:rPr>
                <w:noProof/>
                <w:webHidden/>
              </w:rPr>
            </w:r>
            <w:r>
              <w:rPr>
                <w:noProof/>
                <w:webHidden/>
              </w:rPr>
              <w:fldChar w:fldCharType="separate"/>
            </w:r>
            <w:r>
              <w:rPr>
                <w:noProof/>
                <w:webHidden/>
              </w:rPr>
              <w:t>9</w:t>
            </w:r>
            <w:r>
              <w:rPr>
                <w:noProof/>
                <w:webHidden/>
              </w:rPr>
              <w:fldChar w:fldCharType="end"/>
            </w:r>
          </w:hyperlink>
        </w:p>
        <w:p w14:paraId="30A0ED2B" w14:textId="77777777" w:rsidR="005602CA" w:rsidRDefault="005602CA">
          <w:pPr>
            <w:pStyle w:val="TDC3"/>
            <w:rPr>
              <w:i w:val="0"/>
              <w:iCs w:val="0"/>
              <w:noProof/>
              <w:sz w:val="24"/>
              <w:szCs w:val="24"/>
              <w:lang w:eastAsia="es-ES_tradnl"/>
            </w:rPr>
          </w:pPr>
          <w:hyperlink w:anchor="_Toc494726471" w:history="1">
            <w:r w:rsidRPr="00476C67">
              <w:rPr>
                <w:rStyle w:val="Hipervnculo"/>
                <w:noProof/>
              </w:rPr>
              <w:t>2.1.1.  HTML</w:t>
            </w:r>
            <w:r>
              <w:rPr>
                <w:noProof/>
                <w:webHidden/>
              </w:rPr>
              <w:tab/>
            </w:r>
            <w:r>
              <w:rPr>
                <w:noProof/>
                <w:webHidden/>
              </w:rPr>
              <w:fldChar w:fldCharType="begin"/>
            </w:r>
            <w:r>
              <w:rPr>
                <w:noProof/>
                <w:webHidden/>
              </w:rPr>
              <w:instrText xml:space="preserve"> PAGEREF _Toc494726471 \h </w:instrText>
            </w:r>
            <w:r>
              <w:rPr>
                <w:noProof/>
                <w:webHidden/>
              </w:rPr>
            </w:r>
            <w:r>
              <w:rPr>
                <w:noProof/>
                <w:webHidden/>
              </w:rPr>
              <w:fldChar w:fldCharType="separate"/>
            </w:r>
            <w:r>
              <w:rPr>
                <w:noProof/>
                <w:webHidden/>
              </w:rPr>
              <w:t>9</w:t>
            </w:r>
            <w:r>
              <w:rPr>
                <w:noProof/>
                <w:webHidden/>
              </w:rPr>
              <w:fldChar w:fldCharType="end"/>
            </w:r>
          </w:hyperlink>
        </w:p>
        <w:p w14:paraId="28B75E18" w14:textId="77777777" w:rsidR="005602CA" w:rsidRDefault="005602CA">
          <w:pPr>
            <w:pStyle w:val="TDC3"/>
            <w:rPr>
              <w:i w:val="0"/>
              <w:iCs w:val="0"/>
              <w:noProof/>
              <w:sz w:val="24"/>
              <w:szCs w:val="24"/>
              <w:lang w:eastAsia="es-ES_tradnl"/>
            </w:rPr>
          </w:pPr>
          <w:hyperlink w:anchor="_Toc494726472" w:history="1">
            <w:r w:rsidRPr="00476C67">
              <w:rPr>
                <w:rStyle w:val="Hipervnculo"/>
                <w:noProof/>
              </w:rPr>
              <w:t>2.1.2.  CSS</w:t>
            </w:r>
            <w:r>
              <w:rPr>
                <w:noProof/>
                <w:webHidden/>
              </w:rPr>
              <w:tab/>
            </w:r>
            <w:r>
              <w:rPr>
                <w:noProof/>
                <w:webHidden/>
              </w:rPr>
              <w:fldChar w:fldCharType="begin"/>
            </w:r>
            <w:r>
              <w:rPr>
                <w:noProof/>
                <w:webHidden/>
              </w:rPr>
              <w:instrText xml:space="preserve"> PAGEREF _Toc494726472 \h </w:instrText>
            </w:r>
            <w:r>
              <w:rPr>
                <w:noProof/>
                <w:webHidden/>
              </w:rPr>
            </w:r>
            <w:r>
              <w:rPr>
                <w:noProof/>
                <w:webHidden/>
              </w:rPr>
              <w:fldChar w:fldCharType="separate"/>
            </w:r>
            <w:r>
              <w:rPr>
                <w:noProof/>
                <w:webHidden/>
              </w:rPr>
              <w:t>9</w:t>
            </w:r>
            <w:r>
              <w:rPr>
                <w:noProof/>
                <w:webHidden/>
              </w:rPr>
              <w:fldChar w:fldCharType="end"/>
            </w:r>
          </w:hyperlink>
        </w:p>
        <w:p w14:paraId="1DA18DEC" w14:textId="77777777" w:rsidR="005602CA" w:rsidRDefault="005602CA">
          <w:pPr>
            <w:pStyle w:val="TDC3"/>
            <w:rPr>
              <w:i w:val="0"/>
              <w:iCs w:val="0"/>
              <w:noProof/>
              <w:sz w:val="24"/>
              <w:szCs w:val="24"/>
              <w:lang w:eastAsia="es-ES_tradnl"/>
            </w:rPr>
          </w:pPr>
          <w:hyperlink w:anchor="_Toc494726473" w:history="1">
            <w:r w:rsidRPr="00476C67">
              <w:rPr>
                <w:rStyle w:val="Hipervnculo"/>
                <w:noProof/>
              </w:rPr>
              <w:t>2.1.3.  JavaScript</w:t>
            </w:r>
            <w:r>
              <w:rPr>
                <w:noProof/>
                <w:webHidden/>
              </w:rPr>
              <w:tab/>
            </w:r>
            <w:r>
              <w:rPr>
                <w:noProof/>
                <w:webHidden/>
              </w:rPr>
              <w:fldChar w:fldCharType="begin"/>
            </w:r>
            <w:r>
              <w:rPr>
                <w:noProof/>
                <w:webHidden/>
              </w:rPr>
              <w:instrText xml:space="preserve"> PAGEREF _Toc494726473 \h </w:instrText>
            </w:r>
            <w:r>
              <w:rPr>
                <w:noProof/>
                <w:webHidden/>
              </w:rPr>
            </w:r>
            <w:r>
              <w:rPr>
                <w:noProof/>
                <w:webHidden/>
              </w:rPr>
              <w:fldChar w:fldCharType="separate"/>
            </w:r>
            <w:r>
              <w:rPr>
                <w:noProof/>
                <w:webHidden/>
              </w:rPr>
              <w:t>10</w:t>
            </w:r>
            <w:r>
              <w:rPr>
                <w:noProof/>
                <w:webHidden/>
              </w:rPr>
              <w:fldChar w:fldCharType="end"/>
            </w:r>
          </w:hyperlink>
        </w:p>
        <w:p w14:paraId="59CE49FC" w14:textId="77777777" w:rsidR="005602CA" w:rsidRDefault="005602CA">
          <w:pPr>
            <w:pStyle w:val="TDC3"/>
            <w:rPr>
              <w:i w:val="0"/>
              <w:iCs w:val="0"/>
              <w:noProof/>
              <w:sz w:val="24"/>
              <w:szCs w:val="24"/>
              <w:lang w:eastAsia="es-ES_tradnl"/>
            </w:rPr>
          </w:pPr>
          <w:hyperlink w:anchor="_Toc494726474" w:history="1">
            <w:r w:rsidRPr="00476C67">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_Toc494726474 \h </w:instrText>
            </w:r>
            <w:r>
              <w:rPr>
                <w:noProof/>
                <w:webHidden/>
              </w:rPr>
            </w:r>
            <w:r>
              <w:rPr>
                <w:noProof/>
                <w:webHidden/>
              </w:rPr>
              <w:fldChar w:fldCharType="separate"/>
            </w:r>
            <w:r>
              <w:rPr>
                <w:noProof/>
                <w:webHidden/>
              </w:rPr>
              <w:t>10</w:t>
            </w:r>
            <w:r>
              <w:rPr>
                <w:noProof/>
                <w:webHidden/>
              </w:rPr>
              <w:fldChar w:fldCharType="end"/>
            </w:r>
          </w:hyperlink>
        </w:p>
        <w:p w14:paraId="59F92BAD" w14:textId="77777777" w:rsidR="005602CA" w:rsidRDefault="005602CA">
          <w:pPr>
            <w:pStyle w:val="TDC3"/>
            <w:rPr>
              <w:i w:val="0"/>
              <w:iCs w:val="0"/>
              <w:noProof/>
              <w:sz w:val="24"/>
              <w:szCs w:val="24"/>
              <w:lang w:eastAsia="es-ES_tradnl"/>
            </w:rPr>
          </w:pPr>
          <w:hyperlink w:anchor="_Toc494726475" w:history="1">
            <w:r w:rsidRPr="00476C67">
              <w:rPr>
                <w:rStyle w:val="Hipervnculo"/>
                <w:noProof/>
              </w:rPr>
              <w:t>2.1.5.  Papa Parse</w:t>
            </w:r>
            <w:r>
              <w:rPr>
                <w:noProof/>
                <w:webHidden/>
              </w:rPr>
              <w:tab/>
            </w:r>
            <w:r>
              <w:rPr>
                <w:noProof/>
                <w:webHidden/>
              </w:rPr>
              <w:fldChar w:fldCharType="begin"/>
            </w:r>
            <w:r>
              <w:rPr>
                <w:noProof/>
                <w:webHidden/>
              </w:rPr>
              <w:instrText xml:space="preserve"> PAGEREF _Toc494726475 \h </w:instrText>
            </w:r>
            <w:r>
              <w:rPr>
                <w:noProof/>
                <w:webHidden/>
              </w:rPr>
            </w:r>
            <w:r>
              <w:rPr>
                <w:noProof/>
                <w:webHidden/>
              </w:rPr>
              <w:fldChar w:fldCharType="separate"/>
            </w:r>
            <w:r>
              <w:rPr>
                <w:noProof/>
                <w:webHidden/>
              </w:rPr>
              <w:t>10</w:t>
            </w:r>
            <w:r>
              <w:rPr>
                <w:noProof/>
                <w:webHidden/>
              </w:rPr>
              <w:fldChar w:fldCharType="end"/>
            </w:r>
          </w:hyperlink>
        </w:p>
        <w:p w14:paraId="470D719A" w14:textId="77777777" w:rsidR="005602CA" w:rsidRDefault="005602CA">
          <w:pPr>
            <w:pStyle w:val="TDC2"/>
            <w:rPr>
              <w:noProof/>
              <w:sz w:val="24"/>
              <w:szCs w:val="24"/>
              <w:lang w:eastAsia="es-ES_tradnl"/>
            </w:rPr>
          </w:pPr>
          <w:hyperlink w:anchor="_Toc494726476" w:history="1">
            <w:r w:rsidRPr="00476C67">
              <w:rPr>
                <w:rStyle w:val="Hipervnculo"/>
                <w:noProof/>
              </w:rPr>
              <w:t>2.2.  Diseño del lado del Servidor</w:t>
            </w:r>
            <w:r>
              <w:rPr>
                <w:noProof/>
                <w:webHidden/>
              </w:rPr>
              <w:tab/>
            </w:r>
            <w:r>
              <w:rPr>
                <w:noProof/>
                <w:webHidden/>
              </w:rPr>
              <w:fldChar w:fldCharType="begin"/>
            </w:r>
            <w:r>
              <w:rPr>
                <w:noProof/>
                <w:webHidden/>
              </w:rPr>
              <w:instrText xml:space="preserve"> PAGEREF _Toc494726476 \h </w:instrText>
            </w:r>
            <w:r>
              <w:rPr>
                <w:noProof/>
                <w:webHidden/>
              </w:rPr>
            </w:r>
            <w:r>
              <w:rPr>
                <w:noProof/>
                <w:webHidden/>
              </w:rPr>
              <w:fldChar w:fldCharType="separate"/>
            </w:r>
            <w:r>
              <w:rPr>
                <w:noProof/>
                <w:webHidden/>
              </w:rPr>
              <w:t>11</w:t>
            </w:r>
            <w:r>
              <w:rPr>
                <w:noProof/>
                <w:webHidden/>
              </w:rPr>
              <w:fldChar w:fldCharType="end"/>
            </w:r>
          </w:hyperlink>
        </w:p>
        <w:p w14:paraId="69CBEE0B" w14:textId="77777777" w:rsidR="005602CA" w:rsidRDefault="005602CA">
          <w:pPr>
            <w:pStyle w:val="TDC3"/>
            <w:rPr>
              <w:i w:val="0"/>
              <w:iCs w:val="0"/>
              <w:noProof/>
              <w:sz w:val="24"/>
              <w:szCs w:val="24"/>
              <w:lang w:eastAsia="es-ES_tradnl"/>
            </w:rPr>
          </w:pPr>
          <w:hyperlink w:anchor="_Toc494726477" w:history="1">
            <w:r w:rsidRPr="00476C67">
              <w:rPr>
                <w:rStyle w:val="Hipervnculo"/>
                <w:noProof/>
              </w:rPr>
              <w:t>2.2.1. NodeJS</w:t>
            </w:r>
            <w:r>
              <w:rPr>
                <w:noProof/>
                <w:webHidden/>
              </w:rPr>
              <w:tab/>
            </w:r>
            <w:r>
              <w:rPr>
                <w:noProof/>
                <w:webHidden/>
              </w:rPr>
              <w:fldChar w:fldCharType="begin"/>
            </w:r>
            <w:r>
              <w:rPr>
                <w:noProof/>
                <w:webHidden/>
              </w:rPr>
              <w:instrText xml:space="preserve"> PAGEREF _Toc494726477 \h </w:instrText>
            </w:r>
            <w:r>
              <w:rPr>
                <w:noProof/>
                <w:webHidden/>
              </w:rPr>
            </w:r>
            <w:r>
              <w:rPr>
                <w:noProof/>
                <w:webHidden/>
              </w:rPr>
              <w:fldChar w:fldCharType="separate"/>
            </w:r>
            <w:r>
              <w:rPr>
                <w:noProof/>
                <w:webHidden/>
              </w:rPr>
              <w:t>11</w:t>
            </w:r>
            <w:r>
              <w:rPr>
                <w:noProof/>
                <w:webHidden/>
              </w:rPr>
              <w:fldChar w:fldCharType="end"/>
            </w:r>
          </w:hyperlink>
        </w:p>
        <w:p w14:paraId="4F7818AD" w14:textId="77777777" w:rsidR="005602CA" w:rsidRDefault="005602CA">
          <w:pPr>
            <w:pStyle w:val="TDC3"/>
            <w:rPr>
              <w:i w:val="0"/>
              <w:iCs w:val="0"/>
              <w:noProof/>
              <w:sz w:val="24"/>
              <w:szCs w:val="24"/>
              <w:lang w:eastAsia="es-ES_tradnl"/>
            </w:rPr>
          </w:pPr>
          <w:hyperlink w:anchor="_Toc494726478" w:history="1">
            <w:r w:rsidRPr="00476C67">
              <w:rPr>
                <w:rStyle w:val="Hipervnculo"/>
                <w:noProof/>
              </w:rPr>
              <w:t>2.2.1 Express.js</w:t>
            </w:r>
            <w:r>
              <w:rPr>
                <w:noProof/>
                <w:webHidden/>
              </w:rPr>
              <w:tab/>
            </w:r>
            <w:r>
              <w:rPr>
                <w:noProof/>
                <w:webHidden/>
              </w:rPr>
              <w:fldChar w:fldCharType="begin"/>
            </w:r>
            <w:r>
              <w:rPr>
                <w:noProof/>
                <w:webHidden/>
              </w:rPr>
              <w:instrText xml:space="preserve"> PAGEREF _Toc494726478 \h </w:instrText>
            </w:r>
            <w:r>
              <w:rPr>
                <w:noProof/>
                <w:webHidden/>
              </w:rPr>
            </w:r>
            <w:r>
              <w:rPr>
                <w:noProof/>
                <w:webHidden/>
              </w:rPr>
              <w:fldChar w:fldCharType="separate"/>
            </w:r>
            <w:r>
              <w:rPr>
                <w:noProof/>
                <w:webHidden/>
              </w:rPr>
              <w:t>12</w:t>
            </w:r>
            <w:r>
              <w:rPr>
                <w:noProof/>
                <w:webHidden/>
              </w:rPr>
              <w:fldChar w:fldCharType="end"/>
            </w:r>
          </w:hyperlink>
        </w:p>
        <w:p w14:paraId="4D578847" w14:textId="77777777" w:rsidR="005602CA" w:rsidRDefault="005602CA">
          <w:pPr>
            <w:pStyle w:val="TDC3"/>
            <w:rPr>
              <w:i w:val="0"/>
              <w:iCs w:val="0"/>
              <w:noProof/>
              <w:sz w:val="24"/>
              <w:szCs w:val="24"/>
              <w:lang w:eastAsia="es-ES_tradnl"/>
            </w:rPr>
          </w:pPr>
          <w:hyperlink w:anchor="_Toc494726479" w:history="1">
            <w:r w:rsidRPr="00476C67">
              <w:rPr>
                <w:rStyle w:val="Hipervnculo"/>
                <w:noProof/>
              </w:rPr>
              <w:t>2.2.2.  Socket.io</w:t>
            </w:r>
            <w:r>
              <w:rPr>
                <w:noProof/>
                <w:webHidden/>
              </w:rPr>
              <w:tab/>
            </w:r>
            <w:r>
              <w:rPr>
                <w:noProof/>
                <w:webHidden/>
              </w:rPr>
              <w:fldChar w:fldCharType="begin"/>
            </w:r>
            <w:r>
              <w:rPr>
                <w:noProof/>
                <w:webHidden/>
              </w:rPr>
              <w:instrText xml:space="preserve"> PAGEREF _Toc494726479 \h </w:instrText>
            </w:r>
            <w:r>
              <w:rPr>
                <w:noProof/>
                <w:webHidden/>
              </w:rPr>
            </w:r>
            <w:r>
              <w:rPr>
                <w:noProof/>
                <w:webHidden/>
              </w:rPr>
              <w:fldChar w:fldCharType="separate"/>
            </w:r>
            <w:r>
              <w:rPr>
                <w:noProof/>
                <w:webHidden/>
              </w:rPr>
              <w:t>12</w:t>
            </w:r>
            <w:r>
              <w:rPr>
                <w:noProof/>
                <w:webHidden/>
              </w:rPr>
              <w:fldChar w:fldCharType="end"/>
            </w:r>
          </w:hyperlink>
        </w:p>
        <w:p w14:paraId="3213E70F" w14:textId="77777777" w:rsidR="005602CA" w:rsidRDefault="005602CA">
          <w:pPr>
            <w:pStyle w:val="TDC2"/>
            <w:rPr>
              <w:noProof/>
              <w:sz w:val="24"/>
              <w:szCs w:val="24"/>
              <w:lang w:eastAsia="es-ES_tradnl"/>
            </w:rPr>
          </w:pPr>
          <w:hyperlink w:anchor="_Toc494726480" w:history="1">
            <w:r w:rsidRPr="00476C67">
              <w:rPr>
                <w:rStyle w:val="Hipervnculo"/>
                <w:noProof/>
              </w:rPr>
              <w:t>2.3.  Bases de Datos</w:t>
            </w:r>
            <w:r>
              <w:rPr>
                <w:noProof/>
                <w:webHidden/>
              </w:rPr>
              <w:tab/>
            </w:r>
            <w:r>
              <w:rPr>
                <w:noProof/>
                <w:webHidden/>
              </w:rPr>
              <w:fldChar w:fldCharType="begin"/>
            </w:r>
            <w:r>
              <w:rPr>
                <w:noProof/>
                <w:webHidden/>
              </w:rPr>
              <w:instrText xml:space="preserve"> PAGEREF _Toc494726480 \h </w:instrText>
            </w:r>
            <w:r>
              <w:rPr>
                <w:noProof/>
                <w:webHidden/>
              </w:rPr>
            </w:r>
            <w:r>
              <w:rPr>
                <w:noProof/>
                <w:webHidden/>
              </w:rPr>
              <w:fldChar w:fldCharType="separate"/>
            </w:r>
            <w:r>
              <w:rPr>
                <w:noProof/>
                <w:webHidden/>
              </w:rPr>
              <w:t>13</w:t>
            </w:r>
            <w:r>
              <w:rPr>
                <w:noProof/>
                <w:webHidden/>
              </w:rPr>
              <w:fldChar w:fldCharType="end"/>
            </w:r>
          </w:hyperlink>
        </w:p>
        <w:p w14:paraId="4093E711" w14:textId="77777777" w:rsidR="005602CA" w:rsidRDefault="005602CA">
          <w:pPr>
            <w:pStyle w:val="TDC3"/>
            <w:rPr>
              <w:i w:val="0"/>
              <w:iCs w:val="0"/>
              <w:noProof/>
              <w:sz w:val="24"/>
              <w:szCs w:val="24"/>
              <w:lang w:eastAsia="es-ES_tradnl"/>
            </w:rPr>
          </w:pPr>
          <w:hyperlink w:anchor="_Toc494726481" w:history="1">
            <w:r w:rsidRPr="00476C67">
              <w:rPr>
                <w:rStyle w:val="Hipervnculo"/>
                <w:noProof/>
              </w:rPr>
              <w:t>2.3.1.  SQLite</w:t>
            </w:r>
            <w:r>
              <w:rPr>
                <w:noProof/>
                <w:webHidden/>
              </w:rPr>
              <w:tab/>
            </w:r>
            <w:r>
              <w:rPr>
                <w:noProof/>
                <w:webHidden/>
              </w:rPr>
              <w:fldChar w:fldCharType="begin"/>
            </w:r>
            <w:r>
              <w:rPr>
                <w:noProof/>
                <w:webHidden/>
              </w:rPr>
              <w:instrText xml:space="preserve"> PAGEREF _Toc494726481 \h </w:instrText>
            </w:r>
            <w:r>
              <w:rPr>
                <w:noProof/>
                <w:webHidden/>
              </w:rPr>
            </w:r>
            <w:r>
              <w:rPr>
                <w:noProof/>
                <w:webHidden/>
              </w:rPr>
              <w:fldChar w:fldCharType="separate"/>
            </w:r>
            <w:r>
              <w:rPr>
                <w:noProof/>
                <w:webHidden/>
              </w:rPr>
              <w:t>14</w:t>
            </w:r>
            <w:r>
              <w:rPr>
                <w:noProof/>
                <w:webHidden/>
              </w:rPr>
              <w:fldChar w:fldCharType="end"/>
            </w:r>
          </w:hyperlink>
        </w:p>
        <w:p w14:paraId="05144EFF" w14:textId="77777777" w:rsidR="005602CA" w:rsidRDefault="005602CA">
          <w:pPr>
            <w:pStyle w:val="TDC2"/>
            <w:rPr>
              <w:noProof/>
              <w:sz w:val="24"/>
              <w:szCs w:val="24"/>
              <w:lang w:eastAsia="es-ES_tradnl"/>
            </w:rPr>
          </w:pPr>
          <w:hyperlink w:anchor="_Toc494726482" w:history="1">
            <w:r w:rsidRPr="00476C67">
              <w:rPr>
                <w:rStyle w:val="Hipervnculo"/>
                <w:noProof/>
              </w:rPr>
              <w:t>2.4.  Sensor Inercial - IMU</w:t>
            </w:r>
            <w:r>
              <w:rPr>
                <w:noProof/>
                <w:webHidden/>
              </w:rPr>
              <w:tab/>
            </w:r>
            <w:r>
              <w:rPr>
                <w:noProof/>
                <w:webHidden/>
              </w:rPr>
              <w:fldChar w:fldCharType="begin"/>
            </w:r>
            <w:r>
              <w:rPr>
                <w:noProof/>
                <w:webHidden/>
              </w:rPr>
              <w:instrText xml:space="preserve"> PAGEREF _Toc494726482 \h </w:instrText>
            </w:r>
            <w:r>
              <w:rPr>
                <w:noProof/>
                <w:webHidden/>
              </w:rPr>
            </w:r>
            <w:r>
              <w:rPr>
                <w:noProof/>
                <w:webHidden/>
              </w:rPr>
              <w:fldChar w:fldCharType="separate"/>
            </w:r>
            <w:r>
              <w:rPr>
                <w:noProof/>
                <w:webHidden/>
              </w:rPr>
              <w:t>15</w:t>
            </w:r>
            <w:r>
              <w:rPr>
                <w:noProof/>
                <w:webHidden/>
              </w:rPr>
              <w:fldChar w:fldCharType="end"/>
            </w:r>
          </w:hyperlink>
        </w:p>
        <w:p w14:paraId="77273B9D" w14:textId="77777777" w:rsidR="005602CA" w:rsidRDefault="005602CA">
          <w:pPr>
            <w:pStyle w:val="TDC3"/>
            <w:rPr>
              <w:i w:val="0"/>
              <w:iCs w:val="0"/>
              <w:noProof/>
              <w:sz w:val="24"/>
              <w:szCs w:val="24"/>
              <w:lang w:eastAsia="es-ES_tradnl"/>
            </w:rPr>
          </w:pPr>
          <w:hyperlink w:anchor="_Toc494726483" w:history="1">
            <w:r w:rsidRPr="00476C67">
              <w:rPr>
                <w:rStyle w:val="Hipervnculo"/>
                <w:noProof/>
              </w:rPr>
              <w:t>2.4.1.  Werium Basic Pro</w:t>
            </w:r>
            <w:r>
              <w:rPr>
                <w:noProof/>
                <w:webHidden/>
              </w:rPr>
              <w:tab/>
            </w:r>
            <w:r>
              <w:rPr>
                <w:noProof/>
                <w:webHidden/>
              </w:rPr>
              <w:fldChar w:fldCharType="begin"/>
            </w:r>
            <w:r>
              <w:rPr>
                <w:noProof/>
                <w:webHidden/>
              </w:rPr>
              <w:instrText xml:space="preserve"> PAGEREF _Toc494726483 \h </w:instrText>
            </w:r>
            <w:r>
              <w:rPr>
                <w:noProof/>
                <w:webHidden/>
              </w:rPr>
            </w:r>
            <w:r>
              <w:rPr>
                <w:noProof/>
                <w:webHidden/>
              </w:rPr>
              <w:fldChar w:fldCharType="separate"/>
            </w:r>
            <w:r>
              <w:rPr>
                <w:noProof/>
                <w:webHidden/>
              </w:rPr>
              <w:t>15</w:t>
            </w:r>
            <w:r>
              <w:rPr>
                <w:noProof/>
                <w:webHidden/>
              </w:rPr>
              <w:fldChar w:fldCharType="end"/>
            </w:r>
          </w:hyperlink>
        </w:p>
        <w:p w14:paraId="3726F1F8" w14:textId="77777777" w:rsidR="005602CA" w:rsidRDefault="005602CA">
          <w:pPr>
            <w:pStyle w:val="TDC1"/>
            <w:rPr>
              <w:rFonts w:asciiTheme="minorHAnsi" w:hAnsiTheme="minorHAnsi"/>
              <w:b w:val="0"/>
              <w:bCs w:val="0"/>
              <w:noProof/>
              <w:color w:val="auto"/>
              <w:lang w:eastAsia="es-ES_tradnl"/>
            </w:rPr>
          </w:pPr>
          <w:hyperlink w:anchor="_Toc494726484" w:history="1">
            <w:r w:rsidRPr="00476C67">
              <w:rPr>
                <w:rStyle w:val="Hipervnculo"/>
                <w:noProof/>
              </w:rPr>
              <w:t>3.  Diseño</w:t>
            </w:r>
            <w:r>
              <w:rPr>
                <w:noProof/>
                <w:webHidden/>
              </w:rPr>
              <w:tab/>
            </w:r>
            <w:r>
              <w:rPr>
                <w:noProof/>
                <w:webHidden/>
              </w:rPr>
              <w:fldChar w:fldCharType="begin"/>
            </w:r>
            <w:r>
              <w:rPr>
                <w:noProof/>
                <w:webHidden/>
              </w:rPr>
              <w:instrText xml:space="preserve"> PAGEREF _Toc494726484 \h </w:instrText>
            </w:r>
            <w:r>
              <w:rPr>
                <w:noProof/>
                <w:webHidden/>
              </w:rPr>
            </w:r>
            <w:r>
              <w:rPr>
                <w:noProof/>
                <w:webHidden/>
              </w:rPr>
              <w:fldChar w:fldCharType="separate"/>
            </w:r>
            <w:r>
              <w:rPr>
                <w:noProof/>
                <w:webHidden/>
              </w:rPr>
              <w:t>17</w:t>
            </w:r>
            <w:r>
              <w:rPr>
                <w:noProof/>
                <w:webHidden/>
              </w:rPr>
              <w:fldChar w:fldCharType="end"/>
            </w:r>
          </w:hyperlink>
        </w:p>
        <w:p w14:paraId="6C1D7B5A" w14:textId="77777777" w:rsidR="005602CA" w:rsidRDefault="005602CA">
          <w:pPr>
            <w:pStyle w:val="TDC2"/>
            <w:rPr>
              <w:noProof/>
              <w:sz w:val="24"/>
              <w:szCs w:val="24"/>
              <w:lang w:eastAsia="es-ES_tradnl"/>
            </w:rPr>
          </w:pPr>
          <w:hyperlink w:anchor="_Toc494726485" w:history="1">
            <w:r w:rsidRPr="00476C67">
              <w:rPr>
                <w:rStyle w:val="Hipervnculo"/>
                <w:noProof/>
              </w:rPr>
              <w:t>3.1.  Descripción del problema</w:t>
            </w:r>
            <w:r>
              <w:rPr>
                <w:noProof/>
                <w:webHidden/>
              </w:rPr>
              <w:tab/>
            </w:r>
            <w:r>
              <w:rPr>
                <w:noProof/>
                <w:webHidden/>
              </w:rPr>
              <w:fldChar w:fldCharType="begin"/>
            </w:r>
            <w:r>
              <w:rPr>
                <w:noProof/>
                <w:webHidden/>
              </w:rPr>
              <w:instrText xml:space="preserve"> PAGEREF _Toc494726485 \h </w:instrText>
            </w:r>
            <w:r>
              <w:rPr>
                <w:noProof/>
                <w:webHidden/>
              </w:rPr>
            </w:r>
            <w:r>
              <w:rPr>
                <w:noProof/>
                <w:webHidden/>
              </w:rPr>
              <w:fldChar w:fldCharType="separate"/>
            </w:r>
            <w:r>
              <w:rPr>
                <w:noProof/>
                <w:webHidden/>
              </w:rPr>
              <w:t>17</w:t>
            </w:r>
            <w:r>
              <w:rPr>
                <w:noProof/>
                <w:webHidden/>
              </w:rPr>
              <w:fldChar w:fldCharType="end"/>
            </w:r>
          </w:hyperlink>
        </w:p>
        <w:p w14:paraId="421217BE" w14:textId="77777777" w:rsidR="005602CA" w:rsidRDefault="005602CA">
          <w:pPr>
            <w:pStyle w:val="TDC2"/>
            <w:rPr>
              <w:noProof/>
              <w:sz w:val="24"/>
              <w:szCs w:val="24"/>
              <w:lang w:eastAsia="es-ES_tradnl"/>
            </w:rPr>
          </w:pPr>
          <w:hyperlink w:anchor="_Toc494726486" w:history="1">
            <w:r w:rsidRPr="00476C67">
              <w:rPr>
                <w:rStyle w:val="Hipervnculo"/>
                <w:noProof/>
              </w:rPr>
              <w:t>3.2.  Requisitos</w:t>
            </w:r>
            <w:r>
              <w:rPr>
                <w:noProof/>
                <w:webHidden/>
              </w:rPr>
              <w:tab/>
            </w:r>
            <w:r>
              <w:rPr>
                <w:noProof/>
                <w:webHidden/>
              </w:rPr>
              <w:fldChar w:fldCharType="begin"/>
            </w:r>
            <w:r>
              <w:rPr>
                <w:noProof/>
                <w:webHidden/>
              </w:rPr>
              <w:instrText xml:space="preserve"> PAGEREF _Toc494726486 \h </w:instrText>
            </w:r>
            <w:r>
              <w:rPr>
                <w:noProof/>
                <w:webHidden/>
              </w:rPr>
            </w:r>
            <w:r>
              <w:rPr>
                <w:noProof/>
                <w:webHidden/>
              </w:rPr>
              <w:fldChar w:fldCharType="separate"/>
            </w:r>
            <w:r>
              <w:rPr>
                <w:noProof/>
                <w:webHidden/>
              </w:rPr>
              <w:t>17</w:t>
            </w:r>
            <w:r>
              <w:rPr>
                <w:noProof/>
                <w:webHidden/>
              </w:rPr>
              <w:fldChar w:fldCharType="end"/>
            </w:r>
          </w:hyperlink>
        </w:p>
        <w:p w14:paraId="4B25AB2A" w14:textId="77777777" w:rsidR="005602CA" w:rsidRDefault="005602CA">
          <w:pPr>
            <w:pStyle w:val="TDC3"/>
            <w:rPr>
              <w:i w:val="0"/>
              <w:iCs w:val="0"/>
              <w:noProof/>
              <w:sz w:val="24"/>
              <w:szCs w:val="24"/>
              <w:lang w:eastAsia="es-ES_tradnl"/>
            </w:rPr>
          </w:pPr>
          <w:hyperlink w:anchor="_Toc494726487" w:history="1">
            <w:r w:rsidRPr="00476C67">
              <w:rPr>
                <w:rStyle w:val="Hipervnculo"/>
                <w:noProof/>
              </w:rPr>
              <w:t>3.2.1.  Requisitos Funcionales</w:t>
            </w:r>
            <w:r>
              <w:rPr>
                <w:noProof/>
                <w:webHidden/>
              </w:rPr>
              <w:tab/>
            </w:r>
            <w:r>
              <w:rPr>
                <w:noProof/>
                <w:webHidden/>
              </w:rPr>
              <w:fldChar w:fldCharType="begin"/>
            </w:r>
            <w:r>
              <w:rPr>
                <w:noProof/>
                <w:webHidden/>
              </w:rPr>
              <w:instrText xml:space="preserve"> PAGEREF _Toc494726487 \h </w:instrText>
            </w:r>
            <w:r>
              <w:rPr>
                <w:noProof/>
                <w:webHidden/>
              </w:rPr>
            </w:r>
            <w:r>
              <w:rPr>
                <w:noProof/>
                <w:webHidden/>
              </w:rPr>
              <w:fldChar w:fldCharType="separate"/>
            </w:r>
            <w:r>
              <w:rPr>
                <w:noProof/>
                <w:webHidden/>
              </w:rPr>
              <w:t>17</w:t>
            </w:r>
            <w:r>
              <w:rPr>
                <w:noProof/>
                <w:webHidden/>
              </w:rPr>
              <w:fldChar w:fldCharType="end"/>
            </w:r>
          </w:hyperlink>
        </w:p>
        <w:p w14:paraId="7F244D9C" w14:textId="77777777" w:rsidR="005602CA" w:rsidRDefault="005602CA">
          <w:pPr>
            <w:pStyle w:val="TDC3"/>
            <w:rPr>
              <w:i w:val="0"/>
              <w:iCs w:val="0"/>
              <w:noProof/>
              <w:sz w:val="24"/>
              <w:szCs w:val="24"/>
              <w:lang w:eastAsia="es-ES_tradnl"/>
            </w:rPr>
          </w:pPr>
          <w:hyperlink w:anchor="_Toc494726488" w:history="1">
            <w:r w:rsidRPr="00476C67">
              <w:rPr>
                <w:rStyle w:val="Hipervnculo"/>
                <w:noProof/>
              </w:rPr>
              <w:t>3.2.2.  Requisitos no Funcionales</w:t>
            </w:r>
            <w:r>
              <w:rPr>
                <w:noProof/>
                <w:webHidden/>
              </w:rPr>
              <w:tab/>
            </w:r>
            <w:r>
              <w:rPr>
                <w:noProof/>
                <w:webHidden/>
              </w:rPr>
              <w:fldChar w:fldCharType="begin"/>
            </w:r>
            <w:r>
              <w:rPr>
                <w:noProof/>
                <w:webHidden/>
              </w:rPr>
              <w:instrText xml:space="preserve"> PAGEREF _Toc494726488 \h </w:instrText>
            </w:r>
            <w:r>
              <w:rPr>
                <w:noProof/>
                <w:webHidden/>
              </w:rPr>
            </w:r>
            <w:r>
              <w:rPr>
                <w:noProof/>
                <w:webHidden/>
              </w:rPr>
              <w:fldChar w:fldCharType="separate"/>
            </w:r>
            <w:r>
              <w:rPr>
                <w:noProof/>
                <w:webHidden/>
              </w:rPr>
              <w:t>18</w:t>
            </w:r>
            <w:r>
              <w:rPr>
                <w:noProof/>
                <w:webHidden/>
              </w:rPr>
              <w:fldChar w:fldCharType="end"/>
            </w:r>
          </w:hyperlink>
        </w:p>
        <w:p w14:paraId="2EC25455" w14:textId="77777777" w:rsidR="005602CA" w:rsidRDefault="005602CA">
          <w:pPr>
            <w:pStyle w:val="TDC2"/>
            <w:rPr>
              <w:noProof/>
              <w:sz w:val="24"/>
              <w:szCs w:val="24"/>
              <w:lang w:eastAsia="es-ES_tradnl"/>
            </w:rPr>
          </w:pPr>
          <w:hyperlink w:anchor="_Toc494726489" w:history="1">
            <w:r w:rsidRPr="00476C67">
              <w:rPr>
                <w:rStyle w:val="Hipervnculo"/>
                <w:noProof/>
              </w:rPr>
              <w:t>3.3.  Casos de uso</w:t>
            </w:r>
            <w:r>
              <w:rPr>
                <w:noProof/>
                <w:webHidden/>
              </w:rPr>
              <w:tab/>
            </w:r>
            <w:r>
              <w:rPr>
                <w:noProof/>
                <w:webHidden/>
              </w:rPr>
              <w:fldChar w:fldCharType="begin"/>
            </w:r>
            <w:r>
              <w:rPr>
                <w:noProof/>
                <w:webHidden/>
              </w:rPr>
              <w:instrText xml:space="preserve"> PAGEREF _Toc494726489 \h </w:instrText>
            </w:r>
            <w:r>
              <w:rPr>
                <w:noProof/>
                <w:webHidden/>
              </w:rPr>
            </w:r>
            <w:r>
              <w:rPr>
                <w:noProof/>
                <w:webHidden/>
              </w:rPr>
              <w:fldChar w:fldCharType="separate"/>
            </w:r>
            <w:r>
              <w:rPr>
                <w:noProof/>
                <w:webHidden/>
              </w:rPr>
              <w:t>18</w:t>
            </w:r>
            <w:r>
              <w:rPr>
                <w:noProof/>
                <w:webHidden/>
              </w:rPr>
              <w:fldChar w:fldCharType="end"/>
            </w:r>
          </w:hyperlink>
        </w:p>
        <w:p w14:paraId="702A01B0" w14:textId="77777777" w:rsidR="005602CA" w:rsidRDefault="005602CA">
          <w:pPr>
            <w:pStyle w:val="TDC2"/>
            <w:rPr>
              <w:noProof/>
              <w:sz w:val="24"/>
              <w:szCs w:val="24"/>
              <w:lang w:eastAsia="es-ES_tradnl"/>
            </w:rPr>
          </w:pPr>
          <w:hyperlink w:anchor="_Toc494726490" w:history="1">
            <w:r w:rsidRPr="00476C67">
              <w:rPr>
                <w:rStyle w:val="Hipervnculo"/>
                <w:noProof/>
              </w:rPr>
              <w:t>3.4.  Matriz de trazabilidad</w:t>
            </w:r>
            <w:r>
              <w:rPr>
                <w:noProof/>
                <w:webHidden/>
              </w:rPr>
              <w:tab/>
            </w:r>
            <w:r>
              <w:rPr>
                <w:noProof/>
                <w:webHidden/>
              </w:rPr>
              <w:fldChar w:fldCharType="begin"/>
            </w:r>
            <w:r>
              <w:rPr>
                <w:noProof/>
                <w:webHidden/>
              </w:rPr>
              <w:instrText xml:space="preserve"> PAGEREF _Toc494726490 \h </w:instrText>
            </w:r>
            <w:r>
              <w:rPr>
                <w:noProof/>
                <w:webHidden/>
              </w:rPr>
            </w:r>
            <w:r>
              <w:rPr>
                <w:noProof/>
                <w:webHidden/>
              </w:rPr>
              <w:fldChar w:fldCharType="separate"/>
            </w:r>
            <w:r>
              <w:rPr>
                <w:noProof/>
                <w:webHidden/>
              </w:rPr>
              <w:t>24</w:t>
            </w:r>
            <w:r>
              <w:rPr>
                <w:noProof/>
                <w:webHidden/>
              </w:rPr>
              <w:fldChar w:fldCharType="end"/>
            </w:r>
          </w:hyperlink>
        </w:p>
        <w:p w14:paraId="168FC1B7" w14:textId="77777777" w:rsidR="005602CA" w:rsidRDefault="005602CA">
          <w:pPr>
            <w:pStyle w:val="TDC2"/>
            <w:rPr>
              <w:noProof/>
              <w:sz w:val="24"/>
              <w:szCs w:val="24"/>
              <w:lang w:eastAsia="es-ES_tradnl"/>
            </w:rPr>
          </w:pPr>
          <w:hyperlink w:anchor="_Toc494726491" w:history="1">
            <w:r w:rsidRPr="00476C67">
              <w:rPr>
                <w:rStyle w:val="Hipervnculo"/>
                <w:noProof/>
              </w:rPr>
              <w:t>3.5.  Arquitectura del sistema</w:t>
            </w:r>
            <w:r>
              <w:rPr>
                <w:noProof/>
                <w:webHidden/>
              </w:rPr>
              <w:tab/>
            </w:r>
            <w:r>
              <w:rPr>
                <w:noProof/>
                <w:webHidden/>
              </w:rPr>
              <w:fldChar w:fldCharType="begin"/>
            </w:r>
            <w:r>
              <w:rPr>
                <w:noProof/>
                <w:webHidden/>
              </w:rPr>
              <w:instrText xml:space="preserve"> PAGEREF _Toc494726491 \h </w:instrText>
            </w:r>
            <w:r>
              <w:rPr>
                <w:noProof/>
                <w:webHidden/>
              </w:rPr>
            </w:r>
            <w:r>
              <w:rPr>
                <w:noProof/>
                <w:webHidden/>
              </w:rPr>
              <w:fldChar w:fldCharType="separate"/>
            </w:r>
            <w:r>
              <w:rPr>
                <w:noProof/>
                <w:webHidden/>
              </w:rPr>
              <w:t>25</w:t>
            </w:r>
            <w:r>
              <w:rPr>
                <w:noProof/>
                <w:webHidden/>
              </w:rPr>
              <w:fldChar w:fldCharType="end"/>
            </w:r>
          </w:hyperlink>
        </w:p>
        <w:p w14:paraId="240737DD" w14:textId="77777777" w:rsidR="005602CA" w:rsidRDefault="005602CA">
          <w:pPr>
            <w:pStyle w:val="TDC3"/>
            <w:rPr>
              <w:i w:val="0"/>
              <w:iCs w:val="0"/>
              <w:noProof/>
              <w:sz w:val="24"/>
              <w:szCs w:val="24"/>
              <w:lang w:eastAsia="es-ES_tradnl"/>
            </w:rPr>
          </w:pPr>
          <w:hyperlink w:anchor="_Toc494726492" w:history="1">
            <w:r w:rsidRPr="00476C67">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_Toc494726492 \h </w:instrText>
            </w:r>
            <w:r>
              <w:rPr>
                <w:noProof/>
                <w:webHidden/>
              </w:rPr>
            </w:r>
            <w:r>
              <w:rPr>
                <w:noProof/>
                <w:webHidden/>
              </w:rPr>
              <w:fldChar w:fldCharType="separate"/>
            </w:r>
            <w:r>
              <w:rPr>
                <w:noProof/>
                <w:webHidden/>
              </w:rPr>
              <w:t>25</w:t>
            </w:r>
            <w:r>
              <w:rPr>
                <w:noProof/>
                <w:webHidden/>
              </w:rPr>
              <w:fldChar w:fldCharType="end"/>
            </w:r>
          </w:hyperlink>
        </w:p>
        <w:p w14:paraId="43F6DD78" w14:textId="77777777" w:rsidR="005602CA" w:rsidRDefault="005602CA">
          <w:pPr>
            <w:pStyle w:val="TDC3"/>
            <w:rPr>
              <w:i w:val="0"/>
              <w:iCs w:val="0"/>
              <w:noProof/>
              <w:sz w:val="24"/>
              <w:szCs w:val="24"/>
              <w:lang w:eastAsia="es-ES_tradnl"/>
            </w:rPr>
          </w:pPr>
          <w:hyperlink w:anchor="_Toc494726493" w:history="1">
            <w:r w:rsidRPr="00476C67">
              <w:rPr>
                <w:rStyle w:val="Hipervnculo"/>
                <w:noProof/>
              </w:rPr>
              <w:t>3.5.2  Esquema del modelo de datos</w:t>
            </w:r>
            <w:r>
              <w:rPr>
                <w:noProof/>
                <w:webHidden/>
              </w:rPr>
              <w:tab/>
            </w:r>
            <w:r>
              <w:rPr>
                <w:noProof/>
                <w:webHidden/>
              </w:rPr>
              <w:fldChar w:fldCharType="begin"/>
            </w:r>
            <w:r>
              <w:rPr>
                <w:noProof/>
                <w:webHidden/>
              </w:rPr>
              <w:instrText xml:space="preserve"> PAGEREF _Toc494726493 \h </w:instrText>
            </w:r>
            <w:r>
              <w:rPr>
                <w:noProof/>
                <w:webHidden/>
              </w:rPr>
            </w:r>
            <w:r>
              <w:rPr>
                <w:noProof/>
                <w:webHidden/>
              </w:rPr>
              <w:fldChar w:fldCharType="separate"/>
            </w:r>
            <w:r>
              <w:rPr>
                <w:noProof/>
                <w:webHidden/>
              </w:rPr>
              <w:t>27</w:t>
            </w:r>
            <w:r>
              <w:rPr>
                <w:noProof/>
                <w:webHidden/>
              </w:rPr>
              <w:fldChar w:fldCharType="end"/>
            </w:r>
          </w:hyperlink>
        </w:p>
        <w:p w14:paraId="709B29AB" w14:textId="77777777" w:rsidR="005602CA" w:rsidRDefault="005602CA">
          <w:pPr>
            <w:pStyle w:val="TDC3"/>
            <w:rPr>
              <w:i w:val="0"/>
              <w:iCs w:val="0"/>
              <w:noProof/>
              <w:sz w:val="24"/>
              <w:szCs w:val="24"/>
              <w:lang w:eastAsia="es-ES_tradnl"/>
            </w:rPr>
          </w:pPr>
          <w:hyperlink w:anchor="_Toc494726494" w:history="1">
            <w:r w:rsidRPr="00476C67">
              <w:rPr>
                <w:rStyle w:val="Hipervnculo"/>
                <w:noProof/>
              </w:rPr>
              <w:t>3.5.3  Estructura del archivo CSV</w:t>
            </w:r>
            <w:r>
              <w:rPr>
                <w:noProof/>
                <w:webHidden/>
              </w:rPr>
              <w:tab/>
            </w:r>
            <w:r>
              <w:rPr>
                <w:noProof/>
                <w:webHidden/>
              </w:rPr>
              <w:fldChar w:fldCharType="begin"/>
            </w:r>
            <w:r>
              <w:rPr>
                <w:noProof/>
                <w:webHidden/>
              </w:rPr>
              <w:instrText xml:space="preserve"> PAGEREF _Toc494726494 \h </w:instrText>
            </w:r>
            <w:r>
              <w:rPr>
                <w:noProof/>
                <w:webHidden/>
              </w:rPr>
            </w:r>
            <w:r>
              <w:rPr>
                <w:noProof/>
                <w:webHidden/>
              </w:rPr>
              <w:fldChar w:fldCharType="separate"/>
            </w:r>
            <w:r>
              <w:rPr>
                <w:noProof/>
                <w:webHidden/>
              </w:rPr>
              <w:t>31</w:t>
            </w:r>
            <w:r>
              <w:rPr>
                <w:noProof/>
                <w:webHidden/>
              </w:rPr>
              <w:fldChar w:fldCharType="end"/>
            </w:r>
          </w:hyperlink>
        </w:p>
        <w:p w14:paraId="0B9A869A" w14:textId="77777777" w:rsidR="005602CA" w:rsidRDefault="005602CA">
          <w:pPr>
            <w:pStyle w:val="TDC1"/>
            <w:rPr>
              <w:rFonts w:asciiTheme="minorHAnsi" w:hAnsiTheme="minorHAnsi"/>
              <w:b w:val="0"/>
              <w:bCs w:val="0"/>
              <w:noProof/>
              <w:color w:val="auto"/>
              <w:lang w:eastAsia="es-ES_tradnl"/>
            </w:rPr>
          </w:pPr>
          <w:hyperlink w:anchor="_Toc494726495" w:history="1">
            <w:r w:rsidRPr="00476C67">
              <w:rPr>
                <w:rStyle w:val="Hipervnculo"/>
                <w:noProof/>
              </w:rPr>
              <w:t>4.  Implementación</w:t>
            </w:r>
            <w:r>
              <w:rPr>
                <w:noProof/>
                <w:webHidden/>
              </w:rPr>
              <w:tab/>
            </w:r>
            <w:r>
              <w:rPr>
                <w:noProof/>
                <w:webHidden/>
              </w:rPr>
              <w:fldChar w:fldCharType="begin"/>
            </w:r>
            <w:r>
              <w:rPr>
                <w:noProof/>
                <w:webHidden/>
              </w:rPr>
              <w:instrText xml:space="preserve"> PAGEREF _Toc494726495 \h </w:instrText>
            </w:r>
            <w:r>
              <w:rPr>
                <w:noProof/>
                <w:webHidden/>
              </w:rPr>
            </w:r>
            <w:r>
              <w:rPr>
                <w:noProof/>
                <w:webHidden/>
              </w:rPr>
              <w:fldChar w:fldCharType="separate"/>
            </w:r>
            <w:r>
              <w:rPr>
                <w:noProof/>
                <w:webHidden/>
              </w:rPr>
              <w:t>32</w:t>
            </w:r>
            <w:r>
              <w:rPr>
                <w:noProof/>
                <w:webHidden/>
              </w:rPr>
              <w:fldChar w:fldCharType="end"/>
            </w:r>
          </w:hyperlink>
        </w:p>
        <w:p w14:paraId="422A70A0" w14:textId="77777777" w:rsidR="005602CA" w:rsidRDefault="005602CA">
          <w:pPr>
            <w:pStyle w:val="TDC2"/>
            <w:rPr>
              <w:noProof/>
              <w:sz w:val="24"/>
              <w:szCs w:val="24"/>
              <w:lang w:eastAsia="es-ES_tradnl"/>
            </w:rPr>
          </w:pPr>
          <w:hyperlink w:anchor="_Toc494726496" w:history="1">
            <w:r w:rsidRPr="00476C67">
              <w:rPr>
                <w:rStyle w:val="Hipervnculo"/>
                <w:noProof/>
              </w:rPr>
              <w:t>4.1.  Comunicación Cliente-Servidor</w:t>
            </w:r>
            <w:r>
              <w:rPr>
                <w:noProof/>
                <w:webHidden/>
              </w:rPr>
              <w:tab/>
            </w:r>
            <w:r>
              <w:rPr>
                <w:noProof/>
                <w:webHidden/>
              </w:rPr>
              <w:fldChar w:fldCharType="begin"/>
            </w:r>
            <w:r>
              <w:rPr>
                <w:noProof/>
                <w:webHidden/>
              </w:rPr>
              <w:instrText xml:space="preserve"> PAGEREF _Toc494726496 \h </w:instrText>
            </w:r>
            <w:r>
              <w:rPr>
                <w:noProof/>
                <w:webHidden/>
              </w:rPr>
            </w:r>
            <w:r>
              <w:rPr>
                <w:noProof/>
                <w:webHidden/>
              </w:rPr>
              <w:fldChar w:fldCharType="separate"/>
            </w:r>
            <w:r>
              <w:rPr>
                <w:noProof/>
                <w:webHidden/>
              </w:rPr>
              <w:t>32</w:t>
            </w:r>
            <w:r>
              <w:rPr>
                <w:noProof/>
                <w:webHidden/>
              </w:rPr>
              <w:fldChar w:fldCharType="end"/>
            </w:r>
          </w:hyperlink>
        </w:p>
        <w:p w14:paraId="712F8A2E" w14:textId="77777777" w:rsidR="005602CA" w:rsidRDefault="005602CA">
          <w:pPr>
            <w:pStyle w:val="TDC3"/>
            <w:rPr>
              <w:i w:val="0"/>
              <w:iCs w:val="0"/>
              <w:noProof/>
              <w:sz w:val="24"/>
              <w:szCs w:val="24"/>
              <w:lang w:eastAsia="es-ES_tradnl"/>
            </w:rPr>
          </w:pPr>
          <w:hyperlink w:anchor="_Toc494726497" w:history="1">
            <w:r w:rsidRPr="00476C67">
              <w:rPr>
                <w:rStyle w:val="Hipervnculo"/>
                <w:noProof/>
              </w:rPr>
              <w:t>4.1.1.  Servidor</w:t>
            </w:r>
            <w:r>
              <w:rPr>
                <w:noProof/>
                <w:webHidden/>
              </w:rPr>
              <w:tab/>
            </w:r>
            <w:r>
              <w:rPr>
                <w:noProof/>
                <w:webHidden/>
              </w:rPr>
              <w:fldChar w:fldCharType="begin"/>
            </w:r>
            <w:r>
              <w:rPr>
                <w:noProof/>
                <w:webHidden/>
              </w:rPr>
              <w:instrText xml:space="preserve"> PAGEREF _Toc494726497 \h </w:instrText>
            </w:r>
            <w:r>
              <w:rPr>
                <w:noProof/>
                <w:webHidden/>
              </w:rPr>
            </w:r>
            <w:r>
              <w:rPr>
                <w:noProof/>
                <w:webHidden/>
              </w:rPr>
              <w:fldChar w:fldCharType="separate"/>
            </w:r>
            <w:r>
              <w:rPr>
                <w:noProof/>
                <w:webHidden/>
              </w:rPr>
              <w:t>32</w:t>
            </w:r>
            <w:r>
              <w:rPr>
                <w:noProof/>
                <w:webHidden/>
              </w:rPr>
              <w:fldChar w:fldCharType="end"/>
            </w:r>
          </w:hyperlink>
        </w:p>
        <w:p w14:paraId="47D501AB" w14:textId="77777777" w:rsidR="005602CA" w:rsidRDefault="005602CA">
          <w:pPr>
            <w:pStyle w:val="TDC3"/>
            <w:rPr>
              <w:i w:val="0"/>
              <w:iCs w:val="0"/>
              <w:noProof/>
              <w:sz w:val="24"/>
              <w:szCs w:val="24"/>
              <w:lang w:eastAsia="es-ES_tradnl"/>
            </w:rPr>
          </w:pPr>
          <w:hyperlink w:anchor="_Toc494726498" w:history="1">
            <w:r w:rsidRPr="00476C67">
              <w:rPr>
                <w:rStyle w:val="Hipervnculo"/>
                <w:noProof/>
              </w:rPr>
              <w:t>4.1.2.  Cliente</w:t>
            </w:r>
            <w:r>
              <w:rPr>
                <w:noProof/>
                <w:webHidden/>
              </w:rPr>
              <w:tab/>
            </w:r>
            <w:r>
              <w:rPr>
                <w:noProof/>
                <w:webHidden/>
              </w:rPr>
              <w:fldChar w:fldCharType="begin"/>
            </w:r>
            <w:r>
              <w:rPr>
                <w:noProof/>
                <w:webHidden/>
              </w:rPr>
              <w:instrText xml:space="preserve"> PAGEREF _Toc494726498 \h </w:instrText>
            </w:r>
            <w:r>
              <w:rPr>
                <w:noProof/>
                <w:webHidden/>
              </w:rPr>
            </w:r>
            <w:r>
              <w:rPr>
                <w:noProof/>
                <w:webHidden/>
              </w:rPr>
              <w:fldChar w:fldCharType="separate"/>
            </w:r>
            <w:r>
              <w:rPr>
                <w:noProof/>
                <w:webHidden/>
              </w:rPr>
              <w:t>33</w:t>
            </w:r>
            <w:r>
              <w:rPr>
                <w:noProof/>
                <w:webHidden/>
              </w:rPr>
              <w:fldChar w:fldCharType="end"/>
            </w:r>
          </w:hyperlink>
        </w:p>
        <w:p w14:paraId="51ADD9CE" w14:textId="77777777" w:rsidR="005602CA" w:rsidRDefault="005602CA">
          <w:pPr>
            <w:pStyle w:val="TDC3"/>
            <w:rPr>
              <w:i w:val="0"/>
              <w:iCs w:val="0"/>
              <w:noProof/>
              <w:sz w:val="24"/>
              <w:szCs w:val="24"/>
              <w:lang w:eastAsia="es-ES_tradnl"/>
            </w:rPr>
          </w:pPr>
          <w:hyperlink w:anchor="_Toc494726499" w:history="1">
            <w:r w:rsidRPr="00476C67">
              <w:rPr>
                <w:rStyle w:val="Hipervnculo"/>
                <w:noProof/>
              </w:rPr>
              <w:t>4.1.3  Despliegue del servidor</w:t>
            </w:r>
            <w:r>
              <w:rPr>
                <w:noProof/>
                <w:webHidden/>
              </w:rPr>
              <w:tab/>
            </w:r>
            <w:r>
              <w:rPr>
                <w:noProof/>
                <w:webHidden/>
              </w:rPr>
              <w:fldChar w:fldCharType="begin"/>
            </w:r>
            <w:r>
              <w:rPr>
                <w:noProof/>
                <w:webHidden/>
              </w:rPr>
              <w:instrText xml:space="preserve"> PAGEREF _Toc494726499 \h </w:instrText>
            </w:r>
            <w:r>
              <w:rPr>
                <w:noProof/>
                <w:webHidden/>
              </w:rPr>
            </w:r>
            <w:r>
              <w:rPr>
                <w:noProof/>
                <w:webHidden/>
              </w:rPr>
              <w:fldChar w:fldCharType="separate"/>
            </w:r>
            <w:r>
              <w:rPr>
                <w:noProof/>
                <w:webHidden/>
              </w:rPr>
              <w:t>34</w:t>
            </w:r>
            <w:r>
              <w:rPr>
                <w:noProof/>
                <w:webHidden/>
              </w:rPr>
              <w:fldChar w:fldCharType="end"/>
            </w:r>
          </w:hyperlink>
        </w:p>
        <w:p w14:paraId="1589A821" w14:textId="77777777" w:rsidR="005602CA" w:rsidRDefault="005602CA">
          <w:pPr>
            <w:pStyle w:val="TDC2"/>
            <w:rPr>
              <w:noProof/>
              <w:sz w:val="24"/>
              <w:szCs w:val="24"/>
              <w:lang w:eastAsia="es-ES_tradnl"/>
            </w:rPr>
          </w:pPr>
          <w:hyperlink w:anchor="_Toc494726500" w:history="1">
            <w:r w:rsidRPr="00476C67">
              <w:rPr>
                <w:rStyle w:val="Hipervnculo"/>
                <w:noProof/>
              </w:rPr>
              <w:t>4.2.  SQLite</w:t>
            </w:r>
            <w:r>
              <w:rPr>
                <w:noProof/>
                <w:webHidden/>
              </w:rPr>
              <w:tab/>
            </w:r>
            <w:r>
              <w:rPr>
                <w:noProof/>
                <w:webHidden/>
              </w:rPr>
              <w:fldChar w:fldCharType="begin"/>
            </w:r>
            <w:r>
              <w:rPr>
                <w:noProof/>
                <w:webHidden/>
              </w:rPr>
              <w:instrText xml:space="preserve"> PAGEREF _Toc494726500 \h </w:instrText>
            </w:r>
            <w:r>
              <w:rPr>
                <w:noProof/>
                <w:webHidden/>
              </w:rPr>
            </w:r>
            <w:r>
              <w:rPr>
                <w:noProof/>
                <w:webHidden/>
              </w:rPr>
              <w:fldChar w:fldCharType="separate"/>
            </w:r>
            <w:r>
              <w:rPr>
                <w:noProof/>
                <w:webHidden/>
              </w:rPr>
              <w:t>34</w:t>
            </w:r>
            <w:r>
              <w:rPr>
                <w:noProof/>
                <w:webHidden/>
              </w:rPr>
              <w:fldChar w:fldCharType="end"/>
            </w:r>
          </w:hyperlink>
        </w:p>
        <w:p w14:paraId="5D03A9DE" w14:textId="77777777" w:rsidR="005602CA" w:rsidRDefault="005602CA">
          <w:pPr>
            <w:pStyle w:val="TDC3"/>
            <w:rPr>
              <w:i w:val="0"/>
              <w:iCs w:val="0"/>
              <w:noProof/>
              <w:sz w:val="24"/>
              <w:szCs w:val="24"/>
              <w:lang w:eastAsia="es-ES_tradnl"/>
            </w:rPr>
          </w:pPr>
          <w:hyperlink w:anchor="_Toc494726501" w:history="1">
            <w:r w:rsidRPr="00476C67">
              <w:rPr>
                <w:rStyle w:val="Hipervnculo"/>
                <w:noProof/>
              </w:rPr>
              <w:t>4.2.1.  Compatibilidad con el Servidor</w:t>
            </w:r>
            <w:r>
              <w:rPr>
                <w:noProof/>
                <w:webHidden/>
              </w:rPr>
              <w:tab/>
            </w:r>
            <w:r>
              <w:rPr>
                <w:noProof/>
                <w:webHidden/>
              </w:rPr>
              <w:fldChar w:fldCharType="begin"/>
            </w:r>
            <w:r>
              <w:rPr>
                <w:noProof/>
                <w:webHidden/>
              </w:rPr>
              <w:instrText xml:space="preserve"> PAGEREF _Toc494726501 \h </w:instrText>
            </w:r>
            <w:r>
              <w:rPr>
                <w:noProof/>
                <w:webHidden/>
              </w:rPr>
            </w:r>
            <w:r>
              <w:rPr>
                <w:noProof/>
                <w:webHidden/>
              </w:rPr>
              <w:fldChar w:fldCharType="separate"/>
            </w:r>
            <w:r>
              <w:rPr>
                <w:noProof/>
                <w:webHidden/>
              </w:rPr>
              <w:t>34</w:t>
            </w:r>
            <w:r>
              <w:rPr>
                <w:noProof/>
                <w:webHidden/>
              </w:rPr>
              <w:fldChar w:fldCharType="end"/>
            </w:r>
          </w:hyperlink>
        </w:p>
        <w:p w14:paraId="7098861B" w14:textId="77777777" w:rsidR="005602CA" w:rsidRDefault="005602CA">
          <w:pPr>
            <w:pStyle w:val="TDC2"/>
            <w:rPr>
              <w:noProof/>
              <w:sz w:val="24"/>
              <w:szCs w:val="24"/>
              <w:lang w:eastAsia="es-ES_tradnl"/>
            </w:rPr>
          </w:pPr>
          <w:hyperlink w:anchor="_Toc494726502" w:history="1">
            <w:r w:rsidRPr="00476C67">
              <w:rPr>
                <w:rStyle w:val="Hipervnculo"/>
                <w:noProof/>
              </w:rPr>
              <w:t>4.3.  Funciones</w:t>
            </w:r>
            <w:r>
              <w:rPr>
                <w:noProof/>
                <w:webHidden/>
              </w:rPr>
              <w:tab/>
            </w:r>
            <w:r>
              <w:rPr>
                <w:noProof/>
                <w:webHidden/>
              </w:rPr>
              <w:fldChar w:fldCharType="begin"/>
            </w:r>
            <w:r>
              <w:rPr>
                <w:noProof/>
                <w:webHidden/>
              </w:rPr>
              <w:instrText xml:space="preserve"> PAGEREF _Toc494726502 \h </w:instrText>
            </w:r>
            <w:r>
              <w:rPr>
                <w:noProof/>
                <w:webHidden/>
              </w:rPr>
            </w:r>
            <w:r>
              <w:rPr>
                <w:noProof/>
                <w:webHidden/>
              </w:rPr>
              <w:fldChar w:fldCharType="separate"/>
            </w:r>
            <w:r>
              <w:rPr>
                <w:noProof/>
                <w:webHidden/>
              </w:rPr>
              <w:t>35</w:t>
            </w:r>
            <w:r>
              <w:rPr>
                <w:noProof/>
                <w:webHidden/>
              </w:rPr>
              <w:fldChar w:fldCharType="end"/>
            </w:r>
          </w:hyperlink>
        </w:p>
        <w:p w14:paraId="265DBF8F" w14:textId="77777777" w:rsidR="005602CA" w:rsidRDefault="005602CA">
          <w:pPr>
            <w:pStyle w:val="TDC3"/>
            <w:rPr>
              <w:i w:val="0"/>
              <w:iCs w:val="0"/>
              <w:noProof/>
              <w:sz w:val="24"/>
              <w:szCs w:val="24"/>
              <w:lang w:eastAsia="es-ES_tradnl"/>
            </w:rPr>
          </w:pPr>
          <w:hyperlink w:anchor="_Toc494726503" w:history="1">
            <w:r w:rsidRPr="00476C67">
              <w:rPr>
                <w:rStyle w:val="Hipervnculo"/>
                <w:noProof/>
              </w:rPr>
              <w:t>4.3.1.  Obtener pacientes</w:t>
            </w:r>
            <w:r>
              <w:rPr>
                <w:noProof/>
                <w:webHidden/>
              </w:rPr>
              <w:tab/>
            </w:r>
            <w:r>
              <w:rPr>
                <w:noProof/>
                <w:webHidden/>
              </w:rPr>
              <w:fldChar w:fldCharType="begin"/>
            </w:r>
            <w:r>
              <w:rPr>
                <w:noProof/>
                <w:webHidden/>
              </w:rPr>
              <w:instrText xml:space="preserve"> PAGEREF _Toc494726503 \h </w:instrText>
            </w:r>
            <w:r>
              <w:rPr>
                <w:noProof/>
                <w:webHidden/>
              </w:rPr>
            </w:r>
            <w:r>
              <w:rPr>
                <w:noProof/>
                <w:webHidden/>
              </w:rPr>
              <w:fldChar w:fldCharType="separate"/>
            </w:r>
            <w:r>
              <w:rPr>
                <w:noProof/>
                <w:webHidden/>
              </w:rPr>
              <w:t>35</w:t>
            </w:r>
            <w:r>
              <w:rPr>
                <w:noProof/>
                <w:webHidden/>
              </w:rPr>
              <w:fldChar w:fldCharType="end"/>
            </w:r>
          </w:hyperlink>
        </w:p>
        <w:p w14:paraId="758A8D43" w14:textId="77777777" w:rsidR="005602CA" w:rsidRDefault="005602CA">
          <w:pPr>
            <w:pStyle w:val="TDC3"/>
            <w:rPr>
              <w:i w:val="0"/>
              <w:iCs w:val="0"/>
              <w:noProof/>
              <w:sz w:val="24"/>
              <w:szCs w:val="24"/>
              <w:lang w:eastAsia="es-ES_tradnl"/>
            </w:rPr>
          </w:pPr>
          <w:hyperlink w:anchor="_Toc494726504" w:history="1">
            <w:r w:rsidRPr="00476C67">
              <w:rPr>
                <w:rStyle w:val="Hipervnculo"/>
                <w:noProof/>
              </w:rPr>
              <w:t>4.3.2.  Borrar Paciente</w:t>
            </w:r>
            <w:r>
              <w:rPr>
                <w:noProof/>
                <w:webHidden/>
              </w:rPr>
              <w:tab/>
            </w:r>
            <w:r>
              <w:rPr>
                <w:noProof/>
                <w:webHidden/>
              </w:rPr>
              <w:fldChar w:fldCharType="begin"/>
            </w:r>
            <w:r>
              <w:rPr>
                <w:noProof/>
                <w:webHidden/>
              </w:rPr>
              <w:instrText xml:space="preserve"> PAGEREF _Toc494726504 \h </w:instrText>
            </w:r>
            <w:r>
              <w:rPr>
                <w:noProof/>
                <w:webHidden/>
              </w:rPr>
            </w:r>
            <w:r>
              <w:rPr>
                <w:noProof/>
                <w:webHidden/>
              </w:rPr>
              <w:fldChar w:fldCharType="separate"/>
            </w:r>
            <w:r>
              <w:rPr>
                <w:noProof/>
                <w:webHidden/>
              </w:rPr>
              <w:t>37</w:t>
            </w:r>
            <w:r>
              <w:rPr>
                <w:noProof/>
                <w:webHidden/>
              </w:rPr>
              <w:fldChar w:fldCharType="end"/>
            </w:r>
          </w:hyperlink>
        </w:p>
        <w:p w14:paraId="5F5A4C02" w14:textId="77777777" w:rsidR="005602CA" w:rsidRDefault="005602CA">
          <w:pPr>
            <w:pStyle w:val="TDC3"/>
            <w:rPr>
              <w:i w:val="0"/>
              <w:iCs w:val="0"/>
              <w:noProof/>
              <w:sz w:val="24"/>
              <w:szCs w:val="24"/>
              <w:lang w:eastAsia="es-ES_tradnl"/>
            </w:rPr>
          </w:pPr>
          <w:hyperlink w:anchor="_Toc494726505" w:history="1">
            <w:r w:rsidRPr="00476C67">
              <w:rPr>
                <w:rStyle w:val="Hipervnculo"/>
                <w:noProof/>
              </w:rPr>
              <w:t>4.3.3.  Añadir un Paciente</w:t>
            </w:r>
            <w:r>
              <w:rPr>
                <w:noProof/>
                <w:webHidden/>
              </w:rPr>
              <w:tab/>
            </w:r>
            <w:r>
              <w:rPr>
                <w:noProof/>
                <w:webHidden/>
              </w:rPr>
              <w:fldChar w:fldCharType="begin"/>
            </w:r>
            <w:r>
              <w:rPr>
                <w:noProof/>
                <w:webHidden/>
              </w:rPr>
              <w:instrText xml:space="preserve"> PAGEREF _Toc494726505 \h </w:instrText>
            </w:r>
            <w:r>
              <w:rPr>
                <w:noProof/>
                <w:webHidden/>
              </w:rPr>
            </w:r>
            <w:r>
              <w:rPr>
                <w:noProof/>
                <w:webHidden/>
              </w:rPr>
              <w:fldChar w:fldCharType="separate"/>
            </w:r>
            <w:r>
              <w:rPr>
                <w:noProof/>
                <w:webHidden/>
              </w:rPr>
              <w:t>40</w:t>
            </w:r>
            <w:r>
              <w:rPr>
                <w:noProof/>
                <w:webHidden/>
              </w:rPr>
              <w:fldChar w:fldCharType="end"/>
            </w:r>
          </w:hyperlink>
        </w:p>
        <w:p w14:paraId="2622CE8E" w14:textId="77777777" w:rsidR="005602CA" w:rsidRDefault="005602CA">
          <w:pPr>
            <w:pStyle w:val="TDC3"/>
            <w:rPr>
              <w:i w:val="0"/>
              <w:iCs w:val="0"/>
              <w:noProof/>
              <w:sz w:val="24"/>
              <w:szCs w:val="24"/>
              <w:lang w:eastAsia="es-ES_tradnl"/>
            </w:rPr>
          </w:pPr>
          <w:hyperlink w:anchor="_Toc494726506" w:history="1">
            <w:r w:rsidRPr="00476C67">
              <w:rPr>
                <w:rStyle w:val="Hipervnculo"/>
                <w:noProof/>
              </w:rPr>
              <w:t>4.3.4.  Obtener datos de movimiento de un paciente</w:t>
            </w:r>
            <w:r>
              <w:rPr>
                <w:noProof/>
                <w:webHidden/>
              </w:rPr>
              <w:tab/>
            </w:r>
            <w:r>
              <w:rPr>
                <w:noProof/>
                <w:webHidden/>
              </w:rPr>
              <w:fldChar w:fldCharType="begin"/>
            </w:r>
            <w:r>
              <w:rPr>
                <w:noProof/>
                <w:webHidden/>
              </w:rPr>
              <w:instrText xml:space="preserve"> PAGEREF _Toc494726506 \h </w:instrText>
            </w:r>
            <w:r>
              <w:rPr>
                <w:noProof/>
                <w:webHidden/>
              </w:rPr>
            </w:r>
            <w:r>
              <w:rPr>
                <w:noProof/>
                <w:webHidden/>
              </w:rPr>
              <w:fldChar w:fldCharType="separate"/>
            </w:r>
            <w:r>
              <w:rPr>
                <w:noProof/>
                <w:webHidden/>
              </w:rPr>
              <w:t>43</w:t>
            </w:r>
            <w:r>
              <w:rPr>
                <w:noProof/>
                <w:webHidden/>
              </w:rPr>
              <w:fldChar w:fldCharType="end"/>
            </w:r>
          </w:hyperlink>
        </w:p>
        <w:p w14:paraId="205AF1A8" w14:textId="77777777" w:rsidR="005602CA" w:rsidRDefault="005602CA">
          <w:pPr>
            <w:pStyle w:val="TDC3"/>
            <w:rPr>
              <w:i w:val="0"/>
              <w:iCs w:val="0"/>
              <w:noProof/>
              <w:sz w:val="24"/>
              <w:szCs w:val="24"/>
              <w:lang w:eastAsia="es-ES_tradnl"/>
            </w:rPr>
          </w:pPr>
          <w:hyperlink w:anchor="_Toc494726507" w:history="1">
            <w:r w:rsidRPr="00476C67">
              <w:rPr>
                <w:rStyle w:val="Hipervnculo"/>
                <w:noProof/>
              </w:rPr>
              <w:t>4.3.5.  Añadir datos de movimiento</w:t>
            </w:r>
            <w:r>
              <w:rPr>
                <w:noProof/>
                <w:webHidden/>
              </w:rPr>
              <w:tab/>
            </w:r>
            <w:r>
              <w:rPr>
                <w:noProof/>
                <w:webHidden/>
              </w:rPr>
              <w:fldChar w:fldCharType="begin"/>
            </w:r>
            <w:r>
              <w:rPr>
                <w:noProof/>
                <w:webHidden/>
              </w:rPr>
              <w:instrText xml:space="preserve"> PAGEREF _Toc494726507 \h </w:instrText>
            </w:r>
            <w:r>
              <w:rPr>
                <w:noProof/>
                <w:webHidden/>
              </w:rPr>
            </w:r>
            <w:r>
              <w:rPr>
                <w:noProof/>
                <w:webHidden/>
              </w:rPr>
              <w:fldChar w:fldCharType="separate"/>
            </w:r>
            <w:r>
              <w:rPr>
                <w:noProof/>
                <w:webHidden/>
              </w:rPr>
              <w:t>47</w:t>
            </w:r>
            <w:r>
              <w:rPr>
                <w:noProof/>
                <w:webHidden/>
              </w:rPr>
              <w:fldChar w:fldCharType="end"/>
            </w:r>
          </w:hyperlink>
        </w:p>
        <w:p w14:paraId="5BF58C3A" w14:textId="77777777" w:rsidR="005602CA" w:rsidRDefault="005602CA">
          <w:pPr>
            <w:pStyle w:val="TDC3"/>
            <w:rPr>
              <w:i w:val="0"/>
              <w:iCs w:val="0"/>
              <w:noProof/>
              <w:sz w:val="24"/>
              <w:szCs w:val="24"/>
              <w:lang w:eastAsia="es-ES_tradnl"/>
            </w:rPr>
          </w:pPr>
          <w:hyperlink w:anchor="_Toc494726508" w:history="1">
            <w:r w:rsidRPr="00476C67">
              <w:rPr>
                <w:rStyle w:val="Hipervnculo"/>
                <w:noProof/>
              </w:rPr>
              <w:t>4.3.6.  Borrar una sesión de movimientos</w:t>
            </w:r>
            <w:r>
              <w:rPr>
                <w:noProof/>
                <w:webHidden/>
              </w:rPr>
              <w:tab/>
            </w:r>
            <w:r>
              <w:rPr>
                <w:noProof/>
                <w:webHidden/>
              </w:rPr>
              <w:fldChar w:fldCharType="begin"/>
            </w:r>
            <w:r>
              <w:rPr>
                <w:noProof/>
                <w:webHidden/>
              </w:rPr>
              <w:instrText xml:space="preserve"> PAGEREF _Toc494726508 \h </w:instrText>
            </w:r>
            <w:r>
              <w:rPr>
                <w:noProof/>
                <w:webHidden/>
              </w:rPr>
            </w:r>
            <w:r>
              <w:rPr>
                <w:noProof/>
                <w:webHidden/>
              </w:rPr>
              <w:fldChar w:fldCharType="separate"/>
            </w:r>
            <w:r>
              <w:rPr>
                <w:noProof/>
                <w:webHidden/>
              </w:rPr>
              <w:t>51</w:t>
            </w:r>
            <w:r>
              <w:rPr>
                <w:noProof/>
                <w:webHidden/>
              </w:rPr>
              <w:fldChar w:fldCharType="end"/>
            </w:r>
          </w:hyperlink>
        </w:p>
        <w:p w14:paraId="761170DF" w14:textId="77777777" w:rsidR="005602CA" w:rsidRDefault="005602CA">
          <w:pPr>
            <w:pStyle w:val="TDC3"/>
            <w:rPr>
              <w:i w:val="0"/>
              <w:iCs w:val="0"/>
              <w:noProof/>
              <w:sz w:val="24"/>
              <w:szCs w:val="24"/>
              <w:lang w:eastAsia="es-ES_tradnl"/>
            </w:rPr>
          </w:pPr>
          <w:hyperlink w:anchor="_Toc494726509" w:history="1">
            <w:r w:rsidRPr="00476C67">
              <w:rPr>
                <w:rStyle w:val="Hipervnculo"/>
                <w:noProof/>
              </w:rPr>
              <w:t>4.3.7 Mostrar un gráfico de un movimiento</w:t>
            </w:r>
            <w:r>
              <w:rPr>
                <w:noProof/>
                <w:webHidden/>
              </w:rPr>
              <w:tab/>
            </w:r>
            <w:r>
              <w:rPr>
                <w:noProof/>
                <w:webHidden/>
              </w:rPr>
              <w:fldChar w:fldCharType="begin"/>
            </w:r>
            <w:r>
              <w:rPr>
                <w:noProof/>
                <w:webHidden/>
              </w:rPr>
              <w:instrText xml:space="preserve"> PAGEREF _Toc494726509 \h </w:instrText>
            </w:r>
            <w:r>
              <w:rPr>
                <w:noProof/>
                <w:webHidden/>
              </w:rPr>
            </w:r>
            <w:r>
              <w:rPr>
                <w:noProof/>
                <w:webHidden/>
              </w:rPr>
              <w:fldChar w:fldCharType="separate"/>
            </w:r>
            <w:r>
              <w:rPr>
                <w:noProof/>
                <w:webHidden/>
              </w:rPr>
              <w:t>53</w:t>
            </w:r>
            <w:r>
              <w:rPr>
                <w:noProof/>
                <w:webHidden/>
              </w:rPr>
              <w:fldChar w:fldCharType="end"/>
            </w:r>
          </w:hyperlink>
        </w:p>
        <w:p w14:paraId="1624191E" w14:textId="77777777" w:rsidR="005602CA" w:rsidRDefault="005602CA">
          <w:pPr>
            <w:pStyle w:val="TDC3"/>
            <w:rPr>
              <w:i w:val="0"/>
              <w:iCs w:val="0"/>
              <w:noProof/>
              <w:sz w:val="24"/>
              <w:szCs w:val="24"/>
              <w:lang w:eastAsia="es-ES_tradnl"/>
            </w:rPr>
          </w:pPr>
          <w:hyperlink w:anchor="_Toc494726510" w:history="1">
            <w:r w:rsidRPr="00476C67">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_Toc494726510 \h </w:instrText>
            </w:r>
            <w:r>
              <w:rPr>
                <w:noProof/>
                <w:webHidden/>
              </w:rPr>
            </w:r>
            <w:r>
              <w:rPr>
                <w:noProof/>
                <w:webHidden/>
              </w:rPr>
              <w:fldChar w:fldCharType="separate"/>
            </w:r>
            <w:r>
              <w:rPr>
                <w:noProof/>
                <w:webHidden/>
              </w:rPr>
              <w:t>56</w:t>
            </w:r>
            <w:r>
              <w:rPr>
                <w:noProof/>
                <w:webHidden/>
              </w:rPr>
              <w:fldChar w:fldCharType="end"/>
            </w:r>
          </w:hyperlink>
        </w:p>
        <w:p w14:paraId="01E4625A" w14:textId="77777777" w:rsidR="005602CA" w:rsidRDefault="005602CA">
          <w:pPr>
            <w:pStyle w:val="TDC2"/>
            <w:rPr>
              <w:noProof/>
              <w:sz w:val="24"/>
              <w:szCs w:val="24"/>
              <w:lang w:eastAsia="es-ES_tradnl"/>
            </w:rPr>
          </w:pPr>
          <w:hyperlink w:anchor="_Toc494726511" w:history="1">
            <w:r w:rsidRPr="00476C67">
              <w:rPr>
                <w:rStyle w:val="Hipervnculo"/>
                <w:noProof/>
              </w:rPr>
              <w:t>4.4. Diagrama de flujo</w:t>
            </w:r>
            <w:r>
              <w:rPr>
                <w:noProof/>
                <w:webHidden/>
              </w:rPr>
              <w:tab/>
            </w:r>
            <w:r>
              <w:rPr>
                <w:noProof/>
                <w:webHidden/>
              </w:rPr>
              <w:fldChar w:fldCharType="begin"/>
            </w:r>
            <w:r>
              <w:rPr>
                <w:noProof/>
                <w:webHidden/>
              </w:rPr>
              <w:instrText xml:space="preserve"> PAGEREF _Toc494726511 \h </w:instrText>
            </w:r>
            <w:r>
              <w:rPr>
                <w:noProof/>
                <w:webHidden/>
              </w:rPr>
            </w:r>
            <w:r>
              <w:rPr>
                <w:noProof/>
                <w:webHidden/>
              </w:rPr>
              <w:fldChar w:fldCharType="separate"/>
            </w:r>
            <w:r>
              <w:rPr>
                <w:noProof/>
                <w:webHidden/>
              </w:rPr>
              <w:t>64</w:t>
            </w:r>
            <w:r>
              <w:rPr>
                <w:noProof/>
                <w:webHidden/>
              </w:rPr>
              <w:fldChar w:fldCharType="end"/>
            </w:r>
          </w:hyperlink>
        </w:p>
        <w:p w14:paraId="319DD0FE" w14:textId="77777777" w:rsidR="005602CA" w:rsidRDefault="005602CA">
          <w:pPr>
            <w:pStyle w:val="TDC1"/>
            <w:rPr>
              <w:rFonts w:asciiTheme="minorHAnsi" w:hAnsiTheme="minorHAnsi"/>
              <w:b w:val="0"/>
              <w:bCs w:val="0"/>
              <w:noProof/>
              <w:color w:val="auto"/>
              <w:lang w:eastAsia="es-ES_tradnl"/>
            </w:rPr>
          </w:pPr>
          <w:hyperlink w:anchor="_Toc494726512" w:history="1">
            <w:r w:rsidRPr="00476C67">
              <w:rPr>
                <w:rStyle w:val="Hipervnculo"/>
                <w:noProof/>
              </w:rPr>
              <w:t>5.  Pruebas</w:t>
            </w:r>
            <w:r>
              <w:rPr>
                <w:noProof/>
                <w:webHidden/>
              </w:rPr>
              <w:tab/>
            </w:r>
            <w:r>
              <w:rPr>
                <w:noProof/>
                <w:webHidden/>
              </w:rPr>
              <w:fldChar w:fldCharType="begin"/>
            </w:r>
            <w:r>
              <w:rPr>
                <w:noProof/>
                <w:webHidden/>
              </w:rPr>
              <w:instrText xml:space="preserve"> PAGEREF _Toc494726512 \h </w:instrText>
            </w:r>
            <w:r>
              <w:rPr>
                <w:noProof/>
                <w:webHidden/>
              </w:rPr>
            </w:r>
            <w:r>
              <w:rPr>
                <w:noProof/>
                <w:webHidden/>
              </w:rPr>
              <w:fldChar w:fldCharType="separate"/>
            </w:r>
            <w:r>
              <w:rPr>
                <w:noProof/>
                <w:webHidden/>
              </w:rPr>
              <w:t>65</w:t>
            </w:r>
            <w:r>
              <w:rPr>
                <w:noProof/>
                <w:webHidden/>
              </w:rPr>
              <w:fldChar w:fldCharType="end"/>
            </w:r>
          </w:hyperlink>
        </w:p>
        <w:p w14:paraId="0E675FE5" w14:textId="77777777" w:rsidR="005602CA" w:rsidRDefault="005602CA">
          <w:pPr>
            <w:pStyle w:val="TDC2"/>
            <w:rPr>
              <w:noProof/>
              <w:sz w:val="24"/>
              <w:szCs w:val="24"/>
              <w:lang w:eastAsia="es-ES_tradnl"/>
            </w:rPr>
          </w:pPr>
          <w:hyperlink w:anchor="_Toc494726513" w:history="1">
            <w:r w:rsidRPr="00476C67">
              <w:rPr>
                <w:rStyle w:val="Hipervnculo"/>
                <w:noProof/>
              </w:rPr>
              <w:t>5.1.  Pruebas de sistema</w:t>
            </w:r>
            <w:r>
              <w:rPr>
                <w:noProof/>
                <w:webHidden/>
              </w:rPr>
              <w:tab/>
            </w:r>
            <w:r>
              <w:rPr>
                <w:noProof/>
                <w:webHidden/>
              </w:rPr>
              <w:fldChar w:fldCharType="begin"/>
            </w:r>
            <w:r>
              <w:rPr>
                <w:noProof/>
                <w:webHidden/>
              </w:rPr>
              <w:instrText xml:space="preserve"> PAGEREF _Toc494726513 \h </w:instrText>
            </w:r>
            <w:r>
              <w:rPr>
                <w:noProof/>
                <w:webHidden/>
              </w:rPr>
            </w:r>
            <w:r>
              <w:rPr>
                <w:noProof/>
                <w:webHidden/>
              </w:rPr>
              <w:fldChar w:fldCharType="separate"/>
            </w:r>
            <w:r>
              <w:rPr>
                <w:noProof/>
                <w:webHidden/>
              </w:rPr>
              <w:t>65</w:t>
            </w:r>
            <w:r>
              <w:rPr>
                <w:noProof/>
                <w:webHidden/>
              </w:rPr>
              <w:fldChar w:fldCharType="end"/>
            </w:r>
          </w:hyperlink>
        </w:p>
        <w:p w14:paraId="2ED6807A" w14:textId="77777777" w:rsidR="005602CA" w:rsidRDefault="005602CA">
          <w:pPr>
            <w:pStyle w:val="TDC3"/>
            <w:rPr>
              <w:i w:val="0"/>
              <w:iCs w:val="0"/>
              <w:noProof/>
              <w:sz w:val="24"/>
              <w:szCs w:val="24"/>
              <w:lang w:eastAsia="es-ES_tradnl"/>
            </w:rPr>
          </w:pPr>
          <w:hyperlink w:anchor="_Toc494726514" w:history="1">
            <w:r w:rsidRPr="00476C67">
              <w:rPr>
                <w:rStyle w:val="Hipervnculo"/>
                <w:noProof/>
              </w:rPr>
              <w:t>5.1.1.  Obtener pacientes</w:t>
            </w:r>
            <w:r>
              <w:rPr>
                <w:noProof/>
                <w:webHidden/>
              </w:rPr>
              <w:tab/>
            </w:r>
            <w:r>
              <w:rPr>
                <w:noProof/>
                <w:webHidden/>
              </w:rPr>
              <w:fldChar w:fldCharType="begin"/>
            </w:r>
            <w:r>
              <w:rPr>
                <w:noProof/>
                <w:webHidden/>
              </w:rPr>
              <w:instrText xml:space="preserve"> PAGEREF _Toc494726514 \h </w:instrText>
            </w:r>
            <w:r>
              <w:rPr>
                <w:noProof/>
                <w:webHidden/>
              </w:rPr>
            </w:r>
            <w:r>
              <w:rPr>
                <w:noProof/>
                <w:webHidden/>
              </w:rPr>
              <w:fldChar w:fldCharType="separate"/>
            </w:r>
            <w:r>
              <w:rPr>
                <w:noProof/>
                <w:webHidden/>
              </w:rPr>
              <w:t>66</w:t>
            </w:r>
            <w:r>
              <w:rPr>
                <w:noProof/>
                <w:webHidden/>
              </w:rPr>
              <w:fldChar w:fldCharType="end"/>
            </w:r>
          </w:hyperlink>
        </w:p>
        <w:p w14:paraId="760B8935" w14:textId="77777777" w:rsidR="005602CA" w:rsidRDefault="005602CA">
          <w:pPr>
            <w:pStyle w:val="TDC3"/>
            <w:rPr>
              <w:i w:val="0"/>
              <w:iCs w:val="0"/>
              <w:noProof/>
              <w:sz w:val="24"/>
              <w:szCs w:val="24"/>
              <w:lang w:eastAsia="es-ES_tradnl"/>
            </w:rPr>
          </w:pPr>
          <w:hyperlink w:anchor="_Toc494726515" w:history="1">
            <w:r w:rsidRPr="00476C67">
              <w:rPr>
                <w:rStyle w:val="Hipervnculo"/>
                <w:noProof/>
              </w:rPr>
              <w:t>5.1.2.  Añadir un paciente</w:t>
            </w:r>
            <w:r>
              <w:rPr>
                <w:noProof/>
                <w:webHidden/>
              </w:rPr>
              <w:tab/>
            </w:r>
            <w:r>
              <w:rPr>
                <w:noProof/>
                <w:webHidden/>
              </w:rPr>
              <w:fldChar w:fldCharType="begin"/>
            </w:r>
            <w:r>
              <w:rPr>
                <w:noProof/>
                <w:webHidden/>
              </w:rPr>
              <w:instrText xml:space="preserve"> PAGEREF _Toc494726515 \h </w:instrText>
            </w:r>
            <w:r>
              <w:rPr>
                <w:noProof/>
                <w:webHidden/>
              </w:rPr>
            </w:r>
            <w:r>
              <w:rPr>
                <w:noProof/>
                <w:webHidden/>
              </w:rPr>
              <w:fldChar w:fldCharType="separate"/>
            </w:r>
            <w:r>
              <w:rPr>
                <w:noProof/>
                <w:webHidden/>
              </w:rPr>
              <w:t>66</w:t>
            </w:r>
            <w:r>
              <w:rPr>
                <w:noProof/>
                <w:webHidden/>
              </w:rPr>
              <w:fldChar w:fldCharType="end"/>
            </w:r>
          </w:hyperlink>
        </w:p>
        <w:p w14:paraId="339B9BA2" w14:textId="77777777" w:rsidR="005602CA" w:rsidRDefault="005602CA">
          <w:pPr>
            <w:pStyle w:val="TDC3"/>
            <w:rPr>
              <w:i w:val="0"/>
              <w:iCs w:val="0"/>
              <w:noProof/>
              <w:sz w:val="24"/>
              <w:szCs w:val="24"/>
              <w:lang w:eastAsia="es-ES_tradnl"/>
            </w:rPr>
          </w:pPr>
          <w:hyperlink w:anchor="_Toc494726516" w:history="1">
            <w:r w:rsidRPr="00476C67">
              <w:rPr>
                <w:rStyle w:val="Hipervnculo"/>
                <w:noProof/>
              </w:rPr>
              <w:t>5.1.3.  Borrar un paciente</w:t>
            </w:r>
            <w:r>
              <w:rPr>
                <w:noProof/>
                <w:webHidden/>
              </w:rPr>
              <w:tab/>
            </w:r>
            <w:r>
              <w:rPr>
                <w:noProof/>
                <w:webHidden/>
              </w:rPr>
              <w:fldChar w:fldCharType="begin"/>
            </w:r>
            <w:r>
              <w:rPr>
                <w:noProof/>
                <w:webHidden/>
              </w:rPr>
              <w:instrText xml:space="preserve"> PAGEREF _Toc494726516 \h </w:instrText>
            </w:r>
            <w:r>
              <w:rPr>
                <w:noProof/>
                <w:webHidden/>
              </w:rPr>
            </w:r>
            <w:r>
              <w:rPr>
                <w:noProof/>
                <w:webHidden/>
              </w:rPr>
              <w:fldChar w:fldCharType="separate"/>
            </w:r>
            <w:r>
              <w:rPr>
                <w:noProof/>
                <w:webHidden/>
              </w:rPr>
              <w:t>67</w:t>
            </w:r>
            <w:r>
              <w:rPr>
                <w:noProof/>
                <w:webHidden/>
              </w:rPr>
              <w:fldChar w:fldCharType="end"/>
            </w:r>
          </w:hyperlink>
        </w:p>
        <w:p w14:paraId="73AE668C" w14:textId="77777777" w:rsidR="005602CA" w:rsidRDefault="005602CA">
          <w:pPr>
            <w:pStyle w:val="TDC3"/>
            <w:rPr>
              <w:i w:val="0"/>
              <w:iCs w:val="0"/>
              <w:noProof/>
              <w:sz w:val="24"/>
              <w:szCs w:val="24"/>
              <w:lang w:eastAsia="es-ES_tradnl"/>
            </w:rPr>
          </w:pPr>
          <w:hyperlink w:anchor="_Toc494726517" w:history="1">
            <w:r w:rsidRPr="00476C67">
              <w:rPr>
                <w:rStyle w:val="Hipervnculo"/>
                <w:noProof/>
              </w:rPr>
              <w:t>5.1.4.  Obtener datos de movimiento de un paciente</w:t>
            </w:r>
            <w:r>
              <w:rPr>
                <w:noProof/>
                <w:webHidden/>
              </w:rPr>
              <w:tab/>
            </w:r>
            <w:r>
              <w:rPr>
                <w:noProof/>
                <w:webHidden/>
              </w:rPr>
              <w:fldChar w:fldCharType="begin"/>
            </w:r>
            <w:r>
              <w:rPr>
                <w:noProof/>
                <w:webHidden/>
              </w:rPr>
              <w:instrText xml:space="preserve"> PAGEREF _Toc494726517 \h </w:instrText>
            </w:r>
            <w:r>
              <w:rPr>
                <w:noProof/>
                <w:webHidden/>
              </w:rPr>
            </w:r>
            <w:r>
              <w:rPr>
                <w:noProof/>
                <w:webHidden/>
              </w:rPr>
              <w:fldChar w:fldCharType="separate"/>
            </w:r>
            <w:r>
              <w:rPr>
                <w:noProof/>
                <w:webHidden/>
              </w:rPr>
              <w:t>69</w:t>
            </w:r>
            <w:r>
              <w:rPr>
                <w:noProof/>
                <w:webHidden/>
              </w:rPr>
              <w:fldChar w:fldCharType="end"/>
            </w:r>
          </w:hyperlink>
        </w:p>
        <w:p w14:paraId="04A0FAC1" w14:textId="77777777" w:rsidR="005602CA" w:rsidRDefault="005602CA">
          <w:pPr>
            <w:pStyle w:val="TDC3"/>
            <w:rPr>
              <w:i w:val="0"/>
              <w:iCs w:val="0"/>
              <w:noProof/>
              <w:sz w:val="24"/>
              <w:szCs w:val="24"/>
              <w:lang w:eastAsia="es-ES_tradnl"/>
            </w:rPr>
          </w:pPr>
          <w:hyperlink w:anchor="_Toc494726518" w:history="1">
            <w:r w:rsidRPr="00476C67">
              <w:rPr>
                <w:rStyle w:val="Hipervnculo"/>
                <w:noProof/>
              </w:rPr>
              <w:t>5.1.5.  Añadir datos de movimiento</w:t>
            </w:r>
            <w:r>
              <w:rPr>
                <w:noProof/>
                <w:webHidden/>
              </w:rPr>
              <w:tab/>
            </w:r>
            <w:r>
              <w:rPr>
                <w:noProof/>
                <w:webHidden/>
              </w:rPr>
              <w:fldChar w:fldCharType="begin"/>
            </w:r>
            <w:r>
              <w:rPr>
                <w:noProof/>
                <w:webHidden/>
              </w:rPr>
              <w:instrText xml:space="preserve"> PAGEREF _Toc494726518 \h </w:instrText>
            </w:r>
            <w:r>
              <w:rPr>
                <w:noProof/>
                <w:webHidden/>
              </w:rPr>
            </w:r>
            <w:r>
              <w:rPr>
                <w:noProof/>
                <w:webHidden/>
              </w:rPr>
              <w:fldChar w:fldCharType="separate"/>
            </w:r>
            <w:r>
              <w:rPr>
                <w:noProof/>
                <w:webHidden/>
              </w:rPr>
              <w:t>70</w:t>
            </w:r>
            <w:r>
              <w:rPr>
                <w:noProof/>
                <w:webHidden/>
              </w:rPr>
              <w:fldChar w:fldCharType="end"/>
            </w:r>
          </w:hyperlink>
        </w:p>
        <w:p w14:paraId="2EC07530" w14:textId="77777777" w:rsidR="005602CA" w:rsidRDefault="005602CA">
          <w:pPr>
            <w:pStyle w:val="TDC3"/>
            <w:rPr>
              <w:i w:val="0"/>
              <w:iCs w:val="0"/>
              <w:noProof/>
              <w:sz w:val="24"/>
              <w:szCs w:val="24"/>
              <w:lang w:eastAsia="es-ES_tradnl"/>
            </w:rPr>
          </w:pPr>
          <w:hyperlink w:anchor="_Toc494726519" w:history="1">
            <w:r w:rsidRPr="00476C67">
              <w:rPr>
                <w:rStyle w:val="Hipervnculo"/>
                <w:noProof/>
              </w:rPr>
              <w:t>5.1.6.  Borrar una sesión de movimientos</w:t>
            </w:r>
            <w:r>
              <w:rPr>
                <w:noProof/>
                <w:webHidden/>
              </w:rPr>
              <w:tab/>
            </w:r>
            <w:r>
              <w:rPr>
                <w:noProof/>
                <w:webHidden/>
              </w:rPr>
              <w:fldChar w:fldCharType="begin"/>
            </w:r>
            <w:r>
              <w:rPr>
                <w:noProof/>
                <w:webHidden/>
              </w:rPr>
              <w:instrText xml:space="preserve"> PAGEREF _Toc494726519 \h </w:instrText>
            </w:r>
            <w:r>
              <w:rPr>
                <w:noProof/>
                <w:webHidden/>
              </w:rPr>
            </w:r>
            <w:r>
              <w:rPr>
                <w:noProof/>
                <w:webHidden/>
              </w:rPr>
              <w:fldChar w:fldCharType="separate"/>
            </w:r>
            <w:r>
              <w:rPr>
                <w:noProof/>
                <w:webHidden/>
              </w:rPr>
              <w:t>71</w:t>
            </w:r>
            <w:r>
              <w:rPr>
                <w:noProof/>
                <w:webHidden/>
              </w:rPr>
              <w:fldChar w:fldCharType="end"/>
            </w:r>
          </w:hyperlink>
        </w:p>
        <w:p w14:paraId="285C7952" w14:textId="77777777" w:rsidR="005602CA" w:rsidRDefault="005602CA">
          <w:pPr>
            <w:pStyle w:val="TDC3"/>
            <w:rPr>
              <w:i w:val="0"/>
              <w:iCs w:val="0"/>
              <w:noProof/>
              <w:sz w:val="24"/>
              <w:szCs w:val="24"/>
              <w:lang w:eastAsia="es-ES_tradnl"/>
            </w:rPr>
          </w:pPr>
          <w:hyperlink w:anchor="_Toc494726520" w:history="1">
            <w:r w:rsidRPr="00476C67">
              <w:rPr>
                <w:rStyle w:val="Hipervnculo"/>
                <w:noProof/>
              </w:rPr>
              <w:t>5.1.7. Mostrar un gráfico de un movimiento</w:t>
            </w:r>
            <w:r>
              <w:rPr>
                <w:noProof/>
                <w:webHidden/>
              </w:rPr>
              <w:tab/>
            </w:r>
            <w:r>
              <w:rPr>
                <w:noProof/>
                <w:webHidden/>
              </w:rPr>
              <w:fldChar w:fldCharType="begin"/>
            </w:r>
            <w:r>
              <w:rPr>
                <w:noProof/>
                <w:webHidden/>
              </w:rPr>
              <w:instrText xml:space="preserve"> PAGEREF _Toc494726520 \h </w:instrText>
            </w:r>
            <w:r>
              <w:rPr>
                <w:noProof/>
                <w:webHidden/>
              </w:rPr>
            </w:r>
            <w:r>
              <w:rPr>
                <w:noProof/>
                <w:webHidden/>
              </w:rPr>
              <w:fldChar w:fldCharType="separate"/>
            </w:r>
            <w:r>
              <w:rPr>
                <w:noProof/>
                <w:webHidden/>
              </w:rPr>
              <w:t>73</w:t>
            </w:r>
            <w:r>
              <w:rPr>
                <w:noProof/>
                <w:webHidden/>
              </w:rPr>
              <w:fldChar w:fldCharType="end"/>
            </w:r>
          </w:hyperlink>
        </w:p>
        <w:p w14:paraId="7EA7122E" w14:textId="77777777" w:rsidR="005602CA" w:rsidRDefault="005602CA">
          <w:pPr>
            <w:pStyle w:val="TDC3"/>
            <w:rPr>
              <w:i w:val="0"/>
              <w:iCs w:val="0"/>
              <w:noProof/>
              <w:sz w:val="24"/>
              <w:szCs w:val="24"/>
              <w:lang w:eastAsia="es-ES_tradnl"/>
            </w:rPr>
          </w:pPr>
          <w:hyperlink w:anchor="_Toc494726521" w:history="1">
            <w:r w:rsidRPr="00476C67">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_Toc494726521 \h </w:instrText>
            </w:r>
            <w:r>
              <w:rPr>
                <w:noProof/>
                <w:webHidden/>
              </w:rPr>
            </w:r>
            <w:r>
              <w:rPr>
                <w:noProof/>
                <w:webHidden/>
              </w:rPr>
              <w:fldChar w:fldCharType="separate"/>
            </w:r>
            <w:r>
              <w:rPr>
                <w:noProof/>
                <w:webHidden/>
              </w:rPr>
              <w:t>74</w:t>
            </w:r>
            <w:r>
              <w:rPr>
                <w:noProof/>
                <w:webHidden/>
              </w:rPr>
              <w:fldChar w:fldCharType="end"/>
            </w:r>
          </w:hyperlink>
        </w:p>
        <w:p w14:paraId="6A717548" w14:textId="77777777" w:rsidR="005602CA" w:rsidRDefault="005602CA">
          <w:pPr>
            <w:pStyle w:val="TDC1"/>
            <w:rPr>
              <w:rFonts w:asciiTheme="minorHAnsi" w:hAnsiTheme="minorHAnsi"/>
              <w:b w:val="0"/>
              <w:bCs w:val="0"/>
              <w:noProof/>
              <w:color w:val="auto"/>
              <w:lang w:eastAsia="es-ES_tradnl"/>
            </w:rPr>
          </w:pPr>
          <w:hyperlink w:anchor="_Toc494726522" w:history="1">
            <w:r w:rsidRPr="00476C67">
              <w:rPr>
                <w:rStyle w:val="Hipervnculo"/>
                <w:noProof/>
              </w:rPr>
              <w:t>6.  Resultados y conclusiones</w:t>
            </w:r>
            <w:r>
              <w:rPr>
                <w:noProof/>
                <w:webHidden/>
              </w:rPr>
              <w:tab/>
            </w:r>
            <w:r>
              <w:rPr>
                <w:noProof/>
                <w:webHidden/>
              </w:rPr>
              <w:fldChar w:fldCharType="begin"/>
            </w:r>
            <w:r>
              <w:rPr>
                <w:noProof/>
                <w:webHidden/>
              </w:rPr>
              <w:instrText xml:space="preserve"> PAGEREF _Toc494726522 \h </w:instrText>
            </w:r>
            <w:r>
              <w:rPr>
                <w:noProof/>
                <w:webHidden/>
              </w:rPr>
            </w:r>
            <w:r>
              <w:rPr>
                <w:noProof/>
                <w:webHidden/>
              </w:rPr>
              <w:fldChar w:fldCharType="separate"/>
            </w:r>
            <w:r>
              <w:rPr>
                <w:noProof/>
                <w:webHidden/>
              </w:rPr>
              <w:t>75</w:t>
            </w:r>
            <w:r>
              <w:rPr>
                <w:noProof/>
                <w:webHidden/>
              </w:rPr>
              <w:fldChar w:fldCharType="end"/>
            </w:r>
          </w:hyperlink>
        </w:p>
        <w:p w14:paraId="1DAD2DB0" w14:textId="77777777" w:rsidR="005602CA" w:rsidRDefault="005602CA">
          <w:pPr>
            <w:pStyle w:val="TDC2"/>
            <w:rPr>
              <w:noProof/>
              <w:sz w:val="24"/>
              <w:szCs w:val="24"/>
              <w:lang w:eastAsia="es-ES_tradnl"/>
            </w:rPr>
          </w:pPr>
          <w:hyperlink w:anchor="_Toc494726523" w:history="1">
            <w:r w:rsidRPr="00476C67">
              <w:rPr>
                <w:rStyle w:val="Hipervnculo"/>
                <w:noProof/>
              </w:rPr>
              <w:t>6.1.  Resultados</w:t>
            </w:r>
            <w:r>
              <w:rPr>
                <w:noProof/>
                <w:webHidden/>
              </w:rPr>
              <w:tab/>
            </w:r>
            <w:r>
              <w:rPr>
                <w:noProof/>
                <w:webHidden/>
              </w:rPr>
              <w:fldChar w:fldCharType="begin"/>
            </w:r>
            <w:r>
              <w:rPr>
                <w:noProof/>
                <w:webHidden/>
              </w:rPr>
              <w:instrText xml:space="preserve"> PAGEREF _Toc494726523 \h </w:instrText>
            </w:r>
            <w:r>
              <w:rPr>
                <w:noProof/>
                <w:webHidden/>
              </w:rPr>
            </w:r>
            <w:r>
              <w:rPr>
                <w:noProof/>
                <w:webHidden/>
              </w:rPr>
              <w:fldChar w:fldCharType="separate"/>
            </w:r>
            <w:r>
              <w:rPr>
                <w:noProof/>
                <w:webHidden/>
              </w:rPr>
              <w:t>75</w:t>
            </w:r>
            <w:r>
              <w:rPr>
                <w:noProof/>
                <w:webHidden/>
              </w:rPr>
              <w:fldChar w:fldCharType="end"/>
            </w:r>
          </w:hyperlink>
        </w:p>
        <w:p w14:paraId="17BE8D4F" w14:textId="77777777" w:rsidR="005602CA" w:rsidRDefault="005602CA">
          <w:pPr>
            <w:pStyle w:val="TDC2"/>
            <w:rPr>
              <w:noProof/>
              <w:sz w:val="24"/>
              <w:szCs w:val="24"/>
              <w:lang w:eastAsia="es-ES_tradnl"/>
            </w:rPr>
          </w:pPr>
          <w:hyperlink w:anchor="_Toc494726524" w:history="1">
            <w:r w:rsidRPr="00476C67">
              <w:rPr>
                <w:rStyle w:val="Hipervnculo"/>
                <w:noProof/>
              </w:rPr>
              <w:t>6.2. Conclusiones</w:t>
            </w:r>
            <w:r>
              <w:rPr>
                <w:noProof/>
                <w:webHidden/>
              </w:rPr>
              <w:tab/>
            </w:r>
            <w:r>
              <w:rPr>
                <w:noProof/>
                <w:webHidden/>
              </w:rPr>
              <w:fldChar w:fldCharType="begin"/>
            </w:r>
            <w:r>
              <w:rPr>
                <w:noProof/>
                <w:webHidden/>
              </w:rPr>
              <w:instrText xml:space="preserve"> PAGEREF _Toc494726524 \h </w:instrText>
            </w:r>
            <w:r>
              <w:rPr>
                <w:noProof/>
                <w:webHidden/>
              </w:rPr>
            </w:r>
            <w:r>
              <w:rPr>
                <w:noProof/>
                <w:webHidden/>
              </w:rPr>
              <w:fldChar w:fldCharType="separate"/>
            </w:r>
            <w:r>
              <w:rPr>
                <w:noProof/>
                <w:webHidden/>
              </w:rPr>
              <w:t>76</w:t>
            </w:r>
            <w:r>
              <w:rPr>
                <w:noProof/>
                <w:webHidden/>
              </w:rPr>
              <w:fldChar w:fldCharType="end"/>
            </w:r>
          </w:hyperlink>
        </w:p>
        <w:p w14:paraId="043FD769" w14:textId="77777777" w:rsidR="005602CA" w:rsidRDefault="005602CA">
          <w:pPr>
            <w:pStyle w:val="TDC2"/>
            <w:rPr>
              <w:noProof/>
              <w:sz w:val="24"/>
              <w:szCs w:val="24"/>
              <w:lang w:eastAsia="es-ES_tradnl"/>
            </w:rPr>
          </w:pPr>
          <w:hyperlink w:anchor="_Toc494726525" w:history="1">
            <w:r w:rsidRPr="00476C67">
              <w:rPr>
                <w:rStyle w:val="Hipervnculo"/>
                <w:noProof/>
              </w:rPr>
              <w:t>6.3. Líneas de trabajo futuras</w:t>
            </w:r>
            <w:r>
              <w:rPr>
                <w:noProof/>
                <w:webHidden/>
              </w:rPr>
              <w:tab/>
            </w:r>
            <w:r>
              <w:rPr>
                <w:noProof/>
                <w:webHidden/>
              </w:rPr>
              <w:fldChar w:fldCharType="begin"/>
            </w:r>
            <w:r>
              <w:rPr>
                <w:noProof/>
                <w:webHidden/>
              </w:rPr>
              <w:instrText xml:space="preserve"> PAGEREF _Toc494726525 \h </w:instrText>
            </w:r>
            <w:r>
              <w:rPr>
                <w:noProof/>
                <w:webHidden/>
              </w:rPr>
            </w:r>
            <w:r>
              <w:rPr>
                <w:noProof/>
                <w:webHidden/>
              </w:rPr>
              <w:fldChar w:fldCharType="separate"/>
            </w:r>
            <w:r>
              <w:rPr>
                <w:noProof/>
                <w:webHidden/>
              </w:rPr>
              <w:t>76</w:t>
            </w:r>
            <w:r>
              <w:rPr>
                <w:noProof/>
                <w:webHidden/>
              </w:rPr>
              <w:fldChar w:fldCharType="end"/>
            </w:r>
          </w:hyperlink>
        </w:p>
        <w:p w14:paraId="2037841B" w14:textId="77777777" w:rsidR="005602CA" w:rsidRDefault="005602CA">
          <w:pPr>
            <w:pStyle w:val="TDC1"/>
            <w:rPr>
              <w:rFonts w:asciiTheme="minorHAnsi" w:hAnsiTheme="minorHAnsi"/>
              <w:b w:val="0"/>
              <w:bCs w:val="0"/>
              <w:noProof/>
              <w:color w:val="auto"/>
              <w:lang w:eastAsia="es-ES_tradnl"/>
            </w:rPr>
          </w:pPr>
          <w:hyperlink w:anchor="_Toc494726526" w:history="1">
            <w:r w:rsidRPr="00476C67">
              <w:rPr>
                <w:rStyle w:val="Hipervnculo"/>
                <w:noProof/>
              </w:rPr>
              <w:t>7.  GitHub</w:t>
            </w:r>
            <w:r>
              <w:rPr>
                <w:noProof/>
                <w:webHidden/>
              </w:rPr>
              <w:tab/>
            </w:r>
            <w:r>
              <w:rPr>
                <w:noProof/>
                <w:webHidden/>
              </w:rPr>
              <w:fldChar w:fldCharType="begin"/>
            </w:r>
            <w:r>
              <w:rPr>
                <w:noProof/>
                <w:webHidden/>
              </w:rPr>
              <w:instrText xml:space="preserve"> PAGEREF _Toc494726526 \h </w:instrText>
            </w:r>
            <w:r>
              <w:rPr>
                <w:noProof/>
                <w:webHidden/>
              </w:rPr>
            </w:r>
            <w:r>
              <w:rPr>
                <w:noProof/>
                <w:webHidden/>
              </w:rPr>
              <w:fldChar w:fldCharType="separate"/>
            </w:r>
            <w:r>
              <w:rPr>
                <w:noProof/>
                <w:webHidden/>
              </w:rPr>
              <w:t>77</w:t>
            </w:r>
            <w:r>
              <w:rPr>
                <w:noProof/>
                <w:webHidden/>
              </w:rPr>
              <w:fldChar w:fldCharType="end"/>
            </w:r>
          </w:hyperlink>
        </w:p>
        <w:p w14:paraId="0CD3B2B0" w14:textId="77777777" w:rsidR="005602CA" w:rsidRDefault="005602CA">
          <w:pPr>
            <w:pStyle w:val="TDC1"/>
            <w:rPr>
              <w:rFonts w:asciiTheme="minorHAnsi" w:hAnsiTheme="minorHAnsi"/>
              <w:b w:val="0"/>
              <w:bCs w:val="0"/>
              <w:noProof/>
              <w:color w:val="auto"/>
              <w:lang w:eastAsia="es-ES_tradnl"/>
            </w:rPr>
          </w:pPr>
          <w:hyperlink w:anchor="_Toc494726527" w:history="1">
            <w:r w:rsidRPr="00476C67">
              <w:rPr>
                <w:rStyle w:val="Hipervnculo"/>
                <w:noProof/>
              </w:rPr>
              <w:t>8.  Bibliografía</w:t>
            </w:r>
            <w:r>
              <w:rPr>
                <w:noProof/>
                <w:webHidden/>
              </w:rPr>
              <w:tab/>
            </w:r>
            <w:r>
              <w:rPr>
                <w:noProof/>
                <w:webHidden/>
              </w:rPr>
              <w:fldChar w:fldCharType="begin"/>
            </w:r>
            <w:r>
              <w:rPr>
                <w:noProof/>
                <w:webHidden/>
              </w:rPr>
              <w:instrText xml:space="preserve"> PAGEREF _Toc494726527 \h </w:instrText>
            </w:r>
            <w:r>
              <w:rPr>
                <w:noProof/>
                <w:webHidden/>
              </w:rPr>
            </w:r>
            <w:r>
              <w:rPr>
                <w:noProof/>
                <w:webHidden/>
              </w:rPr>
              <w:fldChar w:fldCharType="separate"/>
            </w:r>
            <w:r>
              <w:rPr>
                <w:noProof/>
                <w:webHidden/>
              </w:rPr>
              <w:t>77</w:t>
            </w:r>
            <w:r>
              <w:rPr>
                <w:noProof/>
                <w:webHidden/>
              </w:rPr>
              <w:fldChar w:fldCharType="end"/>
            </w:r>
          </w:hyperlink>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6" w:name="_Toc494475982"/>
      <w:bookmarkStart w:id="7" w:name="_Ref494720199"/>
      <w:bookmarkStart w:id="8" w:name="_Ref494720216"/>
      <w:bookmarkStart w:id="9" w:name="_Ref494720250"/>
      <w:bookmarkStart w:id="10" w:name="_Ref494720259"/>
      <w:bookmarkStart w:id="11" w:name="_Ref494720357"/>
      <w:bookmarkStart w:id="12" w:name="_Ref494723232"/>
      <w:bookmarkStart w:id="13" w:name="_Toc494726468"/>
      <w:r>
        <w:lastRenderedPageBreak/>
        <w:t xml:space="preserve">1.  </w:t>
      </w:r>
      <w:r w:rsidR="00D51A6F" w:rsidRPr="0040221C">
        <w:t>Introducción</w:t>
      </w:r>
      <w:bookmarkEnd w:id="6"/>
      <w:bookmarkEnd w:id="7"/>
      <w:bookmarkEnd w:id="8"/>
      <w:bookmarkEnd w:id="9"/>
      <w:bookmarkEnd w:id="10"/>
      <w:bookmarkEnd w:id="11"/>
      <w:bookmarkEnd w:id="12"/>
      <w:bookmarkEnd w:id="13"/>
    </w:p>
    <w:p w14:paraId="3B71BC70" w14:textId="77777777" w:rsidR="00771A3F" w:rsidRPr="00771A3F" w:rsidRDefault="00771A3F" w:rsidP="00793AFA"/>
    <w:p w14:paraId="76E1122E" w14:textId="77777777" w:rsidR="0079203F" w:rsidRDefault="0079203F" w:rsidP="000B6B32">
      <w:bookmarkStart w:id="14" w:name="_Toc364792185"/>
      <w:bookmarkStart w:id="15" w:name="_Toc366229202"/>
    </w:p>
    <w:bookmarkEnd w:id="14"/>
    <w:bookmarkEnd w:id="15"/>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16" w:name="_Toc366229203"/>
    </w:p>
    <w:p w14:paraId="57D2FAEB" w14:textId="2C0EEED3" w:rsidR="00D51A6F" w:rsidRDefault="000365A9" w:rsidP="00D51A6F">
      <w:pPr>
        <w:pStyle w:val="Ttulo1"/>
      </w:pPr>
      <w:bookmarkStart w:id="17" w:name="_Toc494475983"/>
      <w:bookmarkStart w:id="18" w:name="_Ref494720276"/>
      <w:bookmarkStart w:id="19" w:name="_Toc494726469"/>
      <w:r>
        <w:lastRenderedPageBreak/>
        <w:t xml:space="preserve">2.  </w:t>
      </w:r>
      <w:r w:rsidR="00E653AA" w:rsidRPr="0040221C">
        <w:t>Estado del arte</w:t>
      </w:r>
      <w:bookmarkEnd w:id="16"/>
      <w:bookmarkEnd w:id="17"/>
      <w:bookmarkEnd w:id="18"/>
      <w:bookmarkEnd w:id="19"/>
    </w:p>
    <w:p w14:paraId="21870265" w14:textId="77777777" w:rsidR="00BD1DD1" w:rsidRDefault="00BD1DD1" w:rsidP="00877555"/>
    <w:p w14:paraId="5373A99B" w14:textId="53ECD876" w:rsidR="00BD1DD1" w:rsidRDefault="000365A9" w:rsidP="0028735F">
      <w:pPr>
        <w:pStyle w:val="Ttulo2"/>
      </w:pPr>
      <w:bookmarkStart w:id="20" w:name="_Toc494475984"/>
      <w:bookmarkStart w:id="21" w:name="_Toc494726470"/>
      <w:r>
        <w:t xml:space="preserve">2.1.  </w:t>
      </w:r>
      <w:r w:rsidR="00BD1DD1">
        <w:t>Diseño de web estático</w:t>
      </w:r>
      <w:bookmarkEnd w:id="20"/>
      <w:bookmarkEnd w:id="21"/>
    </w:p>
    <w:p w14:paraId="7B81D7BE" w14:textId="40390F78" w:rsidR="00BD1DD1" w:rsidRDefault="000365A9" w:rsidP="0028735F">
      <w:pPr>
        <w:pStyle w:val="Ttulo3"/>
      </w:pPr>
      <w:bookmarkStart w:id="22" w:name="_Toc494475985"/>
      <w:bookmarkStart w:id="23" w:name="_Toc494726471"/>
      <w:r>
        <w:t xml:space="preserve">2.1.1.  </w:t>
      </w:r>
      <w:r w:rsidR="00BD1DD1">
        <w:t>HTML</w:t>
      </w:r>
      <w:bookmarkEnd w:id="22"/>
      <w:bookmarkEnd w:id="23"/>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24"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25"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26" w:name="_Toc494475986"/>
      <w:bookmarkStart w:id="27" w:name="_Toc494726472"/>
      <w:r>
        <w:t xml:space="preserve">2.1.2.  </w:t>
      </w:r>
      <w:r w:rsidR="00BD1DD1">
        <w:t>CSS</w:t>
      </w:r>
      <w:bookmarkEnd w:id="26"/>
      <w:bookmarkEnd w:id="27"/>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28" w:author="GONZALEZ DIAZ, BORJA" w:date="2017-09-30T11:55:00Z">
        <w:r w:rsidR="002E479F">
          <w:t>o</w:t>
        </w:r>
      </w:ins>
      <w:del w:id="29"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30"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31" w:author="GONZALEZ DIAZ, BORJA" w:date="2017-10-02T17:56:00Z">
        <w:r w:rsidR="005C29CF">
          <w:t xml:space="preserve"> [3][4]</w:t>
        </w:r>
      </w:ins>
    </w:p>
    <w:p w14:paraId="5999EE03" w14:textId="33498228" w:rsidR="000E3AE4" w:rsidRDefault="000E3AE4" w:rsidP="00A54BEB">
      <w:pPr>
        <w:pStyle w:val="Ttulo3"/>
      </w:pPr>
      <w:bookmarkStart w:id="32" w:name="_Toc494475987"/>
      <w:bookmarkStart w:id="33" w:name="_Toc494726473"/>
      <w:r>
        <w:lastRenderedPageBreak/>
        <w:t>2.</w:t>
      </w:r>
      <w:r w:rsidR="00F45CE8">
        <w:t>1.3.</w:t>
      </w:r>
      <w:r>
        <w:t xml:space="preserve">  Java</w:t>
      </w:r>
      <w:r w:rsidR="008725F9">
        <w:t>S</w:t>
      </w:r>
      <w:r>
        <w:t>cript</w:t>
      </w:r>
      <w:bookmarkEnd w:id="32"/>
      <w:bookmarkEnd w:id="33"/>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34" w:author="Rodrigo García" w:date="2017-09-29T10:18:00Z">
        <w:r w:rsidR="00044CA7">
          <w:t>o</w:t>
        </w:r>
      </w:ins>
      <w:r>
        <w:t xml:space="preserve">, lo que quiere decir que el navegador interpreta el </w:t>
      </w:r>
      <w:proofErr w:type="gramStart"/>
      <w:r>
        <w:t>código línea</w:t>
      </w:r>
      <w:proofErr w:type="gramEnd"/>
      <w:r>
        <w:t xml:space="preserve">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35"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36" w:name="_Toc494475988"/>
      <w:bookmarkStart w:id="37" w:name="_Toc494726474"/>
      <w:r>
        <w:rPr>
          <w:shd w:val="clear" w:color="auto" w:fill="FFFFFF"/>
        </w:rPr>
        <w:t>2.1.4.  Chart.js</w:t>
      </w:r>
      <w:bookmarkEnd w:id="36"/>
      <w:bookmarkEnd w:id="37"/>
    </w:p>
    <w:p w14:paraId="5F706B3F" w14:textId="77777777" w:rsidR="00F45CE8" w:rsidRDefault="00F45CE8" w:rsidP="00F45CE8"/>
    <w:p w14:paraId="76CF3FD4" w14:textId="5669D30A" w:rsidR="00F45CE8" w:rsidRDefault="00F45CE8" w:rsidP="00F45CE8">
      <w:r>
        <w:t>Chart.js</w:t>
      </w:r>
      <w:ins w:id="38" w:author="GONZALEZ DIAZ, BORJA" w:date="2017-10-02T17:57:00Z">
        <w:r w:rsidR="005C29CF">
          <w:t xml:space="preserve"> </w:t>
        </w:r>
      </w:ins>
      <w:del w:id="39" w:author="GONZALEZ DIAZ, BORJA" w:date="2017-10-02T17:57:00Z">
        <w:r w:rsidDel="005C29CF">
          <w:delText xml:space="preserve"> </w:delText>
        </w:r>
      </w:del>
      <w:r>
        <w:t xml:space="preserve">es una plataforma de JavaScript que nos permite crear gráficos </w:t>
      </w:r>
      <w:del w:id="40" w:author="GONZALEZ DIAZ, BORJA" w:date="2017-09-30T11:56:00Z">
        <w:r w:rsidDel="002E479F">
          <w:delText>simples</w:delText>
        </w:r>
      </w:del>
      <w:ins w:id="41"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2" w:author="GONZALEZ DIAZ, BORJA" w:date="2017-10-02T17:57:00Z">
        <w:r w:rsidR="005C29CF">
          <w:t>. [7]</w:t>
        </w:r>
      </w:ins>
      <w:del w:id="43"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4" w:name="_Toc494475989"/>
      <w:bookmarkStart w:id="45" w:name="_Toc494726475"/>
      <w:r>
        <w:t>2.1.5.  Papa Parse</w:t>
      </w:r>
      <w:bookmarkEnd w:id="44"/>
      <w:bookmarkEnd w:id="45"/>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 xml:space="preserve">El análisis sintáctico con la conversión se realizan, además, de forma </w:t>
      </w:r>
      <w:proofErr w:type="gramStart"/>
      <w:r>
        <w:t>inversa(</w:t>
      </w:r>
      <w:proofErr w:type="gramEnd"/>
      <w:r>
        <w:t>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rsidP="005C29CF">
      <w:pPr>
        <w:ind w:firstLine="360"/>
        <w:rPr>
          <w:rFonts w:eastAsia="Times New Roman" w:cs="Times New Roman"/>
          <w:color w:val="24292E"/>
          <w:shd w:val="clear" w:color="auto" w:fill="FFFFFF"/>
        </w:rPr>
        <w:pPrChange w:id="46" w:author="GONZALEZ DIAZ, BORJA" w:date="2017-10-02T17:57:00Z">
          <w:pPr/>
        </w:pPrChange>
      </w:pPr>
      <w:ins w:id="47"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8"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9" w:name="_Toc494475990"/>
      <w:bookmarkStart w:id="50" w:name="_Toc494726476"/>
      <w:r>
        <w:t>2.</w:t>
      </w:r>
      <w:r w:rsidR="00F45CE8">
        <w:t>2.</w:t>
      </w:r>
      <w:r>
        <w:t xml:space="preserve">  </w:t>
      </w:r>
      <w:r w:rsidR="005A7297">
        <w:t>Diseño del lado del Servidor</w:t>
      </w:r>
      <w:bookmarkEnd w:id="49"/>
      <w:bookmarkEnd w:id="50"/>
    </w:p>
    <w:p w14:paraId="704FE563" w14:textId="77777777" w:rsidR="005A7297" w:rsidRDefault="005A7297" w:rsidP="005A7297"/>
    <w:p w14:paraId="441FEC0B" w14:textId="17AF3D30" w:rsidR="005A7297" w:rsidRPr="005A7297" w:rsidRDefault="005A7297" w:rsidP="005A7297">
      <w:pPr>
        <w:pStyle w:val="Ttulo3"/>
      </w:pPr>
      <w:bookmarkStart w:id="51" w:name="_Toc494475991"/>
      <w:bookmarkStart w:id="52" w:name="_Toc494726477"/>
      <w:r>
        <w:t>2.2.1. NodeJS</w:t>
      </w:r>
      <w:bookmarkEnd w:id="51"/>
      <w:bookmarkEnd w:id="52"/>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53" w:author="Rodrigo García" w:date="2017-09-29T10:19:00Z">
        <w:r w:rsidR="00044CA7">
          <w:t>h</w:t>
        </w:r>
      </w:ins>
      <w:r w:rsidR="00F45CE8">
        <w:t xml:space="preserve">a sido </w:t>
      </w:r>
      <w:r>
        <w:t>desarrollado por Google. Este motor permite a Node</w:t>
      </w:r>
      <w:ins w:id="54"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546A70F3"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w:t>
      </w:r>
      <w:del w:id="55" w:author="GONZALEZ DIAZ, BORJA" w:date="2017-10-02T17:57:00Z">
        <w:r w:rsidDel="005C29CF">
          <w:delText>numero</w:delText>
        </w:r>
      </w:del>
      <w:ins w:id="56" w:author="GONZALEZ DIAZ, BORJA" w:date="2017-10-02T17:57:00Z">
        <w:r w:rsidR="005C29CF">
          <w:t>número</w:t>
        </w:r>
      </w:ins>
      <w:r>
        <w:t xml:space="preserve"> de clientes está limitado al tamaño de la RAM del servidor. </w:t>
      </w:r>
      <w:r w:rsidR="00F45CE8">
        <w:t>Node</w:t>
      </w:r>
      <w:ins w:id="57" w:author="GONZALEZ DIAZ, BORJA" w:date="2017-10-02T18:04:00Z">
        <w:r w:rsidR="00C9192C">
          <w:t>JS</w:t>
        </w:r>
      </w:ins>
      <w:r w:rsidR="00F45CE8">
        <w:t xml:space="preserve"> resuelve este problema, ya que en cada conexión se utiliza el motor V8 para ejecutar un evento.</w:t>
      </w:r>
      <w:ins w:id="58" w:author="GONZALEZ DIAZ, BORJA" w:date="2017-10-02T17:57:00Z">
        <w:r w:rsidR="005C29CF">
          <w:t xml:space="preserve"> [</w:t>
        </w:r>
      </w:ins>
      <w:ins w:id="59" w:author="GONZALEZ DIAZ, BORJA" w:date="2017-10-02T17:58:00Z">
        <w:r w:rsidR="005C29CF">
          <w:t>9</w:t>
        </w:r>
        <w:proofErr w:type="gramStart"/>
        <w:r w:rsidR="005C29CF">
          <w:t>][</w:t>
        </w:r>
        <w:proofErr w:type="gramEnd"/>
        <w:r w:rsidR="005C29CF">
          <w:t>10]</w:t>
        </w:r>
      </w:ins>
    </w:p>
    <w:p w14:paraId="7CCD4490" w14:textId="77777777" w:rsidR="00F45CE8" w:rsidRDefault="00F45CE8" w:rsidP="001757CA"/>
    <w:p w14:paraId="58381738" w14:textId="463BBF53" w:rsidR="00B555CB" w:rsidRDefault="00B555CB" w:rsidP="004A10B3">
      <w:pPr>
        <w:jc w:val="center"/>
        <w:rPr>
          <w:ins w:id="60" w:author="GONZALEZ DIAZ, BORJA" w:date="2017-10-02T17:48:00Z"/>
        </w:rPr>
        <w:pPrChange w:id="61"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62" w:author="GONZALEZ DIAZ, BORJA" w:date="2017-10-02T17:48:00Z"/>
        </w:rPr>
      </w:pPr>
    </w:p>
    <w:p w14:paraId="2124663A" w14:textId="088F1081" w:rsidR="004A10B3" w:rsidRDefault="004A10B3" w:rsidP="004A10B3">
      <w:pPr>
        <w:jc w:val="center"/>
        <w:pPrChange w:id="63" w:author="GONZALEZ DIAZ, BORJA" w:date="2017-10-02T17:48:00Z">
          <w:pPr/>
        </w:pPrChange>
      </w:pPr>
      <w:ins w:id="64"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65" w:name="_Toc494475992"/>
      <w:bookmarkStart w:id="66" w:name="_Toc494726478"/>
      <w:r>
        <w:t>2.</w:t>
      </w:r>
      <w:r w:rsidR="005A7297">
        <w:t>2</w:t>
      </w:r>
      <w:r>
        <w:t>.</w:t>
      </w:r>
      <w:r w:rsidR="00F45CE8">
        <w:t>1</w:t>
      </w:r>
      <w:r>
        <w:t xml:space="preserve"> </w:t>
      </w:r>
      <w:r w:rsidR="00EA0671">
        <w:t>Express.js</w:t>
      </w:r>
      <w:bookmarkEnd w:id="65"/>
      <w:bookmarkEnd w:id="66"/>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7AAECBA5" w:rsidR="000567E5" w:rsidRDefault="00860F9D" w:rsidP="00FE6B96">
      <w:pPr>
        <w:pStyle w:val="Prrafodelista"/>
        <w:numPr>
          <w:ilvl w:val="0"/>
          <w:numId w:val="20"/>
        </w:numPr>
      </w:pPr>
      <w:r>
        <w:t>Ejecución</w:t>
      </w:r>
      <w:r w:rsidR="000567E5">
        <w:t xml:space="preserve"> sencilla que permite generar aplicaciones </w:t>
      </w:r>
      <w:del w:id="67" w:author="GONZALEZ DIAZ, BORJA" w:date="2017-10-02T18:35:00Z">
        <w:r w:rsidR="000567E5" w:rsidDel="0030478B">
          <w:delText>rápidamente.</w:delText>
        </w:r>
      </w:del>
      <w:ins w:id="68" w:author="GONZALEZ DIAZ, BORJA" w:date="2017-10-02T18:35:00Z">
        <w:r w:rsidR="0030478B">
          <w:t>rápidamente. [</w:t>
        </w:r>
      </w:ins>
      <w:ins w:id="69"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70" w:name="_Toc494475993"/>
      <w:bookmarkStart w:id="71" w:name="_Toc494726479"/>
      <w:r>
        <w:t>2</w:t>
      </w:r>
      <w:r w:rsidR="005A7297">
        <w:t>.2</w:t>
      </w:r>
      <w:r w:rsidR="00F45CE8">
        <w:t>.</w:t>
      </w:r>
      <w:r w:rsidR="00BA4BD5">
        <w:t>2</w:t>
      </w:r>
      <w:r w:rsidR="00F45CE8">
        <w:t>.</w:t>
      </w:r>
      <w:r>
        <w:t xml:space="preserve">  </w:t>
      </w:r>
      <w:r w:rsidR="001B143F">
        <w:t>Socket</w:t>
      </w:r>
      <w:r w:rsidR="00E1467C">
        <w:t>.io</w:t>
      </w:r>
      <w:bookmarkEnd w:id="70"/>
      <w:bookmarkEnd w:id="71"/>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5FA02F3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72" w:author="GONZALEZ DIAZ, BORJA" w:date="2017-10-02T17:58:00Z">
        <w:r w:rsidR="005C29CF">
          <w:t xml:space="preserve"> [12</w:t>
        </w:r>
      </w:ins>
      <w:bookmarkStart w:id="73" w:name="_GoBack"/>
      <w:bookmarkEnd w:id="73"/>
      <w:ins w:id="74" w:author="GONZALEZ DIAZ, BORJA" w:date="2017-10-02T18:35:00Z">
        <w:r w:rsidR="00D77856">
          <w:t>] [</w:t>
        </w:r>
      </w:ins>
      <w:ins w:id="75" w:author="GONZALEZ DIAZ, BORJA" w:date="2017-10-02T17:58:00Z">
        <w:r w:rsidR="005C29CF">
          <w:t>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76" w:name="_Toc494475994"/>
      <w:bookmarkStart w:id="77" w:name="_Toc494726480"/>
      <w:r>
        <w:t xml:space="preserve">2.3.  </w:t>
      </w:r>
      <w:r w:rsidR="006E178F">
        <w:t>Bases de Datos</w:t>
      </w:r>
      <w:bookmarkEnd w:id="76"/>
      <w:bookmarkEnd w:id="77"/>
    </w:p>
    <w:p w14:paraId="5D0632E7" w14:textId="77777777" w:rsidR="00506C74" w:rsidRDefault="00506C74" w:rsidP="00155116"/>
    <w:p w14:paraId="51DBA3B4" w14:textId="4174CA17" w:rsidR="00506C74" w:rsidRDefault="00506C74" w:rsidP="00155116">
      <w:pPr>
        <w:rPr>
          <w:ins w:id="78" w:author="GONZALEZ DIAZ, BORJA" w:date="2017-10-02T17:59:00Z"/>
        </w:rPr>
      </w:pPr>
      <w:r>
        <w:t>Los sistemas de gestión de datos (DBMS) proporcionan la capacidad de almacenar</w:t>
      </w:r>
      <w:ins w:id="79"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80"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rsidP="004A10B3">
      <w:pPr>
        <w:jc w:val="center"/>
        <w:rPr>
          <w:ins w:id="81" w:author="GONZALEZ DIAZ, BORJA" w:date="2017-10-02T17:49:00Z"/>
        </w:rPr>
        <w:pPrChange w:id="82" w:author="GONZALEZ DIAZ, BORJA" w:date="2017-10-02T17:49:00Z">
          <w:pPr/>
        </w:pPrChange>
      </w:pPr>
    </w:p>
    <w:p w14:paraId="560D0B4D" w14:textId="77777777" w:rsidR="004A10B3" w:rsidRDefault="004A10B3" w:rsidP="004A10B3">
      <w:pPr>
        <w:jc w:val="center"/>
        <w:pPrChange w:id="83" w:author="GONZALEZ DIAZ, BORJA" w:date="2017-10-02T17:49:00Z">
          <w:pPr/>
        </w:pPrChange>
      </w:pPr>
    </w:p>
    <w:p w14:paraId="4932A6EA" w14:textId="77777777" w:rsidR="00B74D7C" w:rsidRDefault="00B74D7C" w:rsidP="004A10B3">
      <w:pPr>
        <w:rPr>
          <w:ins w:id="84" w:author="GONZALEZ DIAZ, BORJA" w:date="2017-10-02T17:49:00Z"/>
        </w:rPr>
        <w:pPrChange w:id="85" w:author="GONZALEZ DIAZ, BORJA" w:date="2017-10-02T17:49:00Z">
          <w:pPr>
            <w:pStyle w:val="Ttulo3"/>
          </w:pPr>
        </w:pPrChange>
      </w:pPr>
    </w:p>
    <w:p w14:paraId="32BCBFFC" w14:textId="4BBCE39D" w:rsidR="004A10B3" w:rsidRDefault="004A10B3" w:rsidP="004A10B3">
      <w:pPr>
        <w:jc w:val="center"/>
        <w:pPrChange w:id="86" w:author="GONZALEZ DIAZ, BORJA" w:date="2017-10-02T17:49:00Z">
          <w:pPr>
            <w:pStyle w:val="Ttulo3"/>
          </w:pPr>
        </w:pPrChange>
      </w:pPr>
      <w:ins w:id="87" w:author="GONZALEZ DIAZ, BORJA" w:date="2017-10-02T17:49:00Z">
        <w:r>
          <w:t xml:space="preserve">Figura 2 </w:t>
        </w:r>
      </w:ins>
      <w:ins w:id="88" w:author="GONZALEZ DIAZ, BORJA" w:date="2017-10-02T17:51:00Z">
        <w:r>
          <w:t>–</w:t>
        </w:r>
      </w:ins>
      <w:ins w:id="89" w:author="GONZALEZ DIAZ, BORJA" w:date="2017-10-02T17:49:00Z">
        <w:r>
          <w:t xml:space="preserve"> </w:t>
        </w:r>
      </w:ins>
      <w:ins w:id="90" w:author="GONZALEZ DIAZ, BORJA" w:date="2017-10-02T17:51:00Z">
        <w:r>
          <w:t>Componentes de una Base de Datos</w:t>
        </w:r>
      </w:ins>
    </w:p>
    <w:p w14:paraId="76477541" w14:textId="04BC2637" w:rsidR="00DE077C" w:rsidRDefault="000365A9" w:rsidP="00DE077C">
      <w:pPr>
        <w:pStyle w:val="Ttulo3"/>
      </w:pPr>
      <w:bookmarkStart w:id="91" w:name="_Toc494475995"/>
      <w:bookmarkStart w:id="92" w:name="_Toc494726481"/>
      <w:r>
        <w:t xml:space="preserve">2.3.1.  </w:t>
      </w:r>
      <w:r w:rsidR="00DE077C">
        <w:t>SQLite</w:t>
      </w:r>
      <w:bookmarkEnd w:id="91"/>
      <w:bookmarkEnd w:id="92"/>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93" w:author="GONZALEZ DIAZ, BORJA" w:date="2017-10-02T17:59:00Z">
        <w:r w:rsidR="00CC6FD2" w:rsidDel="00DC54A5">
          <w:delText>Éste</w:delText>
        </w:r>
      </w:del>
      <w:ins w:id="94"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95"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96"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97" w:author="GONZALEZ DIAZ, BORJA" w:date="2017-10-02T18:02:00Z">
        <w:r w:rsidR="00DC54A5">
          <w:t>[17]</w:t>
        </w:r>
      </w:ins>
    </w:p>
    <w:p w14:paraId="5E764597" w14:textId="77777777" w:rsidR="009139CA" w:rsidRDefault="009139CA" w:rsidP="008854BA">
      <w:pPr>
        <w:pStyle w:val="Prrafodelista"/>
        <w:numPr>
          <w:ilvl w:val="0"/>
          <w:numId w:val="25"/>
        </w:numPr>
        <w:pPrChange w:id="98"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99" w:author="GONZALEZ DIAZ, BORJA" w:date="2017-10-02T18:04:00Z">
        <w:r w:rsidR="00C9192C">
          <w:t xml:space="preserve"> </w:t>
        </w:r>
      </w:ins>
      <w:ins w:id="100"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101" w:name="_Toc364792191"/>
      <w:bookmarkStart w:id="102"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103" w:author="GONZALEZ DIAZ, BORJA" w:date="2017-10-02T18:04:00Z">
        <w:r w:rsidR="00C9192C">
          <w:t xml:space="preserve"> </w:t>
        </w:r>
      </w:ins>
      <w:ins w:id="104" w:author="GONZALEZ DIAZ, BORJA" w:date="2017-10-02T17:59:00Z">
        <w:r w:rsidR="00DC54A5">
          <w:t>[</w:t>
        </w:r>
      </w:ins>
      <w:ins w:id="105" w:author="GONZALEZ DIAZ, BORJA" w:date="2017-10-02T18:01:00Z">
        <w:r w:rsidR="00DC54A5">
          <w:t>18]</w:t>
        </w:r>
      </w:ins>
      <w:del w:id="106"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107" w:name="_Toc494475996"/>
      <w:bookmarkStart w:id="108" w:name="_Toc494726482"/>
      <w:r>
        <w:t xml:space="preserve">2.4.  </w:t>
      </w:r>
      <w:r w:rsidR="00C74956">
        <w:t>Sensor Inercial</w:t>
      </w:r>
      <w:r w:rsidR="00734C62">
        <w:t xml:space="preserve"> - IMU</w:t>
      </w:r>
      <w:bookmarkEnd w:id="107"/>
      <w:bookmarkEnd w:id="108"/>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109" w:name="_Toc494475997"/>
      <w:bookmarkStart w:id="110" w:name="_Toc494726483"/>
      <w:r>
        <w:t xml:space="preserve">2.4.1.  </w:t>
      </w:r>
      <w:r w:rsidR="004407E6">
        <w:t>Werium Basic Pro</w:t>
      </w:r>
      <w:bookmarkEnd w:id="109"/>
      <w:bookmarkEnd w:id="110"/>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111"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rsidP="00BA6CE3">
      <w:pPr>
        <w:jc w:val="center"/>
        <w:rPr>
          <w:del w:id="112" w:author="GONZALEZ DIAZ, BORJA" w:date="2017-10-02T17:55:00Z"/>
        </w:rPr>
        <w:pPrChange w:id="113" w:author="GONZALEZ DIAZ, BORJA" w:date="2017-10-02T17:55:00Z">
          <w:pPr/>
        </w:pPrChange>
      </w:pPr>
      <w:ins w:id="114" w:author="GONZALEZ DIAZ, BORJA" w:date="2017-10-02T17:55:00Z">
        <w:r w:rsidRPr="00BA6CE3">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115" w:author="GONZALEZ DIAZ, BORJA" w:date="2017-10-02T17:55:00Z">
        <w:r w:rsidR="004A10B3" w:rsidDel="00BA6CE3">
          <w:rPr>
            <w:rFonts w:ascii="Times" w:hAnsi="Times" w:cs="Times"/>
            <w:noProof/>
            <w:color w:val="000000"/>
            <w:lang w:eastAsia="es-ES_tradnl"/>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116" w:author="GONZALEZ DIAZ, BORJA" w:date="2017-10-02T17:55:00Z"/>
          <w:rFonts w:ascii="Times" w:hAnsi="Times" w:cs="Times"/>
          <w:color w:val="000000"/>
          <w:lang w:val="es-ES"/>
        </w:rPr>
      </w:pPr>
      <w:del w:id="117"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118" w:author="GONZALEZ DIAZ, BORJA" w:date="2017-10-02T17:55:00Z"/>
        </w:rPr>
      </w:pPr>
    </w:p>
    <w:p w14:paraId="57FEA122" w14:textId="77777777" w:rsidR="009B590A" w:rsidRPr="009B590A" w:rsidDel="00BA6CE3" w:rsidRDefault="009B590A" w:rsidP="009B590A">
      <w:pPr>
        <w:rPr>
          <w:del w:id="119" w:author="GONZALEZ DIAZ, BORJA" w:date="2017-10-02T17:55:00Z"/>
        </w:rPr>
      </w:pPr>
    </w:p>
    <w:p w14:paraId="4EF22997" w14:textId="77777777" w:rsidR="009B590A" w:rsidRPr="009B590A" w:rsidDel="00BA6CE3" w:rsidRDefault="009B590A" w:rsidP="009B590A">
      <w:pPr>
        <w:rPr>
          <w:del w:id="120" w:author="GONZALEZ DIAZ, BORJA" w:date="2017-10-02T17:55:00Z"/>
        </w:rPr>
      </w:pPr>
    </w:p>
    <w:p w14:paraId="184E6D2A" w14:textId="77777777" w:rsidR="009B590A" w:rsidRPr="00E37D98" w:rsidDel="00BA6CE3" w:rsidRDefault="009B590A" w:rsidP="00E37D98">
      <w:pPr>
        <w:rPr>
          <w:del w:id="121" w:author="GONZALEZ DIAZ, BORJA" w:date="2017-10-02T17:55:00Z"/>
        </w:rPr>
      </w:pPr>
    </w:p>
    <w:p w14:paraId="132309B6" w14:textId="77777777" w:rsidR="009B590A" w:rsidRPr="009B590A" w:rsidDel="00BA6CE3" w:rsidRDefault="009B590A" w:rsidP="009B590A">
      <w:pPr>
        <w:rPr>
          <w:del w:id="122" w:author="GONZALEZ DIAZ, BORJA" w:date="2017-10-02T17:55:00Z"/>
        </w:rPr>
      </w:pPr>
    </w:p>
    <w:p w14:paraId="04920A34" w14:textId="77777777" w:rsidR="009B590A" w:rsidRPr="00E37D98" w:rsidDel="00BA6CE3" w:rsidRDefault="009B590A" w:rsidP="00E37D98">
      <w:pPr>
        <w:rPr>
          <w:del w:id="123" w:author="GONZALEZ DIAZ, BORJA" w:date="2017-10-02T17:55:00Z"/>
        </w:rPr>
      </w:pPr>
    </w:p>
    <w:p w14:paraId="59275503" w14:textId="77777777" w:rsidR="009B590A" w:rsidRPr="009B590A" w:rsidDel="00BA6CE3" w:rsidRDefault="009B590A" w:rsidP="009B590A">
      <w:pPr>
        <w:rPr>
          <w:del w:id="124" w:author="GONZALEZ DIAZ, BORJA" w:date="2017-10-02T17:55:00Z"/>
        </w:rPr>
      </w:pPr>
    </w:p>
    <w:p w14:paraId="5C9F58C1" w14:textId="77777777" w:rsidR="009B590A" w:rsidRPr="00E37D98" w:rsidDel="00BA6CE3" w:rsidRDefault="009B590A" w:rsidP="00E37D98">
      <w:pPr>
        <w:rPr>
          <w:del w:id="125" w:author="GONZALEZ DIAZ, BORJA" w:date="2017-10-02T17:55:00Z"/>
        </w:rPr>
      </w:pPr>
    </w:p>
    <w:p w14:paraId="31AA4B93" w14:textId="77777777" w:rsidR="009B590A" w:rsidRPr="009B590A" w:rsidRDefault="009B590A" w:rsidP="00BA6CE3">
      <w:pPr>
        <w:jc w:val="center"/>
        <w:pPrChange w:id="126"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127"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RDefault="00C313C3" w:rsidP="00D51A6F">
      <w:pPr>
        <w:pStyle w:val="Ttulo1"/>
      </w:pPr>
      <w:bookmarkStart w:id="128" w:name="_Toc494475998"/>
    </w:p>
    <w:p w14:paraId="7EFB3A11" w14:textId="77777777" w:rsidR="00C313C3" w:rsidRDefault="00C313C3" w:rsidP="00433396"/>
    <w:p w14:paraId="06EFA2E1" w14:textId="77777777" w:rsidR="00C313C3" w:rsidRPr="00C313C3" w:rsidRDefault="00C313C3" w:rsidP="00433396"/>
    <w:p w14:paraId="703BDB27" w14:textId="79DFA72B" w:rsidR="00D51A6F" w:rsidRPr="0040221C" w:rsidRDefault="000365A9" w:rsidP="00D51A6F">
      <w:pPr>
        <w:pStyle w:val="Ttulo1"/>
      </w:pPr>
      <w:bookmarkStart w:id="129" w:name="_Toc494726484"/>
      <w:r>
        <w:t xml:space="preserve">3.  </w:t>
      </w:r>
      <w:r w:rsidR="00D51A6F" w:rsidRPr="0040221C">
        <w:t>Diseño</w:t>
      </w:r>
      <w:bookmarkEnd w:id="101"/>
      <w:bookmarkEnd w:id="102"/>
      <w:bookmarkEnd w:id="128"/>
      <w:bookmarkEnd w:id="129"/>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130" w:name="_Toc364792192"/>
      <w:bookmarkStart w:id="131" w:name="_Toc366229212"/>
      <w:bookmarkStart w:id="132" w:name="_Toc494475999"/>
      <w:bookmarkStart w:id="133" w:name="_Toc494726485"/>
      <w:r>
        <w:t xml:space="preserve">3.1.  </w:t>
      </w:r>
      <w:r w:rsidR="00D51A6F" w:rsidRPr="0040221C">
        <w:t>Descripción del problema</w:t>
      </w:r>
      <w:bookmarkEnd w:id="130"/>
      <w:bookmarkEnd w:id="131"/>
      <w:bookmarkEnd w:id="132"/>
      <w:bookmarkEnd w:id="133"/>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134" w:name="_Toc364792193"/>
      <w:bookmarkStart w:id="135" w:name="_Toc366229213"/>
      <w:bookmarkStart w:id="136" w:name="_Toc494476000"/>
      <w:bookmarkStart w:id="137" w:name="_Toc494726486"/>
      <w:r>
        <w:t xml:space="preserve">3.2.  </w:t>
      </w:r>
      <w:r w:rsidR="00D51A6F" w:rsidRPr="0040221C">
        <w:t>Requisitos</w:t>
      </w:r>
      <w:bookmarkEnd w:id="134"/>
      <w:bookmarkEnd w:id="135"/>
      <w:bookmarkEnd w:id="136"/>
      <w:bookmarkEnd w:id="137"/>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138" w:name="_Toc366229214"/>
      <w:bookmarkStart w:id="139" w:name="_Toc494476001"/>
      <w:bookmarkStart w:id="140" w:name="_Toc494726487"/>
      <w:r>
        <w:t xml:space="preserve">3.2.1.  </w:t>
      </w:r>
      <w:r w:rsidR="009F3C87" w:rsidRPr="0040221C">
        <w:t>Requisitos Funcionales</w:t>
      </w:r>
      <w:bookmarkEnd w:id="138"/>
      <w:bookmarkEnd w:id="139"/>
      <w:bookmarkEnd w:id="140"/>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141" w:name="_Toc366229215"/>
      <w:bookmarkStart w:id="142" w:name="_Toc494476002"/>
      <w:bookmarkStart w:id="143" w:name="_Toc494726488"/>
      <w:r>
        <w:t xml:space="preserve">3.2.2.  </w:t>
      </w:r>
      <w:r w:rsidR="009F3C87" w:rsidRPr="0040221C">
        <w:t>Requisitos no Funcionales</w:t>
      </w:r>
      <w:bookmarkEnd w:id="141"/>
      <w:bookmarkEnd w:id="142"/>
      <w:bookmarkEnd w:id="143"/>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144" w:name="_Toc364792194"/>
      <w:bookmarkStart w:id="145" w:name="_Toc366229216"/>
      <w:bookmarkStart w:id="146" w:name="_Toc494476003"/>
      <w:bookmarkStart w:id="147" w:name="_Toc494726489"/>
      <w:r>
        <w:t xml:space="preserve">3.3.  </w:t>
      </w:r>
      <w:r w:rsidR="00D51A6F" w:rsidRPr="0040221C">
        <w:t>Casos de uso</w:t>
      </w:r>
      <w:bookmarkEnd w:id="144"/>
      <w:bookmarkEnd w:id="145"/>
      <w:bookmarkEnd w:id="146"/>
      <w:bookmarkEnd w:id="147"/>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 xml:space="preserve">el. Los actores pueden </w:t>
      </w:r>
      <w:r w:rsidRPr="00F62A95">
        <w:lastRenderedPageBreak/>
        <w:t>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148"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lastRenderedPageBreak/>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El servidor borra el set de datos de movimiento del paciente de la base de 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149" w:author="GONZALEZ DIAZ, BORJA" w:date="2017-10-02T18:05:00Z">
              <w:r w:rsidRPr="00210365" w:rsidDel="00C9192C">
                <w:delText>un movimientos</w:delText>
              </w:r>
            </w:del>
            <w:ins w:id="150"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lastRenderedPageBreak/>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151" w:author="GONZALEZ DIAZ, BORJA" w:date="2017-09-29T19:01:00Z"/>
        </w:rPr>
      </w:pPr>
    </w:p>
    <w:p w14:paraId="0E87AF55" w14:textId="77777777" w:rsidR="00BE7488" w:rsidDel="00103BEA" w:rsidRDefault="00BE7488" w:rsidP="00BE7488">
      <w:pPr>
        <w:rPr>
          <w:del w:id="152"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153" w:author="Borja Gonzalez" w:date="2017-09-28T15:51:00Z"/>
        </w:trPr>
        <w:tc>
          <w:tcPr>
            <w:tcW w:w="862" w:type="dxa"/>
            <w:vAlign w:val="center"/>
          </w:tcPr>
          <w:p w14:paraId="3E658CAA" w14:textId="77777777" w:rsidR="00532ADB" w:rsidRDefault="00532ADB" w:rsidP="00E671BF">
            <w:pPr>
              <w:rPr>
                <w:ins w:id="154" w:author="Borja Gonzalez" w:date="2017-09-28T15:51:00Z"/>
              </w:rPr>
            </w:pPr>
            <w:bookmarkStart w:id="155" w:name="_Toc364792196"/>
            <w:bookmarkStart w:id="156" w:name="_Toc366229218"/>
          </w:p>
          <w:p w14:paraId="159EC5D4" w14:textId="02A1E1DB" w:rsidR="00817C73" w:rsidDel="00532ADB" w:rsidRDefault="00817C73" w:rsidP="0093234F">
            <w:pPr>
              <w:rPr>
                <w:del w:id="157" w:author="Borja Gonzalez" w:date="2017-09-28T15:51:00Z"/>
              </w:rPr>
            </w:pPr>
            <w:del w:id="158"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159" w:author="Borja Gonzalez" w:date="2017-09-28T15:51:00Z"/>
              </w:rPr>
            </w:pPr>
            <w:del w:id="160"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161" w:author="Borja Gonzalez" w:date="2017-09-28T15:51:00Z"/>
              </w:rPr>
            </w:pPr>
            <w:del w:id="162"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163" w:author="Borja Gonzalez" w:date="2017-09-28T15:51:00Z"/>
              </w:rPr>
            </w:pPr>
            <w:del w:id="164"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165" w:author="Borja Gonzalez" w:date="2017-09-28T15:51:00Z"/>
              </w:rPr>
            </w:pPr>
            <w:del w:id="166"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167" w:author="Borja Gonzalez" w:date="2017-09-28T15:51:00Z"/>
              </w:rPr>
            </w:pPr>
            <w:del w:id="168"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169" w:author="Borja Gonzalez" w:date="2017-09-28T15:51:00Z"/>
              </w:rPr>
            </w:pPr>
            <w:del w:id="170"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171" w:author="Borja Gonzalez" w:date="2017-09-28T15:51:00Z"/>
              </w:rPr>
            </w:pPr>
            <w:del w:id="172"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173" w:author="Borja Gonzalez" w:date="2017-09-28T15:51:00Z"/>
              </w:rPr>
            </w:pPr>
            <w:del w:id="174"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175" w:author="Borja Gonzalez" w:date="2017-09-28T15:51:00Z"/>
              </w:rPr>
            </w:pPr>
            <w:del w:id="176"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177" w:author="Borja Gonzalez" w:date="2017-09-28T15:51:00Z"/>
              </w:rPr>
            </w:pPr>
            <w:del w:id="178"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179" w:author="Borja Gonzalez" w:date="2017-09-28T15:51:00Z"/>
              </w:rPr>
            </w:pPr>
            <w:del w:id="180"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181" w:author="Borja Gonzalez" w:date="2017-09-28T15:51:00Z"/>
              </w:rPr>
            </w:pPr>
            <w:del w:id="182"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83" w:author="Borja Gonzalez" w:date="2017-09-28T15:51:00Z"/>
              </w:rPr>
            </w:pPr>
            <w:del w:id="184"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85" w:author="Borja Gonzalez" w:date="2017-09-28T15:51:00Z"/>
              </w:rPr>
            </w:pPr>
            <w:del w:id="186" w:author="Borja Gonzalez" w:date="2017-09-28T15:51:00Z">
              <w:r w:rsidDel="00532ADB">
                <w:delText>RF9</w:delText>
              </w:r>
            </w:del>
          </w:p>
        </w:tc>
      </w:tr>
      <w:tr w:rsidR="00532ADB" w:rsidDel="00532ADB" w14:paraId="5DEE165A" w14:textId="45A5E47D" w:rsidTr="00532ADB">
        <w:trPr>
          <w:cantSplit/>
          <w:trHeight w:val="490"/>
          <w:del w:id="187" w:author="Borja Gonzalez" w:date="2017-09-28T15:51:00Z"/>
        </w:trPr>
        <w:tc>
          <w:tcPr>
            <w:tcW w:w="862" w:type="dxa"/>
            <w:vAlign w:val="center"/>
          </w:tcPr>
          <w:p w14:paraId="7F7ED463" w14:textId="1F6B909D" w:rsidR="00817C73" w:rsidDel="00532ADB" w:rsidRDefault="00817C73" w:rsidP="0093234F">
            <w:pPr>
              <w:rPr>
                <w:del w:id="188" w:author="Borja Gonzalez" w:date="2017-09-28T15:51:00Z"/>
              </w:rPr>
            </w:pPr>
            <w:del w:id="189"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90" w:author="Borja Gonzalez" w:date="2017-09-28T15:51:00Z"/>
                <w:rFonts w:ascii="Menlo Regular" w:eastAsia="Times New Roman" w:hAnsi="Menlo Regular" w:cs="Menlo Regular"/>
                <w:color w:val="222222"/>
                <w:sz w:val="40"/>
                <w:szCs w:val="40"/>
                <w:shd w:val="clear" w:color="auto" w:fill="FFFFFF"/>
              </w:rPr>
            </w:pPr>
            <w:del w:id="19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92" w:author="Borja Gonzalez" w:date="2017-09-28T15:51:00Z"/>
                <w:rFonts w:ascii="Times" w:eastAsia="Times New Roman" w:hAnsi="Times" w:cs="Times New Roman"/>
                <w:sz w:val="40"/>
                <w:szCs w:val="40"/>
              </w:rPr>
            </w:pPr>
            <w:del w:id="19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94" w:author="Borja Gonzalez" w:date="2017-09-28T15:51:00Z"/>
              </w:rPr>
            </w:pPr>
          </w:p>
        </w:tc>
        <w:tc>
          <w:tcPr>
            <w:tcW w:w="851" w:type="dxa"/>
            <w:vAlign w:val="center"/>
          </w:tcPr>
          <w:p w14:paraId="111F9B58" w14:textId="0CA6569D" w:rsidR="00817C73" w:rsidDel="00532ADB" w:rsidRDefault="00817C73" w:rsidP="004B4F98">
            <w:pPr>
              <w:jc w:val="center"/>
              <w:rPr>
                <w:del w:id="195" w:author="Borja Gonzalez" w:date="2017-09-28T15:51:00Z"/>
              </w:rPr>
            </w:pPr>
          </w:p>
        </w:tc>
        <w:tc>
          <w:tcPr>
            <w:tcW w:w="851" w:type="dxa"/>
            <w:vAlign w:val="center"/>
          </w:tcPr>
          <w:p w14:paraId="1E66AFCB" w14:textId="64558FF6" w:rsidR="00817C73" w:rsidDel="00532ADB" w:rsidRDefault="00817C73" w:rsidP="00532ADB">
            <w:pPr>
              <w:jc w:val="center"/>
              <w:rPr>
                <w:del w:id="196" w:author="Borja Gonzalez" w:date="2017-09-28T15:51:00Z"/>
              </w:rPr>
            </w:pPr>
          </w:p>
        </w:tc>
        <w:tc>
          <w:tcPr>
            <w:tcW w:w="674" w:type="dxa"/>
            <w:vAlign w:val="center"/>
          </w:tcPr>
          <w:p w14:paraId="0C8A1CC9" w14:textId="4180C2C8" w:rsidR="00817C73" w:rsidDel="00532ADB" w:rsidRDefault="00817C73" w:rsidP="00532ADB">
            <w:pPr>
              <w:jc w:val="center"/>
              <w:rPr>
                <w:del w:id="197" w:author="Borja Gonzalez" w:date="2017-09-28T15:51:00Z"/>
              </w:rPr>
            </w:pPr>
          </w:p>
        </w:tc>
        <w:tc>
          <w:tcPr>
            <w:tcW w:w="674" w:type="dxa"/>
            <w:vAlign w:val="center"/>
          </w:tcPr>
          <w:p w14:paraId="297F004C" w14:textId="03BD5A83" w:rsidR="00817C73" w:rsidDel="00532ADB" w:rsidRDefault="00817C73" w:rsidP="00532ADB">
            <w:pPr>
              <w:jc w:val="center"/>
              <w:rPr>
                <w:del w:id="198" w:author="Borja Gonzalez" w:date="2017-09-28T15:51:00Z"/>
              </w:rPr>
            </w:pPr>
          </w:p>
        </w:tc>
        <w:tc>
          <w:tcPr>
            <w:tcW w:w="674" w:type="dxa"/>
            <w:vAlign w:val="center"/>
          </w:tcPr>
          <w:p w14:paraId="083B1CB5" w14:textId="1245FDA1" w:rsidR="00817C73" w:rsidDel="00532ADB" w:rsidRDefault="00817C73" w:rsidP="00532ADB">
            <w:pPr>
              <w:jc w:val="center"/>
              <w:rPr>
                <w:del w:id="199" w:author="Borja Gonzalez" w:date="2017-09-28T15:51:00Z"/>
              </w:rPr>
            </w:pPr>
          </w:p>
        </w:tc>
        <w:tc>
          <w:tcPr>
            <w:tcW w:w="674" w:type="dxa"/>
            <w:vAlign w:val="center"/>
          </w:tcPr>
          <w:p w14:paraId="5EC90EF7" w14:textId="221FB925" w:rsidR="00817C73" w:rsidDel="00532ADB" w:rsidRDefault="00817C73" w:rsidP="00532ADB">
            <w:pPr>
              <w:jc w:val="center"/>
              <w:rPr>
                <w:del w:id="200" w:author="Borja Gonzalez" w:date="2017-09-28T15:51:00Z"/>
              </w:rPr>
            </w:pPr>
          </w:p>
        </w:tc>
        <w:tc>
          <w:tcPr>
            <w:tcW w:w="674" w:type="dxa"/>
            <w:vAlign w:val="center"/>
          </w:tcPr>
          <w:p w14:paraId="624FF0F2" w14:textId="360E8800" w:rsidR="00817C73" w:rsidDel="00532ADB" w:rsidRDefault="00817C73" w:rsidP="00532ADB">
            <w:pPr>
              <w:jc w:val="center"/>
              <w:rPr>
                <w:del w:id="201" w:author="Borja Gonzalez" w:date="2017-09-28T15:51:00Z"/>
              </w:rPr>
            </w:pPr>
          </w:p>
        </w:tc>
        <w:tc>
          <w:tcPr>
            <w:tcW w:w="851" w:type="dxa"/>
            <w:vAlign w:val="center"/>
          </w:tcPr>
          <w:p w14:paraId="159481DB" w14:textId="66842D62" w:rsidR="00817C73" w:rsidDel="00532ADB" w:rsidRDefault="00817C73" w:rsidP="00532ADB">
            <w:pPr>
              <w:jc w:val="center"/>
              <w:rPr>
                <w:del w:id="202" w:author="Borja Gonzalez" w:date="2017-09-28T15:51:00Z"/>
              </w:rPr>
            </w:pPr>
          </w:p>
        </w:tc>
        <w:tc>
          <w:tcPr>
            <w:tcW w:w="674" w:type="dxa"/>
            <w:vAlign w:val="center"/>
          </w:tcPr>
          <w:p w14:paraId="2FDB5E3D" w14:textId="77CDEA15" w:rsidR="00817C73" w:rsidDel="00532ADB" w:rsidRDefault="00817C73" w:rsidP="00532ADB">
            <w:pPr>
              <w:jc w:val="center"/>
              <w:rPr>
                <w:del w:id="203" w:author="Borja Gonzalez" w:date="2017-09-28T15:51:00Z"/>
              </w:rPr>
            </w:pPr>
          </w:p>
        </w:tc>
        <w:tc>
          <w:tcPr>
            <w:tcW w:w="851" w:type="dxa"/>
            <w:vAlign w:val="center"/>
          </w:tcPr>
          <w:p w14:paraId="4A91F019" w14:textId="319A0D88" w:rsidR="00817C73" w:rsidDel="00532ADB" w:rsidRDefault="00817C73" w:rsidP="00532ADB">
            <w:pPr>
              <w:jc w:val="center"/>
              <w:rPr>
                <w:del w:id="204" w:author="Borja Gonzalez" w:date="2017-09-28T15:51:00Z"/>
              </w:rPr>
            </w:pPr>
          </w:p>
        </w:tc>
        <w:tc>
          <w:tcPr>
            <w:tcW w:w="674" w:type="dxa"/>
            <w:vAlign w:val="center"/>
          </w:tcPr>
          <w:p w14:paraId="0DBB1A56" w14:textId="7E05F571" w:rsidR="00817C73" w:rsidDel="00532ADB" w:rsidRDefault="00817C73" w:rsidP="00532ADB">
            <w:pPr>
              <w:jc w:val="center"/>
              <w:rPr>
                <w:del w:id="205" w:author="Borja Gonzalez" w:date="2017-09-28T15:51:00Z"/>
              </w:rPr>
            </w:pPr>
          </w:p>
        </w:tc>
      </w:tr>
      <w:tr w:rsidR="00532ADB" w:rsidDel="00532ADB" w14:paraId="42718DB0" w14:textId="64450D33" w:rsidTr="00532ADB">
        <w:trPr>
          <w:cantSplit/>
          <w:trHeight w:val="470"/>
          <w:del w:id="206" w:author="Borja Gonzalez" w:date="2017-09-28T15:51:00Z"/>
        </w:trPr>
        <w:tc>
          <w:tcPr>
            <w:tcW w:w="862" w:type="dxa"/>
            <w:vAlign w:val="center"/>
          </w:tcPr>
          <w:p w14:paraId="11DC74FB" w14:textId="083B73BE" w:rsidR="00817C73" w:rsidDel="00532ADB" w:rsidRDefault="00817C73" w:rsidP="0093234F">
            <w:pPr>
              <w:rPr>
                <w:del w:id="207" w:author="Borja Gonzalez" w:date="2017-09-28T15:51:00Z"/>
              </w:rPr>
            </w:pPr>
            <w:del w:id="208"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209" w:author="Borja Gonzalez" w:date="2017-09-28T15:51:00Z"/>
              </w:rPr>
            </w:pPr>
          </w:p>
        </w:tc>
        <w:tc>
          <w:tcPr>
            <w:tcW w:w="674" w:type="dxa"/>
            <w:vAlign w:val="center"/>
          </w:tcPr>
          <w:p w14:paraId="51808571" w14:textId="3E7058D1" w:rsidR="00817C73" w:rsidDel="00532ADB" w:rsidRDefault="00817C73" w:rsidP="00F45CE8">
            <w:pPr>
              <w:jc w:val="center"/>
              <w:rPr>
                <w:del w:id="210" w:author="Borja Gonzalez" w:date="2017-09-28T15:51:00Z"/>
              </w:rPr>
            </w:pPr>
          </w:p>
        </w:tc>
        <w:tc>
          <w:tcPr>
            <w:tcW w:w="674" w:type="dxa"/>
            <w:vAlign w:val="center"/>
          </w:tcPr>
          <w:p w14:paraId="4A8C2C19" w14:textId="2826A37B" w:rsidR="00817C73" w:rsidDel="00532ADB" w:rsidRDefault="00817C73" w:rsidP="00B24E68">
            <w:pPr>
              <w:jc w:val="center"/>
              <w:rPr>
                <w:del w:id="211" w:author="Borja Gonzalez" w:date="2017-09-28T15:51:00Z"/>
              </w:rPr>
            </w:pPr>
            <w:del w:id="21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213" w:author="Borja Gonzalez" w:date="2017-09-28T15:51:00Z"/>
              </w:rPr>
            </w:pPr>
          </w:p>
        </w:tc>
        <w:tc>
          <w:tcPr>
            <w:tcW w:w="851" w:type="dxa"/>
            <w:vAlign w:val="center"/>
          </w:tcPr>
          <w:p w14:paraId="20D5733E" w14:textId="4009B553" w:rsidR="00817C73" w:rsidDel="00532ADB" w:rsidRDefault="00817C73" w:rsidP="00532ADB">
            <w:pPr>
              <w:jc w:val="center"/>
              <w:rPr>
                <w:del w:id="214" w:author="Borja Gonzalez" w:date="2017-09-28T15:51:00Z"/>
              </w:rPr>
            </w:pPr>
          </w:p>
        </w:tc>
        <w:tc>
          <w:tcPr>
            <w:tcW w:w="674" w:type="dxa"/>
            <w:vAlign w:val="center"/>
          </w:tcPr>
          <w:p w14:paraId="7E849212" w14:textId="4F7DF869" w:rsidR="00817C73" w:rsidDel="00532ADB" w:rsidRDefault="00817C73" w:rsidP="00532ADB">
            <w:pPr>
              <w:jc w:val="center"/>
              <w:rPr>
                <w:del w:id="215" w:author="Borja Gonzalez" w:date="2017-09-28T15:51:00Z"/>
              </w:rPr>
            </w:pPr>
          </w:p>
        </w:tc>
        <w:tc>
          <w:tcPr>
            <w:tcW w:w="674" w:type="dxa"/>
            <w:vAlign w:val="center"/>
          </w:tcPr>
          <w:p w14:paraId="3EE4B852" w14:textId="2EAFA405" w:rsidR="00817C73" w:rsidDel="00532ADB" w:rsidRDefault="00817C73" w:rsidP="00532ADB">
            <w:pPr>
              <w:jc w:val="center"/>
              <w:rPr>
                <w:del w:id="216" w:author="Borja Gonzalez" w:date="2017-09-28T15:51:00Z"/>
              </w:rPr>
            </w:pPr>
          </w:p>
        </w:tc>
        <w:tc>
          <w:tcPr>
            <w:tcW w:w="674" w:type="dxa"/>
            <w:vAlign w:val="center"/>
          </w:tcPr>
          <w:p w14:paraId="677FFE53" w14:textId="23341F6C" w:rsidR="00817C73" w:rsidDel="00532ADB" w:rsidRDefault="00817C73" w:rsidP="00532ADB">
            <w:pPr>
              <w:jc w:val="center"/>
              <w:rPr>
                <w:del w:id="217" w:author="Borja Gonzalez" w:date="2017-09-28T15:51:00Z"/>
              </w:rPr>
            </w:pPr>
          </w:p>
        </w:tc>
        <w:tc>
          <w:tcPr>
            <w:tcW w:w="674" w:type="dxa"/>
            <w:vAlign w:val="center"/>
          </w:tcPr>
          <w:p w14:paraId="344C9C81" w14:textId="21A63047" w:rsidR="00817C73" w:rsidDel="00532ADB" w:rsidRDefault="00817C73" w:rsidP="00532ADB">
            <w:pPr>
              <w:jc w:val="center"/>
              <w:rPr>
                <w:del w:id="218" w:author="Borja Gonzalez" w:date="2017-09-28T15:51:00Z"/>
              </w:rPr>
            </w:pPr>
          </w:p>
        </w:tc>
        <w:tc>
          <w:tcPr>
            <w:tcW w:w="674" w:type="dxa"/>
            <w:vAlign w:val="center"/>
          </w:tcPr>
          <w:p w14:paraId="7A1CDF58" w14:textId="7F96D68D" w:rsidR="00817C73" w:rsidDel="00532ADB" w:rsidRDefault="00817C73" w:rsidP="00532ADB">
            <w:pPr>
              <w:jc w:val="center"/>
              <w:rPr>
                <w:del w:id="219" w:author="Borja Gonzalez" w:date="2017-09-28T15:51:00Z"/>
              </w:rPr>
            </w:pPr>
          </w:p>
        </w:tc>
        <w:tc>
          <w:tcPr>
            <w:tcW w:w="851" w:type="dxa"/>
            <w:vAlign w:val="center"/>
          </w:tcPr>
          <w:p w14:paraId="13172352" w14:textId="58B1D95B" w:rsidR="00817C73" w:rsidDel="00532ADB" w:rsidRDefault="00817C73" w:rsidP="00532ADB">
            <w:pPr>
              <w:jc w:val="center"/>
              <w:rPr>
                <w:del w:id="220" w:author="Borja Gonzalez" w:date="2017-09-28T15:51:00Z"/>
              </w:rPr>
            </w:pPr>
          </w:p>
        </w:tc>
        <w:tc>
          <w:tcPr>
            <w:tcW w:w="674" w:type="dxa"/>
            <w:vAlign w:val="center"/>
          </w:tcPr>
          <w:p w14:paraId="40B1350B" w14:textId="39EC54E5" w:rsidR="00817C73" w:rsidDel="00532ADB" w:rsidRDefault="00817C73" w:rsidP="00532ADB">
            <w:pPr>
              <w:jc w:val="center"/>
              <w:rPr>
                <w:del w:id="221" w:author="Borja Gonzalez" w:date="2017-09-28T15:51:00Z"/>
              </w:rPr>
            </w:pPr>
          </w:p>
        </w:tc>
        <w:tc>
          <w:tcPr>
            <w:tcW w:w="851" w:type="dxa"/>
            <w:vAlign w:val="center"/>
          </w:tcPr>
          <w:p w14:paraId="427E4C8B" w14:textId="3A81B10E" w:rsidR="00817C73" w:rsidDel="00532ADB" w:rsidRDefault="00817C73" w:rsidP="00532ADB">
            <w:pPr>
              <w:jc w:val="center"/>
              <w:rPr>
                <w:del w:id="222" w:author="Borja Gonzalez" w:date="2017-09-28T15:51:00Z"/>
              </w:rPr>
            </w:pPr>
          </w:p>
        </w:tc>
        <w:tc>
          <w:tcPr>
            <w:tcW w:w="674" w:type="dxa"/>
            <w:vAlign w:val="center"/>
          </w:tcPr>
          <w:p w14:paraId="694CCD6C" w14:textId="1C723417" w:rsidR="00817C73" w:rsidDel="00532ADB" w:rsidRDefault="00817C73" w:rsidP="00532ADB">
            <w:pPr>
              <w:jc w:val="center"/>
              <w:rPr>
                <w:del w:id="223" w:author="Borja Gonzalez" w:date="2017-09-28T15:51:00Z"/>
              </w:rPr>
            </w:pPr>
          </w:p>
        </w:tc>
      </w:tr>
      <w:tr w:rsidR="00532ADB" w:rsidDel="00532ADB" w14:paraId="76D58232" w14:textId="5E7B09B3" w:rsidTr="00532ADB">
        <w:trPr>
          <w:cantSplit/>
          <w:trHeight w:val="490"/>
          <w:del w:id="224" w:author="Borja Gonzalez" w:date="2017-09-28T15:51:00Z"/>
        </w:trPr>
        <w:tc>
          <w:tcPr>
            <w:tcW w:w="862" w:type="dxa"/>
            <w:vAlign w:val="center"/>
          </w:tcPr>
          <w:p w14:paraId="19557088" w14:textId="48185C3B" w:rsidR="00817C73" w:rsidDel="00532ADB" w:rsidRDefault="00817C73" w:rsidP="0093234F">
            <w:pPr>
              <w:rPr>
                <w:del w:id="225" w:author="Borja Gonzalez" w:date="2017-09-28T15:51:00Z"/>
              </w:rPr>
            </w:pPr>
            <w:del w:id="226"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227" w:author="Borja Gonzalez" w:date="2017-09-28T15:51:00Z"/>
              </w:rPr>
            </w:pPr>
          </w:p>
        </w:tc>
        <w:tc>
          <w:tcPr>
            <w:tcW w:w="674" w:type="dxa"/>
            <w:vAlign w:val="center"/>
          </w:tcPr>
          <w:p w14:paraId="7DCAD1D7" w14:textId="662DEDE2" w:rsidR="00817C73" w:rsidDel="00532ADB" w:rsidRDefault="00817C73" w:rsidP="00F45CE8">
            <w:pPr>
              <w:jc w:val="center"/>
              <w:rPr>
                <w:del w:id="228" w:author="Borja Gonzalez" w:date="2017-09-28T15:51:00Z"/>
              </w:rPr>
            </w:pPr>
          </w:p>
        </w:tc>
        <w:tc>
          <w:tcPr>
            <w:tcW w:w="674" w:type="dxa"/>
            <w:vAlign w:val="center"/>
          </w:tcPr>
          <w:p w14:paraId="68E12D66" w14:textId="0B0BE433" w:rsidR="00817C73" w:rsidDel="00532ADB" w:rsidRDefault="00817C73" w:rsidP="00B24E68">
            <w:pPr>
              <w:jc w:val="center"/>
              <w:rPr>
                <w:del w:id="229" w:author="Borja Gonzalez" w:date="2017-09-28T15:51:00Z"/>
              </w:rPr>
            </w:pPr>
          </w:p>
        </w:tc>
        <w:tc>
          <w:tcPr>
            <w:tcW w:w="851" w:type="dxa"/>
            <w:vAlign w:val="center"/>
          </w:tcPr>
          <w:p w14:paraId="5B71ADE9" w14:textId="623E3DFC" w:rsidR="00817C73" w:rsidRPr="00580CB8" w:rsidDel="00532ADB" w:rsidRDefault="00817C73" w:rsidP="004B4F98">
            <w:pPr>
              <w:jc w:val="center"/>
              <w:rPr>
                <w:del w:id="230" w:author="Borja Gonzalez" w:date="2017-09-28T15:51:00Z"/>
                <w:rFonts w:ascii="Menlo Regular" w:eastAsia="Times New Roman" w:hAnsi="Menlo Regular" w:cs="Menlo Regular"/>
                <w:color w:val="222222"/>
                <w:sz w:val="40"/>
                <w:szCs w:val="40"/>
                <w:shd w:val="clear" w:color="auto" w:fill="FFFFFF"/>
              </w:rPr>
            </w:pPr>
            <w:del w:id="23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232" w:author="Borja Gonzalez" w:date="2017-09-28T15:51:00Z"/>
                <w:rFonts w:ascii="Menlo Regular" w:eastAsia="Times New Roman" w:hAnsi="Menlo Regular" w:cs="Menlo Regular"/>
                <w:color w:val="222222"/>
                <w:sz w:val="40"/>
                <w:szCs w:val="40"/>
                <w:shd w:val="clear" w:color="auto" w:fill="FFFFFF"/>
              </w:rPr>
            </w:pPr>
            <w:del w:id="23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234" w:author="Borja Gonzalez" w:date="2017-09-28T15:51:00Z"/>
              </w:rPr>
            </w:pPr>
            <w:del w:id="2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236" w:author="Borja Gonzalez" w:date="2017-09-28T15:51:00Z"/>
              </w:rPr>
            </w:pPr>
          </w:p>
        </w:tc>
        <w:tc>
          <w:tcPr>
            <w:tcW w:w="674" w:type="dxa"/>
            <w:vAlign w:val="center"/>
          </w:tcPr>
          <w:p w14:paraId="0E4DEDF0" w14:textId="02C8277B" w:rsidR="00817C73" w:rsidDel="00532ADB" w:rsidRDefault="00817C73" w:rsidP="00532ADB">
            <w:pPr>
              <w:jc w:val="center"/>
              <w:rPr>
                <w:del w:id="237" w:author="Borja Gonzalez" w:date="2017-09-28T15:51:00Z"/>
              </w:rPr>
            </w:pPr>
          </w:p>
        </w:tc>
        <w:tc>
          <w:tcPr>
            <w:tcW w:w="674" w:type="dxa"/>
            <w:vAlign w:val="center"/>
          </w:tcPr>
          <w:p w14:paraId="5EADB93F" w14:textId="539F4969" w:rsidR="00817C73" w:rsidDel="00532ADB" w:rsidRDefault="00817C73" w:rsidP="00532ADB">
            <w:pPr>
              <w:jc w:val="center"/>
              <w:rPr>
                <w:del w:id="238" w:author="Borja Gonzalez" w:date="2017-09-28T15:51:00Z"/>
              </w:rPr>
            </w:pPr>
          </w:p>
        </w:tc>
        <w:tc>
          <w:tcPr>
            <w:tcW w:w="674" w:type="dxa"/>
            <w:vAlign w:val="center"/>
          </w:tcPr>
          <w:p w14:paraId="49A89468" w14:textId="20D0360A" w:rsidR="00817C73" w:rsidDel="00532ADB" w:rsidRDefault="00817C73" w:rsidP="00532ADB">
            <w:pPr>
              <w:jc w:val="center"/>
              <w:rPr>
                <w:del w:id="239" w:author="Borja Gonzalez" w:date="2017-09-28T15:51:00Z"/>
              </w:rPr>
            </w:pPr>
          </w:p>
        </w:tc>
        <w:tc>
          <w:tcPr>
            <w:tcW w:w="851" w:type="dxa"/>
            <w:vAlign w:val="center"/>
          </w:tcPr>
          <w:p w14:paraId="5816623C" w14:textId="6EB5CF88" w:rsidR="00817C73" w:rsidDel="00532ADB" w:rsidRDefault="00817C73" w:rsidP="00532ADB">
            <w:pPr>
              <w:jc w:val="center"/>
              <w:rPr>
                <w:del w:id="240" w:author="Borja Gonzalez" w:date="2017-09-28T15:51:00Z"/>
              </w:rPr>
            </w:pPr>
          </w:p>
        </w:tc>
        <w:tc>
          <w:tcPr>
            <w:tcW w:w="674" w:type="dxa"/>
            <w:vAlign w:val="center"/>
          </w:tcPr>
          <w:p w14:paraId="6352308C" w14:textId="4FE7938F" w:rsidR="00817C73" w:rsidDel="00532ADB" w:rsidRDefault="00817C73" w:rsidP="00532ADB">
            <w:pPr>
              <w:jc w:val="center"/>
              <w:rPr>
                <w:del w:id="241" w:author="Borja Gonzalez" w:date="2017-09-28T15:51:00Z"/>
              </w:rPr>
            </w:pPr>
          </w:p>
        </w:tc>
        <w:tc>
          <w:tcPr>
            <w:tcW w:w="851" w:type="dxa"/>
            <w:vAlign w:val="center"/>
          </w:tcPr>
          <w:p w14:paraId="1D3BD93F" w14:textId="0214B83C" w:rsidR="00817C73" w:rsidDel="00532ADB" w:rsidRDefault="00817C73" w:rsidP="00532ADB">
            <w:pPr>
              <w:jc w:val="center"/>
              <w:rPr>
                <w:del w:id="242" w:author="Borja Gonzalez" w:date="2017-09-28T15:51:00Z"/>
              </w:rPr>
            </w:pPr>
          </w:p>
        </w:tc>
        <w:tc>
          <w:tcPr>
            <w:tcW w:w="674" w:type="dxa"/>
            <w:vAlign w:val="center"/>
          </w:tcPr>
          <w:p w14:paraId="631D51BC" w14:textId="6FEC7CC2" w:rsidR="00817C73" w:rsidDel="00532ADB" w:rsidRDefault="00817C73" w:rsidP="00532ADB">
            <w:pPr>
              <w:jc w:val="center"/>
              <w:rPr>
                <w:del w:id="243" w:author="Borja Gonzalez" w:date="2017-09-28T15:51:00Z"/>
              </w:rPr>
            </w:pPr>
          </w:p>
        </w:tc>
      </w:tr>
      <w:tr w:rsidR="00532ADB" w:rsidDel="00532ADB" w14:paraId="53368B66" w14:textId="4A14219D" w:rsidTr="00532ADB">
        <w:trPr>
          <w:cantSplit/>
          <w:trHeight w:val="470"/>
          <w:del w:id="244" w:author="Borja Gonzalez" w:date="2017-09-28T15:51:00Z"/>
        </w:trPr>
        <w:tc>
          <w:tcPr>
            <w:tcW w:w="862" w:type="dxa"/>
            <w:vAlign w:val="center"/>
          </w:tcPr>
          <w:p w14:paraId="77F09D64" w14:textId="31300619" w:rsidR="00817C73" w:rsidDel="00532ADB" w:rsidRDefault="00817C73" w:rsidP="0093234F">
            <w:pPr>
              <w:rPr>
                <w:del w:id="245" w:author="Borja Gonzalez" w:date="2017-09-28T15:51:00Z"/>
              </w:rPr>
            </w:pPr>
            <w:del w:id="246"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247" w:author="Borja Gonzalez" w:date="2017-09-28T15:51:00Z"/>
              </w:rPr>
            </w:pPr>
          </w:p>
        </w:tc>
        <w:tc>
          <w:tcPr>
            <w:tcW w:w="674" w:type="dxa"/>
            <w:vAlign w:val="center"/>
          </w:tcPr>
          <w:p w14:paraId="64D2EE73" w14:textId="72F008A8" w:rsidR="00817C73" w:rsidDel="00532ADB" w:rsidRDefault="00817C73" w:rsidP="00F45CE8">
            <w:pPr>
              <w:jc w:val="center"/>
              <w:rPr>
                <w:del w:id="248" w:author="Borja Gonzalez" w:date="2017-09-28T15:51:00Z"/>
              </w:rPr>
            </w:pPr>
          </w:p>
        </w:tc>
        <w:tc>
          <w:tcPr>
            <w:tcW w:w="674" w:type="dxa"/>
            <w:vAlign w:val="center"/>
          </w:tcPr>
          <w:p w14:paraId="0B12ABFD" w14:textId="7D88FBAE" w:rsidR="00817C73" w:rsidDel="00532ADB" w:rsidRDefault="00817C73" w:rsidP="00B24E68">
            <w:pPr>
              <w:jc w:val="center"/>
              <w:rPr>
                <w:del w:id="249" w:author="Borja Gonzalez" w:date="2017-09-28T15:51:00Z"/>
              </w:rPr>
            </w:pPr>
          </w:p>
        </w:tc>
        <w:tc>
          <w:tcPr>
            <w:tcW w:w="851" w:type="dxa"/>
            <w:vAlign w:val="center"/>
          </w:tcPr>
          <w:p w14:paraId="5DD937BC" w14:textId="3B223815" w:rsidR="00817C73" w:rsidDel="00532ADB" w:rsidRDefault="00817C73" w:rsidP="004B4F98">
            <w:pPr>
              <w:jc w:val="center"/>
              <w:rPr>
                <w:del w:id="250" w:author="Borja Gonzalez" w:date="2017-09-28T15:51:00Z"/>
              </w:rPr>
            </w:pPr>
            <w:del w:id="25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252" w:author="Borja Gonzalez" w:date="2017-09-28T15:51:00Z"/>
              </w:rPr>
            </w:pPr>
            <w:del w:id="25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254" w:author="Borja Gonzalez" w:date="2017-09-28T15:51:00Z"/>
              </w:rPr>
            </w:pPr>
          </w:p>
        </w:tc>
        <w:tc>
          <w:tcPr>
            <w:tcW w:w="674" w:type="dxa"/>
            <w:vAlign w:val="center"/>
          </w:tcPr>
          <w:p w14:paraId="102C82B3" w14:textId="706ADBC3" w:rsidR="00817C73" w:rsidDel="00532ADB" w:rsidRDefault="00817C73" w:rsidP="00532ADB">
            <w:pPr>
              <w:jc w:val="center"/>
              <w:rPr>
                <w:del w:id="255" w:author="Borja Gonzalez" w:date="2017-09-28T15:51:00Z"/>
              </w:rPr>
            </w:pPr>
            <w:del w:id="2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257" w:author="Borja Gonzalez" w:date="2017-09-28T15:51:00Z"/>
              </w:rPr>
            </w:pPr>
          </w:p>
        </w:tc>
        <w:tc>
          <w:tcPr>
            <w:tcW w:w="674" w:type="dxa"/>
            <w:vAlign w:val="center"/>
          </w:tcPr>
          <w:p w14:paraId="62D04C18" w14:textId="493F6D73" w:rsidR="00817C73" w:rsidDel="00532ADB" w:rsidRDefault="00817C73" w:rsidP="00532ADB">
            <w:pPr>
              <w:jc w:val="center"/>
              <w:rPr>
                <w:del w:id="258" w:author="Borja Gonzalez" w:date="2017-09-28T15:51:00Z"/>
              </w:rPr>
            </w:pPr>
          </w:p>
        </w:tc>
        <w:tc>
          <w:tcPr>
            <w:tcW w:w="674" w:type="dxa"/>
            <w:vAlign w:val="center"/>
          </w:tcPr>
          <w:p w14:paraId="6C0425DC" w14:textId="2156C3F9" w:rsidR="00817C73" w:rsidDel="00532ADB" w:rsidRDefault="00817C73" w:rsidP="00532ADB">
            <w:pPr>
              <w:jc w:val="center"/>
              <w:rPr>
                <w:del w:id="259" w:author="Borja Gonzalez" w:date="2017-09-28T15:51:00Z"/>
              </w:rPr>
            </w:pPr>
          </w:p>
        </w:tc>
        <w:tc>
          <w:tcPr>
            <w:tcW w:w="851" w:type="dxa"/>
            <w:vAlign w:val="center"/>
          </w:tcPr>
          <w:p w14:paraId="011BA72A" w14:textId="18A8F037" w:rsidR="00817C73" w:rsidDel="00532ADB" w:rsidRDefault="00817C73" w:rsidP="00532ADB">
            <w:pPr>
              <w:jc w:val="center"/>
              <w:rPr>
                <w:del w:id="260" w:author="Borja Gonzalez" w:date="2017-09-28T15:51:00Z"/>
              </w:rPr>
            </w:pPr>
          </w:p>
        </w:tc>
        <w:tc>
          <w:tcPr>
            <w:tcW w:w="674" w:type="dxa"/>
            <w:vAlign w:val="center"/>
          </w:tcPr>
          <w:p w14:paraId="762D4D66" w14:textId="24142FC5" w:rsidR="00817C73" w:rsidDel="00532ADB" w:rsidRDefault="00817C73" w:rsidP="00532ADB">
            <w:pPr>
              <w:jc w:val="center"/>
              <w:rPr>
                <w:del w:id="261" w:author="Borja Gonzalez" w:date="2017-09-28T15:51:00Z"/>
              </w:rPr>
            </w:pPr>
          </w:p>
        </w:tc>
        <w:tc>
          <w:tcPr>
            <w:tcW w:w="851" w:type="dxa"/>
            <w:vAlign w:val="center"/>
          </w:tcPr>
          <w:p w14:paraId="453D52A2" w14:textId="35795E7A" w:rsidR="00817C73" w:rsidDel="00532ADB" w:rsidRDefault="00817C73" w:rsidP="00532ADB">
            <w:pPr>
              <w:jc w:val="center"/>
              <w:rPr>
                <w:del w:id="262" w:author="Borja Gonzalez" w:date="2017-09-28T15:51:00Z"/>
              </w:rPr>
            </w:pPr>
          </w:p>
        </w:tc>
        <w:tc>
          <w:tcPr>
            <w:tcW w:w="674" w:type="dxa"/>
            <w:vAlign w:val="center"/>
          </w:tcPr>
          <w:p w14:paraId="42FF3239" w14:textId="0C2A33DB" w:rsidR="00817C73" w:rsidDel="00532ADB" w:rsidRDefault="00817C73" w:rsidP="00532ADB">
            <w:pPr>
              <w:jc w:val="center"/>
              <w:rPr>
                <w:del w:id="263" w:author="Borja Gonzalez" w:date="2017-09-28T15:51:00Z"/>
              </w:rPr>
            </w:pPr>
          </w:p>
        </w:tc>
      </w:tr>
      <w:tr w:rsidR="00532ADB" w:rsidDel="00532ADB" w14:paraId="2EA75E72" w14:textId="47195A7B" w:rsidTr="00532ADB">
        <w:trPr>
          <w:cantSplit/>
          <w:trHeight w:val="490"/>
          <w:del w:id="264" w:author="Borja Gonzalez" w:date="2017-09-28T15:51:00Z"/>
        </w:trPr>
        <w:tc>
          <w:tcPr>
            <w:tcW w:w="862" w:type="dxa"/>
            <w:vAlign w:val="center"/>
          </w:tcPr>
          <w:p w14:paraId="6E8EA7F6" w14:textId="015A61B3" w:rsidR="00817C73" w:rsidDel="00532ADB" w:rsidRDefault="00817C73" w:rsidP="0093234F">
            <w:pPr>
              <w:rPr>
                <w:del w:id="265" w:author="Borja Gonzalez" w:date="2017-09-28T15:51:00Z"/>
              </w:rPr>
            </w:pPr>
            <w:del w:id="266"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267" w:author="Borja Gonzalez" w:date="2017-09-28T15:51:00Z"/>
              </w:rPr>
            </w:pPr>
          </w:p>
        </w:tc>
        <w:tc>
          <w:tcPr>
            <w:tcW w:w="674" w:type="dxa"/>
            <w:vAlign w:val="center"/>
          </w:tcPr>
          <w:p w14:paraId="71CE7563" w14:textId="7F3DBA2C" w:rsidR="00817C73" w:rsidDel="00532ADB" w:rsidRDefault="00817C73" w:rsidP="00F45CE8">
            <w:pPr>
              <w:jc w:val="center"/>
              <w:rPr>
                <w:del w:id="268" w:author="Borja Gonzalez" w:date="2017-09-28T15:51:00Z"/>
              </w:rPr>
            </w:pPr>
          </w:p>
        </w:tc>
        <w:tc>
          <w:tcPr>
            <w:tcW w:w="674" w:type="dxa"/>
            <w:vAlign w:val="center"/>
          </w:tcPr>
          <w:p w14:paraId="187A3BE5" w14:textId="7E1C16CF" w:rsidR="00817C73" w:rsidDel="00532ADB" w:rsidRDefault="00817C73" w:rsidP="00B24E68">
            <w:pPr>
              <w:jc w:val="center"/>
              <w:rPr>
                <w:del w:id="269" w:author="Borja Gonzalez" w:date="2017-09-28T15:51:00Z"/>
              </w:rPr>
            </w:pPr>
          </w:p>
        </w:tc>
        <w:tc>
          <w:tcPr>
            <w:tcW w:w="851" w:type="dxa"/>
            <w:vAlign w:val="center"/>
          </w:tcPr>
          <w:p w14:paraId="29BEC274" w14:textId="16A408A6" w:rsidR="00817C73" w:rsidDel="00532ADB" w:rsidRDefault="00817C73" w:rsidP="004B4F98">
            <w:pPr>
              <w:jc w:val="center"/>
              <w:rPr>
                <w:del w:id="270" w:author="Borja Gonzalez" w:date="2017-09-28T15:51:00Z"/>
              </w:rPr>
            </w:pPr>
          </w:p>
        </w:tc>
        <w:tc>
          <w:tcPr>
            <w:tcW w:w="851" w:type="dxa"/>
            <w:vAlign w:val="center"/>
          </w:tcPr>
          <w:p w14:paraId="1EE85BB4" w14:textId="2DEC8F1D" w:rsidR="00817C73" w:rsidDel="00532ADB" w:rsidRDefault="00817C73" w:rsidP="00532ADB">
            <w:pPr>
              <w:jc w:val="center"/>
              <w:rPr>
                <w:del w:id="271" w:author="Borja Gonzalez" w:date="2017-09-28T15:51:00Z"/>
              </w:rPr>
            </w:pPr>
          </w:p>
        </w:tc>
        <w:tc>
          <w:tcPr>
            <w:tcW w:w="674" w:type="dxa"/>
            <w:vAlign w:val="center"/>
          </w:tcPr>
          <w:p w14:paraId="24588D72" w14:textId="673B17F6" w:rsidR="00817C73" w:rsidDel="00532ADB" w:rsidRDefault="00817C73" w:rsidP="00532ADB">
            <w:pPr>
              <w:jc w:val="center"/>
              <w:rPr>
                <w:del w:id="272" w:author="Borja Gonzalez" w:date="2017-09-28T15:51:00Z"/>
              </w:rPr>
            </w:pPr>
          </w:p>
        </w:tc>
        <w:tc>
          <w:tcPr>
            <w:tcW w:w="674" w:type="dxa"/>
            <w:vAlign w:val="center"/>
          </w:tcPr>
          <w:p w14:paraId="74370C4D" w14:textId="61131CB2" w:rsidR="00817C73" w:rsidDel="00532ADB" w:rsidRDefault="00817C73" w:rsidP="00532ADB">
            <w:pPr>
              <w:jc w:val="center"/>
              <w:rPr>
                <w:del w:id="273" w:author="Borja Gonzalez" w:date="2017-09-28T15:51:00Z"/>
              </w:rPr>
            </w:pPr>
          </w:p>
        </w:tc>
        <w:tc>
          <w:tcPr>
            <w:tcW w:w="674" w:type="dxa"/>
            <w:vAlign w:val="center"/>
          </w:tcPr>
          <w:p w14:paraId="7EDFE785" w14:textId="0F4BE22F" w:rsidR="00817C73" w:rsidDel="00532ADB" w:rsidRDefault="00817C73" w:rsidP="00532ADB">
            <w:pPr>
              <w:jc w:val="center"/>
              <w:rPr>
                <w:del w:id="274" w:author="Borja Gonzalez" w:date="2017-09-28T15:51:00Z"/>
              </w:rPr>
            </w:pPr>
            <w:del w:id="27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276" w:author="Borja Gonzalez" w:date="2017-09-28T15:51:00Z"/>
              </w:rPr>
            </w:pPr>
          </w:p>
        </w:tc>
        <w:tc>
          <w:tcPr>
            <w:tcW w:w="674" w:type="dxa"/>
            <w:vAlign w:val="center"/>
          </w:tcPr>
          <w:p w14:paraId="1E18D130" w14:textId="064F46A1" w:rsidR="00817C73" w:rsidDel="00532ADB" w:rsidRDefault="00817C73" w:rsidP="00532ADB">
            <w:pPr>
              <w:jc w:val="center"/>
              <w:rPr>
                <w:del w:id="277" w:author="Borja Gonzalez" w:date="2017-09-28T15:51:00Z"/>
              </w:rPr>
            </w:pPr>
          </w:p>
        </w:tc>
        <w:tc>
          <w:tcPr>
            <w:tcW w:w="851" w:type="dxa"/>
            <w:vAlign w:val="center"/>
          </w:tcPr>
          <w:p w14:paraId="21CD851D" w14:textId="2A55530D" w:rsidR="00817C73" w:rsidDel="00532ADB" w:rsidRDefault="00817C73" w:rsidP="00532ADB">
            <w:pPr>
              <w:jc w:val="center"/>
              <w:rPr>
                <w:del w:id="278" w:author="Borja Gonzalez" w:date="2017-09-28T15:51:00Z"/>
              </w:rPr>
            </w:pPr>
          </w:p>
        </w:tc>
        <w:tc>
          <w:tcPr>
            <w:tcW w:w="674" w:type="dxa"/>
            <w:vAlign w:val="center"/>
          </w:tcPr>
          <w:p w14:paraId="391DCFF7" w14:textId="265FD4EB" w:rsidR="00817C73" w:rsidDel="00532ADB" w:rsidRDefault="00817C73" w:rsidP="00532ADB">
            <w:pPr>
              <w:jc w:val="center"/>
              <w:rPr>
                <w:del w:id="279" w:author="Borja Gonzalez" w:date="2017-09-28T15:51:00Z"/>
              </w:rPr>
            </w:pPr>
          </w:p>
        </w:tc>
        <w:tc>
          <w:tcPr>
            <w:tcW w:w="851" w:type="dxa"/>
            <w:vAlign w:val="center"/>
          </w:tcPr>
          <w:p w14:paraId="4B5B36BD" w14:textId="457801E1" w:rsidR="00817C73" w:rsidDel="00532ADB" w:rsidRDefault="00817C73" w:rsidP="00532ADB">
            <w:pPr>
              <w:jc w:val="center"/>
              <w:rPr>
                <w:del w:id="280" w:author="Borja Gonzalez" w:date="2017-09-28T15:51:00Z"/>
              </w:rPr>
            </w:pPr>
          </w:p>
        </w:tc>
        <w:tc>
          <w:tcPr>
            <w:tcW w:w="674" w:type="dxa"/>
            <w:vAlign w:val="center"/>
          </w:tcPr>
          <w:p w14:paraId="47C0130B" w14:textId="27ECEBA8" w:rsidR="00817C73" w:rsidDel="00532ADB" w:rsidRDefault="00817C73" w:rsidP="00532ADB">
            <w:pPr>
              <w:jc w:val="center"/>
              <w:rPr>
                <w:del w:id="281" w:author="Borja Gonzalez" w:date="2017-09-28T15:51:00Z"/>
              </w:rPr>
            </w:pPr>
          </w:p>
        </w:tc>
      </w:tr>
      <w:tr w:rsidR="00532ADB" w:rsidDel="00532ADB" w14:paraId="0F8899CA" w14:textId="5F64B651" w:rsidTr="00532ADB">
        <w:trPr>
          <w:cantSplit/>
          <w:trHeight w:val="470"/>
          <w:del w:id="282" w:author="Borja Gonzalez" w:date="2017-09-28T15:51:00Z"/>
        </w:trPr>
        <w:tc>
          <w:tcPr>
            <w:tcW w:w="862" w:type="dxa"/>
            <w:vAlign w:val="center"/>
          </w:tcPr>
          <w:p w14:paraId="65DEFFE6" w14:textId="32B10158" w:rsidR="00817C73" w:rsidDel="00532ADB" w:rsidRDefault="00817C73" w:rsidP="0093234F">
            <w:pPr>
              <w:rPr>
                <w:del w:id="283" w:author="Borja Gonzalez" w:date="2017-09-28T15:51:00Z"/>
              </w:rPr>
            </w:pPr>
            <w:del w:id="284"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285" w:author="Borja Gonzalez" w:date="2017-09-28T15:51:00Z"/>
              </w:rPr>
            </w:pPr>
          </w:p>
        </w:tc>
        <w:tc>
          <w:tcPr>
            <w:tcW w:w="674" w:type="dxa"/>
            <w:vAlign w:val="center"/>
          </w:tcPr>
          <w:p w14:paraId="370BF525" w14:textId="06BFD224" w:rsidR="00817C73" w:rsidDel="00532ADB" w:rsidRDefault="00817C73" w:rsidP="00F45CE8">
            <w:pPr>
              <w:jc w:val="center"/>
              <w:rPr>
                <w:del w:id="286" w:author="Borja Gonzalez" w:date="2017-09-28T15:51:00Z"/>
              </w:rPr>
            </w:pPr>
          </w:p>
        </w:tc>
        <w:tc>
          <w:tcPr>
            <w:tcW w:w="674" w:type="dxa"/>
            <w:vAlign w:val="center"/>
          </w:tcPr>
          <w:p w14:paraId="60C85711" w14:textId="07ED52AC" w:rsidR="00817C73" w:rsidDel="00532ADB" w:rsidRDefault="00817C73" w:rsidP="00B24E68">
            <w:pPr>
              <w:jc w:val="center"/>
              <w:rPr>
                <w:del w:id="287" w:author="Borja Gonzalez" w:date="2017-09-28T15:51:00Z"/>
              </w:rPr>
            </w:pPr>
          </w:p>
        </w:tc>
        <w:tc>
          <w:tcPr>
            <w:tcW w:w="851" w:type="dxa"/>
            <w:vAlign w:val="center"/>
          </w:tcPr>
          <w:p w14:paraId="48135C58" w14:textId="4C9C138C" w:rsidR="00817C73" w:rsidDel="00532ADB" w:rsidRDefault="00817C73" w:rsidP="004B4F98">
            <w:pPr>
              <w:jc w:val="center"/>
              <w:rPr>
                <w:del w:id="288" w:author="Borja Gonzalez" w:date="2017-09-28T15:51:00Z"/>
              </w:rPr>
            </w:pPr>
            <w:del w:id="28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290" w:author="Borja Gonzalez" w:date="2017-09-28T15:51:00Z"/>
              </w:rPr>
            </w:pPr>
            <w:del w:id="29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292" w:author="Borja Gonzalez" w:date="2017-09-28T15:51:00Z"/>
              </w:rPr>
            </w:pPr>
          </w:p>
        </w:tc>
        <w:tc>
          <w:tcPr>
            <w:tcW w:w="674" w:type="dxa"/>
            <w:vAlign w:val="center"/>
          </w:tcPr>
          <w:p w14:paraId="0C920B9B" w14:textId="40ABE75E" w:rsidR="00817C73" w:rsidDel="00532ADB" w:rsidRDefault="00817C73" w:rsidP="00532ADB">
            <w:pPr>
              <w:jc w:val="center"/>
              <w:rPr>
                <w:del w:id="293" w:author="Borja Gonzalez" w:date="2017-09-28T15:51:00Z"/>
              </w:rPr>
            </w:pPr>
          </w:p>
        </w:tc>
        <w:tc>
          <w:tcPr>
            <w:tcW w:w="674" w:type="dxa"/>
            <w:vAlign w:val="center"/>
          </w:tcPr>
          <w:p w14:paraId="59D3E1D8" w14:textId="1DD7E15C" w:rsidR="00817C73" w:rsidDel="00532ADB" w:rsidRDefault="00817C73" w:rsidP="00532ADB">
            <w:pPr>
              <w:jc w:val="center"/>
              <w:rPr>
                <w:del w:id="294" w:author="Borja Gonzalez" w:date="2017-09-28T15:51:00Z"/>
              </w:rPr>
            </w:pPr>
          </w:p>
        </w:tc>
        <w:tc>
          <w:tcPr>
            <w:tcW w:w="674" w:type="dxa"/>
            <w:vAlign w:val="center"/>
          </w:tcPr>
          <w:p w14:paraId="308C0B13" w14:textId="12206F3A" w:rsidR="00817C73" w:rsidDel="00532ADB" w:rsidRDefault="00817C73" w:rsidP="00532ADB">
            <w:pPr>
              <w:jc w:val="center"/>
              <w:rPr>
                <w:del w:id="295" w:author="Borja Gonzalez" w:date="2017-09-28T15:51:00Z"/>
              </w:rPr>
            </w:pPr>
            <w:del w:id="29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297" w:author="Borja Gonzalez" w:date="2017-09-28T15:51:00Z"/>
              </w:rPr>
            </w:pPr>
          </w:p>
        </w:tc>
        <w:tc>
          <w:tcPr>
            <w:tcW w:w="851" w:type="dxa"/>
            <w:vAlign w:val="center"/>
          </w:tcPr>
          <w:p w14:paraId="7C4DF2E3" w14:textId="2037245B" w:rsidR="00817C73" w:rsidDel="00532ADB" w:rsidRDefault="00817C73" w:rsidP="00532ADB">
            <w:pPr>
              <w:jc w:val="center"/>
              <w:rPr>
                <w:del w:id="298" w:author="Borja Gonzalez" w:date="2017-09-28T15:51:00Z"/>
              </w:rPr>
            </w:pPr>
          </w:p>
        </w:tc>
        <w:tc>
          <w:tcPr>
            <w:tcW w:w="674" w:type="dxa"/>
            <w:vAlign w:val="center"/>
          </w:tcPr>
          <w:p w14:paraId="7BAA3433" w14:textId="7E7A880E" w:rsidR="00817C73" w:rsidDel="00532ADB" w:rsidRDefault="00817C73" w:rsidP="00532ADB">
            <w:pPr>
              <w:jc w:val="center"/>
              <w:rPr>
                <w:del w:id="299" w:author="Borja Gonzalez" w:date="2017-09-28T15:51:00Z"/>
              </w:rPr>
            </w:pPr>
          </w:p>
        </w:tc>
        <w:tc>
          <w:tcPr>
            <w:tcW w:w="851" w:type="dxa"/>
            <w:vAlign w:val="center"/>
          </w:tcPr>
          <w:p w14:paraId="62D5EE20" w14:textId="3DC273FD" w:rsidR="00817C73" w:rsidDel="00532ADB" w:rsidRDefault="00817C73" w:rsidP="00532ADB">
            <w:pPr>
              <w:jc w:val="center"/>
              <w:rPr>
                <w:del w:id="300" w:author="Borja Gonzalez" w:date="2017-09-28T15:51:00Z"/>
              </w:rPr>
            </w:pPr>
          </w:p>
        </w:tc>
        <w:tc>
          <w:tcPr>
            <w:tcW w:w="674" w:type="dxa"/>
            <w:vAlign w:val="center"/>
          </w:tcPr>
          <w:p w14:paraId="4BA18C1A" w14:textId="67E88C8C" w:rsidR="00817C73" w:rsidDel="00532ADB" w:rsidRDefault="00817C73" w:rsidP="00532ADB">
            <w:pPr>
              <w:jc w:val="center"/>
              <w:rPr>
                <w:del w:id="301" w:author="Borja Gonzalez" w:date="2017-09-28T15:51:00Z"/>
              </w:rPr>
            </w:pPr>
          </w:p>
        </w:tc>
      </w:tr>
      <w:tr w:rsidR="00532ADB" w:rsidDel="00532ADB" w14:paraId="2C1E9CED" w14:textId="37BFC1A1" w:rsidTr="00532ADB">
        <w:trPr>
          <w:cantSplit/>
          <w:trHeight w:val="490"/>
          <w:del w:id="302" w:author="Borja Gonzalez" w:date="2017-09-28T15:51:00Z"/>
        </w:trPr>
        <w:tc>
          <w:tcPr>
            <w:tcW w:w="862" w:type="dxa"/>
            <w:vAlign w:val="center"/>
          </w:tcPr>
          <w:p w14:paraId="068093C8" w14:textId="35B32B00" w:rsidR="00817C73" w:rsidDel="00532ADB" w:rsidRDefault="00817C73" w:rsidP="0093234F">
            <w:pPr>
              <w:rPr>
                <w:del w:id="303" w:author="Borja Gonzalez" w:date="2017-09-28T15:51:00Z"/>
              </w:rPr>
            </w:pPr>
            <w:del w:id="304"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305" w:author="Borja Gonzalez" w:date="2017-09-28T15:51:00Z"/>
              </w:rPr>
            </w:pPr>
          </w:p>
        </w:tc>
        <w:tc>
          <w:tcPr>
            <w:tcW w:w="674" w:type="dxa"/>
            <w:vAlign w:val="center"/>
          </w:tcPr>
          <w:p w14:paraId="0DB21861" w14:textId="5C15064D" w:rsidR="00817C73" w:rsidDel="00532ADB" w:rsidRDefault="00817C73" w:rsidP="00F45CE8">
            <w:pPr>
              <w:jc w:val="center"/>
              <w:rPr>
                <w:del w:id="306" w:author="Borja Gonzalez" w:date="2017-09-28T15:51:00Z"/>
              </w:rPr>
            </w:pPr>
          </w:p>
        </w:tc>
        <w:tc>
          <w:tcPr>
            <w:tcW w:w="674" w:type="dxa"/>
            <w:vAlign w:val="center"/>
          </w:tcPr>
          <w:p w14:paraId="045E07F9" w14:textId="2D9FAE83" w:rsidR="00817C73" w:rsidDel="00532ADB" w:rsidRDefault="00817C73" w:rsidP="00B24E68">
            <w:pPr>
              <w:jc w:val="center"/>
              <w:rPr>
                <w:del w:id="307" w:author="Borja Gonzalez" w:date="2017-09-28T15:51:00Z"/>
              </w:rPr>
            </w:pPr>
          </w:p>
        </w:tc>
        <w:tc>
          <w:tcPr>
            <w:tcW w:w="851" w:type="dxa"/>
            <w:vAlign w:val="center"/>
          </w:tcPr>
          <w:p w14:paraId="56C01BC0" w14:textId="4C4D054F" w:rsidR="00817C73" w:rsidDel="00532ADB" w:rsidRDefault="00817C73" w:rsidP="004B4F98">
            <w:pPr>
              <w:jc w:val="center"/>
              <w:rPr>
                <w:del w:id="308" w:author="Borja Gonzalez" w:date="2017-09-28T15:51:00Z"/>
              </w:rPr>
            </w:pPr>
            <w:del w:id="30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310" w:author="Borja Gonzalez" w:date="2017-09-28T15:51:00Z"/>
              </w:rPr>
            </w:pPr>
            <w:del w:id="31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312" w:author="Borja Gonzalez" w:date="2017-09-28T15:51:00Z"/>
              </w:rPr>
            </w:pPr>
          </w:p>
        </w:tc>
        <w:tc>
          <w:tcPr>
            <w:tcW w:w="674" w:type="dxa"/>
            <w:vAlign w:val="center"/>
          </w:tcPr>
          <w:p w14:paraId="7D7E1974" w14:textId="6BFCC0B6" w:rsidR="00817C73" w:rsidDel="00532ADB" w:rsidRDefault="00817C73" w:rsidP="00532ADB">
            <w:pPr>
              <w:jc w:val="center"/>
              <w:rPr>
                <w:del w:id="313" w:author="Borja Gonzalez" w:date="2017-09-28T15:51:00Z"/>
              </w:rPr>
            </w:pPr>
          </w:p>
        </w:tc>
        <w:tc>
          <w:tcPr>
            <w:tcW w:w="674" w:type="dxa"/>
            <w:vAlign w:val="center"/>
          </w:tcPr>
          <w:p w14:paraId="69A37F48" w14:textId="5A7A0904" w:rsidR="00817C73" w:rsidDel="00532ADB" w:rsidRDefault="00817C73" w:rsidP="00532ADB">
            <w:pPr>
              <w:jc w:val="center"/>
              <w:rPr>
                <w:del w:id="314" w:author="Borja Gonzalez" w:date="2017-09-28T15:51:00Z"/>
              </w:rPr>
            </w:pPr>
          </w:p>
        </w:tc>
        <w:tc>
          <w:tcPr>
            <w:tcW w:w="674" w:type="dxa"/>
            <w:vAlign w:val="center"/>
          </w:tcPr>
          <w:p w14:paraId="4056EF02" w14:textId="16B8C4E2" w:rsidR="00817C73" w:rsidDel="00532ADB" w:rsidRDefault="00817C73" w:rsidP="00532ADB">
            <w:pPr>
              <w:jc w:val="center"/>
              <w:rPr>
                <w:del w:id="315" w:author="Borja Gonzalez" w:date="2017-09-28T15:51:00Z"/>
              </w:rPr>
            </w:pPr>
          </w:p>
        </w:tc>
        <w:tc>
          <w:tcPr>
            <w:tcW w:w="674" w:type="dxa"/>
            <w:vAlign w:val="center"/>
          </w:tcPr>
          <w:p w14:paraId="621BF13F" w14:textId="62171C64" w:rsidR="00817C73" w:rsidDel="00532ADB" w:rsidRDefault="00817C73" w:rsidP="00532ADB">
            <w:pPr>
              <w:jc w:val="center"/>
              <w:rPr>
                <w:del w:id="316" w:author="Borja Gonzalez" w:date="2017-09-28T15:51:00Z"/>
              </w:rPr>
            </w:pPr>
            <w:del w:id="31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318" w:author="Borja Gonzalez" w:date="2017-09-28T15:51:00Z"/>
              </w:rPr>
            </w:pPr>
            <w:del w:id="31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320" w:author="Borja Gonzalez" w:date="2017-09-28T15:51:00Z"/>
              </w:rPr>
            </w:pPr>
          </w:p>
        </w:tc>
        <w:tc>
          <w:tcPr>
            <w:tcW w:w="851" w:type="dxa"/>
            <w:vAlign w:val="center"/>
          </w:tcPr>
          <w:p w14:paraId="2DA4BF88" w14:textId="422F1185" w:rsidR="00817C73" w:rsidDel="00532ADB" w:rsidRDefault="00817C73" w:rsidP="00532ADB">
            <w:pPr>
              <w:jc w:val="center"/>
              <w:rPr>
                <w:del w:id="321" w:author="Borja Gonzalez" w:date="2017-09-28T15:51:00Z"/>
              </w:rPr>
            </w:pPr>
          </w:p>
        </w:tc>
        <w:tc>
          <w:tcPr>
            <w:tcW w:w="674" w:type="dxa"/>
            <w:vAlign w:val="center"/>
          </w:tcPr>
          <w:p w14:paraId="3CB2A2DC" w14:textId="22BFEBA4" w:rsidR="00817C73" w:rsidDel="00532ADB" w:rsidRDefault="00817C73" w:rsidP="00532ADB">
            <w:pPr>
              <w:jc w:val="center"/>
              <w:rPr>
                <w:del w:id="322" w:author="Borja Gonzalez" w:date="2017-09-28T15:51:00Z"/>
              </w:rPr>
            </w:pPr>
          </w:p>
        </w:tc>
      </w:tr>
      <w:tr w:rsidR="00532ADB" w:rsidDel="00532ADB" w14:paraId="6B5235DD" w14:textId="72B65EB7" w:rsidTr="00532ADB">
        <w:trPr>
          <w:cantSplit/>
          <w:trHeight w:val="490"/>
          <w:del w:id="323" w:author="Borja Gonzalez" w:date="2017-09-28T15:51:00Z"/>
        </w:trPr>
        <w:tc>
          <w:tcPr>
            <w:tcW w:w="862" w:type="dxa"/>
            <w:vAlign w:val="center"/>
          </w:tcPr>
          <w:p w14:paraId="2D77031F" w14:textId="5274092A" w:rsidR="00817C73" w:rsidDel="00532ADB" w:rsidRDefault="00817C73" w:rsidP="0093234F">
            <w:pPr>
              <w:rPr>
                <w:del w:id="324" w:author="Borja Gonzalez" w:date="2017-09-28T15:51:00Z"/>
              </w:rPr>
            </w:pPr>
            <w:del w:id="325"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326" w:author="Borja Gonzalez" w:date="2017-09-28T15:51:00Z"/>
              </w:rPr>
            </w:pPr>
          </w:p>
        </w:tc>
        <w:tc>
          <w:tcPr>
            <w:tcW w:w="674" w:type="dxa"/>
            <w:vAlign w:val="center"/>
          </w:tcPr>
          <w:p w14:paraId="49BF79A1" w14:textId="69E3B47D" w:rsidR="00817C73" w:rsidDel="00532ADB" w:rsidRDefault="00817C73" w:rsidP="00F45CE8">
            <w:pPr>
              <w:jc w:val="center"/>
              <w:rPr>
                <w:del w:id="327" w:author="Borja Gonzalez" w:date="2017-09-28T15:51:00Z"/>
              </w:rPr>
            </w:pPr>
          </w:p>
        </w:tc>
        <w:tc>
          <w:tcPr>
            <w:tcW w:w="674" w:type="dxa"/>
            <w:vAlign w:val="center"/>
          </w:tcPr>
          <w:p w14:paraId="51A9E643" w14:textId="5F9019EB" w:rsidR="00817C73" w:rsidDel="00532ADB" w:rsidRDefault="00817C73" w:rsidP="00B24E68">
            <w:pPr>
              <w:jc w:val="center"/>
              <w:rPr>
                <w:del w:id="328" w:author="Borja Gonzalez" w:date="2017-09-28T15:51:00Z"/>
              </w:rPr>
            </w:pPr>
          </w:p>
        </w:tc>
        <w:tc>
          <w:tcPr>
            <w:tcW w:w="851" w:type="dxa"/>
            <w:vAlign w:val="center"/>
          </w:tcPr>
          <w:p w14:paraId="3DD6DA90" w14:textId="363F2589" w:rsidR="00817C73" w:rsidDel="00532ADB" w:rsidRDefault="00817C73" w:rsidP="004B4F98">
            <w:pPr>
              <w:jc w:val="center"/>
              <w:rPr>
                <w:del w:id="329" w:author="Borja Gonzalez" w:date="2017-09-28T15:51:00Z"/>
              </w:rPr>
            </w:pPr>
          </w:p>
        </w:tc>
        <w:tc>
          <w:tcPr>
            <w:tcW w:w="851" w:type="dxa"/>
            <w:vAlign w:val="center"/>
          </w:tcPr>
          <w:p w14:paraId="4E7068F2" w14:textId="2F8FD874" w:rsidR="00817C73" w:rsidDel="00532ADB" w:rsidRDefault="00817C73" w:rsidP="00532ADB">
            <w:pPr>
              <w:jc w:val="center"/>
              <w:rPr>
                <w:del w:id="330" w:author="Borja Gonzalez" w:date="2017-09-28T15:51:00Z"/>
              </w:rPr>
            </w:pPr>
          </w:p>
        </w:tc>
        <w:tc>
          <w:tcPr>
            <w:tcW w:w="674" w:type="dxa"/>
            <w:vAlign w:val="center"/>
          </w:tcPr>
          <w:p w14:paraId="7DF36AD5" w14:textId="3C6FB242" w:rsidR="00817C73" w:rsidDel="00532ADB" w:rsidRDefault="00817C73" w:rsidP="00532ADB">
            <w:pPr>
              <w:jc w:val="center"/>
              <w:rPr>
                <w:del w:id="331" w:author="Borja Gonzalez" w:date="2017-09-28T15:51:00Z"/>
              </w:rPr>
            </w:pPr>
          </w:p>
        </w:tc>
        <w:tc>
          <w:tcPr>
            <w:tcW w:w="674" w:type="dxa"/>
            <w:vAlign w:val="center"/>
          </w:tcPr>
          <w:p w14:paraId="7E566D0E" w14:textId="241658D5" w:rsidR="00817C73" w:rsidDel="00532ADB" w:rsidRDefault="00817C73" w:rsidP="00532ADB">
            <w:pPr>
              <w:jc w:val="center"/>
              <w:rPr>
                <w:del w:id="332" w:author="Borja Gonzalez" w:date="2017-09-28T15:51:00Z"/>
              </w:rPr>
            </w:pPr>
          </w:p>
        </w:tc>
        <w:tc>
          <w:tcPr>
            <w:tcW w:w="674" w:type="dxa"/>
            <w:vAlign w:val="center"/>
          </w:tcPr>
          <w:p w14:paraId="54A29FB5" w14:textId="085AA877" w:rsidR="00817C73" w:rsidDel="00532ADB" w:rsidRDefault="00817C73" w:rsidP="00532ADB">
            <w:pPr>
              <w:jc w:val="center"/>
              <w:rPr>
                <w:del w:id="333" w:author="Borja Gonzalez" w:date="2017-09-28T15:51:00Z"/>
              </w:rPr>
            </w:pPr>
          </w:p>
        </w:tc>
        <w:tc>
          <w:tcPr>
            <w:tcW w:w="674" w:type="dxa"/>
            <w:vAlign w:val="center"/>
          </w:tcPr>
          <w:p w14:paraId="7DD5B2B3" w14:textId="18FDA2D7" w:rsidR="00817C73" w:rsidDel="00532ADB" w:rsidRDefault="00817C73" w:rsidP="00532ADB">
            <w:pPr>
              <w:jc w:val="center"/>
              <w:rPr>
                <w:del w:id="334" w:author="Borja Gonzalez" w:date="2017-09-28T15:51:00Z"/>
              </w:rPr>
            </w:pPr>
          </w:p>
        </w:tc>
        <w:tc>
          <w:tcPr>
            <w:tcW w:w="674" w:type="dxa"/>
            <w:vAlign w:val="center"/>
          </w:tcPr>
          <w:p w14:paraId="0A3575F7" w14:textId="555CE221" w:rsidR="00817C73" w:rsidDel="00532ADB" w:rsidRDefault="00817C73" w:rsidP="00532ADB">
            <w:pPr>
              <w:jc w:val="center"/>
              <w:rPr>
                <w:del w:id="335" w:author="Borja Gonzalez" w:date="2017-09-28T15:51:00Z"/>
              </w:rPr>
            </w:pPr>
          </w:p>
        </w:tc>
        <w:tc>
          <w:tcPr>
            <w:tcW w:w="851" w:type="dxa"/>
            <w:vAlign w:val="center"/>
          </w:tcPr>
          <w:p w14:paraId="3EE7C02B" w14:textId="675BE587" w:rsidR="00817C73" w:rsidRPr="00580CB8" w:rsidDel="00532ADB" w:rsidRDefault="00817C73" w:rsidP="00532ADB">
            <w:pPr>
              <w:jc w:val="center"/>
              <w:rPr>
                <w:del w:id="336"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337" w:author="Borja Gonzalez" w:date="2017-09-28T15:51:00Z"/>
              </w:rPr>
            </w:pPr>
            <w:del w:id="33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339" w:author="Borja Gonzalez" w:date="2017-09-28T15:51:00Z"/>
              </w:rPr>
            </w:pPr>
          </w:p>
        </w:tc>
        <w:tc>
          <w:tcPr>
            <w:tcW w:w="674" w:type="dxa"/>
            <w:vAlign w:val="center"/>
          </w:tcPr>
          <w:p w14:paraId="24A50F8C" w14:textId="65CFDF4C" w:rsidR="00817C73" w:rsidDel="00532ADB" w:rsidRDefault="00817C73" w:rsidP="00532ADB">
            <w:pPr>
              <w:jc w:val="center"/>
              <w:rPr>
                <w:del w:id="340" w:author="Borja Gonzalez" w:date="2017-09-28T15:51:00Z"/>
              </w:rPr>
            </w:pPr>
          </w:p>
        </w:tc>
      </w:tr>
      <w:tr w:rsidR="00532ADB" w:rsidDel="00532ADB" w14:paraId="5647D01E" w14:textId="645A3CA5" w:rsidTr="00532ADB">
        <w:trPr>
          <w:cantSplit/>
          <w:trHeight w:val="490"/>
          <w:del w:id="341" w:author="Borja Gonzalez" w:date="2017-09-28T15:51:00Z"/>
        </w:trPr>
        <w:tc>
          <w:tcPr>
            <w:tcW w:w="862" w:type="dxa"/>
            <w:vAlign w:val="center"/>
          </w:tcPr>
          <w:p w14:paraId="4BE94E7A" w14:textId="595C9933" w:rsidR="00817C73" w:rsidDel="00532ADB" w:rsidRDefault="00817C73" w:rsidP="0093234F">
            <w:pPr>
              <w:rPr>
                <w:del w:id="342" w:author="Borja Gonzalez" w:date="2017-09-28T15:51:00Z"/>
              </w:rPr>
            </w:pPr>
            <w:del w:id="343"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344" w:author="Borja Gonzalez" w:date="2017-09-28T15:51:00Z"/>
              </w:rPr>
            </w:pPr>
          </w:p>
        </w:tc>
        <w:tc>
          <w:tcPr>
            <w:tcW w:w="674" w:type="dxa"/>
            <w:vAlign w:val="center"/>
          </w:tcPr>
          <w:p w14:paraId="50748D70" w14:textId="2D53A782" w:rsidR="00817C73" w:rsidDel="00532ADB" w:rsidRDefault="00817C73" w:rsidP="00F45CE8">
            <w:pPr>
              <w:jc w:val="center"/>
              <w:rPr>
                <w:del w:id="345" w:author="Borja Gonzalez" w:date="2017-09-28T15:51:00Z"/>
              </w:rPr>
            </w:pPr>
          </w:p>
        </w:tc>
        <w:tc>
          <w:tcPr>
            <w:tcW w:w="674" w:type="dxa"/>
            <w:vAlign w:val="center"/>
          </w:tcPr>
          <w:p w14:paraId="2262E9D7" w14:textId="7D4DE670" w:rsidR="00817C73" w:rsidDel="00532ADB" w:rsidRDefault="00817C73" w:rsidP="00B24E68">
            <w:pPr>
              <w:jc w:val="center"/>
              <w:rPr>
                <w:del w:id="346" w:author="Borja Gonzalez" w:date="2017-09-28T15:51:00Z"/>
              </w:rPr>
            </w:pPr>
          </w:p>
        </w:tc>
        <w:tc>
          <w:tcPr>
            <w:tcW w:w="851" w:type="dxa"/>
            <w:vAlign w:val="center"/>
          </w:tcPr>
          <w:p w14:paraId="62053272" w14:textId="308E4A14" w:rsidR="00817C73" w:rsidDel="00532ADB" w:rsidRDefault="00817C73" w:rsidP="004B4F98">
            <w:pPr>
              <w:jc w:val="center"/>
              <w:rPr>
                <w:del w:id="347" w:author="Borja Gonzalez" w:date="2017-09-28T15:51:00Z"/>
              </w:rPr>
            </w:pPr>
          </w:p>
        </w:tc>
        <w:tc>
          <w:tcPr>
            <w:tcW w:w="851" w:type="dxa"/>
            <w:vAlign w:val="center"/>
          </w:tcPr>
          <w:p w14:paraId="70EBB3B2" w14:textId="5DBCB09D" w:rsidR="00817C73" w:rsidDel="00532ADB" w:rsidRDefault="00817C73" w:rsidP="00532ADB">
            <w:pPr>
              <w:jc w:val="center"/>
              <w:rPr>
                <w:del w:id="348" w:author="Borja Gonzalez" w:date="2017-09-28T15:51:00Z"/>
              </w:rPr>
            </w:pPr>
          </w:p>
        </w:tc>
        <w:tc>
          <w:tcPr>
            <w:tcW w:w="674" w:type="dxa"/>
            <w:vAlign w:val="center"/>
          </w:tcPr>
          <w:p w14:paraId="47B1A303" w14:textId="2AD05E96" w:rsidR="00817C73" w:rsidDel="00532ADB" w:rsidRDefault="00817C73" w:rsidP="00532ADB">
            <w:pPr>
              <w:jc w:val="center"/>
              <w:rPr>
                <w:del w:id="349" w:author="Borja Gonzalez" w:date="2017-09-28T15:51:00Z"/>
              </w:rPr>
            </w:pPr>
          </w:p>
        </w:tc>
        <w:tc>
          <w:tcPr>
            <w:tcW w:w="674" w:type="dxa"/>
            <w:vAlign w:val="center"/>
          </w:tcPr>
          <w:p w14:paraId="04C795FE" w14:textId="16C97B62" w:rsidR="00817C73" w:rsidDel="00532ADB" w:rsidRDefault="00817C73" w:rsidP="00532ADB">
            <w:pPr>
              <w:jc w:val="center"/>
              <w:rPr>
                <w:del w:id="350" w:author="Borja Gonzalez" w:date="2017-09-28T15:51:00Z"/>
              </w:rPr>
            </w:pPr>
          </w:p>
        </w:tc>
        <w:tc>
          <w:tcPr>
            <w:tcW w:w="674" w:type="dxa"/>
            <w:vAlign w:val="center"/>
          </w:tcPr>
          <w:p w14:paraId="77D1D3F6" w14:textId="4A8F1EBD" w:rsidR="00817C73" w:rsidDel="00532ADB" w:rsidRDefault="00817C73" w:rsidP="00532ADB">
            <w:pPr>
              <w:jc w:val="center"/>
              <w:rPr>
                <w:del w:id="351" w:author="Borja Gonzalez" w:date="2017-09-28T15:51:00Z"/>
              </w:rPr>
            </w:pPr>
          </w:p>
        </w:tc>
        <w:tc>
          <w:tcPr>
            <w:tcW w:w="674" w:type="dxa"/>
            <w:vAlign w:val="center"/>
          </w:tcPr>
          <w:p w14:paraId="47BD8864" w14:textId="6F9B2514" w:rsidR="00817C73" w:rsidDel="00532ADB" w:rsidRDefault="00817C73" w:rsidP="00532ADB">
            <w:pPr>
              <w:jc w:val="center"/>
              <w:rPr>
                <w:del w:id="352" w:author="Borja Gonzalez" w:date="2017-09-28T15:51:00Z"/>
              </w:rPr>
            </w:pPr>
          </w:p>
        </w:tc>
        <w:tc>
          <w:tcPr>
            <w:tcW w:w="674" w:type="dxa"/>
            <w:vAlign w:val="center"/>
          </w:tcPr>
          <w:p w14:paraId="4D264044" w14:textId="2DEA6A1A" w:rsidR="00817C73" w:rsidDel="00532ADB" w:rsidRDefault="00817C73" w:rsidP="00532ADB">
            <w:pPr>
              <w:jc w:val="center"/>
              <w:rPr>
                <w:del w:id="353" w:author="Borja Gonzalez" w:date="2017-09-28T15:51:00Z"/>
              </w:rPr>
            </w:pPr>
          </w:p>
        </w:tc>
        <w:tc>
          <w:tcPr>
            <w:tcW w:w="851" w:type="dxa"/>
            <w:vAlign w:val="center"/>
          </w:tcPr>
          <w:p w14:paraId="079D0636" w14:textId="14F52869" w:rsidR="00817C73" w:rsidDel="00532ADB" w:rsidRDefault="00817C73" w:rsidP="00532ADB">
            <w:pPr>
              <w:jc w:val="center"/>
              <w:rPr>
                <w:del w:id="354" w:author="Borja Gonzalez" w:date="2017-09-28T15:51:00Z"/>
              </w:rPr>
            </w:pPr>
          </w:p>
        </w:tc>
        <w:tc>
          <w:tcPr>
            <w:tcW w:w="674" w:type="dxa"/>
            <w:vAlign w:val="center"/>
          </w:tcPr>
          <w:p w14:paraId="4F7C45AC" w14:textId="1C1C0A21" w:rsidR="00817C73" w:rsidDel="00532ADB" w:rsidRDefault="00817C73" w:rsidP="00532ADB">
            <w:pPr>
              <w:jc w:val="center"/>
              <w:rPr>
                <w:del w:id="355" w:author="Borja Gonzalez" w:date="2017-09-28T15:51:00Z"/>
              </w:rPr>
            </w:pPr>
          </w:p>
        </w:tc>
        <w:tc>
          <w:tcPr>
            <w:tcW w:w="851" w:type="dxa"/>
            <w:vAlign w:val="center"/>
          </w:tcPr>
          <w:p w14:paraId="1B76FCFD" w14:textId="7ABD607D" w:rsidR="00817C73" w:rsidRPr="00580CB8" w:rsidDel="00532ADB" w:rsidRDefault="00817C73" w:rsidP="00532ADB">
            <w:pPr>
              <w:jc w:val="center"/>
              <w:rPr>
                <w:del w:id="356" w:author="Borja Gonzalez" w:date="2017-09-28T15:51:00Z"/>
                <w:rFonts w:ascii="Menlo Regular" w:eastAsia="Times New Roman" w:hAnsi="Menlo Regular" w:cs="Menlo Regular"/>
                <w:color w:val="222222"/>
                <w:sz w:val="40"/>
                <w:szCs w:val="40"/>
                <w:shd w:val="clear" w:color="auto" w:fill="FFFFFF"/>
              </w:rPr>
            </w:pPr>
            <w:del w:id="35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358" w:author="Borja Gonzalez" w:date="2017-09-28T15:51:00Z"/>
              </w:rPr>
            </w:pPr>
            <w:del w:id="35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360" w:author="Borja Gonzalez" w:date="2017-09-29T13:23:00Z">
        <w:del w:id="361"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362"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363">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1E7945C7" w14:textId="77777777" w:rsidTr="008960CE">
                                  <w:trPr>
                                    <w:cantSplit/>
                                    <w:trHeight w:val="1194"/>
                                    <w:trPrChange w:id="364" w:author="Borja Gonzalez" w:date="2017-09-29T13:30:00Z">
                                      <w:trPr>
                                        <w:cantSplit/>
                                        <w:trHeight w:val="1194"/>
                                      </w:trPr>
                                    </w:trPrChange>
                                  </w:trPr>
                                  <w:tc>
                                    <w:tcPr>
                                      <w:tcW w:w="1074" w:type="dxa"/>
                                      <w:vAlign w:val="center"/>
                                      <w:tcPrChange w:id="365" w:author="Borja Gonzalez" w:date="2017-09-29T13:30:00Z">
                                        <w:tcPr>
                                          <w:tcW w:w="1074" w:type="dxa"/>
                                          <w:vAlign w:val="center"/>
                                        </w:tcPr>
                                      </w:tcPrChange>
                                    </w:tcPr>
                                    <w:p w14:paraId="597C9F79" w14:textId="77777777" w:rsidR="005602CA" w:rsidRDefault="005602CA" w:rsidP="008960CE">
                                      <w:r>
                                        <w:t>Casos de Uso</w:t>
                                      </w:r>
                                    </w:p>
                                  </w:tc>
                                  <w:tc>
                                    <w:tcPr>
                                      <w:tcW w:w="739" w:type="dxa"/>
                                      <w:vAlign w:val="center"/>
                                      <w:tcPrChange w:id="366" w:author="Borja Gonzalez" w:date="2017-09-29T13:30:00Z">
                                        <w:tcPr>
                                          <w:tcW w:w="739" w:type="dxa"/>
                                          <w:vAlign w:val="center"/>
                                        </w:tcPr>
                                      </w:tcPrChange>
                                    </w:tcPr>
                                    <w:p w14:paraId="1CFEC64B" w14:textId="77777777" w:rsidR="005602CA" w:rsidRDefault="005602CA" w:rsidP="008960CE">
                                      <w:r>
                                        <w:t>RF1</w:t>
                                      </w:r>
                                    </w:p>
                                  </w:tc>
                                  <w:tc>
                                    <w:tcPr>
                                      <w:tcW w:w="709" w:type="dxa"/>
                                      <w:vAlign w:val="center"/>
                                      <w:tcPrChange w:id="367" w:author="Borja Gonzalez" w:date="2017-09-29T13:30:00Z">
                                        <w:tcPr>
                                          <w:tcW w:w="709" w:type="dxa"/>
                                          <w:vAlign w:val="center"/>
                                        </w:tcPr>
                                      </w:tcPrChange>
                                    </w:tcPr>
                                    <w:p w14:paraId="7509DCD9" w14:textId="77777777" w:rsidR="005602CA" w:rsidRDefault="005602CA" w:rsidP="008960CE">
                                      <w:r>
                                        <w:t>RF2</w:t>
                                      </w:r>
                                    </w:p>
                                  </w:tc>
                                  <w:tc>
                                    <w:tcPr>
                                      <w:tcW w:w="709" w:type="dxa"/>
                                      <w:vAlign w:val="center"/>
                                      <w:tcPrChange w:id="368" w:author="Borja Gonzalez" w:date="2017-09-29T13:30:00Z">
                                        <w:tcPr>
                                          <w:tcW w:w="709" w:type="dxa"/>
                                          <w:vAlign w:val="center"/>
                                        </w:tcPr>
                                      </w:tcPrChange>
                                    </w:tcPr>
                                    <w:p w14:paraId="166A541D" w14:textId="77777777" w:rsidR="005602CA" w:rsidRDefault="005602CA" w:rsidP="008960CE">
                                      <w:r>
                                        <w:t>RF3</w:t>
                                      </w:r>
                                    </w:p>
                                  </w:tc>
                                  <w:tc>
                                    <w:tcPr>
                                      <w:tcW w:w="709" w:type="dxa"/>
                                      <w:vAlign w:val="center"/>
                                      <w:tcPrChange w:id="369" w:author="Borja Gonzalez" w:date="2017-09-29T13:30:00Z">
                                        <w:tcPr>
                                          <w:tcW w:w="709" w:type="dxa"/>
                                          <w:vAlign w:val="center"/>
                                        </w:tcPr>
                                      </w:tcPrChange>
                                    </w:tcPr>
                                    <w:p w14:paraId="0829A9F1" w14:textId="77777777" w:rsidR="005602CA" w:rsidRDefault="005602CA" w:rsidP="008960CE">
                                      <w:r>
                                        <w:t>RF4</w:t>
                                      </w:r>
                                    </w:p>
                                  </w:tc>
                                  <w:tc>
                                    <w:tcPr>
                                      <w:tcW w:w="708" w:type="dxa"/>
                                      <w:vAlign w:val="center"/>
                                      <w:tcPrChange w:id="370" w:author="Borja Gonzalez" w:date="2017-09-29T13:30:00Z">
                                        <w:tcPr>
                                          <w:tcW w:w="708" w:type="dxa"/>
                                          <w:vAlign w:val="center"/>
                                        </w:tcPr>
                                      </w:tcPrChange>
                                    </w:tcPr>
                                    <w:p w14:paraId="41692804" w14:textId="77777777" w:rsidR="005602CA" w:rsidRDefault="005602CA" w:rsidP="008960CE">
                                      <w:r>
                                        <w:t>RF5</w:t>
                                      </w:r>
                                    </w:p>
                                  </w:tc>
                                  <w:tc>
                                    <w:tcPr>
                                      <w:tcW w:w="709" w:type="dxa"/>
                                      <w:vAlign w:val="center"/>
                                      <w:tcPrChange w:id="371" w:author="Borja Gonzalez" w:date="2017-09-29T13:30:00Z">
                                        <w:tcPr>
                                          <w:tcW w:w="709" w:type="dxa"/>
                                          <w:vAlign w:val="center"/>
                                        </w:tcPr>
                                      </w:tcPrChange>
                                    </w:tcPr>
                                    <w:p w14:paraId="7A30F465" w14:textId="77777777" w:rsidR="005602CA" w:rsidRDefault="005602CA" w:rsidP="008960CE">
                                      <w:r>
                                        <w:t>RF6</w:t>
                                      </w:r>
                                    </w:p>
                                  </w:tc>
                                  <w:tc>
                                    <w:tcPr>
                                      <w:tcW w:w="709" w:type="dxa"/>
                                      <w:vAlign w:val="center"/>
                                      <w:tcPrChange w:id="372" w:author="Borja Gonzalez" w:date="2017-09-29T13:30:00Z">
                                        <w:tcPr>
                                          <w:tcW w:w="709" w:type="dxa"/>
                                          <w:vAlign w:val="center"/>
                                        </w:tcPr>
                                      </w:tcPrChange>
                                    </w:tcPr>
                                    <w:p w14:paraId="431CC9D1" w14:textId="77777777" w:rsidR="005602CA" w:rsidRDefault="005602CA" w:rsidP="008960CE">
                                      <w:r>
                                        <w:t>RF7</w:t>
                                      </w:r>
                                    </w:p>
                                  </w:tc>
                                  <w:tc>
                                    <w:tcPr>
                                      <w:tcW w:w="709" w:type="dxa"/>
                                      <w:vAlign w:val="center"/>
                                      <w:tcPrChange w:id="373" w:author="Borja Gonzalez" w:date="2017-09-29T13:30:00Z">
                                        <w:tcPr>
                                          <w:tcW w:w="709" w:type="dxa"/>
                                          <w:vAlign w:val="center"/>
                                        </w:tcPr>
                                      </w:tcPrChange>
                                    </w:tcPr>
                                    <w:p w14:paraId="42772BF8" w14:textId="77777777" w:rsidR="005602CA" w:rsidRDefault="005602CA" w:rsidP="008960CE">
                                      <w:r>
                                        <w:t>RF8</w:t>
                                      </w:r>
                                    </w:p>
                                  </w:tc>
                                  <w:tc>
                                    <w:tcPr>
                                      <w:tcW w:w="708" w:type="dxa"/>
                                      <w:vAlign w:val="center"/>
                                      <w:tcPrChange w:id="374" w:author="Borja Gonzalez" w:date="2017-09-29T13:30:00Z">
                                        <w:tcPr>
                                          <w:tcW w:w="708" w:type="dxa"/>
                                          <w:vAlign w:val="center"/>
                                        </w:tcPr>
                                      </w:tcPrChange>
                                    </w:tcPr>
                                    <w:p w14:paraId="70DEA926" w14:textId="77777777" w:rsidR="005602CA" w:rsidRDefault="005602CA" w:rsidP="008960CE">
                                      <w:r>
                                        <w:t>RF9</w:t>
                                      </w:r>
                                    </w:p>
                                  </w:tc>
                                  <w:tc>
                                    <w:tcPr>
                                      <w:tcW w:w="851" w:type="dxa"/>
                                      <w:vAlign w:val="center"/>
                                      <w:tcPrChange w:id="375" w:author="Borja Gonzalez" w:date="2017-09-29T13:30:00Z">
                                        <w:tcPr>
                                          <w:tcW w:w="851" w:type="dxa"/>
                                          <w:vAlign w:val="center"/>
                                        </w:tcPr>
                                      </w:tcPrChange>
                                    </w:tcPr>
                                    <w:p w14:paraId="290C11C4" w14:textId="77777777" w:rsidR="005602CA" w:rsidRDefault="005602CA" w:rsidP="008960CE">
                                      <w:r>
                                        <w:t>RNF1</w:t>
                                      </w:r>
                                    </w:p>
                                  </w:tc>
                                  <w:tc>
                                    <w:tcPr>
                                      <w:tcW w:w="850" w:type="dxa"/>
                                      <w:vAlign w:val="center"/>
                                      <w:tcPrChange w:id="376" w:author="Borja Gonzalez" w:date="2017-09-29T13:30:00Z">
                                        <w:tcPr>
                                          <w:tcW w:w="850" w:type="dxa"/>
                                          <w:vAlign w:val="center"/>
                                        </w:tcPr>
                                      </w:tcPrChange>
                                    </w:tcPr>
                                    <w:p w14:paraId="4F124287" w14:textId="77777777" w:rsidR="005602CA" w:rsidRDefault="005602CA" w:rsidP="008960CE">
                                      <w:r>
                                        <w:t>RNF2</w:t>
                                      </w:r>
                                    </w:p>
                                  </w:tc>
                                  <w:tc>
                                    <w:tcPr>
                                      <w:tcW w:w="851" w:type="dxa"/>
                                      <w:vAlign w:val="center"/>
                                      <w:tcPrChange w:id="377" w:author="Borja Gonzalez" w:date="2017-09-29T13:30:00Z">
                                        <w:tcPr>
                                          <w:tcW w:w="851" w:type="dxa"/>
                                          <w:vAlign w:val="center"/>
                                        </w:tcPr>
                                      </w:tcPrChange>
                                    </w:tcPr>
                                    <w:p w14:paraId="0A8F02F9" w14:textId="77777777" w:rsidR="005602CA" w:rsidRDefault="005602CA" w:rsidP="008960CE">
                                      <w:r>
                                        <w:t>RNF3</w:t>
                                      </w:r>
                                    </w:p>
                                  </w:tc>
                                  <w:tc>
                                    <w:tcPr>
                                      <w:tcW w:w="850" w:type="dxa"/>
                                      <w:vAlign w:val="center"/>
                                      <w:tcPrChange w:id="378" w:author="Borja Gonzalez" w:date="2017-09-29T13:30:00Z">
                                        <w:tcPr>
                                          <w:tcW w:w="850" w:type="dxa"/>
                                          <w:vAlign w:val="center"/>
                                        </w:tcPr>
                                      </w:tcPrChange>
                                    </w:tcPr>
                                    <w:p w14:paraId="2B71BA56" w14:textId="77777777" w:rsidR="005602CA" w:rsidRDefault="005602CA" w:rsidP="008960CE">
                                      <w:r>
                                        <w:t>RNF4</w:t>
                                      </w:r>
                                    </w:p>
                                  </w:tc>
                                  <w:tc>
                                    <w:tcPr>
                                      <w:tcW w:w="841" w:type="dxa"/>
                                      <w:vAlign w:val="center"/>
                                      <w:tcPrChange w:id="379" w:author="Borja Gonzalez" w:date="2017-09-29T13:30:00Z">
                                        <w:tcPr>
                                          <w:tcW w:w="983" w:type="dxa"/>
                                          <w:vAlign w:val="center"/>
                                        </w:tcPr>
                                      </w:tcPrChange>
                                    </w:tcPr>
                                    <w:p w14:paraId="450651B4" w14:textId="77777777" w:rsidR="005602CA" w:rsidRDefault="005602CA" w:rsidP="008960CE">
                                      <w:r>
                                        <w:t>RNF5</w:t>
                                      </w:r>
                                    </w:p>
                                  </w:tc>
                                </w:tr>
                                <w:tr w:rsidR="005602CA" w14:paraId="3BA6374E" w14:textId="77777777" w:rsidTr="008960CE">
                                  <w:trPr>
                                    <w:cantSplit/>
                                    <w:trHeight w:val="490"/>
                                    <w:trPrChange w:id="380" w:author="Borja Gonzalez" w:date="2017-09-29T13:30:00Z">
                                      <w:trPr>
                                        <w:cantSplit/>
                                        <w:trHeight w:val="490"/>
                                      </w:trPr>
                                    </w:trPrChange>
                                  </w:trPr>
                                  <w:tc>
                                    <w:tcPr>
                                      <w:tcW w:w="1074" w:type="dxa"/>
                                      <w:vAlign w:val="center"/>
                                      <w:tcPrChange w:id="381" w:author="Borja Gonzalez" w:date="2017-09-29T13:30:00Z">
                                        <w:tcPr>
                                          <w:tcW w:w="1074" w:type="dxa"/>
                                          <w:vAlign w:val="center"/>
                                        </w:tcPr>
                                      </w:tcPrChange>
                                    </w:tcPr>
                                    <w:p w14:paraId="2D769F89" w14:textId="77777777" w:rsidR="005602CA" w:rsidRDefault="005602CA" w:rsidP="008960CE">
                                      <w:r>
                                        <w:t>CU1</w:t>
                                      </w:r>
                                    </w:p>
                                  </w:tc>
                                  <w:tc>
                                    <w:tcPr>
                                      <w:tcW w:w="739" w:type="dxa"/>
                                      <w:vAlign w:val="center"/>
                                      <w:tcPrChange w:id="382" w:author="Borja Gonzalez" w:date="2017-09-29T13:30:00Z">
                                        <w:tcPr>
                                          <w:tcW w:w="739" w:type="dxa"/>
                                          <w:vAlign w:val="center"/>
                                        </w:tcPr>
                                      </w:tcPrChange>
                                    </w:tcPr>
                                    <w:p w14:paraId="3AD3261C"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83" w:author="Borja Gonzalez" w:date="2017-09-29T13:30:00Z">
                                        <w:tcPr>
                                          <w:tcW w:w="709" w:type="dxa"/>
                                          <w:vAlign w:val="center"/>
                                        </w:tcPr>
                                      </w:tcPrChange>
                                    </w:tcPr>
                                    <w:p w14:paraId="5169C3C2" w14:textId="77777777" w:rsidR="005602CA" w:rsidRDefault="005602CA" w:rsidP="008960CE">
                                      <w:pPr>
                                        <w:jc w:val="center"/>
                                      </w:pPr>
                                    </w:p>
                                  </w:tc>
                                  <w:tc>
                                    <w:tcPr>
                                      <w:tcW w:w="709" w:type="dxa"/>
                                      <w:vAlign w:val="center"/>
                                      <w:tcPrChange w:id="384" w:author="Borja Gonzalez" w:date="2017-09-29T13:30:00Z">
                                        <w:tcPr>
                                          <w:tcW w:w="709" w:type="dxa"/>
                                          <w:vAlign w:val="center"/>
                                        </w:tcPr>
                                      </w:tcPrChange>
                                    </w:tcPr>
                                    <w:p w14:paraId="6187BD2B" w14:textId="77777777" w:rsidR="005602CA" w:rsidRDefault="005602CA" w:rsidP="008960CE">
                                      <w:pPr>
                                        <w:jc w:val="center"/>
                                      </w:pPr>
                                    </w:p>
                                  </w:tc>
                                  <w:tc>
                                    <w:tcPr>
                                      <w:tcW w:w="709" w:type="dxa"/>
                                      <w:vAlign w:val="center"/>
                                      <w:tcPrChange w:id="385" w:author="Borja Gonzalez" w:date="2017-09-29T13:30:00Z">
                                        <w:tcPr>
                                          <w:tcW w:w="709" w:type="dxa"/>
                                          <w:vAlign w:val="center"/>
                                        </w:tcPr>
                                      </w:tcPrChange>
                                    </w:tcPr>
                                    <w:p w14:paraId="2F7116B4" w14:textId="77777777" w:rsidR="005602CA" w:rsidRDefault="005602CA" w:rsidP="008960CE">
                                      <w:pPr>
                                        <w:jc w:val="center"/>
                                      </w:pPr>
                                    </w:p>
                                  </w:tc>
                                  <w:tc>
                                    <w:tcPr>
                                      <w:tcW w:w="708" w:type="dxa"/>
                                      <w:vAlign w:val="center"/>
                                      <w:tcPrChange w:id="386" w:author="Borja Gonzalez" w:date="2017-09-29T13:30:00Z">
                                        <w:tcPr>
                                          <w:tcW w:w="708" w:type="dxa"/>
                                          <w:vAlign w:val="center"/>
                                        </w:tcPr>
                                      </w:tcPrChange>
                                    </w:tcPr>
                                    <w:p w14:paraId="2080C970" w14:textId="77777777" w:rsidR="005602CA" w:rsidRDefault="005602CA" w:rsidP="008960CE">
                                      <w:pPr>
                                        <w:jc w:val="center"/>
                                      </w:pPr>
                                    </w:p>
                                  </w:tc>
                                  <w:tc>
                                    <w:tcPr>
                                      <w:tcW w:w="709" w:type="dxa"/>
                                      <w:vAlign w:val="center"/>
                                      <w:tcPrChange w:id="387" w:author="Borja Gonzalez" w:date="2017-09-29T13:30:00Z">
                                        <w:tcPr>
                                          <w:tcW w:w="709" w:type="dxa"/>
                                          <w:vAlign w:val="center"/>
                                        </w:tcPr>
                                      </w:tcPrChange>
                                    </w:tcPr>
                                    <w:p w14:paraId="07BCA38F" w14:textId="77777777" w:rsidR="005602CA" w:rsidRDefault="005602CA" w:rsidP="008960CE">
                                      <w:pPr>
                                        <w:jc w:val="center"/>
                                      </w:pPr>
                                    </w:p>
                                  </w:tc>
                                  <w:tc>
                                    <w:tcPr>
                                      <w:tcW w:w="709" w:type="dxa"/>
                                      <w:vAlign w:val="center"/>
                                      <w:tcPrChange w:id="388" w:author="Borja Gonzalez" w:date="2017-09-29T13:30:00Z">
                                        <w:tcPr>
                                          <w:tcW w:w="709" w:type="dxa"/>
                                          <w:vAlign w:val="center"/>
                                        </w:tcPr>
                                      </w:tcPrChange>
                                    </w:tcPr>
                                    <w:p w14:paraId="6ADB5E91" w14:textId="77777777" w:rsidR="005602CA" w:rsidRDefault="005602CA" w:rsidP="008960CE">
                                      <w:pPr>
                                        <w:jc w:val="center"/>
                                      </w:pPr>
                                    </w:p>
                                  </w:tc>
                                  <w:tc>
                                    <w:tcPr>
                                      <w:tcW w:w="709" w:type="dxa"/>
                                      <w:vAlign w:val="center"/>
                                      <w:tcPrChange w:id="389" w:author="Borja Gonzalez" w:date="2017-09-29T13:30:00Z">
                                        <w:tcPr>
                                          <w:tcW w:w="709" w:type="dxa"/>
                                          <w:vAlign w:val="center"/>
                                        </w:tcPr>
                                      </w:tcPrChange>
                                    </w:tcPr>
                                    <w:p w14:paraId="7CC7D4A9" w14:textId="77777777" w:rsidR="005602CA" w:rsidRDefault="005602CA" w:rsidP="008960CE">
                                      <w:pPr>
                                        <w:jc w:val="center"/>
                                      </w:pPr>
                                    </w:p>
                                  </w:tc>
                                  <w:tc>
                                    <w:tcPr>
                                      <w:tcW w:w="708" w:type="dxa"/>
                                      <w:vAlign w:val="center"/>
                                      <w:tcPrChange w:id="390" w:author="Borja Gonzalez" w:date="2017-09-29T13:30:00Z">
                                        <w:tcPr>
                                          <w:tcW w:w="708" w:type="dxa"/>
                                          <w:vAlign w:val="center"/>
                                        </w:tcPr>
                                      </w:tcPrChange>
                                    </w:tcPr>
                                    <w:p w14:paraId="19365E7E" w14:textId="77777777" w:rsidR="005602CA" w:rsidRDefault="005602CA" w:rsidP="008960CE">
                                      <w:pPr>
                                        <w:jc w:val="center"/>
                                      </w:pPr>
                                    </w:p>
                                  </w:tc>
                                  <w:tc>
                                    <w:tcPr>
                                      <w:tcW w:w="851" w:type="dxa"/>
                                      <w:vAlign w:val="center"/>
                                      <w:tcPrChange w:id="391" w:author="Borja Gonzalez" w:date="2017-09-29T13:30:00Z">
                                        <w:tcPr>
                                          <w:tcW w:w="851" w:type="dxa"/>
                                          <w:vAlign w:val="center"/>
                                        </w:tcPr>
                                      </w:tcPrChange>
                                    </w:tcPr>
                                    <w:p w14:paraId="55D3CE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392" w:author="Borja Gonzalez" w:date="2017-09-29T13:30:00Z">
                                        <w:tcPr>
                                          <w:tcW w:w="850" w:type="dxa"/>
                                          <w:vAlign w:val="center"/>
                                        </w:tcPr>
                                      </w:tcPrChange>
                                    </w:tcPr>
                                    <w:p w14:paraId="39A336D1" w14:textId="77777777" w:rsidR="005602CA" w:rsidRDefault="005602CA" w:rsidP="008960CE">
                                      <w:pPr>
                                        <w:jc w:val="center"/>
                                      </w:pPr>
                                    </w:p>
                                  </w:tc>
                                  <w:tc>
                                    <w:tcPr>
                                      <w:tcW w:w="851" w:type="dxa"/>
                                      <w:vAlign w:val="center"/>
                                      <w:tcPrChange w:id="393" w:author="Borja Gonzalez" w:date="2017-09-29T13:30:00Z">
                                        <w:tcPr>
                                          <w:tcW w:w="851" w:type="dxa"/>
                                          <w:vAlign w:val="center"/>
                                        </w:tcPr>
                                      </w:tcPrChange>
                                    </w:tcPr>
                                    <w:p w14:paraId="457AB622" w14:textId="77777777" w:rsidR="005602CA" w:rsidRDefault="005602CA" w:rsidP="008960CE">
                                      <w:pPr>
                                        <w:jc w:val="center"/>
                                      </w:pPr>
                                    </w:p>
                                  </w:tc>
                                  <w:tc>
                                    <w:tcPr>
                                      <w:tcW w:w="850" w:type="dxa"/>
                                      <w:vAlign w:val="center"/>
                                      <w:tcPrChange w:id="394" w:author="Borja Gonzalez" w:date="2017-09-29T13:30:00Z">
                                        <w:tcPr>
                                          <w:tcW w:w="850" w:type="dxa"/>
                                          <w:vAlign w:val="center"/>
                                        </w:tcPr>
                                      </w:tcPrChange>
                                    </w:tcPr>
                                    <w:p w14:paraId="0FAA17C3" w14:textId="77777777" w:rsidR="005602CA" w:rsidRDefault="005602CA" w:rsidP="008960CE">
                                      <w:pPr>
                                        <w:jc w:val="center"/>
                                      </w:pPr>
                                    </w:p>
                                  </w:tc>
                                  <w:tc>
                                    <w:tcPr>
                                      <w:tcW w:w="841" w:type="dxa"/>
                                      <w:vAlign w:val="center"/>
                                      <w:tcPrChange w:id="395" w:author="Borja Gonzalez" w:date="2017-09-29T13:30:00Z">
                                        <w:tcPr>
                                          <w:tcW w:w="983" w:type="dxa"/>
                                          <w:vAlign w:val="center"/>
                                        </w:tcPr>
                                      </w:tcPrChange>
                                    </w:tcPr>
                                    <w:p w14:paraId="0B5E4C6A" w14:textId="77777777" w:rsidR="005602CA" w:rsidRDefault="005602CA" w:rsidP="008960CE">
                                      <w:pPr>
                                        <w:jc w:val="center"/>
                                      </w:pPr>
                                    </w:p>
                                  </w:tc>
                                </w:tr>
                                <w:tr w:rsidR="005602CA" w14:paraId="373D2359" w14:textId="77777777" w:rsidTr="008960CE">
                                  <w:trPr>
                                    <w:cantSplit/>
                                    <w:trHeight w:val="470"/>
                                    <w:trPrChange w:id="396" w:author="Borja Gonzalez" w:date="2017-09-29T13:30:00Z">
                                      <w:trPr>
                                        <w:cantSplit/>
                                        <w:trHeight w:val="470"/>
                                      </w:trPr>
                                    </w:trPrChange>
                                  </w:trPr>
                                  <w:tc>
                                    <w:tcPr>
                                      <w:tcW w:w="1074" w:type="dxa"/>
                                      <w:vAlign w:val="center"/>
                                      <w:tcPrChange w:id="397" w:author="Borja Gonzalez" w:date="2017-09-29T13:30:00Z">
                                        <w:tcPr>
                                          <w:tcW w:w="1074" w:type="dxa"/>
                                          <w:vAlign w:val="center"/>
                                        </w:tcPr>
                                      </w:tcPrChange>
                                    </w:tcPr>
                                    <w:p w14:paraId="72A47909" w14:textId="77777777" w:rsidR="005602CA" w:rsidRDefault="005602CA" w:rsidP="008960CE">
                                      <w:r>
                                        <w:t>CU2</w:t>
                                      </w:r>
                                    </w:p>
                                  </w:tc>
                                  <w:tc>
                                    <w:tcPr>
                                      <w:tcW w:w="739" w:type="dxa"/>
                                      <w:vAlign w:val="center"/>
                                      <w:tcPrChange w:id="398" w:author="Borja Gonzalez" w:date="2017-09-29T13:30:00Z">
                                        <w:tcPr>
                                          <w:tcW w:w="739" w:type="dxa"/>
                                          <w:vAlign w:val="center"/>
                                        </w:tcPr>
                                      </w:tcPrChange>
                                    </w:tcPr>
                                    <w:p w14:paraId="2AC435F9" w14:textId="77777777" w:rsidR="005602CA" w:rsidRDefault="005602CA" w:rsidP="008960CE">
                                      <w:pPr>
                                        <w:jc w:val="center"/>
                                      </w:pPr>
                                    </w:p>
                                  </w:tc>
                                  <w:tc>
                                    <w:tcPr>
                                      <w:tcW w:w="709" w:type="dxa"/>
                                      <w:vAlign w:val="center"/>
                                      <w:tcPrChange w:id="399" w:author="Borja Gonzalez" w:date="2017-09-29T13:30:00Z">
                                        <w:tcPr>
                                          <w:tcW w:w="709" w:type="dxa"/>
                                          <w:vAlign w:val="center"/>
                                        </w:tcPr>
                                      </w:tcPrChange>
                                    </w:tcPr>
                                    <w:p w14:paraId="445753EB"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00" w:author="Borja Gonzalez" w:date="2017-09-29T13:30:00Z">
                                        <w:tcPr>
                                          <w:tcW w:w="709" w:type="dxa"/>
                                          <w:vAlign w:val="center"/>
                                        </w:tcPr>
                                      </w:tcPrChange>
                                    </w:tcPr>
                                    <w:p w14:paraId="653B3CA1" w14:textId="77777777" w:rsidR="005602CA" w:rsidRDefault="005602CA" w:rsidP="008960CE">
                                      <w:pPr>
                                        <w:jc w:val="center"/>
                                      </w:pPr>
                                    </w:p>
                                  </w:tc>
                                  <w:tc>
                                    <w:tcPr>
                                      <w:tcW w:w="709" w:type="dxa"/>
                                      <w:vAlign w:val="center"/>
                                      <w:tcPrChange w:id="401" w:author="Borja Gonzalez" w:date="2017-09-29T13:30:00Z">
                                        <w:tcPr>
                                          <w:tcW w:w="709" w:type="dxa"/>
                                          <w:vAlign w:val="center"/>
                                        </w:tcPr>
                                      </w:tcPrChange>
                                    </w:tcPr>
                                    <w:p w14:paraId="2C91D9A9" w14:textId="77777777" w:rsidR="005602CA" w:rsidRDefault="005602CA" w:rsidP="008960CE">
                                      <w:pPr>
                                        <w:jc w:val="center"/>
                                      </w:pPr>
                                    </w:p>
                                  </w:tc>
                                  <w:tc>
                                    <w:tcPr>
                                      <w:tcW w:w="708" w:type="dxa"/>
                                      <w:vAlign w:val="center"/>
                                      <w:tcPrChange w:id="402" w:author="Borja Gonzalez" w:date="2017-09-29T13:30:00Z">
                                        <w:tcPr>
                                          <w:tcW w:w="708" w:type="dxa"/>
                                          <w:vAlign w:val="center"/>
                                        </w:tcPr>
                                      </w:tcPrChange>
                                    </w:tcPr>
                                    <w:p w14:paraId="7257F4D2" w14:textId="77777777" w:rsidR="005602CA" w:rsidRDefault="005602CA" w:rsidP="008960CE">
                                      <w:pPr>
                                        <w:jc w:val="center"/>
                                      </w:pPr>
                                    </w:p>
                                  </w:tc>
                                  <w:tc>
                                    <w:tcPr>
                                      <w:tcW w:w="709" w:type="dxa"/>
                                      <w:vAlign w:val="center"/>
                                      <w:tcPrChange w:id="403" w:author="Borja Gonzalez" w:date="2017-09-29T13:30:00Z">
                                        <w:tcPr>
                                          <w:tcW w:w="709" w:type="dxa"/>
                                          <w:vAlign w:val="center"/>
                                        </w:tcPr>
                                      </w:tcPrChange>
                                    </w:tcPr>
                                    <w:p w14:paraId="3358009F" w14:textId="77777777" w:rsidR="005602CA" w:rsidRDefault="005602CA" w:rsidP="008960CE">
                                      <w:pPr>
                                        <w:jc w:val="center"/>
                                      </w:pPr>
                                    </w:p>
                                  </w:tc>
                                  <w:tc>
                                    <w:tcPr>
                                      <w:tcW w:w="709" w:type="dxa"/>
                                      <w:vAlign w:val="center"/>
                                      <w:tcPrChange w:id="404" w:author="Borja Gonzalez" w:date="2017-09-29T13:30:00Z">
                                        <w:tcPr>
                                          <w:tcW w:w="709" w:type="dxa"/>
                                          <w:vAlign w:val="center"/>
                                        </w:tcPr>
                                      </w:tcPrChange>
                                    </w:tcPr>
                                    <w:p w14:paraId="521C8FA1" w14:textId="77777777" w:rsidR="005602CA" w:rsidRDefault="005602CA" w:rsidP="008960CE">
                                      <w:pPr>
                                        <w:jc w:val="center"/>
                                      </w:pPr>
                                    </w:p>
                                  </w:tc>
                                  <w:tc>
                                    <w:tcPr>
                                      <w:tcW w:w="709" w:type="dxa"/>
                                      <w:vAlign w:val="center"/>
                                      <w:tcPrChange w:id="405" w:author="Borja Gonzalez" w:date="2017-09-29T13:30:00Z">
                                        <w:tcPr>
                                          <w:tcW w:w="709" w:type="dxa"/>
                                          <w:vAlign w:val="center"/>
                                        </w:tcPr>
                                      </w:tcPrChange>
                                    </w:tcPr>
                                    <w:p w14:paraId="2CBEF259" w14:textId="77777777" w:rsidR="005602CA" w:rsidRDefault="005602CA" w:rsidP="008960CE">
                                      <w:pPr>
                                        <w:jc w:val="center"/>
                                      </w:pPr>
                                    </w:p>
                                  </w:tc>
                                  <w:tc>
                                    <w:tcPr>
                                      <w:tcW w:w="708" w:type="dxa"/>
                                      <w:vAlign w:val="center"/>
                                      <w:tcPrChange w:id="406" w:author="Borja Gonzalez" w:date="2017-09-29T13:30:00Z">
                                        <w:tcPr>
                                          <w:tcW w:w="708" w:type="dxa"/>
                                          <w:vAlign w:val="center"/>
                                        </w:tcPr>
                                      </w:tcPrChange>
                                    </w:tcPr>
                                    <w:p w14:paraId="34641886" w14:textId="77777777" w:rsidR="005602CA" w:rsidRDefault="005602CA" w:rsidP="008960CE">
                                      <w:pPr>
                                        <w:jc w:val="center"/>
                                      </w:pPr>
                                    </w:p>
                                  </w:tc>
                                  <w:tc>
                                    <w:tcPr>
                                      <w:tcW w:w="851" w:type="dxa"/>
                                      <w:vAlign w:val="center"/>
                                      <w:tcPrChange w:id="407" w:author="Borja Gonzalez" w:date="2017-09-29T13:30:00Z">
                                        <w:tcPr>
                                          <w:tcW w:w="851" w:type="dxa"/>
                                          <w:vAlign w:val="center"/>
                                        </w:tcPr>
                                      </w:tcPrChange>
                                    </w:tcPr>
                                    <w:p w14:paraId="7F0D9E7F" w14:textId="77777777" w:rsidR="005602CA" w:rsidRDefault="005602CA" w:rsidP="008960CE">
                                      <w:pPr>
                                        <w:jc w:val="center"/>
                                      </w:pPr>
                                    </w:p>
                                  </w:tc>
                                  <w:tc>
                                    <w:tcPr>
                                      <w:tcW w:w="850" w:type="dxa"/>
                                      <w:vAlign w:val="center"/>
                                      <w:tcPrChange w:id="408" w:author="Borja Gonzalez" w:date="2017-09-29T13:30:00Z">
                                        <w:tcPr>
                                          <w:tcW w:w="850" w:type="dxa"/>
                                          <w:vAlign w:val="center"/>
                                        </w:tcPr>
                                      </w:tcPrChange>
                                    </w:tcPr>
                                    <w:p w14:paraId="48867BD3" w14:textId="77777777" w:rsidR="005602CA" w:rsidRDefault="005602CA" w:rsidP="008960CE">
                                      <w:pPr>
                                        <w:jc w:val="center"/>
                                      </w:pPr>
                                    </w:p>
                                  </w:tc>
                                  <w:tc>
                                    <w:tcPr>
                                      <w:tcW w:w="851" w:type="dxa"/>
                                      <w:vAlign w:val="center"/>
                                      <w:tcPrChange w:id="409" w:author="Borja Gonzalez" w:date="2017-09-29T13:30:00Z">
                                        <w:tcPr>
                                          <w:tcW w:w="851" w:type="dxa"/>
                                          <w:vAlign w:val="center"/>
                                        </w:tcPr>
                                      </w:tcPrChange>
                                    </w:tcPr>
                                    <w:p w14:paraId="6A493A12" w14:textId="77777777" w:rsidR="005602CA" w:rsidRDefault="005602CA" w:rsidP="008960CE">
                                      <w:pPr>
                                        <w:jc w:val="center"/>
                                      </w:pPr>
                                    </w:p>
                                  </w:tc>
                                  <w:tc>
                                    <w:tcPr>
                                      <w:tcW w:w="850" w:type="dxa"/>
                                      <w:vAlign w:val="center"/>
                                      <w:tcPrChange w:id="410" w:author="Borja Gonzalez" w:date="2017-09-29T13:30:00Z">
                                        <w:tcPr>
                                          <w:tcW w:w="850" w:type="dxa"/>
                                          <w:vAlign w:val="center"/>
                                        </w:tcPr>
                                      </w:tcPrChange>
                                    </w:tcPr>
                                    <w:p w14:paraId="1645BE60" w14:textId="77777777" w:rsidR="005602CA" w:rsidRDefault="005602CA" w:rsidP="008960CE">
                                      <w:pPr>
                                        <w:jc w:val="center"/>
                                      </w:pPr>
                                    </w:p>
                                  </w:tc>
                                  <w:tc>
                                    <w:tcPr>
                                      <w:tcW w:w="841" w:type="dxa"/>
                                      <w:vAlign w:val="center"/>
                                      <w:tcPrChange w:id="411" w:author="Borja Gonzalez" w:date="2017-09-29T13:30:00Z">
                                        <w:tcPr>
                                          <w:tcW w:w="983" w:type="dxa"/>
                                          <w:vAlign w:val="center"/>
                                        </w:tcPr>
                                      </w:tcPrChange>
                                    </w:tcPr>
                                    <w:p w14:paraId="0CA529B1" w14:textId="77777777" w:rsidR="005602CA" w:rsidRDefault="005602CA" w:rsidP="008960CE">
                                      <w:pPr>
                                        <w:jc w:val="center"/>
                                      </w:pPr>
                                    </w:p>
                                  </w:tc>
                                </w:tr>
                                <w:tr w:rsidR="005602CA" w14:paraId="3D3600D7" w14:textId="77777777" w:rsidTr="008960CE">
                                  <w:trPr>
                                    <w:cantSplit/>
                                    <w:trHeight w:val="490"/>
                                    <w:trPrChange w:id="412" w:author="Borja Gonzalez" w:date="2017-09-29T13:30:00Z">
                                      <w:trPr>
                                        <w:cantSplit/>
                                        <w:trHeight w:val="490"/>
                                      </w:trPr>
                                    </w:trPrChange>
                                  </w:trPr>
                                  <w:tc>
                                    <w:tcPr>
                                      <w:tcW w:w="1074" w:type="dxa"/>
                                      <w:vAlign w:val="center"/>
                                      <w:tcPrChange w:id="413" w:author="Borja Gonzalez" w:date="2017-09-29T13:30:00Z">
                                        <w:tcPr>
                                          <w:tcW w:w="1074" w:type="dxa"/>
                                          <w:vAlign w:val="center"/>
                                        </w:tcPr>
                                      </w:tcPrChange>
                                    </w:tcPr>
                                    <w:p w14:paraId="3F81E214" w14:textId="77777777" w:rsidR="005602CA" w:rsidRDefault="005602CA" w:rsidP="008960CE">
                                      <w:r>
                                        <w:t>CU3</w:t>
                                      </w:r>
                                    </w:p>
                                  </w:tc>
                                  <w:tc>
                                    <w:tcPr>
                                      <w:tcW w:w="739" w:type="dxa"/>
                                      <w:vAlign w:val="center"/>
                                      <w:tcPrChange w:id="414" w:author="Borja Gonzalez" w:date="2017-09-29T13:30:00Z">
                                        <w:tcPr>
                                          <w:tcW w:w="739" w:type="dxa"/>
                                          <w:vAlign w:val="center"/>
                                        </w:tcPr>
                                      </w:tcPrChange>
                                    </w:tcPr>
                                    <w:p w14:paraId="74CADD73" w14:textId="77777777" w:rsidR="005602CA" w:rsidRDefault="005602CA" w:rsidP="008960CE">
                                      <w:pPr>
                                        <w:jc w:val="center"/>
                                      </w:pPr>
                                    </w:p>
                                  </w:tc>
                                  <w:tc>
                                    <w:tcPr>
                                      <w:tcW w:w="709" w:type="dxa"/>
                                      <w:vAlign w:val="center"/>
                                      <w:tcPrChange w:id="415" w:author="Borja Gonzalez" w:date="2017-09-29T13:30:00Z">
                                        <w:tcPr>
                                          <w:tcW w:w="709" w:type="dxa"/>
                                          <w:vAlign w:val="center"/>
                                        </w:tcPr>
                                      </w:tcPrChange>
                                    </w:tcPr>
                                    <w:p w14:paraId="259E69DC" w14:textId="77777777" w:rsidR="005602CA" w:rsidRDefault="005602CA" w:rsidP="008960CE">
                                      <w:pPr>
                                        <w:jc w:val="center"/>
                                      </w:pPr>
                                    </w:p>
                                  </w:tc>
                                  <w:tc>
                                    <w:tcPr>
                                      <w:tcW w:w="709" w:type="dxa"/>
                                      <w:vAlign w:val="center"/>
                                      <w:tcPrChange w:id="416" w:author="Borja Gonzalez" w:date="2017-09-29T13:30:00Z">
                                        <w:tcPr>
                                          <w:tcW w:w="709" w:type="dxa"/>
                                          <w:vAlign w:val="center"/>
                                        </w:tcPr>
                                      </w:tcPrChange>
                                    </w:tcPr>
                                    <w:p w14:paraId="494FD1B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17" w:author="Borja Gonzalez" w:date="2017-09-29T13:30:00Z">
                                        <w:tcPr>
                                          <w:tcW w:w="709" w:type="dxa"/>
                                          <w:vAlign w:val="center"/>
                                        </w:tcPr>
                                      </w:tcPrChange>
                                    </w:tcPr>
                                    <w:p w14:paraId="162E6867" w14:textId="77777777" w:rsidR="005602CA" w:rsidRDefault="005602CA" w:rsidP="008960CE">
                                      <w:pPr>
                                        <w:jc w:val="center"/>
                                      </w:pPr>
                                    </w:p>
                                  </w:tc>
                                  <w:tc>
                                    <w:tcPr>
                                      <w:tcW w:w="708" w:type="dxa"/>
                                      <w:vAlign w:val="center"/>
                                      <w:tcPrChange w:id="418" w:author="Borja Gonzalez" w:date="2017-09-29T13:30:00Z">
                                        <w:tcPr>
                                          <w:tcW w:w="708" w:type="dxa"/>
                                          <w:vAlign w:val="center"/>
                                        </w:tcPr>
                                      </w:tcPrChange>
                                    </w:tcPr>
                                    <w:p w14:paraId="0D67ECFF" w14:textId="77777777" w:rsidR="005602CA" w:rsidRDefault="005602CA" w:rsidP="008960CE">
                                      <w:pPr>
                                        <w:jc w:val="center"/>
                                      </w:pPr>
                                    </w:p>
                                  </w:tc>
                                  <w:tc>
                                    <w:tcPr>
                                      <w:tcW w:w="709" w:type="dxa"/>
                                      <w:vAlign w:val="center"/>
                                      <w:tcPrChange w:id="419" w:author="Borja Gonzalez" w:date="2017-09-29T13:30:00Z">
                                        <w:tcPr>
                                          <w:tcW w:w="709" w:type="dxa"/>
                                          <w:vAlign w:val="center"/>
                                        </w:tcPr>
                                      </w:tcPrChange>
                                    </w:tcPr>
                                    <w:p w14:paraId="66FBA13D" w14:textId="77777777" w:rsidR="005602CA" w:rsidRDefault="005602CA" w:rsidP="008960CE">
                                      <w:pPr>
                                        <w:jc w:val="center"/>
                                      </w:pPr>
                                    </w:p>
                                  </w:tc>
                                  <w:tc>
                                    <w:tcPr>
                                      <w:tcW w:w="709" w:type="dxa"/>
                                      <w:vAlign w:val="center"/>
                                      <w:tcPrChange w:id="420" w:author="Borja Gonzalez" w:date="2017-09-29T13:30:00Z">
                                        <w:tcPr>
                                          <w:tcW w:w="709" w:type="dxa"/>
                                          <w:vAlign w:val="center"/>
                                        </w:tcPr>
                                      </w:tcPrChange>
                                    </w:tcPr>
                                    <w:p w14:paraId="5E65A09D" w14:textId="77777777" w:rsidR="005602CA" w:rsidRDefault="005602CA" w:rsidP="008960CE">
                                      <w:pPr>
                                        <w:jc w:val="center"/>
                                      </w:pPr>
                                    </w:p>
                                  </w:tc>
                                  <w:tc>
                                    <w:tcPr>
                                      <w:tcW w:w="709" w:type="dxa"/>
                                      <w:vAlign w:val="center"/>
                                      <w:tcPrChange w:id="421" w:author="Borja Gonzalez" w:date="2017-09-29T13:30:00Z">
                                        <w:tcPr>
                                          <w:tcW w:w="709" w:type="dxa"/>
                                          <w:vAlign w:val="center"/>
                                        </w:tcPr>
                                      </w:tcPrChange>
                                    </w:tcPr>
                                    <w:p w14:paraId="7BCF7FBF" w14:textId="77777777" w:rsidR="005602CA" w:rsidRDefault="005602CA" w:rsidP="008960CE">
                                      <w:pPr>
                                        <w:jc w:val="center"/>
                                      </w:pPr>
                                    </w:p>
                                  </w:tc>
                                  <w:tc>
                                    <w:tcPr>
                                      <w:tcW w:w="708" w:type="dxa"/>
                                      <w:vAlign w:val="center"/>
                                      <w:tcPrChange w:id="422" w:author="Borja Gonzalez" w:date="2017-09-29T13:30:00Z">
                                        <w:tcPr>
                                          <w:tcW w:w="708" w:type="dxa"/>
                                          <w:vAlign w:val="center"/>
                                        </w:tcPr>
                                      </w:tcPrChange>
                                    </w:tcPr>
                                    <w:p w14:paraId="6264C4FC" w14:textId="77777777" w:rsidR="005602CA" w:rsidRDefault="005602CA" w:rsidP="008960CE">
                                      <w:pPr>
                                        <w:jc w:val="center"/>
                                      </w:pPr>
                                    </w:p>
                                  </w:tc>
                                  <w:tc>
                                    <w:tcPr>
                                      <w:tcW w:w="851" w:type="dxa"/>
                                      <w:vAlign w:val="center"/>
                                      <w:tcPrChange w:id="423" w:author="Borja Gonzalez" w:date="2017-09-29T13:30:00Z">
                                        <w:tcPr>
                                          <w:tcW w:w="851" w:type="dxa"/>
                                          <w:vAlign w:val="center"/>
                                        </w:tcPr>
                                      </w:tcPrChange>
                                    </w:tcPr>
                                    <w:p w14:paraId="4EE5E877" w14:textId="77777777" w:rsidR="005602CA" w:rsidRDefault="005602CA" w:rsidP="008960CE">
                                      <w:pPr>
                                        <w:jc w:val="center"/>
                                      </w:pPr>
                                    </w:p>
                                  </w:tc>
                                  <w:tc>
                                    <w:tcPr>
                                      <w:tcW w:w="850" w:type="dxa"/>
                                      <w:vAlign w:val="center"/>
                                      <w:tcPrChange w:id="424" w:author="Borja Gonzalez" w:date="2017-09-29T13:30:00Z">
                                        <w:tcPr>
                                          <w:tcW w:w="850" w:type="dxa"/>
                                          <w:vAlign w:val="center"/>
                                        </w:tcPr>
                                      </w:tcPrChange>
                                    </w:tcPr>
                                    <w:p w14:paraId="6513ECCD" w14:textId="77777777" w:rsidR="005602CA" w:rsidRDefault="005602CA" w:rsidP="008960CE">
                                      <w:pPr>
                                        <w:jc w:val="center"/>
                                      </w:pPr>
                                    </w:p>
                                  </w:tc>
                                  <w:tc>
                                    <w:tcPr>
                                      <w:tcW w:w="851" w:type="dxa"/>
                                      <w:vAlign w:val="center"/>
                                      <w:tcPrChange w:id="425" w:author="Borja Gonzalez" w:date="2017-09-29T13:30:00Z">
                                        <w:tcPr>
                                          <w:tcW w:w="851" w:type="dxa"/>
                                          <w:vAlign w:val="center"/>
                                        </w:tcPr>
                                      </w:tcPrChange>
                                    </w:tcPr>
                                    <w:p w14:paraId="487070EE" w14:textId="77777777" w:rsidR="005602CA" w:rsidRDefault="005602CA" w:rsidP="008960CE">
                                      <w:pPr>
                                        <w:jc w:val="center"/>
                                      </w:pPr>
                                    </w:p>
                                  </w:tc>
                                  <w:tc>
                                    <w:tcPr>
                                      <w:tcW w:w="850" w:type="dxa"/>
                                      <w:vAlign w:val="center"/>
                                      <w:tcPrChange w:id="426" w:author="Borja Gonzalez" w:date="2017-09-29T13:30:00Z">
                                        <w:tcPr>
                                          <w:tcW w:w="850" w:type="dxa"/>
                                          <w:vAlign w:val="center"/>
                                        </w:tcPr>
                                      </w:tcPrChange>
                                    </w:tcPr>
                                    <w:p w14:paraId="1CA928F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27" w:author="Borja Gonzalez" w:date="2017-09-29T13:30:00Z">
                                        <w:tcPr>
                                          <w:tcW w:w="983" w:type="dxa"/>
                                          <w:vAlign w:val="center"/>
                                        </w:tcPr>
                                      </w:tcPrChange>
                                    </w:tcPr>
                                    <w:p w14:paraId="2096332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AE5F597" w14:textId="77777777" w:rsidTr="008960CE">
                                  <w:trPr>
                                    <w:cantSplit/>
                                    <w:trHeight w:val="470"/>
                                    <w:trPrChange w:id="428" w:author="Borja Gonzalez" w:date="2017-09-29T13:30:00Z">
                                      <w:trPr>
                                        <w:cantSplit/>
                                        <w:trHeight w:val="470"/>
                                      </w:trPr>
                                    </w:trPrChange>
                                  </w:trPr>
                                  <w:tc>
                                    <w:tcPr>
                                      <w:tcW w:w="1074" w:type="dxa"/>
                                      <w:vAlign w:val="center"/>
                                      <w:tcPrChange w:id="429" w:author="Borja Gonzalez" w:date="2017-09-29T13:30:00Z">
                                        <w:tcPr>
                                          <w:tcW w:w="1074" w:type="dxa"/>
                                          <w:vAlign w:val="center"/>
                                        </w:tcPr>
                                      </w:tcPrChange>
                                    </w:tcPr>
                                    <w:p w14:paraId="5BCB1A7C" w14:textId="77777777" w:rsidR="005602CA" w:rsidRDefault="005602CA" w:rsidP="008960CE">
                                      <w:r>
                                        <w:t>CU4</w:t>
                                      </w:r>
                                    </w:p>
                                  </w:tc>
                                  <w:tc>
                                    <w:tcPr>
                                      <w:tcW w:w="739" w:type="dxa"/>
                                      <w:vAlign w:val="center"/>
                                      <w:tcPrChange w:id="430" w:author="Borja Gonzalez" w:date="2017-09-29T13:30:00Z">
                                        <w:tcPr>
                                          <w:tcW w:w="739" w:type="dxa"/>
                                          <w:vAlign w:val="center"/>
                                        </w:tcPr>
                                      </w:tcPrChange>
                                    </w:tcPr>
                                    <w:p w14:paraId="19C3F3D8" w14:textId="77777777" w:rsidR="005602CA" w:rsidRDefault="005602CA" w:rsidP="008960CE">
                                      <w:pPr>
                                        <w:jc w:val="center"/>
                                      </w:pPr>
                                    </w:p>
                                  </w:tc>
                                  <w:tc>
                                    <w:tcPr>
                                      <w:tcW w:w="709" w:type="dxa"/>
                                      <w:vAlign w:val="center"/>
                                      <w:tcPrChange w:id="431" w:author="Borja Gonzalez" w:date="2017-09-29T13:30:00Z">
                                        <w:tcPr>
                                          <w:tcW w:w="709" w:type="dxa"/>
                                          <w:vAlign w:val="center"/>
                                        </w:tcPr>
                                      </w:tcPrChange>
                                    </w:tcPr>
                                    <w:p w14:paraId="0D6E756C" w14:textId="77777777" w:rsidR="005602CA" w:rsidRDefault="005602CA" w:rsidP="008960CE">
                                      <w:pPr>
                                        <w:jc w:val="center"/>
                                      </w:pPr>
                                    </w:p>
                                  </w:tc>
                                  <w:tc>
                                    <w:tcPr>
                                      <w:tcW w:w="709" w:type="dxa"/>
                                      <w:vAlign w:val="center"/>
                                      <w:tcPrChange w:id="432" w:author="Borja Gonzalez" w:date="2017-09-29T13:30:00Z">
                                        <w:tcPr>
                                          <w:tcW w:w="709" w:type="dxa"/>
                                          <w:vAlign w:val="center"/>
                                        </w:tcPr>
                                      </w:tcPrChange>
                                    </w:tcPr>
                                    <w:p w14:paraId="619B5C71" w14:textId="77777777" w:rsidR="005602CA" w:rsidRDefault="005602CA" w:rsidP="008960CE">
                                      <w:pPr>
                                        <w:jc w:val="center"/>
                                      </w:pPr>
                                    </w:p>
                                  </w:tc>
                                  <w:tc>
                                    <w:tcPr>
                                      <w:tcW w:w="709" w:type="dxa"/>
                                      <w:vAlign w:val="center"/>
                                      <w:tcPrChange w:id="433" w:author="Borja Gonzalez" w:date="2017-09-29T13:30:00Z">
                                        <w:tcPr>
                                          <w:tcW w:w="709" w:type="dxa"/>
                                          <w:vAlign w:val="center"/>
                                        </w:tcPr>
                                      </w:tcPrChange>
                                    </w:tcPr>
                                    <w:p w14:paraId="20363B5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434" w:author="Borja Gonzalez" w:date="2017-09-29T13:30:00Z">
                                        <w:tcPr>
                                          <w:tcW w:w="708" w:type="dxa"/>
                                          <w:vAlign w:val="center"/>
                                        </w:tcPr>
                                      </w:tcPrChange>
                                    </w:tcPr>
                                    <w:p w14:paraId="5B8F1560" w14:textId="77777777" w:rsidR="005602CA" w:rsidRDefault="005602CA" w:rsidP="008960CE">
                                      <w:pPr>
                                        <w:jc w:val="center"/>
                                      </w:pPr>
                                    </w:p>
                                  </w:tc>
                                  <w:tc>
                                    <w:tcPr>
                                      <w:tcW w:w="709" w:type="dxa"/>
                                      <w:vAlign w:val="center"/>
                                      <w:tcPrChange w:id="435" w:author="Borja Gonzalez" w:date="2017-09-29T13:30:00Z">
                                        <w:tcPr>
                                          <w:tcW w:w="709" w:type="dxa"/>
                                          <w:vAlign w:val="center"/>
                                        </w:tcPr>
                                      </w:tcPrChange>
                                    </w:tcPr>
                                    <w:p w14:paraId="1B33FA7D" w14:textId="77777777" w:rsidR="005602CA" w:rsidRDefault="005602CA" w:rsidP="008960CE">
                                      <w:pPr>
                                        <w:jc w:val="center"/>
                                      </w:pPr>
                                    </w:p>
                                  </w:tc>
                                  <w:tc>
                                    <w:tcPr>
                                      <w:tcW w:w="709" w:type="dxa"/>
                                      <w:vAlign w:val="center"/>
                                      <w:tcPrChange w:id="436" w:author="Borja Gonzalez" w:date="2017-09-29T13:30:00Z">
                                        <w:tcPr>
                                          <w:tcW w:w="709" w:type="dxa"/>
                                          <w:vAlign w:val="center"/>
                                        </w:tcPr>
                                      </w:tcPrChange>
                                    </w:tcPr>
                                    <w:p w14:paraId="341D557E" w14:textId="77777777" w:rsidR="005602CA" w:rsidRDefault="005602CA" w:rsidP="008960CE">
                                      <w:pPr>
                                        <w:jc w:val="center"/>
                                      </w:pPr>
                                    </w:p>
                                  </w:tc>
                                  <w:tc>
                                    <w:tcPr>
                                      <w:tcW w:w="709" w:type="dxa"/>
                                      <w:vAlign w:val="center"/>
                                      <w:tcPrChange w:id="437" w:author="Borja Gonzalez" w:date="2017-09-29T13:30:00Z">
                                        <w:tcPr>
                                          <w:tcW w:w="709" w:type="dxa"/>
                                          <w:vAlign w:val="center"/>
                                        </w:tcPr>
                                      </w:tcPrChange>
                                    </w:tcPr>
                                    <w:p w14:paraId="64659292" w14:textId="77777777" w:rsidR="005602CA" w:rsidRDefault="005602CA" w:rsidP="008960CE">
                                      <w:pPr>
                                        <w:jc w:val="center"/>
                                      </w:pPr>
                                    </w:p>
                                  </w:tc>
                                  <w:tc>
                                    <w:tcPr>
                                      <w:tcW w:w="708" w:type="dxa"/>
                                      <w:vAlign w:val="center"/>
                                      <w:tcPrChange w:id="438" w:author="Borja Gonzalez" w:date="2017-09-29T13:30:00Z">
                                        <w:tcPr>
                                          <w:tcW w:w="708" w:type="dxa"/>
                                          <w:vAlign w:val="center"/>
                                        </w:tcPr>
                                      </w:tcPrChange>
                                    </w:tcPr>
                                    <w:p w14:paraId="27B4D60A" w14:textId="77777777" w:rsidR="005602CA" w:rsidRDefault="005602CA" w:rsidP="008960CE">
                                      <w:pPr>
                                        <w:jc w:val="center"/>
                                      </w:pPr>
                                    </w:p>
                                  </w:tc>
                                  <w:tc>
                                    <w:tcPr>
                                      <w:tcW w:w="851" w:type="dxa"/>
                                      <w:vAlign w:val="center"/>
                                      <w:tcPrChange w:id="439" w:author="Borja Gonzalez" w:date="2017-09-29T13:30:00Z">
                                        <w:tcPr>
                                          <w:tcW w:w="851" w:type="dxa"/>
                                          <w:vAlign w:val="center"/>
                                        </w:tcPr>
                                      </w:tcPrChange>
                                    </w:tcPr>
                                    <w:p w14:paraId="5F83FFCB" w14:textId="77777777" w:rsidR="005602CA" w:rsidRDefault="005602CA" w:rsidP="008960CE">
                                      <w:pPr>
                                        <w:jc w:val="center"/>
                                      </w:pPr>
                                    </w:p>
                                  </w:tc>
                                  <w:tc>
                                    <w:tcPr>
                                      <w:tcW w:w="850" w:type="dxa"/>
                                      <w:vAlign w:val="center"/>
                                      <w:tcPrChange w:id="440" w:author="Borja Gonzalez" w:date="2017-09-29T13:30:00Z">
                                        <w:tcPr>
                                          <w:tcW w:w="850" w:type="dxa"/>
                                          <w:vAlign w:val="center"/>
                                        </w:tcPr>
                                      </w:tcPrChange>
                                    </w:tcPr>
                                    <w:p w14:paraId="65F8F77E" w14:textId="77777777" w:rsidR="005602CA" w:rsidRDefault="005602CA" w:rsidP="008960CE">
                                      <w:pPr>
                                        <w:jc w:val="center"/>
                                      </w:pPr>
                                    </w:p>
                                  </w:tc>
                                  <w:tc>
                                    <w:tcPr>
                                      <w:tcW w:w="851" w:type="dxa"/>
                                      <w:vAlign w:val="center"/>
                                      <w:tcPrChange w:id="441" w:author="Borja Gonzalez" w:date="2017-09-29T13:30:00Z">
                                        <w:tcPr>
                                          <w:tcW w:w="851" w:type="dxa"/>
                                          <w:vAlign w:val="center"/>
                                        </w:tcPr>
                                      </w:tcPrChange>
                                    </w:tcPr>
                                    <w:p w14:paraId="1B3B9A6E" w14:textId="77777777" w:rsidR="005602CA" w:rsidRDefault="005602CA" w:rsidP="008960CE">
                                      <w:pPr>
                                        <w:jc w:val="center"/>
                                      </w:pPr>
                                    </w:p>
                                  </w:tc>
                                  <w:tc>
                                    <w:tcPr>
                                      <w:tcW w:w="850" w:type="dxa"/>
                                      <w:vAlign w:val="center"/>
                                      <w:tcPrChange w:id="442" w:author="Borja Gonzalez" w:date="2017-09-29T13:30:00Z">
                                        <w:tcPr>
                                          <w:tcW w:w="850" w:type="dxa"/>
                                          <w:vAlign w:val="center"/>
                                        </w:tcPr>
                                      </w:tcPrChange>
                                    </w:tcPr>
                                    <w:p w14:paraId="58A038E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43" w:author="Borja Gonzalez" w:date="2017-09-29T13:30:00Z">
                                        <w:tcPr>
                                          <w:tcW w:w="983" w:type="dxa"/>
                                          <w:vAlign w:val="center"/>
                                        </w:tcPr>
                                      </w:tcPrChange>
                                    </w:tcPr>
                                    <w:p w14:paraId="15B34EE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5187A963" w14:textId="77777777" w:rsidTr="008960CE">
                                  <w:trPr>
                                    <w:cantSplit/>
                                    <w:trHeight w:val="490"/>
                                    <w:trPrChange w:id="444" w:author="Borja Gonzalez" w:date="2017-09-29T13:30:00Z">
                                      <w:trPr>
                                        <w:cantSplit/>
                                        <w:trHeight w:val="490"/>
                                      </w:trPr>
                                    </w:trPrChange>
                                  </w:trPr>
                                  <w:tc>
                                    <w:tcPr>
                                      <w:tcW w:w="1074" w:type="dxa"/>
                                      <w:vAlign w:val="center"/>
                                      <w:tcPrChange w:id="445" w:author="Borja Gonzalez" w:date="2017-09-29T13:30:00Z">
                                        <w:tcPr>
                                          <w:tcW w:w="1074" w:type="dxa"/>
                                          <w:vAlign w:val="center"/>
                                        </w:tcPr>
                                      </w:tcPrChange>
                                    </w:tcPr>
                                    <w:p w14:paraId="030B7242" w14:textId="77777777" w:rsidR="005602CA" w:rsidRDefault="005602CA" w:rsidP="008960CE">
                                      <w:r>
                                        <w:t>CU5</w:t>
                                      </w:r>
                                    </w:p>
                                  </w:tc>
                                  <w:tc>
                                    <w:tcPr>
                                      <w:tcW w:w="739" w:type="dxa"/>
                                      <w:vAlign w:val="center"/>
                                      <w:tcPrChange w:id="446" w:author="Borja Gonzalez" w:date="2017-09-29T13:30:00Z">
                                        <w:tcPr>
                                          <w:tcW w:w="739" w:type="dxa"/>
                                          <w:vAlign w:val="center"/>
                                        </w:tcPr>
                                      </w:tcPrChange>
                                    </w:tcPr>
                                    <w:p w14:paraId="692AFDA1" w14:textId="77777777" w:rsidR="005602CA" w:rsidRDefault="005602CA" w:rsidP="008960CE">
                                      <w:pPr>
                                        <w:jc w:val="center"/>
                                      </w:pPr>
                                    </w:p>
                                  </w:tc>
                                  <w:tc>
                                    <w:tcPr>
                                      <w:tcW w:w="709" w:type="dxa"/>
                                      <w:vAlign w:val="center"/>
                                      <w:tcPrChange w:id="447" w:author="Borja Gonzalez" w:date="2017-09-29T13:30:00Z">
                                        <w:tcPr>
                                          <w:tcW w:w="709" w:type="dxa"/>
                                          <w:vAlign w:val="center"/>
                                        </w:tcPr>
                                      </w:tcPrChange>
                                    </w:tcPr>
                                    <w:p w14:paraId="3150F769" w14:textId="77777777" w:rsidR="005602CA" w:rsidRDefault="005602CA" w:rsidP="008960CE">
                                      <w:pPr>
                                        <w:jc w:val="center"/>
                                      </w:pPr>
                                    </w:p>
                                  </w:tc>
                                  <w:tc>
                                    <w:tcPr>
                                      <w:tcW w:w="709" w:type="dxa"/>
                                      <w:vAlign w:val="center"/>
                                      <w:tcPrChange w:id="448" w:author="Borja Gonzalez" w:date="2017-09-29T13:30:00Z">
                                        <w:tcPr>
                                          <w:tcW w:w="709" w:type="dxa"/>
                                          <w:vAlign w:val="center"/>
                                        </w:tcPr>
                                      </w:tcPrChange>
                                    </w:tcPr>
                                    <w:p w14:paraId="0A305389" w14:textId="77777777" w:rsidR="005602CA" w:rsidRDefault="005602CA" w:rsidP="008960CE">
                                      <w:pPr>
                                        <w:jc w:val="center"/>
                                      </w:pPr>
                                    </w:p>
                                  </w:tc>
                                  <w:tc>
                                    <w:tcPr>
                                      <w:tcW w:w="709" w:type="dxa"/>
                                      <w:vAlign w:val="center"/>
                                      <w:tcPrChange w:id="449" w:author="Borja Gonzalez" w:date="2017-09-29T13:30:00Z">
                                        <w:tcPr>
                                          <w:tcW w:w="709" w:type="dxa"/>
                                          <w:vAlign w:val="center"/>
                                        </w:tcPr>
                                      </w:tcPrChange>
                                    </w:tcPr>
                                    <w:p w14:paraId="7B0160D1" w14:textId="77777777" w:rsidR="005602CA" w:rsidRDefault="005602CA" w:rsidP="008960CE">
                                      <w:pPr>
                                        <w:jc w:val="center"/>
                                      </w:pPr>
                                    </w:p>
                                  </w:tc>
                                  <w:tc>
                                    <w:tcPr>
                                      <w:tcW w:w="708" w:type="dxa"/>
                                      <w:vAlign w:val="center"/>
                                      <w:tcPrChange w:id="450" w:author="Borja Gonzalez" w:date="2017-09-29T13:30:00Z">
                                        <w:tcPr>
                                          <w:tcW w:w="708" w:type="dxa"/>
                                          <w:vAlign w:val="center"/>
                                        </w:tcPr>
                                      </w:tcPrChange>
                                    </w:tcPr>
                                    <w:p w14:paraId="7EEC3F0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51" w:author="Borja Gonzalez" w:date="2017-09-29T13:30:00Z">
                                        <w:tcPr>
                                          <w:tcW w:w="709" w:type="dxa"/>
                                          <w:vAlign w:val="center"/>
                                        </w:tcPr>
                                      </w:tcPrChange>
                                    </w:tcPr>
                                    <w:p w14:paraId="483A577E" w14:textId="77777777" w:rsidR="005602CA" w:rsidRDefault="005602CA" w:rsidP="008960CE">
                                      <w:pPr>
                                        <w:jc w:val="center"/>
                                      </w:pPr>
                                    </w:p>
                                  </w:tc>
                                  <w:tc>
                                    <w:tcPr>
                                      <w:tcW w:w="709" w:type="dxa"/>
                                      <w:vAlign w:val="center"/>
                                      <w:tcPrChange w:id="452" w:author="Borja Gonzalez" w:date="2017-09-29T13:30:00Z">
                                        <w:tcPr>
                                          <w:tcW w:w="709" w:type="dxa"/>
                                          <w:vAlign w:val="center"/>
                                        </w:tcPr>
                                      </w:tcPrChange>
                                    </w:tcPr>
                                    <w:p w14:paraId="013B4AEE" w14:textId="77777777" w:rsidR="005602CA" w:rsidRDefault="005602CA" w:rsidP="008960CE">
                                      <w:pPr>
                                        <w:jc w:val="center"/>
                                      </w:pPr>
                                    </w:p>
                                  </w:tc>
                                  <w:tc>
                                    <w:tcPr>
                                      <w:tcW w:w="709" w:type="dxa"/>
                                      <w:vAlign w:val="center"/>
                                      <w:tcPrChange w:id="453" w:author="Borja Gonzalez" w:date="2017-09-29T13:30:00Z">
                                        <w:tcPr>
                                          <w:tcW w:w="709" w:type="dxa"/>
                                          <w:vAlign w:val="center"/>
                                        </w:tcPr>
                                      </w:tcPrChange>
                                    </w:tcPr>
                                    <w:p w14:paraId="5AB62AE1" w14:textId="77777777" w:rsidR="005602CA" w:rsidRDefault="005602CA" w:rsidP="008960CE">
                                      <w:pPr>
                                        <w:jc w:val="center"/>
                                      </w:pPr>
                                    </w:p>
                                  </w:tc>
                                  <w:tc>
                                    <w:tcPr>
                                      <w:tcW w:w="708" w:type="dxa"/>
                                      <w:vAlign w:val="center"/>
                                      <w:tcPrChange w:id="454" w:author="Borja Gonzalez" w:date="2017-09-29T13:30:00Z">
                                        <w:tcPr>
                                          <w:tcW w:w="708" w:type="dxa"/>
                                          <w:vAlign w:val="center"/>
                                        </w:tcPr>
                                      </w:tcPrChange>
                                    </w:tcPr>
                                    <w:p w14:paraId="1997F034" w14:textId="77777777" w:rsidR="005602CA" w:rsidRDefault="005602CA" w:rsidP="008960CE">
                                      <w:pPr>
                                        <w:jc w:val="center"/>
                                      </w:pPr>
                                    </w:p>
                                  </w:tc>
                                  <w:tc>
                                    <w:tcPr>
                                      <w:tcW w:w="851" w:type="dxa"/>
                                      <w:vAlign w:val="center"/>
                                      <w:tcPrChange w:id="455" w:author="Borja Gonzalez" w:date="2017-09-29T13:30:00Z">
                                        <w:tcPr>
                                          <w:tcW w:w="851" w:type="dxa"/>
                                          <w:vAlign w:val="center"/>
                                        </w:tcPr>
                                      </w:tcPrChange>
                                    </w:tcPr>
                                    <w:p w14:paraId="74E6C07F" w14:textId="77777777" w:rsidR="005602CA" w:rsidRDefault="005602CA" w:rsidP="008960CE">
                                      <w:pPr>
                                        <w:jc w:val="center"/>
                                      </w:pPr>
                                    </w:p>
                                  </w:tc>
                                  <w:tc>
                                    <w:tcPr>
                                      <w:tcW w:w="850" w:type="dxa"/>
                                      <w:vAlign w:val="center"/>
                                      <w:tcPrChange w:id="456" w:author="Borja Gonzalez" w:date="2017-09-29T13:30:00Z">
                                        <w:tcPr>
                                          <w:tcW w:w="850" w:type="dxa"/>
                                          <w:vAlign w:val="center"/>
                                        </w:tcPr>
                                      </w:tcPrChange>
                                    </w:tcPr>
                                    <w:p w14:paraId="5373BE86" w14:textId="77777777" w:rsidR="005602CA" w:rsidRDefault="005602CA" w:rsidP="008960CE">
                                      <w:pPr>
                                        <w:jc w:val="center"/>
                                      </w:pPr>
                                    </w:p>
                                  </w:tc>
                                  <w:tc>
                                    <w:tcPr>
                                      <w:tcW w:w="851" w:type="dxa"/>
                                      <w:vAlign w:val="center"/>
                                      <w:tcPrChange w:id="457" w:author="Borja Gonzalez" w:date="2017-09-29T13:30:00Z">
                                        <w:tcPr>
                                          <w:tcW w:w="851" w:type="dxa"/>
                                          <w:vAlign w:val="center"/>
                                        </w:tcPr>
                                      </w:tcPrChange>
                                    </w:tcPr>
                                    <w:p w14:paraId="1A60F439" w14:textId="77777777" w:rsidR="005602CA" w:rsidRDefault="005602CA" w:rsidP="008960CE">
                                      <w:pPr>
                                        <w:jc w:val="center"/>
                                      </w:pPr>
                                    </w:p>
                                  </w:tc>
                                  <w:tc>
                                    <w:tcPr>
                                      <w:tcW w:w="850" w:type="dxa"/>
                                      <w:vAlign w:val="center"/>
                                      <w:tcPrChange w:id="458" w:author="Borja Gonzalez" w:date="2017-09-29T13:30:00Z">
                                        <w:tcPr>
                                          <w:tcW w:w="850" w:type="dxa"/>
                                          <w:vAlign w:val="center"/>
                                        </w:tcPr>
                                      </w:tcPrChange>
                                    </w:tcPr>
                                    <w:p w14:paraId="1485E482" w14:textId="77777777" w:rsidR="005602CA" w:rsidRDefault="005602CA" w:rsidP="008960CE">
                                      <w:pPr>
                                        <w:jc w:val="center"/>
                                      </w:pPr>
                                    </w:p>
                                  </w:tc>
                                  <w:tc>
                                    <w:tcPr>
                                      <w:tcW w:w="841" w:type="dxa"/>
                                      <w:vAlign w:val="center"/>
                                      <w:tcPrChange w:id="459" w:author="Borja Gonzalez" w:date="2017-09-29T13:30:00Z">
                                        <w:tcPr>
                                          <w:tcW w:w="983" w:type="dxa"/>
                                          <w:vAlign w:val="center"/>
                                        </w:tcPr>
                                      </w:tcPrChange>
                                    </w:tcPr>
                                    <w:p w14:paraId="6F9C12BC" w14:textId="77777777" w:rsidR="005602CA" w:rsidRDefault="005602CA" w:rsidP="008960CE">
                                      <w:pPr>
                                        <w:jc w:val="center"/>
                                      </w:pPr>
                                    </w:p>
                                  </w:tc>
                                </w:tr>
                                <w:tr w:rsidR="005602CA" w14:paraId="05AF8318" w14:textId="77777777" w:rsidTr="008960CE">
                                  <w:trPr>
                                    <w:cantSplit/>
                                    <w:trHeight w:val="470"/>
                                    <w:trPrChange w:id="460" w:author="Borja Gonzalez" w:date="2017-09-29T13:30:00Z">
                                      <w:trPr>
                                        <w:cantSplit/>
                                        <w:trHeight w:val="470"/>
                                      </w:trPr>
                                    </w:trPrChange>
                                  </w:trPr>
                                  <w:tc>
                                    <w:tcPr>
                                      <w:tcW w:w="1074" w:type="dxa"/>
                                      <w:vAlign w:val="center"/>
                                      <w:tcPrChange w:id="461" w:author="Borja Gonzalez" w:date="2017-09-29T13:30:00Z">
                                        <w:tcPr>
                                          <w:tcW w:w="1074" w:type="dxa"/>
                                          <w:vAlign w:val="center"/>
                                        </w:tcPr>
                                      </w:tcPrChange>
                                    </w:tcPr>
                                    <w:p w14:paraId="5C7A14CD" w14:textId="77777777" w:rsidR="005602CA" w:rsidRDefault="005602CA" w:rsidP="008960CE">
                                      <w:r>
                                        <w:t>CU6</w:t>
                                      </w:r>
                                    </w:p>
                                  </w:tc>
                                  <w:tc>
                                    <w:tcPr>
                                      <w:tcW w:w="739" w:type="dxa"/>
                                      <w:vAlign w:val="center"/>
                                      <w:tcPrChange w:id="462" w:author="Borja Gonzalez" w:date="2017-09-29T13:30:00Z">
                                        <w:tcPr>
                                          <w:tcW w:w="739" w:type="dxa"/>
                                          <w:vAlign w:val="center"/>
                                        </w:tcPr>
                                      </w:tcPrChange>
                                    </w:tcPr>
                                    <w:p w14:paraId="527CF482" w14:textId="77777777" w:rsidR="005602CA" w:rsidRDefault="005602CA" w:rsidP="008960CE">
                                      <w:pPr>
                                        <w:jc w:val="center"/>
                                      </w:pPr>
                                    </w:p>
                                  </w:tc>
                                  <w:tc>
                                    <w:tcPr>
                                      <w:tcW w:w="709" w:type="dxa"/>
                                      <w:vAlign w:val="center"/>
                                      <w:tcPrChange w:id="463" w:author="Borja Gonzalez" w:date="2017-09-29T13:30:00Z">
                                        <w:tcPr>
                                          <w:tcW w:w="709" w:type="dxa"/>
                                          <w:vAlign w:val="center"/>
                                        </w:tcPr>
                                      </w:tcPrChange>
                                    </w:tcPr>
                                    <w:p w14:paraId="1EBCF89E" w14:textId="77777777" w:rsidR="005602CA" w:rsidRDefault="005602CA" w:rsidP="008960CE">
                                      <w:pPr>
                                        <w:jc w:val="center"/>
                                      </w:pPr>
                                    </w:p>
                                  </w:tc>
                                  <w:tc>
                                    <w:tcPr>
                                      <w:tcW w:w="709" w:type="dxa"/>
                                      <w:vAlign w:val="center"/>
                                      <w:tcPrChange w:id="464" w:author="Borja Gonzalez" w:date="2017-09-29T13:30:00Z">
                                        <w:tcPr>
                                          <w:tcW w:w="709" w:type="dxa"/>
                                          <w:vAlign w:val="center"/>
                                        </w:tcPr>
                                      </w:tcPrChange>
                                    </w:tcPr>
                                    <w:p w14:paraId="529A939F" w14:textId="77777777" w:rsidR="005602CA" w:rsidRDefault="005602CA" w:rsidP="008960CE">
                                      <w:pPr>
                                        <w:jc w:val="center"/>
                                      </w:pPr>
                                    </w:p>
                                  </w:tc>
                                  <w:tc>
                                    <w:tcPr>
                                      <w:tcW w:w="709" w:type="dxa"/>
                                      <w:vAlign w:val="center"/>
                                      <w:tcPrChange w:id="465" w:author="Borja Gonzalez" w:date="2017-09-29T13:30:00Z">
                                        <w:tcPr>
                                          <w:tcW w:w="709" w:type="dxa"/>
                                          <w:vAlign w:val="center"/>
                                        </w:tcPr>
                                      </w:tcPrChange>
                                    </w:tcPr>
                                    <w:p w14:paraId="0F1E2CE1" w14:textId="77777777" w:rsidR="005602CA" w:rsidRDefault="005602CA" w:rsidP="008960CE">
                                      <w:pPr>
                                        <w:jc w:val="center"/>
                                      </w:pPr>
                                    </w:p>
                                  </w:tc>
                                  <w:tc>
                                    <w:tcPr>
                                      <w:tcW w:w="708" w:type="dxa"/>
                                      <w:vAlign w:val="center"/>
                                      <w:tcPrChange w:id="466" w:author="Borja Gonzalez" w:date="2017-09-29T13:30:00Z">
                                        <w:tcPr>
                                          <w:tcW w:w="708" w:type="dxa"/>
                                          <w:vAlign w:val="center"/>
                                        </w:tcPr>
                                      </w:tcPrChange>
                                    </w:tcPr>
                                    <w:p w14:paraId="13AC7FB8" w14:textId="77777777" w:rsidR="005602CA" w:rsidRDefault="005602CA" w:rsidP="008960CE">
                                      <w:pPr>
                                        <w:jc w:val="center"/>
                                      </w:pPr>
                                    </w:p>
                                  </w:tc>
                                  <w:tc>
                                    <w:tcPr>
                                      <w:tcW w:w="709" w:type="dxa"/>
                                      <w:vAlign w:val="center"/>
                                      <w:tcPrChange w:id="467" w:author="Borja Gonzalez" w:date="2017-09-29T13:30:00Z">
                                        <w:tcPr>
                                          <w:tcW w:w="709" w:type="dxa"/>
                                          <w:vAlign w:val="center"/>
                                        </w:tcPr>
                                      </w:tcPrChange>
                                    </w:tcPr>
                                    <w:p w14:paraId="5BAC705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68" w:author="Borja Gonzalez" w:date="2017-09-29T13:30:00Z">
                                        <w:tcPr>
                                          <w:tcW w:w="709" w:type="dxa"/>
                                          <w:vAlign w:val="center"/>
                                        </w:tcPr>
                                      </w:tcPrChange>
                                    </w:tcPr>
                                    <w:p w14:paraId="015F744F" w14:textId="77777777" w:rsidR="005602CA" w:rsidRDefault="005602CA" w:rsidP="008960CE">
                                      <w:pPr>
                                        <w:jc w:val="center"/>
                                      </w:pPr>
                                    </w:p>
                                  </w:tc>
                                  <w:tc>
                                    <w:tcPr>
                                      <w:tcW w:w="709" w:type="dxa"/>
                                      <w:vAlign w:val="center"/>
                                      <w:tcPrChange w:id="469" w:author="Borja Gonzalez" w:date="2017-09-29T13:30:00Z">
                                        <w:tcPr>
                                          <w:tcW w:w="709" w:type="dxa"/>
                                          <w:vAlign w:val="center"/>
                                        </w:tcPr>
                                      </w:tcPrChange>
                                    </w:tcPr>
                                    <w:p w14:paraId="45FDA9FB" w14:textId="77777777" w:rsidR="005602CA" w:rsidRDefault="005602CA" w:rsidP="008960CE">
                                      <w:pPr>
                                        <w:jc w:val="center"/>
                                      </w:pPr>
                                    </w:p>
                                  </w:tc>
                                  <w:tc>
                                    <w:tcPr>
                                      <w:tcW w:w="708" w:type="dxa"/>
                                      <w:vAlign w:val="center"/>
                                      <w:tcPrChange w:id="470" w:author="Borja Gonzalez" w:date="2017-09-29T13:30:00Z">
                                        <w:tcPr>
                                          <w:tcW w:w="708" w:type="dxa"/>
                                          <w:vAlign w:val="center"/>
                                        </w:tcPr>
                                      </w:tcPrChange>
                                    </w:tcPr>
                                    <w:p w14:paraId="2F6ECD44" w14:textId="77777777" w:rsidR="005602CA" w:rsidRDefault="005602CA" w:rsidP="008960CE">
                                      <w:pPr>
                                        <w:jc w:val="center"/>
                                      </w:pPr>
                                    </w:p>
                                  </w:tc>
                                  <w:tc>
                                    <w:tcPr>
                                      <w:tcW w:w="851" w:type="dxa"/>
                                      <w:vAlign w:val="center"/>
                                      <w:tcPrChange w:id="471" w:author="Borja Gonzalez" w:date="2017-09-29T13:30:00Z">
                                        <w:tcPr>
                                          <w:tcW w:w="851" w:type="dxa"/>
                                          <w:vAlign w:val="center"/>
                                        </w:tcPr>
                                      </w:tcPrChange>
                                    </w:tcPr>
                                    <w:p w14:paraId="48C568CB" w14:textId="77777777" w:rsidR="005602CA" w:rsidRDefault="005602CA" w:rsidP="008960CE">
                                      <w:pPr>
                                        <w:jc w:val="center"/>
                                      </w:pPr>
                                    </w:p>
                                  </w:tc>
                                  <w:tc>
                                    <w:tcPr>
                                      <w:tcW w:w="850" w:type="dxa"/>
                                      <w:vAlign w:val="center"/>
                                      <w:tcPrChange w:id="472" w:author="Borja Gonzalez" w:date="2017-09-29T13:30:00Z">
                                        <w:tcPr>
                                          <w:tcW w:w="850" w:type="dxa"/>
                                          <w:vAlign w:val="center"/>
                                        </w:tcPr>
                                      </w:tcPrChange>
                                    </w:tcPr>
                                    <w:p w14:paraId="58520B56" w14:textId="77777777" w:rsidR="005602CA" w:rsidRDefault="005602CA" w:rsidP="008960CE">
                                      <w:pPr>
                                        <w:jc w:val="center"/>
                                      </w:pPr>
                                    </w:p>
                                  </w:tc>
                                  <w:tc>
                                    <w:tcPr>
                                      <w:tcW w:w="851" w:type="dxa"/>
                                      <w:vAlign w:val="center"/>
                                      <w:tcPrChange w:id="473" w:author="Borja Gonzalez" w:date="2017-09-29T13:30:00Z">
                                        <w:tcPr>
                                          <w:tcW w:w="851" w:type="dxa"/>
                                          <w:vAlign w:val="center"/>
                                        </w:tcPr>
                                      </w:tcPrChange>
                                    </w:tcPr>
                                    <w:p w14:paraId="5E89C90B" w14:textId="77777777" w:rsidR="005602CA" w:rsidRDefault="005602CA" w:rsidP="008960CE">
                                      <w:pPr>
                                        <w:jc w:val="center"/>
                                      </w:pPr>
                                    </w:p>
                                  </w:tc>
                                  <w:tc>
                                    <w:tcPr>
                                      <w:tcW w:w="850" w:type="dxa"/>
                                      <w:vAlign w:val="center"/>
                                      <w:tcPrChange w:id="474" w:author="Borja Gonzalez" w:date="2017-09-29T13:30:00Z">
                                        <w:tcPr>
                                          <w:tcW w:w="850" w:type="dxa"/>
                                          <w:vAlign w:val="center"/>
                                        </w:tcPr>
                                      </w:tcPrChange>
                                    </w:tcPr>
                                    <w:p w14:paraId="66F28CE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75" w:author="Borja Gonzalez" w:date="2017-09-29T13:30:00Z">
                                        <w:tcPr>
                                          <w:tcW w:w="983" w:type="dxa"/>
                                          <w:vAlign w:val="center"/>
                                        </w:tcPr>
                                      </w:tcPrChange>
                                    </w:tcPr>
                                    <w:p w14:paraId="0215497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CC92BD8" w14:textId="77777777" w:rsidTr="008960CE">
                                  <w:trPr>
                                    <w:cantSplit/>
                                    <w:trHeight w:val="490"/>
                                    <w:trPrChange w:id="476" w:author="Borja Gonzalez" w:date="2017-09-29T13:30:00Z">
                                      <w:trPr>
                                        <w:cantSplit/>
                                        <w:trHeight w:val="490"/>
                                      </w:trPr>
                                    </w:trPrChange>
                                  </w:trPr>
                                  <w:tc>
                                    <w:tcPr>
                                      <w:tcW w:w="1074" w:type="dxa"/>
                                      <w:vAlign w:val="center"/>
                                      <w:tcPrChange w:id="477" w:author="Borja Gonzalez" w:date="2017-09-29T13:30:00Z">
                                        <w:tcPr>
                                          <w:tcW w:w="1074" w:type="dxa"/>
                                          <w:vAlign w:val="center"/>
                                        </w:tcPr>
                                      </w:tcPrChange>
                                    </w:tcPr>
                                    <w:p w14:paraId="3944D9AF" w14:textId="77777777" w:rsidR="005602CA" w:rsidRDefault="005602CA" w:rsidP="008960CE">
                                      <w:r>
                                        <w:t>CU7</w:t>
                                      </w:r>
                                    </w:p>
                                  </w:tc>
                                  <w:tc>
                                    <w:tcPr>
                                      <w:tcW w:w="739" w:type="dxa"/>
                                      <w:vAlign w:val="center"/>
                                      <w:tcPrChange w:id="478" w:author="Borja Gonzalez" w:date="2017-09-29T13:30:00Z">
                                        <w:tcPr>
                                          <w:tcW w:w="739" w:type="dxa"/>
                                          <w:vAlign w:val="center"/>
                                        </w:tcPr>
                                      </w:tcPrChange>
                                    </w:tcPr>
                                    <w:p w14:paraId="215FCE42" w14:textId="77777777" w:rsidR="005602CA" w:rsidRDefault="005602CA" w:rsidP="008960CE">
                                      <w:pPr>
                                        <w:jc w:val="center"/>
                                      </w:pPr>
                                    </w:p>
                                  </w:tc>
                                  <w:tc>
                                    <w:tcPr>
                                      <w:tcW w:w="709" w:type="dxa"/>
                                      <w:vAlign w:val="center"/>
                                      <w:tcPrChange w:id="479" w:author="Borja Gonzalez" w:date="2017-09-29T13:30:00Z">
                                        <w:tcPr>
                                          <w:tcW w:w="709" w:type="dxa"/>
                                          <w:vAlign w:val="center"/>
                                        </w:tcPr>
                                      </w:tcPrChange>
                                    </w:tcPr>
                                    <w:p w14:paraId="73786D4D" w14:textId="77777777" w:rsidR="005602CA" w:rsidRDefault="005602CA" w:rsidP="008960CE">
                                      <w:pPr>
                                        <w:jc w:val="center"/>
                                      </w:pPr>
                                    </w:p>
                                  </w:tc>
                                  <w:tc>
                                    <w:tcPr>
                                      <w:tcW w:w="709" w:type="dxa"/>
                                      <w:vAlign w:val="center"/>
                                      <w:tcPrChange w:id="480" w:author="Borja Gonzalez" w:date="2017-09-29T13:30:00Z">
                                        <w:tcPr>
                                          <w:tcW w:w="709" w:type="dxa"/>
                                          <w:vAlign w:val="center"/>
                                        </w:tcPr>
                                      </w:tcPrChange>
                                    </w:tcPr>
                                    <w:p w14:paraId="6E060D12" w14:textId="77777777" w:rsidR="005602CA" w:rsidRDefault="005602CA" w:rsidP="008960CE">
                                      <w:pPr>
                                        <w:jc w:val="center"/>
                                      </w:pPr>
                                    </w:p>
                                  </w:tc>
                                  <w:tc>
                                    <w:tcPr>
                                      <w:tcW w:w="709" w:type="dxa"/>
                                      <w:vAlign w:val="center"/>
                                      <w:tcPrChange w:id="481" w:author="Borja Gonzalez" w:date="2017-09-29T13:30:00Z">
                                        <w:tcPr>
                                          <w:tcW w:w="709" w:type="dxa"/>
                                          <w:vAlign w:val="center"/>
                                        </w:tcPr>
                                      </w:tcPrChange>
                                    </w:tcPr>
                                    <w:p w14:paraId="79304D2B" w14:textId="77777777" w:rsidR="005602CA" w:rsidRDefault="005602CA" w:rsidP="008960CE">
                                      <w:pPr>
                                        <w:jc w:val="center"/>
                                      </w:pPr>
                                    </w:p>
                                  </w:tc>
                                  <w:tc>
                                    <w:tcPr>
                                      <w:tcW w:w="708" w:type="dxa"/>
                                      <w:vAlign w:val="center"/>
                                      <w:tcPrChange w:id="482" w:author="Borja Gonzalez" w:date="2017-09-29T13:30:00Z">
                                        <w:tcPr>
                                          <w:tcW w:w="708" w:type="dxa"/>
                                          <w:vAlign w:val="center"/>
                                        </w:tcPr>
                                      </w:tcPrChange>
                                    </w:tcPr>
                                    <w:p w14:paraId="4D0D5E89" w14:textId="77777777" w:rsidR="005602CA" w:rsidRDefault="005602CA" w:rsidP="008960CE">
                                      <w:pPr>
                                        <w:jc w:val="center"/>
                                      </w:pPr>
                                    </w:p>
                                  </w:tc>
                                  <w:tc>
                                    <w:tcPr>
                                      <w:tcW w:w="709" w:type="dxa"/>
                                      <w:vAlign w:val="center"/>
                                      <w:tcPrChange w:id="483" w:author="Borja Gonzalez" w:date="2017-09-29T13:30:00Z">
                                        <w:tcPr>
                                          <w:tcW w:w="709" w:type="dxa"/>
                                          <w:vAlign w:val="center"/>
                                        </w:tcPr>
                                      </w:tcPrChange>
                                    </w:tcPr>
                                    <w:p w14:paraId="14F0879D" w14:textId="77777777" w:rsidR="005602CA" w:rsidRDefault="005602CA" w:rsidP="008960CE">
                                      <w:pPr>
                                        <w:jc w:val="center"/>
                                      </w:pPr>
                                    </w:p>
                                  </w:tc>
                                  <w:tc>
                                    <w:tcPr>
                                      <w:tcW w:w="709" w:type="dxa"/>
                                      <w:vAlign w:val="center"/>
                                      <w:tcPrChange w:id="484" w:author="Borja Gonzalez" w:date="2017-09-29T13:30:00Z">
                                        <w:tcPr>
                                          <w:tcW w:w="709" w:type="dxa"/>
                                          <w:vAlign w:val="center"/>
                                        </w:tcPr>
                                      </w:tcPrChange>
                                    </w:tcPr>
                                    <w:p w14:paraId="6A8F3D57"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85" w:author="Borja Gonzalez" w:date="2017-09-29T13:30:00Z">
                                        <w:tcPr>
                                          <w:tcW w:w="709" w:type="dxa"/>
                                          <w:vAlign w:val="center"/>
                                        </w:tcPr>
                                      </w:tcPrChange>
                                    </w:tcPr>
                                    <w:p w14:paraId="1431325C" w14:textId="77777777" w:rsidR="005602CA" w:rsidRDefault="005602CA" w:rsidP="008960CE">
                                      <w:pPr>
                                        <w:jc w:val="center"/>
                                      </w:pPr>
                                    </w:p>
                                  </w:tc>
                                  <w:tc>
                                    <w:tcPr>
                                      <w:tcW w:w="708" w:type="dxa"/>
                                      <w:vAlign w:val="center"/>
                                      <w:tcPrChange w:id="486" w:author="Borja Gonzalez" w:date="2017-09-29T13:30:00Z">
                                        <w:tcPr>
                                          <w:tcW w:w="708" w:type="dxa"/>
                                          <w:vAlign w:val="center"/>
                                        </w:tcPr>
                                      </w:tcPrChange>
                                    </w:tcPr>
                                    <w:p w14:paraId="3E65C1A6" w14:textId="77777777" w:rsidR="005602CA" w:rsidRDefault="005602CA" w:rsidP="008960CE">
                                      <w:pPr>
                                        <w:jc w:val="center"/>
                                      </w:pPr>
                                    </w:p>
                                  </w:tc>
                                  <w:tc>
                                    <w:tcPr>
                                      <w:tcW w:w="851" w:type="dxa"/>
                                      <w:vAlign w:val="center"/>
                                      <w:tcPrChange w:id="487" w:author="Borja Gonzalez" w:date="2017-09-29T13:30:00Z">
                                        <w:tcPr>
                                          <w:tcW w:w="851" w:type="dxa"/>
                                          <w:vAlign w:val="center"/>
                                        </w:tcPr>
                                      </w:tcPrChange>
                                    </w:tcPr>
                                    <w:p w14:paraId="60C2C90E" w14:textId="77777777" w:rsidR="005602CA" w:rsidRDefault="005602CA" w:rsidP="008960CE">
                                      <w:pPr>
                                        <w:jc w:val="center"/>
                                      </w:pPr>
                                    </w:p>
                                  </w:tc>
                                  <w:tc>
                                    <w:tcPr>
                                      <w:tcW w:w="850" w:type="dxa"/>
                                      <w:vAlign w:val="center"/>
                                      <w:tcPrChange w:id="488" w:author="Borja Gonzalez" w:date="2017-09-29T13:30:00Z">
                                        <w:tcPr>
                                          <w:tcW w:w="850" w:type="dxa"/>
                                          <w:vAlign w:val="center"/>
                                        </w:tcPr>
                                      </w:tcPrChange>
                                    </w:tcPr>
                                    <w:p w14:paraId="2BA810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89" w:author="Borja Gonzalez" w:date="2017-09-29T13:30:00Z">
                                        <w:tcPr>
                                          <w:tcW w:w="851" w:type="dxa"/>
                                          <w:vAlign w:val="center"/>
                                        </w:tcPr>
                                      </w:tcPrChange>
                                    </w:tcPr>
                                    <w:p w14:paraId="698B067A" w14:textId="77777777" w:rsidR="005602CA" w:rsidRDefault="005602CA" w:rsidP="008960CE">
                                      <w:pPr>
                                        <w:jc w:val="center"/>
                                      </w:pPr>
                                    </w:p>
                                  </w:tc>
                                  <w:tc>
                                    <w:tcPr>
                                      <w:tcW w:w="850" w:type="dxa"/>
                                      <w:vAlign w:val="center"/>
                                      <w:tcPrChange w:id="490" w:author="Borja Gonzalez" w:date="2017-09-29T13:30:00Z">
                                        <w:tcPr>
                                          <w:tcW w:w="850" w:type="dxa"/>
                                          <w:vAlign w:val="center"/>
                                        </w:tcPr>
                                      </w:tcPrChange>
                                    </w:tcPr>
                                    <w:p w14:paraId="1584713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91" w:author="Borja Gonzalez" w:date="2017-09-29T13:30:00Z">
                                        <w:tcPr>
                                          <w:tcW w:w="983" w:type="dxa"/>
                                          <w:vAlign w:val="center"/>
                                        </w:tcPr>
                                      </w:tcPrChange>
                                    </w:tcPr>
                                    <w:p w14:paraId="14F7AD8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C37A56A" w14:textId="77777777" w:rsidTr="008960CE">
                                  <w:trPr>
                                    <w:cantSplit/>
                                    <w:trHeight w:val="490"/>
                                    <w:trPrChange w:id="492" w:author="Borja Gonzalez" w:date="2017-09-29T13:30:00Z">
                                      <w:trPr>
                                        <w:cantSplit/>
                                        <w:trHeight w:val="490"/>
                                      </w:trPr>
                                    </w:trPrChange>
                                  </w:trPr>
                                  <w:tc>
                                    <w:tcPr>
                                      <w:tcW w:w="1074" w:type="dxa"/>
                                      <w:vAlign w:val="center"/>
                                      <w:tcPrChange w:id="493" w:author="Borja Gonzalez" w:date="2017-09-29T13:30:00Z">
                                        <w:tcPr>
                                          <w:tcW w:w="1074" w:type="dxa"/>
                                          <w:vAlign w:val="center"/>
                                        </w:tcPr>
                                      </w:tcPrChange>
                                    </w:tcPr>
                                    <w:p w14:paraId="4CA3FDD2" w14:textId="77777777" w:rsidR="005602CA" w:rsidRDefault="005602CA" w:rsidP="008960CE">
                                      <w:r>
                                        <w:t>CU8</w:t>
                                      </w:r>
                                    </w:p>
                                  </w:tc>
                                  <w:tc>
                                    <w:tcPr>
                                      <w:tcW w:w="739" w:type="dxa"/>
                                      <w:vAlign w:val="center"/>
                                      <w:tcPrChange w:id="494" w:author="Borja Gonzalez" w:date="2017-09-29T13:30:00Z">
                                        <w:tcPr>
                                          <w:tcW w:w="739" w:type="dxa"/>
                                          <w:vAlign w:val="center"/>
                                        </w:tcPr>
                                      </w:tcPrChange>
                                    </w:tcPr>
                                    <w:p w14:paraId="4A4D40F9" w14:textId="77777777" w:rsidR="005602CA" w:rsidRDefault="005602CA" w:rsidP="008960CE">
                                      <w:pPr>
                                        <w:jc w:val="center"/>
                                      </w:pPr>
                                    </w:p>
                                  </w:tc>
                                  <w:tc>
                                    <w:tcPr>
                                      <w:tcW w:w="709" w:type="dxa"/>
                                      <w:vAlign w:val="center"/>
                                      <w:tcPrChange w:id="495" w:author="Borja Gonzalez" w:date="2017-09-29T13:30:00Z">
                                        <w:tcPr>
                                          <w:tcW w:w="709" w:type="dxa"/>
                                          <w:vAlign w:val="center"/>
                                        </w:tcPr>
                                      </w:tcPrChange>
                                    </w:tcPr>
                                    <w:p w14:paraId="10C26893" w14:textId="77777777" w:rsidR="005602CA" w:rsidRDefault="005602CA" w:rsidP="008960CE">
                                      <w:pPr>
                                        <w:jc w:val="center"/>
                                      </w:pPr>
                                    </w:p>
                                  </w:tc>
                                  <w:tc>
                                    <w:tcPr>
                                      <w:tcW w:w="709" w:type="dxa"/>
                                      <w:vAlign w:val="center"/>
                                      <w:tcPrChange w:id="496" w:author="Borja Gonzalez" w:date="2017-09-29T13:30:00Z">
                                        <w:tcPr>
                                          <w:tcW w:w="709" w:type="dxa"/>
                                          <w:vAlign w:val="center"/>
                                        </w:tcPr>
                                      </w:tcPrChange>
                                    </w:tcPr>
                                    <w:p w14:paraId="0D329A42" w14:textId="77777777" w:rsidR="005602CA" w:rsidRDefault="005602CA" w:rsidP="008960CE">
                                      <w:pPr>
                                        <w:jc w:val="center"/>
                                      </w:pPr>
                                    </w:p>
                                  </w:tc>
                                  <w:tc>
                                    <w:tcPr>
                                      <w:tcW w:w="709" w:type="dxa"/>
                                      <w:vAlign w:val="center"/>
                                      <w:tcPrChange w:id="497" w:author="Borja Gonzalez" w:date="2017-09-29T13:30:00Z">
                                        <w:tcPr>
                                          <w:tcW w:w="709" w:type="dxa"/>
                                          <w:vAlign w:val="center"/>
                                        </w:tcPr>
                                      </w:tcPrChange>
                                    </w:tcPr>
                                    <w:p w14:paraId="69549B0F" w14:textId="77777777" w:rsidR="005602CA" w:rsidRDefault="005602CA" w:rsidP="008960CE">
                                      <w:pPr>
                                        <w:jc w:val="center"/>
                                      </w:pPr>
                                    </w:p>
                                  </w:tc>
                                  <w:tc>
                                    <w:tcPr>
                                      <w:tcW w:w="708" w:type="dxa"/>
                                      <w:vAlign w:val="center"/>
                                      <w:tcPrChange w:id="498" w:author="Borja Gonzalez" w:date="2017-09-29T13:30:00Z">
                                        <w:tcPr>
                                          <w:tcW w:w="708" w:type="dxa"/>
                                          <w:vAlign w:val="center"/>
                                        </w:tcPr>
                                      </w:tcPrChange>
                                    </w:tcPr>
                                    <w:p w14:paraId="6DCD7A6B" w14:textId="77777777" w:rsidR="005602CA" w:rsidRDefault="005602CA" w:rsidP="008960CE">
                                      <w:pPr>
                                        <w:jc w:val="center"/>
                                      </w:pPr>
                                    </w:p>
                                  </w:tc>
                                  <w:tc>
                                    <w:tcPr>
                                      <w:tcW w:w="709" w:type="dxa"/>
                                      <w:vAlign w:val="center"/>
                                      <w:tcPrChange w:id="499" w:author="Borja Gonzalez" w:date="2017-09-29T13:30:00Z">
                                        <w:tcPr>
                                          <w:tcW w:w="709" w:type="dxa"/>
                                          <w:vAlign w:val="center"/>
                                        </w:tcPr>
                                      </w:tcPrChange>
                                    </w:tcPr>
                                    <w:p w14:paraId="7EDE5141" w14:textId="77777777" w:rsidR="005602CA" w:rsidRDefault="005602CA" w:rsidP="008960CE">
                                      <w:pPr>
                                        <w:jc w:val="center"/>
                                      </w:pPr>
                                    </w:p>
                                  </w:tc>
                                  <w:tc>
                                    <w:tcPr>
                                      <w:tcW w:w="709" w:type="dxa"/>
                                      <w:vAlign w:val="center"/>
                                      <w:tcPrChange w:id="500" w:author="Borja Gonzalez" w:date="2017-09-29T13:30:00Z">
                                        <w:tcPr>
                                          <w:tcW w:w="709" w:type="dxa"/>
                                          <w:vAlign w:val="center"/>
                                        </w:tcPr>
                                      </w:tcPrChange>
                                    </w:tcPr>
                                    <w:p w14:paraId="31E02A84" w14:textId="77777777" w:rsidR="005602CA" w:rsidRDefault="005602CA" w:rsidP="008960CE">
                                      <w:pPr>
                                        <w:jc w:val="center"/>
                                      </w:pPr>
                                    </w:p>
                                  </w:tc>
                                  <w:tc>
                                    <w:tcPr>
                                      <w:tcW w:w="709" w:type="dxa"/>
                                      <w:vAlign w:val="center"/>
                                      <w:tcPrChange w:id="501" w:author="Borja Gonzalez" w:date="2017-09-29T13:30:00Z">
                                        <w:tcPr>
                                          <w:tcW w:w="709" w:type="dxa"/>
                                          <w:vAlign w:val="center"/>
                                        </w:tcPr>
                                      </w:tcPrChange>
                                    </w:tcPr>
                                    <w:p w14:paraId="7FCBE63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02" w:author="Borja Gonzalez" w:date="2017-09-29T13:30:00Z">
                                        <w:tcPr>
                                          <w:tcW w:w="708" w:type="dxa"/>
                                          <w:vAlign w:val="center"/>
                                        </w:tcPr>
                                      </w:tcPrChange>
                                    </w:tcPr>
                                    <w:p w14:paraId="4C4AB047" w14:textId="77777777" w:rsidR="005602CA" w:rsidRDefault="005602CA" w:rsidP="008960CE">
                                      <w:pPr>
                                        <w:jc w:val="center"/>
                                      </w:pPr>
                                    </w:p>
                                  </w:tc>
                                  <w:tc>
                                    <w:tcPr>
                                      <w:tcW w:w="851" w:type="dxa"/>
                                      <w:vAlign w:val="center"/>
                                      <w:tcPrChange w:id="503" w:author="Borja Gonzalez" w:date="2017-09-29T13:30:00Z">
                                        <w:tcPr>
                                          <w:tcW w:w="851" w:type="dxa"/>
                                          <w:vAlign w:val="center"/>
                                        </w:tcPr>
                                      </w:tcPrChange>
                                    </w:tcPr>
                                    <w:p w14:paraId="685982E9" w14:textId="77777777" w:rsidR="005602CA" w:rsidRDefault="005602CA" w:rsidP="008960CE">
                                      <w:pPr>
                                        <w:jc w:val="center"/>
                                      </w:pPr>
                                    </w:p>
                                  </w:tc>
                                  <w:tc>
                                    <w:tcPr>
                                      <w:tcW w:w="850" w:type="dxa"/>
                                      <w:vAlign w:val="center"/>
                                      <w:tcPrChange w:id="504" w:author="Borja Gonzalez" w:date="2017-09-29T13:30:00Z">
                                        <w:tcPr>
                                          <w:tcW w:w="850" w:type="dxa"/>
                                          <w:vAlign w:val="center"/>
                                        </w:tcPr>
                                      </w:tcPrChange>
                                    </w:tcPr>
                                    <w:p w14:paraId="4D000CCB" w14:textId="77777777" w:rsidR="005602CA" w:rsidRDefault="005602CA" w:rsidP="008960CE">
                                      <w:pPr>
                                        <w:jc w:val="center"/>
                                      </w:pPr>
                                    </w:p>
                                  </w:tc>
                                  <w:tc>
                                    <w:tcPr>
                                      <w:tcW w:w="851" w:type="dxa"/>
                                      <w:vAlign w:val="center"/>
                                      <w:tcPrChange w:id="505" w:author="Borja Gonzalez" w:date="2017-09-29T13:30:00Z">
                                        <w:tcPr>
                                          <w:tcW w:w="851" w:type="dxa"/>
                                          <w:vAlign w:val="center"/>
                                        </w:tcPr>
                                      </w:tcPrChange>
                                    </w:tcPr>
                                    <w:p w14:paraId="15F7B405" w14:textId="77777777" w:rsidR="005602CA" w:rsidRDefault="005602CA" w:rsidP="008960CE">
                                      <w:pPr>
                                        <w:jc w:val="center"/>
                                      </w:pPr>
                                    </w:p>
                                  </w:tc>
                                  <w:tc>
                                    <w:tcPr>
                                      <w:tcW w:w="850" w:type="dxa"/>
                                      <w:vAlign w:val="center"/>
                                      <w:tcPrChange w:id="506" w:author="Borja Gonzalez" w:date="2017-09-29T13:30:00Z">
                                        <w:tcPr>
                                          <w:tcW w:w="850" w:type="dxa"/>
                                          <w:vAlign w:val="center"/>
                                        </w:tcPr>
                                      </w:tcPrChange>
                                    </w:tcPr>
                                    <w:p w14:paraId="5AC1E959" w14:textId="77777777" w:rsidR="005602CA" w:rsidRDefault="005602CA" w:rsidP="008960CE">
                                      <w:pPr>
                                        <w:jc w:val="center"/>
                                      </w:pPr>
                                    </w:p>
                                  </w:tc>
                                  <w:tc>
                                    <w:tcPr>
                                      <w:tcW w:w="841" w:type="dxa"/>
                                      <w:vAlign w:val="center"/>
                                      <w:tcPrChange w:id="507" w:author="Borja Gonzalez" w:date="2017-09-29T13:30:00Z">
                                        <w:tcPr>
                                          <w:tcW w:w="983" w:type="dxa"/>
                                          <w:vAlign w:val="center"/>
                                        </w:tcPr>
                                      </w:tcPrChange>
                                    </w:tcPr>
                                    <w:p w14:paraId="5C21EAC0" w14:textId="77777777" w:rsidR="005602CA" w:rsidRDefault="005602CA" w:rsidP="008960CE">
                                      <w:pPr>
                                        <w:jc w:val="center"/>
                                      </w:pPr>
                                    </w:p>
                                  </w:tc>
                                </w:tr>
                                <w:tr w:rsidR="005602CA" w14:paraId="6056A30F" w14:textId="77777777" w:rsidTr="008960CE">
                                  <w:trPr>
                                    <w:cantSplit/>
                                    <w:trHeight w:val="490"/>
                                    <w:trPrChange w:id="508" w:author="Borja Gonzalez" w:date="2017-09-29T13:30:00Z">
                                      <w:trPr>
                                        <w:cantSplit/>
                                        <w:trHeight w:val="490"/>
                                      </w:trPr>
                                    </w:trPrChange>
                                  </w:trPr>
                                  <w:tc>
                                    <w:tcPr>
                                      <w:tcW w:w="1074" w:type="dxa"/>
                                      <w:vAlign w:val="center"/>
                                      <w:tcPrChange w:id="509" w:author="Borja Gonzalez" w:date="2017-09-29T13:30:00Z">
                                        <w:tcPr>
                                          <w:tcW w:w="1074" w:type="dxa"/>
                                          <w:vAlign w:val="center"/>
                                        </w:tcPr>
                                      </w:tcPrChange>
                                    </w:tcPr>
                                    <w:p w14:paraId="1DD188EF" w14:textId="77777777" w:rsidR="005602CA" w:rsidRDefault="005602CA" w:rsidP="008960CE">
                                      <w:r>
                                        <w:t>CU9</w:t>
                                      </w:r>
                                    </w:p>
                                  </w:tc>
                                  <w:tc>
                                    <w:tcPr>
                                      <w:tcW w:w="739" w:type="dxa"/>
                                      <w:vAlign w:val="center"/>
                                      <w:tcPrChange w:id="510" w:author="Borja Gonzalez" w:date="2017-09-29T13:30:00Z">
                                        <w:tcPr>
                                          <w:tcW w:w="739" w:type="dxa"/>
                                          <w:vAlign w:val="center"/>
                                        </w:tcPr>
                                      </w:tcPrChange>
                                    </w:tcPr>
                                    <w:p w14:paraId="0A7EFFDC" w14:textId="77777777" w:rsidR="005602CA" w:rsidRDefault="005602CA" w:rsidP="008960CE">
                                      <w:pPr>
                                        <w:jc w:val="center"/>
                                      </w:pPr>
                                    </w:p>
                                  </w:tc>
                                  <w:tc>
                                    <w:tcPr>
                                      <w:tcW w:w="709" w:type="dxa"/>
                                      <w:vAlign w:val="center"/>
                                      <w:tcPrChange w:id="511" w:author="Borja Gonzalez" w:date="2017-09-29T13:30:00Z">
                                        <w:tcPr>
                                          <w:tcW w:w="709" w:type="dxa"/>
                                          <w:vAlign w:val="center"/>
                                        </w:tcPr>
                                      </w:tcPrChange>
                                    </w:tcPr>
                                    <w:p w14:paraId="452A55E4" w14:textId="77777777" w:rsidR="005602CA" w:rsidRDefault="005602CA" w:rsidP="008960CE">
                                      <w:pPr>
                                        <w:jc w:val="center"/>
                                      </w:pPr>
                                    </w:p>
                                  </w:tc>
                                  <w:tc>
                                    <w:tcPr>
                                      <w:tcW w:w="709" w:type="dxa"/>
                                      <w:vAlign w:val="center"/>
                                      <w:tcPrChange w:id="512" w:author="Borja Gonzalez" w:date="2017-09-29T13:30:00Z">
                                        <w:tcPr>
                                          <w:tcW w:w="709" w:type="dxa"/>
                                          <w:vAlign w:val="center"/>
                                        </w:tcPr>
                                      </w:tcPrChange>
                                    </w:tcPr>
                                    <w:p w14:paraId="042DE3CC" w14:textId="77777777" w:rsidR="005602CA" w:rsidRDefault="005602CA" w:rsidP="008960CE">
                                      <w:pPr>
                                        <w:jc w:val="center"/>
                                      </w:pPr>
                                    </w:p>
                                  </w:tc>
                                  <w:tc>
                                    <w:tcPr>
                                      <w:tcW w:w="709" w:type="dxa"/>
                                      <w:vAlign w:val="center"/>
                                      <w:tcPrChange w:id="513" w:author="Borja Gonzalez" w:date="2017-09-29T13:30:00Z">
                                        <w:tcPr>
                                          <w:tcW w:w="709" w:type="dxa"/>
                                          <w:vAlign w:val="center"/>
                                        </w:tcPr>
                                      </w:tcPrChange>
                                    </w:tcPr>
                                    <w:p w14:paraId="6F88C606" w14:textId="77777777" w:rsidR="005602CA" w:rsidRDefault="005602CA" w:rsidP="008960CE">
                                      <w:pPr>
                                        <w:jc w:val="center"/>
                                      </w:pPr>
                                    </w:p>
                                  </w:tc>
                                  <w:tc>
                                    <w:tcPr>
                                      <w:tcW w:w="708" w:type="dxa"/>
                                      <w:vAlign w:val="center"/>
                                      <w:tcPrChange w:id="514" w:author="Borja Gonzalez" w:date="2017-09-29T13:30:00Z">
                                        <w:tcPr>
                                          <w:tcW w:w="708" w:type="dxa"/>
                                          <w:vAlign w:val="center"/>
                                        </w:tcPr>
                                      </w:tcPrChange>
                                    </w:tcPr>
                                    <w:p w14:paraId="6D21C7DE" w14:textId="77777777" w:rsidR="005602CA" w:rsidRDefault="005602CA" w:rsidP="008960CE">
                                      <w:pPr>
                                        <w:jc w:val="center"/>
                                      </w:pPr>
                                    </w:p>
                                  </w:tc>
                                  <w:tc>
                                    <w:tcPr>
                                      <w:tcW w:w="709" w:type="dxa"/>
                                      <w:vAlign w:val="center"/>
                                      <w:tcPrChange w:id="515" w:author="Borja Gonzalez" w:date="2017-09-29T13:30:00Z">
                                        <w:tcPr>
                                          <w:tcW w:w="709" w:type="dxa"/>
                                          <w:vAlign w:val="center"/>
                                        </w:tcPr>
                                      </w:tcPrChange>
                                    </w:tcPr>
                                    <w:p w14:paraId="43FD7ADF" w14:textId="77777777" w:rsidR="005602CA" w:rsidRDefault="005602CA" w:rsidP="008960CE">
                                      <w:pPr>
                                        <w:jc w:val="center"/>
                                      </w:pPr>
                                    </w:p>
                                  </w:tc>
                                  <w:tc>
                                    <w:tcPr>
                                      <w:tcW w:w="709" w:type="dxa"/>
                                      <w:vAlign w:val="center"/>
                                      <w:tcPrChange w:id="516" w:author="Borja Gonzalez" w:date="2017-09-29T13:30:00Z">
                                        <w:tcPr>
                                          <w:tcW w:w="709" w:type="dxa"/>
                                          <w:vAlign w:val="center"/>
                                        </w:tcPr>
                                      </w:tcPrChange>
                                    </w:tcPr>
                                    <w:p w14:paraId="6E5F9427" w14:textId="77777777" w:rsidR="005602CA" w:rsidRDefault="005602CA" w:rsidP="008960CE">
                                      <w:pPr>
                                        <w:jc w:val="center"/>
                                      </w:pPr>
                                    </w:p>
                                  </w:tc>
                                  <w:tc>
                                    <w:tcPr>
                                      <w:tcW w:w="709" w:type="dxa"/>
                                      <w:vAlign w:val="center"/>
                                      <w:tcPrChange w:id="517" w:author="Borja Gonzalez" w:date="2017-09-29T13:30:00Z">
                                        <w:tcPr>
                                          <w:tcW w:w="709" w:type="dxa"/>
                                          <w:vAlign w:val="center"/>
                                        </w:tcPr>
                                      </w:tcPrChange>
                                    </w:tcPr>
                                    <w:p w14:paraId="63C37F85" w14:textId="77777777" w:rsidR="005602CA" w:rsidRDefault="005602CA" w:rsidP="008960CE">
                                      <w:pPr>
                                        <w:jc w:val="center"/>
                                      </w:pPr>
                                    </w:p>
                                  </w:tc>
                                  <w:tc>
                                    <w:tcPr>
                                      <w:tcW w:w="708" w:type="dxa"/>
                                      <w:vAlign w:val="center"/>
                                      <w:tcPrChange w:id="518" w:author="Borja Gonzalez" w:date="2017-09-29T13:30:00Z">
                                        <w:tcPr>
                                          <w:tcW w:w="708" w:type="dxa"/>
                                          <w:vAlign w:val="center"/>
                                        </w:tcPr>
                                      </w:tcPrChange>
                                    </w:tcPr>
                                    <w:p w14:paraId="5E000C1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519" w:author="Borja Gonzalez" w:date="2017-09-29T13:30:00Z">
                                        <w:tcPr>
                                          <w:tcW w:w="851" w:type="dxa"/>
                                          <w:vAlign w:val="center"/>
                                        </w:tcPr>
                                      </w:tcPrChange>
                                    </w:tcPr>
                                    <w:p w14:paraId="42DDF64D"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520" w:author="Borja Gonzalez" w:date="2017-09-29T13:30:00Z">
                                        <w:tcPr>
                                          <w:tcW w:w="850" w:type="dxa"/>
                                          <w:vAlign w:val="center"/>
                                        </w:tcPr>
                                      </w:tcPrChange>
                                    </w:tcPr>
                                    <w:p w14:paraId="583EB72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521" w:author="Borja Gonzalez" w:date="2017-09-29T13:30:00Z">
                                        <w:tcPr>
                                          <w:tcW w:w="851" w:type="dxa"/>
                                          <w:vAlign w:val="center"/>
                                        </w:tcPr>
                                      </w:tcPrChange>
                                    </w:tcPr>
                                    <w:p w14:paraId="7905EC98"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522" w:author="Borja Gonzalez" w:date="2017-09-29T13:30:00Z">
                                        <w:tcPr>
                                          <w:tcW w:w="850" w:type="dxa"/>
                                          <w:vAlign w:val="center"/>
                                        </w:tcPr>
                                      </w:tcPrChange>
                                    </w:tcPr>
                                    <w:p w14:paraId="73528CB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523" w:author="Borja Gonzalez" w:date="2017-09-29T13:30:00Z">
                                        <w:tcPr>
                                          <w:tcW w:w="983" w:type="dxa"/>
                                          <w:vAlign w:val="center"/>
                                        </w:tcPr>
                                      </w:tcPrChange>
                                    </w:tcPr>
                                    <w:p w14:paraId="40ED07F2"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5602CA" w:rsidRDefault="005602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524"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525">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1E7945C7" w14:textId="77777777" w:rsidTr="008960CE">
                            <w:trPr>
                              <w:cantSplit/>
                              <w:trHeight w:val="1194"/>
                              <w:trPrChange w:id="526" w:author="Borja Gonzalez" w:date="2017-09-29T13:30:00Z">
                                <w:trPr>
                                  <w:cantSplit/>
                                  <w:trHeight w:val="1194"/>
                                </w:trPr>
                              </w:trPrChange>
                            </w:trPr>
                            <w:tc>
                              <w:tcPr>
                                <w:tcW w:w="1074" w:type="dxa"/>
                                <w:vAlign w:val="center"/>
                                <w:tcPrChange w:id="527" w:author="Borja Gonzalez" w:date="2017-09-29T13:30:00Z">
                                  <w:tcPr>
                                    <w:tcW w:w="1074" w:type="dxa"/>
                                    <w:vAlign w:val="center"/>
                                  </w:tcPr>
                                </w:tcPrChange>
                              </w:tcPr>
                              <w:p w14:paraId="597C9F79" w14:textId="77777777" w:rsidR="005602CA" w:rsidRDefault="005602CA" w:rsidP="008960CE">
                                <w:r>
                                  <w:t>Casos de Uso</w:t>
                                </w:r>
                              </w:p>
                            </w:tc>
                            <w:tc>
                              <w:tcPr>
                                <w:tcW w:w="739" w:type="dxa"/>
                                <w:vAlign w:val="center"/>
                                <w:tcPrChange w:id="528" w:author="Borja Gonzalez" w:date="2017-09-29T13:30:00Z">
                                  <w:tcPr>
                                    <w:tcW w:w="739" w:type="dxa"/>
                                    <w:vAlign w:val="center"/>
                                  </w:tcPr>
                                </w:tcPrChange>
                              </w:tcPr>
                              <w:p w14:paraId="1CFEC64B" w14:textId="77777777" w:rsidR="005602CA" w:rsidRDefault="005602CA" w:rsidP="008960CE">
                                <w:r>
                                  <w:t>RF1</w:t>
                                </w:r>
                              </w:p>
                            </w:tc>
                            <w:tc>
                              <w:tcPr>
                                <w:tcW w:w="709" w:type="dxa"/>
                                <w:vAlign w:val="center"/>
                                <w:tcPrChange w:id="529" w:author="Borja Gonzalez" w:date="2017-09-29T13:30:00Z">
                                  <w:tcPr>
                                    <w:tcW w:w="709" w:type="dxa"/>
                                    <w:vAlign w:val="center"/>
                                  </w:tcPr>
                                </w:tcPrChange>
                              </w:tcPr>
                              <w:p w14:paraId="7509DCD9" w14:textId="77777777" w:rsidR="005602CA" w:rsidRDefault="005602CA" w:rsidP="008960CE">
                                <w:r>
                                  <w:t>RF2</w:t>
                                </w:r>
                              </w:p>
                            </w:tc>
                            <w:tc>
                              <w:tcPr>
                                <w:tcW w:w="709" w:type="dxa"/>
                                <w:vAlign w:val="center"/>
                                <w:tcPrChange w:id="530" w:author="Borja Gonzalez" w:date="2017-09-29T13:30:00Z">
                                  <w:tcPr>
                                    <w:tcW w:w="709" w:type="dxa"/>
                                    <w:vAlign w:val="center"/>
                                  </w:tcPr>
                                </w:tcPrChange>
                              </w:tcPr>
                              <w:p w14:paraId="166A541D" w14:textId="77777777" w:rsidR="005602CA" w:rsidRDefault="005602CA" w:rsidP="008960CE">
                                <w:r>
                                  <w:t>RF3</w:t>
                                </w:r>
                              </w:p>
                            </w:tc>
                            <w:tc>
                              <w:tcPr>
                                <w:tcW w:w="709" w:type="dxa"/>
                                <w:vAlign w:val="center"/>
                                <w:tcPrChange w:id="531" w:author="Borja Gonzalez" w:date="2017-09-29T13:30:00Z">
                                  <w:tcPr>
                                    <w:tcW w:w="709" w:type="dxa"/>
                                    <w:vAlign w:val="center"/>
                                  </w:tcPr>
                                </w:tcPrChange>
                              </w:tcPr>
                              <w:p w14:paraId="0829A9F1" w14:textId="77777777" w:rsidR="005602CA" w:rsidRDefault="005602CA" w:rsidP="008960CE">
                                <w:r>
                                  <w:t>RF4</w:t>
                                </w:r>
                              </w:p>
                            </w:tc>
                            <w:tc>
                              <w:tcPr>
                                <w:tcW w:w="708" w:type="dxa"/>
                                <w:vAlign w:val="center"/>
                                <w:tcPrChange w:id="532" w:author="Borja Gonzalez" w:date="2017-09-29T13:30:00Z">
                                  <w:tcPr>
                                    <w:tcW w:w="708" w:type="dxa"/>
                                    <w:vAlign w:val="center"/>
                                  </w:tcPr>
                                </w:tcPrChange>
                              </w:tcPr>
                              <w:p w14:paraId="41692804" w14:textId="77777777" w:rsidR="005602CA" w:rsidRDefault="005602CA" w:rsidP="008960CE">
                                <w:r>
                                  <w:t>RF5</w:t>
                                </w:r>
                              </w:p>
                            </w:tc>
                            <w:tc>
                              <w:tcPr>
                                <w:tcW w:w="709" w:type="dxa"/>
                                <w:vAlign w:val="center"/>
                                <w:tcPrChange w:id="533" w:author="Borja Gonzalez" w:date="2017-09-29T13:30:00Z">
                                  <w:tcPr>
                                    <w:tcW w:w="709" w:type="dxa"/>
                                    <w:vAlign w:val="center"/>
                                  </w:tcPr>
                                </w:tcPrChange>
                              </w:tcPr>
                              <w:p w14:paraId="7A30F465" w14:textId="77777777" w:rsidR="005602CA" w:rsidRDefault="005602CA" w:rsidP="008960CE">
                                <w:r>
                                  <w:t>RF6</w:t>
                                </w:r>
                              </w:p>
                            </w:tc>
                            <w:tc>
                              <w:tcPr>
                                <w:tcW w:w="709" w:type="dxa"/>
                                <w:vAlign w:val="center"/>
                                <w:tcPrChange w:id="534" w:author="Borja Gonzalez" w:date="2017-09-29T13:30:00Z">
                                  <w:tcPr>
                                    <w:tcW w:w="709" w:type="dxa"/>
                                    <w:vAlign w:val="center"/>
                                  </w:tcPr>
                                </w:tcPrChange>
                              </w:tcPr>
                              <w:p w14:paraId="431CC9D1" w14:textId="77777777" w:rsidR="005602CA" w:rsidRDefault="005602CA" w:rsidP="008960CE">
                                <w:r>
                                  <w:t>RF7</w:t>
                                </w:r>
                              </w:p>
                            </w:tc>
                            <w:tc>
                              <w:tcPr>
                                <w:tcW w:w="709" w:type="dxa"/>
                                <w:vAlign w:val="center"/>
                                <w:tcPrChange w:id="535" w:author="Borja Gonzalez" w:date="2017-09-29T13:30:00Z">
                                  <w:tcPr>
                                    <w:tcW w:w="709" w:type="dxa"/>
                                    <w:vAlign w:val="center"/>
                                  </w:tcPr>
                                </w:tcPrChange>
                              </w:tcPr>
                              <w:p w14:paraId="42772BF8" w14:textId="77777777" w:rsidR="005602CA" w:rsidRDefault="005602CA" w:rsidP="008960CE">
                                <w:r>
                                  <w:t>RF8</w:t>
                                </w:r>
                              </w:p>
                            </w:tc>
                            <w:tc>
                              <w:tcPr>
                                <w:tcW w:w="708" w:type="dxa"/>
                                <w:vAlign w:val="center"/>
                                <w:tcPrChange w:id="536" w:author="Borja Gonzalez" w:date="2017-09-29T13:30:00Z">
                                  <w:tcPr>
                                    <w:tcW w:w="708" w:type="dxa"/>
                                    <w:vAlign w:val="center"/>
                                  </w:tcPr>
                                </w:tcPrChange>
                              </w:tcPr>
                              <w:p w14:paraId="70DEA926" w14:textId="77777777" w:rsidR="005602CA" w:rsidRDefault="005602CA" w:rsidP="008960CE">
                                <w:r>
                                  <w:t>RF9</w:t>
                                </w:r>
                              </w:p>
                            </w:tc>
                            <w:tc>
                              <w:tcPr>
                                <w:tcW w:w="851" w:type="dxa"/>
                                <w:vAlign w:val="center"/>
                                <w:tcPrChange w:id="537" w:author="Borja Gonzalez" w:date="2017-09-29T13:30:00Z">
                                  <w:tcPr>
                                    <w:tcW w:w="851" w:type="dxa"/>
                                    <w:vAlign w:val="center"/>
                                  </w:tcPr>
                                </w:tcPrChange>
                              </w:tcPr>
                              <w:p w14:paraId="290C11C4" w14:textId="77777777" w:rsidR="005602CA" w:rsidRDefault="005602CA" w:rsidP="008960CE">
                                <w:r>
                                  <w:t>RNF1</w:t>
                                </w:r>
                              </w:p>
                            </w:tc>
                            <w:tc>
                              <w:tcPr>
                                <w:tcW w:w="850" w:type="dxa"/>
                                <w:vAlign w:val="center"/>
                                <w:tcPrChange w:id="538" w:author="Borja Gonzalez" w:date="2017-09-29T13:30:00Z">
                                  <w:tcPr>
                                    <w:tcW w:w="850" w:type="dxa"/>
                                    <w:vAlign w:val="center"/>
                                  </w:tcPr>
                                </w:tcPrChange>
                              </w:tcPr>
                              <w:p w14:paraId="4F124287" w14:textId="77777777" w:rsidR="005602CA" w:rsidRDefault="005602CA" w:rsidP="008960CE">
                                <w:r>
                                  <w:t>RNF2</w:t>
                                </w:r>
                              </w:p>
                            </w:tc>
                            <w:tc>
                              <w:tcPr>
                                <w:tcW w:w="851" w:type="dxa"/>
                                <w:vAlign w:val="center"/>
                                <w:tcPrChange w:id="539" w:author="Borja Gonzalez" w:date="2017-09-29T13:30:00Z">
                                  <w:tcPr>
                                    <w:tcW w:w="851" w:type="dxa"/>
                                    <w:vAlign w:val="center"/>
                                  </w:tcPr>
                                </w:tcPrChange>
                              </w:tcPr>
                              <w:p w14:paraId="0A8F02F9" w14:textId="77777777" w:rsidR="005602CA" w:rsidRDefault="005602CA" w:rsidP="008960CE">
                                <w:r>
                                  <w:t>RNF3</w:t>
                                </w:r>
                              </w:p>
                            </w:tc>
                            <w:tc>
                              <w:tcPr>
                                <w:tcW w:w="850" w:type="dxa"/>
                                <w:vAlign w:val="center"/>
                                <w:tcPrChange w:id="540" w:author="Borja Gonzalez" w:date="2017-09-29T13:30:00Z">
                                  <w:tcPr>
                                    <w:tcW w:w="850" w:type="dxa"/>
                                    <w:vAlign w:val="center"/>
                                  </w:tcPr>
                                </w:tcPrChange>
                              </w:tcPr>
                              <w:p w14:paraId="2B71BA56" w14:textId="77777777" w:rsidR="005602CA" w:rsidRDefault="005602CA" w:rsidP="008960CE">
                                <w:r>
                                  <w:t>RNF4</w:t>
                                </w:r>
                              </w:p>
                            </w:tc>
                            <w:tc>
                              <w:tcPr>
                                <w:tcW w:w="841" w:type="dxa"/>
                                <w:vAlign w:val="center"/>
                                <w:tcPrChange w:id="541" w:author="Borja Gonzalez" w:date="2017-09-29T13:30:00Z">
                                  <w:tcPr>
                                    <w:tcW w:w="983" w:type="dxa"/>
                                    <w:vAlign w:val="center"/>
                                  </w:tcPr>
                                </w:tcPrChange>
                              </w:tcPr>
                              <w:p w14:paraId="450651B4" w14:textId="77777777" w:rsidR="005602CA" w:rsidRDefault="005602CA" w:rsidP="008960CE">
                                <w:r>
                                  <w:t>RNF5</w:t>
                                </w:r>
                              </w:p>
                            </w:tc>
                          </w:tr>
                          <w:tr w:rsidR="005602CA" w14:paraId="3BA6374E" w14:textId="77777777" w:rsidTr="008960CE">
                            <w:trPr>
                              <w:cantSplit/>
                              <w:trHeight w:val="490"/>
                              <w:trPrChange w:id="542" w:author="Borja Gonzalez" w:date="2017-09-29T13:30:00Z">
                                <w:trPr>
                                  <w:cantSplit/>
                                  <w:trHeight w:val="490"/>
                                </w:trPr>
                              </w:trPrChange>
                            </w:trPr>
                            <w:tc>
                              <w:tcPr>
                                <w:tcW w:w="1074" w:type="dxa"/>
                                <w:vAlign w:val="center"/>
                                <w:tcPrChange w:id="543" w:author="Borja Gonzalez" w:date="2017-09-29T13:30:00Z">
                                  <w:tcPr>
                                    <w:tcW w:w="1074" w:type="dxa"/>
                                    <w:vAlign w:val="center"/>
                                  </w:tcPr>
                                </w:tcPrChange>
                              </w:tcPr>
                              <w:p w14:paraId="2D769F89" w14:textId="77777777" w:rsidR="005602CA" w:rsidRDefault="005602CA" w:rsidP="008960CE">
                                <w:r>
                                  <w:t>CU1</w:t>
                                </w:r>
                              </w:p>
                            </w:tc>
                            <w:tc>
                              <w:tcPr>
                                <w:tcW w:w="739" w:type="dxa"/>
                                <w:vAlign w:val="center"/>
                                <w:tcPrChange w:id="544" w:author="Borja Gonzalez" w:date="2017-09-29T13:30:00Z">
                                  <w:tcPr>
                                    <w:tcW w:w="739" w:type="dxa"/>
                                    <w:vAlign w:val="center"/>
                                  </w:tcPr>
                                </w:tcPrChange>
                              </w:tcPr>
                              <w:p w14:paraId="3AD3261C"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45" w:author="Borja Gonzalez" w:date="2017-09-29T13:30:00Z">
                                  <w:tcPr>
                                    <w:tcW w:w="709" w:type="dxa"/>
                                    <w:vAlign w:val="center"/>
                                  </w:tcPr>
                                </w:tcPrChange>
                              </w:tcPr>
                              <w:p w14:paraId="5169C3C2" w14:textId="77777777" w:rsidR="005602CA" w:rsidRDefault="005602CA" w:rsidP="008960CE">
                                <w:pPr>
                                  <w:jc w:val="center"/>
                                </w:pPr>
                              </w:p>
                            </w:tc>
                            <w:tc>
                              <w:tcPr>
                                <w:tcW w:w="709" w:type="dxa"/>
                                <w:vAlign w:val="center"/>
                                <w:tcPrChange w:id="546" w:author="Borja Gonzalez" w:date="2017-09-29T13:30:00Z">
                                  <w:tcPr>
                                    <w:tcW w:w="709" w:type="dxa"/>
                                    <w:vAlign w:val="center"/>
                                  </w:tcPr>
                                </w:tcPrChange>
                              </w:tcPr>
                              <w:p w14:paraId="6187BD2B" w14:textId="77777777" w:rsidR="005602CA" w:rsidRDefault="005602CA" w:rsidP="008960CE">
                                <w:pPr>
                                  <w:jc w:val="center"/>
                                </w:pPr>
                              </w:p>
                            </w:tc>
                            <w:tc>
                              <w:tcPr>
                                <w:tcW w:w="709" w:type="dxa"/>
                                <w:vAlign w:val="center"/>
                                <w:tcPrChange w:id="547" w:author="Borja Gonzalez" w:date="2017-09-29T13:30:00Z">
                                  <w:tcPr>
                                    <w:tcW w:w="709" w:type="dxa"/>
                                    <w:vAlign w:val="center"/>
                                  </w:tcPr>
                                </w:tcPrChange>
                              </w:tcPr>
                              <w:p w14:paraId="2F7116B4" w14:textId="77777777" w:rsidR="005602CA" w:rsidRDefault="005602CA" w:rsidP="008960CE">
                                <w:pPr>
                                  <w:jc w:val="center"/>
                                </w:pPr>
                              </w:p>
                            </w:tc>
                            <w:tc>
                              <w:tcPr>
                                <w:tcW w:w="708" w:type="dxa"/>
                                <w:vAlign w:val="center"/>
                                <w:tcPrChange w:id="548" w:author="Borja Gonzalez" w:date="2017-09-29T13:30:00Z">
                                  <w:tcPr>
                                    <w:tcW w:w="708" w:type="dxa"/>
                                    <w:vAlign w:val="center"/>
                                  </w:tcPr>
                                </w:tcPrChange>
                              </w:tcPr>
                              <w:p w14:paraId="2080C970" w14:textId="77777777" w:rsidR="005602CA" w:rsidRDefault="005602CA" w:rsidP="008960CE">
                                <w:pPr>
                                  <w:jc w:val="center"/>
                                </w:pPr>
                              </w:p>
                            </w:tc>
                            <w:tc>
                              <w:tcPr>
                                <w:tcW w:w="709" w:type="dxa"/>
                                <w:vAlign w:val="center"/>
                                <w:tcPrChange w:id="549" w:author="Borja Gonzalez" w:date="2017-09-29T13:30:00Z">
                                  <w:tcPr>
                                    <w:tcW w:w="709" w:type="dxa"/>
                                    <w:vAlign w:val="center"/>
                                  </w:tcPr>
                                </w:tcPrChange>
                              </w:tcPr>
                              <w:p w14:paraId="07BCA38F" w14:textId="77777777" w:rsidR="005602CA" w:rsidRDefault="005602CA" w:rsidP="008960CE">
                                <w:pPr>
                                  <w:jc w:val="center"/>
                                </w:pPr>
                              </w:p>
                            </w:tc>
                            <w:tc>
                              <w:tcPr>
                                <w:tcW w:w="709" w:type="dxa"/>
                                <w:vAlign w:val="center"/>
                                <w:tcPrChange w:id="550" w:author="Borja Gonzalez" w:date="2017-09-29T13:30:00Z">
                                  <w:tcPr>
                                    <w:tcW w:w="709" w:type="dxa"/>
                                    <w:vAlign w:val="center"/>
                                  </w:tcPr>
                                </w:tcPrChange>
                              </w:tcPr>
                              <w:p w14:paraId="6ADB5E91" w14:textId="77777777" w:rsidR="005602CA" w:rsidRDefault="005602CA" w:rsidP="008960CE">
                                <w:pPr>
                                  <w:jc w:val="center"/>
                                </w:pPr>
                              </w:p>
                            </w:tc>
                            <w:tc>
                              <w:tcPr>
                                <w:tcW w:w="709" w:type="dxa"/>
                                <w:vAlign w:val="center"/>
                                <w:tcPrChange w:id="551" w:author="Borja Gonzalez" w:date="2017-09-29T13:30:00Z">
                                  <w:tcPr>
                                    <w:tcW w:w="709" w:type="dxa"/>
                                    <w:vAlign w:val="center"/>
                                  </w:tcPr>
                                </w:tcPrChange>
                              </w:tcPr>
                              <w:p w14:paraId="7CC7D4A9" w14:textId="77777777" w:rsidR="005602CA" w:rsidRDefault="005602CA" w:rsidP="008960CE">
                                <w:pPr>
                                  <w:jc w:val="center"/>
                                </w:pPr>
                              </w:p>
                            </w:tc>
                            <w:tc>
                              <w:tcPr>
                                <w:tcW w:w="708" w:type="dxa"/>
                                <w:vAlign w:val="center"/>
                                <w:tcPrChange w:id="552" w:author="Borja Gonzalez" w:date="2017-09-29T13:30:00Z">
                                  <w:tcPr>
                                    <w:tcW w:w="708" w:type="dxa"/>
                                    <w:vAlign w:val="center"/>
                                  </w:tcPr>
                                </w:tcPrChange>
                              </w:tcPr>
                              <w:p w14:paraId="19365E7E" w14:textId="77777777" w:rsidR="005602CA" w:rsidRDefault="005602CA" w:rsidP="008960CE">
                                <w:pPr>
                                  <w:jc w:val="center"/>
                                </w:pPr>
                              </w:p>
                            </w:tc>
                            <w:tc>
                              <w:tcPr>
                                <w:tcW w:w="851" w:type="dxa"/>
                                <w:vAlign w:val="center"/>
                                <w:tcPrChange w:id="553" w:author="Borja Gonzalez" w:date="2017-09-29T13:30:00Z">
                                  <w:tcPr>
                                    <w:tcW w:w="851" w:type="dxa"/>
                                    <w:vAlign w:val="center"/>
                                  </w:tcPr>
                                </w:tcPrChange>
                              </w:tcPr>
                              <w:p w14:paraId="55D3CE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554" w:author="Borja Gonzalez" w:date="2017-09-29T13:30:00Z">
                                  <w:tcPr>
                                    <w:tcW w:w="850" w:type="dxa"/>
                                    <w:vAlign w:val="center"/>
                                  </w:tcPr>
                                </w:tcPrChange>
                              </w:tcPr>
                              <w:p w14:paraId="39A336D1" w14:textId="77777777" w:rsidR="005602CA" w:rsidRDefault="005602CA" w:rsidP="008960CE">
                                <w:pPr>
                                  <w:jc w:val="center"/>
                                </w:pPr>
                              </w:p>
                            </w:tc>
                            <w:tc>
                              <w:tcPr>
                                <w:tcW w:w="851" w:type="dxa"/>
                                <w:vAlign w:val="center"/>
                                <w:tcPrChange w:id="555" w:author="Borja Gonzalez" w:date="2017-09-29T13:30:00Z">
                                  <w:tcPr>
                                    <w:tcW w:w="851" w:type="dxa"/>
                                    <w:vAlign w:val="center"/>
                                  </w:tcPr>
                                </w:tcPrChange>
                              </w:tcPr>
                              <w:p w14:paraId="457AB622" w14:textId="77777777" w:rsidR="005602CA" w:rsidRDefault="005602CA" w:rsidP="008960CE">
                                <w:pPr>
                                  <w:jc w:val="center"/>
                                </w:pPr>
                              </w:p>
                            </w:tc>
                            <w:tc>
                              <w:tcPr>
                                <w:tcW w:w="850" w:type="dxa"/>
                                <w:vAlign w:val="center"/>
                                <w:tcPrChange w:id="556" w:author="Borja Gonzalez" w:date="2017-09-29T13:30:00Z">
                                  <w:tcPr>
                                    <w:tcW w:w="850" w:type="dxa"/>
                                    <w:vAlign w:val="center"/>
                                  </w:tcPr>
                                </w:tcPrChange>
                              </w:tcPr>
                              <w:p w14:paraId="0FAA17C3" w14:textId="77777777" w:rsidR="005602CA" w:rsidRDefault="005602CA" w:rsidP="008960CE">
                                <w:pPr>
                                  <w:jc w:val="center"/>
                                </w:pPr>
                              </w:p>
                            </w:tc>
                            <w:tc>
                              <w:tcPr>
                                <w:tcW w:w="841" w:type="dxa"/>
                                <w:vAlign w:val="center"/>
                                <w:tcPrChange w:id="557" w:author="Borja Gonzalez" w:date="2017-09-29T13:30:00Z">
                                  <w:tcPr>
                                    <w:tcW w:w="983" w:type="dxa"/>
                                    <w:vAlign w:val="center"/>
                                  </w:tcPr>
                                </w:tcPrChange>
                              </w:tcPr>
                              <w:p w14:paraId="0B5E4C6A" w14:textId="77777777" w:rsidR="005602CA" w:rsidRDefault="005602CA" w:rsidP="008960CE">
                                <w:pPr>
                                  <w:jc w:val="center"/>
                                </w:pPr>
                              </w:p>
                            </w:tc>
                          </w:tr>
                          <w:tr w:rsidR="005602CA" w14:paraId="373D2359" w14:textId="77777777" w:rsidTr="008960CE">
                            <w:trPr>
                              <w:cantSplit/>
                              <w:trHeight w:val="470"/>
                              <w:trPrChange w:id="558" w:author="Borja Gonzalez" w:date="2017-09-29T13:30:00Z">
                                <w:trPr>
                                  <w:cantSplit/>
                                  <w:trHeight w:val="470"/>
                                </w:trPr>
                              </w:trPrChange>
                            </w:trPr>
                            <w:tc>
                              <w:tcPr>
                                <w:tcW w:w="1074" w:type="dxa"/>
                                <w:vAlign w:val="center"/>
                                <w:tcPrChange w:id="559" w:author="Borja Gonzalez" w:date="2017-09-29T13:30:00Z">
                                  <w:tcPr>
                                    <w:tcW w:w="1074" w:type="dxa"/>
                                    <w:vAlign w:val="center"/>
                                  </w:tcPr>
                                </w:tcPrChange>
                              </w:tcPr>
                              <w:p w14:paraId="72A47909" w14:textId="77777777" w:rsidR="005602CA" w:rsidRDefault="005602CA" w:rsidP="008960CE">
                                <w:r>
                                  <w:t>CU2</w:t>
                                </w:r>
                              </w:p>
                            </w:tc>
                            <w:tc>
                              <w:tcPr>
                                <w:tcW w:w="739" w:type="dxa"/>
                                <w:vAlign w:val="center"/>
                                <w:tcPrChange w:id="560" w:author="Borja Gonzalez" w:date="2017-09-29T13:30:00Z">
                                  <w:tcPr>
                                    <w:tcW w:w="739" w:type="dxa"/>
                                    <w:vAlign w:val="center"/>
                                  </w:tcPr>
                                </w:tcPrChange>
                              </w:tcPr>
                              <w:p w14:paraId="2AC435F9" w14:textId="77777777" w:rsidR="005602CA" w:rsidRDefault="005602CA" w:rsidP="008960CE">
                                <w:pPr>
                                  <w:jc w:val="center"/>
                                </w:pPr>
                              </w:p>
                            </w:tc>
                            <w:tc>
                              <w:tcPr>
                                <w:tcW w:w="709" w:type="dxa"/>
                                <w:vAlign w:val="center"/>
                                <w:tcPrChange w:id="561" w:author="Borja Gonzalez" w:date="2017-09-29T13:30:00Z">
                                  <w:tcPr>
                                    <w:tcW w:w="709" w:type="dxa"/>
                                    <w:vAlign w:val="center"/>
                                  </w:tcPr>
                                </w:tcPrChange>
                              </w:tcPr>
                              <w:p w14:paraId="445753EB"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62" w:author="Borja Gonzalez" w:date="2017-09-29T13:30:00Z">
                                  <w:tcPr>
                                    <w:tcW w:w="709" w:type="dxa"/>
                                    <w:vAlign w:val="center"/>
                                  </w:tcPr>
                                </w:tcPrChange>
                              </w:tcPr>
                              <w:p w14:paraId="653B3CA1" w14:textId="77777777" w:rsidR="005602CA" w:rsidRDefault="005602CA" w:rsidP="008960CE">
                                <w:pPr>
                                  <w:jc w:val="center"/>
                                </w:pPr>
                              </w:p>
                            </w:tc>
                            <w:tc>
                              <w:tcPr>
                                <w:tcW w:w="709" w:type="dxa"/>
                                <w:vAlign w:val="center"/>
                                <w:tcPrChange w:id="563" w:author="Borja Gonzalez" w:date="2017-09-29T13:30:00Z">
                                  <w:tcPr>
                                    <w:tcW w:w="709" w:type="dxa"/>
                                    <w:vAlign w:val="center"/>
                                  </w:tcPr>
                                </w:tcPrChange>
                              </w:tcPr>
                              <w:p w14:paraId="2C91D9A9" w14:textId="77777777" w:rsidR="005602CA" w:rsidRDefault="005602CA" w:rsidP="008960CE">
                                <w:pPr>
                                  <w:jc w:val="center"/>
                                </w:pPr>
                              </w:p>
                            </w:tc>
                            <w:tc>
                              <w:tcPr>
                                <w:tcW w:w="708" w:type="dxa"/>
                                <w:vAlign w:val="center"/>
                                <w:tcPrChange w:id="564" w:author="Borja Gonzalez" w:date="2017-09-29T13:30:00Z">
                                  <w:tcPr>
                                    <w:tcW w:w="708" w:type="dxa"/>
                                    <w:vAlign w:val="center"/>
                                  </w:tcPr>
                                </w:tcPrChange>
                              </w:tcPr>
                              <w:p w14:paraId="7257F4D2" w14:textId="77777777" w:rsidR="005602CA" w:rsidRDefault="005602CA" w:rsidP="008960CE">
                                <w:pPr>
                                  <w:jc w:val="center"/>
                                </w:pPr>
                              </w:p>
                            </w:tc>
                            <w:tc>
                              <w:tcPr>
                                <w:tcW w:w="709" w:type="dxa"/>
                                <w:vAlign w:val="center"/>
                                <w:tcPrChange w:id="565" w:author="Borja Gonzalez" w:date="2017-09-29T13:30:00Z">
                                  <w:tcPr>
                                    <w:tcW w:w="709" w:type="dxa"/>
                                    <w:vAlign w:val="center"/>
                                  </w:tcPr>
                                </w:tcPrChange>
                              </w:tcPr>
                              <w:p w14:paraId="3358009F" w14:textId="77777777" w:rsidR="005602CA" w:rsidRDefault="005602CA" w:rsidP="008960CE">
                                <w:pPr>
                                  <w:jc w:val="center"/>
                                </w:pPr>
                              </w:p>
                            </w:tc>
                            <w:tc>
                              <w:tcPr>
                                <w:tcW w:w="709" w:type="dxa"/>
                                <w:vAlign w:val="center"/>
                                <w:tcPrChange w:id="566" w:author="Borja Gonzalez" w:date="2017-09-29T13:30:00Z">
                                  <w:tcPr>
                                    <w:tcW w:w="709" w:type="dxa"/>
                                    <w:vAlign w:val="center"/>
                                  </w:tcPr>
                                </w:tcPrChange>
                              </w:tcPr>
                              <w:p w14:paraId="521C8FA1" w14:textId="77777777" w:rsidR="005602CA" w:rsidRDefault="005602CA" w:rsidP="008960CE">
                                <w:pPr>
                                  <w:jc w:val="center"/>
                                </w:pPr>
                              </w:p>
                            </w:tc>
                            <w:tc>
                              <w:tcPr>
                                <w:tcW w:w="709" w:type="dxa"/>
                                <w:vAlign w:val="center"/>
                                <w:tcPrChange w:id="567" w:author="Borja Gonzalez" w:date="2017-09-29T13:30:00Z">
                                  <w:tcPr>
                                    <w:tcW w:w="709" w:type="dxa"/>
                                    <w:vAlign w:val="center"/>
                                  </w:tcPr>
                                </w:tcPrChange>
                              </w:tcPr>
                              <w:p w14:paraId="2CBEF259" w14:textId="77777777" w:rsidR="005602CA" w:rsidRDefault="005602CA" w:rsidP="008960CE">
                                <w:pPr>
                                  <w:jc w:val="center"/>
                                </w:pPr>
                              </w:p>
                            </w:tc>
                            <w:tc>
                              <w:tcPr>
                                <w:tcW w:w="708" w:type="dxa"/>
                                <w:vAlign w:val="center"/>
                                <w:tcPrChange w:id="568" w:author="Borja Gonzalez" w:date="2017-09-29T13:30:00Z">
                                  <w:tcPr>
                                    <w:tcW w:w="708" w:type="dxa"/>
                                    <w:vAlign w:val="center"/>
                                  </w:tcPr>
                                </w:tcPrChange>
                              </w:tcPr>
                              <w:p w14:paraId="34641886" w14:textId="77777777" w:rsidR="005602CA" w:rsidRDefault="005602CA" w:rsidP="008960CE">
                                <w:pPr>
                                  <w:jc w:val="center"/>
                                </w:pPr>
                              </w:p>
                            </w:tc>
                            <w:tc>
                              <w:tcPr>
                                <w:tcW w:w="851" w:type="dxa"/>
                                <w:vAlign w:val="center"/>
                                <w:tcPrChange w:id="569" w:author="Borja Gonzalez" w:date="2017-09-29T13:30:00Z">
                                  <w:tcPr>
                                    <w:tcW w:w="851" w:type="dxa"/>
                                    <w:vAlign w:val="center"/>
                                  </w:tcPr>
                                </w:tcPrChange>
                              </w:tcPr>
                              <w:p w14:paraId="7F0D9E7F" w14:textId="77777777" w:rsidR="005602CA" w:rsidRDefault="005602CA" w:rsidP="008960CE">
                                <w:pPr>
                                  <w:jc w:val="center"/>
                                </w:pPr>
                              </w:p>
                            </w:tc>
                            <w:tc>
                              <w:tcPr>
                                <w:tcW w:w="850" w:type="dxa"/>
                                <w:vAlign w:val="center"/>
                                <w:tcPrChange w:id="570" w:author="Borja Gonzalez" w:date="2017-09-29T13:30:00Z">
                                  <w:tcPr>
                                    <w:tcW w:w="850" w:type="dxa"/>
                                    <w:vAlign w:val="center"/>
                                  </w:tcPr>
                                </w:tcPrChange>
                              </w:tcPr>
                              <w:p w14:paraId="48867BD3" w14:textId="77777777" w:rsidR="005602CA" w:rsidRDefault="005602CA" w:rsidP="008960CE">
                                <w:pPr>
                                  <w:jc w:val="center"/>
                                </w:pPr>
                              </w:p>
                            </w:tc>
                            <w:tc>
                              <w:tcPr>
                                <w:tcW w:w="851" w:type="dxa"/>
                                <w:vAlign w:val="center"/>
                                <w:tcPrChange w:id="571" w:author="Borja Gonzalez" w:date="2017-09-29T13:30:00Z">
                                  <w:tcPr>
                                    <w:tcW w:w="851" w:type="dxa"/>
                                    <w:vAlign w:val="center"/>
                                  </w:tcPr>
                                </w:tcPrChange>
                              </w:tcPr>
                              <w:p w14:paraId="6A493A12" w14:textId="77777777" w:rsidR="005602CA" w:rsidRDefault="005602CA" w:rsidP="008960CE">
                                <w:pPr>
                                  <w:jc w:val="center"/>
                                </w:pPr>
                              </w:p>
                            </w:tc>
                            <w:tc>
                              <w:tcPr>
                                <w:tcW w:w="850" w:type="dxa"/>
                                <w:vAlign w:val="center"/>
                                <w:tcPrChange w:id="572" w:author="Borja Gonzalez" w:date="2017-09-29T13:30:00Z">
                                  <w:tcPr>
                                    <w:tcW w:w="850" w:type="dxa"/>
                                    <w:vAlign w:val="center"/>
                                  </w:tcPr>
                                </w:tcPrChange>
                              </w:tcPr>
                              <w:p w14:paraId="1645BE60" w14:textId="77777777" w:rsidR="005602CA" w:rsidRDefault="005602CA" w:rsidP="008960CE">
                                <w:pPr>
                                  <w:jc w:val="center"/>
                                </w:pPr>
                              </w:p>
                            </w:tc>
                            <w:tc>
                              <w:tcPr>
                                <w:tcW w:w="841" w:type="dxa"/>
                                <w:vAlign w:val="center"/>
                                <w:tcPrChange w:id="573" w:author="Borja Gonzalez" w:date="2017-09-29T13:30:00Z">
                                  <w:tcPr>
                                    <w:tcW w:w="983" w:type="dxa"/>
                                    <w:vAlign w:val="center"/>
                                  </w:tcPr>
                                </w:tcPrChange>
                              </w:tcPr>
                              <w:p w14:paraId="0CA529B1" w14:textId="77777777" w:rsidR="005602CA" w:rsidRDefault="005602CA" w:rsidP="008960CE">
                                <w:pPr>
                                  <w:jc w:val="center"/>
                                </w:pPr>
                              </w:p>
                            </w:tc>
                          </w:tr>
                          <w:tr w:rsidR="005602CA" w14:paraId="3D3600D7" w14:textId="77777777" w:rsidTr="008960CE">
                            <w:trPr>
                              <w:cantSplit/>
                              <w:trHeight w:val="490"/>
                              <w:trPrChange w:id="574" w:author="Borja Gonzalez" w:date="2017-09-29T13:30:00Z">
                                <w:trPr>
                                  <w:cantSplit/>
                                  <w:trHeight w:val="490"/>
                                </w:trPr>
                              </w:trPrChange>
                            </w:trPr>
                            <w:tc>
                              <w:tcPr>
                                <w:tcW w:w="1074" w:type="dxa"/>
                                <w:vAlign w:val="center"/>
                                <w:tcPrChange w:id="575" w:author="Borja Gonzalez" w:date="2017-09-29T13:30:00Z">
                                  <w:tcPr>
                                    <w:tcW w:w="1074" w:type="dxa"/>
                                    <w:vAlign w:val="center"/>
                                  </w:tcPr>
                                </w:tcPrChange>
                              </w:tcPr>
                              <w:p w14:paraId="3F81E214" w14:textId="77777777" w:rsidR="005602CA" w:rsidRDefault="005602CA" w:rsidP="008960CE">
                                <w:r>
                                  <w:t>CU3</w:t>
                                </w:r>
                              </w:p>
                            </w:tc>
                            <w:tc>
                              <w:tcPr>
                                <w:tcW w:w="739" w:type="dxa"/>
                                <w:vAlign w:val="center"/>
                                <w:tcPrChange w:id="576" w:author="Borja Gonzalez" w:date="2017-09-29T13:30:00Z">
                                  <w:tcPr>
                                    <w:tcW w:w="739" w:type="dxa"/>
                                    <w:vAlign w:val="center"/>
                                  </w:tcPr>
                                </w:tcPrChange>
                              </w:tcPr>
                              <w:p w14:paraId="74CADD73" w14:textId="77777777" w:rsidR="005602CA" w:rsidRDefault="005602CA" w:rsidP="008960CE">
                                <w:pPr>
                                  <w:jc w:val="center"/>
                                </w:pPr>
                              </w:p>
                            </w:tc>
                            <w:tc>
                              <w:tcPr>
                                <w:tcW w:w="709" w:type="dxa"/>
                                <w:vAlign w:val="center"/>
                                <w:tcPrChange w:id="577" w:author="Borja Gonzalez" w:date="2017-09-29T13:30:00Z">
                                  <w:tcPr>
                                    <w:tcW w:w="709" w:type="dxa"/>
                                    <w:vAlign w:val="center"/>
                                  </w:tcPr>
                                </w:tcPrChange>
                              </w:tcPr>
                              <w:p w14:paraId="259E69DC" w14:textId="77777777" w:rsidR="005602CA" w:rsidRDefault="005602CA" w:rsidP="008960CE">
                                <w:pPr>
                                  <w:jc w:val="center"/>
                                </w:pPr>
                              </w:p>
                            </w:tc>
                            <w:tc>
                              <w:tcPr>
                                <w:tcW w:w="709" w:type="dxa"/>
                                <w:vAlign w:val="center"/>
                                <w:tcPrChange w:id="578" w:author="Borja Gonzalez" w:date="2017-09-29T13:30:00Z">
                                  <w:tcPr>
                                    <w:tcW w:w="709" w:type="dxa"/>
                                    <w:vAlign w:val="center"/>
                                  </w:tcPr>
                                </w:tcPrChange>
                              </w:tcPr>
                              <w:p w14:paraId="494FD1B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79" w:author="Borja Gonzalez" w:date="2017-09-29T13:30:00Z">
                                  <w:tcPr>
                                    <w:tcW w:w="709" w:type="dxa"/>
                                    <w:vAlign w:val="center"/>
                                  </w:tcPr>
                                </w:tcPrChange>
                              </w:tcPr>
                              <w:p w14:paraId="162E6867" w14:textId="77777777" w:rsidR="005602CA" w:rsidRDefault="005602CA" w:rsidP="008960CE">
                                <w:pPr>
                                  <w:jc w:val="center"/>
                                </w:pPr>
                              </w:p>
                            </w:tc>
                            <w:tc>
                              <w:tcPr>
                                <w:tcW w:w="708" w:type="dxa"/>
                                <w:vAlign w:val="center"/>
                                <w:tcPrChange w:id="580" w:author="Borja Gonzalez" w:date="2017-09-29T13:30:00Z">
                                  <w:tcPr>
                                    <w:tcW w:w="708" w:type="dxa"/>
                                    <w:vAlign w:val="center"/>
                                  </w:tcPr>
                                </w:tcPrChange>
                              </w:tcPr>
                              <w:p w14:paraId="0D67ECFF" w14:textId="77777777" w:rsidR="005602CA" w:rsidRDefault="005602CA" w:rsidP="008960CE">
                                <w:pPr>
                                  <w:jc w:val="center"/>
                                </w:pPr>
                              </w:p>
                            </w:tc>
                            <w:tc>
                              <w:tcPr>
                                <w:tcW w:w="709" w:type="dxa"/>
                                <w:vAlign w:val="center"/>
                                <w:tcPrChange w:id="581" w:author="Borja Gonzalez" w:date="2017-09-29T13:30:00Z">
                                  <w:tcPr>
                                    <w:tcW w:w="709" w:type="dxa"/>
                                    <w:vAlign w:val="center"/>
                                  </w:tcPr>
                                </w:tcPrChange>
                              </w:tcPr>
                              <w:p w14:paraId="66FBA13D" w14:textId="77777777" w:rsidR="005602CA" w:rsidRDefault="005602CA" w:rsidP="008960CE">
                                <w:pPr>
                                  <w:jc w:val="center"/>
                                </w:pPr>
                              </w:p>
                            </w:tc>
                            <w:tc>
                              <w:tcPr>
                                <w:tcW w:w="709" w:type="dxa"/>
                                <w:vAlign w:val="center"/>
                                <w:tcPrChange w:id="582" w:author="Borja Gonzalez" w:date="2017-09-29T13:30:00Z">
                                  <w:tcPr>
                                    <w:tcW w:w="709" w:type="dxa"/>
                                    <w:vAlign w:val="center"/>
                                  </w:tcPr>
                                </w:tcPrChange>
                              </w:tcPr>
                              <w:p w14:paraId="5E65A09D" w14:textId="77777777" w:rsidR="005602CA" w:rsidRDefault="005602CA" w:rsidP="008960CE">
                                <w:pPr>
                                  <w:jc w:val="center"/>
                                </w:pPr>
                              </w:p>
                            </w:tc>
                            <w:tc>
                              <w:tcPr>
                                <w:tcW w:w="709" w:type="dxa"/>
                                <w:vAlign w:val="center"/>
                                <w:tcPrChange w:id="583" w:author="Borja Gonzalez" w:date="2017-09-29T13:30:00Z">
                                  <w:tcPr>
                                    <w:tcW w:w="709" w:type="dxa"/>
                                    <w:vAlign w:val="center"/>
                                  </w:tcPr>
                                </w:tcPrChange>
                              </w:tcPr>
                              <w:p w14:paraId="7BCF7FBF" w14:textId="77777777" w:rsidR="005602CA" w:rsidRDefault="005602CA" w:rsidP="008960CE">
                                <w:pPr>
                                  <w:jc w:val="center"/>
                                </w:pPr>
                              </w:p>
                            </w:tc>
                            <w:tc>
                              <w:tcPr>
                                <w:tcW w:w="708" w:type="dxa"/>
                                <w:vAlign w:val="center"/>
                                <w:tcPrChange w:id="584" w:author="Borja Gonzalez" w:date="2017-09-29T13:30:00Z">
                                  <w:tcPr>
                                    <w:tcW w:w="708" w:type="dxa"/>
                                    <w:vAlign w:val="center"/>
                                  </w:tcPr>
                                </w:tcPrChange>
                              </w:tcPr>
                              <w:p w14:paraId="6264C4FC" w14:textId="77777777" w:rsidR="005602CA" w:rsidRDefault="005602CA" w:rsidP="008960CE">
                                <w:pPr>
                                  <w:jc w:val="center"/>
                                </w:pPr>
                              </w:p>
                            </w:tc>
                            <w:tc>
                              <w:tcPr>
                                <w:tcW w:w="851" w:type="dxa"/>
                                <w:vAlign w:val="center"/>
                                <w:tcPrChange w:id="585" w:author="Borja Gonzalez" w:date="2017-09-29T13:30:00Z">
                                  <w:tcPr>
                                    <w:tcW w:w="851" w:type="dxa"/>
                                    <w:vAlign w:val="center"/>
                                  </w:tcPr>
                                </w:tcPrChange>
                              </w:tcPr>
                              <w:p w14:paraId="4EE5E877" w14:textId="77777777" w:rsidR="005602CA" w:rsidRDefault="005602CA" w:rsidP="008960CE">
                                <w:pPr>
                                  <w:jc w:val="center"/>
                                </w:pPr>
                              </w:p>
                            </w:tc>
                            <w:tc>
                              <w:tcPr>
                                <w:tcW w:w="850" w:type="dxa"/>
                                <w:vAlign w:val="center"/>
                                <w:tcPrChange w:id="586" w:author="Borja Gonzalez" w:date="2017-09-29T13:30:00Z">
                                  <w:tcPr>
                                    <w:tcW w:w="850" w:type="dxa"/>
                                    <w:vAlign w:val="center"/>
                                  </w:tcPr>
                                </w:tcPrChange>
                              </w:tcPr>
                              <w:p w14:paraId="6513ECCD" w14:textId="77777777" w:rsidR="005602CA" w:rsidRDefault="005602CA" w:rsidP="008960CE">
                                <w:pPr>
                                  <w:jc w:val="center"/>
                                </w:pPr>
                              </w:p>
                            </w:tc>
                            <w:tc>
                              <w:tcPr>
                                <w:tcW w:w="851" w:type="dxa"/>
                                <w:vAlign w:val="center"/>
                                <w:tcPrChange w:id="587" w:author="Borja Gonzalez" w:date="2017-09-29T13:30:00Z">
                                  <w:tcPr>
                                    <w:tcW w:w="851" w:type="dxa"/>
                                    <w:vAlign w:val="center"/>
                                  </w:tcPr>
                                </w:tcPrChange>
                              </w:tcPr>
                              <w:p w14:paraId="487070EE" w14:textId="77777777" w:rsidR="005602CA" w:rsidRDefault="005602CA" w:rsidP="008960CE">
                                <w:pPr>
                                  <w:jc w:val="center"/>
                                </w:pPr>
                              </w:p>
                            </w:tc>
                            <w:tc>
                              <w:tcPr>
                                <w:tcW w:w="850" w:type="dxa"/>
                                <w:vAlign w:val="center"/>
                                <w:tcPrChange w:id="588" w:author="Borja Gonzalez" w:date="2017-09-29T13:30:00Z">
                                  <w:tcPr>
                                    <w:tcW w:w="850" w:type="dxa"/>
                                    <w:vAlign w:val="center"/>
                                  </w:tcPr>
                                </w:tcPrChange>
                              </w:tcPr>
                              <w:p w14:paraId="1CA928F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89" w:author="Borja Gonzalez" w:date="2017-09-29T13:30:00Z">
                                  <w:tcPr>
                                    <w:tcW w:w="983" w:type="dxa"/>
                                    <w:vAlign w:val="center"/>
                                  </w:tcPr>
                                </w:tcPrChange>
                              </w:tcPr>
                              <w:p w14:paraId="2096332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AE5F597" w14:textId="77777777" w:rsidTr="008960CE">
                            <w:trPr>
                              <w:cantSplit/>
                              <w:trHeight w:val="470"/>
                              <w:trPrChange w:id="590" w:author="Borja Gonzalez" w:date="2017-09-29T13:30:00Z">
                                <w:trPr>
                                  <w:cantSplit/>
                                  <w:trHeight w:val="470"/>
                                </w:trPr>
                              </w:trPrChange>
                            </w:trPr>
                            <w:tc>
                              <w:tcPr>
                                <w:tcW w:w="1074" w:type="dxa"/>
                                <w:vAlign w:val="center"/>
                                <w:tcPrChange w:id="591" w:author="Borja Gonzalez" w:date="2017-09-29T13:30:00Z">
                                  <w:tcPr>
                                    <w:tcW w:w="1074" w:type="dxa"/>
                                    <w:vAlign w:val="center"/>
                                  </w:tcPr>
                                </w:tcPrChange>
                              </w:tcPr>
                              <w:p w14:paraId="5BCB1A7C" w14:textId="77777777" w:rsidR="005602CA" w:rsidRDefault="005602CA" w:rsidP="008960CE">
                                <w:r>
                                  <w:t>CU4</w:t>
                                </w:r>
                              </w:p>
                            </w:tc>
                            <w:tc>
                              <w:tcPr>
                                <w:tcW w:w="739" w:type="dxa"/>
                                <w:vAlign w:val="center"/>
                                <w:tcPrChange w:id="592" w:author="Borja Gonzalez" w:date="2017-09-29T13:30:00Z">
                                  <w:tcPr>
                                    <w:tcW w:w="739" w:type="dxa"/>
                                    <w:vAlign w:val="center"/>
                                  </w:tcPr>
                                </w:tcPrChange>
                              </w:tcPr>
                              <w:p w14:paraId="19C3F3D8" w14:textId="77777777" w:rsidR="005602CA" w:rsidRDefault="005602CA" w:rsidP="008960CE">
                                <w:pPr>
                                  <w:jc w:val="center"/>
                                </w:pPr>
                              </w:p>
                            </w:tc>
                            <w:tc>
                              <w:tcPr>
                                <w:tcW w:w="709" w:type="dxa"/>
                                <w:vAlign w:val="center"/>
                                <w:tcPrChange w:id="593" w:author="Borja Gonzalez" w:date="2017-09-29T13:30:00Z">
                                  <w:tcPr>
                                    <w:tcW w:w="709" w:type="dxa"/>
                                    <w:vAlign w:val="center"/>
                                  </w:tcPr>
                                </w:tcPrChange>
                              </w:tcPr>
                              <w:p w14:paraId="0D6E756C" w14:textId="77777777" w:rsidR="005602CA" w:rsidRDefault="005602CA" w:rsidP="008960CE">
                                <w:pPr>
                                  <w:jc w:val="center"/>
                                </w:pPr>
                              </w:p>
                            </w:tc>
                            <w:tc>
                              <w:tcPr>
                                <w:tcW w:w="709" w:type="dxa"/>
                                <w:vAlign w:val="center"/>
                                <w:tcPrChange w:id="594" w:author="Borja Gonzalez" w:date="2017-09-29T13:30:00Z">
                                  <w:tcPr>
                                    <w:tcW w:w="709" w:type="dxa"/>
                                    <w:vAlign w:val="center"/>
                                  </w:tcPr>
                                </w:tcPrChange>
                              </w:tcPr>
                              <w:p w14:paraId="619B5C71" w14:textId="77777777" w:rsidR="005602CA" w:rsidRDefault="005602CA" w:rsidP="008960CE">
                                <w:pPr>
                                  <w:jc w:val="center"/>
                                </w:pPr>
                              </w:p>
                            </w:tc>
                            <w:tc>
                              <w:tcPr>
                                <w:tcW w:w="709" w:type="dxa"/>
                                <w:vAlign w:val="center"/>
                                <w:tcPrChange w:id="595" w:author="Borja Gonzalez" w:date="2017-09-29T13:30:00Z">
                                  <w:tcPr>
                                    <w:tcW w:w="709" w:type="dxa"/>
                                    <w:vAlign w:val="center"/>
                                  </w:tcPr>
                                </w:tcPrChange>
                              </w:tcPr>
                              <w:p w14:paraId="20363B5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96" w:author="Borja Gonzalez" w:date="2017-09-29T13:30:00Z">
                                  <w:tcPr>
                                    <w:tcW w:w="708" w:type="dxa"/>
                                    <w:vAlign w:val="center"/>
                                  </w:tcPr>
                                </w:tcPrChange>
                              </w:tcPr>
                              <w:p w14:paraId="5B8F1560" w14:textId="77777777" w:rsidR="005602CA" w:rsidRDefault="005602CA" w:rsidP="008960CE">
                                <w:pPr>
                                  <w:jc w:val="center"/>
                                </w:pPr>
                              </w:p>
                            </w:tc>
                            <w:tc>
                              <w:tcPr>
                                <w:tcW w:w="709" w:type="dxa"/>
                                <w:vAlign w:val="center"/>
                                <w:tcPrChange w:id="597" w:author="Borja Gonzalez" w:date="2017-09-29T13:30:00Z">
                                  <w:tcPr>
                                    <w:tcW w:w="709" w:type="dxa"/>
                                    <w:vAlign w:val="center"/>
                                  </w:tcPr>
                                </w:tcPrChange>
                              </w:tcPr>
                              <w:p w14:paraId="1B33FA7D" w14:textId="77777777" w:rsidR="005602CA" w:rsidRDefault="005602CA" w:rsidP="008960CE">
                                <w:pPr>
                                  <w:jc w:val="center"/>
                                </w:pPr>
                              </w:p>
                            </w:tc>
                            <w:tc>
                              <w:tcPr>
                                <w:tcW w:w="709" w:type="dxa"/>
                                <w:vAlign w:val="center"/>
                                <w:tcPrChange w:id="598" w:author="Borja Gonzalez" w:date="2017-09-29T13:30:00Z">
                                  <w:tcPr>
                                    <w:tcW w:w="709" w:type="dxa"/>
                                    <w:vAlign w:val="center"/>
                                  </w:tcPr>
                                </w:tcPrChange>
                              </w:tcPr>
                              <w:p w14:paraId="341D557E" w14:textId="77777777" w:rsidR="005602CA" w:rsidRDefault="005602CA" w:rsidP="008960CE">
                                <w:pPr>
                                  <w:jc w:val="center"/>
                                </w:pPr>
                              </w:p>
                            </w:tc>
                            <w:tc>
                              <w:tcPr>
                                <w:tcW w:w="709" w:type="dxa"/>
                                <w:vAlign w:val="center"/>
                                <w:tcPrChange w:id="599" w:author="Borja Gonzalez" w:date="2017-09-29T13:30:00Z">
                                  <w:tcPr>
                                    <w:tcW w:w="709" w:type="dxa"/>
                                    <w:vAlign w:val="center"/>
                                  </w:tcPr>
                                </w:tcPrChange>
                              </w:tcPr>
                              <w:p w14:paraId="64659292" w14:textId="77777777" w:rsidR="005602CA" w:rsidRDefault="005602CA" w:rsidP="008960CE">
                                <w:pPr>
                                  <w:jc w:val="center"/>
                                </w:pPr>
                              </w:p>
                            </w:tc>
                            <w:tc>
                              <w:tcPr>
                                <w:tcW w:w="708" w:type="dxa"/>
                                <w:vAlign w:val="center"/>
                                <w:tcPrChange w:id="600" w:author="Borja Gonzalez" w:date="2017-09-29T13:30:00Z">
                                  <w:tcPr>
                                    <w:tcW w:w="708" w:type="dxa"/>
                                    <w:vAlign w:val="center"/>
                                  </w:tcPr>
                                </w:tcPrChange>
                              </w:tcPr>
                              <w:p w14:paraId="27B4D60A" w14:textId="77777777" w:rsidR="005602CA" w:rsidRDefault="005602CA" w:rsidP="008960CE">
                                <w:pPr>
                                  <w:jc w:val="center"/>
                                </w:pPr>
                              </w:p>
                            </w:tc>
                            <w:tc>
                              <w:tcPr>
                                <w:tcW w:w="851" w:type="dxa"/>
                                <w:vAlign w:val="center"/>
                                <w:tcPrChange w:id="601" w:author="Borja Gonzalez" w:date="2017-09-29T13:30:00Z">
                                  <w:tcPr>
                                    <w:tcW w:w="851" w:type="dxa"/>
                                    <w:vAlign w:val="center"/>
                                  </w:tcPr>
                                </w:tcPrChange>
                              </w:tcPr>
                              <w:p w14:paraId="5F83FFCB" w14:textId="77777777" w:rsidR="005602CA" w:rsidRDefault="005602CA" w:rsidP="008960CE">
                                <w:pPr>
                                  <w:jc w:val="center"/>
                                </w:pPr>
                              </w:p>
                            </w:tc>
                            <w:tc>
                              <w:tcPr>
                                <w:tcW w:w="850" w:type="dxa"/>
                                <w:vAlign w:val="center"/>
                                <w:tcPrChange w:id="602" w:author="Borja Gonzalez" w:date="2017-09-29T13:30:00Z">
                                  <w:tcPr>
                                    <w:tcW w:w="850" w:type="dxa"/>
                                    <w:vAlign w:val="center"/>
                                  </w:tcPr>
                                </w:tcPrChange>
                              </w:tcPr>
                              <w:p w14:paraId="65F8F77E" w14:textId="77777777" w:rsidR="005602CA" w:rsidRDefault="005602CA" w:rsidP="008960CE">
                                <w:pPr>
                                  <w:jc w:val="center"/>
                                </w:pPr>
                              </w:p>
                            </w:tc>
                            <w:tc>
                              <w:tcPr>
                                <w:tcW w:w="851" w:type="dxa"/>
                                <w:vAlign w:val="center"/>
                                <w:tcPrChange w:id="603" w:author="Borja Gonzalez" w:date="2017-09-29T13:30:00Z">
                                  <w:tcPr>
                                    <w:tcW w:w="851" w:type="dxa"/>
                                    <w:vAlign w:val="center"/>
                                  </w:tcPr>
                                </w:tcPrChange>
                              </w:tcPr>
                              <w:p w14:paraId="1B3B9A6E" w14:textId="77777777" w:rsidR="005602CA" w:rsidRDefault="005602CA" w:rsidP="008960CE">
                                <w:pPr>
                                  <w:jc w:val="center"/>
                                </w:pPr>
                              </w:p>
                            </w:tc>
                            <w:tc>
                              <w:tcPr>
                                <w:tcW w:w="850" w:type="dxa"/>
                                <w:vAlign w:val="center"/>
                                <w:tcPrChange w:id="604" w:author="Borja Gonzalez" w:date="2017-09-29T13:30:00Z">
                                  <w:tcPr>
                                    <w:tcW w:w="850" w:type="dxa"/>
                                    <w:vAlign w:val="center"/>
                                  </w:tcPr>
                                </w:tcPrChange>
                              </w:tcPr>
                              <w:p w14:paraId="58A038E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05" w:author="Borja Gonzalez" w:date="2017-09-29T13:30:00Z">
                                  <w:tcPr>
                                    <w:tcW w:w="983" w:type="dxa"/>
                                    <w:vAlign w:val="center"/>
                                  </w:tcPr>
                                </w:tcPrChange>
                              </w:tcPr>
                              <w:p w14:paraId="15B34EE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5187A963" w14:textId="77777777" w:rsidTr="008960CE">
                            <w:trPr>
                              <w:cantSplit/>
                              <w:trHeight w:val="490"/>
                              <w:trPrChange w:id="606" w:author="Borja Gonzalez" w:date="2017-09-29T13:30:00Z">
                                <w:trPr>
                                  <w:cantSplit/>
                                  <w:trHeight w:val="490"/>
                                </w:trPr>
                              </w:trPrChange>
                            </w:trPr>
                            <w:tc>
                              <w:tcPr>
                                <w:tcW w:w="1074" w:type="dxa"/>
                                <w:vAlign w:val="center"/>
                                <w:tcPrChange w:id="607" w:author="Borja Gonzalez" w:date="2017-09-29T13:30:00Z">
                                  <w:tcPr>
                                    <w:tcW w:w="1074" w:type="dxa"/>
                                    <w:vAlign w:val="center"/>
                                  </w:tcPr>
                                </w:tcPrChange>
                              </w:tcPr>
                              <w:p w14:paraId="030B7242" w14:textId="77777777" w:rsidR="005602CA" w:rsidRDefault="005602CA" w:rsidP="008960CE">
                                <w:r>
                                  <w:t>CU5</w:t>
                                </w:r>
                              </w:p>
                            </w:tc>
                            <w:tc>
                              <w:tcPr>
                                <w:tcW w:w="739" w:type="dxa"/>
                                <w:vAlign w:val="center"/>
                                <w:tcPrChange w:id="608" w:author="Borja Gonzalez" w:date="2017-09-29T13:30:00Z">
                                  <w:tcPr>
                                    <w:tcW w:w="739" w:type="dxa"/>
                                    <w:vAlign w:val="center"/>
                                  </w:tcPr>
                                </w:tcPrChange>
                              </w:tcPr>
                              <w:p w14:paraId="692AFDA1" w14:textId="77777777" w:rsidR="005602CA" w:rsidRDefault="005602CA" w:rsidP="008960CE">
                                <w:pPr>
                                  <w:jc w:val="center"/>
                                </w:pPr>
                              </w:p>
                            </w:tc>
                            <w:tc>
                              <w:tcPr>
                                <w:tcW w:w="709" w:type="dxa"/>
                                <w:vAlign w:val="center"/>
                                <w:tcPrChange w:id="609" w:author="Borja Gonzalez" w:date="2017-09-29T13:30:00Z">
                                  <w:tcPr>
                                    <w:tcW w:w="709" w:type="dxa"/>
                                    <w:vAlign w:val="center"/>
                                  </w:tcPr>
                                </w:tcPrChange>
                              </w:tcPr>
                              <w:p w14:paraId="3150F769" w14:textId="77777777" w:rsidR="005602CA" w:rsidRDefault="005602CA" w:rsidP="008960CE">
                                <w:pPr>
                                  <w:jc w:val="center"/>
                                </w:pPr>
                              </w:p>
                            </w:tc>
                            <w:tc>
                              <w:tcPr>
                                <w:tcW w:w="709" w:type="dxa"/>
                                <w:vAlign w:val="center"/>
                                <w:tcPrChange w:id="610" w:author="Borja Gonzalez" w:date="2017-09-29T13:30:00Z">
                                  <w:tcPr>
                                    <w:tcW w:w="709" w:type="dxa"/>
                                    <w:vAlign w:val="center"/>
                                  </w:tcPr>
                                </w:tcPrChange>
                              </w:tcPr>
                              <w:p w14:paraId="0A305389" w14:textId="77777777" w:rsidR="005602CA" w:rsidRDefault="005602CA" w:rsidP="008960CE">
                                <w:pPr>
                                  <w:jc w:val="center"/>
                                </w:pPr>
                              </w:p>
                            </w:tc>
                            <w:tc>
                              <w:tcPr>
                                <w:tcW w:w="709" w:type="dxa"/>
                                <w:vAlign w:val="center"/>
                                <w:tcPrChange w:id="611" w:author="Borja Gonzalez" w:date="2017-09-29T13:30:00Z">
                                  <w:tcPr>
                                    <w:tcW w:w="709" w:type="dxa"/>
                                    <w:vAlign w:val="center"/>
                                  </w:tcPr>
                                </w:tcPrChange>
                              </w:tcPr>
                              <w:p w14:paraId="7B0160D1" w14:textId="77777777" w:rsidR="005602CA" w:rsidRDefault="005602CA" w:rsidP="008960CE">
                                <w:pPr>
                                  <w:jc w:val="center"/>
                                </w:pPr>
                              </w:p>
                            </w:tc>
                            <w:tc>
                              <w:tcPr>
                                <w:tcW w:w="708" w:type="dxa"/>
                                <w:vAlign w:val="center"/>
                                <w:tcPrChange w:id="612" w:author="Borja Gonzalez" w:date="2017-09-29T13:30:00Z">
                                  <w:tcPr>
                                    <w:tcW w:w="708" w:type="dxa"/>
                                    <w:vAlign w:val="center"/>
                                  </w:tcPr>
                                </w:tcPrChange>
                              </w:tcPr>
                              <w:p w14:paraId="7EEC3F0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13" w:author="Borja Gonzalez" w:date="2017-09-29T13:30:00Z">
                                  <w:tcPr>
                                    <w:tcW w:w="709" w:type="dxa"/>
                                    <w:vAlign w:val="center"/>
                                  </w:tcPr>
                                </w:tcPrChange>
                              </w:tcPr>
                              <w:p w14:paraId="483A577E" w14:textId="77777777" w:rsidR="005602CA" w:rsidRDefault="005602CA" w:rsidP="008960CE">
                                <w:pPr>
                                  <w:jc w:val="center"/>
                                </w:pPr>
                              </w:p>
                            </w:tc>
                            <w:tc>
                              <w:tcPr>
                                <w:tcW w:w="709" w:type="dxa"/>
                                <w:vAlign w:val="center"/>
                                <w:tcPrChange w:id="614" w:author="Borja Gonzalez" w:date="2017-09-29T13:30:00Z">
                                  <w:tcPr>
                                    <w:tcW w:w="709" w:type="dxa"/>
                                    <w:vAlign w:val="center"/>
                                  </w:tcPr>
                                </w:tcPrChange>
                              </w:tcPr>
                              <w:p w14:paraId="013B4AEE" w14:textId="77777777" w:rsidR="005602CA" w:rsidRDefault="005602CA" w:rsidP="008960CE">
                                <w:pPr>
                                  <w:jc w:val="center"/>
                                </w:pPr>
                              </w:p>
                            </w:tc>
                            <w:tc>
                              <w:tcPr>
                                <w:tcW w:w="709" w:type="dxa"/>
                                <w:vAlign w:val="center"/>
                                <w:tcPrChange w:id="615" w:author="Borja Gonzalez" w:date="2017-09-29T13:30:00Z">
                                  <w:tcPr>
                                    <w:tcW w:w="709" w:type="dxa"/>
                                    <w:vAlign w:val="center"/>
                                  </w:tcPr>
                                </w:tcPrChange>
                              </w:tcPr>
                              <w:p w14:paraId="5AB62AE1" w14:textId="77777777" w:rsidR="005602CA" w:rsidRDefault="005602CA" w:rsidP="008960CE">
                                <w:pPr>
                                  <w:jc w:val="center"/>
                                </w:pPr>
                              </w:p>
                            </w:tc>
                            <w:tc>
                              <w:tcPr>
                                <w:tcW w:w="708" w:type="dxa"/>
                                <w:vAlign w:val="center"/>
                                <w:tcPrChange w:id="616" w:author="Borja Gonzalez" w:date="2017-09-29T13:30:00Z">
                                  <w:tcPr>
                                    <w:tcW w:w="708" w:type="dxa"/>
                                    <w:vAlign w:val="center"/>
                                  </w:tcPr>
                                </w:tcPrChange>
                              </w:tcPr>
                              <w:p w14:paraId="1997F034" w14:textId="77777777" w:rsidR="005602CA" w:rsidRDefault="005602CA" w:rsidP="008960CE">
                                <w:pPr>
                                  <w:jc w:val="center"/>
                                </w:pPr>
                              </w:p>
                            </w:tc>
                            <w:tc>
                              <w:tcPr>
                                <w:tcW w:w="851" w:type="dxa"/>
                                <w:vAlign w:val="center"/>
                                <w:tcPrChange w:id="617" w:author="Borja Gonzalez" w:date="2017-09-29T13:30:00Z">
                                  <w:tcPr>
                                    <w:tcW w:w="851" w:type="dxa"/>
                                    <w:vAlign w:val="center"/>
                                  </w:tcPr>
                                </w:tcPrChange>
                              </w:tcPr>
                              <w:p w14:paraId="74E6C07F" w14:textId="77777777" w:rsidR="005602CA" w:rsidRDefault="005602CA" w:rsidP="008960CE">
                                <w:pPr>
                                  <w:jc w:val="center"/>
                                </w:pPr>
                              </w:p>
                            </w:tc>
                            <w:tc>
                              <w:tcPr>
                                <w:tcW w:w="850" w:type="dxa"/>
                                <w:vAlign w:val="center"/>
                                <w:tcPrChange w:id="618" w:author="Borja Gonzalez" w:date="2017-09-29T13:30:00Z">
                                  <w:tcPr>
                                    <w:tcW w:w="850" w:type="dxa"/>
                                    <w:vAlign w:val="center"/>
                                  </w:tcPr>
                                </w:tcPrChange>
                              </w:tcPr>
                              <w:p w14:paraId="5373BE86" w14:textId="77777777" w:rsidR="005602CA" w:rsidRDefault="005602CA" w:rsidP="008960CE">
                                <w:pPr>
                                  <w:jc w:val="center"/>
                                </w:pPr>
                              </w:p>
                            </w:tc>
                            <w:tc>
                              <w:tcPr>
                                <w:tcW w:w="851" w:type="dxa"/>
                                <w:vAlign w:val="center"/>
                                <w:tcPrChange w:id="619" w:author="Borja Gonzalez" w:date="2017-09-29T13:30:00Z">
                                  <w:tcPr>
                                    <w:tcW w:w="851" w:type="dxa"/>
                                    <w:vAlign w:val="center"/>
                                  </w:tcPr>
                                </w:tcPrChange>
                              </w:tcPr>
                              <w:p w14:paraId="1A60F439" w14:textId="77777777" w:rsidR="005602CA" w:rsidRDefault="005602CA" w:rsidP="008960CE">
                                <w:pPr>
                                  <w:jc w:val="center"/>
                                </w:pPr>
                              </w:p>
                            </w:tc>
                            <w:tc>
                              <w:tcPr>
                                <w:tcW w:w="850" w:type="dxa"/>
                                <w:vAlign w:val="center"/>
                                <w:tcPrChange w:id="620" w:author="Borja Gonzalez" w:date="2017-09-29T13:30:00Z">
                                  <w:tcPr>
                                    <w:tcW w:w="850" w:type="dxa"/>
                                    <w:vAlign w:val="center"/>
                                  </w:tcPr>
                                </w:tcPrChange>
                              </w:tcPr>
                              <w:p w14:paraId="1485E482" w14:textId="77777777" w:rsidR="005602CA" w:rsidRDefault="005602CA" w:rsidP="008960CE">
                                <w:pPr>
                                  <w:jc w:val="center"/>
                                </w:pPr>
                              </w:p>
                            </w:tc>
                            <w:tc>
                              <w:tcPr>
                                <w:tcW w:w="841" w:type="dxa"/>
                                <w:vAlign w:val="center"/>
                                <w:tcPrChange w:id="621" w:author="Borja Gonzalez" w:date="2017-09-29T13:30:00Z">
                                  <w:tcPr>
                                    <w:tcW w:w="983" w:type="dxa"/>
                                    <w:vAlign w:val="center"/>
                                  </w:tcPr>
                                </w:tcPrChange>
                              </w:tcPr>
                              <w:p w14:paraId="6F9C12BC" w14:textId="77777777" w:rsidR="005602CA" w:rsidRDefault="005602CA" w:rsidP="008960CE">
                                <w:pPr>
                                  <w:jc w:val="center"/>
                                </w:pPr>
                              </w:p>
                            </w:tc>
                          </w:tr>
                          <w:tr w:rsidR="005602CA" w14:paraId="05AF8318" w14:textId="77777777" w:rsidTr="008960CE">
                            <w:trPr>
                              <w:cantSplit/>
                              <w:trHeight w:val="470"/>
                              <w:trPrChange w:id="622" w:author="Borja Gonzalez" w:date="2017-09-29T13:30:00Z">
                                <w:trPr>
                                  <w:cantSplit/>
                                  <w:trHeight w:val="470"/>
                                </w:trPr>
                              </w:trPrChange>
                            </w:trPr>
                            <w:tc>
                              <w:tcPr>
                                <w:tcW w:w="1074" w:type="dxa"/>
                                <w:vAlign w:val="center"/>
                                <w:tcPrChange w:id="623" w:author="Borja Gonzalez" w:date="2017-09-29T13:30:00Z">
                                  <w:tcPr>
                                    <w:tcW w:w="1074" w:type="dxa"/>
                                    <w:vAlign w:val="center"/>
                                  </w:tcPr>
                                </w:tcPrChange>
                              </w:tcPr>
                              <w:p w14:paraId="5C7A14CD" w14:textId="77777777" w:rsidR="005602CA" w:rsidRDefault="005602CA" w:rsidP="008960CE">
                                <w:r>
                                  <w:t>CU6</w:t>
                                </w:r>
                              </w:p>
                            </w:tc>
                            <w:tc>
                              <w:tcPr>
                                <w:tcW w:w="739" w:type="dxa"/>
                                <w:vAlign w:val="center"/>
                                <w:tcPrChange w:id="624" w:author="Borja Gonzalez" w:date="2017-09-29T13:30:00Z">
                                  <w:tcPr>
                                    <w:tcW w:w="739" w:type="dxa"/>
                                    <w:vAlign w:val="center"/>
                                  </w:tcPr>
                                </w:tcPrChange>
                              </w:tcPr>
                              <w:p w14:paraId="527CF482" w14:textId="77777777" w:rsidR="005602CA" w:rsidRDefault="005602CA" w:rsidP="008960CE">
                                <w:pPr>
                                  <w:jc w:val="center"/>
                                </w:pPr>
                              </w:p>
                            </w:tc>
                            <w:tc>
                              <w:tcPr>
                                <w:tcW w:w="709" w:type="dxa"/>
                                <w:vAlign w:val="center"/>
                                <w:tcPrChange w:id="625" w:author="Borja Gonzalez" w:date="2017-09-29T13:30:00Z">
                                  <w:tcPr>
                                    <w:tcW w:w="709" w:type="dxa"/>
                                    <w:vAlign w:val="center"/>
                                  </w:tcPr>
                                </w:tcPrChange>
                              </w:tcPr>
                              <w:p w14:paraId="1EBCF89E" w14:textId="77777777" w:rsidR="005602CA" w:rsidRDefault="005602CA" w:rsidP="008960CE">
                                <w:pPr>
                                  <w:jc w:val="center"/>
                                </w:pPr>
                              </w:p>
                            </w:tc>
                            <w:tc>
                              <w:tcPr>
                                <w:tcW w:w="709" w:type="dxa"/>
                                <w:vAlign w:val="center"/>
                                <w:tcPrChange w:id="626" w:author="Borja Gonzalez" w:date="2017-09-29T13:30:00Z">
                                  <w:tcPr>
                                    <w:tcW w:w="709" w:type="dxa"/>
                                    <w:vAlign w:val="center"/>
                                  </w:tcPr>
                                </w:tcPrChange>
                              </w:tcPr>
                              <w:p w14:paraId="529A939F" w14:textId="77777777" w:rsidR="005602CA" w:rsidRDefault="005602CA" w:rsidP="008960CE">
                                <w:pPr>
                                  <w:jc w:val="center"/>
                                </w:pPr>
                              </w:p>
                            </w:tc>
                            <w:tc>
                              <w:tcPr>
                                <w:tcW w:w="709" w:type="dxa"/>
                                <w:vAlign w:val="center"/>
                                <w:tcPrChange w:id="627" w:author="Borja Gonzalez" w:date="2017-09-29T13:30:00Z">
                                  <w:tcPr>
                                    <w:tcW w:w="709" w:type="dxa"/>
                                    <w:vAlign w:val="center"/>
                                  </w:tcPr>
                                </w:tcPrChange>
                              </w:tcPr>
                              <w:p w14:paraId="0F1E2CE1" w14:textId="77777777" w:rsidR="005602CA" w:rsidRDefault="005602CA" w:rsidP="008960CE">
                                <w:pPr>
                                  <w:jc w:val="center"/>
                                </w:pPr>
                              </w:p>
                            </w:tc>
                            <w:tc>
                              <w:tcPr>
                                <w:tcW w:w="708" w:type="dxa"/>
                                <w:vAlign w:val="center"/>
                                <w:tcPrChange w:id="628" w:author="Borja Gonzalez" w:date="2017-09-29T13:30:00Z">
                                  <w:tcPr>
                                    <w:tcW w:w="708" w:type="dxa"/>
                                    <w:vAlign w:val="center"/>
                                  </w:tcPr>
                                </w:tcPrChange>
                              </w:tcPr>
                              <w:p w14:paraId="13AC7FB8" w14:textId="77777777" w:rsidR="005602CA" w:rsidRDefault="005602CA" w:rsidP="008960CE">
                                <w:pPr>
                                  <w:jc w:val="center"/>
                                </w:pPr>
                              </w:p>
                            </w:tc>
                            <w:tc>
                              <w:tcPr>
                                <w:tcW w:w="709" w:type="dxa"/>
                                <w:vAlign w:val="center"/>
                                <w:tcPrChange w:id="629" w:author="Borja Gonzalez" w:date="2017-09-29T13:30:00Z">
                                  <w:tcPr>
                                    <w:tcW w:w="709" w:type="dxa"/>
                                    <w:vAlign w:val="center"/>
                                  </w:tcPr>
                                </w:tcPrChange>
                              </w:tcPr>
                              <w:p w14:paraId="5BAC705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30" w:author="Borja Gonzalez" w:date="2017-09-29T13:30:00Z">
                                  <w:tcPr>
                                    <w:tcW w:w="709" w:type="dxa"/>
                                    <w:vAlign w:val="center"/>
                                  </w:tcPr>
                                </w:tcPrChange>
                              </w:tcPr>
                              <w:p w14:paraId="015F744F" w14:textId="77777777" w:rsidR="005602CA" w:rsidRDefault="005602CA" w:rsidP="008960CE">
                                <w:pPr>
                                  <w:jc w:val="center"/>
                                </w:pPr>
                              </w:p>
                            </w:tc>
                            <w:tc>
                              <w:tcPr>
                                <w:tcW w:w="709" w:type="dxa"/>
                                <w:vAlign w:val="center"/>
                                <w:tcPrChange w:id="631" w:author="Borja Gonzalez" w:date="2017-09-29T13:30:00Z">
                                  <w:tcPr>
                                    <w:tcW w:w="709" w:type="dxa"/>
                                    <w:vAlign w:val="center"/>
                                  </w:tcPr>
                                </w:tcPrChange>
                              </w:tcPr>
                              <w:p w14:paraId="45FDA9FB" w14:textId="77777777" w:rsidR="005602CA" w:rsidRDefault="005602CA" w:rsidP="008960CE">
                                <w:pPr>
                                  <w:jc w:val="center"/>
                                </w:pPr>
                              </w:p>
                            </w:tc>
                            <w:tc>
                              <w:tcPr>
                                <w:tcW w:w="708" w:type="dxa"/>
                                <w:vAlign w:val="center"/>
                                <w:tcPrChange w:id="632" w:author="Borja Gonzalez" w:date="2017-09-29T13:30:00Z">
                                  <w:tcPr>
                                    <w:tcW w:w="708" w:type="dxa"/>
                                    <w:vAlign w:val="center"/>
                                  </w:tcPr>
                                </w:tcPrChange>
                              </w:tcPr>
                              <w:p w14:paraId="2F6ECD44" w14:textId="77777777" w:rsidR="005602CA" w:rsidRDefault="005602CA" w:rsidP="008960CE">
                                <w:pPr>
                                  <w:jc w:val="center"/>
                                </w:pPr>
                              </w:p>
                            </w:tc>
                            <w:tc>
                              <w:tcPr>
                                <w:tcW w:w="851" w:type="dxa"/>
                                <w:vAlign w:val="center"/>
                                <w:tcPrChange w:id="633" w:author="Borja Gonzalez" w:date="2017-09-29T13:30:00Z">
                                  <w:tcPr>
                                    <w:tcW w:w="851" w:type="dxa"/>
                                    <w:vAlign w:val="center"/>
                                  </w:tcPr>
                                </w:tcPrChange>
                              </w:tcPr>
                              <w:p w14:paraId="48C568CB" w14:textId="77777777" w:rsidR="005602CA" w:rsidRDefault="005602CA" w:rsidP="008960CE">
                                <w:pPr>
                                  <w:jc w:val="center"/>
                                </w:pPr>
                              </w:p>
                            </w:tc>
                            <w:tc>
                              <w:tcPr>
                                <w:tcW w:w="850" w:type="dxa"/>
                                <w:vAlign w:val="center"/>
                                <w:tcPrChange w:id="634" w:author="Borja Gonzalez" w:date="2017-09-29T13:30:00Z">
                                  <w:tcPr>
                                    <w:tcW w:w="850" w:type="dxa"/>
                                    <w:vAlign w:val="center"/>
                                  </w:tcPr>
                                </w:tcPrChange>
                              </w:tcPr>
                              <w:p w14:paraId="58520B56" w14:textId="77777777" w:rsidR="005602CA" w:rsidRDefault="005602CA" w:rsidP="008960CE">
                                <w:pPr>
                                  <w:jc w:val="center"/>
                                </w:pPr>
                              </w:p>
                            </w:tc>
                            <w:tc>
                              <w:tcPr>
                                <w:tcW w:w="851" w:type="dxa"/>
                                <w:vAlign w:val="center"/>
                                <w:tcPrChange w:id="635" w:author="Borja Gonzalez" w:date="2017-09-29T13:30:00Z">
                                  <w:tcPr>
                                    <w:tcW w:w="851" w:type="dxa"/>
                                    <w:vAlign w:val="center"/>
                                  </w:tcPr>
                                </w:tcPrChange>
                              </w:tcPr>
                              <w:p w14:paraId="5E89C90B" w14:textId="77777777" w:rsidR="005602CA" w:rsidRDefault="005602CA" w:rsidP="008960CE">
                                <w:pPr>
                                  <w:jc w:val="center"/>
                                </w:pPr>
                              </w:p>
                            </w:tc>
                            <w:tc>
                              <w:tcPr>
                                <w:tcW w:w="850" w:type="dxa"/>
                                <w:vAlign w:val="center"/>
                                <w:tcPrChange w:id="636" w:author="Borja Gonzalez" w:date="2017-09-29T13:30:00Z">
                                  <w:tcPr>
                                    <w:tcW w:w="850" w:type="dxa"/>
                                    <w:vAlign w:val="center"/>
                                  </w:tcPr>
                                </w:tcPrChange>
                              </w:tcPr>
                              <w:p w14:paraId="66F28CE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37" w:author="Borja Gonzalez" w:date="2017-09-29T13:30:00Z">
                                  <w:tcPr>
                                    <w:tcW w:w="983" w:type="dxa"/>
                                    <w:vAlign w:val="center"/>
                                  </w:tcPr>
                                </w:tcPrChange>
                              </w:tcPr>
                              <w:p w14:paraId="0215497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CC92BD8" w14:textId="77777777" w:rsidTr="008960CE">
                            <w:trPr>
                              <w:cantSplit/>
                              <w:trHeight w:val="490"/>
                              <w:trPrChange w:id="638" w:author="Borja Gonzalez" w:date="2017-09-29T13:30:00Z">
                                <w:trPr>
                                  <w:cantSplit/>
                                  <w:trHeight w:val="490"/>
                                </w:trPr>
                              </w:trPrChange>
                            </w:trPr>
                            <w:tc>
                              <w:tcPr>
                                <w:tcW w:w="1074" w:type="dxa"/>
                                <w:vAlign w:val="center"/>
                                <w:tcPrChange w:id="639" w:author="Borja Gonzalez" w:date="2017-09-29T13:30:00Z">
                                  <w:tcPr>
                                    <w:tcW w:w="1074" w:type="dxa"/>
                                    <w:vAlign w:val="center"/>
                                  </w:tcPr>
                                </w:tcPrChange>
                              </w:tcPr>
                              <w:p w14:paraId="3944D9AF" w14:textId="77777777" w:rsidR="005602CA" w:rsidRDefault="005602CA" w:rsidP="008960CE">
                                <w:r>
                                  <w:t>CU7</w:t>
                                </w:r>
                              </w:p>
                            </w:tc>
                            <w:tc>
                              <w:tcPr>
                                <w:tcW w:w="739" w:type="dxa"/>
                                <w:vAlign w:val="center"/>
                                <w:tcPrChange w:id="640" w:author="Borja Gonzalez" w:date="2017-09-29T13:30:00Z">
                                  <w:tcPr>
                                    <w:tcW w:w="739" w:type="dxa"/>
                                    <w:vAlign w:val="center"/>
                                  </w:tcPr>
                                </w:tcPrChange>
                              </w:tcPr>
                              <w:p w14:paraId="215FCE42" w14:textId="77777777" w:rsidR="005602CA" w:rsidRDefault="005602CA" w:rsidP="008960CE">
                                <w:pPr>
                                  <w:jc w:val="center"/>
                                </w:pPr>
                              </w:p>
                            </w:tc>
                            <w:tc>
                              <w:tcPr>
                                <w:tcW w:w="709" w:type="dxa"/>
                                <w:vAlign w:val="center"/>
                                <w:tcPrChange w:id="641" w:author="Borja Gonzalez" w:date="2017-09-29T13:30:00Z">
                                  <w:tcPr>
                                    <w:tcW w:w="709" w:type="dxa"/>
                                    <w:vAlign w:val="center"/>
                                  </w:tcPr>
                                </w:tcPrChange>
                              </w:tcPr>
                              <w:p w14:paraId="73786D4D" w14:textId="77777777" w:rsidR="005602CA" w:rsidRDefault="005602CA" w:rsidP="008960CE">
                                <w:pPr>
                                  <w:jc w:val="center"/>
                                </w:pPr>
                              </w:p>
                            </w:tc>
                            <w:tc>
                              <w:tcPr>
                                <w:tcW w:w="709" w:type="dxa"/>
                                <w:vAlign w:val="center"/>
                                <w:tcPrChange w:id="642" w:author="Borja Gonzalez" w:date="2017-09-29T13:30:00Z">
                                  <w:tcPr>
                                    <w:tcW w:w="709" w:type="dxa"/>
                                    <w:vAlign w:val="center"/>
                                  </w:tcPr>
                                </w:tcPrChange>
                              </w:tcPr>
                              <w:p w14:paraId="6E060D12" w14:textId="77777777" w:rsidR="005602CA" w:rsidRDefault="005602CA" w:rsidP="008960CE">
                                <w:pPr>
                                  <w:jc w:val="center"/>
                                </w:pPr>
                              </w:p>
                            </w:tc>
                            <w:tc>
                              <w:tcPr>
                                <w:tcW w:w="709" w:type="dxa"/>
                                <w:vAlign w:val="center"/>
                                <w:tcPrChange w:id="643" w:author="Borja Gonzalez" w:date="2017-09-29T13:30:00Z">
                                  <w:tcPr>
                                    <w:tcW w:w="709" w:type="dxa"/>
                                    <w:vAlign w:val="center"/>
                                  </w:tcPr>
                                </w:tcPrChange>
                              </w:tcPr>
                              <w:p w14:paraId="79304D2B" w14:textId="77777777" w:rsidR="005602CA" w:rsidRDefault="005602CA" w:rsidP="008960CE">
                                <w:pPr>
                                  <w:jc w:val="center"/>
                                </w:pPr>
                              </w:p>
                            </w:tc>
                            <w:tc>
                              <w:tcPr>
                                <w:tcW w:w="708" w:type="dxa"/>
                                <w:vAlign w:val="center"/>
                                <w:tcPrChange w:id="644" w:author="Borja Gonzalez" w:date="2017-09-29T13:30:00Z">
                                  <w:tcPr>
                                    <w:tcW w:w="708" w:type="dxa"/>
                                    <w:vAlign w:val="center"/>
                                  </w:tcPr>
                                </w:tcPrChange>
                              </w:tcPr>
                              <w:p w14:paraId="4D0D5E89" w14:textId="77777777" w:rsidR="005602CA" w:rsidRDefault="005602CA" w:rsidP="008960CE">
                                <w:pPr>
                                  <w:jc w:val="center"/>
                                </w:pPr>
                              </w:p>
                            </w:tc>
                            <w:tc>
                              <w:tcPr>
                                <w:tcW w:w="709" w:type="dxa"/>
                                <w:vAlign w:val="center"/>
                                <w:tcPrChange w:id="645" w:author="Borja Gonzalez" w:date="2017-09-29T13:30:00Z">
                                  <w:tcPr>
                                    <w:tcW w:w="709" w:type="dxa"/>
                                    <w:vAlign w:val="center"/>
                                  </w:tcPr>
                                </w:tcPrChange>
                              </w:tcPr>
                              <w:p w14:paraId="14F0879D" w14:textId="77777777" w:rsidR="005602CA" w:rsidRDefault="005602CA" w:rsidP="008960CE">
                                <w:pPr>
                                  <w:jc w:val="center"/>
                                </w:pPr>
                              </w:p>
                            </w:tc>
                            <w:tc>
                              <w:tcPr>
                                <w:tcW w:w="709" w:type="dxa"/>
                                <w:vAlign w:val="center"/>
                                <w:tcPrChange w:id="646" w:author="Borja Gonzalez" w:date="2017-09-29T13:30:00Z">
                                  <w:tcPr>
                                    <w:tcW w:w="709" w:type="dxa"/>
                                    <w:vAlign w:val="center"/>
                                  </w:tcPr>
                                </w:tcPrChange>
                              </w:tcPr>
                              <w:p w14:paraId="6A8F3D57"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47" w:author="Borja Gonzalez" w:date="2017-09-29T13:30:00Z">
                                  <w:tcPr>
                                    <w:tcW w:w="709" w:type="dxa"/>
                                    <w:vAlign w:val="center"/>
                                  </w:tcPr>
                                </w:tcPrChange>
                              </w:tcPr>
                              <w:p w14:paraId="1431325C" w14:textId="77777777" w:rsidR="005602CA" w:rsidRDefault="005602CA" w:rsidP="008960CE">
                                <w:pPr>
                                  <w:jc w:val="center"/>
                                </w:pPr>
                              </w:p>
                            </w:tc>
                            <w:tc>
                              <w:tcPr>
                                <w:tcW w:w="708" w:type="dxa"/>
                                <w:vAlign w:val="center"/>
                                <w:tcPrChange w:id="648" w:author="Borja Gonzalez" w:date="2017-09-29T13:30:00Z">
                                  <w:tcPr>
                                    <w:tcW w:w="708" w:type="dxa"/>
                                    <w:vAlign w:val="center"/>
                                  </w:tcPr>
                                </w:tcPrChange>
                              </w:tcPr>
                              <w:p w14:paraId="3E65C1A6" w14:textId="77777777" w:rsidR="005602CA" w:rsidRDefault="005602CA" w:rsidP="008960CE">
                                <w:pPr>
                                  <w:jc w:val="center"/>
                                </w:pPr>
                              </w:p>
                            </w:tc>
                            <w:tc>
                              <w:tcPr>
                                <w:tcW w:w="851" w:type="dxa"/>
                                <w:vAlign w:val="center"/>
                                <w:tcPrChange w:id="649" w:author="Borja Gonzalez" w:date="2017-09-29T13:30:00Z">
                                  <w:tcPr>
                                    <w:tcW w:w="851" w:type="dxa"/>
                                    <w:vAlign w:val="center"/>
                                  </w:tcPr>
                                </w:tcPrChange>
                              </w:tcPr>
                              <w:p w14:paraId="60C2C90E" w14:textId="77777777" w:rsidR="005602CA" w:rsidRDefault="005602CA" w:rsidP="008960CE">
                                <w:pPr>
                                  <w:jc w:val="center"/>
                                </w:pPr>
                              </w:p>
                            </w:tc>
                            <w:tc>
                              <w:tcPr>
                                <w:tcW w:w="850" w:type="dxa"/>
                                <w:vAlign w:val="center"/>
                                <w:tcPrChange w:id="650" w:author="Borja Gonzalez" w:date="2017-09-29T13:30:00Z">
                                  <w:tcPr>
                                    <w:tcW w:w="850" w:type="dxa"/>
                                    <w:vAlign w:val="center"/>
                                  </w:tcPr>
                                </w:tcPrChange>
                              </w:tcPr>
                              <w:p w14:paraId="2BA8106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651" w:author="Borja Gonzalez" w:date="2017-09-29T13:30:00Z">
                                  <w:tcPr>
                                    <w:tcW w:w="851" w:type="dxa"/>
                                    <w:vAlign w:val="center"/>
                                  </w:tcPr>
                                </w:tcPrChange>
                              </w:tcPr>
                              <w:p w14:paraId="698B067A" w14:textId="77777777" w:rsidR="005602CA" w:rsidRDefault="005602CA" w:rsidP="008960CE">
                                <w:pPr>
                                  <w:jc w:val="center"/>
                                </w:pPr>
                              </w:p>
                            </w:tc>
                            <w:tc>
                              <w:tcPr>
                                <w:tcW w:w="850" w:type="dxa"/>
                                <w:vAlign w:val="center"/>
                                <w:tcPrChange w:id="652" w:author="Borja Gonzalez" w:date="2017-09-29T13:30:00Z">
                                  <w:tcPr>
                                    <w:tcW w:w="850" w:type="dxa"/>
                                    <w:vAlign w:val="center"/>
                                  </w:tcPr>
                                </w:tcPrChange>
                              </w:tcPr>
                              <w:p w14:paraId="1584713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53" w:author="Borja Gonzalez" w:date="2017-09-29T13:30:00Z">
                                  <w:tcPr>
                                    <w:tcW w:w="983" w:type="dxa"/>
                                    <w:vAlign w:val="center"/>
                                  </w:tcPr>
                                </w:tcPrChange>
                              </w:tcPr>
                              <w:p w14:paraId="14F7AD8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1C37A56A" w14:textId="77777777" w:rsidTr="008960CE">
                            <w:trPr>
                              <w:cantSplit/>
                              <w:trHeight w:val="490"/>
                              <w:trPrChange w:id="654" w:author="Borja Gonzalez" w:date="2017-09-29T13:30:00Z">
                                <w:trPr>
                                  <w:cantSplit/>
                                  <w:trHeight w:val="490"/>
                                </w:trPr>
                              </w:trPrChange>
                            </w:trPr>
                            <w:tc>
                              <w:tcPr>
                                <w:tcW w:w="1074" w:type="dxa"/>
                                <w:vAlign w:val="center"/>
                                <w:tcPrChange w:id="655" w:author="Borja Gonzalez" w:date="2017-09-29T13:30:00Z">
                                  <w:tcPr>
                                    <w:tcW w:w="1074" w:type="dxa"/>
                                    <w:vAlign w:val="center"/>
                                  </w:tcPr>
                                </w:tcPrChange>
                              </w:tcPr>
                              <w:p w14:paraId="4CA3FDD2" w14:textId="77777777" w:rsidR="005602CA" w:rsidRDefault="005602CA" w:rsidP="008960CE">
                                <w:r>
                                  <w:t>CU8</w:t>
                                </w:r>
                              </w:p>
                            </w:tc>
                            <w:tc>
                              <w:tcPr>
                                <w:tcW w:w="739" w:type="dxa"/>
                                <w:vAlign w:val="center"/>
                                <w:tcPrChange w:id="656" w:author="Borja Gonzalez" w:date="2017-09-29T13:30:00Z">
                                  <w:tcPr>
                                    <w:tcW w:w="739" w:type="dxa"/>
                                    <w:vAlign w:val="center"/>
                                  </w:tcPr>
                                </w:tcPrChange>
                              </w:tcPr>
                              <w:p w14:paraId="4A4D40F9" w14:textId="77777777" w:rsidR="005602CA" w:rsidRDefault="005602CA" w:rsidP="008960CE">
                                <w:pPr>
                                  <w:jc w:val="center"/>
                                </w:pPr>
                              </w:p>
                            </w:tc>
                            <w:tc>
                              <w:tcPr>
                                <w:tcW w:w="709" w:type="dxa"/>
                                <w:vAlign w:val="center"/>
                                <w:tcPrChange w:id="657" w:author="Borja Gonzalez" w:date="2017-09-29T13:30:00Z">
                                  <w:tcPr>
                                    <w:tcW w:w="709" w:type="dxa"/>
                                    <w:vAlign w:val="center"/>
                                  </w:tcPr>
                                </w:tcPrChange>
                              </w:tcPr>
                              <w:p w14:paraId="10C26893" w14:textId="77777777" w:rsidR="005602CA" w:rsidRDefault="005602CA" w:rsidP="008960CE">
                                <w:pPr>
                                  <w:jc w:val="center"/>
                                </w:pPr>
                              </w:p>
                            </w:tc>
                            <w:tc>
                              <w:tcPr>
                                <w:tcW w:w="709" w:type="dxa"/>
                                <w:vAlign w:val="center"/>
                                <w:tcPrChange w:id="658" w:author="Borja Gonzalez" w:date="2017-09-29T13:30:00Z">
                                  <w:tcPr>
                                    <w:tcW w:w="709" w:type="dxa"/>
                                    <w:vAlign w:val="center"/>
                                  </w:tcPr>
                                </w:tcPrChange>
                              </w:tcPr>
                              <w:p w14:paraId="0D329A42" w14:textId="77777777" w:rsidR="005602CA" w:rsidRDefault="005602CA" w:rsidP="008960CE">
                                <w:pPr>
                                  <w:jc w:val="center"/>
                                </w:pPr>
                              </w:p>
                            </w:tc>
                            <w:tc>
                              <w:tcPr>
                                <w:tcW w:w="709" w:type="dxa"/>
                                <w:vAlign w:val="center"/>
                                <w:tcPrChange w:id="659" w:author="Borja Gonzalez" w:date="2017-09-29T13:30:00Z">
                                  <w:tcPr>
                                    <w:tcW w:w="709" w:type="dxa"/>
                                    <w:vAlign w:val="center"/>
                                  </w:tcPr>
                                </w:tcPrChange>
                              </w:tcPr>
                              <w:p w14:paraId="69549B0F" w14:textId="77777777" w:rsidR="005602CA" w:rsidRDefault="005602CA" w:rsidP="008960CE">
                                <w:pPr>
                                  <w:jc w:val="center"/>
                                </w:pPr>
                              </w:p>
                            </w:tc>
                            <w:tc>
                              <w:tcPr>
                                <w:tcW w:w="708" w:type="dxa"/>
                                <w:vAlign w:val="center"/>
                                <w:tcPrChange w:id="660" w:author="Borja Gonzalez" w:date="2017-09-29T13:30:00Z">
                                  <w:tcPr>
                                    <w:tcW w:w="708" w:type="dxa"/>
                                    <w:vAlign w:val="center"/>
                                  </w:tcPr>
                                </w:tcPrChange>
                              </w:tcPr>
                              <w:p w14:paraId="6DCD7A6B" w14:textId="77777777" w:rsidR="005602CA" w:rsidRDefault="005602CA" w:rsidP="008960CE">
                                <w:pPr>
                                  <w:jc w:val="center"/>
                                </w:pPr>
                              </w:p>
                            </w:tc>
                            <w:tc>
                              <w:tcPr>
                                <w:tcW w:w="709" w:type="dxa"/>
                                <w:vAlign w:val="center"/>
                                <w:tcPrChange w:id="661" w:author="Borja Gonzalez" w:date="2017-09-29T13:30:00Z">
                                  <w:tcPr>
                                    <w:tcW w:w="709" w:type="dxa"/>
                                    <w:vAlign w:val="center"/>
                                  </w:tcPr>
                                </w:tcPrChange>
                              </w:tcPr>
                              <w:p w14:paraId="7EDE5141" w14:textId="77777777" w:rsidR="005602CA" w:rsidRDefault="005602CA" w:rsidP="008960CE">
                                <w:pPr>
                                  <w:jc w:val="center"/>
                                </w:pPr>
                              </w:p>
                            </w:tc>
                            <w:tc>
                              <w:tcPr>
                                <w:tcW w:w="709" w:type="dxa"/>
                                <w:vAlign w:val="center"/>
                                <w:tcPrChange w:id="662" w:author="Borja Gonzalez" w:date="2017-09-29T13:30:00Z">
                                  <w:tcPr>
                                    <w:tcW w:w="709" w:type="dxa"/>
                                    <w:vAlign w:val="center"/>
                                  </w:tcPr>
                                </w:tcPrChange>
                              </w:tcPr>
                              <w:p w14:paraId="31E02A84" w14:textId="77777777" w:rsidR="005602CA" w:rsidRDefault="005602CA" w:rsidP="008960CE">
                                <w:pPr>
                                  <w:jc w:val="center"/>
                                </w:pPr>
                              </w:p>
                            </w:tc>
                            <w:tc>
                              <w:tcPr>
                                <w:tcW w:w="709" w:type="dxa"/>
                                <w:vAlign w:val="center"/>
                                <w:tcPrChange w:id="663" w:author="Borja Gonzalez" w:date="2017-09-29T13:30:00Z">
                                  <w:tcPr>
                                    <w:tcW w:w="709" w:type="dxa"/>
                                    <w:vAlign w:val="center"/>
                                  </w:tcPr>
                                </w:tcPrChange>
                              </w:tcPr>
                              <w:p w14:paraId="7FCBE63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664" w:author="Borja Gonzalez" w:date="2017-09-29T13:30:00Z">
                                  <w:tcPr>
                                    <w:tcW w:w="708" w:type="dxa"/>
                                    <w:vAlign w:val="center"/>
                                  </w:tcPr>
                                </w:tcPrChange>
                              </w:tcPr>
                              <w:p w14:paraId="4C4AB047" w14:textId="77777777" w:rsidR="005602CA" w:rsidRDefault="005602CA" w:rsidP="008960CE">
                                <w:pPr>
                                  <w:jc w:val="center"/>
                                </w:pPr>
                              </w:p>
                            </w:tc>
                            <w:tc>
                              <w:tcPr>
                                <w:tcW w:w="851" w:type="dxa"/>
                                <w:vAlign w:val="center"/>
                                <w:tcPrChange w:id="665" w:author="Borja Gonzalez" w:date="2017-09-29T13:30:00Z">
                                  <w:tcPr>
                                    <w:tcW w:w="851" w:type="dxa"/>
                                    <w:vAlign w:val="center"/>
                                  </w:tcPr>
                                </w:tcPrChange>
                              </w:tcPr>
                              <w:p w14:paraId="685982E9" w14:textId="77777777" w:rsidR="005602CA" w:rsidRDefault="005602CA" w:rsidP="008960CE">
                                <w:pPr>
                                  <w:jc w:val="center"/>
                                </w:pPr>
                              </w:p>
                            </w:tc>
                            <w:tc>
                              <w:tcPr>
                                <w:tcW w:w="850" w:type="dxa"/>
                                <w:vAlign w:val="center"/>
                                <w:tcPrChange w:id="666" w:author="Borja Gonzalez" w:date="2017-09-29T13:30:00Z">
                                  <w:tcPr>
                                    <w:tcW w:w="850" w:type="dxa"/>
                                    <w:vAlign w:val="center"/>
                                  </w:tcPr>
                                </w:tcPrChange>
                              </w:tcPr>
                              <w:p w14:paraId="4D000CCB" w14:textId="77777777" w:rsidR="005602CA" w:rsidRDefault="005602CA" w:rsidP="008960CE">
                                <w:pPr>
                                  <w:jc w:val="center"/>
                                </w:pPr>
                              </w:p>
                            </w:tc>
                            <w:tc>
                              <w:tcPr>
                                <w:tcW w:w="851" w:type="dxa"/>
                                <w:vAlign w:val="center"/>
                                <w:tcPrChange w:id="667" w:author="Borja Gonzalez" w:date="2017-09-29T13:30:00Z">
                                  <w:tcPr>
                                    <w:tcW w:w="851" w:type="dxa"/>
                                    <w:vAlign w:val="center"/>
                                  </w:tcPr>
                                </w:tcPrChange>
                              </w:tcPr>
                              <w:p w14:paraId="15F7B405" w14:textId="77777777" w:rsidR="005602CA" w:rsidRDefault="005602CA" w:rsidP="008960CE">
                                <w:pPr>
                                  <w:jc w:val="center"/>
                                </w:pPr>
                              </w:p>
                            </w:tc>
                            <w:tc>
                              <w:tcPr>
                                <w:tcW w:w="850" w:type="dxa"/>
                                <w:vAlign w:val="center"/>
                                <w:tcPrChange w:id="668" w:author="Borja Gonzalez" w:date="2017-09-29T13:30:00Z">
                                  <w:tcPr>
                                    <w:tcW w:w="850" w:type="dxa"/>
                                    <w:vAlign w:val="center"/>
                                  </w:tcPr>
                                </w:tcPrChange>
                              </w:tcPr>
                              <w:p w14:paraId="5AC1E959" w14:textId="77777777" w:rsidR="005602CA" w:rsidRDefault="005602CA" w:rsidP="008960CE">
                                <w:pPr>
                                  <w:jc w:val="center"/>
                                </w:pPr>
                              </w:p>
                            </w:tc>
                            <w:tc>
                              <w:tcPr>
                                <w:tcW w:w="841" w:type="dxa"/>
                                <w:vAlign w:val="center"/>
                                <w:tcPrChange w:id="669" w:author="Borja Gonzalez" w:date="2017-09-29T13:30:00Z">
                                  <w:tcPr>
                                    <w:tcW w:w="983" w:type="dxa"/>
                                    <w:vAlign w:val="center"/>
                                  </w:tcPr>
                                </w:tcPrChange>
                              </w:tcPr>
                              <w:p w14:paraId="5C21EAC0" w14:textId="77777777" w:rsidR="005602CA" w:rsidRDefault="005602CA" w:rsidP="008960CE">
                                <w:pPr>
                                  <w:jc w:val="center"/>
                                </w:pPr>
                              </w:p>
                            </w:tc>
                          </w:tr>
                          <w:tr w:rsidR="005602CA" w14:paraId="6056A30F" w14:textId="77777777" w:rsidTr="008960CE">
                            <w:trPr>
                              <w:cantSplit/>
                              <w:trHeight w:val="490"/>
                              <w:trPrChange w:id="670" w:author="Borja Gonzalez" w:date="2017-09-29T13:30:00Z">
                                <w:trPr>
                                  <w:cantSplit/>
                                  <w:trHeight w:val="490"/>
                                </w:trPr>
                              </w:trPrChange>
                            </w:trPr>
                            <w:tc>
                              <w:tcPr>
                                <w:tcW w:w="1074" w:type="dxa"/>
                                <w:vAlign w:val="center"/>
                                <w:tcPrChange w:id="671" w:author="Borja Gonzalez" w:date="2017-09-29T13:30:00Z">
                                  <w:tcPr>
                                    <w:tcW w:w="1074" w:type="dxa"/>
                                    <w:vAlign w:val="center"/>
                                  </w:tcPr>
                                </w:tcPrChange>
                              </w:tcPr>
                              <w:p w14:paraId="1DD188EF" w14:textId="77777777" w:rsidR="005602CA" w:rsidRDefault="005602CA" w:rsidP="008960CE">
                                <w:r>
                                  <w:t>CU9</w:t>
                                </w:r>
                              </w:p>
                            </w:tc>
                            <w:tc>
                              <w:tcPr>
                                <w:tcW w:w="739" w:type="dxa"/>
                                <w:vAlign w:val="center"/>
                                <w:tcPrChange w:id="672" w:author="Borja Gonzalez" w:date="2017-09-29T13:30:00Z">
                                  <w:tcPr>
                                    <w:tcW w:w="739" w:type="dxa"/>
                                    <w:vAlign w:val="center"/>
                                  </w:tcPr>
                                </w:tcPrChange>
                              </w:tcPr>
                              <w:p w14:paraId="0A7EFFDC" w14:textId="77777777" w:rsidR="005602CA" w:rsidRDefault="005602CA" w:rsidP="008960CE">
                                <w:pPr>
                                  <w:jc w:val="center"/>
                                </w:pPr>
                              </w:p>
                            </w:tc>
                            <w:tc>
                              <w:tcPr>
                                <w:tcW w:w="709" w:type="dxa"/>
                                <w:vAlign w:val="center"/>
                                <w:tcPrChange w:id="673" w:author="Borja Gonzalez" w:date="2017-09-29T13:30:00Z">
                                  <w:tcPr>
                                    <w:tcW w:w="709" w:type="dxa"/>
                                    <w:vAlign w:val="center"/>
                                  </w:tcPr>
                                </w:tcPrChange>
                              </w:tcPr>
                              <w:p w14:paraId="452A55E4" w14:textId="77777777" w:rsidR="005602CA" w:rsidRDefault="005602CA" w:rsidP="008960CE">
                                <w:pPr>
                                  <w:jc w:val="center"/>
                                </w:pPr>
                              </w:p>
                            </w:tc>
                            <w:tc>
                              <w:tcPr>
                                <w:tcW w:w="709" w:type="dxa"/>
                                <w:vAlign w:val="center"/>
                                <w:tcPrChange w:id="674" w:author="Borja Gonzalez" w:date="2017-09-29T13:30:00Z">
                                  <w:tcPr>
                                    <w:tcW w:w="709" w:type="dxa"/>
                                    <w:vAlign w:val="center"/>
                                  </w:tcPr>
                                </w:tcPrChange>
                              </w:tcPr>
                              <w:p w14:paraId="042DE3CC" w14:textId="77777777" w:rsidR="005602CA" w:rsidRDefault="005602CA" w:rsidP="008960CE">
                                <w:pPr>
                                  <w:jc w:val="center"/>
                                </w:pPr>
                              </w:p>
                            </w:tc>
                            <w:tc>
                              <w:tcPr>
                                <w:tcW w:w="709" w:type="dxa"/>
                                <w:vAlign w:val="center"/>
                                <w:tcPrChange w:id="675" w:author="Borja Gonzalez" w:date="2017-09-29T13:30:00Z">
                                  <w:tcPr>
                                    <w:tcW w:w="709" w:type="dxa"/>
                                    <w:vAlign w:val="center"/>
                                  </w:tcPr>
                                </w:tcPrChange>
                              </w:tcPr>
                              <w:p w14:paraId="6F88C606" w14:textId="77777777" w:rsidR="005602CA" w:rsidRDefault="005602CA" w:rsidP="008960CE">
                                <w:pPr>
                                  <w:jc w:val="center"/>
                                </w:pPr>
                              </w:p>
                            </w:tc>
                            <w:tc>
                              <w:tcPr>
                                <w:tcW w:w="708" w:type="dxa"/>
                                <w:vAlign w:val="center"/>
                                <w:tcPrChange w:id="676" w:author="Borja Gonzalez" w:date="2017-09-29T13:30:00Z">
                                  <w:tcPr>
                                    <w:tcW w:w="708" w:type="dxa"/>
                                    <w:vAlign w:val="center"/>
                                  </w:tcPr>
                                </w:tcPrChange>
                              </w:tcPr>
                              <w:p w14:paraId="6D21C7DE" w14:textId="77777777" w:rsidR="005602CA" w:rsidRDefault="005602CA" w:rsidP="008960CE">
                                <w:pPr>
                                  <w:jc w:val="center"/>
                                </w:pPr>
                              </w:p>
                            </w:tc>
                            <w:tc>
                              <w:tcPr>
                                <w:tcW w:w="709" w:type="dxa"/>
                                <w:vAlign w:val="center"/>
                                <w:tcPrChange w:id="677" w:author="Borja Gonzalez" w:date="2017-09-29T13:30:00Z">
                                  <w:tcPr>
                                    <w:tcW w:w="709" w:type="dxa"/>
                                    <w:vAlign w:val="center"/>
                                  </w:tcPr>
                                </w:tcPrChange>
                              </w:tcPr>
                              <w:p w14:paraId="43FD7ADF" w14:textId="77777777" w:rsidR="005602CA" w:rsidRDefault="005602CA" w:rsidP="008960CE">
                                <w:pPr>
                                  <w:jc w:val="center"/>
                                </w:pPr>
                              </w:p>
                            </w:tc>
                            <w:tc>
                              <w:tcPr>
                                <w:tcW w:w="709" w:type="dxa"/>
                                <w:vAlign w:val="center"/>
                                <w:tcPrChange w:id="678" w:author="Borja Gonzalez" w:date="2017-09-29T13:30:00Z">
                                  <w:tcPr>
                                    <w:tcW w:w="709" w:type="dxa"/>
                                    <w:vAlign w:val="center"/>
                                  </w:tcPr>
                                </w:tcPrChange>
                              </w:tcPr>
                              <w:p w14:paraId="6E5F9427" w14:textId="77777777" w:rsidR="005602CA" w:rsidRDefault="005602CA" w:rsidP="008960CE">
                                <w:pPr>
                                  <w:jc w:val="center"/>
                                </w:pPr>
                              </w:p>
                            </w:tc>
                            <w:tc>
                              <w:tcPr>
                                <w:tcW w:w="709" w:type="dxa"/>
                                <w:vAlign w:val="center"/>
                                <w:tcPrChange w:id="679" w:author="Borja Gonzalez" w:date="2017-09-29T13:30:00Z">
                                  <w:tcPr>
                                    <w:tcW w:w="709" w:type="dxa"/>
                                    <w:vAlign w:val="center"/>
                                  </w:tcPr>
                                </w:tcPrChange>
                              </w:tcPr>
                              <w:p w14:paraId="63C37F85" w14:textId="77777777" w:rsidR="005602CA" w:rsidRDefault="005602CA" w:rsidP="008960CE">
                                <w:pPr>
                                  <w:jc w:val="center"/>
                                </w:pPr>
                              </w:p>
                            </w:tc>
                            <w:tc>
                              <w:tcPr>
                                <w:tcW w:w="708" w:type="dxa"/>
                                <w:vAlign w:val="center"/>
                                <w:tcPrChange w:id="680" w:author="Borja Gonzalez" w:date="2017-09-29T13:30:00Z">
                                  <w:tcPr>
                                    <w:tcW w:w="708" w:type="dxa"/>
                                    <w:vAlign w:val="center"/>
                                  </w:tcPr>
                                </w:tcPrChange>
                              </w:tcPr>
                              <w:p w14:paraId="5E000C1F"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681" w:author="Borja Gonzalez" w:date="2017-09-29T13:30:00Z">
                                  <w:tcPr>
                                    <w:tcW w:w="851" w:type="dxa"/>
                                    <w:vAlign w:val="center"/>
                                  </w:tcPr>
                                </w:tcPrChange>
                              </w:tcPr>
                              <w:p w14:paraId="42DDF64D"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682" w:author="Borja Gonzalez" w:date="2017-09-29T13:30:00Z">
                                  <w:tcPr>
                                    <w:tcW w:w="850" w:type="dxa"/>
                                    <w:vAlign w:val="center"/>
                                  </w:tcPr>
                                </w:tcPrChange>
                              </w:tcPr>
                              <w:p w14:paraId="583EB72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683" w:author="Borja Gonzalez" w:date="2017-09-29T13:30:00Z">
                                  <w:tcPr>
                                    <w:tcW w:w="851" w:type="dxa"/>
                                    <w:vAlign w:val="center"/>
                                  </w:tcPr>
                                </w:tcPrChange>
                              </w:tcPr>
                              <w:p w14:paraId="7905EC98"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84" w:author="Borja Gonzalez" w:date="2017-09-29T13:30:00Z">
                                  <w:tcPr>
                                    <w:tcW w:w="850" w:type="dxa"/>
                                    <w:vAlign w:val="center"/>
                                  </w:tcPr>
                                </w:tcPrChange>
                              </w:tcPr>
                              <w:p w14:paraId="73528CB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685" w:author="Borja Gonzalez" w:date="2017-09-29T13:30:00Z">
                                  <w:tcPr>
                                    <w:tcW w:w="983" w:type="dxa"/>
                                    <w:vAlign w:val="center"/>
                                  </w:tcPr>
                                </w:tcPrChange>
                              </w:tcPr>
                              <w:p w14:paraId="40ED07F2"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5602CA" w:rsidRDefault="005602CA"/>
                      </w:txbxContent>
                    </v:textbox>
                    <w10:wrap type="square"/>
                  </v:shape>
                </w:pict>
              </mc:Fallback>
            </mc:AlternateContent>
          </w:r>
        </w:del>
      </w:ins>
      <w:r w:rsidR="00CF1575">
        <w:rPr>
          <w:rStyle w:val="Refdecomentario"/>
        </w:rPr>
        <w:commentReference w:id="686"/>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687" w:author="GONZALEZ DIAZ, BORJA" w:date="2017-10-02T18:05:00Z"/>
        </w:rPr>
      </w:pPr>
    </w:p>
    <w:p w14:paraId="20FB0E44" w14:textId="77777777" w:rsidR="00532ADB" w:rsidDel="00C9192C" w:rsidRDefault="00532ADB" w:rsidP="00E671BF">
      <w:pPr>
        <w:rPr>
          <w:del w:id="688" w:author="GONZALEZ DIAZ, BORJA" w:date="2017-10-02T18:05:00Z"/>
        </w:rPr>
      </w:pPr>
    </w:p>
    <w:p w14:paraId="5A5F0A36" w14:textId="77777777" w:rsidR="00532ADB" w:rsidDel="00C9192C" w:rsidRDefault="00532ADB" w:rsidP="00E671BF">
      <w:pPr>
        <w:rPr>
          <w:del w:id="689" w:author="GONZALEZ DIAZ, BORJA" w:date="2017-10-02T18:05:00Z"/>
        </w:rPr>
      </w:pPr>
    </w:p>
    <w:p w14:paraId="0B17ACB6" w14:textId="77777777" w:rsidR="00532ADB" w:rsidDel="00C9192C" w:rsidRDefault="00532ADB" w:rsidP="00E671BF">
      <w:pPr>
        <w:rPr>
          <w:del w:id="690" w:author="GONZALEZ DIAZ, BORJA" w:date="2017-10-02T18:05:00Z"/>
        </w:rPr>
      </w:pPr>
    </w:p>
    <w:p w14:paraId="26497598" w14:textId="77777777" w:rsidR="00532ADB" w:rsidRDefault="00532ADB" w:rsidP="00E671BF"/>
    <w:p w14:paraId="6B3119E3" w14:textId="77777777" w:rsidR="00532ADB" w:rsidDel="00C9192C" w:rsidRDefault="00532ADB" w:rsidP="00E671BF">
      <w:pPr>
        <w:rPr>
          <w:del w:id="691" w:author="GONZALEZ DIAZ, BORJA" w:date="2017-10-02T18:05:00Z"/>
        </w:rPr>
      </w:pPr>
    </w:p>
    <w:p w14:paraId="592545BC" w14:textId="77777777" w:rsidR="00891F58" w:rsidRDefault="00891F58" w:rsidP="00891F58">
      <w:pPr>
        <w:pStyle w:val="Ttulo2"/>
      </w:pPr>
      <w:bookmarkStart w:id="692" w:name="_Toc494726490"/>
      <w:r>
        <w:t xml:space="preserve">3.4.  </w:t>
      </w:r>
      <w:r w:rsidRPr="0040221C">
        <w:t>Matriz de trazabilidad</w:t>
      </w:r>
      <w:bookmarkEnd w:id="692"/>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693" w:author="GONZALEZ DIAZ, BORJA" w:date="2017-09-30T01:04:00Z"/>
        </w:rPr>
      </w:pPr>
    </w:p>
    <w:p w14:paraId="53E05BC2" w14:textId="65A07031" w:rsidR="00891F58" w:rsidRDefault="00891F58" w:rsidP="00E671BF">
      <w:pPr>
        <w:rPr>
          <w:ins w:id="694" w:author="GONZALEZ DIAZ, BORJA" w:date="2017-09-30T01:04:00Z"/>
        </w:rPr>
      </w:pPr>
    </w:p>
    <w:p w14:paraId="62415B48" w14:textId="4FD710BE" w:rsidR="00891F58" w:rsidRDefault="00891F58" w:rsidP="00E671BF">
      <w:pPr>
        <w:rPr>
          <w:ins w:id="695" w:author="GONZALEZ DIAZ, BORJA" w:date="2017-09-30T01:04:00Z"/>
        </w:rPr>
      </w:pPr>
    </w:p>
    <w:p w14:paraId="0E13AA4E" w14:textId="22306B94" w:rsidR="00891F58" w:rsidRDefault="00891F58" w:rsidP="00E671BF">
      <w:pPr>
        <w:rPr>
          <w:ins w:id="696" w:author="GONZALEZ DIAZ, BORJA" w:date="2017-09-30T01:04:00Z"/>
        </w:rPr>
      </w:pPr>
    </w:p>
    <w:p w14:paraId="2379225E" w14:textId="0618223B" w:rsidR="00891F58" w:rsidRDefault="00891F58" w:rsidP="00E671BF">
      <w:pPr>
        <w:rPr>
          <w:ins w:id="697" w:author="GONZALEZ DIAZ, BORJA" w:date="2017-09-30T01:04:00Z"/>
        </w:rPr>
      </w:pPr>
      <w:ins w:id="698"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69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0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76EE7E53" w14:textId="77777777" w:rsidTr="008960CE">
                                <w:trPr>
                                  <w:cantSplit/>
                                  <w:trHeight w:val="1194"/>
                                  <w:trPrChange w:id="701" w:author="Borja Gonzalez" w:date="2017-09-29T13:30:00Z">
                                    <w:trPr>
                                      <w:cantSplit/>
                                      <w:trHeight w:val="1194"/>
                                    </w:trPr>
                                  </w:trPrChange>
                                </w:trPr>
                                <w:tc>
                                  <w:tcPr>
                                    <w:tcW w:w="1074" w:type="dxa"/>
                                    <w:vAlign w:val="center"/>
                                    <w:tcPrChange w:id="702" w:author="Borja Gonzalez" w:date="2017-09-29T13:30:00Z">
                                      <w:tcPr>
                                        <w:tcW w:w="1074" w:type="dxa"/>
                                        <w:vAlign w:val="center"/>
                                      </w:tcPr>
                                    </w:tcPrChange>
                                  </w:tcPr>
                                  <w:p w14:paraId="16B164B0" w14:textId="77777777" w:rsidR="005602CA" w:rsidRDefault="005602CA" w:rsidP="008960CE">
                                    <w:r>
                                      <w:t>Casos de Uso</w:t>
                                    </w:r>
                                  </w:p>
                                </w:tc>
                                <w:tc>
                                  <w:tcPr>
                                    <w:tcW w:w="739" w:type="dxa"/>
                                    <w:vAlign w:val="center"/>
                                    <w:tcPrChange w:id="703" w:author="Borja Gonzalez" w:date="2017-09-29T13:30:00Z">
                                      <w:tcPr>
                                        <w:tcW w:w="739" w:type="dxa"/>
                                        <w:vAlign w:val="center"/>
                                      </w:tcPr>
                                    </w:tcPrChange>
                                  </w:tcPr>
                                  <w:p w14:paraId="2E707042" w14:textId="77777777" w:rsidR="005602CA" w:rsidRDefault="005602CA" w:rsidP="008960CE">
                                    <w:r>
                                      <w:t>RF1</w:t>
                                    </w:r>
                                  </w:p>
                                </w:tc>
                                <w:tc>
                                  <w:tcPr>
                                    <w:tcW w:w="709" w:type="dxa"/>
                                    <w:vAlign w:val="center"/>
                                    <w:tcPrChange w:id="704" w:author="Borja Gonzalez" w:date="2017-09-29T13:30:00Z">
                                      <w:tcPr>
                                        <w:tcW w:w="709" w:type="dxa"/>
                                        <w:vAlign w:val="center"/>
                                      </w:tcPr>
                                    </w:tcPrChange>
                                  </w:tcPr>
                                  <w:p w14:paraId="2A8F4FEC" w14:textId="77777777" w:rsidR="005602CA" w:rsidRDefault="005602CA" w:rsidP="008960CE">
                                    <w:r>
                                      <w:t>RF2</w:t>
                                    </w:r>
                                  </w:p>
                                </w:tc>
                                <w:tc>
                                  <w:tcPr>
                                    <w:tcW w:w="709" w:type="dxa"/>
                                    <w:vAlign w:val="center"/>
                                    <w:tcPrChange w:id="705" w:author="Borja Gonzalez" w:date="2017-09-29T13:30:00Z">
                                      <w:tcPr>
                                        <w:tcW w:w="709" w:type="dxa"/>
                                        <w:vAlign w:val="center"/>
                                      </w:tcPr>
                                    </w:tcPrChange>
                                  </w:tcPr>
                                  <w:p w14:paraId="56F9D033" w14:textId="77777777" w:rsidR="005602CA" w:rsidRDefault="005602CA" w:rsidP="008960CE">
                                    <w:r>
                                      <w:t>RF3</w:t>
                                    </w:r>
                                  </w:p>
                                </w:tc>
                                <w:tc>
                                  <w:tcPr>
                                    <w:tcW w:w="709" w:type="dxa"/>
                                    <w:vAlign w:val="center"/>
                                    <w:tcPrChange w:id="706" w:author="Borja Gonzalez" w:date="2017-09-29T13:30:00Z">
                                      <w:tcPr>
                                        <w:tcW w:w="709" w:type="dxa"/>
                                        <w:vAlign w:val="center"/>
                                      </w:tcPr>
                                    </w:tcPrChange>
                                  </w:tcPr>
                                  <w:p w14:paraId="48B50899" w14:textId="77777777" w:rsidR="005602CA" w:rsidRDefault="005602CA" w:rsidP="008960CE">
                                    <w:r>
                                      <w:t>RF4</w:t>
                                    </w:r>
                                  </w:p>
                                </w:tc>
                                <w:tc>
                                  <w:tcPr>
                                    <w:tcW w:w="708" w:type="dxa"/>
                                    <w:vAlign w:val="center"/>
                                    <w:tcPrChange w:id="707" w:author="Borja Gonzalez" w:date="2017-09-29T13:30:00Z">
                                      <w:tcPr>
                                        <w:tcW w:w="708" w:type="dxa"/>
                                        <w:vAlign w:val="center"/>
                                      </w:tcPr>
                                    </w:tcPrChange>
                                  </w:tcPr>
                                  <w:p w14:paraId="6417A7C7" w14:textId="77777777" w:rsidR="005602CA" w:rsidRDefault="005602CA" w:rsidP="008960CE">
                                    <w:r>
                                      <w:t>RF5</w:t>
                                    </w:r>
                                  </w:p>
                                </w:tc>
                                <w:tc>
                                  <w:tcPr>
                                    <w:tcW w:w="709" w:type="dxa"/>
                                    <w:vAlign w:val="center"/>
                                    <w:tcPrChange w:id="708" w:author="Borja Gonzalez" w:date="2017-09-29T13:30:00Z">
                                      <w:tcPr>
                                        <w:tcW w:w="709" w:type="dxa"/>
                                        <w:vAlign w:val="center"/>
                                      </w:tcPr>
                                    </w:tcPrChange>
                                  </w:tcPr>
                                  <w:p w14:paraId="7A8C6118" w14:textId="77777777" w:rsidR="005602CA" w:rsidRDefault="005602CA" w:rsidP="008960CE">
                                    <w:r>
                                      <w:t>RF6</w:t>
                                    </w:r>
                                  </w:p>
                                </w:tc>
                                <w:tc>
                                  <w:tcPr>
                                    <w:tcW w:w="709" w:type="dxa"/>
                                    <w:vAlign w:val="center"/>
                                    <w:tcPrChange w:id="709" w:author="Borja Gonzalez" w:date="2017-09-29T13:30:00Z">
                                      <w:tcPr>
                                        <w:tcW w:w="709" w:type="dxa"/>
                                        <w:vAlign w:val="center"/>
                                      </w:tcPr>
                                    </w:tcPrChange>
                                  </w:tcPr>
                                  <w:p w14:paraId="7675D3D2" w14:textId="77777777" w:rsidR="005602CA" w:rsidRDefault="005602CA" w:rsidP="008960CE">
                                    <w:r>
                                      <w:t>RF7</w:t>
                                    </w:r>
                                  </w:p>
                                </w:tc>
                                <w:tc>
                                  <w:tcPr>
                                    <w:tcW w:w="709" w:type="dxa"/>
                                    <w:vAlign w:val="center"/>
                                    <w:tcPrChange w:id="710" w:author="Borja Gonzalez" w:date="2017-09-29T13:30:00Z">
                                      <w:tcPr>
                                        <w:tcW w:w="709" w:type="dxa"/>
                                        <w:vAlign w:val="center"/>
                                      </w:tcPr>
                                    </w:tcPrChange>
                                  </w:tcPr>
                                  <w:p w14:paraId="214C141B" w14:textId="77777777" w:rsidR="005602CA" w:rsidRDefault="005602CA" w:rsidP="008960CE">
                                    <w:r>
                                      <w:t>RF8</w:t>
                                    </w:r>
                                  </w:p>
                                </w:tc>
                                <w:tc>
                                  <w:tcPr>
                                    <w:tcW w:w="708" w:type="dxa"/>
                                    <w:vAlign w:val="center"/>
                                    <w:tcPrChange w:id="711" w:author="Borja Gonzalez" w:date="2017-09-29T13:30:00Z">
                                      <w:tcPr>
                                        <w:tcW w:w="708" w:type="dxa"/>
                                        <w:vAlign w:val="center"/>
                                      </w:tcPr>
                                    </w:tcPrChange>
                                  </w:tcPr>
                                  <w:p w14:paraId="7EAC0A2D" w14:textId="77777777" w:rsidR="005602CA" w:rsidRDefault="005602CA" w:rsidP="008960CE">
                                    <w:r>
                                      <w:t>RF9</w:t>
                                    </w:r>
                                  </w:p>
                                </w:tc>
                                <w:tc>
                                  <w:tcPr>
                                    <w:tcW w:w="851" w:type="dxa"/>
                                    <w:vAlign w:val="center"/>
                                    <w:tcPrChange w:id="712" w:author="Borja Gonzalez" w:date="2017-09-29T13:30:00Z">
                                      <w:tcPr>
                                        <w:tcW w:w="851" w:type="dxa"/>
                                        <w:vAlign w:val="center"/>
                                      </w:tcPr>
                                    </w:tcPrChange>
                                  </w:tcPr>
                                  <w:p w14:paraId="290F4D4C" w14:textId="77777777" w:rsidR="005602CA" w:rsidRDefault="005602CA" w:rsidP="008960CE">
                                    <w:r>
                                      <w:t>RNF1</w:t>
                                    </w:r>
                                  </w:p>
                                </w:tc>
                                <w:tc>
                                  <w:tcPr>
                                    <w:tcW w:w="850" w:type="dxa"/>
                                    <w:vAlign w:val="center"/>
                                    <w:tcPrChange w:id="713" w:author="Borja Gonzalez" w:date="2017-09-29T13:30:00Z">
                                      <w:tcPr>
                                        <w:tcW w:w="850" w:type="dxa"/>
                                        <w:vAlign w:val="center"/>
                                      </w:tcPr>
                                    </w:tcPrChange>
                                  </w:tcPr>
                                  <w:p w14:paraId="4B151448" w14:textId="77777777" w:rsidR="005602CA" w:rsidRDefault="005602CA" w:rsidP="008960CE">
                                    <w:r>
                                      <w:t>RNF2</w:t>
                                    </w:r>
                                  </w:p>
                                </w:tc>
                                <w:tc>
                                  <w:tcPr>
                                    <w:tcW w:w="851" w:type="dxa"/>
                                    <w:vAlign w:val="center"/>
                                    <w:tcPrChange w:id="714" w:author="Borja Gonzalez" w:date="2017-09-29T13:30:00Z">
                                      <w:tcPr>
                                        <w:tcW w:w="851" w:type="dxa"/>
                                        <w:vAlign w:val="center"/>
                                      </w:tcPr>
                                    </w:tcPrChange>
                                  </w:tcPr>
                                  <w:p w14:paraId="02B7E66D" w14:textId="77777777" w:rsidR="005602CA" w:rsidRDefault="005602CA" w:rsidP="008960CE">
                                    <w:r>
                                      <w:t>RNF3</w:t>
                                    </w:r>
                                  </w:p>
                                </w:tc>
                                <w:tc>
                                  <w:tcPr>
                                    <w:tcW w:w="850" w:type="dxa"/>
                                    <w:vAlign w:val="center"/>
                                    <w:tcPrChange w:id="715" w:author="Borja Gonzalez" w:date="2017-09-29T13:30:00Z">
                                      <w:tcPr>
                                        <w:tcW w:w="850" w:type="dxa"/>
                                        <w:vAlign w:val="center"/>
                                      </w:tcPr>
                                    </w:tcPrChange>
                                  </w:tcPr>
                                  <w:p w14:paraId="640F9606" w14:textId="77777777" w:rsidR="005602CA" w:rsidRDefault="005602CA" w:rsidP="008960CE">
                                    <w:r>
                                      <w:t>RNF4</w:t>
                                    </w:r>
                                  </w:p>
                                </w:tc>
                                <w:tc>
                                  <w:tcPr>
                                    <w:tcW w:w="841" w:type="dxa"/>
                                    <w:vAlign w:val="center"/>
                                    <w:tcPrChange w:id="716" w:author="Borja Gonzalez" w:date="2017-09-29T13:30:00Z">
                                      <w:tcPr>
                                        <w:tcW w:w="983" w:type="dxa"/>
                                        <w:vAlign w:val="center"/>
                                      </w:tcPr>
                                    </w:tcPrChange>
                                  </w:tcPr>
                                  <w:p w14:paraId="44FB4763" w14:textId="77777777" w:rsidR="005602CA" w:rsidRDefault="005602CA" w:rsidP="008960CE">
                                    <w:r>
                                      <w:t>RNF5</w:t>
                                    </w:r>
                                  </w:p>
                                </w:tc>
                              </w:tr>
                              <w:tr w:rsidR="005602CA" w14:paraId="6806A796" w14:textId="77777777" w:rsidTr="008960CE">
                                <w:trPr>
                                  <w:cantSplit/>
                                  <w:trHeight w:val="490"/>
                                  <w:trPrChange w:id="717" w:author="Borja Gonzalez" w:date="2017-09-29T13:30:00Z">
                                    <w:trPr>
                                      <w:cantSplit/>
                                      <w:trHeight w:val="490"/>
                                    </w:trPr>
                                  </w:trPrChange>
                                </w:trPr>
                                <w:tc>
                                  <w:tcPr>
                                    <w:tcW w:w="1074" w:type="dxa"/>
                                    <w:vAlign w:val="center"/>
                                    <w:tcPrChange w:id="718" w:author="Borja Gonzalez" w:date="2017-09-29T13:30:00Z">
                                      <w:tcPr>
                                        <w:tcW w:w="1074" w:type="dxa"/>
                                        <w:vAlign w:val="center"/>
                                      </w:tcPr>
                                    </w:tcPrChange>
                                  </w:tcPr>
                                  <w:p w14:paraId="36711C6E" w14:textId="77777777" w:rsidR="005602CA" w:rsidRDefault="005602CA" w:rsidP="008960CE">
                                    <w:r>
                                      <w:t>CU1</w:t>
                                    </w:r>
                                  </w:p>
                                </w:tc>
                                <w:tc>
                                  <w:tcPr>
                                    <w:tcW w:w="739" w:type="dxa"/>
                                    <w:vAlign w:val="center"/>
                                    <w:tcPrChange w:id="719" w:author="Borja Gonzalez" w:date="2017-09-29T13:30:00Z">
                                      <w:tcPr>
                                        <w:tcW w:w="739" w:type="dxa"/>
                                        <w:vAlign w:val="center"/>
                                      </w:tcPr>
                                    </w:tcPrChange>
                                  </w:tcPr>
                                  <w:p w14:paraId="2C5C7F8E"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20" w:author="Borja Gonzalez" w:date="2017-09-29T13:30:00Z">
                                      <w:tcPr>
                                        <w:tcW w:w="709" w:type="dxa"/>
                                        <w:vAlign w:val="center"/>
                                      </w:tcPr>
                                    </w:tcPrChange>
                                  </w:tcPr>
                                  <w:p w14:paraId="73962B05" w14:textId="77777777" w:rsidR="005602CA" w:rsidRDefault="005602CA" w:rsidP="008960CE">
                                    <w:pPr>
                                      <w:jc w:val="center"/>
                                    </w:pPr>
                                  </w:p>
                                </w:tc>
                                <w:tc>
                                  <w:tcPr>
                                    <w:tcW w:w="709" w:type="dxa"/>
                                    <w:vAlign w:val="center"/>
                                    <w:tcPrChange w:id="721" w:author="Borja Gonzalez" w:date="2017-09-29T13:30:00Z">
                                      <w:tcPr>
                                        <w:tcW w:w="709" w:type="dxa"/>
                                        <w:vAlign w:val="center"/>
                                      </w:tcPr>
                                    </w:tcPrChange>
                                  </w:tcPr>
                                  <w:p w14:paraId="62FD671C" w14:textId="77777777" w:rsidR="005602CA" w:rsidRDefault="005602CA" w:rsidP="008960CE">
                                    <w:pPr>
                                      <w:jc w:val="center"/>
                                    </w:pPr>
                                  </w:p>
                                </w:tc>
                                <w:tc>
                                  <w:tcPr>
                                    <w:tcW w:w="709" w:type="dxa"/>
                                    <w:vAlign w:val="center"/>
                                    <w:tcPrChange w:id="722" w:author="Borja Gonzalez" w:date="2017-09-29T13:30:00Z">
                                      <w:tcPr>
                                        <w:tcW w:w="709" w:type="dxa"/>
                                        <w:vAlign w:val="center"/>
                                      </w:tcPr>
                                    </w:tcPrChange>
                                  </w:tcPr>
                                  <w:p w14:paraId="2E698699" w14:textId="77777777" w:rsidR="005602CA" w:rsidRDefault="005602CA" w:rsidP="008960CE">
                                    <w:pPr>
                                      <w:jc w:val="center"/>
                                    </w:pPr>
                                  </w:p>
                                </w:tc>
                                <w:tc>
                                  <w:tcPr>
                                    <w:tcW w:w="708" w:type="dxa"/>
                                    <w:vAlign w:val="center"/>
                                    <w:tcPrChange w:id="723" w:author="Borja Gonzalez" w:date="2017-09-29T13:30:00Z">
                                      <w:tcPr>
                                        <w:tcW w:w="708" w:type="dxa"/>
                                        <w:vAlign w:val="center"/>
                                      </w:tcPr>
                                    </w:tcPrChange>
                                  </w:tcPr>
                                  <w:p w14:paraId="215D64DD" w14:textId="77777777" w:rsidR="005602CA" w:rsidRDefault="005602CA" w:rsidP="008960CE">
                                    <w:pPr>
                                      <w:jc w:val="center"/>
                                    </w:pPr>
                                  </w:p>
                                </w:tc>
                                <w:tc>
                                  <w:tcPr>
                                    <w:tcW w:w="709" w:type="dxa"/>
                                    <w:vAlign w:val="center"/>
                                    <w:tcPrChange w:id="724" w:author="Borja Gonzalez" w:date="2017-09-29T13:30:00Z">
                                      <w:tcPr>
                                        <w:tcW w:w="709" w:type="dxa"/>
                                        <w:vAlign w:val="center"/>
                                      </w:tcPr>
                                    </w:tcPrChange>
                                  </w:tcPr>
                                  <w:p w14:paraId="16F33E7D" w14:textId="77777777" w:rsidR="005602CA" w:rsidRDefault="005602CA" w:rsidP="008960CE">
                                    <w:pPr>
                                      <w:jc w:val="center"/>
                                    </w:pPr>
                                  </w:p>
                                </w:tc>
                                <w:tc>
                                  <w:tcPr>
                                    <w:tcW w:w="709" w:type="dxa"/>
                                    <w:vAlign w:val="center"/>
                                    <w:tcPrChange w:id="725" w:author="Borja Gonzalez" w:date="2017-09-29T13:30:00Z">
                                      <w:tcPr>
                                        <w:tcW w:w="709" w:type="dxa"/>
                                        <w:vAlign w:val="center"/>
                                      </w:tcPr>
                                    </w:tcPrChange>
                                  </w:tcPr>
                                  <w:p w14:paraId="0CB110D6" w14:textId="77777777" w:rsidR="005602CA" w:rsidRDefault="005602CA" w:rsidP="008960CE">
                                    <w:pPr>
                                      <w:jc w:val="center"/>
                                    </w:pPr>
                                  </w:p>
                                </w:tc>
                                <w:tc>
                                  <w:tcPr>
                                    <w:tcW w:w="709" w:type="dxa"/>
                                    <w:vAlign w:val="center"/>
                                    <w:tcPrChange w:id="726" w:author="Borja Gonzalez" w:date="2017-09-29T13:30:00Z">
                                      <w:tcPr>
                                        <w:tcW w:w="709" w:type="dxa"/>
                                        <w:vAlign w:val="center"/>
                                      </w:tcPr>
                                    </w:tcPrChange>
                                  </w:tcPr>
                                  <w:p w14:paraId="7FDFA9E5" w14:textId="77777777" w:rsidR="005602CA" w:rsidRDefault="005602CA" w:rsidP="008960CE">
                                    <w:pPr>
                                      <w:jc w:val="center"/>
                                    </w:pPr>
                                  </w:p>
                                </w:tc>
                                <w:tc>
                                  <w:tcPr>
                                    <w:tcW w:w="708" w:type="dxa"/>
                                    <w:vAlign w:val="center"/>
                                    <w:tcPrChange w:id="727" w:author="Borja Gonzalez" w:date="2017-09-29T13:30:00Z">
                                      <w:tcPr>
                                        <w:tcW w:w="708" w:type="dxa"/>
                                        <w:vAlign w:val="center"/>
                                      </w:tcPr>
                                    </w:tcPrChange>
                                  </w:tcPr>
                                  <w:p w14:paraId="4285B352" w14:textId="77777777" w:rsidR="005602CA" w:rsidRDefault="005602CA" w:rsidP="008960CE">
                                    <w:pPr>
                                      <w:jc w:val="center"/>
                                    </w:pPr>
                                  </w:p>
                                </w:tc>
                                <w:tc>
                                  <w:tcPr>
                                    <w:tcW w:w="851" w:type="dxa"/>
                                    <w:vAlign w:val="center"/>
                                    <w:tcPrChange w:id="728" w:author="Borja Gonzalez" w:date="2017-09-29T13:30:00Z">
                                      <w:tcPr>
                                        <w:tcW w:w="851" w:type="dxa"/>
                                        <w:vAlign w:val="center"/>
                                      </w:tcPr>
                                    </w:tcPrChange>
                                  </w:tcPr>
                                  <w:p w14:paraId="1E3D37D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29" w:author="Borja Gonzalez" w:date="2017-09-29T13:30:00Z">
                                      <w:tcPr>
                                        <w:tcW w:w="850" w:type="dxa"/>
                                        <w:vAlign w:val="center"/>
                                      </w:tcPr>
                                    </w:tcPrChange>
                                  </w:tcPr>
                                  <w:p w14:paraId="2D931D66" w14:textId="77777777" w:rsidR="005602CA" w:rsidRDefault="005602CA" w:rsidP="008960CE">
                                    <w:pPr>
                                      <w:jc w:val="center"/>
                                    </w:pPr>
                                  </w:p>
                                </w:tc>
                                <w:tc>
                                  <w:tcPr>
                                    <w:tcW w:w="851" w:type="dxa"/>
                                    <w:vAlign w:val="center"/>
                                    <w:tcPrChange w:id="730" w:author="Borja Gonzalez" w:date="2017-09-29T13:30:00Z">
                                      <w:tcPr>
                                        <w:tcW w:w="851" w:type="dxa"/>
                                        <w:vAlign w:val="center"/>
                                      </w:tcPr>
                                    </w:tcPrChange>
                                  </w:tcPr>
                                  <w:p w14:paraId="7FDBAF0A" w14:textId="77777777" w:rsidR="005602CA" w:rsidRDefault="005602CA" w:rsidP="008960CE">
                                    <w:pPr>
                                      <w:jc w:val="center"/>
                                    </w:pPr>
                                  </w:p>
                                </w:tc>
                                <w:tc>
                                  <w:tcPr>
                                    <w:tcW w:w="850" w:type="dxa"/>
                                    <w:vAlign w:val="center"/>
                                    <w:tcPrChange w:id="731" w:author="Borja Gonzalez" w:date="2017-09-29T13:30:00Z">
                                      <w:tcPr>
                                        <w:tcW w:w="850" w:type="dxa"/>
                                        <w:vAlign w:val="center"/>
                                      </w:tcPr>
                                    </w:tcPrChange>
                                  </w:tcPr>
                                  <w:p w14:paraId="29D6FC6F" w14:textId="77777777" w:rsidR="005602CA" w:rsidRDefault="005602CA" w:rsidP="008960CE">
                                    <w:pPr>
                                      <w:jc w:val="center"/>
                                    </w:pPr>
                                  </w:p>
                                </w:tc>
                                <w:tc>
                                  <w:tcPr>
                                    <w:tcW w:w="841" w:type="dxa"/>
                                    <w:vAlign w:val="center"/>
                                    <w:tcPrChange w:id="732" w:author="Borja Gonzalez" w:date="2017-09-29T13:30:00Z">
                                      <w:tcPr>
                                        <w:tcW w:w="983" w:type="dxa"/>
                                        <w:vAlign w:val="center"/>
                                      </w:tcPr>
                                    </w:tcPrChange>
                                  </w:tcPr>
                                  <w:p w14:paraId="379EF415" w14:textId="77777777" w:rsidR="005602CA" w:rsidRDefault="005602CA" w:rsidP="008960CE">
                                    <w:pPr>
                                      <w:jc w:val="center"/>
                                    </w:pPr>
                                  </w:p>
                                </w:tc>
                              </w:tr>
                              <w:tr w:rsidR="005602CA" w14:paraId="20D66B98" w14:textId="77777777" w:rsidTr="008960CE">
                                <w:trPr>
                                  <w:cantSplit/>
                                  <w:trHeight w:val="470"/>
                                  <w:trPrChange w:id="733" w:author="Borja Gonzalez" w:date="2017-09-29T13:30:00Z">
                                    <w:trPr>
                                      <w:cantSplit/>
                                      <w:trHeight w:val="470"/>
                                    </w:trPr>
                                  </w:trPrChange>
                                </w:trPr>
                                <w:tc>
                                  <w:tcPr>
                                    <w:tcW w:w="1074" w:type="dxa"/>
                                    <w:vAlign w:val="center"/>
                                    <w:tcPrChange w:id="734" w:author="Borja Gonzalez" w:date="2017-09-29T13:30:00Z">
                                      <w:tcPr>
                                        <w:tcW w:w="1074" w:type="dxa"/>
                                        <w:vAlign w:val="center"/>
                                      </w:tcPr>
                                    </w:tcPrChange>
                                  </w:tcPr>
                                  <w:p w14:paraId="62581D27" w14:textId="77777777" w:rsidR="005602CA" w:rsidRDefault="005602CA" w:rsidP="008960CE">
                                    <w:r>
                                      <w:t>CU2</w:t>
                                    </w:r>
                                  </w:p>
                                </w:tc>
                                <w:tc>
                                  <w:tcPr>
                                    <w:tcW w:w="739" w:type="dxa"/>
                                    <w:vAlign w:val="center"/>
                                    <w:tcPrChange w:id="735" w:author="Borja Gonzalez" w:date="2017-09-29T13:30:00Z">
                                      <w:tcPr>
                                        <w:tcW w:w="739" w:type="dxa"/>
                                        <w:vAlign w:val="center"/>
                                      </w:tcPr>
                                    </w:tcPrChange>
                                  </w:tcPr>
                                  <w:p w14:paraId="69633E14" w14:textId="77777777" w:rsidR="005602CA" w:rsidRDefault="005602CA" w:rsidP="008960CE">
                                    <w:pPr>
                                      <w:jc w:val="center"/>
                                    </w:pPr>
                                  </w:p>
                                </w:tc>
                                <w:tc>
                                  <w:tcPr>
                                    <w:tcW w:w="709" w:type="dxa"/>
                                    <w:vAlign w:val="center"/>
                                    <w:tcPrChange w:id="736" w:author="Borja Gonzalez" w:date="2017-09-29T13:30:00Z">
                                      <w:tcPr>
                                        <w:tcW w:w="709" w:type="dxa"/>
                                        <w:vAlign w:val="center"/>
                                      </w:tcPr>
                                    </w:tcPrChange>
                                  </w:tcPr>
                                  <w:p w14:paraId="1F51681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37" w:author="Borja Gonzalez" w:date="2017-09-29T13:30:00Z">
                                      <w:tcPr>
                                        <w:tcW w:w="709" w:type="dxa"/>
                                        <w:vAlign w:val="center"/>
                                      </w:tcPr>
                                    </w:tcPrChange>
                                  </w:tcPr>
                                  <w:p w14:paraId="111350F7" w14:textId="77777777" w:rsidR="005602CA" w:rsidRDefault="005602CA" w:rsidP="008960CE">
                                    <w:pPr>
                                      <w:jc w:val="center"/>
                                    </w:pPr>
                                  </w:p>
                                </w:tc>
                                <w:tc>
                                  <w:tcPr>
                                    <w:tcW w:w="709" w:type="dxa"/>
                                    <w:vAlign w:val="center"/>
                                    <w:tcPrChange w:id="738" w:author="Borja Gonzalez" w:date="2017-09-29T13:30:00Z">
                                      <w:tcPr>
                                        <w:tcW w:w="709" w:type="dxa"/>
                                        <w:vAlign w:val="center"/>
                                      </w:tcPr>
                                    </w:tcPrChange>
                                  </w:tcPr>
                                  <w:p w14:paraId="2D15CAF4" w14:textId="77777777" w:rsidR="005602CA" w:rsidRDefault="005602CA" w:rsidP="008960CE">
                                    <w:pPr>
                                      <w:jc w:val="center"/>
                                    </w:pPr>
                                  </w:p>
                                </w:tc>
                                <w:tc>
                                  <w:tcPr>
                                    <w:tcW w:w="708" w:type="dxa"/>
                                    <w:vAlign w:val="center"/>
                                    <w:tcPrChange w:id="739" w:author="Borja Gonzalez" w:date="2017-09-29T13:30:00Z">
                                      <w:tcPr>
                                        <w:tcW w:w="708" w:type="dxa"/>
                                        <w:vAlign w:val="center"/>
                                      </w:tcPr>
                                    </w:tcPrChange>
                                  </w:tcPr>
                                  <w:p w14:paraId="3817C776" w14:textId="77777777" w:rsidR="005602CA" w:rsidRDefault="005602CA" w:rsidP="008960CE">
                                    <w:pPr>
                                      <w:jc w:val="center"/>
                                    </w:pPr>
                                  </w:p>
                                </w:tc>
                                <w:tc>
                                  <w:tcPr>
                                    <w:tcW w:w="709" w:type="dxa"/>
                                    <w:vAlign w:val="center"/>
                                    <w:tcPrChange w:id="740" w:author="Borja Gonzalez" w:date="2017-09-29T13:30:00Z">
                                      <w:tcPr>
                                        <w:tcW w:w="709" w:type="dxa"/>
                                        <w:vAlign w:val="center"/>
                                      </w:tcPr>
                                    </w:tcPrChange>
                                  </w:tcPr>
                                  <w:p w14:paraId="034BC506" w14:textId="77777777" w:rsidR="005602CA" w:rsidRDefault="005602CA" w:rsidP="008960CE">
                                    <w:pPr>
                                      <w:jc w:val="center"/>
                                    </w:pPr>
                                  </w:p>
                                </w:tc>
                                <w:tc>
                                  <w:tcPr>
                                    <w:tcW w:w="709" w:type="dxa"/>
                                    <w:vAlign w:val="center"/>
                                    <w:tcPrChange w:id="741" w:author="Borja Gonzalez" w:date="2017-09-29T13:30:00Z">
                                      <w:tcPr>
                                        <w:tcW w:w="709" w:type="dxa"/>
                                        <w:vAlign w:val="center"/>
                                      </w:tcPr>
                                    </w:tcPrChange>
                                  </w:tcPr>
                                  <w:p w14:paraId="0CD231C7" w14:textId="77777777" w:rsidR="005602CA" w:rsidRDefault="005602CA" w:rsidP="008960CE">
                                    <w:pPr>
                                      <w:jc w:val="center"/>
                                    </w:pPr>
                                  </w:p>
                                </w:tc>
                                <w:tc>
                                  <w:tcPr>
                                    <w:tcW w:w="709" w:type="dxa"/>
                                    <w:vAlign w:val="center"/>
                                    <w:tcPrChange w:id="742" w:author="Borja Gonzalez" w:date="2017-09-29T13:30:00Z">
                                      <w:tcPr>
                                        <w:tcW w:w="709" w:type="dxa"/>
                                        <w:vAlign w:val="center"/>
                                      </w:tcPr>
                                    </w:tcPrChange>
                                  </w:tcPr>
                                  <w:p w14:paraId="76CC546B" w14:textId="77777777" w:rsidR="005602CA" w:rsidRDefault="005602CA" w:rsidP="008960CE">
                                    <w:pPr>
                                      <w:jc w:val="center"/>
                                    </w:pPr>
                                  </w:p>
                                </w:tc>
                                <w:tc>
                                  <w:tcPr>
                                    <w:tcW w:w="708" w:type="dxa"/>
                                    <w:vAlign w:val="center"/>
                                    <w:tcPrChange w:id="743" w:author="Borja Gonzalez" w:date="2017-09-29T13:30:00Z">
                                      <w:tcPr>
                                        <w:tcW w:w="708" w:type="dxa"/>
                                        <w:vAlign w:val="center"/>
                                      </w:tcPr>
                                    </w:tcPrChange>
                                  </w:tcPr>
                                  <w:p w14:paraId="17CF7564" w14:textId="77777777" w:rsidR="005602CA" w:rsidRDefault="005602CA" w:rsidP="008960CE">
                                    <w:pPr>
                                      <w:jc w:val="center"/>
                                    </w:pPr>
                                  </w:p>
                                </w:tc>
                                <w:tc>
                                  <w:tcPr>
                                    <w:tcW w:w="851" w:type="dxa"/>
                                    <w:vAlign w:val="center"/>
                                    <w:tcPrChange w:id="744" w:author="Borja Gonzalez" w:date="2017-09-29T13:30:00Z">
                                      <w:tcPr>
                                        <w:tcW w:w="851" w:type="dxa"/>
                                        <w:vAlign w:val="center"/>
                                      </w:tcPr>
                                    </w:tcPrChange>
                                  </w:tcPr>
                                  <w:p w14:paraId="0CD73082" w14:textId="77777777" w:rsidR="005602CA" w:rsidRDefault="005602CA" w:rsidP="008960CE">
                                    <w:pPr>
                                      <w:jc w:val="center"/>
                                    </w:pPr>
                                  </w:p>
                                </w:tc>
                                <w:tc>
                                  <w:tcPr>
                                    <w:tcW w:w="850" w:type="dxa"/>
                                    <w:vAlign w:val="center"/>
                                    <w:tcPrChange w:id="745" w:author="Borja Gonzalez" w:date="2017-09-29T13:30:00Z">
                                      <w:tcPr>
                                        <w:tcW w:w="850" w:type="dxa"/>
                                        <w:vAlign w:val="center"/>
                                      </w:tcPr>
                                    </w:tcPrChange>
                                  </w:tcPr>
                                  <w:p w14:paraId="366CA107" w14:textId="77777777" w:rsidR="005602CA" w:rsidRDefault="005602CA" w:rsidP="008960CE">
                                    <w:pPr>
                                      <w:jc w:val="center"/>
                                    </w:pPr>
                                  </w:p>
                                </w:tc>
                                <w:tc>
                                  <w:tcPr>
                                    <w:tcW w:w="851" w:type="dxa"/>
                                    <w:vAlign w:val="center"/>
                                    <w:tcPrChange w:id="746" w:author="Borja Gonzalez" w:date="2017-09-29T13:30:00Z">
                                      <w:tcPr>
                                        <w:tcW w:w="851" w:type="dxa"/>
                                        <w:vAlign w:val="center"/>
                                      </w:tcPr>
                                    </w:tcPrChange>
                                  </w:tcPr>
                                  <w:p w14:paraId="006A4D0F" w14:textId="77777777" w:rsidR="005602CA" w:rsidRDefault="005602CA" w:rsidP="008960CE">
                                    <w:pPr>
                                      <w:jc w:val="center"/>
                                    </w:pPr>
                                  </w:p>
                                </w:tc>
                                <w:tc>
                                  <w:tcPr>
                                    <w:tcW w:w="850" w:type="dxa"/>
                                    <w:vAlign w:val="center"/>
                                    <w:tcPrChange w:id="747" w:author="Borja Gonzalez" w:date="2017-09-29T13:30:00Z">
                                      <w:tcPr>
                                        <w:tcW w:w="850" w:type="dxa"/>
                                        <w:vAlign w:val="center"/>
                                      </w:tcPr>
                                    </w:tcPrChange>
                                  </w:tcPr>
                                  <w:p w14:paraId="091ADED1" w14:textId="77777777" w:rsidR="005602CA" w:rsidRDefault="005602CA" w:rsidP="008960CE">
                                    <w:pPr>
                                      <w:jc w:val="center"/>
                                    </w:pPr>
                                  </w:p>
                                </w:tc>
                                <w:tc>
                                  <w:tcPr>
                                    <w:tcW w:w="841" w:type="dxa"/>
                                    <w:vAlign w:val="center"/>
                                    <w:tcPrChange w:id="748" w:author="Borja Gonzalez" w:date="2017-09-29T13:30:00Z">
                                      <w:tcPr>
                                        <w:tcW w:w="983" w:type="dxa"/>
                                        <w:vAlign w:val="center"/>
                                      </w:tcPr>
                                    </w:tcPrChange>
                                  </w:tcPr>
                                  <w:p w14:paraId="66E2AB67" w14:textId="77777777" w:rsidR="005602CA" w:rsidRDefault="005602CA" w:rsidP="008960CE">
                                    <w:pPr>
                                      <w:jc w:val="center"/>
                                    </w:pPr>
                                  </w:p>
                                </w:tc>
                              </w:tr>
                              <w:tr w:rsidR="005602CA" w14:paraId="3F9082BF" w14:textId="77777777" w:rsidTr="008960CE">
                                <w:trPr>
                                  <w:cantSplit/>
                                  <w:trHeight w:val="490"/>
                                  <w:trPrChange w:id="749" w:author="Borja Gonzalez" w:date="2017-09-29T13:30:00Z">
                                    <w:trPr>
                                      <w:cantSplit/>
                                      <w:trHeight w:val="490"/>
                                    </w:trPr>
                                  </w:trPrChange>
                                </w:trPr>
                                <w:tc>
                                  <w:tcPr>
                                    <w:tcW w:w="1074" w:type="dxa"/>
                                    <w:vAlign w:val="center"/>
                                    <w:tcPrChange w:id="750" w:author="Borja Gonzalez" w:date="2017-09-29T13:30:00Z">
                                      <w:tcPr>
                                        <w:tcW w:w="1074" w:type="dxa"/>
                                        <w:vAlign w:val="center"/>
                                      </w:tcPr>
                                    </w:tcPrChange>
                                  </w:tcPr>
                                  <w:p w14:paraId="5CEA67DB" w14:textId="77777777" w:rsidR="005602CA" w:rsidRDefault="005602CA" w:rsidP="008960CE">
                                    <w:r>
                                      <w:t>CU3</w:t>
                                    </w:r>
                                  </w:p>
                                </w:tc>
                                <w:tc>
                                  <w:tcPr>
                                    <w:tcW w:w="739" w:type="dxa"/>
                                    <w:vAlign w:val="center"/>
                                    <w:tcPrChange w:id="751" w:author="Borja Gonzalez" w:date="2017-09-29T13:30:00Z">
                                      <w:tcPr>
                                        <w:tcW w:w="739" w:type="dxa"/>
                                        <w:vAlign w:val="center"/>
                                      </w:tcPr>
                                    </w:tcPrChange>
                                  </w:tcPr>
                                  <w:p w14:paraId="279F1AE5" w14:textId="77777777" w:rsidR="005602CA" w:rsidRDefault="005602CA" w:rsidP="008960CE">
                                    <w:pPr>
                                      <w:jc w:val="center"/>
                                    </w:pPr>
                                  </w:p>
                                </w:tc>
                                <w:tc>
                                  <w:tcPr>
                                    <w:tcW w:w="709" w:type="dxa"/>
                                    <w:vAlign w:val="center"/>
                                    <w:tcPrChange w:id="752" w:author="Borja Gonzalez" w:date="2017-09-29T13:30:00Z">
                                      <w:tcPr>
                                        <w:tcW w:w="709" w:type="dxa"/>
                                        <w:vAlign w:val="center"/>
                                      </w:tcPr>
                                    </w:tcPrChange>
                                  </w:tcPr>
                                  <w:p w14:paraId="1DD790F8" w14:textId="77777777" w:rsidR="005602CA" w:rsidRDefault="005602CA" w:rsidP="008960CE">
                                    <w:pPr>
                                      <w:jc w:val="center"/>
                                    </w:pPr>
                                  </w:p>
                                </w:tc>
                                <w:tc>
                                  <w:tcPr>
                                    <w:tcW w:w="709" w:type="dxa"/>
                                    <w:vAlign w:val="center"/>
                                    <w:tcPrChange w:id="753" w:author="Borja Gonzalez" w:date="2017-09-29T13:30:00Z">
                                      <w:tcPr>
                                        <w:tcW w:w="709" w:type="dxa"/>
                                        <w:vAlign w:val="center"/>
                                      </w:tcPr>
                                    </w:tcPrChange>
                                  </w:tcPr>
                                  <w:p w14:paraId="71E1426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54" w:author="Borja Gonzalez" w:date="2017-09-29T13:30:00Z">
                                      <w:tcPr>
                                        <w:tcW w:w="709" w:type="dxa"/>
                                        <w:vAlign w:val="center"/>
                                      </w:tcPr>
                                    </w:tcPrChange>
                                  </w:tcPr>
                                  <w:p w14:paraId="69BD27C2" w14:textId="77777777" w:rsidR="005602CA" w:rsidRDefault="005602CA" w:rsidP="008960CE">
                                    <w:pPr>
                                      <w:jc w:val="center"/>
                                    </w:pPr>
                                  </w:p>
                                </w:tc>
                                <w:tc>
                                  <w:tcPr>
                                    <w:tcW w:w="708" w:type="dxa"/>
                                    <w:vAlign w:val="center"/>
                                    <w:tcPrChange w:id="755" w:author="Borja Gonzalez" w:date="2017-09-29T13:30:00Z">
                                      <w:tcPr>
                                        <w:tcW w:w="708" w:type="dxa"/>
                                        <w:vAlign w:val="center"/>
                                      </w:tcPr>
                                    </w:tcPrChange>
                                  </w:tcPr>
                                  <w:p w14:paraId="18AB1C1D" w14:textId="77777777" w:rsidR="005602CA" w:rsidRDefault="005602CA" w:rsidP="008960CE">
                                    <w:pPr>
                                      <w:jc w:val="center"/>
                                    </w:pPr>
                                  </w:p>
                                </w:tc>
                                <w:tc>
                                  <w:tcPr>
                                    <w:tcW w:w="709" w:type="dxa"/>
                                    <w:vAlign w:val="center"/>
                                    <w:tcPrChange w:id="756" w:author="Borja Gonzalez" w:date="2017-09-29T13:30:00Z">
                                      <w:tcPr>
                                        <w:tcW w:w="709" w:type="dxa"/>
                                        <w:vAlign w:val="center"/>
                                      </w:tcPr>
                                    </w:tcPrChange>
                                  </w:tcPr>
                                  <w:p w14:paraId="776247D1" w14:textId="77777777" w:rsidR="005602CA" w:rsidRDefault="005602CA" w:rsidP="008960CE">
                                    <w:pPr>
                                      <w:jc w:val="center"/>
                                    </w:pPr>
                                  </w:p>
                                </w:tc>
                                <w:tc>
                                  <w:tcPr>
                                    <w:tcW w:w="709" w:type="dxa"/>
                                    <w:vAlign w:val="center"/>
                                    <w:tcPrChange w:id="757" w:author="Borja Gonzalez" w:date="2017-09-29T13:30:00Z">
                                      <w:tcPr>
                                        <w:tcW w:w="709" w:type="dxa"/>
                                        <w:vAlign w:val="center"/>
                                      </w:tcPr>
                                    </w:tcPrChange>
                                  </w:tcPr>
                                  <w:p w14:paraId="106A217A" w14:textId="77777777" w:rsidR="005602CA" w:rsidRDefault="005602CA" w:rsidP="008960CE">
                                    <w:pPr>
                                      <w:jc w:val="center"/>
                                    </w:pPr>
                                  </w:p>
                                </w:tc>
                                <w:tc>
                                  <w:tcPr>
                                    <w:tcW w:w="709" w:type="dxa"/>
                                    <w:vAlign w:val="center"/>
                                    <w:tcPrChange w:id="758" w:author="Borja Gonzalez" w:date="2017-09-29T13:30:00Z">
                                      <w:tcPr>
                                        <w:tcW w:w="709" w:type="dxa"/>
                                        <w:vAlign w:val="center"/>
                                      </w:tcPr>
                                    </w:tcPrChange>
                                  </w:tcPr>
                                  <w:p w14:paraId="5293053C" w14:textId="77777777" w:rsidR="005602CA" w:rsidRDefault="005602CA" w:rsidP="008960CE">
                                    <w:pPr>
                                      <w:jc w:val="center"/>
                                    </w:pPr>
                                  </w:p>
                                </w:tc>
                                <w:tc>
                                  <w:tcPr>
                                    <w:tcW w:w="708" w:type="dxa"/>
                                    <w:vAlign w:val="center"/>
                                    <w:tcPrChange w:id="759" w:author="Borja Gonzalez" w:date="2017-09-29T13:30:00Z">
                                      <w:tcPr>
                                        <w:tcW w:w="708" w:type="dxa"/>
                                        <w:vAlign w:val="center"/>
                                      </w:tcPr>
                                    </w:tcPrChange>
                                  </w:tcPr>
                                  <w:p w14:paraId="6D3CA650" w14:textId="77777777" w:rsidR="005602CA" w:rsidRDefault="005602CA" w:rsidP="008960CE">
                                    <w:pPr>
                                      <w:jc w:val="center"/>
                                    </w:pPr>
                                  </w:p>
                                </w:tc>
                                <w:tc>
                                  <w:tcPr>
                                    <w:tcW w:w="851" w:type="dxa"/>
                                    <w:vAlign w:val="center"/>
                                    <w:tcPrChange w:id="760" w:author="Borja Gonzalez" w:date="2017-09-29T13:30:00Z">
                                      <w:tcPr>
                                        <w:tcW w:w="851" w:type="dxa"/>
                                        <w:vAlign w:val="center"/>
                                      </w:tcPr>
                                    </w:tcPrChange>
                                  </w:tcPr>
                                  <w:p w14:paraId="4AC52AE5" w14:textId="77777777" w:rsidR="005602CA" w:rsidRDefault="005602CA" w:rsidP="008960CE">
                                    <w:pPr>
                                      <w:jc w:val="center"/>
                                    </w:pPr>
                                  </w:p>
                                </w:tc>
                                <w:tc>
                                  <w:tcPr>
                                    <w:tcW w:w="850" w:type="dxa"/>
                                    <w:vAlign w:val="center"/>
                                    <w:tcPrChange w:id="761" w:author="Borja Gonzalez" w:date="2017-09-29T13:30:00Z">
                                      <w:tcPr>
                                        <w:tcW w:w="850" w:type="dxa"/>
                                        <w:vAlign w:val="center"/>
                                      </w:tcPr>
                                    </w:tcPrChange>
                                  </w:tcPr>
                                  <w:p w14:paraId="090B7953" w14:textId="77777777" w:rsidR="005602CA" w:rsidRDefault="005602CA" w:rsidP="008960CE">
                                    <w:pPr>
                                      <w:jc w:val="center"/>
                                    </w:pPr>
                                  </w:p>
                                </w:tc>
                                <w:tc>
                                  <w:tcPr>
                                    <w:tcW w:w="851" w:type="dxa"/>
                                    <w:vAlign w:val="center"/>
                                    <w:tcPrChange w:id="762" w:author="Borja Gonzalez" w:date="2017-09-29T13:30:00Z">
                                      <w:tcPr>
                                        <w:tcW w:w="851" w:type="dxa"/>
                                        <w:vAlign w:val="center"/>
                                      </w:tcPr>
                                    </w:tcPrChange>
                                  </w:tcPr>
                                  <w:p w14:paraId="183A085F" w14:textId="77777777" w:rsidR="005602CA" w:rsidRDefault="005602CA" w:rsidP="008960CE">
                                    <w:pPr>
                                      <w:jc w:val="center"/>
                                    </w:pPr>
                                  </w:p>
                                </w:tc>
                                <w:tc>
                                  <w:tcPr>
                                    <w:tcW w:w="850" w:type="dxa"/>
                                    <w:vAlign w:val="center"/>
                                    <w:tcPrChange w:id="763" w:author="Borja Gonzalez" w:date="2017-09-29T13:30:00Z">
                                      <w:tcPr>
                                        <w:tcW w:w="850" w:type="dxa"/>
                                        <w:vAlign w:val="center"/>
                                      </w:tcPr>
                                    </w:tcPrChange>
                                  </w:tcPr>
                                  <w:p w14:paraId="055FE63A"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64" w:author="Borja Gonzalez" w:date="2017-09-29T13:30:00Z">
                                      <w:tcPr>
                                        <w:tcW w:w="983" w:type="dxa"/>
                                        <w:vAlign w:val="center"/>
                                      </w:tcPr>
                                    </w:tcPrChange>
                                  </w:tcPr>
                                  <w:p w14:paraId="4B0FFE0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FD7F8EB" w14:textId="77777777" w:rsidTr="008960CE">
                                <w:trPr>
                                  <w:cantSplit/>
                                  <w:trHeight w:val="470"/>
                                  <w:trPrChange w:id="765" w:author="Borja Gonzalez" w:date="2017-09-29T13:30:00Z">
                                    <w:trPr>
                                      <w:cantSplit/>
                                      <w:trHeight w:val="470"/>
                                    </w:trPr>
                                  </w:trPrChange>
                                </w:trPr>
                                <w:tc>
                                  <w:tcPr>
                                    <w:tcW w:w="1074" w:type="dxa"/>
                                    <w:vAlign w:val="center"/>
                                    <w:tcPrChange w:id="766" w:author="Borja Gonzalez" w:date="2017-09-29T13:30:00Z">
                                      <w:tcPr>
                                        <w:tcW w:w="1074" w:type="dxa"/>
                                        <w:vAlign w:val="center"/>
                                      </w:tcPr>
                                    </w:tcPrChange>
                                  </w:tcPr>
                                  <w:p w14:paraId="25F4A212" w14:textId="77777777" w:rsidR="005602CA" w:rsidRDefault="005602CA" w:rsidP="008960CE">
                                    <w:r>
                                      <w:t>CU4</w:t>
                                    </w:r>
                                  </w:p>
                                </w:tc>
                                <w:tc>
                                  <w:tcPr>
                                    <w:tcW w:w="739" w:type="dxa"/>
                                    <w:vAlign w:val="center"/>
                                    <w:tcPrChange w:id="767" w:author="Borja Gonzalez" w:date="2017-09-29T13:30:00Z">
                                      <w:tcPr>
                                        <w:tcW w:w="739" w:type="dxa"/>
                                        <w:vAlign w:val="center"/>
                                      </w:tcPr>
                                    </w:tcPrChange>
                                  </w:tcPr>
                                  <w:p w14:paraId="34FA475C" w14:textId="77777777" w:rsidR="005602CA" w:rsidRDefault="005602CA" w:rsidP="008960CE">
                                    <w:pPr>
                                      <w:jc w:val="center"/>
                                    </w:pPr>
                                  </w:p>
                                </w:tc>
                                <w:tc>
                                  <w:tcPr>
                                    <w:tcW w:w="709" w:type="dxa"/>
                                    <w:vAlign w:val="center"/>
                                    <w:tcPrChange w:id="768" w:author="Borja Gonzalez" w:date="2017-09-29T13:30:00Z">
                                      <w:tcPr>
                                        <w:tcW w:w="709" w:type="dxa"/>
                                        <w:vAlign w:val="center"/>
                                      </w:tcPr>
                                    </w:tcPrChange>
                                  </w:tcPr>
                                  <w:p w14:paraId="00905E75" w14:textId="77777777" w:rsidR="005602CA" w:rsidRDefault="005602CA" w:rsidP="008960CE">
                                    <w:pPr>
                                      <w:jc w:val="center"/>
                                    </w:pPr>
                                  </w:p>
                                </w:tc>
                                <w:tc>
                                  <w:tcPr>
                                    <w:tcW w:w="709" w:type="dxa"/>
                                    <w:vAlign w:val="center"/>
                                    <w:tcPrChange w:id="769" w:author="Borja Gonzalez" w:date="2017-09-29T13:30:00Z">
                                      <w:tcPr>
                                        <w:tcW w:w="709" w:type="dxa"/>
                                        <w:vAlign w:val="center"/>
                                      </w:tcPr>
                                    </w:tcPrChange>
                                  </w:tcPr>
                                  <w:p w14:paraId="3D844D4D" w14:textId="77777777" w:rsidR="005602CA" w:rsidRDefault="005602CA" w:rsidP="008960CE">
                                    <w:pPr>
                                      <w:jc w:val="center"/>
                                    </w:pPr>
                                  </w:p>
                                </w:tc>
                                <w:tc>
                                  <w:tcPr>
                                    <w:tcW w:w="709" w:type="dxa"/>
                                    <w:vAlign w:val="center"/>
                                    <w:tcPrChange w:id="770" w:author="Borja Gonzalez" w:date="2017-09-29T13:30:00Z">
                                      <w:tcPr>
                                        <w:tcW w:w="709" w:type="dxa"/>
                                        <w:vAlign w:val="center"/>
                                      </w:tcPr>
                                    </w:tcPrChange>
                                  </w:tcPr>
                                  <w:p w14:paraId="17964F8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771" w:author="Borja Gonzalez" w:date="2017-09-29T13:30:00Z">
                                      <w:tcPr>
                                        <w:tcW w:w="708" w:type="dxa"/>
                                        <w:vAlign w:val="center"/>
                                      </w:tcPr>
                                    </w:tcPrChange>
                                  </w:tcPr>
                                  <w:p w14:paraId="7C76AB96" w14:textId="77777777" w:rsidR="005602CA" w:rsidRDefault="005602CA" w:rsidP="008960CE">
                                    <w:pPr>
                                      <w:jc w:val="center"/>
                                    </w:pPr>
                                  </w:p>
                                </w:tc>
                                <w:tc>
                                  <w:tcPr>
                                    <w:tcW w:w="709" w:type="dxa"/>
                                    <w:vAlign w:val="center"/>
                                    <w:tcPrChange w:id="772" w:author="Borja Gonzalez" w:date="2017-09-29T13:30:00Z">
                                      <w:tcPr>
                                        <w:tcW w:w="709" w:type="dxa"/>
                                        <w:vAlign w:val="center"/>
                                      </w:tcPr>
                                    </w:tcPrChange>
                                  </w:tcPr>
                                  <w:p w14:paraId="6FA191C0" w14:textId="77777777" w:rsidR="005602CA" w:rsidRDefault="005602CA" w:rsidP="008960CE">
                                    <w:pPr>
                                      <w:jc w:val="center"/>
                                    </w:pPr>
                                  </w:p>
                                </w:tc>
                                <w:tc>
                                  <w:tcPr>
                                    <w:tcW w:w="709" w:type="dxa"/>
                                    <w:vAlign w:val="center"/>
                                    <w:tcPrChange w:id="773" w:author="Borja Gonzalez" w:date="2017-09-29T13:30:00Z">
                                      <w:tcPr>
                                        <w:tcW w:w="709" w:type="dxa"/>
                                        <w:vAlign w:val="center"/>
                                      </w:tcPr>
                                    </w:tcPrChange>
                                  </w:tcPr>
                                  <w:p w14:paraId="2461611F" w14:textId="77777777" w:rsidR="005602CA" w:rsidRDefault="005602CA" w:rsidP="008960CE">
                                    <w:pPr>
                                      <w:jc w:val="center"/>
                                    </w:pPr>
                                  </w:p>
                                </w:tc>
                                <w:tc>
                                  <w:tcPr>
                                    <w:tcW w:w="709" w:type="dxa"/>
                                    <w:vAlign w:val="center"/>
                                    <w:tcPrChange w:id="774" w:author="Borja Gonzalez" w:date="2017-09-29T13:30:00Z">
                                      <w:tcPr>
                                        <w:tcW w:w="709" w:type="dxa"/>
                                        <w:vAlign w:val="center"/>
                                      </w:tcPr>
                                    </w:tcPrChange>
                                  </w:tcPr>
                                  <w:p w14:paraId="46D7AB2B" w14:textId="77777777" w:rsidR="005602CA" w:rsidRDefault="005602CA" w:rsidP="008960CE">
                                    <w:pPr>
                                      <w:jc w:val="center"/>
                                    </w:pPr>
                                  </w:p>
                                </w:tc>
                                <w:tc>
                                  <w:tcPr>
                                    <w:tcW w:w="708" w:type="dxa"/>
                                    <w:vAlign w:val="center"/>
                                    <w:tcPrChange w:id="775" w:author="Borja Gonzalez" w:date="2017-09-29T13:30:00Z">
                                      <w:tcPr>
                                        <w:tcW w:w="708" w:type="dxa"/>
                                        <w:vAlign w:val="center"/>
                                      </w:tcPr>
                                    </w:tcPrChange>
                                  </w:tcPr>
                                  <w:p w14:paraId="5ACE6058" w14:textId="77777777" w:rsidR="005602CA" w:rsidRDefault="005602CA" w:rsidP="008960CE">
                                    <w:pPr>
                                      <w:jc w:val="center"/>
                                    </w:pPr>
                                  </w:p>
                                </w:tc>
                                <w:tc>
                                  <w:tcPr>
                                    <w:tcW w:w="851" w:type="dxa"/>
                                    <w:vAlign w:val="center"/>
                                    <w:tcPrChange w:id="776" w:author="Borja Gonzalez" w:date="2017-09-29T13:30:00Z">
                                      <w:tcPr>
                                        <w:tcW w:w="851" w:type="dxa"/>
                                        <w:vAlign w:val="center"/>
                                      </w:tcPr>
                                    </w:tcPrChange>
                                  </w:tcPr>
                                  <w:p w14:paraId="3A52F400" w14:textId="77777777" w:rsidR="005602CA" w:rsidRDefault="005602CA" w:rsidP="008960CE">
                                    <w:pPr>
                                      <w:jc w:val="center"/>
                                    </w:pPr>
                                  </w:p>
                                </w:tc>
                                <w:tc>
                                  <w:tcPr>
                                    <w:tcW w:w="850" w:type="dxa"/>
                                    <w:vAlign w:val="center"/>
                                    <w:tcPrChange w:id="777" w:author="Borja Gonzalez" w:date="2017-09-29T13:30:00Z">
                                      <w:tcPr>
                                        <w:tcW w:w="850" w:type="dxa"/>
                                        <w:vAlign w:val="center"/>
                                      </w:tcPr>
                                    </w:tcPrChange>
                                  </w:tcPr>
                                  <w:p w14:paraId="1B676A49" w14:textId="77777777" w:rsidR="005602CA" w:rsidRDefault="005602CA" w:rsidP="008960CE">
                                    <w:pPr>
                                      <w:jc w:val="center"/>
                                    </w:pPr>
                                  </w:p>
                                </w:tc>
                                <w:tc>
                                  <w:tcPr>
                                    <w:tcW w:w="851" w:type="dxa"/>
                                    <w:vAlign w:val="center"/>
                                    <w:tcPrChange w:id="778" w:author="Borja Gonzalez" w:date="2017-09-29T13:30:00Z">
                                      <w:tcPr>
                                        <w:tcW w:w="851" w:type="dxa"/>
                                        <w:vAlign w:val="center"/>
                                      </w:tcPr>
                                    </w:tcPrChange>
                                  </w:tcPr>
                                  <w:p w14:paraId="69653487" w14:textId="77777777" w:rsidR="005602CA" w:rsidRDefault="005602CA" w:rsidP="008960CE">
                                    <w:pPr>
                                      <w:jc w:val="center"/>
                                    </w:pPr>
                                  </w:p>
                                </w:tc>
                                <w:tc>
                                  <w:tcPr>
                                    <w:tcW w:w="850" w:type="dxa"/>
                                    <w:vAlign w:val="center"/>
                                    <w:tcPrChange w:id="779" w:author="Borja Gonzalez" w:date="2017-09-29T13:30:00Z">
                                      <w:tcPr>
                                        <w:tcW w:w="850" w:type="dxa"/>
                                        <w:vAlign w:val="center"/>
                                      </w:tcPr>
                                    </w:tcPrChange>
                                  </w:tcPr>
                                  <w:p w14:paraId="6A9D203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80" w:author="Borja Gonzalez" w:date="2017-09-29T13:30:00Z">
                                      <w:tcPr>
                                        <w:tcW w:w="983" w:type="dxa"/>
                                        <w:vAlign w:val="center"/>
                                      </w:tcPr>
                                    </w:tcPrChange>
                                  </w:tcPr>
                                  <w:p w14:paraId="28E9E3E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BC29B34" w14:textId="77777777" w:rsidTr="008960CE">
                                <w:trPr>
                                  <w:cantSplit/>
                                  <w:trHeight w:val="490"/>
                                  <w:trPrChange w:id="781" w:author="Borja Gonzalez" w:date="2017-09-29T13:30:00Z">
                                    <w:trPr>
                                      <w:cantSplit/>
                                      <w:trHeight w:val="490"/>
                                    </w:trPr>
                                  </w:trPrChange>
                                </w:trPr>
                                <w:tc>
                                  <w:tcPr>
                                    <w:tcW w:w="1074" w:type="dxa"/>
                                    <w:vAlign w:val="center"/>
                                    <w:tcPrChange w:id="782" w:author="Borja Gonzalez" w:date="2017-09-29T13:30:00Z">
                                      <w:tcPr>
                                        <w:tcW w:w="1074" w:type="dxa"/>
                                        <w:vAlign w:val="center"/>
                                      </w:tcPr>
                                    </w:tcPrChange>
                                  </w:tcPr>
                                  <w:p w14:paraId="0B752278" w14:textId="77777777" w:rsidR="005602CA" w:rsidRDefault="005602CA" w:rsidP="008960CE">
                                    <w:r>
                                      <w:t>CU5</w:t>
                                    </w:r>
                                  </w:p>
                                </w:tc>
                                <w:tc>
                                  <w:tcPr>
                                    <w:tcW w:w="739" w:type="dxa"/>
                                    <w:vAlign w:val="center"/>
                                    <w:tcPrChange w:id="783" w:author="Borja Gonzalez" w:date="2017-09-29T13:30:00Z">
                                      <w:tcPr>
                                        <w:tcW w:w="739" w:type="dxa"/>
                                        <w:vAlign w:val="center"/>
                                      </w:tcPr>
                                    </w:tcPrChange>
                                  </w:tcPr>
                                  <w:p w14:paraId="27B819EE" w14:textId="77777777" w:rsidR="005602CA" w:rsidRDefault="005602CA" w:rsidP="008960CE">
                                    <w:pPr>
                                      <w:jc w:val="center"/>
                                    </w:pPr>
                                  </w:p>
                                </w:tc>
                                <w:tc>
                                  <w:tcPr>
                                    <w:tcW w:w="709" w:type="dxa"/>
                                    <w:vAlign w:val="center"/>
                                    <w:tcPrChange w:id="784" w:author="Borja Gonzalez" w:date="2017-09-29T13:30:00Z">
                                      <w:tcPr>
                                        <w:tcW w:w="709" w:type="dxa"/>
                                        <w:vAlign w:val="center"/>
                                      </w:tcPr>
                                    </w:tcPrChange>
                                  </w:tcPr>
                                  <w:p w14:paraId="5CC78C1C" w14:textId="77777777" w:rsidR="005602CA" w:rsidRDefault="005602CA" w:rsidP="008960CE">
                                    <w:pPr>
                                      <w:jc w:val="center"/>
                                    </w:pPr>
                                  </w:p>
                                </w:tc>
                                <w:tc>
                                  <w:tcPr>
                                    <w:tcW w:w="709" w:type="dxa"/>
                                    <w:vAlign w:val="center"/>
                                    <w:tcPrChange w:id="785" w:author="Borja Gonzalez" w:date="2017-09-29T13:30:00Z">
                                      <w:tcPr>
                                        <w:tcW w:w="709" w:type="dxa"/>
                                        <w:vAlign w:val="center"/>
                                      </w:tcPr>
                                    </w:tcPrChange>
                                  </w:tcPr>
                                  <w:p w14:paraId="6E570767" w14:textId="77777777" w:rsidR="005602CA" w:rsidRDefault="005602CA" w:rsidP="008960CE">
                                    <w:pPr>
                                      <w:jc w:val="center"/>
                                    </w:pPr>
                                  </w:p>
                                </w:tc>
                                <w:tc>
                                  <w:tcPr>
                                    <w:tcW w:w="709" w:type="dxa"/>
                                    <w:vAlign w:val="center"/>
                                    <w:tcPrChange w:id="786" w:author="Borja Gonzalez" w:date="2017-09-29T13:30:00Z">
                                      <w:tcPr>
                                        <w:tcW w:w="709" w:type="dxa"/>
                                        <w:vAlign w:val="center"/>
                                      </w:tcPr>
                                    </w:tcPrChange>
                                  </w:tcPr>
                                  <w:p w14:paraId="1BC3F694" w14:textId="77777777" w:rsidR="005602CA" w:rsidRDefault="005602CA" w:rsidP="008960CE">
                                    <w:pPr>
                                      <w:jc w:val="center"/>
                                    </w:pPr>
                                  </w:p>
                                </w:tc>
                                <w:tc>
                                  <w:tcPr>
                                    <w:tcW w:w="708" w:type="dxa"/>
                                    <w:vAlign w:val="center"/>
                                    <w:tcPrChange w:id="787" w:author="Borja Gonzalez" w:date="2017-09-29T13:30:00Z">
                                      <w:tcPr>
                                        <w:tcW w:w="708" w:type="dxa"/>
                                        <w:vAlign w:val="center"/>
                                      </w:tcPr>
                                    </w:tcPrChange>
                                  </w:tcPr>
                                  <w:p w14:paraId="47D73E7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88" w:author="Borja Gonzalez" w:date="2017-09-29T13:30:00Z">
                                      <w:tcPr>
                                        <w:tcW w:w="709" w:type="dxa"/>
                                        <w:vAlign w:val="center"/>
                                      </w:tcPr>
                                    </w:tcPrChange>
                                  </w:tcPr>
                                  <w:p w14:paraId="2785407E" w14:textId="77777777" w:rsidR="005602CA" w:rsidRDefault="005602CA" w:rsidP="008960CE">
                                    <w:pPr>
                                      <w:jc w:val="center"/>
                                    </w:pPr>
                                  </w:p>
                                </w:tc>
                                <w:tc>
                                  <w:tcPr>
                                    <w:tcW w:w="709" w:type="dxa"/>
                                    <w:vAlign w:val="center"/>
                                    <w:tcPrChange w:id="789" w:author="Borja Gonzalez" w:date="2017-09-29T13:30:00Z">
                                      <w:tcPr>
                                        <w:tcW w:w="709" w:type="dxa"/>
                                        <w:vAlign w:val="center"/>
                                      </w:tcPr>
                                    </w:tcPrChange>
                                  </w:tcPr>
                                  <w:p w14:paraId="3E07D7A6" w14:textId="77777777" w:rsidR="005602CA" w:rsidRDefault="005602CA" w:rsidP="008960CE">
                                    <w:pPr>
                                      <w:jc w:val="center"/>
                                    </w:pPr>
                                  </w:p>
                                </w:tc>
                                <w:tc>
                                  <w:tcPr>
                                    <w:tcW w:w="709" w:type="dxa"/>
                                    <w:vAlign w:val="center"/>
                                    <w:tcPrChange w:id="790" w:author="Borja Gonzalez" w:date="2017-09-29T13:30:00Z">
                                      <w:tcPr>
                                        <w:tcW w:w="709" w:type="dxa"/>
                                        <w:vAlign w:val="center"/>
                                      </w:tcPr>
                                    </w:tcPrChange>
                                  </w:tcPr>
                                  <w:p w14:paraId="4DE8C5C8" w14:textId="77777777" w:rsidR="005602CA" w:rsidRDefault="005602CA" w:rsidP="008960CE">
                                    <w:pPr>
                                      <w:jc w:val="center"/>
                                    </w:pPr>
                                  </w:p>
                                </w:tc>
                                <w:tc>
                                  <w:tcPr>
                                    <w:tcW w:w="708" w:type="dxa"/>
                                    <w:vAlign w:val="center"/>
                                    <w:tcPrChange w:id="791" w:author="Borja Gonzalez" w:date="2017-09-29T13:30:00Z">
                                      <w:tcPr>
                                        <w:tcW w:w="708" w:type="dxa"/>
                                        <w:vAlign w:val="center"/>
                                      </w:tcPr>
                                    </w:tcPrChange>
                                  </w:tcPr>
                                  <w:p w14:paraId="75F8789F" w14:textId="77777777" w:rsidR="005602CA" w:rsidRDefault="005602CA" w:rsidP="008960CE">
                                    <w:pPr>
                                      <w:jc w:val="center"/>
                                    </w:pPr>
                                  </w:p>
                                </w:tc>
                                <w:tc>
                                  <w:tcPr>
                                    <w:tcW w:w="851" w:type="dxa"/>
                                    <w:vAlign w:val="center"/>
                                    <w:tcPrChange w:id="792" w:author="Borja Gonzalez" w:date="2017-09-29T13:30:00Z">
                                      <w:tcPr>
                                        <w:tcW w:w="851" w:type="dxa"/>
                                        <w:vAlign w:val="center"/>
                                      </w:tcPr>
                                    </w:tcPrChange>
                                  </w:tcPr>
                                  <w:p w14:paraId="58386C56" w14:textId="77777777" w:rsidR="005602CA" w:rsidRDefault="005602CA" w:rsidP="008960CE">
                                    <w:pPr>
                                      <w:jc w:val="center"/>
                                    </w:pPr>
                                  </w:p>
                                </w:tc>
                                <w:tc>
                                  <w:tcPr>
                                    <w:tcW w:w="850" w:type="dxa"/>
                                    <w:vAlign w:val="center"/>
                                    <w:tcPrChange w:id="793" w:author="Borja Gonzalez" w:date="2017-09-29T13:30:00Z">
                                      <w:tcPr>
                                        <w:tcW w:w="850" w:type="dxa"/>
                                        <w:vAlign w:val="center"/>
                                      </w:tcPr>
                                    </w:tcPrChange>
                                  </w:tcPr>
                                  <w:p w14:paraId="07A113C2" w14:textId="77777777" w:rsidR="005602CA" w:rsidRDefault="005602CA" w:rsidP="008960CE">
                                    <w:pPr>
                                      <w:jc w:val="center"/>
                                    </w:pPr>
                                  </w:p>
                                </w:tc>
                                <w:tc>
                                  <w:tcPr>
                                    <w:tcW w:w="851" w:type="dxa"/>
                                    <w:vAlign w:val="center"/>
                                    <w:tcPrChange w:id="794" w:author="Borja Gonzalez" w:date="2017-09-29T13:30:00Z">
                                      <w:tcPr>
                                        <w:tcW w:w="851" w:type="dxa"/>
                                        <w:vAlign w:val="center"/>
                                      </w:tcPr>
                                    </w:tcPrChange>
                                  </w:tcPr>
                                  <w:p w14:paraId="497FBE43" w14:textId="77777777" w:rsidR="005602CA" w:rsidRDefault="005602CA" w:rsidP="008960CE">
                                    <w:pPr>
                                      <w:jc w:val="center"/>
                                    </w:pPr>
                                  </w:p>
                                </w:tc>
                                <w:tc>
                                  <w:tcPr>
                                    <w:tcW w:w="850" w:type="dxa"/>
                                    <w:vAlign w:val="center"/>
                                    <w:tcPrChange w:id="795" w:author="Borja Gonzalez" w:date="2017-09-29T13:30:00Z">
                                      <w:tcPr>
                                        <w:tcW w:w="850" w:type="dxa"/>
                                        <w:vAlign w:val="center"/>
                                      </w:tcPr>
                                    </w:tcPrChange>
                                  </w:tcPr>
                                  <w:p w14:paraId="44B2E070" w14:textId="77777777" w:rsidR="005602CA" w:rsidRDefault="005602CA" w:rsidP="008960CE">
                                    <w:pPr>
                                      <w:jc w:val="center"/>
                                    </w:pPr>
                                  </w:p>
                                </w:tc>
                                <w:tc>
                                  <w:tcPr>
                                    <w:tcW w:w="841" w:type="dxa"/>
                                    <w:vAlign w:val="center"/>
                                    <w:tcPrChange w:id="796" w:author="Borja Gonzalez" w:date="2017-09-29T13:30:00Z">
                                      <w:tcPr>
                                        <w:tcW w:w="983" w:type="dxa"/>
                                        <w:vAlign w:val="center"/>
                                      </w:tcPr>
                                    </w:tcPrChange>
                                  </w:tcPr>
                                  <w:p w14:paraId="1D590933" w14:textId="77777777" w:rsidR="005602CA" w:rsidRDefault="005602CA" w:rsidP="008960CE">
                                    <w:pPr>
                                      <w:jc w:val="center"/>
                                    </w:pPr>
                                  </w:p>
                                </w:tc>
                              </w:tr>
                              <w:tr w:rsidR="005602CA" w14:paraId="1F16867C" w14:textId="77777777" w:rsidTr="008960CE">
                                <w:trPr>
                                  <w:cantSplit/>
                                  <w:trHeight w:val="470"/>
                                  <w:trPrChange w:id="797" w:author="Borja Gonzalez" w:date="2017-09-29T13:30:00Z">
                                    <w:trPr>
                                      <w:cantSplit/>
                                      <w:trHeight w:val="470"/>
                                    </w:trPr>
                                  </w:trPrChange>
                                </w:trPr>
                                <w:tc>
                                  <w:tcPr>
                                    <w:tcW w:w="1074" w:type="dxa"/>
                                    <w:vAlign w:val="center"/>
                                    <w:tcPrChange w:id="798" w:author="Borja Gonzalez" w:date="2017-09-29T13:30:00Z">
                                      <w:tcPr>
                                        <w:tcW w:w="1074" w:type="dxa"/>
                                        <w:vAlign w:val="center"/>
                                      </w:tcPr>
                                    </w:tcPrChange>
                                  </w:tcPr>
                                  <w:p w14:paraId="73C90423" w14:textId="77777777" w:rsidR="005602CA" w:rsidRDefault="005602CA" w:rsidP="008960CE">
                                    <w:r>
                                      <w:t>CU6</w:t>
                                    </w:r>
                                  </w:p>
                                </w:tc>
                                <w:tc>
                                  <w:tcPr>
                                    <w:tcW w:w="739" w:type="dxa"/>
                                    <w:vAlign w:val="center"/>
                                    <w:tcPrChange w:id="799" w:author="Borja Gonzalez" w:date="2017-09-29T13:30:00Z">
                                      <w:tcPr>
                                        <w:tcW w:w="739" w:type="dxa"/>
                                        <w:vAlign w:val="center"/>
                                      </w:tcPr>
                                    </w:tcPrChange>
                                  </w:tcPr>
                                  <w:p w14:paraId="01B0A270" w14:textId="77777777" w:rsidR="005602CA" w:rsidRDefault="005602CA" w:rsidP="008960CE">
                                    <w:pPr>
                                      <w:jc w:val="center"/>
                                    </w:pPr>
                                  </w:p>
                                </w:tc>
                                <w:tc>
                                  <w:tcPr>
                                    <w:tcW w:w="709" w:type="dxa"/>
                                    <w:vAlign w:val="center"/>
                                    <w:tcPrChange w:id="800" w:author="Borja Gonzalez" w:date="2017-09-29T13:30:00Z">
                                      <w:tcPr>
                                        <w:tcW w:w="709" w:type="dxa"/>
                                        <w:vAlign w:val="center"/>
                                      </w:tcPr>
                                    </w:tcPrChange>
                                  </w:tcPr>
                                  <w:p w14:paraId="70544F91" w14:textId="77777777" w:rsidR="005602CA" w:rsidRDefault="005602CA" w:rsidP="008960CE">
                                    <w:pPr>
                                      <w:jc w:val="center"/>
                                    </w:pPr>
                                  </w:p>
                                </w:tc>
                                <w:tc>
                                  <w:tcPr>
                                    <w:tcW w:w="709" w:type="dxa"/>
                                    <w:vAlign w:val="center"/>
                                    <w:tcPrChange w:id="801" w:author="Borja Gonzalez" w:date="2017-09-29T13:30:00Z">
                                      <w:tcPr>
                                        <w:tcW w:w="709" w:type="dxa"/>
                                        <w:vAlign w:val="center"/>
                                      </w:tcPr>
                                    </w:tcPrChange>
                                  </w:tcPr>
                                  <w:p w14:paraId="6D7D664F" w14:textId="77777777" w:rsidR="005602CA" w:rsidRDefault="005602CA" w:rsidP="008960CE">
                                    <w:pPr>
                                      <w:jc w:val="center"/>
                                    </w:pPr>
                                  </w:p>
                                </w:tc>
                                <w:tc>
                                  <w:tcPr>
                                    <w:tcW w:w="709" w:type="dxa"/>
                                    <w:vAlign w:val="center"/>
                                    <w:tcPrChange w:id="802" w:author="Borja Gonzalez" w:date="2017-09-29T13:30:00Z">
                                      <w:tcPr>
                                        <w:tcW w:w="709" w:type="dxa"/>
                                        <w:vAlign w:val="center"/>
                                      </w:tcPr>
                                    </w:tcPrChange>
                                  </w:tcPr>
                                  <w:p w14:paraId="7ECAE68C" w14:textId="77777777" w:rsidR="005602CA" w:rsidRDefault="005602CA" w:rsidP="008960CE">
                                    <w:pPr>
                                      <w:jc w:val="center"/>
                                    </w:pPr>
                                  </w:p>
                                </w:tc>
                                <w:tc>
                                  <w:tcPr>
                                    <w:tcW w:w="708" w:type="dxa"/>
                                    <w:vAlign w:val="center"/>
                                    <w:tcPrChange w:id="803" w:author="Borja Gonzalez" w:date="2017-09-29T13:30:00Z">
                                      <w:tcPr>
                                        <w:tcW w:w="708" w:type="dxa"/>
                                        <w:vAlign w:val="center"/>
                                      </w:tcPr>
                                    </w:tcPrChange>
                                  </w:tcPr>
                                  <w:p w14:paraId="48FB80D2" w14:textId="77777777" w:rsidR="005602CA" w:rsidRDefault="005602CA" w:rsidP="008960CE">
                                    <w:pPr>
                                      <w:jc w:val="center"/>
                                    </w:pPr>
                                  </w:p>
                                </w:tc>
                                <w:tc>
                                  <w:tcPr>
                                    <w:tcW w:w="709" w:type="dxa"/>
                                    <w:vAlign w:val="center"/>
                                    <w:tcPrChange w:id="804" w:author="Borja Gonzalez" w:date="2017-09-29T13:30:00Z">
                                      <w:tcPr>
                                        <w:tcW w:w="709" w:type="dxa"/>
                                        <w:vAlign w:val="center"/>
                                      </w:tcPr>
                                    </w:tcPrChange>
                                  </w:tcPr>
                                  <w:p w14:paraId="7389CAC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05" w:author="Borja Gonzalez" w:date="2017-09-29T13:30:00Z">
                                      <w:tcPr>
                                        <w:tcW w:w="709" w:type="dxa"/>
                                        <w:vAlign w:val="center"/>
                                      </w:tcPr>
                                    </w:tcPrChange>
                                  </w:tcPr>
                                  <w:p w14:paraId="08355A56" w14:textId="77777777" w:rsidR="005602CA" w:rsidRDefault="005602CA" w:rsidP="008960CE">
                                    <w:pPr>
                                      <w:jc w:val="center"/>
                                    </w:pPr>
                                  </w:p>
                                </w:tc>
                                <w:tc>
                                  <w:tcPr>
                                    <w:tcW w:w="709" w:type="dxa"/>
                                    <w:vAlign w:val="center"/>
                                    <w:tcPrChange w:id="806" w:author="Borja Gonzalez" w:date="2017-09-29T13:30:00Z">
                                      <w:tcPr>
                                        <w:tcW w:w="709" w:type="dxa"/>
                                        <w:vAlign w:val="center"/>
                                      </w:tcPr>
                                    </w:tcPrChange>
                                  </w:tcPr>
                                  <w:p w14:paraId="01D75C81" w14:textId="77777777" w:rsidR="005602CA" w:rsidRDefault="005602CA" w:rsidP="008960CE">
                                    <w:pPr>
                                      <w:jc w:val="center"/>
                                    </w:pPr>
                                  </w:p>
                                </w:tc>
                                <w:tc>
                                  <w:tcPr>
                                    <w:tcW w:w="708" w:type="dxa"/>
                                    <w:vAlign w:val="center"/>
                                    <w:tcPrChange w:id="807" w:author="Borja Gonzalez" w:date="2017-09-29T13:30:00Z">
                                      <w:tcPr>
                                        <w:tcW w:w="708" w:type="dxa"/>
                                        <w:vAlign w:val="center"/>
                                      </w:tcPr>
                                    </w:tcPrChange>
                                  </w:tcPr>
                                  <w:p w14:paraId="3E046A60" w14:textId="77777777" w:rsidR="005602CA" w:rsidRDefault="005602CA" w:rsidP="008960CE">
                                    <w:pPr>
                                      <w:jc w:val="center"/>
                                    </w:pPr>
                                  </w:p>
                                </w:tc>
                                <w:tc>
                                  <w:tcPr>
                                    <w:tcW w:w="851" w:type="dxa"/>
                                    <w:vAlign w:val="center"/>
                                    <w:tcPrChange w:id="808" w:author="Borja Gonzalez" w:date="2017-09-29T13:30:00Z">
                                      <w:tcPr>
                                        <w:tcW w:w="851" w:type="dxa"/>
                                        <w:vAlign w:val="center"/>
                                      </w:tcPr>
                                    </w:tcPrChange>
                                  </w:tcPr>
                                  <w:p w14:paraId="4A71B07B" w14:textId="77777777" w:rsidR="005602CA" w:rsidRDefault="005602CA" w:rsidP="008960CE">
                                    <w:pPr>
                                      <w:jc w:val="center"/>
                                    </w:pPr>
                                  </w:p>
                                </w:tc>
                                <w:tc>
                                  <w:tcPr>
                                    <w:tcW w:w="850" w:type="dxa"/>
                                    <w:vAlign w:val="center"/>
                                    <w:tcPrChange w:id="809" w:author="Borja Gonzalez" w:date="2017-09-29T13:30:00Z">
                                      <w:tcPr>
                                        <w:tcW w:w="850" w:type="dxa"/>
                                        <w:vAlign w:val="center"/>
                                      </w:tcPr>
                                    </w:tcPrChange>
                                  </w:tcPr>
                                  <w:p w14:paraId="068C33BB" w14:textId="77777777" w:rsidR="005602CA" w:rsidRDefault="005602CA" w:rsidP="008960CE">
                                    <w:pPr>
                                      <w:jc w:val="center"/>
                                    </w:pPr>
                                  </w:p>
                                </w:tc>
                                <w:tc>
                                  <w:tcPr>
                                    <w:tcW w:w="851" w:type="dxa"/>
                                    <w:vAlign w:val="center"/>
                                    <w:tcPrChange w:id="810" w:author="Borja Gonzalez" w:date="2017-09-29T13:30:00Z">
                                      <w:tcPr>
                                        <w:tcW w:w="851" w:type="dxa"/>
                                        <w:vAlign w:val="center"/>
                                      </w:tcPr>
                                    </w:tcPrChange>
                                  </w:tcPr>
                                  <w:p w14:paraId="4BA946A1" w14:textId="77777777" w:rsidR="005602CA" w:rsidRDefault="005602CA" w:rsidP="008960CE">
                                    <w:pPr>
                                      <w:jc w:val="center"/>
                                    </w:pPr>
                                  </w:p>
                                </w:tc>
                                <w:tc>
                                  <w:tcPr>
                                    <w:tcW w:w="850" w:type="dxa"/>
                                    <w:vAlign w:val="center"/>
                                    <w:tcPrChange w:id="811" w:author="Borja Gonzalez" w:date="2017-09-29T13:30:00Z">
                                      <w:tcPr>
                                        <w:tcW w:w="850" w:type="dxa"/>
                                        <w:vAlign w:val="center"/>
                                      </w:tcPr>
                                    </w:tcPrChange>
                                  </w:tcPr>
                                  <w:p w14:paraId="3807631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12" w:author="Borja Gonzalez" w:date="2017-09-29T13:30:00Z">
                                      <w:tcPr>
                                        <w:tcW w:w="983" w:type="dxa"/>
                                        <w:vAlign w:val="center"/>
                                      </w:tcPr>
                                    </w:tcPrChange>
                                  </w:tcPr>
                                  <w:p w14:paraId="0E70F93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9D508C9" w14:textId="77777777" w:rsidTr="008960CE">
                                <w:trPr>
                                  <w:cantSplit/>
                                  <w:trHeight w:val="490"/>
                                  <w:trPrChange w:id="813" w:author="Borja Gonzalez" w:date="2017-09-29T13:30:00Z">
                                    <w:trPr>
                                      <w:cantSplit/>
                                      <w:trHeight w:val="490"/>
                                    </w:trPr>
                                  </w:trPrChange>
                                </w:trPr>
                                <w:tc>
                                  <w:tcPr>
                                    <w:tcW w:w="1074" w:type="dxa"/>
                                    <w:vAlign w:val="center"/>
                                    <w:tcPrChange w:id="814" w:author="Borja Gonzalez" w:date="2017-09-29T13:30:00Z">
                                      <w:tcPr>
                                        <w:tcW w:w="1074" w:type="dxa"/>
                                        <w:vAlign w:val="center"/>
                                      </w:tcPr>
                                    </w:tcPrChange>
                                  </w:tcPr>
                                  <w:p w14:paraId="3E31F70C" w14:textId="77777777" w:rsidR="005602CA" w:rsidRDefault="005602CA" w:rsidP="008960CE">
                                    <w:r>
                                      <w:t>CU7</w:t>
                                    </w:r>
                                  </w:p>
                                </w:tc>
                                <w:tc>
                                  <w:tcPr>
                                    <w:tcW w:w="739" w:type="dxa"/>
                                    <w:vAlign w:val="center"/>
                                    <w:tcPrChange w:id="815" w:author="Borja Gonzalez" w:date="2017-09-29T13:30:00Z">
                                      <w:tcPr>
                                        <w:tcW w:w="739" w:type="dxa"/>
                                        <w:vAlign w:val="center"/>
                                      </w:tcPr>
                                    </w:tcPrChange>
                                  </w:tcPr>
                                  <w:p w14:paraId="1DDF6373" w14:textId="77777777" w:rsidR="005602CA" w:rsidRDefault="005602CA" w:rsidP="008960CE">
                                    <w:pPr>
                                      <w:jc w:val="center"/>
                                    </w:pPr>
                                  </w:p>
                                </w:tc>
                                <w:tc>
                                  <w:tcPr>
                                    <w:tcW w:w="709" w:type="dxa"/>
                                    <w:vAlign w:val="center"/>
                                    <w:tcPrChange w:id="816" w:author="Borja Gonzalez" w:date="2017-09-29T13:30:00Z">
                                      <w:tcPr>
                                        <w:tcW w:w="709" w:type="dxa"/>
                                        <w:vAlign w:val="center"/>
                                      </w:tcPr>
                                    </w:tcPrChange>
                                  </w:tcPr>
                                  <w:p w14:paraId="1DF6EF52" w14:textId="77777777" w:rsidR="005602CA" w:rsidRDefault="005602CA" w:rsidP="008960CE">
                                    <w:pPr>
                                      <w:jc w:val="center"/>
                                    </w:pPr>
                                  </w:p>
                                </w:tc>
                                <w:tc>
                                  <w:tcPr>
                                    <w:tcW w:w="709" w:type="dxa"/>
                                    <w:vAlign w:val="center"/>
                                    <w:tcPrChange w:id="817" w:author="Borja Gonzalez" w:date="2017-09-29T13:30:00Z">
                                      <w:tcPr>
                                        <w:tcW w:w="709" w:type="dxa"/>
                                        <w:vAlign w:val="center"/>
                                      </w:tcPr>
                                    </w:tcPrChange>
                                  </w:tcPr>
                                  <w:p w14:paraId="2547EDA3" w14:textId="77777777" w:rsidR="005602CA" w:rsidRDefault="005602CA" w:rsidP="008960CE">
                                    <w:pPr>
                                      <w:jc w:val="center"/>
                                    </w:pPr>
                                  </w:p>
                                </w:tc>
                                <w:tc>
                                  <w:tcPr>
                                    <w:tcW w:w="709" w:type="dxa"/>
                                    <w:vAlign w:val="center"/>
                                    <w:tcPrChange w:id="818" w:author="Borja Gonzalez" w:date="2017-09-29T13:30:00Z">
                                      <w:tcPr>
                                        <w:tcW w:w="709" w:type="dxa"/>
                                        <w:vAlign w:val="center"/>
                                      </w:tcPr>
                                    </w:tcPrChange>
                                  </w:tcPr>
                                  <w:p w14:paraId="53745FAE" w14:textId="77777777" w:rsidR="005602CA" w:rsidRDefault="005602CA" w:rsidP="008960CE">
                                    <w:pPr>
                                      <w:jc w:val="center"/>
                                    </w:pPr>
                                  </w:p>
                                </w:tc>
                                <w:tc>
                                  <w:tcPr>
                                    <w:tcW w:w="708" w:type="dxa"/>
                                    <w:vAlign w:val="center"/>
                                    <w:tcPrChange w:id="819" w:author="Borja Gonzalez" w:date="2017-09-29T13:30:00Z">
                                      <w:tcPr>
                                        <w:tcW w:w="708" w:type="dxa"/>
                                        <w:vAlign w:val="center"/>
                                      </w:tcPr>
                                    </w:tcPrChange>
                                  </w:tcPr>
                                  <w:p w14:paraId="32876B68" w14:textId="77777777" w:rsidR="005602CA" w:rsidRDefault="005602CA" w:rsidP="008960CE">
                                    <w:pPr>
                                      <w:jc w:val="center"/>
                                    </w:pPr>
                                  </w:p>
                                </w:tc>
                                <w:tc>
                                  <w:tcPr>
                                    <w:tcW w:w="709" w:type="dxa"/>
                                    <w:vAlign w:val="center"/>
                                    <w:tcPrChange w:id="820" w:author="Borja Gonzalez" w:date="2017-09-29T13:30:00Z">
                                      <w:tcPr>
                                        <w:tcW w:w="709" w:type="dxa"/>
                                        <w:vAlign w:val="center"/>
                                      </w:tcPr>
                                    </w:tcPrChange>
                                  </w:tcPr>
                                  <w:p w14:paraId="10303C6A" w14:textId="77777777" w:rsidR="005602CA" w:rsidRDefault="005602CA" w:rsidP="008960CE">
                                    <w:pPr>
                                      <w:jc w:val="center"/>
                                    </w:pPr>
                                  </w:p>
                                </w:tc>
                                <w:tc>
                                  <w:tcPr>
                                    <w:tcW w:w="709" w:type="dxa"/>
                                    <w:vAlign w:val="center"/>
                                    <w:tcPrChange w:id="821" w:author="Borja Gonzalez" w:date="2017-09-29T13:30:00Z">
                                      <w:tcPr>
                                        <w:tcW w:w="709" w:type="dxa"/>
                                        <w:vAlign w:val="center"/>
                                      </w:tcPr>
                                    </w:tcPrChange>
                                  </w:tcPr>
                                  <w:p w14:paraId="258A7AD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22" w:author="Borja Gonzalez" w:date="2017-09-29T13:30:00Z">
                                      <w:tcPr>
                                        <w:tcW w:w="709" w:type="dxa"/>
                                        <w:vAlign w:val="center"/>
                                      </w:tcPr>
                                    </w:tcPrChange>
                                  </w:tcPr>
                                  <w:p w14:paraId="4C982748" w14:textId="77777777" w:rsidR="005602CA" w:rsidRDefault="005602CA" w:rsidP="008960CE">
                                    <w:pPr>
                                      <w:jc w:val="center"/>
                                    </w:pPr>
                                  </w:p>
                                </w:tc>
                                <w:tc>
                                  <w:tcPr>
                                    <w:tcW w:w="708" w:type="dxa"/>
                                    <w:vAlign w:val="center"/>
                                    <w:tcPrChange w:id="823" w:author="Borja Gonzalez" w:date="2017-09-29T13:30:00Z">
                                      <w:tcPr>
                                        <w:tcW w:w="708" w:type="dxa"/>
                                        <w:vAlign w:val="center"/>
                                      </w:tcPr>
                                    </w:tcPrChange>
                                  </w:tcPr>
                                  <w:p w14:paraId="0427DB70" w14:textId="77777777" w:rsidR="005602CA" w:rsidRDefault="005602CA" w:rsidP="008960CE">
                                    <w:pPr>
                                      <w:jc w:val="center"/>
                                    </w:pPr>
                                  </w:p>
                                </w:tc>
                                <w:tc>
                                  <w:tcPr>
                                    <w:tcW w:w="851" w:type="dxa"/>
                                    <w:vAlign w:val="center"/>
                                    <w:tcPrChange w:id="824" w:author="Borja Gonzalez" w:date="2017-09-29T13:30:00Z">
                                      <w:tcPr>
                                        <w:tcW w:w="851" w:type="dxa"/>
                                        <w:vAlign w:val="center"/>
                                      </w:tcPr>
                                    </w:tcPrChange>
                                  </w:tcPr>
                                  <w:p w14:paraId="081A08D8" w14:textId="77777777" w:rsidR="005602CA" w:rsidRDefault="005602CA" w:rsidP="008960CE">
                                    <w:pPr>
                                      <w:jc w:val="center"/>
                                    </w:pPr>
                                  </w:p>
                                </w:tc>
                                <w:tc>
                                  <w:tcPr>
                                    <w:tcW w:w="850" w:type="dxa"/>
                                    <w:vAlign w:val="center"/>
                                    <w:tcPrChange w:id="825" w:author="Borja Gonzalez" w:date="2017-09-29T13:30:00Z">
                                      <w:tcPr>
                                        <w:tcW w:w="850" w:type="dxa"/>
                                        <w:vAlign w:val="center"/>
                                      </w:tcPr>
                                    </w:tcPrChange>
                                  </w:tcPr>
                                  <w:p w14:paraId="69D1FFF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26" w:author="Borja Gonzalez" w:date="2017-09-29T13:30:00Z">
                                      <w:tcPr>
                                        <w:tcW w:w="851" w:type="dxa"/>
                                        <w:vAlign w:val="center"/>
                                      </w:tcPr>
                                    </w:tcPrChange>
                                  </w:tcPr>
                                  <w:p w14:paraId="3854803E" w14:textId="77777777" w:rsidR="005602CA" w:rsidRDefault="005602CA" w:rsidP="008960CE">
                                    <w:pPr>
                                      <w:jc w:val="center"/>
                                    </w:pPr>
                                  </w:p>
                                </w:tc>
                                <w:tc>
                                  <w:tcPr>
                                    <w:tcW w:w="850" w:type="dxa"/>
                                    <w:vAlign w:val="center"/>
                                    <w:tcPrChange w:id="827" w:author="Borja Gonzalez" w:date="2017-09-29T13:30:00Z">
                                      <w:tcPr>
                                        <w:tcW w:w="850" w:type="dxa"/>
                                        <w:vAlign w:val="center"/>
                                      </w:tcPr>
                                    </w:tcPrChange>
                                  </w:tcPr>
                                  <w:p w14:paraId="1CC88D2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28" w:author="Borja Gonzalez" w:date="2017-09-29T13:30:00Z">
                                      <w:tcPr>
                                        <w:tcW w:w="983" w:type="dxa"/>
                                        <w:vAlign w:val="center"/>
                                      </w:tcPr>
                                    </w:tcPrChange>
                                  </w:tcPr>
                                  <w:p w14:paraId="54DB3D8C"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7C8551E" w14:textId="77777777" w:rsidTr="008960CE">
                                <w:trPr>
                                  <w:cantSplit/>
                                  <w:trHeight w:val="490"/>
                                  <w:trPrChange w:id="829" w:author="Borja Gonzalez" w:date="2017-09-29T13:30:00Z">
                                    <w:trPr>
                                      <w:cantSplit/>
                                      <w:trHeight w:val="490"/>
                                    </w:trPr>
                                  </w:trPrChange>
                                </w:trPr>
                                <w:tc>
                                  <w:tcPr>
                                    <w:tcW w:w="1074" w:type="dxa"/>
                                    <w:vAlign w:val="center"/>
                                    <w:tcPrChange w:id="830" w:author="Borja Gonzalez" w:date="2017-09-29T13:30:00Z">
                                      <w:tcPr>
                                        <w:tcW w:w="1074" w:type="dxa"/>
                                        <w:vAlign w:val="center"/>
                                      </w:tcPr>
                                    </w:tcPrChange>
                                  </w:tcPr>
                                  <w:p w14:paraId="7CBEFA8E" w14:textId="77777777" w:rsidR="005602CA" w:rsidRDefault="005602CA" w:rsidP="008960CE">
                                    <w:r>
                                      <w:t>CU8</w:t>
                                    </w:r>
                                  </w:p>
                                </w:tc>
                                <w:tc>
                                  <w:tcPr>
                                    <w:tcW w:w="739" w:type="dxa"/>
                                    <w:vAlign w:val="center"/>
                                    <w:tcPrChange w:id="831" w:author="Borja Gonzalez" w:date="2017-09-29T13:30:00Z">
                                      <w:tcPr>
                                        <w:tcW w:w="739" w:type="dxa"/>
                                        <w:vAlign w:val="center"/>
                                      </w:tcPr>
                                    </w:tcPrChange>
                                  </w:tcPr>
                                  <w:p w14:paraId="459F1D63" w14:textId="77777777" w:rsidR="005602CA" w:rsidRDefault="005602CA" w:rsidP="008960CE">
                                    <w:pPr>
                                      <w:jc w:val="center"/>
                                    </w:pPr>
                                  </w:p>
                                </w:tc>
                                <w:tc>
                                  <w:tcPr>
                                    <w:tcW w:w="709" w:type="dxa"/>
                                    <w:vAlign w:val="center"/>
                                    <w:tcPrChange w:id="832" w:author="Borja Gonzalez" w:date="2017-09-29T13:30:00Z">
                                      <w:tcPr>
                                        <w:tcW w:w="709" w:type="dxa"/>
                                        <w:vAlign w:val="center"/>
                                      </w:tcPr>
                                    </w:tcPrChange>
                                  </w:tcPr>
                                  <w:p w14:paraId="043725ED" w14:textId="77777777" w:rsidR="005602CA" w:rsidRDefault="005602CA" w:rsidP="008960CE">
                                    <w:pPr>
                                      <w:jc w:val="center"/>
                                    </w:pPr>
                                  </w:p>
                                </w:tc>
                                <w:tc>
                                  <w:tcPr>
                                    <w:tcW w:w="709" w:type="dxa"/>
                                    <w:vAlign w:val="center"/>
                                    <w:tcPrChange w:id="833" w:author="Borja Gonzalez" w:date="2017-09-29T13:30:00Z">
                                      <w:tcPr>
                                        <w:tcW w:w="709" w:type="dxa"/>
                                        <w:vAlign w:val="center"/>
                                      </w:tcPr>
                                    </w:tcPrChange>
                                  </w:tcPr>
                                  <w:p w14:paraId="52B6A919" w14:textId="77777777" w:rsidR="005602CA" w:rsidRDefault="005602CA" w:rsidP="008960CE">
                                    <w:pPr>
                                      <w:jc w:val="center"/>
                                    </w:pPr>
                                  </w:p>
                                </w:tc>
                                <w:tc>
                                  <w:tcPr>
                                    <w:tcW w:w="709" w:type="dxa"/>
                                    <w:vAlign w:val="center"/>
                                    <w:tcPrChange w:id="834" w:author="Borja Gonzalez" w:date="2017-09-29T13:30:00Z">
                                      <w:tcPr>
                                        <w:tcW w:w="709" w:type="dxa"/>
                                        <w:vAlign w:val="center"/>
                                      </w:tcPr>
                                    </w:tcPrChange>
                                  </w:tcPr>
                                  <w:p w14:paraId="4482002B" w14:textId="77777777" w:rsidR="005602CA" w:rsidRDefault="005602CA" w:rsidP="008960CE">
                                    <w:pPr>
                                      <w:jc w:val="center"/>
                                    </w:pPr>
                                  </w:p>
                                </w:tc>
                                <w:tc>
                                  <w:tcPr>
                                    <w:tcW w:w="708" w:type="dxa"/>
                                    <w:vAlign w:val="center"/>
                                    <w:tcPrChange w:id="835" w:author="Borja Gonzalez" w:date="2017-09-29T13:30:00Z">
                                      <w:tcPr>
                                        <w:tcW w:w="708" w:type="dxa"/>
                                        <w:vAlign w:val="center"/>
                                      </w:tcPr>
                                    </w:tcPrChange>
                                  </w:tcPr>
                                  <w:p w14:paraId="4A4D5487" w14:textId="77777777" w:rsidR="005602CA" w:rsidRDefault="005602CA" w:rsidP="008960CE">
                                    <w:pPr>
                                      <w:jc w:val="center"/>
                                    </w:pPr>
                                  </w:p>
                                </w:tc>
                                <w:tc>
                                  <w:tcPr>
                                    <w:tcW w:w="709" w:type="dxa"/>
                                    <w:vAlign w:val="center"/>
                                    <w:tcPrChange w:id="836" w:author="Borja Gonzalez" w:date="2017-09-29T13:30:00Z">
                                      <w:tcPr>
                                        <w:tcW w:w="709" w:type="dxa"/>
                                        <w:vAlign w:val="center"/>
                                      </w:tcPr>
                                    </w:tcPrChange>
                                  </w:tcPr>
                                  <w:p w14:paraId="13B08FE5" w14:textId="77777777" w:rsidR="005602CA" w:rsidRDefault="005602CA" w:rsidP="008960CE">
                                    <w:pPr>
                                      <w:jc w:val="center"/>
                                    </w:pPr>
                                  </w:p>
                                </w:tc>
                                <w:tc>
                                  <w:tcPr>
                                    <w:tcW w:w="709" w:type="dxa"/>
                                    <w:vAlign w:val="center"/>
                                    <w:tcPrChange w:id="837" w:author="Borja Gonzalez" w:date="2017-09-29T13:30:00Z">
                                      <w:tcPr>
                                        <w:tcW w:w="709" w:type="dxa"/>
                                        <w:vAlign w:val="center"/>
                                      </w:tcPr>
                                    </w:tcPrChange>
                                  </w:tcPr>
                                  <w:p w14:paraId="778CF74A" w14:textId="77777777" w:rsidR="005602CA" w:rsidRDefault="005602CA" w:rsidP="008960CE">
                                    <w:pPr>
                                      <w:jc w:val="center"/>
                                    </w:pPr>
                                  </w:p>
                                </w:tc>
                                <w:tc>
                                  <w:tcPr>
                                    <w:tcW w:w="709" w:type="dxa"/>
                                    <w:vAlign w:val="center"/>
                                    <w:tcPrChange w:id="838" w:author="Borja Gonzalez" w:date="2017-09-29T13:30:00Z">
                                      <w:tcPr>
                                        <w:tcW w:w="709" w:type="dxa"/>
                                        <w:vAlign w:val="center"/>
                                      </w:tcPr>
                                    </w:tcPrChange>
                                  </w:tcPr>
                                  <w:p w14:paraId="75F7CD7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39" w:author="Borja Gonzalez" w:date="2017-09-29T13:30:00Z">
                                      <w:tcPr>
                                        <w:tcW w:w="708" w:type="dxa"/>
                                        <w:vAlign w:val="center"/>
                                      </w:tcPr>
                                    </w:tcPrChange>
                                  </w:tcPr>
                                  <w:p w14:paraId="3E912FC2" w14:textId="77777777" w:rsidR="005602CA" w:rsidRDefault="005602CA" w:rsidP="008960CE">
                                    <w:pPr>
                                      <w:jc w:val="center"/>
                                    </w:pPr>
                                  </w:p>
                                </w:tc>
                                <w:tc>
                                  <w:tcPr>
                                    <w:tcW w:w="851" w:type="dxa"/>
                                    <w:vAlign w:val="center"/>
                                    <w:tcPrChange w:id="840" w:author="Borja Gonzalez" w:date="2017-09-29T13:30:00Z">
                                      <w:tcPr>
                                        <w:tcW w:w="851" w:type="dxa"/>
                                        <w:vAlign w:val="center"/>
                                      </w:tcPr>
                                    </w:tcPrChange>
                                  </w:tcPr>
                                  <w:p w14:paraId="62E1F8DF" w14:textId="77777777" w:rsidR="005602CA" w:rsidRDefault="005602CA" w:rsidP="008960CE">
                                    <w:pPr>
                                      <w:jc w:val="center"/>
                                    </w:pPr>
                                  </w:p>
                                </w:tc>
                                <w:tc>
                                  <w:tcPr>
                                    <w:tcW w:w="850" w:type="dxa"/>
                                    <w:vAlign w:val="center"/>
                                    <w:tcPrChange w:id="841" w:author="Borja Gonzalez" w:date="2017-09-29T13:30:00Z">
                                      <w:tcPr>
                                        <w:tcW w:w="850" w:type="dxa"/>
                                        <w:vAlign w:val="center"/>
                                      </w:tcPr>
                                    </w:tcPrChange>
                                  </w:tcPr>
                                  <w:p w14:paraId="12156339" w14:textId="77777777" w:rsidR="005602CA" w:rsidRDefault="005602CA" w:rsidP="008960CE">
                                    <w:pPr>
                                      <w:jc w:val="center"/>
                                    </w:pPr>
                                  </w:p>
                                </w:tc>
                                <w:tc>
                                  <w:tcPr>
                                    <w:tcW w:w="851" w:type="dxa"/>
                                    <w:vAlign w:val="center"/>
                                    <w:tcPrChange w:id="842" w:author="Borja Gonzalez" w:date="2017-09-29T13:30:00Z">
                                      <w:tcPr>
                                        <w:tcW w:w="851" w:type="dxa"/>
                                        <w:vAlign w:val="center"/>
                                      </w:tcPr>
                                    </w:tcPrChange>
                                  </w:tcPr>
                                  <w:p w14:paraId="598C3DE0" w14:textId="77777777" w:rsidR="005602CA" w:rsidRDefault="005602CA" w:rsidP="008960CE">
                                    <w:pPr>
                                      <w:jc w:val="center"/>
                                    </w:pPr>
                                  </w:p>
                                </w:tc>
                                <w:tc>
                                  <w:tcPr>
                                    <w:tcW w:w="850" w:type="dxa"/>
                                    <w:vAlign w:val="center"/>
                                    <w:tcPrChange w:id="843" w:author="Borja Gonzalez" w:date="2017-09-29T13:30:00Z">
                                      <w:tcPr>
                                        <w:tcW w:w="850" w:type="dxa"/>
                                        <w:vAlign w:val="center"/>
                                      </w:tcPr>
                                    </w:tcPrChange>
                                  </w:tcPr>
                                  <w:p w14:paraId="742E8EBE" w14:textId="77777777" w:rsidR="005602CA" w:rsidRDefault="005602CA" w:rsidP="008960CE">
                                    <w:pPr>
                                      <w:jc w:val="center"/>
                                    </w:pPr>
                                  </w:p>
                                </w:tc>
                                <w:tc>
                                  <w:tcPr>
                                    <w:tcW w:w="841" w:type="dxa"/>
                                    <w:vAlign w:val="center"/>
                                    <w:tcPrChange w:id="844" w:author="Borja Gonzalez" w:date="2017-09-29T13:30:00Z">
                                      <w:tcPr>
                                        <w:tcW w:w="983" w:type="dxa"/>
                                        <w:vAlign w:val="center"/>
                                      </w:tcPr>
                                    </w:tcPrChange>
                                  </w:tcPr>
                                  <w:p w14:paraId="3926FD18" w14:textId="77777777" w:rsidR="005602CA" w:rsidRDefault="005602CA" w:rsidP="008960CE">
                                    <w:pPr>
                                      <w:jc w:val="center"/>
                                    </w:pPr>
                                  </w:p>
                                </w:tc>
                              </w:tr>
                              <w:tr w:rsidR="005602CA" w14:paraId="37151E11" w14:textId="77777777" w:rsidTr="008960CE">
                                <w:trPr>
                                  <w:cantSplit/>
                                  <w:trHeight w:val="490"/>
                                  <w:trPrChange w:id="845" w:author="Borja Gonzalez" w:date="2017-09-29T13:30:00Z">
                                    <w:trPr>
                                      <w:cantSplit/>
                                      <w:trHeight w:val="490"/>
                                    </w:trPr>
                                  </w:trPrChange>
                                </w:trPr>
                                <w:tc>
                                  <w:tcPr>
                                    <w:tcW w:w="1074" w:type="dxa"/>
                                    <w:vAlign w:val="center"/>
                                    <w:tcPrChange w:id="846" w:author="Borja Gonzalez" w:date="2017-09-29T13:30:00Z">
                                      <w:tcPr>
                                        <w:tcW w:w="1074" w:type="dxa"/>
                                        <w:vAlign w:val="center"/>
                                      </w:tcPr>
                                    </w:tcPrChange>
                                  </w:tcPr>
                                  <w:p w14:paraId="4B7619BE" w14:textId="77777777" w:rsidR="005602CA" w:rsidRDefault="005602CA" w:rsidP="008960CE">
                                    <w:r>
                                      <w:t>CU9</w:t>
                                    </w:r>
                                  </w:p>
                                </w:tc>
                                <w:tc>
                                  <w:tcPr>
                                    <w:tcW w:w="739" w:type="dxa"/>
                                    <w:vAlign w:val="center"/>
                                    <w:tcPrChange w:id="847" w:author="Borja Gonzalez" w:date="2017-09-29T13:30:00Z">
                                      <w:tcPr>
                                        <w:tcW w:w="739" w:type="dxa"/>
                                        <w:vAlign w:val="center"/>
                                      </w:tcPr>
                                    </w:tcPrChange>
                                  </w:tcPr>
                                  <w:p w14:paraId="0CC6708F" w14:textId="77777777" w:rsidR="005602CA" w:rsidRDefault="005602CA" w:rsidP="008960CE">
                                    <w:pPr>
                                      <w:jc w:val="center"/>
                                    </w:pPr>
                                  </w:p>
                                </w:tc>
                                <w:tc>
                                  <w:tcPr>
                                    <w:tcW w:w="709" w:type="dxa"/>
                                    <w:vAlign w:val="center"/>
                                    <w:tcPrChange w:id="848" w:author="Borja Gonzalez" w:date="2017-09-29T13:30:00Z">
                                      <w:tcPr>
                                        <w:tcW w:w="709" w:type="dxa"/>
                                        <w:vAlign w:val="center"/>
                                      </w:tcPr>
                                    </w:tcPrChange>
                                  </w:tcPr>
                                  <w:p w14:paraId="33D8CBF5" w14:textId="77777777" w:rsidR="005602CA" w:rsidRDefault="005602CA" w:rsidP="008960CE">
                                    <w:pPr>
                                      <w:jc w:val="center"/>
                                    </w:pPr>
                                  </w:p>
                                </w:tc>
                                <w:tc>
                                  <w:tcPr>
                                    <w:tcW w:w="709" w:type="dxa"/>
                                    <w:vAlign w:val="center"/>
                                    <w:tcPrChange w:id="849" w:author="Borja Gonzalez" w:date="2017-09-29T13:30:00Z">
                                      <w:tcPr>
                                        <w:tcW w:w="709" w:type="dxa"/>
                                        <w:vAlign w:val="center"/>
                                      </w:tcPr>
                                    </w:tcPrChange>
                                  </w:tcPr>
                                  <w:p w14:paraId="1F153DB6" w14:textId="77777777" w:rsidR="005602CA" w:rsidRDefault="005602CA" w:rsidP="008960CE">
                                    <w:pPr>
                                      <w:jc w:val="center"/>
                                    </w:pPr>
                                  </w:p>
                                </w:tc>
                                <w:tc>
                                  <w:tcPr>
                                    <w:tcW w:w="709" w:type="dxa"/>
                                    <w:vAlign w:val="center"/>
                                    <w:tcPrChange w:id="850" w:author="Borja Gonzalez" w:date="2017-09-29T13:30:00Z">
                                      <w:tcPr>
                                        <w:tcW w:w="709" w:type="dxa"/>
                                        <w:vAlign w:val="center"/>
                                      </w:tcPr>
                                    </w:tcPrChange>
                                  </w:tcPr>
                                  <w:p w14:paraId="0CED4271" w14:textId="77777777" w:rsidR="005602CA" w:rsidRDefault="005602CA" w:rsidP="008960CE">
                                    <w:pPr>
                                      <w:jc w:val="center"/>
                                    </w:pPr>
                                  </w:p>
                                </w:tc>
                                <w:tc>
                                  <w:tcPr>
                                    <w:tcW w:w="708" w:type="dxa"/>
                                    <w:vAlign w:val="center"/>
                                    <w:tcPrChange w:id="851" w:author="Borja Gonzalez" w:date="2017-09-29T13:30:00Z">
                                      <w:tcPr>
                                        <w:tcW w:w="708" w:type="dxa"/>
                                        <w:vAlign w:val="center"/>
                                      </w:tcPr>
                                    </w:tcPrChange>
                                  </w:tcPr>
                                  <w:p w14:paraId="051A9BEE" w14:textId="77777777" w:rsidR="005602CA" w:rsidRDefault="005602CA" w:rsidP="008960CE">
                                    <w:pPr>
                                      <w:jc w:val="center"/>
                                    </w:pPr>
                                  </w:p>
                                </w:tc>
                                <w:tc>
                                  <w:tcPr>
                                    <w:tcW w:w="709" w:type="dxa"/>
                                    <w:vAlign w:val="center"/>
                                    <w:tcPrChange w:id="852" w:author="Borja Gonzalez" w:date="2017-09-29T13:30:00Z">
                                      <w:tcPr>
                                        <w:tcW w:w="709" w:type="dxa"/>
                                        <w:vAlign w:val="center"/>
                                      </w:tcPr>
                                    </w:tcPrChange>
                                  </w:tcPr>
                                  <w:p w14:paraId="68DCB9BF" w14:textId="77777777" w:rsidR="005602CA" w:rsidRDefault="005602CA" w:rsidP="008960CE">
                                    <w:pPr>
                                      <w:jc w:val="center"/>
                                    </w:pPr>
                                  </w:p>
                                </w:tc>
                                <w:tc>
                                  <w:tcPr>
                                    <w:tcW w:w="709" w:type="dxa"/>
                                    <w:vAlign w:val="center"/>
                                    <w:tcPrChange w:id="853" w:author="Borja Gonzalez" w:date="2017-09-29T13:30:00Z">
                                      <w:tcPr>
                                        <w:tcW w:w="709" w:type="dxa"/>
                                        <w:vAlign w:val="center"/>
                                      </w:tcPr>
                                    </w:tcPrChange>
                                  </w:tcPr>
                                  <w:p w14:paraId="76CECEBE" w14:textId="77777777" w:rsidR="005602CA" w:rsidRDefault="005602CA" w:rsidP="008960CE">
                                    <w:pPr>
                                      <w:jc w:val="center"/>
                                    </w:pPr>
                                  </w:p>
                                </w:tc>
                                <w:tc>
                                  <w:tcPr>
                                    <w:tcW w:w="709" w:type="dxa"/>
                                    <w:vAlign w:val="center"/>
                                    <w:tcPrChange w:id="854" w:author="Borja Gonzalez" w:date="2017-09-29T13:30:00Z">
                                      <w:tcPr>
                                        <w:tcW w:w="709" w:type="dxa"/>
                                        <w:vAlign w:val="center"/>
                                      </w:tcPr>
                                    </w:tcPrChange>
                                  </w:tcPr>
                                  <w:p w14:paraId="76DE409D" w14:textId="77777777" w:rsidR="005602CA" w:rsidRDefault="005602CA" w:rsidP="008960CE">
                                    <w:pPr>
                                      <w:jc w:val="center"/>
                                    </w:pPr>
                                  </w:p>
                                </w:tc>
                                <w:tc>
                                  <w:tcPr>
                                    <w:tcW w:w="708" w:type="dxa"/>
                                    <w:vAlign w:val="center"/>
                                    <w:tcPrChange w:id="855" w:author="Borja Gonzalez" w:date="2017-09-29T13:30:00Z">
                                      <w:tcPr>
                                        <w:tcW w:w="708" w:type="dxa"/>
                                        <w:vAlign w:val="center"/>
                                      </w:tcPr>
                                    </w:tcPrChange>
                                  </w:tcPr>
                                  <w:p w14:paraId="4761AEF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56" w:author="Borja Gonzalez" w:date="2017-09-29T13:30:00Z">
                                      <w:tcPr>
                                        <w:tcW w:w="851" w:type="dxa"/>
                                        <w:vAlign w:val="center"/>
                                      </w:tcPr>
                                    </w:tcPrChange>
                                  </w:tcPr>
                                  <w:p w14:paraId="0981EAD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857" w:author="Borja Gonzalez" w:date="2017-09-29T13:30:00Z">
                                      <w:tcPr>
                                        <w:tcW w:w="850" w:type="dxa"/>
                                        <w:vAlign w:val="center"/>
                                      </w:tcPr>
                                    </w:tcPrChange>
                                  </w:tcPr>
                                  <w:p w14:paraId="5819E01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858" w:author="Borja Gonzalez" w:date="2017-09-29T13:30:00Z">
                                      <w:tcPr>
                                        <w:tcW w:w="851" w:type="dxa"/>
                                        <w:vAlign w:val="center"/>
                                      </w:tcPr>
                                    </w:tcPrChange>
                                  </w:tcPr>
                                  <w:p w14:paraId="73B5AFF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59" w:author="Borja Gonzalez" w:date="2017-09-29T13:30:00Z">
                                      <w:tcPr>
                                        <w:tcW w:w="850" w:type="dxa"/>
                                        <w:vAlign w:val="center"/>
                                      </w:tcPr>
                                    </w:tcPrChange>
                                  </w:tcPr>
                                  <w:p w14:paraId="1C2D3F2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860" w:author="Borja Gonzalez" w:date="2017-09-29T13:30:00Z">
                                      <w:tcPr>
                                        <w:tcW w:w="983" w:type="dxa"/>
                                        <w:vAlign w:val="center"/>
                                      </w:tcPr>
                                    </w:tcPrChange>
                                  </w:tcPr>
                                  <w:p w14:paraId="0EDC5E2A"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5602CA" w:rsidRDefault="005602CA" w:rsidP="00891F5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861"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862">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5602CA" w14:paraId="76EE7E53" w14:textId="77777777" w:rsidTr="008960CE">
                          <w:trPr>
                            <w:cantSplit/>
                            <w:trHeight w:val="1194"/>
                            <w:trPrChange w:id="863" w:author="Borja Gonzalez" w:date="2017-09-29T13:30:00Z">
                              <w:trPr>
                                <w:cantSplit/>
                                <w:trHeight w:val="1194"/>
                              </w:trPr>
                            </w:trPrChange>
                          </w:trPr>
                          <w:tc>
                            <w:tcPr>
                              <w:tcW w:w="1074" w:type="dxa"/>
                              <w:vAlign w:val="center"/>
                              <w:tcPrChange w:id="864" w:author="Borja Gonzalez" w:date="2017-09-29T13:30:00Z">
                                <w:tcPr>
                                  <w:tcW w:w="1074" w:type="dxa"/>
                                  <w:vAlign w:val="center"/>
                                </w:tcPr>
                              </w:tcPrChange>
                            </w:tcPr>
                            <w:p w14:paraId="16B164B0" w14:textId="77777777" w:rsidR="005602CA" w:rsidRDefault="005602CA" w:rsidP="008960CE">
                              <w:r>
                                <w:t>Casos de Uso</w:t>
                              </w:r>
                            </w:p>
                          </w:tc>
                          <w:tc>
                            <w:tcPr>
                              <w:tcW w:w="739" w:type="dxa"/>
                              <w:vAlign w:val="center"/>
                              <w:tcPrChange w:id="865" w:author="Borja Gonzalez" w:date="2017-09-29T13:30:00Z">
                                <w:tcPr>
                                  <w:tcW w:w="739" w:type="dxa"/>
                                  <w:vAlign w:val="center"/>
                                </w:tcPr>
                              </w:tcPrChange>
                            </w:tcPr>
                            <w:p w14:paraId="2E707042" w14:textId="77777777" w:rsidR="005602CA" w:rsidRDefault="005602CA" w:rsidP="008960CE">
                              <w:r>
                                <w:t>RF1</w:t>
                              </w:r>
                            </w:p>
                          </w:tc>
                          <w:tc>
                            <w:tcPr>
                              <w:tcW w:w="709" w:type="dxa"/>
                              <w:vAlign w:val="center"/>
                              <w:tcPrChange w:id="866" w:author="Borja Gonzalez" w:date="2017-09-29T13:30:00Z">
                                <w:tcPr>
                                  <w:tcW w:w="709" w:type="dxa"/>
                                  <w:vAlign w:val="center"/>
                                </w:tcPr>
                              </w:tcPrChange>
                            </w:tcPr>
                            <w:p w14:paraId="2A8F4FEC" w14:textId="77777777" w:rsidR="005602CA" w:rsidRDefault="005602CA" w:rsidP="008960CE">
                              <w:r>
                                <w:t>RF2</w:t>
                              </w:r>
                            </w:p>
                          </w:tc>
                          <w:tc>
                            <w:tcPr>
                              <w:tcW w:w="709" w:type="dxa"/>
                              <w:vAlign w:val="center"/>
                              <w:tcPrChange w:id="867" w:author="Borja Gonzalez" w:date="2017-09-29T13:30:00Z">
                                <w:tcPr>
                                  <w:tcW w:w="709" w:type="dxa"/>
                                  <w:vAlign w:val="center"/>
                                </w:tcPr>
                              </w:tcPrChange>
                            </w:tcPr>
                            <w:p w14:paraId="56F9D033" w14:textId="77777777" w:rsidR="005602CA" w:rsidRDefault="005602CA" w:rsidP="008960CE">
                              <w:r>
                                <w:t>RF3</w:t>
                              </w:r>
                            </w:p>
                          </w:tc>
                          <w:tc>
                            <w:tcPr>
                              <w:tcW w:w="709" w:type="dxa"/>
                              <w:vAlign w:val="center"/>
                              <w:tcPrChange w:id="868" w:author="Borja Gonzalez" w:date="2017-09-29T13:30:00Z">
                                <w:tcPr>
                                  <w:tcW w:w="709" w:type="dxa"/>
                                  <w:vAlign w:val="center"/>
                                </w:tcPr>
                              </w:tcPrChange>
                            </w:tcPr>
                            <w:p w14:paraId="48B50899" w14:textId="77777777" w:rsidR="005602CA" w:rsidRDefault="005602CA" w:rsidP="008960CE">
                              <w:r>
                                <w:t>RF4</w:t>
                              </w:r>
                            </w:p>
                          </w:tc>
                          <w:tc>
                            <w:tcPr>
                              <w:tcW w:w="708" w:type="dxa"/>
                              <w:vAlign w:val="center"/>
                              <w:tcPrChange w:id="869" w:author="Borja Gonzalez" w:date="2017-09-29T13:30:00Z">
                                <w:tcPr>
                                  <w:tcW w:w="708" w:type="dxa"/>
                                  <w:vAlign w:val="center"/>
                                </w:tcPr>
                              </w:tcPrChange>
                            </w:tcPr>
                            <w:p w14:paraId="6417A7C7" w14:textId="77777777" w:rsidR="005602CA" w:rsidRDefault="005602CA" w:rsidP="008960CE">
                              <w:r>
                                <w:t>RF5</w:t>
                              </w:r>
                            </w:p>
                          </w:tc>
                          <w:tc>
                            <w:tcPr>
                              <w:tcW w:w="709" w:type="dxa"/>
                              <w:vAlign w:val="center"/>
                              <w:tcPrChange w:id="870" w:author="Borja Gonzalez" w:date="2017-09-29T13:30:00Z">
                                <w:tcPr>
                                  <w:tcW w:w="709" w:type="dxa"/>
                                  <w:vAlign w:val="center"/>
                                </w:tcPr>
                              </w:tcPrChange>
                            </w:tcPr>
                            <w:p w14:paraId="7A8C6118" w14:textId="77777777" w:rsidR="005602CA" w:rsidRDefault="005602CA" w:rsidP="008960CE">
                              <w:r>
                                <w:t>RF6</w:t>
                              </w:r>
                            </w:p>
                          </w:tc>
                          <w:tc>
                            <w:tcPr>
                              <w:tcW w:w="709" w:type="dxa"/>
                              <w:vAlign w:val="center"/>
                              <w:tcPrChange w:id="871" w:author="Borja Gonzalez" w:date="2017-09-29T13:30:00Z">
                                <w:tcPr>
                                  <w:tcW w:w="709" w:type="dxa"/>
                                  <w:vAlign w:val="center"/>
                                </w:tcPr>
                              </w:tcPrChange>
                            </w:tcPr>
                            <w:p w14:paraId="7675D3D2" w14:textId="77777777" w:rsidR="005602CA" w:rsidRDefault="005602CA" w:rsidP="008960CE">
                              <w:r>
                                <w:t>RF7</w:t>
                              </w:r>
                            </w:p>
                          </w:tc>
                          <w:tc>
                            <w:tcPr>
                              <w:tcW w:w="709" w:type="dxa"/>
                              <w:vAlign w:val="center"/>
                              <w:tcPrChange w:id="872" w:author="Borja Gonzalez" w:date="2017-09-29T13:30:00Z">
                                <w:tcPr>
                                  <w:tcW w:w="709" w:type="dxa"/>
                                  <w:vAlign w:val="center"/>
                                </w:tcPr>
                              </w:tcPrChange>
                            </w:tcPr>
                            <w:p w14:paraId="214C141B" w14:textId="77777777" w:rsidR="005602CA" w:rsidRDefault="005602CA" w:rsidP="008960CE">
                              <w:r>
                                <w:t>RF8</w:t>
                              </w:r>
                            </w:p>
                          </w:tc>
                          <w:tc>
                            <w:tcPr>
                              <w:tcW w:w="708" w:type="dxa"/>
                              <w:vAlign w:val="center"/>
                              <w:tcPrChange w:id="873" w:author="Borja Gonzalez" w:date="2017-09-29T13:30:00Z">
                                <w:tcPr>
                                  <w:tcW w:w="708" w:type="dxa"/>
                                  <w:vAlign w:val="center"/>
                                </w:tcPr>
                              </w:tcPrChange>
                            </w:tcPr>
                            <w:p w14:paraId="7EAC0A2D" w14:textId="77777777" w:rsidR="005602CA" w:rsidRDefault="005602CA" w:rsidP="008960CE">
                              <w:r>
                                <w:t>RF9</w:t>
                              </w:r>
                            </w:p>
                          </w:tc>
                          <w:tc>
                            <w:tcPr>
                              <w:tcW w:w="851" w:type="dxa"/>
                              <w:vAlign w:val="center"/>
                              <w:tcPrChange w:id="874" w:author="Borja Gonzalez" w:date="2017-09-29T13:30:00Z">
                                <w:tcPr>
                                  <w:tcW w:w="851" w:type="dxa"/>
                                  <w:vAlign w:val="center"/>
                                </w:tcPr>
                              </w:tcPrChange>
                            </w:tcPr>
                            <w:p w14:paraId="290F4D4C" w14:textId="77777777" w:rsidR="005602CA" w:rsidRDefault="005602CA" w:rsidP="008960CE">
                              <w:r>
                                <w:t>RNF1</w:t>
                              </w:r>
                            </w:p>
                          </w:tc>
                          <w:tc>
                            <w:tcPr>
                              <w:tcW w:w="850" w:type="dxa"/>
                              <w:vAlign w:val="center"/>
                              <w:tcPrChange w:id="875" w:author="Borja Gonzalez" w:date="2017-09-29T13:30:00Z">
                                <w:tcPr>
                                  <w:tcW w:w="850" w:type="dxa"/>
                                  <w:vAlign w:val="center"/>
                                </w:tcPr>
                              </w:tcPrChange>
                            </w:tcPr>
                            <w:p w14:paraId="4B151448" w14:textId="77777777" w:rsidR="005602CA" w:rsidRDefault="005602CA" w:rsidP="008960CE">
                              <w:r>
                                <w:t>RNF2</w:t>
                              </w:r>
                            </w:p>
                          </w:tc>
                          <w:tc>
                            <w:tcPr>
                              <w:tcW w:w="851" w:type="dxa"/>
                              <w:vAlign w:val="center"/>
                              <w:tcPrChange w:id="876" w:author="Borja Gonzalez" w:date="2017-09-29T13:30:00Z">
                                <w:tcPr>
                                  <w:tcW w:w="851" w:type="dxa"/>
                                  <w:vAlign w:val="center"/>
                                </w:tcPr>
                              </w:tcPrChange>
                            </w:tcPr>
                            <w:p w14:paraId="02B7E66D" w14:textId="77777777" w:rsidR="005602CA" w:rsidRDefault="005602CA" w:rsidP="008960CE">
                              <w:r>
                                <w:t>RNF3</w:t>
                              </w:r>
                            </w:p>
                          </w:tc>
                          <w:tc>
                            <w:tcPr>
                              <w:tcW w:w="850" w:type="dxa"/>
                              <w:vAlign w:val="center"/>
                              <w:tcPrChange w:id="877" w:author="Borja Gonzalez" w:date="2017-09-29T13:30:00Z">
                                <w:tcPr>
                                  <w:tcW w:w="850" w:type="dxa"/>
                                  <w:vAlign w:val="center"/>
                                </w:tcPr>
                              </w:tcPrChange>
                            </w:tcPr>
                            <w:p w14:paraId="640F9606" w14:textId="77777777" w:rsidR="005602CA" w:rsidRDefault="005602CA" w:rsidP="008960CE">
                              <w:r>
                                <w:t>RNF4</w:t>
                              </w:r>
                            </w:p>
                          </w:tc>
                          <w:tc>
                            <w:tcPr>
                              <w:tcW w:w="841" w:type="dxa"/>
                              <w:vAlign w:val="center"/>
                              <w:tcPrChange w:id="878" w:author="Borja Gonzalez" w:date="2017-09-29T13:30:00Z">
                                <w:tcPr>
                                  <w:tcW w:w="983" w:type="dxa"/>
                                  <w:vAlign w:val="center"/>
                                </w:tcPr>
                              </w:tcPrChange>
                            </w:tcPr>
                            <w:p w14:paraId="44FB4763" w14:textId="77777777" w:rsidR="005602CA" w:rsidRDefault="005602CA" w:rsidP="008960CE">
                              <w:r>
                                <w:t>RNF5</w:t>
                              </w:r>
                            </w:p>
                          </w:tc>
                        </w:tr>
                        <w:tr w:rsidR="005602CA" w14:paraId="6806A796" w14:textId="77777777" w:rsidTr="008960CE">
                          <w:trPr>
                            <w:cantSplit/>
                            <w:trHeight w:val="490"/>
                            <w:trPrChange w:id="879" w:author="Borja Gonzalez" w:date="2017-09-29T13:30:00Z">
                              <w:trPr>
                                <w:cantSplit/>
                                <w:trHeight w:val="490"/>
                              </w:trPr>
                            </w:trPrChange>
                          </w:trPr>
                          <w:tc>
                            <w:tcPr>
                              <w:tcW w:w="1074" w:type="dxa"/>
                              <w:vAlign w:val="center"/>
                              <w:tcPrChange w:id="880" w:author="Borja Gonzalez" w:date="2017-09-29T13:30:00Z">
                                <w:tcPr>
                                  <w:tcW w:w="1074" w:type="dxa"/>
                                  <w:vAlign w:val="center"/>
                                </w:tcPr>
                              </w:tcPrChange>
                            </w:tcPr>
                            <w:p w14:paraId="36711C6E" w14:textId="77777777" w:rsidR="005602CA" w:rsidRDefault="005602CA" w:rsidP="008960CE">
                              <w:r>
                                <w:t>CU1</w:t>
                              </w:r>
                            </w:p>
                          </w:tc>
                          <w:tc>
                            <w:tcPr>
                              <w:tcW w:w="739" w:type="dxa"/>
                              <w:vAlign w:val="center"/>
                              <w:tcPrChange w:id="881" w:author="Borja Gonzalez" w:date="2017-09-29T13:30:00Z">
                                <w:tcPr>
                                  <w:tcW w:w="739" w:type="dxa"/>
                                  <w:vAlign w:val="center"/>
                                </w:tcPr>
                              </w:tcPrChange>
                            </w:tcPr>
                            <w:p w14:paraId="2C5C7F8E" w14:textId="77777777" w:rsidR="005602CA" w:rsidRPr="00580CB8" w:rsidRDefault="005602CA"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82" w:author="Borja Gonzalez" w:date="2017-09-29T13:30:00Z">
                                <w:tcPr>
                                  <w:tcW w:w="709" w:type="dxa"/>
                                  <w:vAlign w:val="center"/>
                                </w:tcPr>
                              </w:tcPrChange>
                            </w:tcPr>
                            <w:p w14:paraId="73962B05" w14:textId="77777777" w:rsidR="005602CA" w:rsidRDefault="005602CA" w:rsidP="008960CE">
                              <w:pPr>
                                <w:jc w:val="center"/>
                              </w:pPr>
                            </w:p>
                          </w:tc>
                          <w:tc>
                            <w:tcPr>
                              <w:tcW w:w="709" w:type="dxa"/>
                              <w:vAlign w:val="center"/>
                              <w:tcPrChange w:id="883" w:author="Borja Gonzalez" w:date="2017-09-29T13:30:00Z">
                                <w:tcPr>
                                  <w:tcW w:w="709" w:type="dxa"/>
                                  <w:vAlign w:val="center"/>
                                </w:tcPr>
                              </w:tcPrChange>
                            </w:tcPr>
                            <w:p w14:paraId="62FD671C" w14:textId="77777777" w:rsidR="005602CA" w:rsidRDefault="005602CA" w:rsidP="008960CE">
                              <w:pPr>
                                <w:jc w:val="center"/>
                              </w:pPr>
                            </w:p>
                          </w:tc>
                          <w:tc>
                            <w:tcPr>
                              <w:tcW w:w="709" w:type="dxa"/>
                              <w:vAlign w:val="center"/>
                              <w:tcPrChange w:id="884" w:author="Borja Gonzalez" w:date="2017-09-29T13:30:00Z">
                                <w:tcPr>
                                  <w:tcW w:w="709" w:type="dxa"/>
                                  <w:vAlign w:val="center"/>
                                </w:tcPr>
                              </w:tcPrChange>
                            </w:tcPr>
                            <w:p w14:paraId="2E698699" w14:textId="77777777" w:rsidR="005602CA" w:rsidRDefault="005602CA" w:rsidP="008960CE">
                              <w:pPr>
                                <w:jc w:val="center"/>
                              </w:pPr>
                            </w:p>
                          </w:tc>
                          <w:tc>
                            <w:tcPr>
                              <w:tcW w:w="708" w:type="dxa"/>
                              <w:vAlign w:val="center"/>
                              <w:tcPrChange w:id="885" w:author="Borja Gonzalez" w:date="2017-09-29T13:30:00Z">
                                <w:tcPr>
                                  <w:tcW w:w="708" w:type="dxa"/>
                                  <w:vAlign w:val="center"/>
                                </w:tcPr>
                              </w:tcPrChange>
                            </w:tcPr>
                            <w:p w14:paraId="215D64DD" w14:textId="77777777" w:rsidR="005602CA" w:rsidRDefault="005602CA" w:rsidP="008960CE">
                              <w:pPr>
                                <w:jc w:val="center"/>
                              </w:pPr>
                            </w:p>
                          </w:tc>
                          <w:tc>
                            <w:tcPr>
                              <w:tcW w:w="709" w:type="dxa"/>
                              <w:vAlign w:val="center"/>
                              <w:tcPrChange w:id="886" w:author="Borja Gonzalez" w:date="2017-09-29T13:30:00Z">
                                <w:tcPr>
                                  <w:tcW w:w="709" w:type="dxa"/>
                                  <w:vAlign w:val="center"/>
                                </w:tcPr>
                              </w:tcPrChange>
                            </w:tcPr>
                            <w:p w14:paraId="16F33E7D" w14:textId="77777777" w:rsidR="005602CA" w:rsidRDefault="005602CA" w:rsidP="008960CE">
                              <w:pPr>
                                <w:jc w:val="center"/>
                              </w:pPr>
                            </w:p>
                          </w:tc>
                          <w:tc>
                            <w:tcPr>
                              <w:tcW w:w="709" w:type="dxa"/>
                              <w:vAlign w:val="center"/>
                              <w:tcPrChange w:id="887" w:author="Borja Gonzalez" w:date="2017-09-29T13:30:00Z">
                                <w:tcPr>
                                  <w:tcW w:w="709" w:type="dxa"/>
                                  <w:vAlign w:val="center"/>
                                </w:tcPr>
                              </w:tcPrChange>
                            </w:tcPr>
                            <w:p w14:paraId="0CB110D6" w14:textId="77777777" w:rsidR="005602CA" w:rsidRDefault="005602CA" w:rsidP="008960CE">
                              <w:pPr>
                                <w:jc w:val="center"/>
                              </w:pPr>
                            </w:p>
                          </w:tc>
                          <w:tc>
                            <w:tcPr>
                              <w:tcW w:w="709" w:type="dxa"/>
                              <w:vAlign w:val="center"/>
                              <w:tcPrChange w:id="888" w:author="Borja Gonzalez" w:date="2017-09-29T13:30:00Z">
                                <w:tcPr>
                                  <w:tcW w:w="709" w:type="dxa"/>
                                  <w:vAlign w:val="center"/>
                                </w:tcPr>
                              </w:tcPrChange>
                            </w:tcPr>
                            <w:p w14:paraId="7FDFA9E5" w14:textId="77777777" w:rsidR="005602CA" w:rsidRDefault="005602CA" w:rsidP="008960CE">
                              <w:pPr>
                                <w:jc w:val="center"/>
                              </w:pPr>
                            </w:p>
                          </w:tc>
                          <w:tc>
                            <w:tcPr>
                              <w:tcW w:w="708" w:type="dxa"/>
                              <w:vAlign w:val="center"/>
                              <w:tcPrChange w:id="889" w:author="Borja Gonzalez" w:date="2017-09-29T13:30:00Z">
                                <w:tcPr>
                                  <w:tcW w:w="708" w:type="dxa"/>
                                  <w:vAlign w:val="center"/>
                                </w:tcPr>
                              </w:tcPrChange>
                            </w:tcPr>
                            <w:p w14:paraId="4285B352" w14:textId="77777777" w:rsidR="005602CA" w:rsidRDefault="005602CA" w:rsidP="008960CE">
                              <w:pPr>
                                <w:jc w:val="center"/>
                              </w:pPr>
                            </w:p>
                          </w:tc>
                          <w:tc>
                            <w:tcPr>
                              <w:tcW w:w="851" w:type="dxa"/>
                              <w:vAlign w:val="center"/>
                              <w:tcPrChange w:id="890" w:author="Borja Gonzalez" w:date="2017-09-29T13:30:00Z">
                                <w:tcPr>
                                  <w:tcW w:w="851" w:type="dxa"/>
                                  <w:vAlign w:val="center"/>
                                </w:tcPr>
                              </w:tcPrChange>
                            </w:tcPr>
                            <w:p w14:paraId="1E3D37D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91" w:author="Borja Gonzalez" w:date="2017-09-29T13:30:00Z">
                                <w:tcPr>
                                  <w:tcW w:w="850" w:type="dxa"/>
                                  <w:vAlign w:val="center"/>
                                </w:tcPr>
                              </w:tcPrChange>
                            </w:tcPr>
                            <w:p w14:paraId="2D931D66" w14:textId="77777777" w:rsidR="005602CA" w:rsidRDefault="005602CA" w:rsidP="008960CE">
                              <w:pPr>
                                <w:jc w:val="center"/>
                              </w:pPr>
                            </w:p>
                          </w:tc>
                          <w:tc>
                            <w:tcPr>
                              <w:tcW w:w="851" w:type="dxa"/>
                              <w:vAlign w:val="center"/>
                              <w:tcPrChange w:id="892" w:author="Borja Gonzalez" w:date="2017-09-29T13:30:00Z">
                                <w:tcPr>
                                  <w:tcW w:w="851" w:type="dxa"/>
                                  <w:vAlign w:val="center"/>
                                </w:tcPr>
                              </w:tcPrChange>
                            </w:tcPr>
                            <w:p w14:paraId="7FDBAF0A" w14:textId="77777777" w:rsidR="005602CA" w:rsidRDefault="005602CA" w:rsidP="008960CE">
                              <w:pPr>
                                <w:jc w:val="center"/>
                              </w:pPr>
                            </w:p>
                          </w:tc>
                          <w:tc>
                            <w:tcPr>
                              <w:tcW w:w="850" w:type="dxa"/>
                              <w:vAlign w:val="center"/>
                              <w:tcPrChange w:id="893" w:author="Borja Gonzalez" w:date="2017-09-29T13:30:00Z">
                                <w:tcPr>
                                  <w:tcW w:w="850" w:type="dxa"/>
                                  <w:vAlign w:val="center"/>
                                </w:tcPr>
                              </w:tcPrChange>
                            </w:tcPr>
                            <w:p w14:paraId="29D6FC6F" w14:textId="77777777" w:rsidR="005602CA" w:rsidRDefault="005602CA" w:rsidP="008960CE">
                              <w:pPr>
                                <w:jc w:val="center"/>
                              </w:pPr>
                            </w:p>
                          </w:tc>
                          <w:tc>
                            <w:tcPr>
                              <w:tcW w:w="841" w:type="dxa"/>
                              <w:vAlign w:val="center"/>
                              <w:tcPrChange w:id="894" w:author="Borja Gonzalez" w:date="2017-09-29T13:30:00Z">
                                <w:tcPr>
                                  <w:tcW w:w="983" w:type="dxa"/>
                                  <w:vAlign w:val="center"/>
                                </w:tcPr>
                              </w:tcPrChange>
                            </w:tcPr>
                            <w:p w14:paraId="379EF415" w14:textId="77777777" w:rsidR="005602CA" w:rsidRDefault="005602CA" w:rsidP="008960CE">
                              <w:pPr>
                                <w:jc w:val="center"/>
                              </w:pPr>
                            </w:p>
                          </w:tc>
                        </w:tr>
                        <w:tr w:rsidR="005602CA" w14:paraId="20D66B98" w14:textId="77777777" w:rsidTr="008960CE">
                          <w:trPr>
                            <w:cantSplit/>
                            <w:trHeight w:val="470"/>
                            <w:trPrChange w:id="895" w:author="Borja Gonzalez" w:date="2017-09-29T13:30:00Z">
                              <w:trPr>
                                <w:cantSplit/>
                                <w:trHeight w:val="470"/>
                              </w:trPr>
                            </w:trPrChange>
                          </w:trPr>
                          <w:tc>
                            <w:tcPr>
                              <w:tcW w:w="1074" w:type="dxa"/>
                              <w:vAlign w:val="center"/>
                              <w:tcPrChange w:id="896" w:author="Borja Gonzalez" w:date="2017-09-29T13:30:00Z">
                                <w:tcPr>
                                  <w:tcW w:w="1074" w:type="dxa"/>
                                  <w:vAlign w:val="center"/>
                                </w:tcPr>
                              </w:tcPrChange>
                            </w:tcPr>
                            <w:p w14:paraId="62581D27" w14:textId="77777777" w:rsidR="005602CA" w:rsidRDefault="005602CA" w:rsidP="008960CE">
                              <w:r>
                                <w:t>CU2</w:t>
                              </w:r>
                            </w:p>
                          </w:tc>
                          <w:tc>
                            <w:tcPr>
                              <w:tcW w:w="739" w:type="dxa"/>
                              <w:vAlign w:val="center"/>
                              <w:tcPrChange w:id="897" w:author="Borja Gonzalez" w:date="2017-09-29T13:30:00Z">
                                <w:tcPr>
                                  <w:tcW w:w="739" w:type="dxa"/>
                                  <w:vAlign w:val="center"/>
                                </w:tcPr>
                              </w:tcPrChange>
                            </w:tcPr>
                            <w:p w14:paraId="69633E14" w14:textId="77777777" w:rsidR="005602CA" w:rsidRDefault="005602CA" w:rsidP="008960CE">
                              <w:pPr>
                                <w:jc w:val="center"/>
                              </w:pPr>
                            </w:p>
                          </w:tc>
                          <w:tc>
                            <w:tcPr>
                              <w:tcW w:w="709" w:type="dxa"/>
                              <w:vAlign w:val="center"/>
                              <w:tcPrChange w:id="898" w:author="Borja Gonzalez" w:date="2017-09-29T13:30:00Z">
                                <w:tcPr>
                                  <w:tcW w:w="709" w:type="dxa"/>
                                  <w:vAlign w:val="center"/>
                                </w:tcPr>
                              </w:tcPrChange>
                            </w:tcPr>
                            <w:p w14:paraId="1F516819"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99" w:author="Borja Gonzalez" w:date="2017-09-29T13:30:00Z">
                                <w:tcPr>
                                  <w:tcW w:w="709" w:type="dxa"/>
                                  <w:vAlign w:val="center"/>
                                </w:tcPr>
                              </w:tcPrChange>
                            </w:tcPr>
                            <w:p w14:paraId="111350F7" w14:textId="77777777" w:rsidR="005602CA" w:rsidRDefault="005602CA" w:rsidP="008960CE">
                              <w:pPr>
                                <w:jc w:val="center"/>
                              </w:pPr>
                            </w:p>
                          </w:tc>
                          <w:tc>
                            <w:tcPr>
                              <w:tcW w:w="709" w:type="dxa"/>
                              <w:vAlign w:val="center"/>
                              <w:tcPrChange w:id="900" w:author="Borja Gonzalez" w:date="2017-09-29T13:30:00Z">
                                <w:tcPr>
                                  <w:tcW w:w="709" w:type="dxa"/>
                                  <w:vAlign w:val="center"/>
                                </w:tcPr>
                              </w:tcPrChange>
                            </w:tcPr>
                            <w:p w14:paraId="2D15CAF4" w14:textId="77777777" w:rsidR="005602CA" w:rsidRDefault="005602CA" w:rsidP="008960CE">
                              <w:pPr>
                                <w:jc w:val="center"/>
                              </w:pPr>
                            </w:p>
                          </w:tc>
                          <w:tc>
                            <w:tcPr>
                              <w:tcW w:w="708" w:type="dxa"/>
                              <w:vAlign w:val="center"/>
                              <w:tcPrChange w:id="901" w:author="Borja Gonzalez" w:date="2017-09-29T13:30:00Z">
                                <w:tcPr>
                                  <w:tcW w:w="708" w:type="dxa"/>
                                  <w:vAlign w:val="center"/>
                                </w:tcPr>
                              </w:tcPrChange>
                            </w:tcPr>
                            <w:p w14:paraId="3817C776" w14:textId="77777777" w:rsidR="005602CA" w:rsidRDefault="005602CA" w:rsidP="008960CE">
                              <w:pPr>
                                <w:jc w:val="center"/>
                              </w:pPr>
                            </w:p>
                          </w:tc>
                          <w:tc>
                            <w:tcPr>
                              <w:tcW w:w="709" w:type="dxa"/>
                              <w:vAlign w:val="center"/>
                              <w:tcPrChange w:id="902" w:author="Borja Gonzalez" w:date="2017-09-29T13:30:00Z">
                                <w:tcPr>
                                  <w:tcW w:w="709" w:type="dxa"/>
                                  <w:vAlign w:val="center"/>
                                </w:tcPr>
                              </w:tcPrChange>
                            </w:tcPr>
                            <w:p w14:paraId="034BC506" w14:textId="77777777" w:rsidR="005602CA" w:rsidRDefault="005602CA" w:rsidP="008960CE">
                              <w:pPr>
                                <w:jc w:val="center"/>
                              </w:pPr>
                            </w:p>
                          </w:tc>
                          <w:tc>
                            <w:tcPr>
                              <w:tcW w:w="709" w:type="dxa"/>
                              <w:vAlign w:val="center"/>
                              <w:tcPrChange w:id="903" w:author="Borja Gonzalez" w:date="2017-09-29T13:30:00Z">
                                <w:tcPr>
                                  <w:tcW w:w="709" w:type="dxa"/>
                                  <w:vAlign w:val="center"/>
                                </w:tcPr>
                              </w:tcPrChange>
                            </w:tcPr>
                            <w:p w14:paraId="0CD231C7" w14:textId="77777777" w:rsidR="005602CA" w:rsidRDefault="005602CA" w:rsidP="008960CE">
                              <w:pPr>
                                <w:jc w:val="center"/>
                              </w:pPr>
                            </w:p>
                          </w:tc>
                          <w:tc>
                            <w:tcPr>
                              <w:tcW w:w="709" w:type="dxa"/>
                              <w:vAlign w:val="center"/>
                              <w:tcPrChange w:id="904" w:author="Borja Gonzalez" w:date="2017-09-29T13:30:00Z">
                                <w:tcPr>
                                  <w:tcW w:w="709" w:type="dxa"/>
                                  <w:vAlign w:val="center"/>
                                </w:tcPr>
                              </w:tcPrChange>
                            </w:tcPr>
                            <w:p w14:paraId="76CC546B" w14:textId="77777777" w:rsidR="005602CA" w:rsidRDefault="005602CA" w:rsidP="008960CE">
                              <w:pPr>
                                <w:jc w:val="center"/>
                              </w:pPr>
                            </w:p>
                          </w:tc>
                          <w:tc>
                            <w:tcPr>
                              <w:tcW w:w="708" w:type="dxa"/>
                              <w:vAlign w:val="center"/>
                              <w:tcPrChange w:id="905" w:author="Borja Gonzalez" w:date="2017-09-29T13:30:00Z">
                                <w:tcPr>
                                  <w:tcW w:w="708" w:type="dxa"/>
                                  <w:vAlign w:val="center"/>
                                </w:tcPr>
                              </w:tcPrChange>
                            </w:tcPr>
                            <w:p w14:paraId="17CF7564" w14:textId="77777777" w:rsidR="005602CA" w:rsidRDefault="005602CA" w:rsidP="008960CE">
                              <w:pPr>
                                <w:jc w:val="center"/>
                              </w:pPr>
                            </w:p>
                          </w:tc>
                          <w:tc>
                            <w:tcPr>
                              <w:tcW w:w="851" w:type="dxa"/>
                              <w:vAlign w:val="center"/>
                              <w:tcPrChange w:id="906" w:author="Borja Gonzalez" w:date="2017-09-29T13:30:00Z">
                                <w:tcPr>
                                  <w:tcW w:w="851" w:type="dxa"/>
                                  <w:vAlign w:val="center"/>
                                </w:tcPr>
                              </w:tcPrChange>
                            </w:tcPr>
                            <w:p w14:paraId="0CD73082" w14:textId="77777777" w:rsidR="005602CA" w:rsidRDefault="005602CA" w:rsidP="008960CE">
                              <w:pPr>
                                <w:jc w:val="center"/>
                              </w:pPr>
                            </w:p>
                          </w:tc>
                          <w:tc>
                            <w:tcPr>
                              <w:tcW w:w="850" w:type="dxa"/>
                              <w:vAlign w:val="center"/>
                              <w:tcPrChange w:id="907" w:author="Borja Gonzalez" w:date="2017-09-29T13:30:00Z">
                                <w:tcPr>
                                  <w:tcW w:w="850" w:type="dxa"/>
                                  <w:vAlign w:val="center"/>
                                </w:tcPr>
                              </w:tcPrChange>
                            </w:tcPr>
                            <w:p w14:paraId="366CA107" w14:textId="77777777" w:rsidR="005602CA" w:rsidRDefault="005602CA" w:rsidP="008960CE">
                              <w:pPr>
                                <w:jc w:val="center"/>
                              </w:pPr>
                            </w:p>
                          </w:tc>
                          <w:tc>
                            <w:tcPr>
                              <w:tcW w:w="851" w:type="dxa"/>
                              <w:vAlign w:val="center"/>
                              <w:tcPrChange w:id="908" w:author="Borja Gonzalez" w:date="2017-09-29T13:30:00Z">
                                <w:tcPr>
                                  <w:tcW w:w="851" w:type="dxa"/>
                                  <w:vAlign w:val="center"/>
                                </w:tcPr>
                              </w:tcPrChange>
                            </w:tcPr>
                            <w:p w14:paraId="006A4D0F" w14:textId="77777777" w:rsidR="005602CA" w:rsidRDefault="005602CA" w:rsidP="008960CE">
                              <w:pPr>
                                <w:jc w:val="center"/>
                              </w:pPr>
                            </w:p>
                          </w:tc>
                          <w:tc>
                            <w:tcPr>
                              <w:tcW w:w="850" w:type="dxa"/>
                              <w:vAlign w:val="center"/>
                              <w:tcPrChange w:id="909" w:author="Borja Gonzalez" w:date="2017-09-29T13:30:00Z">
                                <w:tcPr>
                                  <w:tcW w:w="850" w:type="dxa"/>
                                  <w:vAlign w:val="center"/>
                                </w:tcPr>
                              </w:tcPrChange>
                            </w:tcPr>
                            <w:p w14:paraId="091ADED1" w14:textId="77777777" w:rsidR="005602CA" w:rsidRDefault="005602CA" w:rsidP="008960CE">
                              <w:pPr>
                                <w:jc w:val="center"/>
                              </w:pPr>
                            </w:p>
                          </w:tc>
                          <w:tc>
                            <w:tcPr>
                              <w:tcW w:w="841" w:type="dxa"/>
                              <w:vAlign w:val="center"/>
                              <w:tcPrChange w:id="910" w:author="Borja Gonzalez" w:date="2017-09-29T13:30:00Z">
                                <w:tcPr>
                                  <w:tcW w:w="983" w:type="dxa"/>
                                  <w:vAlign w:val="center"/>
                                </w:tcPr>
                              </w:tcPrChange>
                            </w:tcPr>
                            <w:p w14:paraId="66E2AB67" w14:textId="77777777" w:rsidR="005602CA" w:rsidRDefault="005602CA" w:rsidP="008960CE">
                              <w:pPr>
                                <w:jc w:val="center"/>
                              </w:pPr>
                            </w:p>
                          </w:tc>
                        </w:tr>
                        <w:tr w:rsidR="005602CA" w14:paraId="3F9082BF" w14:textId="77777777" w:rsidTr="008960CE">
                          <w:trPr>
                            <w:cantSplit/>
                            <w:trHeight w:val="490"/>
                            <w:trPrChange w:id="911" w:author="Borja Gonzalez" w:date="2017-09-29T13:30:00Z">
                              <w:trPr>
                                <w:cantSplit/>
                                <w:trHeight w:val="490"/>
                              </w:trPr>
                            </w:trPrChange>
                          </w:trPr>
                          <w:tc>
                            <w:tcPr>
                              <w:tcW w:w="1074" w:type="dxa"/>
                              <w:vAlign w:val="center"/>
                              <w:tcPrChange w:id="912" w:author="Borja Gonzalez" w:date="2017-09-29T13:30:00Z">
                                <w:tcPr>
                                  <w:tcW w:w="1074" w:type="dxa"/>
                                  <w:vAlign w:val="center"/>
                                </w:tcPr>
                              </w:tcPrChange>
                            </w:tcPr>
                            <w:p w14:paraId="5CEA67DB" w14:textId="77777777" w:rsidR="005602CA" w:rsidRDefault="005602CA" w:rsidP="008960CE">
                              <w:r>
                                <w:t>CU3</w:t>
                              </w:r>
                            </w:p>
                          </w:tc>
                          <w:tc>
                            <w:tcPr>
                              <w:tcW w:w="739" w:type="dxa"/>
                              <w:vAlign w:val="center"/>
                              <w:tcPrChange w:id="913" w:author="Borja Gonzalez" w:date="2017-09-29T13:30:00Z">
                                <w:tcPr>
                                  <w:tcW w:w="739" w:type="dxa"/>
                                  <w:vAlign w:val="center"/>
                                </w:tcPr>
                              </w:tcPrChange>
                            </w:tcPr>
                            <w:p w14:paraId="279F1AE5" w14:textId="77777777" w:rsidR="005602CA" w:rsidRDefault="005602CA" w:rsidP="008960CE">
                              <w:pPr>
                                <w:jc w:val="center"/>
                              </w:pPr>
                            </w:p>
                          </w:tc>
                          <w:tc>
                            <w:tcPr>
                              <w:tcW w:w="709" w:type="dxa"/>
                              <w:vAlign w:val="center"/>
                              <w:tcPrChange w:id="914" w:author="Borja Gonzalez" w:date="2017-09-29T13:30:00Z">
                                <w:tcPr>
                                  <w:tcW w:w="709" w:type="dxa"/>
                                  <w:vAlign w:val="center"/>
                                </w:tcPr>
                              </w:tcPrChange>
                            </w:tcPr>
                            <w:p w14:paraId="1DD790F8" w14:textId="77777777" w:rsidR="005602CA" w:rsidRDefault="005602CA" w:rsidP="008960CE">
                              <w:pPr>
                                <w:jc w:val="center"/>
                              </w:pPr>
                            </w:p>
                          </w:tc>
                          <w:tc>
                            <w:tcPr>
                              <w:tcW w:w="709" w:type="dxa"/>
                              <w:vAlign w:val="center"/>
                              <w:tcPrChange w:id="915" w:author="Borja Gonzalez" w:date="2017-09-29T13:30:00Z">
                                <w:tcPr>
                                  <w:tcW w:w="709" w:type="dxa"/>
                                  <w:vAlign w:val="center"/>
                                </w:tcPr>
                              </w:tcPrChange>
                            </w:tcPr>
                            <w:p w14:paraId="71E1426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16" w:author="Borja Gonzalez" w:date="2017-09-29T13:30:00Z">
                                <w:tcPr>
                                  <w:tcW w:w="709" w:type="dxa"/>
                                  <w:vAlign w:val="center"/>
                                </w:tcPr>
                              </w:tcPrChange>
                            </w:tcPr>
                            <w:p w14:paraId="69BD27C2" w14:textId="77777777" w:rsidR="005602CA" w:rsidRDefault="005602CA" w:rsidP="008960CE">
                              <w:pPr>
                                <w:jc w:val="center"/>
                              </w:pPr>
                            </w:p>
                          </w:tc>
                          <w:tc>
                            <w:tcPr>
                              <w:tcW w:w="708" w:type="dxa"/>
                              <w:vAlign w:val="center"/>
                              <w:tcPrChange w:id="917" w:author="Borja Gonzalez" w:date="2017-09-29T13:30:00Z">
                                <w:tcPr>
                                  <w:tcW w:w="708" w:type="dxa"/>
                                  <w:vAlign w:val="center"/>
                                </w:tcPr>
                              </w:tcPrChange>
                            </w:tcPr>
                            <w:p w14:paraId="18AB1C1D" w14:textId="77777777" w:rsidR="005602CA" w:rsidRDefault="005602CA" w:rsidP="008960CE">
                              <w:pPr>
                                <w:jc w:val="center"/>
                              </w:pPr>
                            </w:p>
                          </w:tc>
                          <w:tc>
                            <w:tcPr>
                              <w:tcW w:w="709" w:type="dxa"/>
                              <w:vAlign w:val="center"/>
                              <w:tcPrChange w:id="918" w:author="Borja Gonzalez" w:date="2017-09-29T13:30:00Z">
                                <w:tcPr>
                                  <w:tcW w:w="709" w:type="dxa"/>
                                  <w:vAlign w:val="center"/>
                                </w:tcPr>
                              </w:tcPrChange>
                            </w:tcPr>
                            <w:p w14:paraId="776247D1" w14:textId="77777777" w:rsidR="005602CA" w:rsidRDefault="005602CA" w:rsidP="008960CE">
                              <w:pPr>
                                <w:jc w:val="center"/>
                              </w:pPr>
                            </w:p>
                          </w:tc>
                          <w:tc>
                            <w:tcPr>
                              <w:tcW w:w="709" w:type="dxa"/>
                              <w:vAlign w:val="center"/>
                              <w:tcPrChange w:id="919" w:author="Borja Gonzalez" w:date="2017-09-29T13:30:00Z">
                                <w:tcPr>
                                  <w:tcW w:w="709" w:type="dxa"/>
                                  <w:vAlign w:val="center"/>
                                </w:tcPr>
                              </w:tcPrChange>
                            </w:tcPr>
                            <w:p w14:paraId="106A217A" w14:textId="77777777" w:rsidR="005602CA" w:rsidRDefault="005602CA" w:rsidP="008960CE">
                              <w:pPr>
                                <w:jc w:val="center"/>
                              </w:pPr>
                            </w:p>
                          </w:tc>
                          <w:tc>
                            <w:tcPr>
                              <w:tcW w:w="709" w:type="dxa"/>
                              <w:vAlign w:val="center"/>
                              <w:tcPrChange w:id="920" w:author="Borja Gonzalez" w:date="2017-09-29T13:30:00Z">
                                <w:tcPr>
                                  <w:tcW w:w="709" w:type="dxa"/>
                                  <w:vAlign w:val="center"/>
                                </w:tcPr>
                              </w:tcPrChange>
                            </w:tcPr>
                            <w:p w14:paraId="5293053C" w14:textId="77777777" w:rsidR="005602CA" w:rsidRDefault="005602CA" w:rsidP="008960CE">
                              <w:pPr>
                                <w:jc w:val="center"/>
                              </w:pPr>
                            </w:p>
                          </w:tc>
                          <w:tc>
                            <w:tcPr>
                              <w:tcW w:w="708" w:type="dxa"/>
                              <w:vAlign w:val="center"/>
                              <w:tcPrChange w:id="921" w:author="Borja Gonzalez" w:date="2017-09-29T13:30:00Z">
                                <w:tcPr>
                                  <w:tcW w:w="708" w:type="dxa"/>
                                  <w:vAlign w:val="center"/>
                                </w:tcPr>
                              </w:tcPrChange>
                            </w:tcPr>
                            <w:p w14:paraId="6D3CA650" w14:textId="77777777" w:rsidR="005602CA" w:rsidRDefault="005602CA" w:rsidP="008960CE">
                              <w:pPr>
                                <w:jc w:val="center"/>
                              </w:pPr>
                            </w:p>
                          </w:tc>
                          <w:tc>
                            <w:tcPr>
                              <w:tcW w:w="851" w:type="dxa"/>
                              <w:vAlign w:val="center"/>
                              <w:tcPrChange w:id="922" w:author="Borja Gonzalez" w:date="2017-09-29T13:30:00Z">
                                <w:tcPr>
                                  <w:tcW w:w="851" w:type="dxa"/>
                                  <w:vAlign w:val="center"/>
                                </w:tcPr>
                              </w:tcPrChange>
                            </w:tcPr>
                            <w:p w14:paraId="4AC52AE5" w14:textId="77777777" w:rsidR="005602CA" w:rsidRDefault="005602CA" w:rsidP="008960CE">
                              <w:pPr>
                                <w:jc w:val="center"/>
                              </w:pPr>
                            </w:p>
                          </w:tc>
                          <w:tc>
                            <w:tcPr>
                              <w:tcW w:w="850" w:type="dxa"/>
                              <w:vAlign w:val="center"/>
                              <w:tcPrChange w:id="923" w:author="Borja Gonzalez" w:date="2017-09-29T13:30:00Z">
                                <w:tcPr>
                                  <w:tcW w:w="850" w:type="dxa"/>
                                  <w:vAlign w:val="center"/>
                                </w:tcPr>
                              </w:tcPrChange>
                            </w:tcPr>
                            <w:p w14:paraId="090B7953" w14:textId="77777777" w:rsidR="005602CA" w:rsidRDefault="005602CA" w:rsidP="008960CE">
                              <w:pPr>
                                <w:jc w:val="center"/>
                              </w:pPr>
                            </w:p>
                          </w:tc>
                          <w:tc>
                            <w:tcPr>
                              <w:tcW w:w="851" w:type="dxa"/>
                              <w:vAlign w:val="center"/>
                              <w:tcPrChange w:id="924" w:author="Borja Gonzalez" w:date="2017-09-29T13:30:00Z">
                                <w:tcPr>
                                  <w:tcW w:w="851" w:type="dxa"/>
                                  <w:vAlign w:val="center"/>
                                </w:tcPr>
                              </w:tcPrChange>
                            </w:tcPr>
                            <w:p w14:paraId="183A085F" w14:textId="77777777" w:rsidR="005602CA" w:rsidRDefault="005602CA" w:rsidP="008960CE">
                              <w:pPr>
                                <w:jc w:val="center"/>
                              </w:pPr>
                            </w:p>
                          </w:tc>
                          <w:tc>
                            <w:tcPr>
                              <w:tcW w:w="850" w:type="dxa"/>
                              <w:vAlign w:val="center"/>
                              <w:tcPrChange w:id="925" w:author="Borja Gonzalez" w:date="2017-09-29T13:30:00Z">
                                <w:tcPr>
                                  <w:tcW w:w="850" w:type="dxa"/>
                                  <w:vAlign w:val="center"/>
                                </w:tcPr>
                              </w:tcPrChange>
                            </w:tcPr>
                            <w:p w14:paraId="055FE63A"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26" w:author="Borja Gonzalez" w:date="2017-09-29T13:30:00Z">
                                <w:tcPr>
                                  <w:tcW w:w="983" w:type="dxa"/>
                                  <w:vAlign w:val="center"/>
                                </w:tcPr>
                              </w:tcPrChange>
                            </w:tcPr>
                            <w:p w14:paraId="4B0FFE02"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FD7F8EB" w14:textId="77777777" w:rsidTr="008960CE">
                          <w:trPr>
                            <w:cantSplit/>
                            <w:trHeight w:val="470"/>
                            <w:trPrChange w:id="927" w:author="Borja Gonzalez" w:date="2017-09-29T13:30:00Z">
                              <w:trPr>
                                <w:cantSplit/>
                                <w:trHeight w:val="470"/>
                              </w:trPr>
                            </w:trPrChange>
                          </w:trPr>
                          <w:tc>
                            <w:tcPr>
                              <w:tcW w:w="1074" w:type="dxa"/>
                              <w:vAlign w:val="center"/>
                              <w:tcPrChange w:id="928" w:author="Borja Gonzalez" w:date="2017-09-29T13:30:00Z">
                                <w:tcPr>
                                  <w:tcW w:w="1074" w:type="dxa"/>
                                  <w:vAlign w:val="center"/>
                                </w:tcPr>
                              </w:tcPrChange>
                            </w:tcPr>
                            <w:p w14:paraId="25F4A212" w14:textId="77777777" w:rsidR="005602CA" w:rsidRDefault="005602CA" w:rsidP="008960CE">
                              <w:r>
                                <w:t>CU4</w:t>
                              </w:r>
                            </w:p>
                          </w:tc>
                          <w:tc>
                            <w:tcPr>
                              <w:tcW w:w="739" w:type="dxa"/>
                              <w:vAlign w:val="center"/>
                              <w:tcPrChange w:id="929" w:author="Borja Gonzalez" w:date="2017-09-29T13:30:00Z">
                                <w:tcPr>
                                  <w:tcW w:w="739" w:type="dxa"/>
                                  <w:vAlign w:val="center"/>
                                </w:tcPr>
                              </w:tcPrChange>
                            </w:tcPr>
                            <w:p w14:paraId="34FA475C" w14:textId="77777777" w:rsidR="005602CA" w:rsidRDefault="005602CA" w:rsidP="008960CE">
                              <w:pPr>
                                <w:jc w:val="center"/>
                              </w:pPr>
                            </w:p>
                          </w:tc>
                          <w:tc>
                            <w:tcPr>
                              <w:tcW w:w="709" w:type="dxa"/>
                              <w:vAlign w:val="center"/>
                              <w:tcPrChange w:id="930" w:author="Borja Gonzalez" w:date="2017-09-29T13:30:00Z">
                                <w:tcPr>
                                  <w:tcW w:w="709" w:type="dxa"/>
                                  <w:vAlign w:val="center"/>
                                </w:tcPr>
                              </w:tcPrChange>
                            </w:tcPr>
                            <w:p w14:paraId="00905E75" w14:textId="77777777" w:rsidR="005602CA" w:rsidRDefault="005602CA" w:rsidP="008960CE">
                              <w:pPr>
                                <w:jc w:val="center"/>
                              </w:pPr>
                            </w:p>
                          </w:tc>
                          <w:tc>
                            <w:tcPr>
                              <w:tcW w:w="709" w:type="dxa"/>
                              <w:vAlign w:val="center"/>
                              <w:tcPrChange w:id="931" w:author="Borja Gonzalez" w:date="2017-09-29T13:30:00Z">
                                <w:tcPr>
                                  <w:tcW w:w="709" w:type="dxa"/>
                                  <w:vAlign w:val="center"/>
                                </w:tcPr>
                              </w:tcPrChange>
                            </w:tcPr>
                            <w:p w14:paraId="3D844D4D" w14:textId="77777777" w:rsidR="005602CA" w:rsidRDefault="005602CA" w:rsidP="008960CE">
                              <w:pPr>
                                <w:jc w:val="center"/>
                              </w:pPr>
                            </w:p>
                          </w:tc>
                          <w:tc>
                            <w:tcPr>
                              <w:tcW w:w="709" w:type="dxa"/>
                              <w:vAlign w:val="center"/>
                              <w:tcPrChange w:id="932" w:author="Borja Gonzalez" w:date="2017-09-29T13:30:00Z">
                                <w:tcPr>
                                  <w:tcW w:w="709" w:type="dxa"/>
                                  <w:vAlign w:val="center"/>
                                </w:tcPr>
                              </w:tcPrChange>
                            </w:tcPr>
                            <w:p w14:paraId="17964F8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33" w:author="Borja Gonzalez" w:date="2017-09-29T13:30:00Z">
                                <w:tcPr>
                                  <w:tcW w:w="708" w:type="dxa"/>
                                  <w:vAlign w:val="center"/>
                                </w:tcPr>
                              </w:tcPrChange>
                            </w:tcPr>
                            <w:p w14:paraId="7C76AB96" w14:textId="77777777" w:rsidR="005602CA" w:rsidRDefault="005602CA" w:rsidP="008960CE">
                              <w:pPr>
                                <w:jc w:val="center"/>
                              </w:pPr>
                            </w:p>
                          </w:tc>
                          <w:tc>
                            <w:tcPr>
                              <w:tcW w:w="709" w:type="dxa"/>
                              <w:vAlign w:val="center"/>
                              <w:tcPrChange w:id="934" w:author="Borja Gonzalez" w:date="2017-09-29T13:30:00Z">
                                <w:tcPr>
                                  <w:tcW w:w="709" w:type="dxa"/>
                                  <w:vAlign w:val="center"/>
                                </w:tcPr>
                              </w:tcPrChange>
                            </w:tcPr>
                            <w:p w14:paraId="6FA191C0" w14:textId="77777777" w:rsidR="005602CA" w:rsidRDefault="005602CA" w:rsidP="008960CE">
                              <w:pPr>
                                <w:jc w:val="center"/>
                              </w:pPr>
                            </w:p>
                          </w:tc>
                          <w:tc>
                            <w:tcPr>
                              <w:tcW w:w="709" w:type="dxa"/>
                              <w:vAlign w:val="center"/>
                              <w:tcPrChange w:id="935" w:author="Borja Gonzalez" w:date="2017-09-29T13:30:00Z">
                                <w:tcPr>
                                  <w:tcW w:w="709" w:type="dxa"/>
                                  <w:vAlign w:val="center"/>
                                </w:tcPr>
                              </w:tcPrChange>
                            </w:tcPr>
                            <w:p w14:paraId="2461611F" w14:textId="77777777" w:rsidR="005602CA" w:rsidRDefault="005602CA" w:rsidP="008960CE">
                              <w:pPr>
                                <w:jc w:val="center"/>
                              </w:pPr>
                            </w:p>
                          </w:tc>
                          <w:tc>
                            <w:tcPr>
                              <w:tcW w:w="709" w:type="dxa"/>
                              <w:vAlign w:val="center"/>
                              <w:tcPrChange w:id="936" w:author="Borja Gonzalez" w:date="2017-09-29T13:30:00Z">
                                <w:tcPr>
                                  <w:tcW w:w="709" w:type="dxa"/>
                                  <w:vAlign w:val="center"/>
                                </w:tcPr>
                              </w:tcPrChange>
                            </w:tcPr>
                            <w:p w14:paraId="46D7AB2B" w14:textId="77777777" w:rsidR="005602CA" w:rsidRDefault="005602CA" w:rsidP="008960CE">
                              <w:pPr>
                                <w:jc w:val="center"/>
                              </w:pPr>
                            </w:p>
                          </w:tc>
                          <w:tc>
                            <w:tcPr>
                              <w:tcW w:w="708" w:type="dxa"/>
                              <w:vAlign w:val="center"/>
                              <w:tcPrChange w:id="937" w:author="Borja Gonzalez" w:date="2017-09-29T13:30:00Z">
                                <w:tcPr>
                                  <w:tcW w:w="708" w:type="dxa"/>
                                  <w:vAlign w:val="center"/>
                                </w:tcPr>
                              </w:tcPrChange>
                            </w:tcPr>
                            <w:p w14:paraId="5ACE6058" w14:textId="77777777" w:rsidR="005602CA" w:rsidRDefault="005602CA" w:rsidP="008960CE">
                              <w:pPr>
                                <w:jc w:val="center"/>
                              </w:pPr>
                            </w:p>
                          </w:tc>
                          <w:tc>
                            <w:tcPr>
                              <w:tcW w:w="851" w:type="dxa"/>
                              <w:vAlign w:val="center"/>
                              <w:tcPrChange w:id="938" w:author="Borja Gonzalez" w:date="2017-09-29T13:30:00Z">
                                <w:tcPr>
                                  <w:tcW w:w="851" w:type="dxa"/>
                                  <w:vAlign w:val="center"/>
                                </w:tcPr>
                              </w:tcPrChange>
                            </w:tcPr>
                            <w:p w14:paraId="3A52F400" w14:textId="77777777" w:rsidR="005602CA" w:rsidRDefault="005602CA" w:rsidP="008960CE">
                              <w:pPr>
                                <w:jc w:val="center"/>
                              </w:pPr>
                            </w:p>
                          </w:tc>
                          <w:tc>
                            <w:tcPr>
                              <w:tcW w:w="850" w:type="dxa"/>
                              <w:vAlign w:val="center"/>
                              <w:tcPrChange w:id="939" w:author="Borja Gonzalez" w:date="2017-09-29T13:30:00Z">
                                <w:tcPr>
                                  <w:tcW w:w="850" w:type="dxa"/>
                                  <w:vAlign w:val="center"/>
                                </w:tcPr>
                              </w:tcPrChange>
                            </w:tcPr>
                            <w:p w14:paraId="1B676A49" w14:textId="77777777" w:rsidR="005602CA" w:rsidRDefault="005602CA" w:rsidP="008960CE">
                              <w:pPr>
                                <w:jc w:val="center"/>
                              </w:pPr>
                            </w:p>
                          </w:tc>
                          <w:tc>
                            <w:tcPr>
                              <w:tcW w:w="851" w:type="dxa"/>
                              <w:vAlign w:val="center"/>
                              <w:tcPrChange w:id="940" w:author="Borja Gonzalez" w:date="2017-09-29T13:30:00Z">
                                <w:tcPr>
                                  <w:tcW w:w="851" w:type="dxa"/>
                                  <w:vAlign w:val="center"/>
                                </w:tcPr>
                              </w:tcPrChange>
                            </w:tcPr>
                            <w:p w14:paraId="69653487" w14:textId="77777777" w:rsidR="005602CA" w:rsidRDefault="005602CA" w:rsidP="008960CE">
                              <w:pPr>
                                <w:jc w:val="center"/>
                              </w:pPr>
                            </w:p>
                          </w:tc>
                          <w:tc>
                            <w:tcPr>
                              <w:tcW w:w="850" w:type="dxa"/>
                              <w:vAlign w:val="center"/>
                              <w:tcPrChange w:id="941" w:author="Borja Gonzalez" w:date="2017-09-29T13:30:00Z">
                                <w:tcPr>
                                  <w:tcW w:w="850" w:type="dxa"/>
                                  <w:vAlign w:val="center"/>
                                </w:tcPr>
                              </w:tcPrChange>
                            </w:tcPr>
                            <w:p w14:paraId="6A9D203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42" w:author="Borja Gonzalez" w:date="2017-09-29T13:30:00Z">
                                <w:tcPr>
                                  <w:tcW w:w="983" w:type="dxa"/>
                                  <w:vAlign w:val="center"/>
                                </w:tcPr>
                              </w:tcPrChange>
                            </w:tcPr>
                            <w:p w14:paraId="28E9E3E1"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BC29B34" w14:textId="77777777" w:rsidTr="008960CE">
                          <w:trPr>
                            <w:cantSplit/>
                            <w:trHeight w:val="490"/>
                            <w:trPrChange w:id="943" w:author="Borja Gonzalez" w:date="2017-09-29T13:30:00Z">
                              <w:trPr>
                                <w:cantSplit/>
                                <w:trHeight w:val="490"/>
                              </w:trPr>
                            </w:trPrChange>
                          </w:trPr>
                          <w:tc>
                            <w:tcPr>
                              <w:tcW w:w="1074" w:type="dxa"/>
                              <w:vAlign w:val="center"/>
                              <w:tcPrChange w:id="944" w:author="Borja Gonzalez" w:date="2017-09-29T13:30:00Z">
                                <w:tcPr>
                                  <w:tcW w:w="1074" w:type="dxa"/>
                                  <w:vAlign w:val="center"/>
                                </w:tcPr>
                              </w:tcPrChange>
                            </w:tcPr>
                            <w:p w14:paraId="0B752278" w14:textId="77777777" w:rsidR="005602CA" w:rsidRDefault="005602CA" w:rsidP="008960CE">
                              <w:r>
                                <w:t>CU5</w:t>
                              </w:r>
                            </w:p>
                          </w:tc>
                          <w:tc>
                            <w:tcPr>
                              <w:tcW w:w="739" w:type="dxa"/>
                              <w:vAlign w:val="center"/>
                              <w:tcPrChange w:id="945" w:author="Borja Gonzalez" w:date="2017-09-29T13:30:00Z">
                                <w:tcPr>
                                  <w:tcW w:w="739" w:type="dxa"/>
                                  <w:vAlign w:val="center"/>
                                </w:tcPr>
                              </w:tcPrChange>
                            </w:tcPr>
                            <w:p w14:paraId="27B819EE" w14:textId="77777777" w:rsidR="005602CA" w:rsidRDefault="005602CA" w:rsidP="008960CE">
                              <w:pPr>
                                <w:jc w:val="center"/>
                              </w:pPr>
                            </w:p>
                          </w:tc>
                          <w:tc>
                            <w:tcPr>
                              <w:tcW w:w="709" w:type="dxa"/>
                              <w:vAlign w:val="center"/>
                              <w:tcPrChange w:id="946" w:author="Borja Gonzalez" w:date="2017-09-29T13:30:00Z">
                                <w:tcPr>
                                  <w:tcW w:w="709" w:type="dxa"/>
                                  <w:vAlign w:val="center"/>
                                </w:tcPr>
                              </w:tcPrChange>
                            </w:tcPr>
                            <w:p w14:paraId="5CC78C1C" w14:textId="77777777" w:rsidR="005602CA" w:rsidRDefault="005602CA" w:rsidP="008960CE">
                              <w:pPr>
                                <w:jc w:val="center"/>
                              </w:pPr>
                            </w:p>
                          </w:tc>
                          <w:tc>
                            <w:tcPr>
                              <w:tcW w:w="709" w:type="dxa"/>
                              <w:vAlign w:val="center"/>
                              <w:tcPrChange w:id="947" w:author="Borja Gonzalez" w:date="2017-09-29T13:30:00Z">
                                <w:tcPr>
                                  <w:tcW w:w="709" w:type="dxa"/>
                                  <w:vAlign w:val="center"/>
                                </w:tcPr>
                              </w:tcPrChange>
                            </w:tcPr>
                            <w:p w14:paraId="6E570767" w14:textId="77777777" w:rsidR="005602CA" w:rsidRDefault="005602CA" w:rsidP="008960CE">
                              <w:pPr>
                                <w:jc w:val="center"/>
                              </w:pPr>
                            </w:p>
                          </w:tc>
                          <w:tc>
                            <w:tcPr>
                              <w:tcW w:w="709" w:type="dxa"/>
                              <w:vAlign w:val="center"/>
                              <w:tcPrChange w:id="948" w:author="Borja Gonzalez" w:date="2017-09-29T13:30:00Z">
                                <w:tcPr>
                                  <w:tcW w:w="709" w:type="dxa"/>
                                  <w:vAlign w:val="center"/>
                                </w:tcPr>
                              </w:tcPrChange>
                            </w:tcPr>
                            <w:p w14:paraId="1BC3F694" w14:textId="77777777" w:rsidR="005602CA" w:rsidRDefault="005602CA" w:rsidP="008960CE">
                              <w:pPr>
                                <w:jc w:val="center"/>
                              </w:pPr>
                            </w:p>
                          </w:tc>
                          <w:tc>
                            <w:tcPr>
                              <w:tcW w:w="708" w:type="dxa"/>
                              <w:vAlign w:val="center"/>
                              <w:tcPrChange w:id="949" w:author="Borja Gonzalez" w:date="2017-09-29T13:30:00Z">
                                <w:tcPr>
                                  <w:tcW w:w="708" w:type="dxa"/>
                                  <w:vAlign w:val="center"/>
                                </w:tcPr>
                              </w:tcPrChange>
                            </w:tcPr>
                            <w:p w14:paraId="47D73E7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50" w:author="Borja Gonzalez" w:date="2017-09-29T13:30:00Z">
                                <w:tcPr>
                                  <w:tcW w:w="709" w:type="dxa"/>
                                  <w:vAlign w:val="center"/>
                                </w:tcPr>
                              </w:tcPrChange>
                            </w:tcPr>
                            <w:p w14:paraId="2785407E" w14:textId="77777777" w:rsidR="005602CA" w:rsidRDefault="005602CA" w:rsidP="008960CE">
                              <w:pPr>
                                <w:jc w:val="center"/>
                              </w:pPr>
                            </w:p>
                          </w:tc>
                          <w:tc>
                            <w:tcPr>
                              <w:tcW w:w="709" w:type="dxa"/>
                              <w:vAlign w:val="center"/>
                              <w:tcPrChange w:id="951" w:author="Borja Gonzalez" w:date="2017-09-29T13:30:00Z">
                                <w:tcPr>
                                  <w:tcW w:w="709" w:type="dxa"/>
                                  <w:vAlign w:val="center"/>
                                </w:tcPr>
                              </w:tcPrChange>
                            </w:tcPr>
                            <w:p w14:paraId="3E07D7A6" w14:textId="77777777" w:rsidR="005602CA" w:rsidRDefault="005602CA" w:rsidP="008960CE">
                              <w:pPr>
                                <w:jc w:val="center"/>
                              </w:pPr>
                            </w:p>
                          </w:tc>
                          <w:tc>
                            <w:tcPr>
                              <w:tcW w:w="709" w:type="dxa"/>
                              <w:vAlign w:val="center"/>
                              <w:tcPrChange w:id="952" w:author="Borja Gonzalez" w:date="2017-09-29T13:30:00Z">
                                <w:tcPr>
                                  <w:tcW w:w="709" w:type="dxa"/>
                                  <w:vAlign w:val="center"/>
                                </w:tcPr>
                              </w:tcPrChange>
                            </w:tcPr>
                            <w:p w14:paraId="4DE8C5C8" w14:textId="77777777" w:rsidR="005602CA" w:rsidRDefault="005602CA" w:rsidP="008960CE">
                              <w:pPr>
                                <w:jc w:val="center"/>
                              </w:pPr>
                            </w:p>
                          </w:tc>
                          <w:tc>
                            <w:tcPr>
                              <w:tcW w:w="708" w:type="dxa"/>
                              <w:vAlign w:val="center"/>
                              <w:tcPrChange w:id="953" w:author="Borja Gonzalez" w:date="2017-09-29T13:30:00Z">
                                <w:tcPr>
                                  <w:tcW w:w="708" w:type="dxa"/>
                                  <w:vAlign w:val="center"/>
                                </w:tcPr>
                              </w:tcPrChange>
                            </w:tcPr>
                            <w:p w14:paraId="75F8789F" w14:textId="77777777" w:rsidR="005602CA" w:rsidRDefault="005602CA" w:rsidP="008960CE">
                              <w:pPr>
                                <w:jc w:val="center"/>
                              </w:pPr>
                            </w:p>
                          </w:tc>
                          <w:tc>
                            <w:tcPr>
                              <w:tcW w:w="851" w:type="dxa"/>
                              <w:vAlign w:val="center"/>
                              <w:tcPrChange w:id="954" w:author="Borja Gonzalez" w:date="2017-09-29T13:30:00Z">
                                <w:tcPr>
                                  <w:tcW w:w="851" w:type="dxa"/>
                                  <w:vAlign w:val="center"/>
                                </w:tcPr>
                              </w:tcPrChange>
                            </w:tcPr>
                            <w:p w14:paraId="58386C56" w14:textId="77777777" w:rsidR="005602CA" w:rsidRDefault="005602CA" w:rsidP="008960CE">
                              <w:pPr>
                                <w:jc w:val="center"/>
                              </w:pPr>
                            </w:p>
                          </w:tc>
                          <w:tc>
                            <w:tcPr>
                              <w:tcW w:w="850" w:type="dxa"/>
                              <w:vAlign w:val="center"/>
                              <w:tcPrChange w:id="955" w:author="Borja Gonzalez" w:date="2017-09-29T13:30:00Z">
                                <w:tcPr>
                                  <w:tcW w:w="850" w:type="dxa"/>
                                  <w:vAlign w:val="center"/>
                                </w:tcPr>
                              </w:tcPrChange>
                            </w:tcPr>
                            <w:p w14:paraId="07A113C2" w14:textId="77777777" w:rsidR="005602CA" w:rsidRDefault="005602CA" w:rsidP="008960CE">
                              <w:pPr>
                                <w:jc w:val="center"/>
                              </w:pPr>
                            </w:p>
                          </w:tc>
                          <w:tc>
                            <w:tcPr>
                              <w:tcW w:w="851" w:type="dxa"/>
                              <w:vAlign w:val="center"/>
                              <w:tcPrChange w:id="956" w:author="Borja Gonzalez" w:date="2017-09-29T13:30:00Z">
                                <w:tcPr>
                                  <w:tcW w:w="851" w:type="dxa"/>
                                  <w:vAlign w:val="center"/>
                                </w:tcPr>
                              </w:tcPrChange>
                            </w:tcPr>
                            <w:p w14:paraId="497FBE43" w14:textId="77777777" w:rsidR="005602CA" w:rsidRDefault="005602CA" w:rsidP="008960CE">
                              <w:pPr>
                                <w:jc w:val="center"/>
                              </w:pPr>
                            </w:p>
                          </w:tc>
                          <w:tc>
                            <w:tcPr>
                              <w:tcW w:w="850" w:type="dxa"/>
                              <w:vAlign w:val="center"/>
                              <w:tcPrChange w:id="957" w:author="Borja Gonzalez" w:date="2017-09-29T13:30:00Z">
                                <w:tcPr>
                                  <w:tcW w:w="850" w:type="dxa"/>
                                  <w:vAlign w:val="center"/>
                                </w:tcPr>
                              </w:tcPrChange>
                            </w:tcPr>
                            <w:p w14:paraId="44B2E070" w14:textId="77777777" w:rsidR="005602CA" w:rsidRDefault="005602CA" w:rsidP="008960CE">
                              <w:pPr>
                                <w:jc w:val="center"/>
                              </w:pPr>
                            </w:p>
                          </w:tc>
                          <w:tc>
                            <w:tcPr>
                              <w:tcW w:w="841" w:type="dxa"/>
                              <w:vAlign w:val="center"/>
                              <w:tcPrChange w:id="958" w:author="Borja Gonzalez" w:date="2017-09-29T13:30:00Z">
                                <w:tcPr>
                                  <w:tcW w:w="983" w:type="dxa"/>
                                  <w:vAlign w:val="center"/>
                                </w:tcPr>
                              </w:tcPrChange>
                            </w:tcPr>
                            <w:p w14:paraId="1D590933" w14:textId="77777777" w:rsidR="005602CA" w:rsidRDefault="005602CA" w:rsidP="008960CE">
                              <w:pPr>
                                <w:jc w:val="center"/>
                              </w:pPr>
                            </w:p>
                          </w:tc>
                        </w:tr>
                        <w:tr w:rsidR="005602CA" w14:paraId="1F16867C" w14:textId="77777777" w:rsidTr="008960CE">
                          <w:trPr>
                            <w:cantSplit/>
                            <w:trHeight w:val="470"/>
                            <w:trPrChange w:id="959" w:author="Borja Gonzalez" w:date="2017-09-29T13:30:00Z">
                              <w:trPr>
                                <w:cantSplit/>
                                <w:trHeight w:val="470"/>
                              </w:trPr>
                            </w:trPrChange>
                          </w:trPr>
                          <w:tc>
                            <w:tcPr>
                              <w:tcW w:w="1074" w:type="dxa"/>
                              <w:vAlign w:val="center"/>
                              <w:tcPrChange w:id="960" w:author="Borja Gonzalez" w:date="2017-09-29T13:30:00Z">
                                <w:tcPr>
                                  <w:tcW w:w="1074" w:type="dxa"/>
                                  <w:vAlign w:val="center"/>
                                </w:tcPr>
                              </w:tcPrChange>
                            </w:tcPr>
                            <w:p w14:paraId="73C90423" w14:textId="77777777" w:rsidR="005602CA" w:rsidRDefault="005602CA" w:rsidP="008960CE">
                              <w:r>
                                <w:t>CU6</w:t>
                              </w:r>
                            </w:p>
                          </w:tc>
                          <w:tc>
                            <w:tcPr>
                              <w:tcW w:w="739" w:type="dxa"/>
                              <w:vAlign w:val="center"/>
                              <w:tcPrChange w:id="961" w:author="Borja Gonzalez" w:date="2017-09-29T13:30:00Z">
                                <w:tcPr>
                                  <w:tcW w:w="739" w:type="dxa"/>
                                  <w:vAlign w:val="center"/>
                                </w:tcPr>
                              </w:tcPrChange>
                            </w:tcPr>
                            <w:p w14:paraId="01B0A270" w14:textId="77777777" w:rsidR="005602CA" w:rsidRDefault="005602CA" w:rsidP="008960CE">
                              <w:pPr>
                                <w:jc w:val="center"/>
                              </w:pPr>
                            </w:p>
                          </w:tc>
                          <w:tc>
                            <w:tcPr>
                              <w:tcW w:w="709" w:type="dxa"/>
                              <w:vAlign w:val="center"/>
                              <w:tcPrChange w:id="962" w:author="Borja Gonzalez" w:date="2017-09-29T13:30:00Z">
                                <w:tcPr>
                                  <w:tcW w:w="709" w:type="dxa"/>
                                  <w:vAlign w:val="center"/>
                                </w:tcPr>
                              </w:tcPrChange>
                            </w:tcPr>
                            <w:p w14:paraId="70544F91" w14:textId="77777777" w:rsidR="005602CA" w:rsidRDefault="005602CA" w:rsidP="008960CE">
                              <w:pPr>
                                <w:jc w:val="center"/>
                              </w:pPr>
                            </w:p>
                          </w:tc>
                          <w:tc>
                            <w:tcPr>
                              <w:tcW w:w="709" w:type="dxa"/>
                              <w:vAlign w:val="center"/>
                              <w:tcPrChange w:id="963" w:author="Borja Gonzalez" w:date="2017-09-29T13:30:00Z">
                                <w:tcPr>
                                  <w:tcW w:w="709" w:type="dxa"/>
                                  <w:vAlign w:val="center"/>
                                </w:tcPr>
                              </w:tcPrChange>
                            </w:tcPr>
                            <w:p w14:paraId="6D7D664F" w14:textId="77777777" w:rsidR="005602CA" w:rsidRDefault="005602CA" w:rsidP="008960CE">
                              <w:pPr>
                                <w:jc w:val="center"/>
                              </w:pPr>
                            </w:p>
                          </w:tc>
                          <w:tc>
                            <w:tcPr>
                              <w:tcW w:w="709" w:type="dxa"/>
                              <w:vAlign w:val="center"/>
                              <w:tcPrChange w:id="964" w:author="Borja Gonzalez" w:date="2017-09-29T13:30:00Z">
                                <w:tcPr>
                                  <w:tcW w:w="709" w:type="dxa"/>
                                  <w:vAlign w:val="center"/>
                                </w:tcPr>
                              </w:tcPrChange>
                            </w:tcPr>
                            <w:p w14:paraId="7ECAE68C" w14:textId="77777777" w:rsidR="005602CA" w:rsidRDefault="005602CA" w:rsidP="008960CE">
                              <w:pPr>
                                <w:jc w:val="center"/>
                              </w:pPr>
                            </w:p>
                          </w:tc>
                          <w:tc>
                            <w:tcPr>
                              <w:tcW w:w="708" w:type="dxa"/>
                              <w:vAlign w:val="center"/>
                              <w:tcPrChange w:id="965" w:author="Borja Gonzalez" w:date="2017-09-29T13:30:00Z">
                                <w:tcPr>
                                  <w:tcW w:w="708" w:type="dxa"/>
                                  <w:vAlign w:val="center"/>
                                </w:tcPr>
                              </w:tcPrChange>
                            </w:tcPr>
                            <w:p w14:paraId="48FB80D2" w14:textId="77777777" w:rsidR="005602CA" w:rsidRDefault="005602CA" w:rsidP="008960CE">
                              <w:pPr>
                                <w:jc w:val="center"/>
                              </w:pPr>
                            </w:p>
                          </w:tc>
                          <w:tc>
                            <w:tcPr>
                              <w:tcW w:w="709" w:type="dxa"/>
                              <w:vAlign w:val="center"/>
                              <w:tcPrChange w:id="966" w:author="Borja Gonzalez" w:date="2017-09-29T13:30:00Z">
                                <w:tcPr>
                                  <w:tcW w:w="709" w:type="dxa"/>
                                  <w:vAlign w:val="center"/>
                                </w:tcPr>
                              </w:tcPrChange>
                            </w:tcPr>
                            <w:p w14:paraId="7389CAC8"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67" w:author="Borja Gonzalez" w:date="2017-09-29T13:30:00Z">
                                <w:tcPr>
                                  <w:tcW w:w="709" w:type="dxa"/>
                                  <w:vAlign w:val="center"/>
                                </w:tcPr>
                              </w:tcPrChange>
                            </w:tcPr>
                            <w:p w14:paraId="08355A56" w14:textId="77777777" w:rsidR="005602CA" w:rsidRDefault="005602CA" w:rsidP="008960CE">
                              <w:pPr>
                                <w:jc w:val="center"/>
                              </w:pPr>
                            </w:p>
                          </w:tc>
                          <w:tc>
                            <w:tcPr>
                              <w:tcW w:w="709" w:type="dxa"/>
                              <w:vAlign w:val="center"/>
                              <w:tcPrChange w:id="968" w:author="Borja Gonzalez" w:date="2017-09-29T13:30:00Z">
                                <w:tcPr>
                                  <w:tcW w:w="709" w:type="dxa"/>
                                  <w:vAlign w:val="center"/>
                                </w:tcPr>
                              </w:tcPrChange>
                            </w:tcPr>
                            <w:p w14:paraId="01D75C81" w14:textId="77777777" w:rsidR="005602CA" w:rsidRDefault="005602CA" w:rsidP="008960CE">
                              <w:pPr>
                                <w:jc w:val="center"/>
                              </w:pPr>
                            </w:p>
                          </w:tc>
                          <w:tc>
                            <w:tcPr>
                              <w:tcW w:w="708" w:type="dxa"/>
                              <w:vAlign w:val="center"/>
                              <w:tcPrChange w:id="969" w:author="Borja Gonzalez" w:date="2017-09-29T13:30:00Z">
                                <w:tcPr>
                                  <w:tcW w:w="708" w:type="dxa"/>
                                  <w:vAlign w:val="center"/>
                                </w:tcPr>
                              </w:tcPrChange>
                            </w:tcPr>
                            <w:p w14:paraId="3E046A60" w14:textId="77777777" w:rsidR="005602CA" w:rsidRDefault="005602CA" w:rsidP="008960CE">
                              <w:pPr>
                                <w:jc w:val="center"/>
                              </w:pPr>
                            </w:p>
                          </w:tc>
                          <w:tc>
                            <w:tcPr>
                              <w:tcW w:w="851" w:type="dxa"/>
                              <w:vAlign w:val="center"/>
                              <w:tcPrChange w:id="970" w:author="Borja Gonzalez" w:date="2017-09-29T13:30:00Z">
                                <w:tcPr>
                                  <w:tcW w:w="851" w:type="dxa"/>
                                  <w:vAlign w:val="center"/>
                                </w:tcPr>
                              </w:tcPrChange>
                            </w:tcPr>
                            <w:p w14:paraId="4A71B07B" w14:textId="77777777" w:rsidR="005602CA" w:rsidRDefault="005602CA" w:rsidP="008960CE">
                              <w:pPr>
                                <w:jc w:val="center"/>
                              </w:pPr>
                            </w:p>
                          </w:tc>
                          <w:tc>
                            <w:tcPr>
                              <w:tcW w:w="850" w:type="dxa"/>
                              <w:vAlign w:val="center"/>
                              <w:tcPrChange w:id="971" w:author="Borja Gonzalez" w:date="2017-09-29T13:30:00Z">
                                <w:tcPr>
                                  <w:tcW w:w="850" w:type="dxa"/>
                                  <w:vAlign w:val="center"/>
                                </w:tcPr>
                              </w:tcPrChange>
                            </w:tcPr>
                            <w:p w14:paraId="068C33BB" w14:textId="77777777" w:rsidR="005602CA" w:rsidRDefault="005602CA" w:rsidP="008960CE">
                              <w:pPr>
                                <w:jc w:val="center"/>
                              </w:pPr>
                            </w:p>
                          </w:tc>
                          <w:tc>
                            <w:tcPr>
                              <w:tcW w:w="851" w:type="dxa"/>
                              <w:vAlign w:val="center"/>
                              <w:tcPrChange w:id="972" w:author="Borja Gonzalez" w:date="2017-09-29T13:30:00Z">
                                <w:tcPr>
                                  <w:tcW w:w="851" w:type="dxa"/>
                                  <w:vAlign w:val="center"/>
                                </w:tcPr>
                              </w:tcPrChange>
                            </w:tcPr>
                            <w:p w14:paraId="4BA946A1" w14:textId="77777777" w:rsidR="005602CA" w:rsidRDefault="005602CA" w:rsidP="008960CE">
                              <w:pPr>
                                <w:jc w:val="center"/>
                              </w:pPr>
                            </w:p>
                          </w:tc>
                          <w:tc>
                            <w:tcPr>
                              <w:tcW w:w="850" w:type="dxa"/>
                              <w:vAlign w:val="center"/>
                              <w:tcPrChange w:id="973" w:author="Borja Gonzalez" w:date="2017-09-29T13:30:00Z">
                                <w:tcPr>
                                  <w:tcW w:w="850" w:type="dxa"/>
                                  <w:vAlign w:val="center"/>
                                </w:tcPr>
                              </w:tcPrChange>
                            </w:tcPr>
                            <w:p w14:paraId="38076315"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74" w:author="Borja Gonzalez" w:date="2017-09-29T13:30:00Z">
                                <w:tcPr>
                                  <w:tcW w:w="983" w:type="dxa"/>
                                  <w:vAlign w:val="center"/>
                                </w:tcPr>
                              </w:tcPrChange>
                            </w:tcPr>
                            <w:p w14:paraId="0E70F93E"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79D508C9" w14:textId="77777777" w:rsidTr="008960CE">
                          <w:trPr>
                            <w:cantSplit/>
                            <w:trHeight w:val="490"/>
                            <w:trPrChange w:id="975" w:author="Borja Gonzalez" w:date="2017-09-29T13:30:00Z">
                              <w:trPr>
                                <w:cantSplit/>
                                <w:trHeight w:val="490"/>
                              </w:trPr>
                            </w:trPrChange>
                          </w:trPr>
                          <w:tc>
                            <w:tcPr>
                              <w:tcW w:w="1074" w:type="dxa"/>
                              <w:vAlign w:val="center"/>
                              <w:tcPrChange w:id="976" w:author="Borja Gonzalez" w:date="2017-09-29T13:30:00Z">
                                <w:tcPr>
                                  <w:tcW w:w="1074" w:type="dxa"/>
                                  <w:vAlign w:val="center"/>
                                </w:tcPr>
                              </w:tcPrChange>
                            </w:tcPr>
                            <w:p w14:paraId="3E31F70C" w14:textId="77777777" w:rsidR="005602CA" w:rsidRDefault="005602CA" w:rsidP="008960CE">
                              <w:r>
                                <w:t>CU7</w:t>
                              </w:r>
                            </w:p>
                          </w:tc>
                          <w:tc>
                            <w:tcPr>
                              <w:tcW w:w="739" w:type="dxa"/>
                              <w:vAlign w:val="center"/>
                              <w:tcPrChange w:id="977" w:author="Borja Gonzalez" w:date="2017-09-29T13:30:00Z">
                                <w:tcPr>
                                  <w:tcW w:w="739" w:type="dxa"/>
                                  <w:vAlign w:val="center"/>
                                </w:tcPr>
                              </w:tcPrChange>
                            </w:tcPr>
                            <w:p w14:paraId="1DDF6373" w14:textId="77777777" w:rsidR="005602CA" w:rsidRDefault="005602CA" w:rsidP="008960CE">
                              <w:pPr>
                                <w:jc w:val="center"/>
                              </w:pPr>
                            </w:p>
                          </w:tc>
                          <w:tc>
                            <w:tcPr>
                              <w:tcW w:w="709" w:type="dxa"/>
                              <w:vAlign w:val="center"/>
                              <w:tcPrChange w:id="978" w:author="Borja Gonzalez" w:date="2017-09-29T13:30:00Z">
                                <w:tcPr>
                                  <w:tcW w:w="709" w:type="dxa"/>
                                  <w:vAlign w:val="center"/>
                                </w:tcPr>
                              </w:tcPrChange>
                            </w:tcPr>
                            <w:p w14:paraId="1DF6EF52" w14:textId="77777777" w:rsidR="005602CA" w:rsidRDefault="005602CA" w:rsidP="008960CE">
                              <w:pPr>
                                <w:jc w:val="center"/>
                              </w:pPr>
                            </w:p>
                          </w:tc>
                          <w:tc>
                            <w:tcPr>
                              <w:tcW w:w="709" w:type="dxa"/>
                              <w:vAlign w:val="center"/>
                              <w:tcPrChange w:id="979" w:author="Borja Gonzalez" w:date="2017-09-29T13:30:00Z">
                                <w:tcPr>
                                  <w:tcW w:w="709" w:type="dxa"/>
                                  <w:vAlign w:val="center"/>
                                </w:tcPr>
                              </w:tcPrChange>
                            </w:tcPr>
                            <w:p w14:paraId="2547EDA3" w14:textId="77777777" w:rsidR="005602CA" w:rsidRDefault="005602CA" w:rsidP="008960CE">
                              <w:pPr>
                                <w:jc w:val="center"/>
                              </w:pPr>
                            </w:p>
                          </w:tc>
                          <w:tc>
                            <w:tcPr>
                              <w:tcW w:w="709" w:type="dxa"/>
                              <w:vAlign w:val="center"/>
                              <w:tcPrChange w:id="980" w:author="Borja Gonzalez" w:date="2017-09-29T13:30:00Z">
                                <w:tcPr>
                                  <w:tcW w:w="709" w:type="dxa"/>
                                  <w:vAlign w:val="center"/>
                                </w:tcPr>
                              </w:tcPrChange>
                            </w:tcPr>
                            <w:p w14:paraId="53745FAE" w14:textId="77777777" w:rsidR="005602CA" w:rsidRDefault="005602CA" w:rsidP="008960CE">
                              <w:pPr>
                                <w:jc w:val="center"/>
                              </w:pPr>
                            </w:p>
                          </w:tc>
                          <w:tc>
                            <w:tcPr>
                              <w:tcW w:w="708" w:type="dxa"/>
                              <w:vAlign w:val="center"/>
                              <w:tcPrChange w:id="981" w:author="Borja Gonzalez" w:date="2017-09-29T13:30:00Z">
                                <w:tcPr>
                                  <w:tcW w:w="708" w:type="dxa"/>
                                  <w:vAlign w:val="center"/>
                                </w:tcPr>
                              </w:tcPrChange>
                            </w:tcPr>
                            <w:p w14:paraId="32876B68" w14:textId="77777777" w:rsidR="005602CA" w:rsidRDefault="005602CA" w:rsidP="008960CE">
                              <w:pPr>
                                <w:jc w:val="center"/>
                              </w:pPr>
                            </w:p>
                          </w:tc>
                          <w:tc>
                            <w:tcPr>
                              <w:tcW w:w="709" w:type="dxa"/>
                              <w:vAlign w:val="center"/>
                              <w:tcPrChange w:id="982" w:author="Borja Gonzalez" w:date="2017-09-29T13:30:00Z">
                                <w:tcPr>
                                  <w:tcW w:w="709" w:type="dxa"/>
                                  <w:vAlign w:val="center"/>
                                </w:tcPr>
                              </w:tcPrChange>
                            </w:tcPr>
                            <w:p w14:paraId="10303C6A" w14:textId="77777777" w:rsidR="005602CA" w:rsidRDefault="005602CA" w:rsidP="008960CE">
                              <w:pPr>
                                <w:jc w:val="center"/>
                              </w:pPr>
                            </w:p>
                          </w:tc>
                          <w:tc>
                            <w:tcPr>
                              <w:tcW w:w="709" w:type="dxa"/>
                              <w:vAlign w:val="center"/>
                              <w:tcPrChange w:id="983" w:author="Borja Gonzalez" w:date="2017-09-29T13:30:00Z">
                                <w:tcPr>
                                  <w:tcW w:w="709" w:type="dxa"/>
                                  <w:vAlign w:val="center"/>
                                </w:tcPr>
                              </w:tcPrChange>
                            </w:tcPr>
                            <w:p w14:paraId="258A7ADD"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84" w:author="Borja Gonzalez" w:date="2017-09-29T13:30:00Z">
                                <w:tcPr>
                                  <w:tcW w:w="709" w:type="dxa"/>
                                  <w:vAlign w:val="center"/>
                                </w:tcPr>
                              </w:tcPrChange>
                            </w:tcPr>
                            <w:p w14:paraId="4C982748" w14:textId="77777777" w:rsidR="005602CA" w:rsidRDefault="005602CA" w:rsidP="008960CE">
                              <w:pPr>
                                <w:jc w:val="center"/>
                              </w:pPr>
                            </w:p>
                          </w:tc>
                          <w:tc>
                            <w:tcPr>
                              <w:tcW w:w="708" w:type="dxa"/>
                              <w:vAlign w:val="center"/>
                              <w:tcPrChange w:id="985" w:author="Borja Gonzalez" w:date="2017-09-29T13:30:00Z">
                                <w:tcPr>
                                  <w:tcW w:w="708" w:type="dxa"/>
                                  <w:vAlign w:val="center"/>
                                </w:tcPr>
                              </w:tcPrChange>
                            </w:tcPr>
                            <w:p w14:paraId="0427DB70" w14:textId="77777777" w:rsidR="005602CA" w:rsidRDefault="005602CA" w:rsidP="008960CE">
                              <w:pPr>
                                <w:jc w:val="center"/>
                              </w:pPr>
                            </w:p>
                          </w:tc>
                          <w:tc>
                            <w:tcPr>
                              <w:tcW w:w="851" w:type="dxa"/>
                              <w:vAlign w:val="center"/>
                              <w:tcPrChange w:id="986" w:author="Borja Gonzalez" w:date="2017-09-29T13:30:00Z">
                                <w:tcPr>
                                  <w:tcW w:w="851" w:type="dxa"/>
                                  <w:vAlign w:val="center"/>
                                </w:tcPr>
                              </w:tcPrChange>
                            </w:tcPr>
                            <w:p w14:paraId="081A08D8" w14:textId="77777777" w:rsidR="005602CA" w:rsidRDefault="005602CA" w:rsidP="008960CE">
                              <w:pPr>
                                <w:jc w:val="center"/>
                              </w:pPr>
                            </w:p>
                          </w:tc>
                          <w:tc>
                            <w:tcPr>
                              <w:tcW w:w="850" w:type="dxa"/>
                              <w:vAlign w:val="center"/>
                              <w:tcPrChange w:id="987" w:author="Borja Gonzalez" w:date="2017-09-29T13:30:00Z">
                                <w:tcPr>
                                  <w:tcW w:w="850" w:type="dxa"/>
                                  <w:vAlign w:val="center"/>
                                </w:tcPr>
                              </w:tcPrChange>
                            </w:tcPr>
                            <w:p w14:paraId="69D1FFF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88" w:author="Borja Gonzalez" w:date="2017-09-29T13:30:00Z">
                                <w:tcPr>
                                  <w:tcW w:w="851" w:type="dxa"/>
                                  <w:vAlign w:val="center"/>
                                </w:tcPr>
                              </w:tcPrChange>
                            </w:tcPr>
                            <w:p w14:paraId="3854803E" w14:textId="77777777" w:rsidR="005602CA" w:rsidRDefault="005602CA" w:rsidP="008960CE">
                              <w:pPr>
                                <w:jc w:val="center"/>
                              </w:pPr>
                            </w:p>
                          </w:tc>
                          <w:tc>
                            <w:tcPr>
                              <w:tcW w:w="850" w:type="dxa"/>
                              <w:vAlign w:val="center"/>
                              <w:tcPrChange w:id="989" w:author="Borja Gonzalez" w:date="2017-09-29T13:30:00Z">
                                <w:tcPr>
                                  <w:tcW w:w="850" w:type="dxa"/>
                                  <w:vAlign w:val="center"/>
                                </w:tcPr>
                              </w:tcPrChange>
                            </w:tcPr>
                            <w:p w14:paraId="1CC88D23"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90" w:author="Borja Gonzalez" w:date="2017-09-29T13:30:00Z">
                                <w:tcPr>
                                  <w:tcW w:w="983" w:type="dxa"/>
                                  <w:vAlign w:val="center"/>
                                </w:tcPr>
                              </w:tcPrChange>
                            </w:tcPr>
                            <w:p w14:paraId="54DB3D8C"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r>
                        <w:tr w:rsidR="005602CA" w14:paraId="27C8551E" w14:textId="77777777" w:rsidTr="008960CE">
                          <w:trPr>
                            <w:cantSplit/>
                            <w:trHeight w:val="490"/>
                            <w:trPrChange w:id="991" w:author="Borja Gonzalez" w:date="2017-09-29T13:30:00Z">
                              <w:trPr>
                                <w:cantSplit/>
                                <w:trHeight w:val="490"/>
                              </w:trPr>
                            </w:trPrChange>
                          </w:trPr>
                          <w:tc>
                            <w:tcPr>
                              <w:tcW w:w="1074" w:type="dxa"/>
                              <w:vAlign w:val="center"/>
                              <w:tcPrChange w:id="992" w:author="Borja Gonzalez" w:date="2017-09-29T13:30:00Z">
                                <w:tcPr>
                                  <w:tcW w:w="1074" w:type="dxa"/>
                                  <w:vAlign w:val="center"/>
                                </w:tcPr>
                              </w:tcPrChange>
                            </w:tcPr>
                            <w:p w14:paraId="7CBEFA8E" w14:textId="77777777" w:rsidR="005602CA" w:rsidRDefault="005602CA" w:rsidP="008960CE">
                              <w:r>
                                <w:t>CU8</w:t>
                              </w:r>
                            </w:p>
                          </w:tc>
                          <w:tc>
                            <w:tcPr>
                              <w:tcW w:w="739" w:type="dxa"/>
                              <w:vAlign w:val="center"/>
                              <w:tcPrChange w:id="993" w:author="Borja Gonzalez" w:date="2017-09-29T13:30:00Z">
                                <w:tcPr>
                                  <w:tcW w:w="739" w:type="dxa"/>
                                  <w:vAlign w:val="center"/>
                                </w:tcPr>
                              </w:tcPrChange>
                            </w:tcPr>
                            <w:p w14:paraId="459F1D63" w14:textId="77777777" w:rsidR="005602CA" w:rsidRDefault="005602CA" w:rsidP="008960CE">
                              <w:pPr>
                                <w:jc w:val="center"/>
                              </w:pPr>
                            </w:p>
                          </w:tc>
                          <w:tc>
                            <w:tcPr>
                              <w:tcW w:w="709" w:type="dxa"/>
                              <w:vAlign w:val="center"/>
                              <w:tcPrChange w:id="994" w:author="Borja Gonzalez" w:date="2017-09-29T13:30:00Z">
                                <w:tcPr>
                                  <w:tcW w:w="709" w:type="dxa"/>
                                  <w:vAlign w:val="center"/>
                                </w:tcPr>
                              </w:tcPrChange>
                            </w:tcPr>
                            <w:p w14:paraId="043725ED" w14:textId="77777777" w:rsidR="005602CA" w:rsidRDefault="005602CA" w:rsidP="008960CE">
                              <w:pPr>
                                <w:jc w:val="center"/>
                              </w:pPr>
                            </w:p>
                          </w:tc>
                          <w:tc>
                            <w:tcPr>
                              <w:tcW w:w="709" w:type="dxa"/>
                              <w:vAlign w:val="center"/>
                              <w:tcPrChange w:id="995" w:author="Borja Gonzalez" w:date="2017-09-29T13:30:00Z">
                                <w:tcPr>
                                  <w:tcW w:w="709" w:type="dxa"/>
                                  <w:vAlign w:val="center"/>
                                </w:tcPr>
                              </w:tcPrChange>
                            </w:tcPr>
                            <w:p w14:paraId="52B6A919" w14:textId="77777777" w:rsidR="005602CA" w:rsidRDefault="005602CA" w:rsidP="008960CE">
                              <w:pPr>
                                <w:jc w:val="center"/>
                              </w:pPr>
                            </w:p>
                          </w:tc>
                          <w:tc>
                            <w:tcPr>
                              <w:tcW w:w="709" w:type="dxa"/>
                              <w:vAlign w:val="center"/>
                              <w:tcPrChange w:id="996" w:author="Borja Gonzalez" w:date="2017-09-29T13:30:00Z">
                                <w:tcPr>
                                  <w:tcW w:w="709" w:type="dxa"/>
                                  <w:vAlign w:val="center"/>
                                </w:tcPr>
                              </w:tcPrChange>
                            </w:tcPr>
                            <w:p w14:paraId="4482002B" w14:textId="77777777" w:rsidR="005602CA" w:rsidRDefault="005602CA" w:rsidP="008960CE">
                              <w:pPr>
                                <w:jc w:val="center"/>
                              </w:pPr>
                            </w:p>
                          </w:tc>
                          <w:tc>
                            <w:tcPr>
                              <w:tcW w:w="708" w:type="dxa"/>
                              <w:vAlign w:val="center"/>
                              <w:tcPrChange w:id="997" w:author="Borja Gonzalez" w:date="2017-09-29T13:30:00Z">
                                <w:tcPr>
                                  <w:tcW w:w="708" w:type="dxa"/>
                                  <w:vAlign w:val="center"/>
                                </w:tcPr>
                              </w:tcPrChange>
                            </w:tcPr>
                            <w:p w14:paraId="4A4D5487" w14:textId="77777777" w:rsidR="005602CA" w:rsidRDefault="005602CA" w:rsidP="008960CE">
                              <w:pPr>
                                <w:jc w:val="center"/>
                              </w:pPr>
                            </w:p>
                          </w:tc>
                          <w:tc>
                            <w:tcPr>
                              <w:tcW w:w="709" w:type="dxa"/>
                              <w:vAlign w:val="center"/>
                              <w:tcPrChange w:id="998" w:author="Borja Gonzalez" w:date="2017-09-29T13:30:00Z">
                                <w:tcPr>
                                  <w:tcW w:w="709" w:type="dxa"/>
                                  <w:vAlign w:val="center"/>
                                </w:tcPr>
                              </w:tcPrChange>
                            </w:tcPr>
                            <w:p w14:paraId="13B08FE5" w14:textId="77777777" w:rsidR="005602CA" w:rsidRDefault="005602CA" w:rsidP="008960CE">
                              <w:pPr>
                                <w:jc w:val="center"/>
                              </w:pPr>
                            </w:p>
                          </w:tc>
                          <w:tc>
                            <w:tcPr>
                              <w:tcW w:w="709" w:type="dxa"/>
                              <w:vAlign w:val="center"/>
                              <w:tcPrChange w:id="999" w:author="Borja Gonzalez" w:date="2017-09-29T13:30:00Z">
                                <w:tcPr>
                                  <w:tcW w:w="709" w:type="dxa"/>
                                  <w:vAlign w:val="center"/>
                                </w:tcPr>
                              </w:tcPrChange>
                            </w:tcPr>
                            <w:p w14:paraId="778CF74A" w14:textId="77777777" w:rsidR="005602CA" w:rsidRDefault="005602CA" w:rsidP="008960CE">
                              <w:pPr>
                                <w:jc w:val="center"/>
                              </w:pPr>
                            </w:p>
                          </w:tc>
                          <w:tc>
                            <w:tcPr>
                              <w:tcW w:w="709" w:type="dxa"/>
                              <w:vAlign w:val="center"/>
                              <w:tcPrChange w:id="1000" w:author="Borja Gonzalez" w:date="2017-09-29T13:30:00Z">
                                <w:tcPr>
                                  <w:tcW w:w="709" w:type="dxa"/>
                                  <w:vAlign w:val="center"/>
                                </w:tcPr>
                              </w:tcPrChange>
                            </w:tcPr>
                            <w:p w14:paraId="75F7CD70"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01" w:author="Borja Gonzalez" w:date="2017-09-29T13:30:00Z">
                                <w:tcPr>
                                  <w:tcW w:w="708" w:type="dxa"/>
                                  <w:vAlign w:val="center"/>
                                </w:tcPr>
                              </w:tcPrChange>
                            </w:tcPr>
                            <w:p w14:paraId="3E912FC2" w14:textId="77777777" w:rsidR="005602CA" w:rsidRDefault="005602CA" w:rsidP="008960CE">
                              <w:pPr>
                                <w:jc w:val="center"/>
                              </w:pPr>
                            </w:p>
                          </w:tc>
                          <w:tc>
                            <w:tcPr>
                              <w:tcW w:w="851" w:type="dxa"/>
                              <w:vAlign w:val="center"/>
                              <w:tcPrChange w:id="1002" w:author="Borja Gonzalez" w:date="2017-09-29T13:30:00Z">
                                <w:tcPr>
                                  <w:tcW w:w="851" w:type="dxa"/>
                                  <w:vAlign w:val="center"/>
                                </w:tcPr>
                              </w:tcPrChange>
                            </w:tcPr>
                            <w:p w14:paraId="62E1F8DF" w14:textId="77777777" w:rsidR="005602CA" w:rsidRDefault="005602CA" w:rsidP="008960CE">
                              <w:pPr>
                                <w:jc w:val="center"/>
                              </w:pPr>
                            </w:p>
                          </w:tc>
                          <w:tc>
                            <w:tcPr>
                              <w:tcW w:w="850" w:type="dxa"/>
                              <w:vAlign w:val="center"/>
                              <w:tcPrChange w:id="1003" w:author="Borja Gonzalez" w:date="2017-09-29T13:30:00Z">
                                <w:tcPr>
                                  <w:tcW w:w="850" w:type="dxa"/>
                                  <w:vAlign w:val="center"/>
                                </w:tcPr>
                              </w:tcPrChange>
                            </w:tcPr>
                            <w:p w14:paraId="12156339" w14:textId="77777777" w:rsidR="005602CA" w:rsidRDefault="005602CA" w:rsidP="008960CE">
                              <w:pPr>
                                <w:jc w:val="center"/>
                              </w:pPr>
                            </w:p>
                          </w:tc>
                          <w:tc>
                            <w:tcPr>
                              <w:tcW w:w="851" w:type="dxa"/>
                              <w:vAlign w:val="center"/>
                              <w:tcPrChange w:id="1004" w:author="Borja Gonzalez" w:date="2017-09-29T13:30:00Z">
                                <w:tcPr>
                                  <w:tcW w:w="851" w:type="dxa"/>
                                  <w:vAlign w:val="center"/>
                                </w:tcPr>
                              </w:tcPrChange>
                            </w:tcPr>
                            <w:p w14:paraId="598C3DE0" w14:textId="77777777" w:rsidR="005602CA" w:rsidRDefault="005602CA" w:rsidP="008960CE">
                              <w:pPr>
                                <w:jc w:val="center"/>
                              </w:pPr>
                            </w:p>
                          </w:tc>
                          <w:tc>
                            <w:tcPr>
                              <w:tcW w:w="850" w:type="dxa"/>
                              <w:vAlign w:val="center"/>
                              <w:tcPrChange w:id="1005" w:author="Borja Gonzalez" w:date="2017-09-29T13:30:00Z">
                                <w:tcPr>
                                  <w:tcW w:w="850" w:type="dxa"/>
                                  <w:vAlign w:val="center"/>
                                </w:tcPr>
                              </w:tcPrChange>
                            </w:tcPr>
                            <w:p w14:paraId="742E8EBE" w14:textId="77777777" w:rsidR="005602CA" w:rsidRDefault="005602CA" w:rsidP="008960CE">
                              <w:pPr>
                                <w:jc w:val="center"/>
                              </w:pPr>
                            </w:p>
                          </w:tc>
                          <w:tc>
                            <w:tcPr>
                              <w:tcW w:w="841" w:type="dxa"/>
                              <w:vAlign w:val="center"/>
                              <w:tcPrChange w:id="1006" w:author="Borja Gonzalez" w:date="2017-09-29T13:30:00Z">
                                <w:tcPr>
                                  <w:tcW w:w="983" w:type="dxa"/>
                                  <w:vAlign w:val="center"/>
                                </w:tcPr>
                              </w:tcPrChange>
                            </w:tcPr>
                            <w:p w14:paraId="3926FD18" w14:textId="77777777" w:rsidR="005602CA" w:rsidRDefault="005602CA" w:rsidP="008960CE">
                              <w:pPr>
                                <w:jc w:val="center"/>
                              </w:pPr>
                            </w:p>
                          </w:tc>
                        </w:tr>
                        <w:tr w:rsidR="005602CA" w14:paraId="37151E11" w14:textId="77777777" w:rsidTr="008960CE">
                          <w:trPr>
                            <w:cantSplit/>
                            <w:trHeight w:val="490"/>
                            <w:trPrChange w:id="1007" w:author="Borja Gonzalez" w:date="2017-09-29T13:30:00Z">
                              <w:trPr>
                                <w:cantSplit/>
                                <w:trHeight w:val="490"/>
                              </w:trPr>
                            </w:trPrChange>
                          </w:trPr>
                          <w:tc>
                            <w:tcPr>
                              <w:tcW w:w="1074" w:type="dxa"/>
                              <w:vAlign w:val="center"/>
                              <w:tcPrChange w:id="1008" w:author="Borja Gonzalez" w:date="2017-09-29T13:30:00Z">
                                <w:tcPr>
                                  <w:tcW w:w="1074" w:type="dxa"/>
                                  <w:vAlign w:val="center"/>
                                </w:tcPr>
                              </w:tcPrChange>
                            </w:tcPr>
                            <w:p w14:paraId="4B7619BE" w14:textId="77777777" w:rsidR="005602CA" w:rsidRDefault="005602CA" w:rsidP="008960CE">
                              <w:r>
                                <w:t>CU9</w:t>
                              </w:r>
                            </w:p>
                          </w:tc>
                          <w:tc>
                            <w:tcPr>
                              <w:tcW w:w="739" w:type="dxa"/>
                              <w:vAlign w:val="center"/>
                              <w:tcPrChange w:id="1009" w:author="Borja Gonzalez" w:date="2017-09-29T13:30:00Z">
                                <w:tcPr>
                                  <w:tcW w:w="739" w:type="dxa"/>
                                  <w:vAlign w:val="center"/>
                                </w:tcPr>
                              </w:tcPrChange>
                            </w:tcPr>
                            <w:p w14:paraId="0CC6708F" w14:textId="77777777" w:rsidR="005602CA" w:rsidRDefault="005602CA" w:rsidP="008960CE">
                              <w:pPr>
                                <w:jc w:val="center"/>
                              </w:pPr>
                            </w:p>
                          </w:tc>
                          <w:tc>
                            <w:tcPr>
                              <w:tcW w:w="709" w:type="dxa"/>
                              <w:vAlign w:val="center"/>
                              <w:tcPrChange w:id="1010" w:author="Borja Gonzalez" w:date="2017-09-29T13:30:00Z">
                                <w:tcPr>
                                  <w:tcW w:w="709" w:type="dxa"/>
                                  <w:vAlign w:val="center"/>
                                </w:tcPr>
                              </w:tcPrChange>
                            </w:tcPr>
                            <w:p w14:paraId="33D8CBF5" w14:textId="77777777" w:rsidR="005602CA" w:rsidRDefault="005602CA" w:rsidP="008960CE">
                              <w:pPr>
                                <w:jc w:val="center"/>
                              </w:pPr>
                            </w:p>
                          </w:tc>
                          <w:tc>
                            <w:tcPr>
                              <w:tcW w:w="709" w:type="dxa"/>
                              <w:vAlign w:val="center"/>
                              <w:tcPrChange w:id="1011" w:author="Borja Gonzalez" w:date="2017-09-29T13:30:00Z">
                                <w:tcPr>
                                  <w:tcW w:w="709" w:type="dxa"/>
                                  <w:vAlign w:val="center"/>
                                </w:tcPr>
                              </w:tcPrChange>
                            </w:tcPr>
                            <w:p w14:paraId="1F153DB6" w14:textId="77777777" w:rsidR="005602CA" w:rsidRDefault="005602CA" w:rsidP="008960CE">
                              <w:pPr>
                                <w:jc w:val="center"/>
                              </w:pPr>
                            </w:p>
                          </w:tc>
                          <w:tc>
                            <w:tcPr>
                              <w:tcW w:w="709" w:type="dxa"/>
                              <w:vAlign w:val="center"/>
                              <w:tcPrChange w:id="1012" w:author="Borja Gonzalez" w:date="2017-09-29T13:30:00Z">
                                <w:tcPr>
                                  <w:tcW w:w="709" w:type="dxa"/>
                                  <w:vAlign w:val="center"/>
                                </w:tcPr>
                              </w:tcPrChange>
                            </w:tcPr>
                            <w:p w14:paraId="0CED4271" w14:textId="77777777" w:rsidR="005602CA" w:rsidRDefault="005602CA" w:rsidP="008960CE">
                              <w:pPr>
                                <w:jc w:val="center"/>
                              </w:pPr>
                            </w:p>
                          </w:tc>
                          <w:tc>
                            <w:tcPr>
                              <w:tcW w:w="708" w:type="dxa"/>
                              <w:vAlign w:val="center"/>
                              <w:tcPrChange w:id="1013" w:author="Borja Gonzalez" w:date="2017-09-29T13:30:00Z">
                                <w:tcPr>
                                  <w:tcW w:w="708" w:type="dxa"/>
                                  <w:vAlign w:val="center"/>
                                </w:tcPr>
                              </w:tcPrChange>
                            </w:tcPr>
                            <w:p w14:paraId="051A9BEE" w14:textId="77777777" w:rsidR="005602CA" w:rsidRDefault="005602CA" w:rsidP="008960CE">
                              <w:pPr>
                                <w:jc w:val="center"/>
                              </w:pPr>
                            </w:p>
                          </w:tc>
                          <w:tc>
                            <w:tcPr>
                              <w:tcW w:w="709" w:type="dxa"/>
                              <w:vAlign w:val="center"/>
                              <w:tcPrChange w:id="1014" w:author="Borja Gonzalez" w:date="2017-09-29T13:30:00Z">
                                <w:tcPr>
                                  <w:tcW w:w="709" w:type="dxa"/>
                                  <w:vAlign w:val="center"/>
                                </w:tcPr>
                              </w:tcPrChange>
                            </w:tcPr>
                            <w:p w14:paraId="68DCB9BF" w14:textId="77777777" w:rsidR="005602CA" w:rsidRDefault="005602CA" w:rsidP="008960CE">
                              <w:pPr>
                                <w:jc w:val="center"/>
                              </w:pPr>
                            </w:p>
                          </w:tc>
                          <w:tc>
                            <w:tcPr>
                              <w:tcW w:w="709" w:type="dxa"/>
                              <w:vAlign w:val="center"/>
                              <w:tcPrChange w:id="1015" w:author="Borja Gonzalez" w:date="2017-09-29T13:30:00Z">
                                <w:tcPr>
                                  <w:tcW w:w="709" w:type="dxa"/>
                                  <w:vAlign w:val="center"/>
                                </w:tcPr>
                              </w:tcPrChange>
                            </w:tcPr>
                            <w:p w14:paraId="76CECEBE" w14:textId="77777777" w:rsidR="005602CA" w:rsidRDefault="005602CA" w:rsidP="008960CE">
                              <w:pPr>
                                <w:jc w:val="center"/>
                              </w:pPr>
                            </w:p>
                          </w:tc>
                          <w:tc>
                            <w:tcPr>
                              <w:tcW w:w="709" w:type="dxa"/>
                              <w:vAlign w:val="center"/>
                              <w:tcPrChange w:id="1016" w:author="Borja Gonzalez" w:date="2017-09-29T13:30:00Z">
                                <w:tcPr>
                                  <w:tcW w:w="709" w:type="dxa"/>
                                  <w:vAlign w:val="center"/>
                                </w:tcPr>
                              </w:tcPrChange>
                            </w:tcPr>
                            <w:p w14:paraId="76DE409D" w14:textId="77777777" w:rsidR="005602CA" w:rsidRDefault="005602CA" w:rsidP="008960CE">
                              <w:pPr>
                                <w:jc w:val="center"/>
                              </w:pPr>
                            </w:p>
                          </w:tc>
                          <w:tc>
                            <w:tcPr>
                              <w:tcW w:w="708" w:type="dxa"/>
                              <w:vAlign w:val="center"/>
                              <w:tcPrChange w:id="1017" w:author="Borja Gonzalez" w:date="2017-09-29T13:30:00Z">
                                <w:tcPr>
                                  <w:tcW w:w="708" w:type="dxa"/>
                                  <w:vAlign w:val="center"/>
                                </w:tcPr>
                              </w:tcPrChange>
                            </w:tcPr>
                            <w:p w14:paraId="4761AEF6" w14:textId="77777777" w:rsidR="005602CA" w:rsidRDefault="005602CA"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18" w:author="Borja Gonzalez" w:date="2017-09-29T13:30:00Z">
                                <w:tcPr>
                                  <w:tcW w:w="851" w:type="dxa"/>
                                  <w:vAlign w:val="center"/>
                                </w:tcPr>
                              </w:tcPrChange>
                            </w:tcPr>
                            <w:p w14:paraId="0981EAD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19" w:author="Borja Gonzalez" w:date="2017-09-29T13:30:00Z">
                                <w:tcPr>
                                  <w:tcW w:w="850" w:type="dxa"/>
                                  <w:vAlign w:val="center"/>
                                </w:tcPr>
                              </w:tcPrChange>
                            </w:tcPr>
                            <w:p w14:paraId="5819E010"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20" w:author="Borja Gonzalez" w:date="2017-09-29T13:30:00Z">
                                <w:tcPr>
                                  <w:tcW w:w="851" w:type="dxa"/>
                                  <w:vAlign w:val="center"/>
                                </w:tcPr>
                              </w:tcPrChange>
                            </w:tcPr>
                            <w:p w14:paraId="73B5AFFC"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21" w:author="Borja Gonzalez" w:date="2017-09-29T13:30:00Z">
                                <w:tcPr>
                                  <w:tcW w:w="850" w:type="dxa"/>
                                  <w:vAlign w:val="center"/>
                                </w:tcPr>
                              </w:tcPrChange>
                            </w:tcPr>
                            <w:p w14:paraId="1C2D3F26"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22" w:author="Borja Gonzalez" w:date="2017-09-29T13:30:00Z">
                                <w:tcPr>
                                  <w:tcW w:w="983" w:type="dxa"/>
                                  <w:vAlign w:val="center"/>
                                </w:tcPr>
                              </w:tcPrChange>
                            </w:tcPr>
                            <w:p w14:paraId="0EDC5E2A" w14:textId="77777777" w:rsidR="005602CA" w:rsidRPr="00580CB8" w:rsidRDefault="005602CA"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5602CA" w:rsidRDefault="005602CA" w:rsidP="00891F58"/>
                    </w:txbxContent>
                  </v:textbox>
                  <w10:wrap type="square"/>
                </v:shape>
              </w:pict>
            </mc:Fallback>
          </mc:AlternateContent>
        </w:r>
      </w:ins>
    </w:p>
    <w:p w14:paraId="7928342E" w14:textId="01F744D4" w:rsidR="00891F58" w:rsidRDefault="00891F58" w:rsidP="00E671BF">
      <w:pPr>
        <w:rPr>
          <w:ins w:id="1023" w:author="GONZALEZ DIAZ, BORJA" w:date="2017-09-30T01:04:00Z"/>
        </w:rPr>
      </w:pPr>
    </w:p>
    <w:p w14:paraId="1666C638" w14:textId="77777777" w:rsidR="00891F58" w:rsidRDefault="00891F58" w:rsidP="00E671BF">
      <w:pPr>
        <w:rPr>
          <w:ins w:id="1024" w:author="GONZALEZ DIAZ, BORJA" w:date="2017-09-30T01:04:00Z"/>
        </w:rPr>
      </w:pPr>
    </w:p>
    <w:p w14:paraId="7FCF0F68" w14:textId="77777777" w:rsidR="00891F58" w:rsidRDefault="00891F58" w:rsidP="00E671BF">
      <w:pPr>
        <w:rPr>
          <w:ins w:id="1025" w:author="GONZALEZ DIAZ, BORJA" w:date="2017-09-30T01:04:00Z"/>
        </w:rPr>
      </w:pPr>
    </w:p>
    <w:p w14:paraId="458F0A68" w14:textId="77777777" w:rsidR="00891F58" w:rsidRDefault="00891F58" w:rsidP="00E671BF">
      <w:pPr>
        <w:rPr>
          <w:ins w:id="1026" w:author="GONZALEZ DIAZ, BORJA" w:date="2017-09-30T01:04:00Z"/>
        </w:rPr>
      </w:pPr>
    </w:p>
    <w:p w14:paraId="1B8F1AEA" w14:textId="77777777" w:rsidR="00891F58" w:rsidRDefault="00891F58" w:rsidP="00E671BF">
      <w:pPr>
        <w:rPr>
          <w:ins w:id="1027" w:author="GONZALEZ DIAZ, BORJA" w:date="2017-09-30T01:04:00Z"/>
        </w:rPr>
      </w:pPr>
    </w:p>
    <w:p w14:paraId="5C084265" w14:textId="77777777" w:rsidR="00891F58" w:rsidRDefault="00891F58" w:rsidP="00E671BF">
      <w:pPr>
        <w:rPr>
          <w:ins w:id="1028" w:author="GONZALEZ DIAZ, BORJA" w:date="2017-09-30T01:04:00Z"/>
        </w:rPr>
      </w:pPr>
    </w:p>
    <w:p w14:paraId="43E81028" w14:textId="77777777" w:rsidR="00891F58" w:rsidRDefault="00891F58" w:rsidP="00E671BF">
      <w:pPr>
        <w:rPr>
          <w:ins w:id="1029" w:author="GONZALEZ DIAZ, BORJA" w:date="2017-09-30T01:04:00Z"/>
        </w:rPr>
      </w:pPr>
    </w:p>
    <w:p w14:paraId="38C0A4D9" w14:textId="77777777" w:rsidR="00891F58" w:rsidRDefault="00891F58" w:rsidP="00E671BF">
      <w:pPr>
        <w:rPr>
          <w:ins w:id="1030" w:author="GONZALEZ DIAZ, BORJA" w:date="2017-09-30T01:04:00Z"/>
        </w:rPr>
      </w:pPr>
    </w:p>
    <w:p w14:paraId="5180FC43" w14:textId="77777777" w:rsidR="00891F58" w:rsidRDefault="00891F58" w:rsidP="00E671BF">
      <w:pPr>
        <w:rPr>
          <w:ins w:id="1031" w:author="GONZALEZ DIAZ, BORJA" w:date="2017-09-30T01:04:00Z"/>
        </w:rPr>
      </w:pPr>
    </w:p>
    <w:p w14:paraId="5C5A719A" w14:textId="77777777" w:rsidR="00891F58" w:rsidRDefault="00891F58" w:rsidP="00E671BF">
      <w:pPr>
        <w:rPr>
          <w:ins w:id="1032" w:author="GONZALEZ DIAZ, BORJA" w:date="2017-09-30T01:04:00Z"/>
        </w:rPr>
      </w:pPr>
    </w:p>
    <w:p w14:paraId="14C503EE" w14:textId="77777777" w:rsidR="00891F58" w:rsidRDefault="00891F58" w:rsidP="00E671BF">
      <w:pPr>
        <w:rPr>
          <w:ins w:id="1033" w:author="GONZALEZ DIAZ, BORJA" w:date="2017-09-30T01:04:00Z"/>
        </w:rPr>
      </w:pPr>
    </w:p>
    <w:p w14:paraId="653472E9" w14:textId="77777777" w:rsidR="00891F58" w:rsidRDefault="00891F58" w:rsidP="00E671BF">
      <w:pPr>
        <w:rPr>
          <w:ins w:id="1034" w:author="GONZALEZ DIAZ, BORJA" w:date="2017-09-30T01:04:00Z"/>
        </w:rPr>
      </w:pPr>
    </w:p>
    <w:p w14:paraId="2829505A" w14:textId="77777777" w:rsidR="00891F58" w:rsidRDefault="00891F58" w:rsidP="00E671BF">
      <w:pPr>
        <w:rPr>
          <w:ins w:id="1035" w:author="GONZALEZ DIAZ, BORJA" w:date="2017-09-30T01:04:00Z"/>
        </w:rPr>
      </w:pPr>
    </w:p>
    <w:p w14:paraId="53FC6243" w14:textId="77777777" w:rsidR="00891F58" w:rsidRDefault="00891F58" w:rsidP="00E671BF">
      <w:pPr>
        <w:rPr>
          <w:ins w:id="1036" w:author="GONZALEZ DIAZ, BORJA" w:date="2017-09-30T01:04:00Z"/>
        </w:rPr>
      </w:pPr>
    </w:p>
    <w:p w14:paraId="14528ED1" w14:textId="77777777" w:rsidR="00891F58" w:rsidRDefault="00891F58" w:rsidP="00E671BF">
      <w:pPr>
        <w:rPr>
          <w:ins w:id="1037" w:author="GONZALEZ DIAZ, BORJA" w:date="2017-09-30T01:04:00Z"/>
        </w:rPr>
      </w:pPr>
    </w:p>
    <w:p w14:paraId="3E3D9FAC" w14:textId="77777777" w:rsidR="00891F58" w:rsidRDefault="00891F58" w:rsidP="00E671BF">
      <w:pPr>
        <w:rPr>
          <w:ins w:id="1038" w:author="GONZALEZ DIAZ, BORJA" w:date="2017-09-30T01:04:00Z"/>
        </w:rPr>
      </w:pPr>
    </w:p>
    <w:p w14:paraId="5D2368B7" w14:textId="77777777" w:rsidR="00891F58" w:rsidRDefault="00891F58" w:rsidP="00E671BF">
      <w:pPr>
        <w:rPr>
          <w:ins w:id="1039" w:author="GONZALEZ DIAZ, BORJA" w:date="2017-09-30T01:04:00Z"/>
        </w:rPr>
      </w:pPr>
    </w:p>
    <w:p w14:paraId="32752F84" w14:textId="77777777" w:rsidR="00891F58" w:rsidRDefault="00891F58" w:rsidP="00E671BF">
      <w:pPr>
        <w:rPr>
          <w:ins w:id="1040" w:author="GONZALEZ DIAZ, BORJA" w:date="2017-09-30T01:04:00Z"/>
        </w:rPr>
      </w:pPr>
    </w:p>
    <w:p w14:paraId="68ACFC91" w14:textId="77777777" w:rsidR="00891F58" w:rsidRDefault="00891F58" w:rsidP="00E671BF">
      <w:pPr>
        <w:rPr>
          <w:ins w:id="1041" w:author="GONZALEZ DIAZ, BORJA" w:date="2017-09-30T01:04:00Z"/>
        </w:rPr>
      </w:pPr>
    </w:p>
    <w:p w14:paraId="5F73644A" w14:textId="77777777" w:rsidR="00891F58" w:rsidRDefault="00891F58" w:rsidP="00E671BF">
      <w:pPr>
        <w:rPr>
          <w:ins w:id="1042" w:author="GONZALEZ DIAZ, BORJA" w:date="2017-09-30T01:04:00Z"/>
        </w:rPr>
      </w:pPr>
    </w:p>
    <w:p w14:paraId="68DB5FEB" w14:textId="77777777" w:rsidR="00891F58" w:rsidRDefault="00891F58" w:rsidP="00E671BF">
      <w:pPr>
        <w:rPr>
          <w:ins w:id="1043" w:author="GONZALEZ DIAZ, BORJA" w:date="2017-09-30T01:04:00Z"/>
        </w:rPr>
      </w:pPr>
    </w:p>
    <w:p w14:paraId="42FBAFEF" w14:textId="77777777" w:rsidR="00891F58" w:rsidRDefault="00891F58" w:rsidP="00E671BF">
      <w:pPr>
        <w:rPr>
          <w:ins w:id="1044" w:author="GONZALEZ DIAZ, BORJA" w:date="2017-09-30T01:04:00Z"/>
        </w:rPr>
      </w:pPr>
    </w:p>
    <w:p w14:paraId="4C993D70" w14:textId="77777777" w:rsidR="00891F58" w:rsidRDefault="00891F58" w:rsidP="00E671BF">
      <w:pPr>
        <w:rPr>
          <w:ins w:id="1045" w:author="GONZALEZ DIAZ, BORJA" w:date="2017-09-30T01:04:00Z"/>
        </w:rPr>
      </w:pPr>
    </w:p>
    <w:p w14:paraId="2DD6D4D2" w14:textId="77777777" w:rsidR="00891F58" w:rsidRDefault="00891F58" w:rsidP="00E671BF">
      <w:pPr>
        <w:rPr>
          <w:ins w:id="1046" w:author="GONZALEZ DIAZ, BORJA" w:date="2017-09-30T01:04:00Z"/>
        </w:rPr>
      </w:pPr>
    </w:p>
    <w:p w14:paraId="25AF3BAE" w14:textId="77777777" w:rsidR="00891F58" w:rsidRDefault="00891F58" w:rsidP="00E671BF">
      <w:pPr>
        <w:rPr>
          <w:ins w:id="1047"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048" w:name="_Toc494476005"/>
      <w:bookmarkStart w:id="1049" w:name="_Toc494726491"/>
      <w:r>
        <w:lastRenderedPageBreak/>
        <w:t xml:space="preserve">3.5.  </w:t>
      </w:r>
      <w:r w:rsidR="00D51A6F" w:rsidRPr="0040221C">
        <w:t>Arquitectura del sistema</w:t>
      </w:r>
      <w:bookmarkEnd w:id="155"/>
      <w:bookmarkEnd w:id="156"/>
      <w:bookmarkEnd w:id="1048"/>
      <w:bookmarkEnd w:id="1049"/>
    </w:p>
    <w:p w14:paraId="24E7DA5F" w14:textId="77777777" w:rsidR="008A1614" w:rsidRDefault="008A1614" w:rsidP="0028735F"/>
    <w:p w14:paraId="6DB130E5" w14:textId="46CDB017" w:rsidR="008A1614" w:rsidRDefault="00BE7488" w:rsidP="0028735F">
      <w:pPr>
        <w:pStyle w:val="Ttulo3"/>
      </w:pPr>
      <w:bookmarkStart w:id="1050" w:name="_Toc494476006"/>
      <w:bookmarkStart w:id="1051" w:name="_Toc494726492"/>
      <w:r>
        <w:t xml:space="preserve">3.5.1.  </w:t>
      </w:r>
      <w:r w:rsidR="00726AE6">
        <w:t xml:space="preserve">Diseño visual (Storyboard) </w:t>
      </w:r>
      <w:r w:rsidR="008A1614">
        <w:t>de la aplicación web</w:t>
      </w:r>
      <w:bookmarkEnd w:id="1050"/>
      <w:bookmarkEnd w:id="1051"/>
    </w:p>
    <w:p w14:paraId="3F6B593D" w14:textId="77777777" w:rsidR="008A1614" w:rsidRDefault="008A1614" w:rsidP="0028735F"/>
    <w:p w14:paraId="144B479D" w14:textId="2029724C" w:rsidR="008A1614" w:rsidRDefault="00BE7488" w:rsidP="0028735F">
      <w:pPr>
        <w:pStyle w:val="Ttulo4"/>
      </w:pPr>
      <w:proofErr w:type="gramStart"/>
      <w:r>
        <w:t xml:space="preserve">3.5.1.1  </w:t>
      </w:r>
      <w:r w:rsidR="00065470">
        <w:t>Sección</w:t>
      </w:r>
      <w:proofErr w:type="gramEnd"/>
      <w:r w:rsidR="00065470">
        <w:t xml:space="preserve"> de Inicio</w:t>
      </w:r>
    </w:p>
    <w:p w14:paraId="38915077" w14:textId="77777777" w:rsidR="00065470" w:rsidRPr="008A1614" w:rsidRDefault="00065470" w:rsidP="0028735F">
      <w:pPr>
        <w:rPr>
          <w:ins w:id="1052" w:author="Borja Gonzalez" w:date="2017-09-08T10:44:00Z"/>
        </w:rPr>
      </w:pPr>
    </w:p>
    <w:p w14:paraId="254E275E" w14:textId="74CC9108" w:rsidR="008A1614" w:rsidRDefault="003B170A" w:rsidP="0028735F">
      <w:pPr>
        <w:rPr>
          <w:ins w:id="1053"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1054" w:author="Borja Gonzalez" w:date="2017-09-08T11:09:00Z"/>
        </w:rPr>
      </w:pPr>
    </w:p>
    <w:p w14:paraId="76136A52" w14:textId="66017977" w:rsidR="00065470" w:rsidRDefault="00065470" w:rsidP="0028735F">
      <w:pPr>
        <w:rPr>
          <w:ins w:id="1055"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056" w:author="GONZALEZ DIAZ, BORJA" w:date="2017-10-02T17:12:00Z"/>
        </w:rPr>
      </w:pPr>
    </w:p>
    <w:p w14:paraId="1575CC9E" w14:textId="77777777" w:rsidR="00AC3428" w:rsidRDefault="00AC3428" w:rsidP="0028735F">
      <w:pPr>
        <w:pStyle w:val="Ttulo4"/>
        <w:rPr>
          <w:ins w:id="1057"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rsidP="00AC3428">
      <w:pPr>
        <w:rPr>
          <w:ins w:id="1058" w:author="GONZALEZ DIAZ, BORJA" w:date="2017-10-02T17:12:00Z"/>
        </w:rPr>
        <w:pPrChange w:id="1059" w:author="GONZALEZ DIAZ, BORJA" w:date="2017-10-02T17:12:00Z">
          <w:pPr>
            <w:pStyle w:val="Ttulo4"/>
          </w:pPr>
        </w:pPrChange>
      </w:pPr>
    </w:p>
    <w:p w14:paraId="75FA6B1C" w14:textId="7112996F" w:rsidR="00065470" w:rsidRDefault="00BE7488" w:rsidP="0028735F">
      <w:pPr>
        <w:pStyle w:val="Ttulo4"/>
        <w:rPr>
          <w:ins w:id="1060" w:author="Borja Gonzalez" w:date="2017-09-28T15:56:00Z"/>
        </w:rPr>
      </w:pPr>
      <w:proofErr w:type="gramStart"/>
      <w:r>
        <w:lastRenderedPageBreak/>
        <w:t xml:space="preserve">3.5.1.2  </w:t>
      </w:r>
      <w:r w:rsidR="00065470">
        <w:t>Sección</w:t>
      </w:r>
      <w:proofErr w:type="gramEnd"/>
      <w:r w:rsidR="00065470">
        <w:t xml:space="preserve"> de Pacientes</w:t>
      </w:r>
    </w:p>
    <w:p w14:paraId="3569DE1B" w14:textId="77777777" w:rsidR="000238E4" w:rsidRPr="000238E4" w:rsidRDefault="000238E4">
      <w:pPr>
        <w:pPrChange w:id="1061" w:author="Borja Gonzalez" w:date="2017-09-28T15:56:00Z">
          <w:pPr>
            <w:pStyle w:val="Ttulo4"/>
          </w:pPr>
        </w:pPrChange>
      </w:pPr>
    </w:p>
    <w:p w14:paraId="657935D7" w14:textId="3DF8EAE9" w:rsidR="00065470" w:rsidRDefault="00571CD6" w:rsidP="00C61804">
      <w:bookmarkStart w:id="1062" w:name="_Toc364792197"/>
      <w:bookmarkStart w:id="1063"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1064"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5602CA" w:rsidRDefault="005602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5602CA" w:rsidRDefault="005602CA"/>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065" w:author="GONZALEZ DIAZ, BORJA" w:date="2017-10-02T17:12:00Z"/>
        </w:rPr>
      </w:pPr>
    </w:p>
    <w:p w14:paraId="22AC2994" w14:textId="77777777" w:rsidR="00AC3428" w:rsidRDefault="00AC3428" w:rsidP="0028735F">
      <w:pPr>
        <w:rPr>
          <w:ins w:id="1066" w:author="GONZALEZ DIAZ, BORJA" w:date="2017-10-02T17:12:00Z"/>
        </w:rPr>
      </w:pPr>
    </w:p>
    <w:p w14:paraId="26BDFEB4" w14:textId="77777777" w:rsidR="00AC3428" w:rsidRDefault="00AC3428" w:rsidP="0028735F">
      <w:pPr>
        <w:rPr>
          <w:ins w:id="1067" w:author="GONZALEZ DIAZ, BORJA" w:date="2017-10-02T17:12:00Z"/>
        </w:rPr>
      </w:pPr>
    </w:p>
    <w:p w14:paraId="61E101A0" w14:textId="77777777" w:rsidR="00AC3428" w:rsidRDefault="00AC3428" w:rsidP="0028735F"/>
    <w:p w14:paraId="2D4178A8" w14:textId="1D69A2E0" w:rsidR="00065470" w:rsidRDefault="00BE7488" w:rsidP="0028735F">
      <w:pPr>
        <w:pStyle w:val="Ttulo4"/>
      </w:pPr>
      <w:proofErr w:type="gramStart"/>
      <w:r>
        <w:lastRenderedPageBreak/>
        <w:t xml:space="preserve">3.5.1.3  </w:t>
      </w:r>
      <w:r w:rsidR="00065470">
        <w:t>Sección</w:t>
      </w:r>
      <w:proofErr w:type="gramEnd"/>
      <w:r w:rsidR="00065470">
        <w:t xml:space="preserve">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068" w:author="GONZALEZ DIAZ, BORJA" w:date="2017-10-02T17:12:00Z"/>
        </w:rPr>
      </w:pPr>
      <w:bookmarkStart w:id="1069" w:name="_Toc494476007"/>
      <w:bookmarkStart w:id="1070" w:name="_Toc494726493"/>
    </w:p>
    <w:p w14:paraId="167EDA62" w14:textId="77777777" w:rsidR="00AC3428" w:rsidRPr="00AC3428" w:rsidRDefault="00AC3428" w:rsidP="00AC3428">
      <w:pPr>
        <w:rPr>
          <w:ins w:id="1071" w:author="GONZALEZ DIAZ, BORJA" w:date="2017-10-02T17:12:00Z"/>
        </w:rPr>
        <w:pPrChange w:id="1072" w:author="GONZALEZ DIAZ, BORJA" w:date="2017-10-02T17:12:00Z">
          <w:pPr>
            <w:pStyle w:val="Ttulo3"/>
          </w:pPr>
        </w:pPrChange>
      </w:pPr>
    </w:p>
    <w:p w14:paraId="67E957FB" w14:textId="131CA241" w:rsidR="00850FEB" w:rsidRDefault="00BE7488" w:rsidP="0028735F">
      <w:pPr>
        <w:pStyle w:val="Ttulo3"/>
      </w:pPr>
      <w:proofErr w:type="gramStart"/>
      <w:r>
        <w:lastRenderedPageBreak/>
        <w:t xml:space="preserve">3.5.2  </w:t>
      </w:r>
      <w:r w:rsidR="003022BA">
        <w:t>Esquema</w:t>
      </w:r>
      <w:proofErr w:type="gramEnd"/>
      <w:r w:rsidR="003022BA">
        <w:t xml:space="preserve"> del modelo de datos</w:t>
      </w:r>
      <w:bookmarkEnd w:id="1069"/>
      <w:bookmarkEnd w:id="1070"/>
    </w:p>
    <w:p w14:paraId="238E9047" w14:textId="5BB4EA5E" w:rsidR="00A2322F" w:rsidRDefault="00BE7488" w:rsidP="00A2322F">
      <w:pPr>
        <w:pStyle w:val="Ttulo4"/>
        <w:rPr>
          <w:ins w:id="1073" w:author="Borja Gonzalez" w:date="2017-09-08T18:13:00Z"/>
        </w:rPr>
      </w:pPr>
      <w:proofErr w:type="gramStart"/>
      <w:r>
        <w:t xml:space="preserve">3.5.2.1  </w:t>
      </w:r>
      <w:r w:rsidR="000B3518">
        <w:t>Modelo</w:t>
      </w:r>
      <w:proofErr w:type="gramEnd"/>
      <w:r w:rsidR="000B3518">
        <w:t xml:space="preserve">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074" w:author="GONZALEZ DIAZ, BORJA" w:date="2017-10-02T18:06:00Z">
        <w:r w:rsidRPr="006F3764" w:rsidDel="00C9192C">
          <w:delText>datos</w:delText>
        </w:r>
      </w:del>
      <w:ins w:id="1075"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076" w:author="GONZALEZ DIAZ, BORJA" w:date="2017-10-02T18:06:00Z">
        <w:r w:rsidDel="00C9192C">
          <w:delText>esta</w:delText>
        </w:r>
      </w:del>
      <w:ins w:id="1077"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078"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079"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080"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081"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082" w:author="GONZALEZ DIAZ, BORJA" w:date="2017-10-02T18:06:00Z">
        <w:r w:rsidR="002168F5" w:rsidDel="00C9192C">
          <w:delText>mas</w:delText>
        </w:r>
      </w:del>
      <w:ins w:id="1083"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w:t>
      </w:r>
      <w:proofErr w:type="gramStart"/>
      <w:r w:rsidR="000F4647">
        <w:t>tanto</w:t>
      </w:r>
      <w:proofErr w:type="gramEnd"/>
      <w:r w:rsidR="000F4647">
        <w:t xml:space="preserve">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1084" w:author="Borja Gonzalez" w:date="2017-09-26T16:27:00Z"/>
        </w:rPr>
      </w:pPr>
      <w:bookmarkStart w:id="1085" w:name="_Toc494476008"/>
      <w:bookmarkStart w:id="1086" w:name="_Toc494726494"/>
      <w:proofErr w:type="gramStart"/>
      <w:r>
        <w:t xml:space="preserve">3.5.3  </w:t>
      </w:r>
      <w:r w:rsidR="003B3448">
        <w:t>Estructura</w:t>
      </w:r>
      <w:proofErr w:type="gramEnd"/>
      <w:r w:rsidR="003B3448">
        <w:t xml:space="preserve"> del archivo </w:t>
      </w:r>
      <w:commentRangeStart w:id="1087"/>
      <w:r w:rsidR="003B3448">
        <w:t>CSV</w:t>
      </w:r>
      <w:commentRangeEnd w:id="1087"/>
      <w:r w:rsidR="000B3518">
        <w:rPr>
          <w:rStyle w:val="Refdecomentario"/>
          <w:rFonts w:asciiTheme="minorHAnsi" w:eastAsiaTheme="minorEastAsia" w:hAnsiTheme="minorHAnsi" w:cstheme="minorBidi"/>
          <w:b w:val="0"/>
          <w:bCs w:val="0"/>
          <w:color w:val="auto"/>
        </w:rPr>
        <w:commentReference w:id="1087"/>
      </w:r>
      <w:bookmarkEnd w:id="1085"/>
      <w:bookmarkEnd w:id="1086"/>
    </w:p>
    <w:p w14:paraId="4292E54F" w14:textId="2CE18B79" w:rsidR="00B41153" w:rsidRDefault="00B41153" w:rsidP="00B41153"/>
    <w:p w14:paraId="20CCFA6B" w14:textId="46B95E25" w:rsidR="00752D12" w:rsidRDefault="00752D12" w:rsidP="00B41153">
      <w:pPr>
        <w:rPr>
          <w:ins w:id="1088" w:author="Rodrigo García" w:date="2017-09-29T10:29:00Z"/>
        </w:rPr>
      </w:pPr>
      <w:r>
        <w:t xml:space="preserve">La utilización de los archivos CSV es fundamental para el desarrollo de esta aplicación web, ya que el dispositivo Werium Basic Pro, al realizar </w:t>
      </w:r>
      <w:del w:id="1089" w:author="GONZALEZ DIAZ, BORJA" w:date="2017-10-02T18:06:00Z">
        <w:r w:rsidDel="00C9192C">
          <w:delText>un medición</w:delText>
        </w:r>
      </w:del>
      <w:ins w:id="1090"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091"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092"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093" w:author="Rodrigo García" w:date="2017-09-29T10:31:00Z">
        <w:r w:rsidR="00DC428D">
          <w:t>,</w:t>
        </w:r>
      </w:ins>
      <w:r w:rsidR="00403458">
        <w:t xml:space="preserve"> </w:t>
      </w:r>
      <w:del w:id="1094" w:author="GONZALEZ DIAZ, BORJA" w:date="2017-10-02T18:06:00Z">
        <w:r w:rsidR="00403458" w:rsidDel="00C9192C">
          <w:delText>ya que</w:delText>
        </w:r>
      </w:del>
      <w:ins w:id="1095"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096" w:name="RANGE!B2:B12"/>
            <w:r w:rsidRPr="00E333DA">
              <w:t>-0,10</w:t>
            </w:r>
            <w:bookmarkEnd w:id="109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097"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098" w:author="Rodrigo García" w:date="2017-09-29T10:31:00Z"/>
        </w:rPr>
      </w:pPr>
    </w:p>
    <w:p w14:paraId="33934FDC" w14:textId="77777777" w:rsidR="00AC3428" w:rsidRDefault="00AC3428" w:rsidP="00AC3428">
      <w:pPr>
        <w:rPr>
          <w:ins w:id="1099" w:author="GONZALEZ DIAZ, BORJA" w:date="2017-10-02T17:12:00Z"/>
        </w:rPr>
      </w:pPr>
    </w:p>
    <w:p w14:paraId="356B6FA2" w14:textId="77777777" w:rsidR="00AC3428" w:rsidRDefault="00AC3428" w:rsidP="00AC3428">
      <w:pPr>
        <w:rPr>
          <w:ins w:id="1100" w:author="GONZALEZ DIAZ, BORJA" w:date="2017-10-02T17:12:00Z"/>
        </w:rPr>
      </w:pPr>
    </w:p>
    <w:p w14:paraId="75A662FB" w14:textId="77777777" w:rsidR="00AC3428" w:rsidRDefault="00AC3428" w:rsidP="00AC3428">
      <w:pPr>
        <w:rPr>
          <w:ins w:id="1101" w:author="GONZALEZ DIAZ, BORJA" w:date="2017-10-02T17:12:00Z"/>
        </w:rPr>
      </w:pPr>
    </w:p>
    <w:p w14:paraId="0B301BD1" w14:textId="77777777" w:rsidR="00AC3428" w:rsidRDefault="00AC3428" w:rsidP="00AC3428">
      <w:pPr>
        <w:rPr>
          <w:ins w:id="1102" w:author="GONZALEZ DIAZ, BORJA" w:date="2017-10-02T17:12:00Z"/>
        </w:rPr>
      </w:pPr>
    </w:p>
    <w:p w14:paraId="4FA7D24E" w14:textId="77777777" w:rsidR="00AC3428" w:rsidRDefault="00AC3428" w:rsidP="00AC3428">
      <w:pPr>
        <w:rPr>
          <w:ins w:id="1103" w:author="GONZALEZ DIAZ, BORJA" w:date="2017-10-02T17:12:00Z"/>
        </w:rPr>
      </w:pPr>
    </w:p>
    <w:p w14:paraId="743BC8B5" w14:textId="77777777" w:rsidR="00AC3428" w:rsidRDefault="00AC3428" w:rsidP="00AC3428">
      <w:pPr>
        <w:rPr>
          <w:ins w:id="1104" w:author="GONZALEZ DIAZ, BORJA" w:date="2017-10-02T17:12:00Z"/>
        </w:rPr>
      </w:pPr>
    </w:p>
    <w:p w14:paraId="348FC7CF" w14:textId="77777777" w:rsidR="00AC3428" w:rsidRDefault="00AC3428" w:rsidP="00AC3428">
      <w:pPr>
        <w:rPr>
          <w:ins w:id="1105" w:author="GONZALEZ DIAZ, BORJA" w:date="2017-10-02T17:12:00Z"/>
        </w:rPr>
      </w:pPr>
    </w:p>
    <w:p w14:paraId="0AF11403" w14:textId="77777777" w:rsidR="00AC3428" w:rsidRDefault="00AC3428" w:rsidP="00AC3428">
      <w:pPr>
        <w:rPr>
          <w:ins w:id="1106" w:author="GONZALEZ DIAZ, BORJA" w:date="2017-10-02T17:12:00Z"/>
        </w:rPr>
      </w:pPr>
    </w:p>
    <w:p w14:paraId="5D997953" w14:textId="77777777" w:rsidR="00AC3428" w:rsidRDefault="00AC3428" w:rsidP="00AC3428">
      <w:pPr>
        <w:rPr>
          <w:ins w:id="1107" w:author="GONZALEZ DIAZ, BORJA" w:date="2017-10-02T17:12:00Z"/>
        </w:rPr>
      </w:pPr>
    </w:p>
    <w:p w14:paraId="63D054DE" w14:textId="77777777" w:rsidR="00AC3428" w:rsidRDefault="00AC3428" w:rsidP="00AC3428">
      <w:pPr>
        <w:rPr>
          <w:ins w:id="1108" w:author="GONZALEZ DIAZ, BORJA" w:date="2017-10-02T17:12:00Z"/>
        </w:rPr>
      </w:pPr>
    </w:p>
    <w:p w14:paraId="4A54C22F" w14:textId="77777777" w:rsidR="00AC3428" w:rsidRDefault="00AC3428" w:rsidP="00AC3428">
      <w:pPr>
        <w:rPr>
          <w:ins w:id="1109" w:author="GONZALEZ DIAZ, BORJA" w:date="2017-10-02T17:12:00Z"/>
        </w:rPr>
      </w:pPr>
    </w:p>
    <w:p w14:paraId="30AA5061" w14:textId="77777777" w:rsidR="00AC3428" w:rsidRDefault="00AC3428" w:rsidP="00AC3428">
      <w:pPr>
        <w:rPr>
          <w:ins w:id="1110" w:author="GONZALEZ DIAZ, BORJA" w:date="2017-10-02T17:12:00Z"/>
        </w:rPr>
      </w:pPr>
    </w:p>
    <w:p w14:paraId="10DA61C6" w14:textId="77777777" w:rsidR="00AC3428" w:rsidRDefault="00AC3428" w:rsidP="00AC3428">
      <w:pPr>
        <w:rPr>
          <w:ins w:id="1111" w:author="GONZALEZ DIAZ, BORJA" w:date="2017-10-02T17:12:00Z"/>
        </w:rPr>
      </w:pPr>
    </w:p>
    <w:p w14:paraId="24E595D0" w14:textId="77777777" w:rsidR="00AC3428" w:rsidRDefault="00AC3428" w:rsidP="00AC3428">
      <w:pPr>
        <w:rPr>
          <w:ins w:id="1112" w:author="GONZALEZ DIAZ, BORJA" w:date="2017-10-02T17:12:00Z"/>
        </w:rPr>
      </w:pPr>
    </w:p>
    <w:p w14:paraId="16B11ED6" w14:textId="77777777" w:rsidR="00AC3428" w:rsidRDefault="00AC3428" w:rsidP="00AC3428">
      <w:pPr>
        <w:rPr>
          <w:ins w:id="1113" w:author="GONZALEZ DIAZ, BORJA" w:date="2017-10-02T17:12:00Z"/>
        </w:rPr>
      </w:pPr>
    </w:p>
    <w:p w14:paraId="23F8BC27" w14:textId="77777777" w:rsidR="00AC3428" w:rsidRPr="00AC3428" w:rsidRDefault="00AC3428" w:rsidP="00AC3428">
      <w:pPr>
        <w:rPr>
          <w:ins w:id="1114" w:author="GONZALEZ DIAZ, BORJA" w:date="2017-10-02T17:12:00Z"/>
        </w:rPr>
      </w:pPr>
    </w:p>
    <w:p w14:paraId="147AD41B" w14:textId="51EFAC81" w:rsidR="00D51A6F" w:rsidRDefault="00BE7488" w:rsidP="00D51A6F">
      <w:pPr>
        <w:pStyle w:val="Ttulo1"/>
      </w:pPr>
      <w:bookmarkStart w:id="1115" w:name="_Toc364792198"/>
      <w:bookmarkStart w:id="1116" w:name="_Toc366229220"/>
      <w:bookmarkStart w:id="1117" w:name="_Toc494476009"/>
      <w:bookmarkStart w:id="1118" w:name="_Toc494726495"/>
      <w:bookmarkEnd w:id="1062"/>
      <w:bookmarkEnd w:id="1063"/>
      <w:r>
        <w:lastRenderedPageBreak/>
        <w:t xml:space="preserve">4.  </w:t>
      </w:r>
      <w:r w:rsidR="00D51A6F" w:rsidRPr="0040221C">
        <w:t>Implementación</w:t>
      </w:r>
      <w:bookmarkEnd w:id="1115"/>
      <w:bookmarkEnd w:id="1116"/>
      <w:bookmarkEnd w:id="1117"/>
      <w:bookmarkEnd w:id="1118"/>
    </w:p>
    <w:p w14:paraId="4F6B079D" w14:textId="77777777" w:rsidR="00932FA0" w:rsidRPr="00932FA0" w:rsidRDefault="00932FA0" w:rsidP="00932FA0"/>
    <w:p w14:paraId="7918E0CA" w14:textId="65E94C83" w:rsidR="00932FA0" w:rsidRDefault="00932FA0" w:rsidP="00932FA0">
      <w:r w:rsidRPr="00932FA0">
        <w:t>En este cap</w:t>
      </w:r>
      <w:del w:id="1119" w:author="Rodrigo García" w:date="2017-09-29T10:32:00Z">
        <w:r w:rsidRPr="00932FA0" w:rsidDel="00DC428D">
          <w:delText>i</w:delText>
        </w:r>
      </w:del>
      <w:ins w:id="1120"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121" w:author="Rodrigo García" w:date="2017-09-29T10:32:00Z">
        <w:r w:rsidRPr="00932FA0" w:rsidDel="00DC428D">
          <w:delText>se va a poder visualizar</w:delText>
        </w:r>
      </w:del>
      <w:ins w:id="1122"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123" w:name="_Toc494476010"/>
      <w:bookmarkStart w:id="1124" w:name="_Toc494726496"/>
      <w:r>
        <w:t>4.1.  Comunicación Cliente-Servidor</w:t>
      </w:r>
      <w:bookmarkEnd w:id="1123"/>
      <w:bookmarkEnd w:id="1124"/>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125" w:author="Borja Gonzalez" w:date="2017-09-26T22:11:00Z">
        <w:r>
          <w:t xml:space="preserve">. </w:t>
        </w:r>
      </w:ins>
      <w:r w:rsidR="003100B2">
        <w:t xml:space="preserve">A continuación </w:t>
      </w:r>
      <w:del w:id="1126" w:author="Rodrigo García" w:date="2017-09-29T10:32:00Z">
        <w:r w:rsidR="003100B2" w:rsidDel="00DC428D">
          <w:delText xml:space="preserve">podremos </w:delText>
        </w:r>
      </w:del>
      <w:ins w:id="1127" w:author="Rodrigo García" w:date="2017-09-29T10:32:00Z">
        <w:r w:rsidR="00DC428D">
          <w:t>se puede</w:t>
        </w:r>
      </w:ins>
      <w:r w:rsidR="003100B2">
        <w:t xml:space="preserve"> ver c</w:t>
      </w:r>
      <w:del w:id="1128" w:author="Rodrigo García" w:date="2017-09-29T10:32:00Z">
        <w:r w:rsidR="003100B2" w:rsidDel="00DC428D">
          <w:delText>o</w:delText>
        </w:r>
      </w:del>
      <w:ins w:id="1129"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130" w:name="_Toc494476011"/>
      <w:bookmarkStart w:id="1131" w:name="_Toc494726497"/>
      <w:r>
        <w:t>4.1.1.  Servidor</w:t>
      </w:r>
      <w:bookmarkEnd w:id="1130"/>
      <w:bookmarkEnd w:id="113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891F58"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132" w:author="Borja Gonzalez" w:date="2017-09-29T16:38:00Z">
                  <w:rPr/>
                </w:rPrChange>
              </w:rPr>
              <w:pPrChange w:id="1133"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134" w:author="GONZALEZ DIAZ, BORJA" w:date="2017-09-29T18:15:00Z">
            <w:rPr/>
          </w:rPrChange>
        </w:rPr>
      </w:pPr>
    </w:p>
    <w:p w14:paraId="2A249980" w14:textId="77777777" w:rsidR="000668F5" w:rsidRPr="00752D12" w:rsidRDefault="000668F5" w:rsidP="00A51E6E">
      <w:pPr>
        <w:rPr>
          <w:lang w:val="en-US"/>
          <w:rPrChange w:id="1135" w:author="GONZALEZ DIAZ, BORJA" w:date="2017-09-29T18:15:00Z">
            <w:rPr/>
          </w:rPrChange>
        </w:rPr>
      </w:pPr>
    </w:p>
    <w:p w14:paraId="59219D0A" w14:textId="6EAF27A0" w:rsidR="000668F5" w:rsidRDefault="000668F5" w:rsidP="00A51E6E">
      <w:commentRangeStart w:id="1136"/>
      <w:r>
        <w:t xml:space="preserve">2.  </w:t>
      </w:r>
      <w:r w:rsidR="00F265D5">
        <w:t xml:space="preserve">Utilizando </w:t>
      </w:r>
      <w:commentRangeEnd w:id="1136"/>
      <w:r w:rsidR="00DC428D">
        <w:rPr>
          <w:rStyle w:val="Refdecomentario"/>
        </w:rPr>
        <w:commentReference w:id="1136"/>
      </w:r>
      <w:r w:rsidR="00F265D5">
        <w:t>el middleware estático, especificamos la carpeta pública del servidor para disponer de l</w:t>
      </w:r>
      <w:r w:rsidR="00447BFC">
        <w:t>as páginas</w:t>
      </w:r>
      <w:ins w:id="1137" w:author="Borja Gonzalez" w:date="2017-09-26T22:12:00Z">
        <w:r w:rsidR="00FB6C2E">
          <w:t xml:space="preserve"> </w:t>
        </w:r>
      </w:ins>
      <w:r w:rsidR="00F265D5">
        <w:t xml:space="preserve">HTML. </w:t>
      </w:r>
      <w:del w:id="1138" w:author="Rodrigo García" w:date="2017-09-29T10:32:00Z">
        <w:r w:rsidR="00F265D5" w:rsidDel="00DC428D">
          <w:delText>Ést</w:delText>
        </w:r>
        <w:r w:rsidR="00447BFC" w:rsidDel="00DC428D">
          <w:delText xml:space="preserve">as </w:delText>
        </w:r>
      </w:del>
      <w:ins w:id="1139" w:author="Rodrigo García" w:date="2017-09-29T10:32:00Z">
        <w:r w:rsidR="00DC428D">
          <w:t xml:space="preserve">Estas </w:t>
        </w:r>
      </w:ins>
      <w:r w:rsidR="00447BFC">
        <w:t>páginas</w:t>
      </w:r>
      <w:ins w:id="1140"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141" w:author="Rodrigo García" w:date="2017-09-29T10:32:00Z">
        <w:r w:rsidR="00F265D5" w:rsidDel="00DC428D">
          <w:delText>las códigos</w:delText>
        </w:r>
      </w:del>
      <w:ins w:id="1142" w:author="Rodrigo García" w:date="2017-09-29T10:32:00Z">
        <w:r w:rsidR="00DC428D">
          <w:t>el código</w:t>
        </w:r>
      </w:ins>
      <w:r w:rsidR="00F265D5">
        <w:t xml:space="preserve"> HTML (index.html, paciente.html y evolución.html) se encuentra</w:t>
      </w:r>
      <w:del w:id="1143"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891F58"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144"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145"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146"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147"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148"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149"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150" w:author="GONZALEZ DIAZ, BORJA" w:date="2017-09-29T19:03:00Z">
                  <w:rPr>
                    <w:rFonts w:ascii="Monaco" w:hAnsi="Monaco" w:cs="Monaco"/>
                    <w:lang w:val="en-US"/>
                  </w:rPr>
                </w:rPrChange>
              </w:rPr>
              <w:t xml:space="preserve"> </w:t>
            </w:r>
            <w:proofErr w:type="gramStart"/>
            <w:r w:rsidRPr="00DE081A">
              <w:rPr>
                <w:rFonts w:ascii="Monaco" w:hAnsi="Monaco" w:cs="Monaco"/>
                <w:color w:val="000000"/>
                <w:sz w:val="20"/>
                <w:szCs w:val="20"/>
                <w:lang w:val="en-US"/>
                <w:rPrChange w:id="1151"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152" w:author="GONZALEZ DIAZ, BORJA" w:date="2017-09-29T19:03:00Z">
                  <w:rPr>
                    <w:rFonts w:ascii="Monaco" w:hAnsi="Monaco" w:cs="Monaco"/>
                    <w:b/>
                    <w:bCs/>
                    <w:color w:val="000000"/>
                    <w:lang w:val="en-US"/>
                  </w:rPr>
                </w:rPrChange>
              </w:rPr>
              <w:t>(</w:t>
            </w:r>
            <w:proofErr w:type="gramEnd"/>
            <w:r w:rsidRPr="00DE081A">
              <w:rPr>
                <w:rFonts w:ascii="Monaco" w:hAnsi="Monaco" w:cs="Monaco"/>
                <w:b/>
                <w:bCs/>
                <w:color w:val="000000"/>
                <w:sz w:val="20"/>
                <w:szCs w:val="20"/>
                <w:lang w:val="en-US"/>
                <w:rPrChange w:id="1153"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154" w:author="Borja Gonzalez" w:date="2017-09-29T16:39:00Z">
                  <w:rPr/>
                </w:rPrChange>
              </w:rPr>
              <w:pPrChange w:id="1155" w:author="Borja Gonzalez" w:date="2017-09-29T16:39:00Z">
                <w:pPr/>
              </w:pPrChange>
            </w:pPr>
            <w:r w:rsidRPr="00DE081A">
              <w:rPr>
                <w:rFonts w:ascii="Monaco" w:hAnsi="Monaco" w:cs="Monaco"/>
                <w:color w:val="000000"/>
                <w:sz w:val="20"/>
                <w:szCs w:val="20"/>
                <w:lang w:val="en-US"/>
                <w:rPrChange w:id="1156"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157"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158"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159" w:author="GONZALEZ DIAZ, BORJA" w:date="2017-09-29T19:03:00Z">
                  <w:rPr>
                    <w:rFonts w:ascii="Monaco" w:hAnsi="Monaco" w:cs="Monaco"/>
                    <w:b/>
                    <w:bCs/>
                    <w:color w:val="000000"/>
                    <w:lang w:val="en-US"/>
                  </w:rPr>
                </w:rPrChange>
              </w:rPr>
              <w:t>(</w:t>
            </w:r>
            <w:proofErr w:type="gramStart"/>
            <w:r w:rsidRPr="00DE081A">
              <w:rPr>
                <w:rFonts w:ascii="Monaco" w:hAnsi="Monaco" w:cs="Monaco"/>
                <w:color w:val="000000"/>
                <w:sz w:val="20"/>
                <w:szCs w:val="20"/>
                <w:lang w:val="en-US"/>
                <w:rPrChange w:id="1160"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161"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162" w:author="GONZALEZ DIAZ, BORJA" w:date="2017-09-29T19:03:00Z">
                  <w:rPr>
                    <w:rFonts w:ascii="Monaco" w:hAnsi="Monaco" w:cs="Monaco"/>
                    <w:b/>
                    <w:bCs/>
                    <w:color w:val="204A87"/>
                    <w:lang w:val="en-US"/>
                  </w:rPr>
                </w:rPrChange>
              </w:rPr>
              <w:t>static</w:t>
            </w:r>
            <w:proofErr w:type="gramEnd"/>
            <w:r w:rsidRPr="00DE081A">
              <w:rPr>
                <w:rFonts w:ascii="Monaco" w:hAnsi="Monaco" w:cs="Monaco"/>
                <w:b/>
                <w:bCs/>
                <w:color w:val="000000"/>
                <w:sz w:val="20"/>
                <w:szCs w:val="20"/>
                <w:lang w:val="en-US"/>
                <w:rPrChange w:id="1163"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164"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165"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166" w:author="GONZALEZ DIAZ, BORJA" w:date="2017-09-29T18:15:00Z">
            <w:rPr/>
          </w:rPrChange>
        </w:rPr>
      </w:pPr>
      <w:del w:id="1167"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168" w:author="Borja Gonzalez" w:date="2017-09-29T16:39:00Z"/>
          <w:lang w:val="en-US"/>
          <w:rPrChange w:id="1169" w:author="GONZALEZ DIAZ, BORJA" w:date="2017-09-29T18:15:00Z">
            <w:rPr>
              <w:del w:id="1170" w:author="Borja Gonzalez" w:date="2017-09-29T16:39:00Z"/>
            </w:rPr>
          </w:rPrChange>
        </w:rPr>
      </w:pPr>
    </w:p>
    <w:p w14:paraId="010D03B1" w14:textId="7BEB0A8D" w:rsidR="00F265D5" w:rsidRPr="00752D12" w:rsidRDefault="00F265D5" w:rsidP="00F265D5">
      <w:pPr>
        <w:rPr>
          <w:lang w:val="en-US"/>
          <w:rPrChange w:id="1171" w:author="GONZALEZ DIAZ, BORJA" w:date="2017-09-29T18:15:00Z">
            <w:rPr/>
          </w:rPrChange>
        </w:rPr>
      </w:pPr>
    </w:p>
    <w:p w14:paraId="0300B57E" w14:textId="1C98F707" w:rsidR="00F265D5" w:rsidDel="003E7E71" w:rsidRDefault="00F265D5" w:rsidP="00A51E6E">
      <w:pPr>
        <w:rPr>
          <w:del w:id="1172" w:author="Borja Gonzalez" w:date="2017-09-28T17:25:00Z"/>
        </w:rPr>
      </w:pPr>
      <w:commentRangeStart w:id="1173"/>
      <w:r>
        <w:t xml:space="preserve">3.  Creamos </w:t>
      </w:r>
      <w:commentRangeEnd w:id="1173"/>
      <w:r w:rsidR="00DC428D">
        <w:rPr>
          <w:rStyle w:val="Refdecomentario"/>
        </w:rPr>
        <w:commentReference w:id="1173"/>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174" w:author="GONZALEZ DIAZ, BORJA" w:date="2017-10-02T18:07:00Z">
        <w:r w:rsidR="001837C3" w:rsidDel="00C9192C">
          <w:delText>iniciara</w:delText>
        </w:r>
      </w:del>
      <w:ins w:id="1175"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176" w:author="Borja Gonzalez" w:date="2017-09-28T17:25:00Z"/>
        </w:rPr>
      </w:pPr>
    </w:p>
    <w:p w14:paraId="3B59C731" w14:textId="5589347B" w:rsidR="001837C3" w:rsidRDefault="001837C3" w:rsidP="00A51E6E">
      <w:del w:id="1177"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178" w:author="Borja Gonzalez" w:date="2017-09-29T16:39:00Z"/>
        </w:rPr>
      </w:pPr>
    </w:p>
    <w:p w14:paraId="08458C26" w14:textId="77777777" w:rsidR="009A36E1" w:rsidRDefault="009A36E1" w:rsidP="00A51E6E">
      <w:pPr>
        <w:rPr>
          <w:ins w:id="1179"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180"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181" w:author="Borja Gonzalez" w:date="2017-09-29T16:39:00Z"/>
                <w:rFonts w:ascii="Monaco" w:hAnsi="Monaco" w:cs="Monaco"/>
                <w:sz w:val="20"/>
                <w:szCs w:val="20"/>
                <w:lang w:val="en-US"/>
                <w:rPrChange w:id="1182" w:author="Borja Gonzalez" w:date="2017-09-29T16:39:00Z">
                  <w:rPr>
                    <w:ins w:id="1183" w:author="Borja Gonzalez" w:date="2017-09-29T16:39:00Z"/>
                    <w:rFonts w:ascii="Monaco" w:hAnsi="Monaco" w:cs="Monaco"/>
                    <w:lang w:val="en-US"/>
                  </w:rPr>
                </w:rPrChange>
              </w:rPr>
            </w:pPr>
            <w:ins w:id="1184" w:author="Borja Gonzalez" w:date="2017-09-29T16:39:00Z">
              <w:r w:rsidRPr="009A36E1">
                <w:rPr>
                  <w:rFonts w:ascii="Monaco" w:hAnsi="Monaco" w:cs="Monaco"/>
                  <w:b/>
                  <w:bCs/>
                  <w:color w:val="204A87"/>
                  <w:sz w:val="20"/>
                  <w:szCs w:val="20"/>
                  <w:lang w:val="en-US"/>
                  <w:rPrChange w:id="1185"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186"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187"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188"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189"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190"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191"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192"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93" w:author="Borja Gonzalez" w:date="2017-09-29T16:39:00Z">
                    <w:rPr>
                      <w:rFonts w:ascii="Monaco" w:hAnsi="Monaco" w:cs="Monaco"/>
                      <w:color w:val="000000"/>
                      <w:lang w:val="en-US"/>
                    </w:rPr>
                  </w:rPrChange>
                </w:rPr>
                <w:t>createServer</w:t>
              </w:r>
              <w:proofErr w:type="gramEnd"/>
              <w:r w:rsidRPr="009A36E1">
                <w:rPr>
                  <w:rFonts w:ascii="Monaco" w:hAnsi="Monaco" w:cs="Monaco"/>
                  <w:b/>
                  <w:bCs/>
                  <w:color w:val="000000"/>
                  <w:sz w:val="20"/>
                  <w:szCs w:val="20"/>
                  <w:lang w:val="en-US"/>
                  <w:rPrChange w:id="1194"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95"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196"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197"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198"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199"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200"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201"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202"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203"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204" w:author="Borja Gonzalez" w:date="2017-09-29T16:39:00Z"/>
                <w:rFonts w:ascii="Monaco" w:hAnsi="Monaco" w:cs="Monaco"/>
                <w:lang w:val="en-US"/>
                <w:rPrChange w:id="1205" w:author="Borja Gonzalez" w:date="2017-09-29T16:39:00Z">
                  <w:rPr>
                    <w:ins w:id="1206" w:author="Borja Gonzalez" w:date="2017-09-29T16:39:00Z"/>
                  </w:rPr>
                </w:rPrChange>
              </w:rPr>
              <w:pPrChange w:id="1207" w:author="Borja Gonzalez" w:date="2017-09-29T16:39:00Z">
                <w:pPr/>
              </w:pPrChange>
            </w:pPr>
            <w:ins w:id="1208" w:author="Borja Gonzalez" w:date="2017-09-29T16:39:00Z">
              <w:r w:rsidRPr="009A36E1">
                <w:rPr>
                  <w:rFonts w:ascii="Monaco" w:hAnsi="Monaco" w:cs="Monaco"/>
                  <w:color w:val="000000"/>
                  <w:sz w:val="20"/>
                  <w:szCs w:val="20"/>
                  <w:lang w:val="en-US"/>
                  <w:rPrChange w:id="1209"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210"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211"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212"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213"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214"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215" w:author="Borja Gonzalez" w:date="2017-09-29T16:39:00Z">
                    <w:rPr>
                      <w:rFonts w:ascii="Monaco" w:hAnsi="Monaco" w:cs="Monaco"/>
                      <w:color w:val="000000"/>
                      <w:lang w:val="en-US"/>
                    </w:rPr>
                  </w:rPrChange>
                </w:rPr>
                <w:t>listen</w:t>
              </w:r>
              <w:proofErr w:type="gramEnd"/>
              <w:r w:rsidRPr="009A36E1">
                <w:rPr>
                  <w:rFonts w:ascii="Monaco" w:hAnsi="Monaco" w:cs="Monaco"/>
                  <w:b/>
                  <w:bCs/>
                  <w:color w:val="000000"/>
                  <w:sz w:val="20"/>
                  <w:szCs w:val="20"/>
                  <w:lang w:val="en-US"/>
                  <w:rPrChange w:id="1216"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217"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218"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219" w:author="Borja Gonzalez" w:date="2017-09-29T16:39:00Z"/>
        </w:rPr>
      </w:pPr>
    </w:p>
    <w:p w14:paraId="2AE53E43" w14:textId="1A367F7D" w:rsidR="001837C3" w:rsidRDefault="001837C3" w:rsidP="00A51E6E">
      <w:pPr>
        <w:rPr>
          <w:ins w:id="1220"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891F58" w14:paraId="4F213794" w14:textId="77777777" w:rsidTr="00DE2B20">
        <w:trPr>
          <w:ins w:id="1221"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222" w:author="Borja Gonzalez" w:date="2017-09-29T16:40:00Z"/>
                <w:rFonts w:ascii="Monaco" w:hAnsi="Monaco" w:cs="Monaco"/>
                <w:sz w:val="20"/>
                <w:szCs w:val="20"/>
                <w:lang w:val="en-US"/>
                <w:rPrChange w:id="1223" w:author="Borja Gonzalez" w:date="2017-09-29T16:40:00Z">
                  <w:rPr>
                    <w:ins w:id="1224" w:author="Borja Gonzalez" w:date="2017-09-29T16:40:00Z"/>
                  </w:rPr>
                </w:rPrChange>
              </w:rPr>
              <w:pPrChange w:id="1225" w:author="Borja Gonzalez" w:date="2017-09-29T16:40:00Z">
                <w:pPr/>
              </w:pPrChange>
            </w:pPr>
            <w:proofErr w:type="gramStart"/>
            <w:ins w:id="1226" w:author="Borja Gonzalez" w:date="2017-09-29T16:40:00Z">
              <w:r w:rsidRPr="00DE2B20">
                <w:rPr>
                  <w:rFonts w:ascii="Monaco" w:hAnsi="Monaco" w:cs="Monaco"/>
                  <w:color w:val="000000"/>
                  <w:sz w:val="20"/>
                  <w:szCs w:val="20"/>
                  <w:lang w:val="en-US"/>
                  <w:rPrChange w:id="1227"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228"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29" w:author="Borja Gonzalez" w:date="2017-09-29T16:40:00Z">
                    <w:rPr>
                      <w:rFonts w:ascii="Monaco" w:hAnsi="Monaco" w:cs="Monaco"/>
                      <w:color w:val="000000"/>
                      <w:lang w:val="en-US"/>
                    </w:rPr>
                  </w:rPrChange>
                </w:rPr>
                <w:t>sockets</w:t>
              </w:r>
              <w:proofErr w:type="gramEnd"/>
              <w:r w:rsidRPr="00DE2B20">
                <w:rPr>
                  <w:rFonts w:ascii="Monaco" w:hAnsi="Monaco" w:cs="Monaco"/>
                  <w:b/>
                  <w:bCs/>
                  <w:color w:val="000000"/>
                  <w:sz w:val="20"/>
                  <w:szCs w:val="20"/>
                  <w:lang w:val="en-US"/>
                  <w:rPrChange w:id="1230"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31"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232"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233"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234"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235"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236"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237"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238"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239" w:author="Borja Gonzalez" w:date="2017-09-29T16:40:00Z"/>
          <w:lang w:val="en-US"/>
          <w:rPrChange w:id="1240" w:author="GONZALEZ DIAZ, BORJA" w:date="2017-09-29T18:15:00Z">
            <w:rPr>
              <w:del w:id="1241" w:author="Borja Gonzalez" w:date="2017-09-29T16:40:00Z"/>
            </w:rPr>
          </w:rPrChange>
        </w:rPr>
      </w:pPr>
    </w:p>
    <w:p w14:paraId="7996D471" w14:textId="53B4C10E" w:rsidR="001837C3" w:rsidRPr="00752D12" w:rsidRDefault="001837C3" w:rsidP="00A51E6E">
      <w:pPr>
        <w:rPr>
          <w:lang w:val="en-US"/>
          <w:rPrChange w:id="1242" w:author="GONZALEZ DIAZ, BORJA" w:date="2017-09-29T18:15:00Z">
            <w:rPr/>
          </w:rPrChange>
        </w:rPr>
      </w:pPr>
      <w:del w:id="1243"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244" w:author="GONZALEZ DIAZ, BORJA" w:date="2017-09-29T18:15:00Z">
            <w:rPr/>
          </w:rPrChange>
        </w:rPr>
      </w:pPr>
    </w:p>
    <w:p w14:paraId="3E4A295B" w14:textId="22989C03" w:rsidR="001837C3" w:rsidRDefault="001837C3" w:rsidP="00A51E6E">
      <w:pPr>
        <w:pStyle w:val="Ttulo3"/>
      </w:pPr>
      <w:bookmarkStart w:id="1245" w:name="_Toc494476012"/>
      <w:bookmarkStart w:id="1246" w:name="_Toc494726498"/>
      <w:r>
        <w:t>4.1.2.  Cliente</w:t>
      </w:r>
      <w:bookmarkEnd w:id="1245"/>
      <w:bookmarkEnd w:id="1246"/>
    </w:p>
    <w:p w14:paraId="135B3BA0" w14:textId="77777777" w:rsidR="00A51E6E" w:rsidRDefault="00A51E6E" w:rsidP="00A51E6E"/>
    <w:p w14:paraId="0911C9CB" w14:textId="59CB7FF3" w:rsidR="00A51E6E" w:rsidRDefault="00A51E6E" w:rsidP="00A51E6E">
      <w:pPr>
        <w:rPr>
          <w:ins w:id="1247"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248" w:author="Borja Gonzalez" w:date="2017-09-29T16:41:00Z"/>
        </w:rPr>
      </w:pPr>
    </w:p>
    <w:p w14:paraId="499C2B76" w14:textId="77777777" w:rsidR="003F1E2C" w:rsidRDefault="003F1E2C" w:rsidP="00A51E6E">
      <w:pPr>
        <w:rPr>
          <w:ins w:id="1249" w:author="Borja Gonzalez" w:date="2017-09-29T16:41:00Z"/>
        </w:rPr>
      </w:pPr>
    </w:p>
    <w:tbl>
      <w:tblPr>
        <w:tblStyle w:val="Tablaconcuadrcula"/>
        <w:tblW w:w="0" w:type="auto"/>
        <w:tblLook w:val="04A0" w:firstRow="1" w:lastRow="0" w:firstColumn="1" w:lastColumn="0" w:noHBand="0" w:noVBand="1"/>
      </w:tblPr>
      <w:tblGrid>
        <w:gridCol w:w="8856"/>
      </w:tblGrid>
      <w:tr w:rsidR="003F1E2C" w:rsidRPr="00891F58" w14:paraId="21D4B35F" w14:textId="77777777" w:rsidTr="003F1E2C">
        <w:trPr>
          <w:ins w:id="1250"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251" w:author="Borja Gonzalez" w:date="2017-09-29T16:41:00Z"/>
                <w:rFonts w:ascii="Monaco" w:hAnsi="Monaco" w:cs="Monaco"/>
                <w:sz w:val="20"/>
                <w:szCs w:val="20"/>
                <w:lang w:val="en-US"/>
                <w:rPrChange w:id="1252" w:author="Borja Gonzalez" w:date="2017-09-29T16:41:00Z">
                  <w:rPr>
                    <w:ins w:id="1253" w:author="Borja Gonzalez" w:date="2017-09-29T16:41:00Z"/>
                  </w:rPr>
                </w:rPrChange>
              </w:rPr>
              <w:pPrChange w:id="1254" w:author="Borja Gonzalez" w:date="2017-09-29T16:41:00Z">
                <w:pPr/>
              </w:pPrChange>
            </w:pPr>
            <w:ins w:id="1255" w:author="Borja Gonzalez" w:date="2017-09-29T16:41:00Z">
              <w:r w:rsidRPr="003F1E2C">
                <w:rPr>
                  <w:rFonts w:ascii="Monaco" w:hAnsi="Monaco" w:cs="Monaco"/>
                  <w:b/>
                  <w:bCs/>
                  <w:color w:val="204A87"/>
                  <w:sz w:val="20"/>
                  <w:szCs w:val="20"/>
                  <w:lang w:val="en-US"/>
                  <w:rPrChange w:id="1256"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257"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258"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259"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260"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261" w:author="Borja Gonzalez" w:date="2017-09-29T16:41:00Z">
                    <w:rPr>
                      <w:rFonts w:ascii="Monaco" w:hAnsi="Monaco" w:cs="Monaco"/>
                      <w:lang w:val="en-US"/>
                    </w:rPr>
                  </w:rPrChange>
                </w:rPr>
                <w:t xml:space="preserve"> </w:t>
              </w:r>
              <w:proofErr w:type="gramStart"/>
              <w:r w:rsidRPr="003F1E2C">
                <w:rPr>
                  <w:rFonts w:ascii="Monaco" w:hAnsi="Monaco" w:cs="Monaco"/>
                  <w:color w:val="000000"/>
                  <w:sz w:val="20"/>
                  <w:szCs w:val="20"/>
                  <w:lang w:val="en-US"/>
                  <w:rPrChange w:id="1262"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263"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264" w:author="Borja Gonzalez" w:date="2017-09-29T16:41:00Z">
                    <w:rPr>
                      <w:rFonts w:ascii="Monaco" w:hAnsi="Monaco" w:cs="Monaco"/>
                      <w:color w:val="000000"/>
                      <w:lang w:val="en-US"/>
                    </w:rPr>
                  </w:rPrChange>
                </w:rPr>
                <w:t>connect</w:t>
              </w:r>
              <w:proofErr w:type="gramEnd"/>
              <w:r w:rsidRPr="003F1E2C">
                <w:rPr>
                  <w:rFonts w:ascii="Monaco" w:hAnsi="Monaco" w:cs="Monaco"/>
                  <w:b/>
                  <w:bCs/>
                  <w:color w:val="000000"/>
                  <w:sz w:val="20"/>
                  <w:szCs w:val="20"/>
                  <w:lang w:val="en-US"/>
                  <w:rPrChange w:id="1265"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266"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267"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268"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269" w:author="Borja Gonzalez" w:date="2017-09-28T17:27:00Z"/>
          <w:lang w:val="en-US"/>
          <w:rPrChange w:id="1270" w:author="GONZALEZ DIAZ, BORJA" w:date="2017-09-29T18:15:00Z">
            <w:rPr>
              <w:ins w:id="1271" w:author="Borja Gonzalez" w:date="2017-09-28T17:27:00Z"/>
            </w:rPr>
          </w:rPrChange>
        </w:rPr>
      </w:pPr>
    </w:p>
    <w:p w14:paraId="4A5CC567" w14:textId="77777777" w:rsidR="003E7E71" w:rsidRPr="00752D12" w:rsidRDefault="003E7E71" w:rsidP="00A51E6E">
      <w:pPr>
        <w:rPr>
          <w:lang w:val="en-US"/>
          <w:rPrChange w:id="1272" w:author="GONZALEZ DIAZ, BORJA" w:date="2017-09-29T18:15:00Z">
            <w:rPr/>
          </w:rPrChange>
        </w:rPr>
      </w:pPr>
    </w:p>
    <w:p w14:paraId="6802DC8C" w14:textId="5A0971B1" w:rsidR="00A51E6E" w:rsidDel="003E7E71" w:rsidRDefault="00A51E6E" w:rsidP="00A51E6E">
      <w:pPr>
        <w:rPr>
          <w:del w:id="1273" w:author="Borja Gonzalez" w:date="2017-09-28T17:27:00Z"/>
        </w:rPr>
      </w:pPr>
    </w:p>
    <w:p w14:paraId="6AD8B38E" w14:textId="70944F00" w:rsidR="00A51E6E" w:rsidDel="003E7E71" w:rsidRDefault="00A51E6E" w:rsidP="00A51E6E">
      <w:pPr>
        <w:rPr>
          <w:del w:id="1274" w:author="Borja Gonzalez" w:date="2017-09-28T17:27:00Z"/>
        </w:rPr>
      </w:pPr>
      <w:del w:id="1275"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276" w:author="Borja Gonzalez" w:date="2017-09-28T17:27:00Z"/>
        </w:rPr>
      </w:pPr>
    </w:p>
    <w:p w14:paraId="7448DB65" w14:textId="444F2036" w:rsidR="00A51E6E" w:rsidRDefault="00A51E6E" w:rsidP="00A51E6E">
      <w:pPr>
        <w:rPr>
          <w:ins w:id="1277"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278" w:author="Borja Gonzalez" w:date="2017-09-15T23:51:00Z"/>
        </w:rPr>
      </w:pPr>
    </w:p>
    <w:p w14:paraId="5CC9AB49" w14:textId="5FD0066B" w:rsidR="00A51E6E" w:rsidRDefault="00A51E6E" w:rsidP="00DF6FC4">
      <w:pPr>
        <w:pStyle w:val="Ttulo3"/>
      </w:pPr>
      <w:bookmarkStart w:id="1279" w:name="_Toc494476013"/>
      <w:bookmarkStart w:id="1280" w:name="_Toc494726499"/>
      <w:proofErr w:type="gramStart"/>
      <w:r>
        <w:t xml:space="preserve">4.1.3  </w:t>
      </w:r>
      <w:r w:rsidR="007D3431">
        <w:t>Despliegue</w:t>
      </w:r>
      <w:proofErr w:type="gramEnd"/>
      <w:r w:rsidR="007D3431">
        <w:t xml:space="preserve"> </w:t>
      </w:r>
      <w:r>
        <w:t>del servidor</w:t>
      </w:r>
      <w:bookmarkEnd w:id="1279"/>
      <w:bookmarkEnd w:id="1280"/>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281" w:name="_Toc494476014"/>
      <w:bookmarkStart w:id="1282" w:name="_Toc494726500"/>
      <w:r>
        <w:t>4.</w:t>
      </w:r>
      <w:r w:rsidR="003100B2">
        <w:t>2</w:t>
      </w:r>
      <w:r>
        <w:t xml:space="preserve">.  </w:t>
      </w:r>
      <w:r w:rsidR="00932FA0">
        <w:t>SQLite</w:t>
      </w:r>
      <w:bookmarkEnd w:id="1281"/>
      <w:bookmarkEnd w:id="1282"/>
    </w:p>
    <w:p w14:paraId="0E2BF142" w14:textId="77777777" w:rsidR="002D59F7" w:rsidRDefault="002D59F7" w:rsidP="00932FA0"/>
    <w:p w14:paraId="46D32C8B" w14:textId="421E8432" w:rsidR="002D59F7" w:rsidRDefault="00BE7488" w:rsidP="00B60C6A">
      <w:pPr>
        <w:pStyle w:val="Ttulo3"/>
      </w:pPr>
      <w:bookmarkStart w:id="1283" w:name="_Toc494476015"/>
      <w:bookmarkStart w:id="1284" w:name="_Toc494726501"/>
      <w:r>
        <w:t>4.</w:t>
      </w:r>
      <w:r w:rsidR="00B77AF4">
        <w:t>2</w:t>
      </w:r>
      <w:r>
        <w:t>.</w:t>
      </w:r>
      <w:r w:rsidR="00F137C1">
        <w:t>1.</w:t>
      </w:r>
      <w:r>
        <w:t xml:space="preserve">  </w:t>
      </w:r>
      <w:r w:rsidR="002D59F7">
        <w:t>Compatibilidad con el Servidor</w:t>
      </w:r>
      <w:bookmarkEnd w:id="1283"/>
      <w:bookmarkEnd w:id="1284"/>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 xml:space="preserve">Hace falta convertir el resultado de </w:t>
      </w:r>
      <w:proofErr w:type="gramStart"/>
      <w:r>
        <w:t>db.export</w:t>
      </w:r>
      <w:proofErr w:type="gramEnd"/>
      <w:r>
        <w:t xml:space="preserve">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285" w:name="_Toc494476016"/>
      <w:bookmarkStart w:id="1286" w:name="_Toc494726502"/>
      <w:r>
        <w:lastRenderedPageBreak/>
        <w:t>4.3</w:t>
      </w:r>
      <w:r w:rsidR="00E25939">
        <w:t>.  Funciones</w:t>
      </w:r>
      <w:bookmarkEnd w:id="1285"/>
      <w:bookmarkEnd w:id="1286"/>
    </w:p>
    <w:p w14:paraId="3D3093CA" w14:textId="77777777" w:rsidR="00E25939" w:rsidRPr="00E25939" w:rsidRDefault="00E25939" w:rsidP="004D7DA0"/>
    <w:p w14:paraId="40DCA23B" w14:textId="66C0680B" w:rsidR="00E25939" w:rsidRDefault="00E25939" w:rsidP="004D7DA0">
      <w:r>
        <w:t xml:space="preserve">A </w:t>
      </w:r>
      <w:del w:id="1287" w:author="GONZALEZ DIAZ, BORJA" w:date="2017-10-02T18:07:00Z">
        <w:r w:rsidDel="00120291">
          <w:delText>continuación</w:delText>
        </w:r>
      </w:del>
      <w:ins w:id="1288"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289" w:name="_Toc494476017"/>
      <w:bookmarkStart w:id="1290" w:name="_Toc494726503"/>
      <w:r>
        <w:t>4.3</w:t>
      </w:r>
      <w:r w:rsidR="00E25939">
        <w:t xml:space="preserve">.1.  </w:t>
      </w:r>
      <w:r w:rsidR="00477276">
        <w:t>Obtener</w:t>
      </w:r>
      <w:r w:rsidR="00480183">
        <w:t xml:space="preserve"> pacientes</w:t>
      </w:r>
      <w:bookmarkEnd w:id="1289"/>
      <w:bookmarkEnd w:id="1290"/>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291" w:author="GONZALEZ DIAZ, BORJA" w:date="2017-10-02T18:07:00Z">
        <w:r w:rsidDel="00120291">
          <w:delText>se  haga</w:delText>
        </w:r>
      </w:del>
      <w:ins w:id="1292"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293" w:author="Rodrigo García" w:date="2017-09-29T10:33:00Z">
        <w:r w:rsidDel="00EB2183">
          <w:delText xml:space="preserve">como </w:delText>
        </w:r>
      </w:del>
      <w:ins w:id="1294"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295" w:author="Borja Gonzalez" w:date="2017-09-28T17:51:00Z"/>
        </w:trPr>
        <w:tc>
          <w:tcPr>
            <w:tcW w:w="8856" w:type="dxa"/>
          </w:tcPr>
          <w:p w14:paraId="5D3E95B2" w14:textId="77777777" w:rsidR="0050601B" w:rsidRPr="0079203F" w:rsidRDefault="0050601B">
            <w:pPr>
              <w:rPr>
                <w:ins w:id="1296" w:author="Borja Gonzalez" w:date="2017-09-28T17:51:00Z"/>
                <w:noProof/>
                <w:lang w:val="es-ES"/>
                <w:rPrChange w:id="1297" w:author="Rodrigo García" w:date="2017-09-29T10:04:00Z">
                  <w:rPr>
                    <w:ins w:id="1298" w:author="Borja Gonzalez" w:date="2017-09-28T17:51:00Z"/>
                    <w:rFonts w:ascii="Monaco" w:eastAsiaTheme="majorEastAsia" w:hAnsi="Monaco" w:cs="Monaco"/>
                    <w:noProof/>
                    <w:color w:val="243F60" w:themeColor="accent1" w:themeShade="7F"/>
                    <w:sz w:val="20"/>
                    <w:szCs w:val="20"/>
                    <w:lang w:val="en-US"/>
                  </w:rPr>
                </w:rPrChange>
              </w:rPr>
              <w:pPrChange w:id="1299" w:author="GONZALEZ DIAZ, BORJA" w:date="2017-09-29T19:29:00Z">
                <w:pPr>
                  <w:keepNext/>
                  <w:keepLines/>
                  <w:widowControl w:val="0"/>
                  <w:autoSpaceDE w:val="0"/>
                  <w:autoSpaceDN w:val="0"/>
                  <w:adjustRightInd w:val="0"/>
                  <w:spacing w:before="200"/>
                  <w:outlineLvl w:val="4"/>
                </w:pPr>
              </w:pPrChange>
            </w:pPr>
            <w:ins w:id="1300" w:author="Borja Gonzalez" w:date="2017-09-28T17:51:00Z">
              <w:r w:rsidRPr="0079203F">
                <w:rPr>
                  <w:b/>
                  <w:bCs/>
                  <w:noProof/>
                  <w:color w:val="204A87"/>
                  <w:lang w:val="es-ES"/>
                  <w:rPrChange w:id="1301"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302" w:author="Rodrigo García" w:date="2017-09-29T10:04:00Z">
                    <w:rPr>
                      <w:rFonts w:ascii="Monaco" w:hAnsi="Monaco" w:cs="Monaco"/>
                      <w:noProof/>
                      <w:color w:val="C4A000"/>
                      <w:sz w:val="20"/>
                      <w:szCs w:val="20"/>
                      <w:lang w:val="en-US"/>
                    </w:rPr>
                  </w:rPrChange>
                </w:rPr>
                <w:t>type=</w:t>
              </w:r>
              <w:r w:rsidRPr="0079203F">
                <w:rPr>
                  <w:noProof/>
                  <w:lang w:val="es-ES"/>
                  <w:rPrChange w:id="1303"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304"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305" w:author="Borja Gonzalez" w:date="2017-09-28T17:51:00Z"/>
                <w:noProof/>
                <w:lang w:val="es-ES"/>
                <w:rPrChange w:id="1306" w:author="Rodrigo García" w:date="2017-09-29T10:04:00Z">
                  <w:rPr>
                    <w:ins w:id="1307" w:author="Borja Gonzalez" w:date="2017-09-28T17:51:00Z"/>
                    <w:rFonts w:ascii="Monaco" w:hAnsi="Monaco" w:cs="Monaco"/>
                    <w:noProof/>
                    <w:sz w:val="20"/>
                    <w:szCs w:val="20"/>
                    <w:lang w:val="en-US"/>
                  </w:rPr>
                </w:rPrChange>
              </w:rPr>
              <w:pPrChange w:id="1308" w:author="GONZALEZ DIAZ, BORJA" w:date="2017-09-29T19:29:00Z">
                <w:pPr>
                  <w:widowControl w:val="0"/>
                  <w:autoSpaceDE w:val="0"/>
                  <w:autoSpaceDN w:val="0"/>
                  <w:adjustRightInd w:val="0"/>
                  <w:ind w:firstLine="720"/>
                </w:pPr>
              </w:pPrChange>
            </w:pPr>
            <w:ins w:id="1309" w:author="Borja Gonzalez" w:date="2017-09-28T17:51:00Z">
              <w:r w:rsidRPr="0079203F">
                <w:rPr>
                  <w:b/>
                  <w:bCs/>
                  <w:noProof/>
                  <w:color w:val="204A87"/>
                  <w:lang w:val="es-ES"/>
                  <w:rPrChange w:id="1310" w:author="Rodrigo García" w:date="2017-09-29T10:04:00Z">
                    <w:rPr>
                      <w:rFonts w:ascii="Monaco" w:hAnsi="Monaco" w:cs="Monaco"/>
                      <w:b/>
                      <w:bCs/>
                      <w:noProof/>
                      <w:color w:val="204A87"/>
                      <w:sz w:val="20"/>
                      <w:szCs w:val="20"/>
                      <w:lang w:val="en-US"/>
                    </w:rPr>
                  </w:rPrChange>
                </w:rPr>
                <w:t>var</w:t>
              </w:r>
              <w:r w:rsidRPr="0079203F">
                <w:rPr>
                  <w:noProof/>
                  <w:lang w:val="es-ES"/>
                  <w:rPrChange w:id="1311" w:author="Rodrigo García" w:date="2017-09-29T10:04:00Z">
                    <w:rPr>
                      <w:rFonts w:ascii="Monaco" w:hAnsi="Monaco" w:cs="Monaco"/>
                      <w:noProof/>
                      <w:sz w:val="20"/>
                      <w:szCs w:val="20"/>
                      <w:lang w:val="en-US"/>
                    </w:rPr>
                  </w:rPrChange>
                </w:rPr>
                <w:t xml:space="preserve"> </w:t>
              </w:r>
              <w:r w:rsidRPr="0079203F">
                <w:rPr>
                  <w:noProof/>
                  <w:color w:val="000000"/>
                  <w:lang w:val="es-ES"/>
                  <w:rPrChange w:id="1312" w:author="Rodrigo García" w:date="2017-09-29T10:04:00Z">
                    <w:rPr>
                      <w:rFonts w:ascii="Monaco" w:hAnsi="Monaco" w:cs="Monaco"/>
                      <w:noProof/>
                      <w:color w:val="000000"/>
                      <w:sz w:val="20"/>
                      <w:szCs w:val="20"/>
                      <w:lang w:val="en-US"/>
                    </w:rPr>
                  </w:rPrChange>
                </w:rPr>
                <w:t>tabla</w:t>
              </w:r>
              <w:r w:rsidRPr="0079203F">
                <w:rPr>
                  <w:noProof/>
                  <w:lang w:val="es-ES"/>
                  <w:rPrChange w:id="1313"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314" w:author="Rodrigo García" w:date="2017-09-29T10:04:00Z">
                    <w:rPr>
                      <w:rFonts w:ascii="Monaco" w:hAnsi="Monaco" w:cs="Monaco"/>
                      <w:b/>
                      <w:bCs/>
                      <w:noProof/>
                      <w:color w:val="CE5C00"/>
                      <w:sz w:val="20"/>
                      <w:szCs w:val="20"/>
                      <w:lang w:val="en-US"/>
                    </w:rPr>
                  </w:rPrChange>
                </w:rPr>
                <w:t>=</w:t>
              </w:r>
              <w:r w:rsidRPr="0079203F">
                <w:rPr>
                  <w:noProof/>
                  <w:lang w:val="es-ES"/>
                  <w:rPrChange w:id="1315" w:author="Rodrigo García" w:date="2017-09-29T10:04:00Z">
                    <w:rPr>
                      <w:rFonts w:ascii="Monaco" w:hAnsi="Monaco" w:cs="Monaco"/>
                      <w:noProof/>
                      <w:sz w:val="20"/>
                      <w:szCs w:val="20"/>
                      <w:lang w:val="en-US"/>
                    </w:rPr>
                  </w:rPrChange>
                </w:rPr>
                <w:t xml:space="preserve"> </w:t>
              </w:r>
              <w:r w:rsidRPr="0079203F">
                <w:rPr>
                  <w:noProof/>
                  <w:color w:val="204A87"/>
                  <w:lang w:val="es-ES"/>
                  <w:rPrChange w:id="1316"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317"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18"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319" w:author="Rodrigo García" w:date="2017-09-29T10:04:00Z">
                    <w:rPr>
                      <w:rFonts w:ascii="Monaco" w:hAnsi="Monaco" w:cs="Monaco"/>
                      <w:b/>
                      <w:bCs/>
                      <w:noProof/>
                      <w:color w:val="000000"/>
                      <w:sz w:val="20"/>
                      <w:szCs w:val="20"/>
                      <w:lang w:val="en-US"/>
                    </w:rPr>
                  </w:rPrChange>
                </w:rPr>
                <w:t>(</w:t>
              </w:r>
              <w:r w:rsidRPr="0079203F">
                <w:rPr>
                  <w:noProof/>
                  <w:lang w:val="es-ES"/>
                  <w:rPrChange w:id="1320"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321"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322" w:author="Borja Gonzalez" w:date="2017-09-28T17:51:00Z"/>
                <w:noProof/>
                <w:lang w:val="es-ES"/>
                <w:rPrChange w:id="1323" w:author="Rodrigo García" w:date="2017-09-29T10:04:00Z">
                  <w:rPr>
                    <w:ins w:id="1324" w:author="Borja Gonzalez" w:date="2017-09-28T17:51:00Z"/>
                    <w:rFonts w:ascii="Monaco" w:eastAsiaTheme="majorEastAsia" w:hAnsi="Monaco" w:cs="Monaco"/>
                    <w:noProof/>
                    <w:color w:val="243F60" w:themeColor="accent1" w:themeShade="7F"/>
                    <w:sz w:val="20"/>
                    <w:szCs w:val="20"/>
                    <w:lang w:val="en-US"/>
                  </w:rPr>
                </w:rPrChange>
              </w:rPr>
              <w:pPrChange w:id="1325" w:author="GONZALEZ DIAZ, BORJA" w:date="2017-09-29T19:29:00Z">
                <w:pPr>
                  <w:keepNext/>
                  <w:keepLines/>
                  <w:widowControl w:val="0"/>
                  <w:autoSpaceDE w:val="0"/>
                  <w:autoSpaceDN w:val="0"/>
                  <w:adjustRightInd w:val="0"/>
                  <w:spacing w:before="200"/>
                  <w:ind w:firstLine="720"/>
                  <w:outlineLvl w:val="4"/>
                </w:pPr>
              </w:pPrChange>
            </w:pPr>
            <w:ins w:id="1326" w:author="Borja Gonzalez" w:date="2017-09-28T17:51:00Z">
              <w:r w:rsidRPr="0079203F">
                <w:rPr>
                  <w:noProof/>
                  <w:color w:val="000000"/>
                  <w:lang w:val="es-ES"/>
                  <w:rPrChange w:id="1327"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328"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329"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330"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31"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332"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333" w:author="Borja Gonzalez" w:date="2017-09-28T17:51:00Z"/>
                <w:noProof/>
                <w:lang w:val="es-ES"/>
                <w:rPrChange w:id="1334" w:author="Rodrigo García" w:date="2017-09-29T10:04:00Z">
                  <w:rPr>
                    <w:ins w:id="1335" w:author="Borja Gonzalez" w:date="2017-09-28T17:51:00Z"/>
                    <w:rFonts w:ascii="Monaco" w:eastAsiaTheme="majorEastAsia" w:hAnsi="Monaco" w:cs="Monaco"/>
                    <w:noProof/>
                    <w:color w:val="243F60" w:themeColor="accent1" w:themeShade="7F"/>
                    <w:sz w:val="20"/>
                    <w:szCs w:val="20"/>
                    <w:lang w:val="en-US"/>
                  </w:rPr>
                </w:rPrChange>
              </w:rPr>
              <w:pPrChange w:id="1336" w:author="GONZALEZ DIAZ, BORJA" w:date="2017-09-29T19:29:00Z">
                <w:pPr>
                  <w:keepNext/>
                  <w:keepLines/>
                  <w:widowControl w:val="0"/>
                  <w:autoSpaceDE w:val="0"/>
                  <w:autoSpaceDN w:val="0"/>
                  <w:adjustRightInd w:val="0"/>
                  <w:spacing w:before="200"/>
                  <w:ind w:firstLine="720"/>
                  <w:outlineLvl w:val="4"/>
                </w:pPr>
              </w:pPrChange>
            </w:pPr>
            <w:ins w:id="1337" w:author="Borja Gonzalez" w:date="2017-09-28T17:51:00Z">
              <w:r w:rsidRPr="0079203F">
                <w:rPr>
                  <w:b/>
                  <w:bCs/>
                  <w:noProof/>
                  <w:color w:val="204A87"/>
                  <w:lang w:val="es-ES"/>
                  <w:rPrChange w:id="1338" w:author="Rodrigo García" w:date="2017-09-29T10:04:00Z">
                    <w:rPr>
                      <w:rFonts w:ascii="Monaco" w:hAnsi="Monaco" w:cs="Monaco"/>
                      <w:b/>
                      <w:bCs/>
                      <w:noProof/>
                      <w:color w:val="204A87"/>
                      <w:sz w:val="20"/>
                      <w:szCs w:val="20"/>
                      <w:lang w:val="en-US"/>
                    </w:rPr>
                  </w:rPrChange>
                </w:rPr>
                <w:t>var</w:t>
              </w:r>
              <w:r w:rsidRPr="0079203F">
                <w:rPr>
                  <w:noProof/>
                  <w:lang w:val="es-ES"/>
                  <w:rPrChange w:id="1339" w:author="Rodrigo García" w:date="2017-09-29T10:04:00Z">
                    <w:rPr>
                      <w:rFonts w:ascii="Monaco" w:hAnsi="Monaco" w:cs="Monaco"/>
                      <w:noProof/>
                      <w:sz w:val="20"/>
                      <w:szCs w:val="20"/>
                      <w:lang w:val="en-US"/>
                    </w:rPr>
                  </w:rPrChange>
                </w:rPr>
                <w:t xml:space="preserve"> </w:t>
              </w:r>
              <w:r w:rsidRPr="0079203F">
                <w:rPr>
                  <w:noProof/>
                  <w:color w:val="000000"/>
                  <w:lang w:val="es-ES"/>
                  <w:rPrChange w:id="1340" w:author="Rodrigo García" w:date="2017-09-29T10:04:00Z">
                    <w:rPr>
                      <w:rFonts w:ascii="Monaco" w:hAnsi="Monaco" w:cs="Monaco"/>
                      <w:noProof/>
                      <w:color w:val="000000"/>
                      <w:sz w:val="20"/>
                      <w:szCs w:val="20"/>
                      <w:lang w:val="en-US"/>
                    </w:rPr>
                  </w:rPrChange>
                </w:rPr>
                <w:t>tabla</w:t>
              </w:r>
              <w:r w:rsidRPr="0079203F">
                <w:rPr>
                  <w:noProof/>
                  <w:lang w:val="es-ES"/>
                  <w:rPrChange w:id="1341"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342" w:author="Rodrigo García" w:date="2017-09-29T10:04:00Z">
                    <w:rPr>
                      <w:rFonts w:ascii="Monaco" w:hAnsi="Monaco" w:cs="Monaco"/>
                      <w:b/>
                      <w:bCs/>
                      <w:noProof/>
                      <w:color w:val="CE5C00"/>
                      <w:sz w:val="20"/>
                      <w:szCs w:val="20"/>
                      <w:lang w:val="en-US"/>
                    </w:rPr>
                  </w:rPrChange>
                </w:rPr>
                <w:t>=</w:t>
              </w:r>
              <w:r w:rsidRPr="0079203F">
                <w:rPr>
                  <w:noProof/>
                  <w:lang w:val="es-ES"/>
                  <w:rPrChange w:id="1343" w:author="Rodrigo García" w:date="2017-09-29T10:04:00Z">
                    <w:rPr>
                      <w:rFonts w:ascii="Monaco" w:hAnsi="Monaco" w:cs="Monaco"/>
                      <w:noProof/>
                      <w:sz w:val="20"/>
                      <w:szCs w:val="20"/>
                      <w:lang w:val="en-US"/>
                    </w:rPr>
                  </w:rPrChange>
                </w:rPr>
                <w:t xml:space="preserve"> </w:t>
              </w:r>
              <w:r w:rsidRPr="0079203F">
                <w:rPr>
                  <w:noProof/>
                  <w:color w:val="204A87"/>
                  <w:lang w:val="es-ES"/>
                  <w:rPrChange w:id="1344"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345"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346"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347" w:author="Rodrigo García" w:date="2017-09-29T10:04:00Z">
                    <w:rPr>
                      <w:rFonts w:ascii="Monaco" w:hAnsi="Monaco" w:cs="Monaco"/>
                      <w:b/>
                      <w:bCs/>
                      <w:noProof/>
                      <w:color w:val="000000"/>
                      <w:sz w:val="20"/>
                      <w:szCs w:val="20"/>
                      <w:lang w:val="en-US"/>
                    </w:rPr>
                  </w:rPrChange>
                </w:rPr>
                <w:t>(</w:t>
              </w:r>
              <w:r w:rsidRPr="0079203F">
                <w:rPr>
                  <w:noProof/>
                  <w:lang w:val="es-ES"/>
                  <w:rPrChange w:id="1348"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349"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350" w:author="Borja Gonzalez" w:date="2017-09-28T17:51:00Z"/>
                <w:noProof/>
                <w:lang w:val="en-US"/>
              </w:rPr>
              <w:pPrChange w:id="1351" w:author="GONZALEZ DIAZ, BORJA" w:date="2017-09-29T19:29:00Z">
                <w:pPr>
                  <w:widowControl w:val="0"/>
                  <w:autoSpaceDE w:val="0"/>
                  <w:autoSpaceDN w:val="0"/>
                  <w:adjustRightInd w:val="0"/>
                  <w:ind w:firstLine="720"/>
                </w:pPr>
              </w:pPrChange>
            </w:pPr>
            <w:ins w:id="1352"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353" w:author="Borja Gonzalez" w:date="2017-09-28T17:51:00Z"/>
                <w:noProof/>
                <w:lang w:val="en-US"/>
              </w:rPr>
              <w:pPrChange w:id="1354" w:author="GONZALEZ DIAZ, BORJA" w:date="2017-09-29T19:29:00Z">
                <w:pPr>
                  <w:widowControl w:val="0"/>
                  <w:autoSpaceDE w:val="0"/>
                  <w:autoSpaceDN w:val="0"/>
                  <w:adjustRightInd w:val="0"/>
                  <w:ind w:left="720" w:firstLine="720"/>
                </w:pPr>
              </w:pPrChange>
            </w:pPr>
            <w:ins w:id="1355"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356" w:author="Borja Gonzalez" w:date="2017-09-28T17:51:00Z"/>
                <w:noProof/>
                <w:lang w:val="en-US"/>
              </w:rPr>
              <w:pPrChange w:id="1357" w:author="GONZALEZ DIAZ, BORJA" w:date="2017-09-29T19:29:00Z">
                <w:pPr>
                  <w:widowControl w:val="0"/>
                  <w:autoSpaceDE w:val="0"/>
                  <w:autoSpaceDN w:val="0"/>
                  <w:adjustRightInd w:val="0"/>
                  <w:ind w:left="720" w:firstLine="720"/>
                </w:pPr>
              </w:pPrChange>
            </w:pPr>
            <w:ins w:id="1358"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359" w:author="Borja Gonzalez" w:date="2017-09-28T17:51:00Z"/>
                <w:noProof/>
                <w:lang w:val="en-US"/>
              </w:rPr>
              <w:pPrChange w:id="1360" w:author="GONZALEZ DIAZ, BORJA" w:date="2017-09-29T19:29:00Z">
                <w:pPr>
                  <w:widowControl w:val="0"/>
                  <w:autoSpaceDE w:val="0"/>
                  <w:autoSpaceDN w:val="0"/>
                  <w:adjustRightInd w:val="0"/>
                  <w:ind w:left="720" w:firstLine="720"/>
                </w:pPr>
              </w:pPrChange>
            </w:pPr>
            <w:ins w:id="1361"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362" w:author="Borja Gonzalez" w:date="2017-09-28T17:51:00Z"/>
                <w:noProof/>
                <w:lang w:val="en-US"/>
              </w:rPr>
              <w:pPrChange w:id="1363" w:author="GONZALEZ DIAZ, BORJA" w:date="2017-09-29T19:29:00Z">
                <w:pPr>
                  <w:widowControl w:val="0"/>
                  <w:autoSpaceDE w:val="0"/>
                  <w:autoSpaceDN w:val="0"/>
                  <w:adjustRightInd w:val="0"/>
                  <w:ind w:left="720" w:firstLine="720"/>
                </w:pPr>
              </w:pPrChange>
            </w:pPr>
            <w:ins w:id="136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365" w:author="Borja Gonzalez" w:date="2017-09-28T17:51:00Z"/>
                <w:noProof/>
                <w:lang w:val="en-US"/>
              </w:rPr>
              <w:pPrChange w:id="1366" w:author="GONZALEZ DIAZ, BORJA" w:date="2017-09-29T19:29:00Z">
                <w:pPr>
                  <w:widowControl w:val="0"/>
                  <w:autoSpaceDE w:val="0"/>
                  <w:autoSpaceDN w:val="0"/>
                  <w:adjustRightInd w:val="0"/>
                  <w:ind w:left="720" w:firstLine="720"/>
                </w:pPr>
              </w:pPrChange>
            </w:pPr>
            <w:ins w:id="1367"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368" w:author="Borja Gonzalez" w:date="2017-09-28T17:51:00Z"/>
                <w:noProof/>
                <w:lang w:val="en-US"/>
              </w:rPr>
              <w:pPrChange w:id="1369" w:author="GONZALEZ DIAZ, BORJA" w:date="2017-09-29T19:29:00Z">
                <w:pPr>
                  <w:widowControl w:val="0"/>
                  <w:autoSpaceDE w:val="0"/>
                  <w:autoSpaceDN w:val="0"/>
                  <w:adjustRightInd w:val="0"/>
                  <w:ind w:left="720" w:firstLine="720"/>
                </w:pPr>
              </w:pPrChange>
            </w:pPr>
            <w:ins w:id="137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371" w:author="Borja Gonzalez" w:date="2017-09-28T17:51:00Z"/>
                <w:noProof/>
                <w:lang w:val="es-ES"/>
              </w:rPr>
              <w:pPrChange w:id="1372" w:author="GONZALEZ DIAZ, BORJA" w:date="2017-09-29T19:29:00Z">
                <w:pPr>
                  <w:keepNext/>
                  <w:keepLines/>
                  <w:widowControl w:val="0"/>
                  <w:autoSpaceDE w:val="0"/>
                  <w:autoSpaceDN w:val="0"/>
                  <w:adjustRightInd w:val="0"/>
                  <w:spacing w:before="200"/>
                  <w:ind w:firstLine="720"/>
                  <w:outlineLvl w:val="4"/>
                </w:pPr>
              </w:pPrChange>
            </w:pPr>
            <w:ins w:id="1373" w:author="Borja Gonzalez" w:date="2017-09-28T17:51:00Z">
              <w:r w:rsidRPr="00333151">
                <w:rPr>
                  <w:b/>
                  <w:bCs/>
                  <w:noProof/>
                  <w:color w:val="000000"/>
                  <w:lang w:val="es-ES"/>
                </w:rPr>
                <w:t>}</w:t>
              </w:r>
            </w:ins>
          </w:p>
          <w:p w14:paraId="0D18CD9F" w14:textId="77777777" w:rsidR="0050601B" w:rsidRPr="00333151" w:rsidRDefault="0050601B">
            <w:pPr>
              <w:rPr>
                <w:ins w:id="1374" w:author="Borja Gonzalez" w:date="2017-09-28T17:51:00Z"/>
                <w:noProof/>
                <w:lang w:val="es-ES"/>
              </w:rPr>
              <w:pPrChange w:id="1375" w:author="GONZALEZ DIAZ, BORJA" w:date="2017-09-29T19:29:00Z">
                <w:pPr>
                  <w:keepNext/>
                  <w:keepLines/>
                  <w:widowControl w:val="0"/>
                  <w:autoSpaceDE w:val="0"/>
                  <w:autoSpaceDN w:val="0"/>
                  <w:adjustRightInd w:val="0"/>
                  <w:spacing w:before="200"/>
                  <w:ind w:firstLine="720"/>
                  <w:outlineLvl w:val="4"/>
                </w:pPr>
              </w:pPrChange>
            </w:pPr>
            <w:ins w:id="1376"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377" w:author="Borja Gonzalez" w:date="2017-09-28T17:51:00Z"/>
                <w:noProof/>
                <w:lang w:val="en-US"/>
              </w:rPr>
              <w:pPrChange w:id="1378" w:author="GONZALEZ DIAZ, BORJA" w:date="2017-09-29T19:29:00Z">
                <w:pPr>
                  <w:widowControl w:val="0"/>
                  <w:autoSpaceDE w:val="0"/>
                  <w:autoSpaceDN w:val="0"/>
                  <w:adjustRightInd w:val="0"/>
                  <w:ind w:firstLine="720"/>
                </w:pPr>
              </w:pPrChange>
            </w:pPr>
            <w:ins w:id="1379" w:author="Borja Gonzalez" w:date="2017-09-28T17:51:00Z">
              <w:r w:rsidRPr="00557475">
                <w:rPr>
                  <w:b/>
                  <w:bCs/>
                  <w:noProof/>
                  <w:color w:val="000000"/>
                  <w:lang w:val="en-US"/>
                </w:rPr>
                <w:t>});</w:t>
              </w:r>
            </w:ins>
          </w:p>
          <w:p w14:paraId="6CDB257A" w14:textId="77777777" w:rsidR="0050601B" w:rsidRPr="00557475" w:rsidRDefault="0050601B">
            <w:pPr>
              <w:rPr>
                <w:ins w:id="1380" w:author="Borja Gonzalez" w:date="2017-09-28T17:51:00Z"/>
                <w:noProof/>
                <w:lang w:val="en-US"/>
              </w:rPr>
              <w:pPrChange w:id="1381" w:author="GONZALEZ DIAZ, BORJA" w:date="2017-09-29T19:29:00Z">
                <w:pPr>
                  <w:widowControl w:val="0"/>
                  <w:autoSpaceDE w:val="0"/>
                  <w:autoSpaceDN w:val="0"/>
                  <w:adjustRightInd w:val="0"/>
                </w:pPr>
              </w:pPrChange>
            </w:pPr>
            <w:ins w:id="1382" w:author="Borja Gonzalez" w:date="2017-09-28T17:51:00Z">
              <w:r w:rsidRPr="00557475">
                <w:rPr>
                  <w:b/>
                  <w:bCs/>
                  <w:noProof/>
                  <w:color w:val="204A87"/>
                  <w:lang w:val="en-US"/>
                </w:rPr>
                <w:t>&lt;/script&gt;</w:t>
              </w:r>
            </w:ins>
          </w:p>
          <w:p w14:paraId="1D685B43" w14:textId="77777777" w:rsidR="0050601B" w:rsidRDefault="0050601B" w:rsidP="00B60BF4">
            <w:pPr>
              <w:rPr>
                <w:ins w:id="1383"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384" w:author="Borja Gonzalez" w:date="2017-09-29T16:44:00Z"/>
        </w:rPr>
      </w:pPr>
      <w:r>
        <w:lastRenderedPageBreak/>
        <w:t xml:space="preserve">La función </w:t>
      </w:r>
      <w:r w:rsidR="007E5FBE">
        <w:t>“</w:t>
      </w:r>
      <w:r>
        <w:t>get_paciente_</w:t>
      </w:r>
      <w:proofErr w:type="gramStart"/>
      <w:r>
        <w:t>node(</w:t>
      </w:r>
      <w:proofErr w:type="gramEnd"/>
      <w:r>
        <w:t>)</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385"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386" w:author="Borja Gonzalez" w:date="2017-09-29T16:42:00Z">
          <w:tblPr>
            <w:tblStyle w:val="Tablaconcuadrcula"/>
            <w:tblW w:w="0" w:type="auto"/>
            <w:tblLook w:val="04A0" w:firstRow="1" w:lastRow="0" w:firstColumn="1" w:lastColumn="0" w:noHBand="0" w:noVBand="1"/>
          </w:tblPr>
        </w:tblPrChange>
      </w:tblPr>
      <w:tblGrid>
        <w:gridCol w:w="8856"/>
        <w:tblGridChange w:id="1387">
          <w:tblGrid>
            <w:gridCol w:w="8856"/>
          </w:tblGrid>
        </w:tblGridChange>
      </w:tblGrid>
      <w:tr w:rsidR="00AE3604" w14:paraId="2D7701B7" w14:textId="77777777" w:rsidTr="00333151">
        <w:tc>
          <w:tcPr>
            <w:tcW w:w="8856" w:type="dxa"/>
            <w:tcPrChange w:id="1388" w:author="Borja Gonzalez" w:date="2017-09-29T16:42:00Z">
              <w:tcPr>
                <w:tcW w:w="8856" w:type="dxa"/>
              </w:tcPr>
            </w:tcPrChange>
          </w:tcPr>
          <w:p w14:paraId="34BB8645" w14:textId="77777777" w:rsidR="00AE3604" w:rsidRPr="0050601B" w:rsidRDefault="00AE3604">
            <w:pPr>
              <w:rPr>
                <w:noProof/>
                <w:lang w:val="en-US"/>
                <w:rPrChange w:id="1389" w:author="Borja Gonzalez" w:date="2017-09-28T17:52:00Z">
                  <w:rPr>
                    <w:rFonts w:ascii="Monaco" w:eastAsiaTheme="majorEastAsia" w:hAnsi="Monaco" w:cs="Monaco"/>
                    <w:color w:val="243F60" w:themeColor="accent1" w:themeShade="7F"/>
                    <w:sz w:val="32"/>
                    <w:szCs w:val="32"/>
                    <w:lang w:val="en-US"/>
                  </w:rPr>
                </w:rPrChange>
              </w:rPr>
              <w:pPrChange w:id="1390"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391" w:author="Borja Gonzalez" w:date="2017-09-28T17:52:00Z">
                  <w:rPr>
                    <w:rFonts w:ascii="Monaco" w:hAnsi="Monaco" w:cs="Monaco"/>
                    <w:b/>
                    <w:bCs/>
                    <w:color w:val="204A87"/>
                    <w:sz w:val="32"/>
                    <w:szCs w:val="32"/>
                    <w:lang w:val="en-US"/>
                  </w:rPr>
                </w:rPrChange>
              </w:rPr>
              <w:t>function</w:t>
            </w:r>
            <w:r w:rsidRPr="0050601B">
              <w:rPr>
                <w:noProof/>
                <w:lang w:val="en-US"/>
                <w:rPrChange w:id="1392" w:author="Borja Gonzalez" w:date="2017-09-28T17:52:00Z">
                  <w:rPr>
                    <w:rFonts w:ascii="Monaco" w:hAnsi="Monaco" w:cs="Monaco"/>
                    <w:sz w:val="32"/>
                    <w:szCs w:val="32"/>
                    <w:lang w:val="en-US"/>
                  </w:rPr>
                </w:rPrChange>
              </w:rPr>
              <w:t xml:space="preserve"> get_paciente_node</w:t>
            </w:r>
            <w:r w:rsidRPr="0050601B">
              <w:rPr>
                <w:b/>
                <w:bCs/>
                <w:noProof/>
                <w:lang w:val="en-US"/>
                <w:rPrChange w:id="1393" w:author="Borja Gonzalez" w:date="2017-09-28T17:52:00Z">
                  <w:rPr>
                    <w:rFonts w:ascii="Monaco" w:hAnsi="Monaco" w:cs="Monaco"/>
                    <w:b/>
                    <w:bCs/>
                    <w:color w:val="000000"/>
                    <w:sz w:val="32"/>
                    <w:szCs w:val="32"/>
                    <w:lang w:val="en-US"/>
                  </w:rPr>
                </w:rPrChange>
              </w:rPr>
              <w:t>(</w:t>
            </w:r>
            <w:r w:rsidRPr="0050601B">
              <w:rPr>
                <w:noProof/>
                <w:lang w:val="en-US"/>
                <w:rPrChange w:id="1394" w:author="Borja Gonzalez" w:date="2017-09-28T17:52:00Z">
                  <w:rPr>
                    <w:rFonts w:ascii="Monaco" w:hAnsi="Monaco" w:cs="Monaco"/>
                    <w:color w:val="000000"/>
                    <w:sz w:val="32"/>
                    <w:szCs w:val="32"/>
                    <w:lang w:val="en-US"/>
                  </w:rPr>
                </w:rPrChange>
              </w:rPr>
              <w:t>callback</w:t>
            </w:r>
            <w:r w:rsidRPr="0050601B">
              <w:rPr>
                <w:b/>
                <w:bCs/>
                <w:noProof/>
                <w:lang w:val="en-US"/>
                <w:rPrChange w:id="1395"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396" w:author="Borja Gonzalez" w:date="2017-09-28T17:52:00Z">
                  <w:rPr>
                    <w:rFonts w:ascii="Monaco" w:hAnsi="Monaco" w:cs="Monaco"/>
                    <w:sz w:val="32"/>
                    <w:szCs w:val="32"/>
                    <w:lang w:val="en-US"/>
                  </w:rPr>
                </w:rPrChange>
              </w:rPr>
              <w:pPrChange w:id="1397"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398" w:author="Borja Gonzalez" w:date="2017-09-28T17:52:00Z">
                  <w:rPr>
                    <w:rFonts w:ascii="Monaco" w:eastAsiaTheme="majorEastAsia" w:hAnsi="Monaco" w:cs="Monaco"/>
                    <w:color w:val="243F60" w:themeColor="accent1" w:themeShade="7F"/>
                    <w:sz w:val="32"/>
                    <w:szCs w:val="32"/>
                    <w:lang w:val="en-US"/>
                  </w:rPr>
                </w:rPrChange>
              </w:rPr>
              <w:pPrChange w:id="1399"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00" w:author="Borja Gonzalez" w:date="2017-09-28T17:52:00Z">
                  <w:rPr>
                    <w:rFonts w:ascii="Monaco" w:hAnsi="Monaco" w:cs="Monaco"/>
                    <w:sz w:val="32"/>
                    <w:szCs w:val="32"/>
                    <w:lang w:val="en-US"/>
                  </w:rPr>
                </w:rPrChange>
              </w:rPr>
              <w:t xml:space="preserve">    </w:t>
            </w:r>
            <w:r w:rsidRPr="0050601B">
              <w:rPr>
                <w:b/>
                <w:bCs/>
                <w:noProof/>
                <w:color w:val="204A87"/>
                <w:lang w:val="en-US"/>
                <w:rPrChange w:id="1401" w:author="Borja Gonzalez" w:date="2017-09-28T17:52:00Z">
                  <w:rPr>
                    <w:rFonts w:ascii="Monaco" w:hAnsi="Monaco" w:cs="Monaco"/>
                    <w:b/>
                    <w:bCs/>
                    <w:color w:val="204A87"/>
                    <w:sz w:val="32"/>
                    <w:szCs w:val="32"/>
                    <w:lang w:val="en-US"/>
                  </w:rPr>
                </w:rPrChange>
              </w:rPr>
              <w:t>var</w:t>
            </w:r>
            <w:r w:rsidRPr="0050601B">
              <w:rPr>
                <w:noProof/>
                <w:lang w:val="en-US"/>
                <w:rPrChange w:id="1402" w:author="Borja Gonzalez" w:date="2017-09-28T17:52:00Z">
                  <w:rPr>
                    <w:rFonts w:ascii="Monaco" w:hAnsi="Monaco" w:cs="Monaco"/>
                    <w:sz w:val="32"/>
                    <w:szCs w:val="32"/>
                    <w:lang w:val="en-US"/>
                  </w:rPr>
                </w:rPrChange>
              </w:rPr>
              <w:t xml:space="preserve"> socket </w:t>
            </w:r>
            <w:r w:rsidRPr="0050601B">
              <w:rPr>
                <w:b/>
                <w:bCs/>
                <w:noProof/>
                <w:color w:val="CE5C00"/>
                <w:lang w:val="en-US"/>
                <w:rPrChange w:id="1403" w:author="Borja Gonzalez" w:date="2017-09-28T17:52:00Z">
                  <w:rPr>
                    <w:rFonts w:ascii="Monaco" w:hAnsi="Monaco" w:cs="Monaco"/>
                    <w:b/>
                    <w:bCs/>
                    <w:color w:val="CE5C00"/>
                    <w:sz w:val="32"/>
                    <w:szCs w:val="32"/>
                    <w:lang w:val="en-US"/>
                  </w:rPr>
                </w:rPrChange>
              </w:rPr>
              <w:t>=</w:t>
            </w:r>
            <w:r w:rsidRPr="0050601B">
              <w:rPr>
                <w:noProof/>
                <w:lang w:val="en-US"/>
                <w:rPrChange w:id="1404" w:author="Borja Gonzalez" w:date="2017-09-28T17:52:00Z">
                  <w:rPr>
                    <w:rFonts w:ascii="Monaco" w:hAnsi="Monaco" w:cs="Monaco"/>
                    <w:sz w:val="32"/>
                    <w:szCs w:val="32"/>
                    <w:lang w:val="en-US"/>
                  </w:rPr>
                </w:rPrChange>
              </w:rPr>
              <w:t xml:space="preserve"> io</w:t>
            </w:r>
            <w:r w:rsidRPr="0050601B">
              <w:rPr>
                <w:b/>
                <w:bCs/>
                <w:noProof/>
                <w:lang w:val="en-US"/>
                <w:rPrChange w:id="1405" w:author="Borja Gonzalez" w:date="2017-09-28T17:52:00Z">
                  <w:rPr>
                    <w:rFonts w:ascii="Monaco" w:hAnsi="Monaco" w:cs="Monaco"/>
                    <w:b/>
                    <w:bCs/>
                    <w:color w:val="000000"/>
                    <w:sz w:val="32"/>
                    <w:szCs w:val="32"/>
                    <w:lang w:val="en-US"/>
                  </w:rPr>
                </w:rPrChange>
              </w:rPr>
              <w:t>.</w:t>
            </w:r>
            <w:r w:rsidRPr="0050601B">
              <w:rPr>
                <w:noProof/>
                <w:lang w:val="en-US"/>
                <w:rPrChange w:id="1406" w:author="Borja Gonzalez" w:date="2017-09-28T17:52:00Z">
                  <w:rPr>
                    <w:rFonts w:ascii="Monaco" w:hAnsi="Monaco" w:cs="Monaco"/>
                    <w:color w:val="000000"/>
                    <w:sz w:val="32"/>
                    <w:szCs w:val="32"/>
                    <w:lang w:val="en-US"/>
                  </w:rPr>
                </w:rPrChange>
              </w:rPr>
              <w:t>connect</w:t>
            </w:r>
            <w:r w:rsidRPr="0050601B">
              <w:rPr>
                <w:b/>
                <w:bCs/>
                <w:noProof/>
                <w:lang w:val="en-US"/>
                <w:rPrChange w:id="1407" w:author="Borja Gonzalez" w:date="2017-09-28T17:52:00Z">
                  <w:rPr>
                    <w:rFonts w:ascii="Monaco" w:hAnsi="Monaco" w:cs="Monaco"/>
                    <w:b/>
                    <w:bCs/>
                    <w:color w:val="000000"/>
                    <w:sz w:val="32"/>
                    <w:szCs w:val="32"/>
                    <w:lang w:val="en-US"/>
                  </w:rPr>
                </w:rPrChange>
              </w:rPr>
              <w:t>(</w:t>
            </w:r>
            <w:r w:rsidRPr="0050601B">
              <w:rPr>
                <w:noProof/>
                <w:color w:val="4E9A06"/>
                <w:lang w:val="en-US"/>
                <w:rPrChange w:id="1408" w:author="Borja Gonzalez" w:date="2017-09-28T17:52:00Z">
                  <w:rPr>
                    <w:rFonts w:ascii="Monaco" w:hAnsi="Monaco" w:cs="Monaco"/>
                    <w:color w:val="4E9A06"/>
                    <w:sz w:val="32"/>
                    <w:szCs w:val="32"/>
                    <w:lang w:val="en-US"/>
                  </w:rPr>
                </w:rPrChange>
              </w:rPr>
              <w:t>"http://172.20.10.5:8124"</w:t>
            </w:r>
            <w:r w:rsidRPr="0050601B">
              <w:rPr>
                <w:b/>
                <w:bCs/>
                <w:noProof/>
                <w:lang w:val="en-US"/>
                <w:rPrChange w:id="1409"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410" w:author="Rodrigo García" w:date="2017-09-29T10:04:00Z">
                  <w:rPr>
                    <w:rFonts w:ascii="Monaco" w:eastAsiaTheme="majorEastAsia" w:hAnsi="Monaco" w:cs="Monaco"/>
                    <w:color w:val="243F60" w:themeColor="accent1" w:themeShade="7F"/>
                    <w:sz w:val="32"/>
                    <w:szCs w:val="32"/>
                    <w:lang w:val="en-US"/>
                  </w:rPr>
                </w:rPrChange>
              </w:rPr>
              <w:pPrChange w:id="141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12" w:author="Borja Gonzalez" w:date="2017-09-28T17:52:00Z">
                  <w:rPr>
                    <w:rFonts w:ascii="Monaco" w:hAnsi="Monaco" w:cs="Monaco"/>
                    <w:sz w:val="32"/>
                    <w:szCs w:val="32"/>
                    <w:lang w:val="en-US"/>
                  </w:rPr>
                </w:rPrChange>
              </w:rPr>
              <w:t xml:space="preserve">    </w:t>
            </w:r>
            <w:r w:rsidRPr="0079203F">
              <w:rPr>
                <w:noProof/>
                <w:lang w:val="es-ES"/>
                <w:rPrChange w:id="1413" w:author="Rodrigo García" w:date="2017-09-29T10:04:00Z">
                  <w:rPr>
                    <w:rFonts w:ascii="Monaco" w:hAnsi="Monaco" w:cs="Monaco"/>
                    <w:color w:val="000000"/>
                    <w:sz w:val="32"/>
                    <w:szCs w:val="32"/>
                    <w:lang w:val="en-US"/>
                  </w:rPr>
                </w:rPrChange>
              </w:rPr>
              <w:t>console</w:t>
            </w:r>
            <w:r w:rsidRPr="0079203F">
              <w:rPr>
                <w:b/>
                <w:bCs/>
                <w:noProof/>
                <w:lang w:val="es-ES"/>
                <w:rPrChange w:id="1414" w:author="Rodrigo García" w:date="2017-09-29T10:04:00Z">
                  <w:rPr>
                    <w:rFonts w:ascii="Monaco" w:hAnsi="Monaco" w:cs="Monaco"/>
                    <w:b/>
                    <w:bCs/>
                    <w:color w:val="000000"/>
                    <w:sz w:val="32"/>
                    <w:szCs w:val="32"/>
                    <w:lang w:val="en-US"/>
                  </w:rPr>
                </w:rPrChange>
              </w:rPr>
              <w:t>.</w:t>
            </w:r>
            <w:r w:rsidRPr="0079203F">
              <w:rPr>
                <w:noProof/>
                <w:lang w:val="es-ES"/>
                <w:rPrChange w:id="1415" w:author="Rodrigo García" w:date="2017-09-29T10:04:00Z">
                  <w:rPr>
                    <w:rFonts w:ascii="Monaco" w:hAnsi="Monaco" w:cs="Monaco"/>
                    <w:color w:val="000000"/>
                    <w:sz w:val="32"/>
                    <w:szCs w:val="32"/>
                    <w:lang w:val="en-US"/>
                  </w:rPr>
                </w:rPrChange>
              </w:rPr>
              <w:t>log</w:t>
            </w:r>
            <w:r w:rsidRPr="0079203F">
              <w:rPr>
                <w:b/>
                <w:bCs/>
                <w:noProof/>
                <w:lang w:val="es-ES"/>
                <w:rPrChange w:id="1416" w:author="Rodrigo García" w:date="2017-09-29T10:04:00Z">
                  <w:rPr>
                    <w:rFonts w:ascii="Monaco" w:hAnsi="Monaco" w:cs="Monaco"/>
                    <w:b/>
                    <w:bCs/>
                    <w:color w:val="000000"/>
                    <w:sz w:val="32"/>
                    <w:szCs w:val="32"/>
                    <w:lang w:val="en-US"/>
                  </w:rPr>
                </w:rPrChange>
              </w:rPr>
              <w:t>(</w:t>
            </w:r>
            <w:r w:rsidRPr="0079203F">
              <w:rPr>
                <w:noProof/>
                <w:color w:val="4E9A06"/>
                <w:lang w:val="es-ES"/>
                <w:rPrChange w:id="1417"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418" w:author="Rodrigo García" w:date="2017-09-29T10:04:00Z">
                  <w:rPr>
                    <w:rFonts w:ascii="Monaco" w:hAnsi="Monaco" w:cs="Monaco"/>
                    <w:b/>
                    <w:bCs/>
                    <w:color w:val="000000"/>
                    <w:sz w:val="32"/>
                    <w:szCs w:val="32"/>
                    <w:lang w:val="en-US"/>
                  </w:rPr>
                </w:rPrChange>
              </w:rPr>
              <w:t>);</w:t>
            </w:r>
            <w:r w:rsidRPr="0079203F">
              <w:rPr>
                <w:noProof/>
                <w:lang w:val="es-ES"/>
                <w:rPrChange w:id="1419"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420" w:author="Rodrigo García" w:date="2017-09-29T10:04:00Z">
                  <w:rPr>
                    <w:rFonts w:ascii="Monaco" w:hAnsi="Monaco" w:cs="Monaco"/>
                    <w:sz w:val="32"/>
                    <w:szCs w:val="32"/>
                    <w:lang w:val="en-US"/>
                  </w:rPr>
                </w:rPrChange>
              </w:rPr>
              <w:pPrChange w:id="1421"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422" w:author="Borja Gonzalez" w:date="2017-09-28T17:52:00Z">
                  <w:rPr>
                    <w:rFonts w:ascii="Monaco" w:eastAsiaTheme="majorEastAsia" w:hAnsi="Monaco" w:cs="Monaco"/>
                    <w:color w:val="243F60" w:themeColor="accent1" w:themeShade="7F"/>
                    <w:sz w:val="32"/>
                    <w:szCs w:val="32"/>
                    <w:lang w:val="en-US"/>
                  </w:rPr>
                </w:rPrChange>
              </w:rPr>
              <w:pPrChange w:id="142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24" w:author="Rodrigo García" w:date="2017-09-29T10:04:00Z">
                  <w:rPr>
                    <w:rFonts w:ascii="Monaco" w:hAnsi="Monaco" w:cs="Monaco"/>
                    <w:sz w:val="32"/>
                    <w:szCs w:val="32"/>
                    <w:lang w:val="en-US"/>
                  </w:rPr>
                </w:rPrChange>
              </w:rPr>
              <w:t xml:space="preserve">    </w:t>
            </w:r>
            <w:r w:rsidRPr="0050601B">
              <w:rPr>
                <w:noProof/>
                <w:lang w:val="en-US"/>
                <w:rPrChange w:id="1425" w:author="Borja Gonzalez" w:date="2017-09-28T17:52:00Z">
                  <w:rPr>
                    <w:rFonts w:ascii="Monaco" w:hAnsi="Monaco" w:cs="Monaco"/>
                    <w:color w:val="000000"/>
                    <w:sz w:val="32"/>
                    <w:szCs w:val="32"/>
                    <w:lang w:val="en-US"/>
                  </w:rPr>
                </w:rPrChange>
              </w:rPr>
              <w:t>socket</w:t>
            </w:r>
            <w:r w:rsidRPr="0050601B">
              <w:rPr>
                <w:b/>
                <w:bCs/>
                <w:noProof/>
                <w:lang w:val="en-US"/>
                <w:rPrChange w:id="1426" w:author="Borja Gonzalez" w:date="2017-09-28T17:52:00Z">
                  <w:rPr>
                    <w:rFonts w:ascii="Monaco" w:hAnsi="Monaco" w:cs="Monaco"/>
                    <w:b/>
                    <w:bCs/>
                    <w:color w:val="000000"/>
                    <w:sz w:val="32"/>
                    <w:szCs w:val="32"/>
                    <w:lang w:val="en-US"/>
                  </w:rPr>
                </w:rPrChange>
              </w:rPr>
              <w:t>.</w:t>
            </w:r>
            <w:r w:rsidRPr="0050601B">
              <w:rPr>
                <w:noProof/>
                <w:lang w:val="en-US"/>
                <w:rPrChange w:id="1427" w:author="Borja Gonzalez" w:date="2017-09-28T17:52:00Z">
                  <w:rPr>
                    <w:rFonts w:ascii="Monaco" w:hAnsi="Monaco" w:cs="Monaco"/>
                    <w:color w:val="000000"/>
                    <w:sz w:val="32"/>
                    <w:szCs w:val="32"/>
                    <w:lang w:val="en-US"/>
                  </w:rPr>
                </w:rPrChange>
              </w:rPr>
              <w:t>on</w:t>
            </w:r>
            <w:r w:rsidRPr="0050601B">
              <w:rPr>
                <w:b/>
                <w:bCs/>
                <w:noProof/>
                <w:lang w:val="en-US"/>
                <w:rPrChange w:id="1428" w:author="Borja Gonzalez" w:date="2017-09-28T17:52:00Z">
                  <w:rPr>
                    <w:rFonts w:ascii="Monaco" w:hAnsi="Monaco" w:cs="Monaco"/>
                    <w:b/>
                    <w:bCs/>
                    <w:color w:val="000000"/>
                    <w:sz w:val="32"/>
                    <w:szCs w:val="32"/>
                    <w:lang w:val="en-US"/>
                  </w:rPr>
                </w:rPrChange>
              </w:rPr>
              <w:t>(</w:t>
            </w:r>
            <w:r w:rsidRPr="0050601B">
              <w:rPr>
                <w:noProof/>
                <w:color w:val="4E9A06"/>
                <w:lang w:val="en-US"/>
                <w:rPrChange w:id="1429" w:author="Borja Gonzalez" w:date="2017-09-28T17:52:00Z">
                  <w:rPr>
                    <w:rFonts w:ascii="Monaco" w:hAnsi="Monaco" w:cs="Monaco"/>
                    <w:color w:val="4E9A06"/>
                    <w:sz w:val="32"/>
                    <w:szCs w:val="32"/>
                    <w:lang w:val="en-US"/>
                  </w:rPr>
                </w:rPrChange>
              </w:rPr>
              <w:t>"message"</w:t>
            </w:r>
            <w:r w:rsidRPr="0050601B">
              <w:rPr>
                <w:b/>
                <w:bCs/>
                <w:noProof/>
                <w:lang w:val="en-US"/>
                <w:rPrChange w:id="1430" w:author="Borja Gonzalez" w:date="2017-09-28T17:52:00Z">
                  <w:rPr>
                    <w:rFonts w:ascii="Monaco" w:hAnsi="Monaco" w:cs="Monaco"/>
                    <w:b/>
                    <w:bCs/>
                    <w:color w:val="000000"/>
                    <w:sz w:val="32"/>
                    <w:szCs w:val="32"/>
                    <w:lang w:val="en-US"/>
                  </w:rPr>
                </w:rPrChange>
              </w:rPr>
              <w:t>,</w:t>
            </w:r>
            <w:r w:rsidRPr="0050601B">
              <w:rPr>
                <w:b/>
                <w:bCs/>
                <w:noProof/>
                <w:color w:val="204A87"/>
                <w:lang w:val="en-US"/>
                <w:rPrChange w:id="1431" w:author="Borja Gonzalez" w:date="2017-09-28T17:52:00Z">
                  <w:rPr>
                    <w:rFonts w:ascii="Monaco" w:hAnsi="Monaco" w:cs="Monaco"/>
                    <w:b/>
                    <w:bCs/>
                    <w:color w:val="204A87"/>
                    <w:sz w:val="32"/>
                    <w:szCs w:val="32"/>
                    <w:lang w:val="en-US"/>
                  </w:rPr>
                </w:rPrChange>
              </w:rPr>
              <w:t>function</w:t>
            </w:r>
            <w:r w:rsidRPr="0050601B">
              <w:rPr>
                <w:b/>
                <w:bCs/>
                <w:noProof/>
                <w:lang w:val="en-US"/>
                <w:rPrChange w:id="1432" w:author="Borja Gonzalez" w:date="2017-09-28T17:52:00Z">
                  <w:rPr>
                    <w:rFonts w:ascii="Monaco" w:hAnsi="Monaco" w:cs="Monaco"/>
                    <w:b/>
                    <w:bCs/>
                    <w:color w:val="000000"/>
                    <w:sz w:val="32"/>
                    <w:szCs w:val="32"/>
                    <w:lang w:val="en-US"/>
                  </w:rPr>
                </w:rPrChange>
              </w:rPr>
              <w:t>(</w:t>
            </w:r>
            <w:r w:rsidRPr="0050601B">
              <w:rPr>
                <w:noProof/>
                <w:lang w:val="en-US"/>
                <w:rPrChange w:id="1433" w:author="Borja Gonzalez" w:date="2017-09-28T17:52:00Z">
                  <w:rPr>
                    <w:rFonts w:ascii="Monaco" w:hAnsi="Monaco" w:cs="Monaco"/>
                    <w:color w:val="000000"/>
                    <w:sz w:val="32"/>
                    <w:szCs w:val="32"/>
                    <w:lang w:val="en-US"/>
                  </w:rPr>
                </w:rPrChange>
              </w:rPr>
              <w:t>message</w:t>
            </w:r>
            <w:r w:rsidRPr="0050601B">
              <w:rPr>
                <w:b/>
                <w:bCs/>
                <w:noProof/>
                <w:lang w:val="en-US"/>
                <w:rPrChange w:id="1434" w:author="Borja Gonzalez" w:date="2017-09-28T17:52:00Z">
                  <w:rPr>
                    <w:rFonts w:ascii="Monaco" w:hAnsi="Monaco" w:cs="Monaco"/>
                    <w:b/>
                    <w:bCs/>
                    <w:color w:val="000000"/>
                    <w:sz w:val="32"/>
                    <w:szCs w:val="32"/>
                    <w:lang w:val="en-US"/>
                  </w:rPr>
                </w:rPrChange>
              </w:rPr>
              <w:t>){</w:t>
            </w:r>
            <w:r w:rsidRPr="0050601B">
              <w:rPr>
                <w:noProof/>
                <w:lang w:val="en-US"/>
                <w:rPrChange w:id="1435"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436" w:author="Borja Gonzalez" w:date="2017-09-28T17:52:00Z">
                  <w:rPr>
                    <w:rFonts w:ascii="Monaco" w:eastAsiaTheme="majorEastAsia" w:hAnsi="Monaco" w:cs="Monaco"/>
                    <w:color w:val="243F60" w:themeColor="accent1" w:themeShade="7F"/>
                    <w:sz w:val="32"/>
                    <w:szCs w:val="32"/>
                    <w:lang w:val="en-US"/>
                  </w:rPr>
                </w:rPrChange>
              </w:rPr>
              <w:pPrChange w:id="1437"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38" w:author="Borja Gonzalez" w:date="2017-09-28T17:52:00Z">
                  <w:rPr>
                    <w:rFonts w:ascii="Monaco" w:hAnsi="Monaco" w:cs="Monaco"/>
                    <w:sz w:val="32"/>
                    <w:szCs w:val="32"/>
                    <w:lang w:val="en-US"/>
                  </w:rPr>
                </w:rPrChange>
              </w:rPr>
              <w:t xml:space="preserve">        message </w:t>
            </w:r>
            <w:r w:rsidRPr="0050601B">
              <w:rPr>
                <w:b/>
                <w:bCs/>
                <w:noProof/>
                <w:color w:val="CE5C00"/>
                <w:lang w:val="en-US"/>
                <w:rPrChange w:id="1439" w:author="Borja Gonzalez" w:date="2017-09-28T17:52:00Z">
                  <w:rPr>
                    <w:rFonts w:ascii="Monaco" w:hAnsi="Monaco" w:cs="Monaco"/>
                    <w:b/>
                    <w:bCs/>
                    <w:color w:val="CE5C00"/>
                    <w:sz w:val="32"/>
                    <w:szCs w:val="32"/>
                    <w:lang w:val="en-US"/>
                  </w:rPr>
                </w:rPrChange>
              </w:rPr>
              <w:t>=</w:t>
            </w:r>
            <w:r w:rsidRPr="0050601B">
              <w:rPr>
                <w:noProof/>
                <w:lang w:val="en-US"/>
                <w:rPrChange w:id="1440" w:author="Borja Gonzalez" w:date="2017-09-28T17:52:00Z">
                  <w:rPr>
                    <w:rFonts w:ascii="Monaco" w:hAnsi="Monaco" w:cs="Monaco"/>
                    <w:sz w:val="32"/>
                    <w:szCs w:val="32"/>
                    <w:lang w:val="en-US"/>
                  </w:rPr>
                </w:rPrChange>
              </w:rPr>
              <w:t xml:space="preserve"> JSON</w:t>
            </w:r>
            <w:r w:rsidRPr="0050601B">
              <w:rPr>
                <w:b/>
                <w:bCs/>
                <w:noProof/>
                <w:lang w:val="en-US"/>
                <w:rPrChange w:id="1441" w:author="Borja Gonzalez" w:date="2017-09-28T17:52:00Z">
                  <w:rPr>
                    <w:rFonts w:ascii="Monaco" w:hAnsi="Monaco" w:cs="Monaco"/>
                    <w:b/>
                    <w:bCs/>
                    <w:color w:val="000000"/>
                    <w:sz w:val="32"/>
                    <w:szCs w:val="32"/>
                    <w:lang w:val="en-US"/>
                  </w:rPr>
                </w:rPrChange>
              </w:rPr>
              <w:t>.</w:t>
            </w:r>
            <w:r w:rsidRPr="0050601B">
              <w:rPr>
                <w:noProof/>
                <w:lang w:val="en-US"/>
                <w:rPrChange w:id="1442" w:author="Borja Gonzalez" w:date="2017-09-28T17:52:00Z">
                  <w:rPr>
                    <w:rFonts w:ascii="Monaco" w:hAnsi="Monaco" w:cs="Monaco"/>
                    <w:color w:val="000000"/>
                    <w:sz w:val="32"/>
                    <w:szCs w:val="32"/>
                    <w:lang w:val="en-US"/>
                  </w:rPr>
                </w:rPrChange>
              </w:rPr>
              <w:t>parse</w:t>
            </w:r>
            <w:r w:rsidRPr="0050601B">
              <w:rPr>
                <w:b/>
                <w:bCs/>
                <w:noProof/>
                <w:lang w:val="en-US"/>
                <w:rPrChange w:id="1443" w:author="Borja Gonzalez" w:date="2017-09-28T17:52:00Z">
                  <w:rPr>
                    <w:rFonts w:ascii="Monaco" w:hAnsi="Monaco" w:cs="Monaco"/>
                    <w:b/>
                    <w:bCs/>
                    <w:color w:val="000000"/>
                    <w:sz w:val="32"/>
                    <w:szCs w:val="32"/>
                    <w:lang w:val="en-US"/>
                  </w:rPr>
                </w:rPrChange>
              </w:rPr>
              <w:t>(</w:t>
            </w:r>
            <w:r w:rsidRPr="0050601B">
              <w:rPr>
                <w:noProof/>
                <w:lang w:val="en-US"/>
                <w:rPrChange w:id="1444" w:author="Borja Gonzalez" w:date="2017-09-28T17:52:00Z">
                  <w:rPr>
                    <w:rFonts w:ascii="Monaco" w:hAnsi="Monaco" w:cs="Monaco"/>
                    <w:color w:val="000000"/>
                    <w:sz w:val="32"/>
                    <w:szCs w:val="32"/>
                    <w:lang w:val="en-US"/>
                  </w:rPr>
                </w:rPrChange>
              </w:rPr>
              <w:t>message</w:t>
            </w:r>
            <w:r w:rsidRPr="0050601B">
              <w:rPr>
                <w:b/>
                <w:bCs/>
                <w:noProof/>
                <w:lang w:val="en-US"/>
                <w:rPrChange w:id="1445"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446" w:author="Borja Gonzalez" w:date="2017-09-28T17:52:00Z">
                  <w:rPr>
                    <w:rFonts w:ascii="Monaco" w:eastAsiaTheme="majorEastAsia" w:hAnsi="Monaco" w:cs="Monaco"/>
                    <w:i/>
                    <w:iCs/>
                    <w:color w:val="8F5902"/>
                    <w:sz w:val="32"/>
                    <w:szCs w:val="32"/>
                    <w:lang w:val="en-US"/>
                  </w:rPr>
                </w:rPrChange>
              </w:rPr>
              <w:pPrChange w:id="1447"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48" w:author="Borja Gonzalez" w:date="2017-09-28T17:52:00Z">
                  <w:rPr>
                    <w:rFonts w:ascii="Monaco" w:hAnsi="Monaco" w:cs="Monaco"/>
                    <w:sz w:val="32"/>
                    <w:szCs w:val="32"/>
                    <w:lang w:val="en-US"/>
                  </w:rPr>
                </w:rPrChange>
              </w:rPr>
              <w:t xml:space="preserve">        </w:t>
            </w:r>
            <w:r w:rsidRPr="0050601B">
              <w:rPr>
                <w:i/>
                <w:iCs/>
                <w:noProof/>
                <w:color w:val="8F5902"/>
                <w:lang w:val="en-US"/>
                <w:rPrChange w:id="1449"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450" w:author="Rodrigo García" w:date="2017-09-29T10:04:00Z">
                  <w:rPr>
                    <w:rFonts w:ascii="Monaco" w:eastAsiaTheme="majorEastAsia" w:hAnsi="Monaco" w:cs="Monaco"/>
                    <w:color w:val="243F60" w:themeColor="accent1" w:themeShade="7F"/>
                    <w:sz w:val="32"/>
                    <w:szCs w:val="32"/>
                    <w:lang w:val="en-US"/>
                  </w:rPr>
                </w:rPrChange>
              </w:rPr>
              <w:pPrChange w:id="145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52" w:author="Borja Gonzalez" w:date="2017-09-28T17:52:00Z">
                  <w:rPr>
                    <w:rFonts w:ascii="Monaco" w:hAnsi="Monaco" w:cs="Monaco"/>
                    <w:sz w:val="32"/>
                    <w:szCs w:val="32"/>
                    <w:lang w:val="en-US"/>
                  </w:rPr>
                </w:rPrChange>
              </w:rPr>
              <w:t xml:space="preserve">    </w:t>
            </w:r>
            <w:r w:rsidRPr="0079203F">
              <w:rPr>
                <w:b/>
                <w:bCs/>
                <w:noProof/>
                <w:lang w:val="es-ES"/>
                <w:rPrChange w:id="1453"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454" w:author="Rodrigo García" w:date="2017-09-29T10:04:00Z">
                  <w:rPr>
                    <w:rFonts w:ascii="Monaco" w:hAnsi="Monaco" w:cs="Monaco"/>
                    <w:sz w:val="32"/>
                    <w:szCs w:val="32"/>
                    <w:lang w:val="en-US"/>
                  </w:rPr>
                </w:rPrChange>
              </w:rPr>
              <w:pPrChange w:id="1455"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456" w:author="Rodrigo García" w:date="2017-09-29T10:04:00Z">
                  <w:rPr>
                    <w:rFonts w:ascii="Monaco" w:eastAsiaTheme="majorEastAsia" w:hAnsi="Monaco" w:cs="Monaco"/>
                    <w:color w:val="243F60" w:themeColor="accent1" w:themeShade="7F"/>
                    <w:sz w:val="32"/>
                    <w:szCs w:val="32"/>
                    <w:lang w:val="en-US"/>
                  </w:rPr>
                </w:rPrChange>
              </w:rPr>
              <w:pPrChange w:id="145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58" w:author="Rodrigo García" w:date="2017-09-29T10:04:00Z">
                  <w:rPr>
                    <w:rFonts w:ascii="Monaco" w:hAnsi="Monaco" w:cs="Monaco"/>
                    <w:sz w:val="32"/>
                    <w:szCs w:val="32"/>
                    <w:lang w:val="en-US"/>
                  </w:rPr>
                </w:rPrChange>
              </w:rPr>
              <w:t xml:space="preserve">     </w:t>
            </w:r>
            <w:r w:rsidRPr="0079203F">
              <w:rPr>
                <w:b/>
                <w:bCs/>
                <w:noProof/>
                <w:color w:val="204A87"/>
                <w:lang w:val="es-ES"/>
                <w:rPrChange w:id="1459" w:author="Rodrigo García" w:date="2017-09-29T10:04:00Z">
                  <w:rPr>
                    <w:rFonts w:ascii="Monaco" w:hAnsi="Monaco" w:cs="Monaco"/>
                    <w:b/>
                    <w:bCs/>
                    <w:color w:val="204A87"/>
                    <w:sz w:val="32"/>
                    <w:szCs w:val="32"/>
                    <w:lang w:val="en-US"/>
                  </w:rPr>
                </w:rPrChange>
              </w:rPr>
              <w:t>var</w:t>
            </w:r>
            <w:r w:rsidRPr="0079203F">
              <w:rPr>
                <w:noProof/>
                <w:lang w:val="es-ES"/>
                <w:rPrChange w:id="1460" w:author="Rodrigo García" w:date="2017-09-29T10:04:00Z">
                  <w:rPr>
                    <w:rFonts w:ascii="Monaco" w:hAnsi="Monaco" w:cs="Monaco"/>
                    <w:sz w:val="32"/>
                    <w:szCs w:val="32"/>
                    <w:lang w:val="en-US"/>
                  </w:rPr>
                </w:rPrChange>
              </w:rPr>
              <w:t xml:space="preserve"> datos5 </w:t>
            </w:r>
            <w:r w:rsidRPr="0079203F">
              <w:rPr>
                <w:b/>
                <w:bCs/>
                <w:noProof/>
                <w:color w:val="CE5C00"/>
                <w:lang w:val="es-ES"/>
                <w:rPrChange w:id="1461" w:author="Rodrigo García" w:date="2017-09-29T10:04:00Z">
                  <w:rPr>
                    <w:rFonts w:ascii="Monaco" w:hAnsi="Monaco" w:cs="Monaco"/>
                    <w:b/>
                    <w:bCs/>
                    <w:color w:val="CE5C00"/>
                    <w:sz w:val="32"/>
                    <w:szCs w:val="32"/>
                    <w:lang w:val="en-US"/>
                  </w:rPr>
                </w:rPrChange>
              </w:rPr>
              <w:t>=</w:t>
            </w:r>
            <w:r w:rsidRPr="0079203F">
              <w:rPr>
                <w:noProof/>
                <w:lang w:val="es-ES"/>
                <w:rPrChange w:id="1462" w:author="Rodrigo García" w:date="2017-09-29T10:04:00Z">
                  <w:rPr>
                    <w:rFonts w:ascii="Monaco" w:hAnsi="Monaco" w:cs="Monaco"/>
                    <w:sz w:val="32"/>
                    <w:szCs w:val="32"/>
                    <w:lang w:val="en-US"/>
                  </w:rPr>
                </w:rPrChange>
              </w:rPr>
              <w:t xml:space="preserve"> </w:t>
            </w:r>
            <w:r w:rsidRPr="0079203F">
              <w:rPr>
                <w:b/>
                <w:bCs/>
                <w:noProof/>
                <w:lang w:val="es-ES"/>
                <w:rPrChange w:id="1463"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464" w:author="Rodrigo García" w:date="2017-09-29T10:04:00Z">
                  <w:rPr>
                    <w:rFonts w:ascii="Monaco" w:eastAsiaTheme="majorEastAsia" w:hAnsi="Monaco" w:cs="Monaco"/>
                    <w:color w:val="243F60" w:themeColor="accent1" w:themeShade="7F"/>
                    <w:sz w:val="32"/>
                    <w:szCs w:val="32"/>
                    <w:lang w:val="en-US"/>
                  </w:rPr>
                </w:rPrChange>
              </w:rPr>
              <w:pPrChange w:id="146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66"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467" w:author="Rodrigo García" w:date="2017-09-29T10:04:00Z">
                  <w:rPr>
                    <w:rFonts w:ascii="Monaco" w:hAnsi="Monaco" w:cs="Monaco"/>
                    <w:b/>
                    <w:bCs/>
                    <w:color w:val="CE5C00"/>
                    <w:sz w:val="32"/>
                    <w:szCs w:val="32"/>
                    <w:lang w:val="en-US"/>
                  </w:rPr>
                </w:rPrChange>
              </w:rPr>
              <w:t>:</w:t>
            </w:r>
            <w:r w:rsidRPr="0079203F">
              <w:rPr>
                <w:noProof/>
                <w:lang w:val="es-ES"/>
                <w:rPrChange w:id="1468" w:author="Rodrigo García" w:date="2017-09-29T10:04:00Z">
                  <w:rPr>
                    <w:rFonts w:ascii="Monaco" w:hAnsi="Monaco" w:cs="Monaco"/>
                    <w:sz w:val="32"/>
                    <w:szCs w:val="32"/>
                    <w:lang w:val="en-US"/>
                  </w:rPr>
                </w:rPrChange>
              </w:rPr>
              <w:t xml:space="preserve"> </w:t>
            </w:r>
            <w:r w:rsidRPr="0079203F">
              <w:rPr>
                <w:noProof/>
                <w:color w:val="4E9A06"/>
                <w:lang w:val="es-ES"/>
                <w:rPrChange w:id="1469" w:author="Rodrigo García" w:date="2017-09-29T10:04:00Z">
                  <w:rPr>
                    <w:rFonts w:ascii="Monaco" w:hAnsi="Monaco" w:cs="Monaco"/>
                    <w:color w:val="4E9A06"/>
                    <w:sz w:val="32"/>
                    <w:szCs w:val="32"/>
                    <w:lang w:val="en-US"/>
                  </w:rPr>
                </w:rPrChange>
              </w:rPr>
              <w:t>"Pacientes"</w:t>
            </w:r>
            <w:r w:rsidRPr="0079203F">
              <w:rPr>
                <w:noProof/>
                <w:lang w:val="es-ES"/>
                <w:rPrChange w:id="1470"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471" w:author="Rodrigo García" w:date="2017-09-29T10:04:00Z">
                  <w:rPr>
                    <w:rFonts w:ascii="Monaco" w:eastAsiaTheme="majorEastAsia" w:hAnsi="Monaco" w:cs="Monaco"/>
                    <w:color w:val="243F60" w:themeColor="accent1" w:themeShade="7F"/>
                    <w:sz w:val="32"/>
                    <w:szCs w:val="32"/>
                    <w:lang w:val="en-US"/>
                  </w:rPr>
                </w:rPrChange>
              </w:rPr>
              <w:pPrChange w:id="147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73" w:author="Rodrigo García" w:date="2017-09-29T10:04:00Z">
                  <w:rPr>
                    <w:rFonts w:ascii="Monaco" w:hAnsi="Monaco" w:cs="Monaco"/>
                    <w:sz w:val="32"/>
                    <w:szCs w:val="32"/>
                    <w:lang w:val="en-US"/>
                  </w:rPr>
                </w:rPrChange>
              </w:rPr>
              <w:t xml:space="preserve">    </w:t>
            </w:r>
            <w:r w:rsidRPr="0079203F">
              <w:rPr>
                <w:b/>
                <w:bCs/>
                <w:noProof/>
                <w:lang w:val="es-ES"/>
                <w:rPrChange w:id="1474"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475" w:author="Rodrigo García" w:date="2017-09-29T10:04:00Z">
                  <w:rPr>
                    <w:rFonts w:ascii="Monaco" w:eastAsiaTheme="majorEastAsia" w:hAnsi="Monaco" w:cs="Monaco"/>
                    <w:color w:val="243F60" w:themeColor="accent1" w:themeShade="7F"/>
                    <w:sz w:val="32"/>
                    <w:szCs w:val="32"/>
                    <w:lang w:val="en-US"/>
                  </w:rPr>
                </w:rPrChange>
              </w:rPr>
              <w:pPrChange w:id="147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77" w:author="Rodrigo García" w:date="2017-09-29T10:04:00Z">
                  <w:rPr>
                    <w:rFonts w:ascii="Monaco" w:hAnsi="Monaco" w:cs="Monaco"/>
                    <w:sz w:val="32"/>
                    <w:szCs w:val="32"/>
                    <w:lang w:val="en-US"/>
                  </w:rPr>
                </w:rPrChange>
              </w:rPr>
              <w:t xml:space="preserve">    socket</w:t>
            </w:r>
            <w:r w:rsidRPr="0079203F">
              <w:rPr>
                <w:b/>
                <w:bCs/>
                <w:noProof/>
                <w:lang w:val="es-ES"/>
                <w:rPrChange w:id="1478" w:author="Rodrigo García" w:date="2017-09-29T10:04:00Z">
                  <w:rPr>
                    <w:rFonts w:ascii="Monaco" w:hAnsi="Monaco" w:cs="Monaco"/>
                    <w:b/>
                    <w:bCs/>
                    <w:color w:val="000000"/>
                    <w:sz w:val="32"/>
                    <w:szCs w:val="32"/>
                    <w:lang w:val="en-US"/>
                  </w:rPr>
                </w:rPrChange>
              </w:rPr>
              <w:t>.</w:t>
            </w:r>
            <w:r w:rsidRPr="0079203F">
              <w:rPr>
                <w:noProof/>
                <w:lang w:val="es-ES"/>
                <w:rPrChange w:id="1479" w:author="Rodrigo García" w:date="2017-09-29T10:04:00Z">
                  <w:rPr>
                    <w:rFonts w:ascii="Monaco" w:hAnsi="Monaco" w:cs="Monaco"/>
                    <w:color w:val="000000"/>
                    <w:sz w:val="32"/>
                    <w:szCs w:val="32"/>
                    <w:lang w:val="en-US"/>
                  </w:rPr>
                </w:rPrChange>
              </w:rPr>
              <w:t>send</w:t>
            </w:r>
            <w:r w:rsidRPr="0079203F">
              <w:rPr>
                <w:b/>
                <w:bCs/>
                <w:noProof/>
                <w:lang w:val="es-ES"/>
                <w:rPrChange w:id="1480" w:author="Rodrigo García" w:date="2017-09-29T10:04:00Z">
                  <w:rPr>
                    <w:rFonts w:ascii="Monaco" w:hAnsi="Monaco" w:cs="Monaco"/>
                    <w:b/>
                    <w:bCs/>
                    <w:color w:val="000000"/>
                    <w:sz w:val="32"/>
                    <w:szCs w:val="32"/>
                    <w:lang w:val="en-US"/>
                  </w:rPr>
                </w:rPrChange>
              </w:rPr>
              <w:t>(</w:t>
            </w:r>
            <w:r w:rsidRPr="0079203F">
              <w:rPr>
                <w:noProof/>
                <w:lang w:val="es-ES"/>
                <w:rPrChange w:id="1481" w:author="Rodrigo García" w:date="2017-09-29T10:04:00Z">
                  <w:rPr>
                    <w:rFonts w:ascii="Monaco" w:hAnsi="Monaco" w:cs="Monaco"/>
                    <w:color w:val="000000"/>
                    <w:sz w:val="32"/>
                    <w:szCs w:val="32"/>
                    <w:lang w:val="en-US"/>
                  </w:rPr>
                </w:rPrChange>
              </w:rPr>
              <w:t>JSON</w:t>
            </w:r>
            <w:r w:rsidRPr="0079203F">
              <w:rPr>
                <w:b/>
                <w:bCs/>
                <w:noProof/>
                <w:lang w:val="es-ES"/>
                <w:rPrChange w:id="1482" w:author="Rodrigo García" w:date="2017-09-29T10:04:00Z">
                  <w:rPr>
                    <w:rFonts w:ascii="Monaco" w:hAnsi="Monaco" w:cs="Monaco"/>
                    <w:b/>
                    <w:bCs/>
                    <w:color w:val="000000"/>
                    <w:sz w:val="32"/>
                    <w:szCs w:val="32"/>
                    <w:lang w:val="en-US"/>
                  </w:rPr>
                </w:rPrChange>
              </w:rPr>
              <w:t>.</w:t>
            </w:r>
            <w:r w:rsidRPr="0079203F">
              <w:rPr>
                <w:noProof/>
                <w:lang w:val="es-ES"/>
                <w:rPrChange w:id="1483" w:author="Rodrigo García" w:date="2017-09-29T10:04:00Z">
                  <w:rPr>
                    <w:rFonts w:ascii="Monaco" w:hAnsi="Monaco" w:cs="Monaco"/>
                    <w:color w:val="000000"/>
                    <w:sz w:val="32"/>
                    <w:szCs w:val="32"/>
                    <w:lang w:val="en-US"/>
                  </w:rPr>
                </w:rPrChange>
              </w:rPr>
              <w:t>stringify</w:t>
            </w:r>
            <w:r w:rsidRPr="0079203F">
              <w:rPr>
                <w:b/>
                <w:bCs/>
                <w:noProof/>
                <w:lang w:val="es-ES"/>
                <w:rPrChange w:id="1484" w:author="Rodrigo García" w:date="2017-09-29T10:04:00Z">
                  <w:rPr>
                    <w:rFonts w:ascii="Monaco" w:hAnsi="Monaco" w:cs="Monaco"/>
                    <w:b/>
                    <w:bCs/>
                    <w:color w:val="000000"/>
                    <w:sz w:val="32"/>
                    <w:szCs w:val="32"/>
                    <w:lang w:val="en-US"/>
                  </w:rPr>
                </w:rPrChange>
              </w:rPr>
              <w:t>(</w:t>
            </w:r>
            <w:r w:rsidRPr="0079203F">
              <w:rPr>
                <w:noProof/>
                <w:lang w:val="es-ES"/>
                <w:rPrChange w:id="1485" w:author="Rodrigo García" w:date="2017-09-29T10:04:00Z">
                  <w:rPr>
                    <w:rFonts w:ascii="Monaco" w:hAnsi="Monaco" w:cs="Monaco"/>
                    <w:color w:val="000000"/>
                    <w:sz w:val="32"/>
                    <w:szCs w:val="32"/>
                    <w:lang w:val="en-US"/>
                  </w:rPr>
                </w:rPrChange>
              </w:rPr>
              <w:t>datos5</w:t>
            </w:r>
            <w:r w:rsidRPr="0079203F">
              <w:rPr>
                <w:b/>
                <w:bCs/>
                <w:noProof/>
                <w:lang w:val="es-ES"/>
                <w:rPrChange w:id="1486"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487" w:author="Rodrigo García" w:date="2017-09-29T10:04:00Z">
                  <w:rPr>
                    <w:rFonts w:ascii="Monaco" w:eastAsiaTheme="majorEastAsia" w:hAnsi="Monaco" w:cs="Monaco"/>
                    <w:color w:val="243F60" w:themeColor="accent1" w:themeShade="7F"/>
                    <w:sz w:val="32"/>
                    <w:szCs w:val="32"/>
                    <w:lang w:val="en-US"/>
                  </w:rPr>
                </w:rPrChange>
              </w:rPr>
              <w:pPrChange w:id="1488"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89" w:author="Rodrigo García" w:date="2017-09-29T10:04:00Z">
                  <w:rPr>
                    <w:rFonts w:ascii="Monaco" w:hAnsi="Monaco" w:cs="Monaco"/>
                    <w:sz w:val="32"/>
                    <w:szCs w:val="32"/>
                    <w:lang w:val="en-US"/>
                  </w:rPr>
                </w:rPrChange>
              </w:rPr>
              <w:t xml:space="preserve">    console</w:t>
            </w:r>
            <w:r w:rsidRPr="0079203F">
              <w:rPr>
                <w:b/>
                <w:bCs/>
                <w:noProof/>
                <w:lang w:val="es-ES"/>
                <w:rPrChange w:id="1490" w:author="Rodrigo García" w:date="2017-09-29T10:04:00Z">
                  <w:rPr>
                    <w:rFonts w:ascii="Monaco" w:hAnsi="Monaco" w:cs="Monaco"/>
                    <w:b/>
                    <w:bCs/>
                    <w:color w:val="000000"/>
                    <w:sz w:val="32"/>
                    <w:szCs w:val="32"/>
                    <w:lang w:val="en-US"/>
                  </w:rPr>
                </w:rPrChange>
              </w:rPr>
              <w:t>.</w:t>
            </w:r>
            <w:r w:rsidRPr="0079203F">
              <w:rPr>
                <w:noProof/>
                <w:lang w:val="es-ES"/>
                <w:rPrChange w:id="1491" w:author="Rodrigo García" w:date="2017-09-29T10:04:00Z">
                  <w:rPr>
                    <w:rFonts w:ascii="Monaco" w:hAnsi="Monaco" w:cs="Monaco"/>
                    <w:color w:val="000000"/>
                    <w:sz w:val="32"/>
                    <w:szCs w:val="32"/>
                    <w:lang w:val="en-US"/>
                  </w:rPr>
                </w:rPrChange>
              </w:rPr>
              <w:t>log</w:t>
            </w:r>
            <w:r w:rsidRPr="0079203F">
              <w:rPr>
                <w:b/>
                <w:bCs/>
                <w:noProof/>
                <w:lang w:val="es-ES"/>
                <w:rPrChange w:id="1492" w:author="Rodrigo García" w:date="2017-09-29T10:04:00Z">
                  <w:rPr>
                    <w:rFonts w:ascii="Monaco" w:hAnsi="Monaco" w:cs="Monaco"/>
                    <w:b/>
                    <w:bCs/>
                    <w:color w:val="000000"/>
                    <w:sz w:val="32"/>
                    <w:szCs w:val="32"/>
                    <w:lang w:val="en-US"/>
                  </w:rPr>
                </w:rPrChange>
              </w:rPr>
              <w:t>(</w:t>
            </w:r>
            <w:r w:rsidRPr="0079203F">
              <w:rPr>
                <w:noProof/>
                <w:color w:val="4E9A06"/>
                <w:lang w:val="es-ES"/>
                <w:rPrChange w:id="1493"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494"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495" w:author="Borja Gonzalez" w:date="2017-09-28T17:52:00Z">
                  <w:rPr>
                    <w:rFonts w:ascii="Monaco" w:eastAsiaTheme="majorEastAsia" w:hAnsi="Monaco" w:cs="Monaco"/>
                    <w:color w:val="243F60" w:themeColor="accent1" w:themeShade="7F"/>
                    <w:sz w:val="32"/>
                    <w:szCs w:val="32"/>
                    <w:lang w:val="en-US"/>
                  </w:rPr>
                </w:rPrChange>
              </w:rPr>
              <w:pPrChange w:id="149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497" w:author="Rodrigo García" w:date="2017-09-29T10:04:00Z">
                  <w:rPr>
                    <w:rFonts w:ascii="Monaco" w:hAnsi="Monaco" w:cs="Monaco"/>
                    <w:sz w:val="32"/>
                    <w:szCs w:val="32"/>
                    <w:lang w:val="en-US"/>
                  </w:rPr>
                </w:rPrChange>
              </w:rPr>
              <w:t xml:space="preserve">    </w:t>
            </w:r>
            <w:r w:rsidRPr="0050601B">
              <w:rPr>
                <w:noProof/>
                <w:lang w:val="en-US"/>
                <w:rPrChange w:id="1498" w:author="Borja Gonzalez" w:date="2017-09-28T17:52:00Z">
                  <w:rPr>
                    <w:rFonts w:ascii="Monaco" w:hAnsi="Monaco" w:cs="Monaco"/>
                    <w:color w:val="000000"/>
                    <w:sz w:val="32"/>
                    <w:szCs w:val="32"/>
                    <w:lang w:val="en-US"/>
                  </w:rPr>
                </w:rPrChange>
              </w:rPr>
              <w:t>socket</w:t>
            </w:r>
            <w:r w:rsidRPr="0050601B">
              <w:rPr>
                <w:b/>
                <w:bCs/>
                <w:noProof/>
                <w:lang w:val="en-US"/>
                <w:rPrChange w:id="1499" w:author="Borja Gonzalez" w:date="2017-09-28T17:52:00Z">
                  <w:rPr>
                    <w:rFonts w:ascii="Monaco" w:hAnsi="Monaco" w:cs="Monaco"/>
                    <w:b/>
                    <w:bCs/>
                    <w:color w:val="000000"/>
                    <w:sz w:val="32"/>
                    <w:szCs w:val="32"/>
                    <w:lang w:val="en-US"/>
                  </w:rPr>
                </w:rPrChange>
              </w:rPr>
              <w:t>.</w:t>
            </w:r>
            <w:r w:rsidRPr="0050601B">
              <w:rPr>
                <w:noProof/>
                <w:lang w:val="en-US"/>
                <w:rPrChange w:id="1500" w:author="Borja Gonzalez" w:date="2017-09-28T17:52:00Z">
                  <w:rPr>
                    <w:rFonts w:ascii="Monaco" w:hAnsi="Monaco" w:cs="Monaco"/>
                    <w:color w:val="000000"/>
                    <w:sz w:val="32"/>
                    <w:szCs w:val="32"/>
                    <w:lang w:val="en-US"/>
                  </w:rPr>
                </w:rPrChange>
              </w:rPr>
              <w:t>on</w:t>
            </w:r>
            <w:r w:rsidRPr="0050601B">
              <w:rPr>
                <w:b/>
                <w:bCs/>
                <w:noProof/>
                <w:lang w:val="en-US"/>
                <w:rPrChange w:id="1501" w:author="Borja Gonzalez" w:date="2017-09-28T17:52:00Z">
                  <w:rPr>
                    <w:rFonts w:ascii="Monaco" w:hAnsi="Monaco" w:cs="Monaco"/>
                    <w:b/>
                    <w:bCs/>
                    <w:color w:val="000000"/>
                    <w:sz w:val="32"/>
                    <w:szCs w:val="32"/>
                    <w:lang w:val="en-US"/>
                  </w:rPr>
                </w:rPrChange>
              </w:rPr>
              <w:t>(</w:t>
            </w:r>
            <w:r w:rsidRPr="0050601B">
              <w:rPr>
                <w:noProof/>
                <w:color w:val="4E9A06"/>
                <w:lang w:val="en-US"/>
                <w:rPrChange w:id="1502" w:author="Borja Gonzalez" w:date="2017-09-28T17:52:00Z">
                  <w:rPr>
                    <w:rFonts w:ascii="Monaco" w:hAnsi="Monaco" w:cs="Monaco"/>
                    <w:color w:val="4E9A06"/>
                    <w:sz w:val="32"/>
                    <w:szCs w:val="32"/>
                    <w:lang w:val="en-US"/>
                  </w:rPr>
                </w:rPrChange>
              </w:rPr>
              <w:t>"pacientes"</w:t>
            </w:r>
            <w:r w:rsidRPr="0050601B">
              <w:rPr>
                <w:b/>
                <w:bCs/>
                <w:noProof/>
                <w:lang w:val="en-US"/>
                <w:rPrChange w:id="1503" w:author="Borja Gonzalez" w:date="2017-09-28T17:52:00Z">
                  <w:rPr>
                    <w:rFonts w:ascii="Monaco" w:hAnsi="Monaco" w:cs="Monaco"/>
                    <w:b/>
                    <w:bCs/>
                    <w:color w:val="000000"/>
                    <w:sz w:val="32"/>
                    <w:szCs w:val="32"/>
                    <w:lang w:val="en-US"/>
                  </w:rPr>
                </w:rPrChange>
              </w:rPr>
              <w:t>,</w:t>
            </w:r>
            <w:r w:rsidRPr="0050601B">
              <w:rPr>
                <w:noProof/>
                <w:lang w:val="en-US"/>
                <w:rPrChange w:id="1504" w:author="Borja Gonzalez" w:date="2017-09-28T17:52:00Z">
                  <w:rPr>
                    <w:rFonts w:ascii="Monaco" w:hAnsi="Monaco" w:cs="Monaco"/>
                    <w:sz w:val="32"/>
                    <w:szCs w:val="32"/>
                    <w:lang w:val="en-US"/>
                  </w:rPr>
                </w:rPrChange>
              </w:rPr>
              <w:t xml:space="preserve"> </w:t>
            </w:r>
            <w:r w:rsidRPr="0050601B">
              <w:rPr>
                <w:b/>
                <w:bCs/>
                <w:noProof/>
                <w:color w:val="204A87"/>
                <w:lang w:val="en-US"/>
                <w:rPrChange w:id="1505" w:author="Borja Gonzalez" w:date="2017-09-28T17:52:00Z">
                  <w:rPr>
                    <w:rFonts w:ascii="Monaco" w:hAnsi="Monaco" w:cs="Monaco"/>
                    <w:b/>
                    <w:bCs/>
                    <w:color w:val="204A87"/>
                    <w:sz w:val="32"/>
                    <w:szCs w:val="32"/>
                    <w:lang w:val="en-US"/>
                  </w:rPr>
                </w:rPrChange>
              </w:rPr>
              <w:t>function</w:t>
            </w:r>
            <w:r w:rsidRPr="0050601B">
              <w:rPr>
                <w:noProof/>
                <w:lang w:val="en-US"/>
                <w:rPrChange w:id="1506" w:author="Borja Gonzalez" w:date="2017-09-28T17:52:00Z">
                  <w:rPr>
                    <w:rFonts w:ascii="Monaco" w:hAnsi="Monaco" w:cs="Monaco"/>
                    <w:sz w:val="32"/>
                    <w:szCs w:val="32"/>
                    <w:lang w:val="en-US"/>
                  </w:rPr>
                </w:rPrChange>
              </w:rPr>
              <w:t xml:space="preserve"> </w:t>
            </w:r>
            <w:r w:rsidRPr="0050601B">
              <w:rPr>
                <w:b/>
                <w:bCs/>
                <w:noProof/>
                <w:lang w:val="en-US"/>
                <w:rPrChange w:id="1507" w:author="Borja Gonzalez" w:date="2017-09-28T17:52:00Z">
                  <w:rPr>
                    <w:rFonts w:ascii="Monaco" w:hAnsi="Monaco" w:cs="Monaco"/>
                    <w:b/>
                    <w:bCs/>
                    <w:color w:val="000000"/>
                    <w:sz w:val="32"/>
                    <w:szCs w:val="32"/>
                    <w:lang w:val="en-US"/>
                  </w:rPr>
                </w:rPrChange>
              </w:rPr>
              <w:t>(</w:t>
            </w:r>
            <w:r w:rsidRPr="0050601B">
              <w:rPr>
                <w:noProof/>
                <w:lang w:val="en-US"/>
                <w:rPrChange w:id="1508" w:author="Borja Gonzalez" w:date="2017-09-28T17:52:00Z">
                  <w:rPr>
                    <w:rFonts w:ascii="Monaco" w:hAnsi="Monaco" w:cs="Monaco"/>
                    <w:color w:val="000000"/>
                    <w:sz w:val="32"/>
                    <w:szCs w:val="32"/>
                    <w:lang w:val="en-US"/>
                  </w:rPr>
                </w:rPrChange>
              </w:rPr>
              <w:t>data</w:t>
            </w:r>
            <w:r w:rsidRPr="0050601B">
              <w:rPr>
                <w:b/>
                <w:bCs/>
                <w:noProof/>
                <w:lang w:val="en-US"/>
                <w:rPrChange w:id="1509" w:author="Borja Gonzalez" w:date="2017-09-28T17:52:00Z">
                  <w:rPr>
                    <w:rFonts w:ascii="Monaco" w:hAnsi="Monaco" w:cs="Monaco"/>
                    <w:b/>
                    <w:bCs/>
                    <w:color w:val="000000"/>
                    <w:sz w:val="32"/>
                    <w:szCs w:val="32"/>
                    <w:lang w:val="en-US"/>
                  </w:rPr>
                </w:rPrChange>
              </w:rPr>
              <w:t>)</w:t>
            </w:r>
            <w:r w:rsidRPr="0050601B">
              <w:rPr>
                <w:noProof/>
                <w:lang w:val="en-US"/>
                <w:rPrChange w:id="1510" w:author="Borja Gonzalez" w:date="2017-09-28T17:52:00Z">
                  <w:rPr>
                    <w:rFonts w:ascii="Monaco" w:hAnsi="Monaco" w:cs="Monaco"/>
                    <w:sz w:val="32"/>
                    <w:szCs w:val="32"/>
                    <w:lang w:val="en-US"/>
                  </w:rPr>
                </w:rPrChange>
              </w:rPr>
              <w:t xml:space="preserve"> </w:t>
            </w:r>
            <w:r w:rsidRPr="0050601B">
              <w:rPr>
                <w:b/>
                <w:bCs/>
                <w:noProof/>
                <w:lang w:val="en-US"/>
                <w:rPrChange w:id="1511"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512" w:author="Rodrigo García" w:date="2017-09-29T10:04:00Z">
                  <w:rPr>
                    <w:rFonts w:ascii="Monaco" w:eastAsiaTheme="majorEastAsia" w:hAnsi="Monaco" w:cs="Monaco"/>
                    <w:color w:val="243F60" w:themeColor="accent1" w:themeShade="7F"/>
                    <w:sz w:val="32"/>
                    <w:szCs w:val="32"/>
                    <w:lang w:val="en-US"/>
                  </w:rPr>
                </w:rPrChange>
              </w:rPr>
              <w:pPrChange w:id="1513" w:author="GONZALEZ DIAZ, BORJA" w:date="2017-09-29T19:29:00Z">
                <w:pPr>
                  <w:keepNext/>
                  <w:keepLines/>
                  <w:widowControl w:val="0"/>
                  <w:autoSpaceDE w:val="0"/>
                  <w:autoSpaceDN w:val="0"/>
                  <w:adjustRightInd w:val="0"/>
                  <w:spacing w:before="200"/>
                  <w:outlineLvl w:val="4"/>
                </w:pPr>
              </w:pPrChange>
            </w:pPr>
            <w:r w:rsidRPr="0050601B">
              <w:rPr>
                <w:noProof/>
                <w:lang w:val="en-US"/>
                <w:rPrChange w:id="1514" w:author="Borja Gonzalez" w:date="2017-09-28T17:52:00Z">
                  <w:rPr>
                    <w:rFonts w:ascii="Monaco" w:hAnsi="Monaco" w:cs="Monaco"/>
                    <w:sz w:val="32"/>
                    <w:szCs w:val="32"/>
                    <w:lang w:val="en-US"/>
                  </w:rPr>
                </w:rPrChange>
              </w:rPr>
              <w:t xml:space="preserve">        </w:t>
            </w:r>
            <w:r w:rsidRPr="0079203F">
              <w:rPr>
                <w:noProof/>
                <w:lang w:val="es-ES"/>
                <w:rPrChange w:id="1515" w:author="Rodrigo García" w:date="2017-09-29T10:04:00Z">
                  <w:rPr>
                    <w:rFonts w:ascii="Monaco" w:hAnsi="Monaco" w:cs="Monaco"/>
                    <w:color w:val="000000"/>
                    <w:sz w:val="32"/>
                    <w:szCs w:val="32"/>
                    <w:lang w:val="en-US"/>
                  </w:rPr>
                </w:rPrChange>
              </w:rPr>
              <w:t>console</w:t>
            </w:r>
            <w:r w:rsidRPr="0079203F">
              <w:rPr>
                <w:b/>
                <w:bCs/>
                <w:noProof/>
                <w:lang w:val="es-ES"/>
                <w:rPrChange w:id="1516" w:author="Rodrigo García" w:date="2017-09-29T10:04:00Z">
                  <w:rPr>
                    <w:rFonts w:ascii="Monaco" w:hAnsi="Monaco" w:cs="Monaco"/>
                    <w:b/>
                    <w:bCs/>
                    <w:color w:val="000000"/>
                    <w:sz w:val="32"/>
                    <w:szCs w:val="32"/>
                    <w:lang w:val="en-US"/>
                  </w:rPr>
                </w:rPrChange>
              </w:rPr>
              <w:t>.</w:t>
            </w:r>
            <w:r w:rsidRPr="0079203F">
              <w:rPr>
                <w:noProof/>
                <w:lang w:val="es-ES"/>
                <w:rPrChange w:id="1517" w:author="Rodrigo García" w:date="2017-09-29T10:04:00Z">
                  <w:rPr>
                    <w:rFonts w:ascii="Monaco" w:hAnsi="Monaco" w:cs="Monaco"/>
                    <w:color w:val="000000"/>
                    <w:sz w:val="32"/>
                    <w:szCs w:val="32"/>
                    <w:lang w:val="en-US"/>
                  </w:rPr>
                </w:rPrChange>
              </w:rPr>
              <w:t>log</w:t>
            </w:r>
            <w:r w:rsidRPr="0079203F">
              <w:rPr>
                <w:b/>
                <w:bCs/>
                <w:noProof/>
                <w:lang w:val="es-ES"/>
                <w:rPrChange w:id="1518" w:author="Rodrigo García" w:date="2017-09-29T10:04:00Z">
                  <w:rPr>
                    <w:rFonts w:ascii="Monaco" w:hAnsi="Monaco" w:cs="Monaco"/>
                    <w:b/>
                    <w:bCs/>
                    <w:color w:val="000000"/>
                    <w:sz w:val="32"/>
                    <w:szCs w:val="32"/>
                    <w:lang w:val="en-US"/>
                  </w:rPr>
                </w:rPrChange>
              </w:rPr>
              <w:t>(</w:t>
            </w:r>
            <w:r w:rsidRPr="0079203F">
              <w:rPr>
                <w:noProof/>
                <w:color w:val="4E9A06"/>
                <w:lang w:val="es-ES"/>
                <w:rPrChange w:id="1519"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520"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521" w:author="Borja Gonzalez" w:date="2017-09-28T17:52:00Z">
                  <w:rPr>
                    <w:rFonts w:ascii="Monaco" w:eastAsiaTheme="majorEastAsia" w:hAnsi="Monaco" w:cs="Monaco"/>
                    <w:color w:val="243F60" w:themeColor="accent1" w:themeShade="7F"/>
                    <w:sz w:val="32"/>
                    <w:szCs w:val="32"/>
                    <w:lang w:val="en-US"/>
                  </w:rPr>
                </w:rPrChange>
              </w:rPr>
              <w:pPrChange w:id="152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523" w:author="Rodrigo García" w:date="2017-09-29T10:04:00Z">
                  <w:rPr>
                    <w:rFonts w:ascii="Monaco" w:hAnsi="Monaco" w:cs="Monaco"/>
                    <w:sz w:val="32"/>
                    <w:szCs w:val="32"/>
                    <w:lang w:val="en-US"/>
                  </w:rPr>
                </w:rPrChange>
              </w:rPr>
              <w:t xml:space="preserve">        </w:t>
            </w:r>
            <w:r w:rsidRPr="0050601B">
              <w:rPr>
                <w:noProof/>
                <w:lang w:val="en-US"/>
                <w:rPrChange w:id="1524" w:author="Borja Gonzalez" w:date="2017-09-28T17:52:00Z">
                  <w:rPr>
                    <w:rFonts w:ascii="Monaco" w:hAnsi="Monaco" w:cs="Monaco"/>
                    <w:color w:val="000000"/>
                    <w:sz w:val="32"/>
                    <w:szCs w:val="32"/>
                    <w:lang w:val="en-US"/>
                  </w:rPr>
                </w:rPrChange>
              </w:rPr>
              <w:t>callback</w:t>
            </w:r>
            <w:r w:rsidRPr="0050601B">
              <w:rPr>
                <w:b/>
                <w:bCs/>
                <w:noProof/>
                <w:lang w:val="en-US"/>
                <w:rPrChange w:id="1525" w:author="Borja Gonzalez" w:date="2017-09-28T17:52:00Z">
                  <w:rPr>
                    <w:rFonts w:ascii="Monaco" w:hAnsi="Monaco" w:cs="Monaco"/>
                    <w:b/>
                    <w:bCs/>
                    <w:color w:val="000000"/>
                    <w:sz w:val="32"/>
                    <w:szCs w:val="32"/>
                    <w:lang w:val="en-US"/>
                  </w:rPr>
                </w:rPrChange>
              </w:rPr>
              <w:t>(</w:t>
            </w:r>
            <w:r w:rsidRPr="0050601B">
              <w:rPr>
                <w:noProof/>
                <w:lang w:val="en-US"/>
                <w:rPrChange w:id="1526" w:author="Borja Gonzalez" w:date="2017-09-28T17:52:00Z">
                  <w:rPr>
                    <w:rFonts w:ascii="Monaco" w:hAnsi="Monaco" w:cs="Monaco"/>
                    <w:color w:val="000000"/>
                    <w:sz w:val="32"/>
                    <w:szCs w:val="32"/>
                    <w:lang w:val="en-US"/>
                  </w:rPr>
                </w:rPrChange>
              </w:rPr>
              <w:t>data</w:t>
            </w:r>
            <w:r w:rsidRPr="0050601B">
              <w:rPr>
                <w:b/>
                <w:bCs/>
                <w:noProof/>
                <w:lang w:val="en-US"/>
                <w:rPrChange w:id="1527"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528" w:author="Borja Gonzalez" w:date="2017-09-28T17:52:00Z">
                  <w:rPr>
                    <w:rFonts w:ascii="Monaco" w:eastAsiaTheme="majorEastAsia" w:hAnsi="Monaco" w:cs="Monaco"/>
                    <w:color w:val="243F60" w:themeColor="accent1" w:themeShade="7F"/>
                    <w:sz w:val="32"/>
                    <w:szCs w:val="32"/>
                    <w:lang w:val="en-US"/>
                  </w:rPr>
                </w:rPrChange>
              </w:rPr>
              <w:pPrChange w:id="1529" w:author="GONZALEZ DIAZ, BORJA" w:date="2017-09-29T19:29:00Z">
                <w:pPr>
                  <w:keepNext/>
                  <w:keepLines/>
                  <w:widowControl w:val="0"/>
                  <w:autoSpaceDE w:val="0"/>
                  <w:autoSpaceDN w:val="0"/>
                  <w:adjustRightInd w:val="0"/>
                  <w:spacing w:before="200"/>
                  <w:outlineLvl w:val="4"/>
                </w:pPr>
              </w:pPrChange>
            </w:pPr>
            <w:r w:rsidRPr="0050601B">
              <w:rPr>
                <w:noProof/>
                <w:lang w:val="en-US"/>
                <w:rPrChange w:id="1530" w:author="Borja Gonzalez" w:date="2017-09-28T17:52:00Z">
                  <w:rPr>
                    <w:rFonts w:ascii="Monaco" w:hAnsi="Monaco" w:cs="Monaco"/>
                    <w:sz w:val="32"/>
                    <w:szCs w:val="32"/>
                    <w:lang w:val="en-US"/>
                  </w:rPr>
                </w:rPrChange>
              </w:rPr>
              <w:t xml:space="preserve">    </w:t>
            </w:r>
            <w:r w:rsidRPr="0050601B">
              <w:rPr>
                <w:b/>
                <w:bCs/>
                <w:noProof/>
                <w:lang w:val="en-US"/>
                <w:rPrChange w:id="1531"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532" w:author="Borja Gonzalez" w:date="2017-09-28T17:52:00Z">
                  <w:rPr>
                    <w:rFonts w:ascii="Monaco" w:hAnsi="Monaco" w:cs="Monaco"/>
                    <w:sz w:val="32"/>
                    <w:szCs w:val="32"/>
                    <w:lang w:val="en-US"/>
                  </w:rPr>
                </w:rPrChange>
              </w:rPr>
              <w:pPrChange w:id="1533"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534"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w:t>
      </w:r>
      <w:proofErr w:type="gramStart"/>
      <w:r>
        <w:t>socket.on</w:t>
      </w:r>
      <w:proofErr w:type="gramEnd"/>
      <w:r>
        <w:t xml:space="preserve">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535" w:author="Borja Gonzalez" w:date="2017-09-28T17:52:00Z">
                  <w:rPr>
                    <w:rFonts w:ascii="Monaco" w:eastAsiaTheme="majorEastAsia" w:hAnsi="Monaco" w:cs="Monaco"/>
                    <w:color w:val="243F60" w:themeColor="accent1" w:themeShade="7F"/>
                    <w:sz w:val="32"/>
                    <w:szCs w:val="32"/>
                    <w:lang w:val="en-US"/>
                  </w:rPr>
                </w:rPrChange>
              </w:rPr>
              <w:pPrChange w:id="153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37" w:author="Borja Gonzalez" w:date="2017-09-28T17:52:00Z">
                  <w:rPr>
                    <w:rFonts w:ascii="Monaco" w:hAnsi="Monaco" w:cs="Monaco"/>
                    <w:color w:val="000000"/>
                    <w:sz w:val="32"/>
                    <w:szCs w:val="32"/>
                    <w:lang w:val="en-US"/>
                  </w:rPr>
                </w:rPrChange>
              </w:rPr>
              <w:t>socket</w:t>
            </w:r>
            <w:r w:rsidRPr="0050601B">
              <w:rPr>
                <w:b/>
                <w:bCs/>
                <w:noProof/>
                <w:lang w:val="en-US"/>
                <w:rPrChange w:id="1538" w:author="Borja Gonzalez" w:date="2017-09-28T17:52:00Z">
                  <w:rPr>
                    <w:rFonts w:ascii="Monaco" w:hAnsi="Monaco" w:cs="Monaco"/>
                    <w:b/>
                    <w:bCs/>
                    <w:color w:val="000000"/>
                    <w:sz w:val="32"/>
                    <w:szCs w:val="32"/>
                    <w:lang w:val="en-US"/>
                  </w:rPr>
                </w:rPrChange>
              </w:rPr>
              <w:t>.</w:t>
            </w:r>
            <w:r w:rsidRPr="0050601B">
              <w:rPr>
                <w:noProof/>
                <w:lang w:val="en-US"/>
                <w:rPrChange w:id="1539" w:author="Borja Gonzalez" w:date="2017-09-28T17:52:00Z">
                  <w:rPr>
                    <w:rFonts w:ascii="Monaco" w:hAnsi="Monaco" w:cs="Monaco"/>
                    <w:color w:val="000000"/>
                    <w:sz w:val="32"/>
                    <w:szCs w:val="32"/>
                    <w:lang w:val="en-US"/>
                  </w:rPr>
                </w:rPrChange>
              </w:rPr>
              <w:t>on</w:t>
            </w:r>
            <w:r w:rsidRPr="0050601B">
              <w:rPr>
                <w:b/>
                <w:bCs/>
                <w:noProof/>
                <w:lang w:val="en-US"/>
                <w:rPrChange w:id="1540" w:author="Borja Gonzalez" w:date="2017-09-28T17:52:00Z">
                  <w:rPr>
                    <w:rFonts w:ascii="Monaco" w:hAnsi="Monaco" w:cs="Monaco"/>
                    <w:b/>
                    <w:bCs/>
                    <w:color w:val="000000"/>
                    <w:sz w:val="32"/>
                    <w:szCs w:val="32"/>
                    <w:lang w:val="en-US"/>
                  </w:rPr>
                </w:rPrChange>
              </w:rPr>
              <w:t>(</w:t>
            </w:r>
            <w:r w:rsidRPr="0050601B">
              <w:rPr>
                <w:noProof/>
                <w:color w:val="4E9A06"/>
                <w:lang w:val="en-US"/>
                <w:rPrChange w:id="1541" w:author="Borja Gonzalez" w:date="2017-09-28T17:52:00Z">
                  <w:rPr>
                    <w:rFonts w:ascii="Monaco" w:hAnsi="Monaco" w:cs="Monaco"/>
                    <w:color w:val="4E9A06"/>
                    <w:sz w:val="32"/>
                    <w:szCs w:val="32"/>
                    <w:lang w:val="en-US"/>
                  </w:rPr>
                </w:rPrChange>
              </w:rPr>
              <w:t>"message"</w:t>
            </w:r>
            <w:r w:rsidRPr="0050601B">
              <w:rPr>
                <w:b/>
                <w:bCs/>
                <w:noProof/>
                <w:lang w:val="en-US"/>
                <w:rPrChange w:id="1542" w:author="Borja Gonzalez" w:date="2017-09-28T17:52:00Z">
                  <w:rPr>
                    <w:rFonts w:ascii="Monaco" w:hAnsi="Monaco" w:cs="Monaco"/>
                    <w:b/>
                    <w:bCs/>
                    <w:color w:val="000000"/>
                    <w:sz w:val="32"/>
                    <w:szCs w:val="32"/>
                    <w:lang w:val="en-US"/>
                  </w:rPr>
                </w:rPrChange>
              </w:rPr>
              <w:t>,</w:t>
            </w:r>
            <w:r w:rsidRPr="0050601B">
              <w:rPr>
                <w:b/>
                <w:bCs/>
                <w:noProof/>
                <w:color w:val="204A87"/>
                <w:lang w:val="en-US"/>
                <w:rPrChange w:id="1543" w:author="Borja Gonzalez" w:date="2017-09-28T17:52:00Z">
                  <w:rPr>
                    <w:rFonts w:ascii="Monaco" w:hAnsi="Monaco" w:cs="Monaco"/>
                    <w:b/>
                    <w:bCs/>
                    <w:color w:val="204A87"/>
                    <w:sz w:val="32"/>
                    <w:szCs w:val="32"/>
                    <w:lang w:val="en-US"/>
                  </w:rPr>
                </w:rPrChange>
              </w:rPr>
              <w:t>function</w:t>
            </w:r>
            <w:r w:rsidRPr="0050601B">
              <w:rPr>
                <w:b/>
                <w:bCs/>
                <w:noProof/>
                <w:lang w:val="en-US"/>
                <w:rPrChange w:id="1544" w:author="Borja Gonzalez" w:date="2017-09-28T17:52:00Z">
                  <w:rPr>
                    <w:rFonts w:ascii="Monaco" w:hAnsi="Monaco" w:cs="Monaco"/>
                    <w:b/>
                    <w:bCs/>
                    <w:color w:val="000000"/>
                    <w:sz w:val="32"/>
                    <w:szCs w:val="32"/>
                    <w:lang w:val="en-US"/>
                  </w:rPr>
                </w:rPrChange>
              </w:rPr>
              <w:t>(</w:t>
            </w:r>
            <w:r w:rsidRPr="0050601B">
              <w:rPr>
                <w:noProof/>
                <w:lang w:val="en-US"/>
                <w:rPrChange w:id="1545" w:author="Borja Gonzalez" w:date="2017-09-28T17:52:00Z">
                  <w:rPr>
                    <w:rFonts w:ascii="Monaco" w:hAnsi="Monaco" w:cs="Monaco"/>
                    <w:color w:val="000000"/>
                    <w:sz w:val="32"/>
                    <w:szCs w:val="32"/>
                    <w:lang w:val="en-US"/>
                  </w:rPr>
                </w:rPrChange>
              </w:rPr>
              <w:t>info</w:t>
            </w:r>
            <w:r w:rsidRPr="0050601B">
              <w:rPr>
                <w:b/>
                <w:bCs/>
                <w:noProof/>
                <w:lang w:val="en-US"/>
                <w:rPrChange w:id="1546"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547" w:author="Rodrigo García" w:date="2017-09-29T10:04:00Z">
                  <w:rPr>
                    <w:rFonts w:ascii="Monaco" w:eastAsiaTheme="majorEastAsia" w:hAnsi="Monaco" w:cs="Monaco"/>
                    <w:color w:val="243F60" w:themeColor="accent1" w:themeShade="7F"/>
                    <w:sz w:val="32"/>
                    <w:szCs w:val="32"/>
                    <w:lang w:val="en-US"/>
                  </w:rPr>
                </w:rPrChange>
              </w:rPr>
              <w:pPrChange w:id="154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49" w:author="Borja Gonzalez" w:date="2017-09-28T17:52:00Z">
                  <w:rPr>
                    <w:rFonts w:ascii="Monaco" w:hAnsi="Monaco" w:cs="Monaco"/>
                    <w:sz w:val="32"/>
                    <w:szCs w:val="32"/>
                    <w:lang w:val="en-US"/>
                  </w:rPr>
                </w:rPrChange>
              </w:rPr>
              <w:t xml:space="preserve">    </w:t>
            </w:r>
            <w:r w:rsidRPr="0079203F">
              <w:rPr>
                <w:noProof/>
                <w:lang w:val="es-ES"/>
                <w:rPrChange w:id="1550"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551" w:author="Rodrigo García" w:date="2017-09-29T10:04:00Z">
                  <w:rPr>
                    <w:rFonts w:ascii="Monaco" w:hAnsi="Monaco" w:cs="Monaco"/>
                    <w:b/>
                    <w:bCs/>
                    <w:color w:val="CE5C00"/>
                    <w:sz w:val="32"/>
                    <w:szCs w:val="32"/>
                    <w:lang w:val="en-US"/>
                  </w:rPr>
                </w:rPrChange>
              </w:rPr>
              <w:t>=</w:t>
            </w:r>
            <w:r w:rsidRPr="0079203F">
              <w:rPr>
                <w:noProof/>
                <w:lang w:val="es-ES"/>
                <w:rPrChange w:id="1552" w:author="Rodrigo García" w:date="2017-09-29T10:04:00Z">
                  <w:rPr>
                    <w:rFonts w:ascii="Monaco" w:hAnsi="Monaco" w:cs="Monaco"/>
                    <w:sz w:val="32"/>
                    <w:szCs w:val="32"/>
                    <w:lang w:val="en-US"/>
                  </w:rPr>
                </w:rPrChange>
              </w:rPr>
              <w:t xml:space="preserve"> JSON</w:t>
            </w:r>
            <w:r w:rsidRPr="0079203F">
              <w:rPr>
                <w:b/>
                <w:bCs/>
                <w:noProof/>
                <w:lang w:val="es-ES"/>
                <w:rPrChange w:id="1553" w:author="Rodrigo García" w:date="2017-09-29T10:04:00Z">
                  <w:rPr>
                    <w:rFonts w:ascii="Monaco" w:hAnsi="Monaco" w:cs="Monaco"/>
                    <w:b/>
                    <w:bCs/>
                    <w:color w:val="000000"/>
                    <w:sz w:val="32"/>
                    <w:szCs w:val="32"/>
                    <w:lang w:val="en-US"/>
                  </w:rPr>
                </w:rPrChange>
              </w:rPr>
              <w:t>.</w:t>
            </w:r>
            <w:r w:rsidRPr="0079203F">
              <w:rPr>
                <w:noProof/>
                <w:lang w:val="es-ES"/>
                <w:rPrChange w:id="1554" w:author="Rodrigo García" w:date="2017-09-29T10:04:00Z">
                  <w:rPr>
                    <w:rFonts w:ascii="Monaco" w:hAnsi="Monaco" w:cs="Monaco"/>
                    <w:color w:val="000000"/>
                    <w:sz w:val="32"/>
                    <w:szCs w:val="32"/>
                    <w:lang w:val="en-US"/>
                  </w:rPr>
                </w:rPrChange>
              </w:rPr>
              <w:t>parse</w:t>
            </w:r>
            <w:r w:rsidRPr="0079203F">
              <w:rPr>
                <w:b/>
                <w:bCs/>
                <w:noProof/>
                <w:lang w:val="es-ES"/>
                <w:rPrChange w:id="1555" w:author="Rodrigo García" w:date="2017-09-29T10:04:00Z">
                  <w:rPr>
                    <w:rFonts w:ascii="Monaco" w:hAnsi="Monaco" w:cs="Monaco"/>
                    <w:b/>
                    <w:bCs/>
                    <w:color w:val="000000"/>
                    <w:sz w:val="32"/>
                    <w:szCs w:val="32"/>
                    <w:lang w:val="en-US"/>
                  </w:rPr>
                </w:rPrChange>
              </w:rPr>
              <w:t>(</w:t>
            </w:r>
            <w:r w:rsidRPr="0079203F">
              <w:rPr>
                <w:noProof/>
                <w:lang w:val="es-ES"/>
                <w:rPrChange w:id="1556" w:author="Rodrigo García" w:date="2017-09-29T10:04:00Z">
                  <w:rPr>
                    <w:rFonts w:ascii="Monaco" w:hAnsi="Monaco" w:cs="Monaco"/>
                    <w:color w:val="000000"/>
                    <w:sz w:val="32"/>
                    <w:szCs w:val="32"/>
                    <w:lang w:val="en-US"/>
                  </w:rPr>
                </w:rPrChange>
              </w:rPr>
              <w:t>info</w:t>
            </w:r>
            <w:r w:rsidRPr="0079203F">
              <w:rPr>
                <w:b/>
                <w:bCs/>
                <w:noProof/>
                <w:lang w:val="es-ES"/>
                <w:rPrChange w:id="1557"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558" w:author="Rodrigo García" w:date="2017-09-29T10:04:00Z">
                  <w:rPr>
                    <w:rFonts w:ascii="Monaco" w:eastAsiaTheme="majorEastAsia" w:hAnsi="Monaco" w:cs="Monaco"/>
                    <w:color w:val="243F60" w:themeColor="accent1" w:themeShade="7F"/>
                    <w:sz w:val="32"/>
                    <w:szCs w:val="32"/>
                    <w:lang w:val="en-US"/>
                  </w:rPr>
                </w:rPrChange>
              </w:rPr>
              <w:pPrChange w:id="155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60" w:author="Rodrigo García" w:date="2017-09-29T10:04:00Z">
                  <w:rPr>
                    <w:rFonts w:ascii="Monaco" w:hAnsi="Monaco" w:cs="Monaco"/>
                    <w:sz w:val="32"/>
                    <w:szCs w:val="32"/>
                    <w:lang w:val="en-US"/>
                  </w:rPr>
                </w:rPrChange>
              </w:rPr>
              <w:t xml:space="preserve">    console</w:t>
            </w:r>
            <w:r w:rsidRPr="0079203F">
              <w:rPr>
                <w:b/>
                <w:bCs/>
                <w:noProof/>
                <w:lang w:val="es-ES"/>
                <w:rPrChange w:id="1561" w:author="Rodrigo García" w:date="2017-09-29T10:04:00Z">
                  <w:rPr>
                    <w:rFonts w:ascii="Monaco" w:hAnsi="Monaco" w:cs="Monaco"/>
                    <w:b/>
                    <w:bCs/>
                    <w:color w:val="000000"/>
                    <w:sz w:val="32"/>
                    <w:szCs w:val="32"/>
                    <w:lang w:val="en-US"/>
                  </w:rPr>
                </w:rPrChange>
              </w:rPr>
              <w:t>.</w:t>
            </w:r>
            <w:r w:rsidRPr="0079203F">
              <w:rPr>
                <w:noProof/>
                <w:lang w:val="es-ES"/>
                <w:rPrChange w:id="1562" w:author="Rodrigo García" w:date="2017-09-29T10:04:00Z">
                  <w:rPr>
                    <w:rFonts w:ascii="Monaco" w:hAnsi="Monaco" w:cs="Monaco"/>
                    <w:color w:val="000000"/>
                    <w:sz w:val="32"/>
                    <w:szCs w:val="32"/>
                    <w:lang w:val="en-US"/>
                  </w:rPr>
                </w:rPrChange>
              </w:rPr>
              <w:t>log</w:t>
            </w:r>
            <w:r w:rsidRPr="0079203F">
              <w:rPr>
                <w:b/>
                <w:bCs/>
                <w:noProof/>
                <w:lang w:val="es-ES"/>
                <w:rPrChange w:id="1563" w:author="Rodrigo García" w:date="2017-09-29T10:04:00Z">
                  <w:rPr>
                    <w:rFonts w:ascii="Monaco" w:hAnsi="Monaco" w:cs="Monaco"/>
                    <w:b/>
                    <w:bCs/>
                    <w:color w:val="000000"/>
                    <w:sz w:val="32"/>
                    <w:szCs w:val="32"/>
                    <w:lang w:val="en-US"/>
                  </w:rPr>
                </w:rPrChange>
              </w:rPr>
              <w:t>(</w:t>
            </w:r>
            <w:r w:rsidRPr="0079203F">
              <w:rPr>
                <w:noProof/>
                <w:lang w:val="es-ES"/>
                <w:rPrChange w:id="1564" w:author="Rodrigo García" w:date="2017-09-29T10:04:00Z">
                  <w:rPr>
                    <w:rFonts w:ascii="Monaco" w:hAnsi="Monaco" w:cs="Monaco"/>
                    <w:color w:val="000000"/>
                    <w:sz w:val="32"/>
                    <w:szCs w:val="32"/>
                    <w:lang w:val="en-US"/>
                  </w:rPr>
                </w:rPrChange>
              </w:rPr>
              <w:t>timestamp</w:t>
            </w:r>
            <w:r w:rsidRPr="0079203F">
              <w:rPr>
                <w:b/>
                <w:bCs/>
                <w:noProof/>
                <w:lang w:val="es-ES"/>
                <w:rPrChange w:id="1565" w:author="Rodrigo García" w:date="2017-09-29T10:04:00Z">
                  <w:rPr>
                    <w:rFonts w:ascii="Monaco" w:hAnsi="Monaco" w:cs="Monaco"/>
                    <w:b/>
                    <w:bCs/>
                    <w:color w:val="000000"/>
                    <w:sz w:val="32"/>
                    <w:szCs w:val="32"/>
                    <w:lang w:val="en-US"/>
                  </w:rPr>
                </w:rPrChange>
              </w:rPr>
              <w:t>(</w:t>
            </w:r>
            <w:r w:rsidRPr="0079203F">
              <w:rPr>
                <w:noProof/>
                <w:color w:val="4E9A06"/>
                <w:lang w:val="es-ES"/>
                <w:rPrChange w:id="1566" w:author="Rodrigo García" w:date="2017-09-29T10:04:00Z">
                  <w:rPr>
                    <w:rFonts w:ascii="Monaco" w:hAnsi="Monaco" w:cs="Monaco"/>
                    <w:color w:val="4E9A06"/>
                    <w:sz w:val="32"/>
                    <w:szCs w:val="32"/>
                    <w:lang w:val="en-US"/>
                  </w:rPr>
                </w:rPrChange>
              </w:rPr>
              <w:t>'hh:mm:ss:iii'</w:t>
            </w:r>
            <w:r w:rsidRPr="0079203F">
              <w:rPr>
                <w:b/>
                <w:bCs/>
                <w:noProof/>
                <w:lang w:val="es-ES"/>
                <w:rPrChange w:id="1567"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68" w:author="Rodrigo García" w:date="2017-09-29T10:04:00Z">
                  <w:rPr>
                    <w:rFonts w:ascii="Monaco" w:hAnsi="Monaco" w:cs="Monaco"/>
                    <w:b/>
                    <w:bCs/>
                    <w:color w:val="CE5C00"/>
                    <w:sz w:val="32"/>
                    <w:szCs w:val="32"/>
                    <w:lang w:val="en-US"/>
                  </w:rPr>
                </w:rPrChange>
              </w:rPr>
              <w:t>+</w:t>
            </w:r>
            <w:r w:rsidRPr="0079203F">
              <w:rPr>
                <w:noProof/>
                <w:color w:val="4E9A06"/>
                <w:lang w:val="es-ES"/>
                <w:rPrChange w:id="1569"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570" w:author="Rodrigo García" w:date="2017-09-29T10:04:00Z">
                  <w:rPr>
                    <w:rFonts w:ascii="Monaco" w:hAnsi="Monaco" w:cs="Monaco"/>
                    <w:b/>
                    <w:bCs/>
                    <w:color w:val="CE5C00"/>
                    <w:sz w:val="32"/>
                    <w:szCs w:val="32"/>
                    <w:lang w:val="en-US"/>
                  </w:rPr>
                </w:rPrChange>
              </w:rPr>
              <w:t>+</w:t>
            </w:r>
            <w:r w:rsidRPr="0079203F">
              <w:rPr>
                <w:noProof/>
                <w:lang w:val="es-ES"/>
                <w:rPrChange w:id="1571" w:author="Rodrigo García" w:date="2017-09-29T10:04:00Z">
                  <w:rPr>
                    <w:rFonts w:ascii="Monaco" w:hAnsi="Monaco" w:cs="Monaco"/>
                    <w:color w:val="000000"/>
                    <w:sz w:val="32"/>
                    <w:szCs w:val="32"/>
                    <w:lang w:val="en-US"/>
                  </w:rPr>
                </w:rPrChange>
              </w:rPr>
              <w:t>datos</w:t>
            </w:r>
            <w:r w:rsidRPr="0079203F">
              <w:rPr>
                <w:b/>
                <w:bCs/>
                <w:noProof/>
                <w:lang w:val="es-ES"/>
                <w:rPrChange w:id="1572" w:author="Rodrigo García" w:date="2017-09-29T10:04:00Z">
                  <w:rPr>
                    <w:rFonts w:ascii="Monaco" w:hAnsi="Monaco" w:cs="Monaco"/>
                    <w:b/>
                    <w:bCs/>
                    <w:color w:val="000000"/>
                    <w:sz w:val="32"/>
                    <w:szCs w:val="32"/>
                    <w:lang w:val="en-US"/>
                  </w:rPr>
                </w:rPrChange>
              </w:rPr>
              <w:t>.</w:t>
            </w:r>
            <w:r w:rsidRPr="0079203F">
              <w:rPr>
                <w:noProof/>
                <w:lang w:val="es-ES"/>
                <w:rPrChange w:id="1573" w:author="Rodrigo García" w:date="2017-09-29T10:04:00Z">
                  <w:rPr>
                    <w:rFonts w:ascii="Monaco" w:hAnsi="Monaco" w:cs="Monaco"/>
                    <w:color w:val="000000"/>
                    <w:sz w:val="32"/>
                    <w:szCs w:val="32"/>
                    <w:lang w:val="en-US"/>
                  </w:rPr>
                </w:rPrChange>
              </w:rPr>
              <w:t>operacion</w:t>
            </w:r>
            <w:r w:rsidRPr="0079203F">
              <w:rPr>
                <w:b/>
                <w:bCs/>
                <w:noProof/>
                <w:lang w:val="es-ES"/>
                <w:rPrChange w:id="1574"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575" w:author="Rodrigo García" w:date="2017-09-29T10:04:00Z">
                  <w:rPr>
                    <w:rFonts w:ascii="Monaco" w:hAnsi="Monaco" w:cs="Monaco"/>
                    <w:sz w:val="32"/>
                    <w:szCs w:val="32"/>
                    <w:lang w:val="en-US"/>
                  </w:rPr>
                </w:rPrChange>
              </w:rPr>
              <w:pPrChange w:id="1576"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577" w:author="Borja Gonzalez" w:date="2017-09-28T17:52:00Z">
                  <w:rPr>
                    <w:rFonts w:ascii="Monaco" w:eastAsiaTheme="majorEastAsia" w:hAnsi="Monaco" w:cs="Monaco"/>
                    <w:color w:val="243F60" w:themeColor="accent1" w:themeShade="7F"/>
                    <w:sz w:val="32"/>
                    <w:szCs w:val="32"/>
                    <w:lang w:val="en-US"/>
                  </w:rPr>
                </w:rPrChange>
              </w:rPr>
              <w:pPrChange w:id="157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79" w:author="Rodrigo García" w:date="2017-09-29T10:04:00Z">
                  <w:rPr>
                    <w:rFonts w:ascii="Monaco" w:hAnsi="Monaco" w:cs="Monaco"/>
                    <w:sz w:val="32"/>
                    <w:szCs w:val="32"/>
                    <w:lang w:val="en-US"/>
                  </w:rPr>
                </w:rPrChange>
              </w:rPr>
              <w:t xml:space="preserve">    </w:t>
            </w:r>
            <w:r w:rsidRPr="0050601B">
              <w:rPr>
                <w:b/>
                <w:bCs/>
                <w:noProof/>
                <w:color w:val="204A87"/>
                <w:lang w:val="en-US"/>
                <w:rPrChange w:id="1580" w:author="Borja Gonzalez" w:date="2017-09-28T17:52:00Z">
                  <w:rPr>
                    <w:rFonts w:ascii="Monaco" w:hAnsi="Monaco" w:cs="Monaco"/>
                    <w:b/>
                    <w:bCs/>
                    <w:color w:val="204A87"/>
                    <w:sz w:val="32"/>
                    <w:szCs w:val="32"/>
                    <w:lang w:val="en-US"/>
                  </w:rPr>
                </w:rPrChange>
              </w:rPr>
              <w:t>if</w:t>
            </w:r>
            <w:r w:rsidRPr="0050601B">
              <w:rPr>
                <w:noProof/>
                <w:lang w:val="en-US"/>
                <w:rPrChange w:id="1581" w:author="Borja Gonzalez" w:date="2017-09-28T17:52:00Z">
                  <w:rPr>
                    <w:rFonts w:ascii="Monaco" w:hAnsi="Monaco" w:cs="Monaco"/>
                    <w:sz w:val="32"/>
                    <w:szCs w:val="32"/>
                    <w:lang w:val="en-US"/>
                  </w:rPr>
                </w:rPrChange>
              </w:rPr>
              <w:t xml:space="preserve"> </w:t>
            </w:r>
            <w:r w:rsidRPr="0050601B">
              <w:rPr>
                <w:b/>
                <w:bCs/>
                <w:noProof/>
                <w:lang w:val="en-US"/>
                <w:rPrChange w:id="1582" w:author="Borja Gonzalez" w:date="2017-09-28T17:52:00Z">
                  <w:rPr>
                    <w:rFonts w:ascii="Monaco" w:hAnsi="Monaco" w:cs="Monaco"/>
                    <w:b/>
                    <w:bCs/>
                    <w:color w:val="000000"/>
                    <w:sz w:val="32"/>
                    <w:szCs w:val="32"/>
                    <w:lang w:val="en-US"/>
                  </w:rPr>
                </w:rPrChange>
              </w:rPr>
              <w:t>(</w:t>
            </w:r>
            <w:r w:rsidRPr="0050601B">
              <w:rPr>
                <w:noProof/>
                <w:lang w:val="en-US"/>
                <w:rPrChange w:id="1583" w:author="Borja Gonzalez" w:date="2017-09-28T17:52:00Z">
                  <w:rPr>
                    <w:rFonts w:ascii="Monaco" w:hAnsi="Monaco" w:cs="Monaco"/>
                    <w:color w:val="000000"/>
                    <w:sz w:val="32"/>
                    <w:szCs w:val="32"/>
                    <w:lang w:val="en-US"/>
                  </w:rPr>
                </w:rPrChange>
              </w:rPr>
              <w:t>datos</w:t>
            </w:r>
            <w:r w:rsidRPr="0050601B">
              <w:rPr>
                <w:b/>
                <w:bCs/>
                <w:noProof/>
                <w:lang w:val="en-US"/>
                <w:rPrChange w:id="1584" w:author="Borja Gonzalez" w:date="2017-09-28T17:52:00Z">
                  <w:rPr>
                    <w:rFonts w:ascii="Monaco" w:hAnsi="Monaco" w:cs="Monaco"/>
                    <w:b/>
                    <w:bCs/>
                    <w:color w:val="000000"/>
                    <w:sz w:val="32"/>
                    <w:szCs w:val="32"/>
                    <w:lang w:val="en-US"/>
                  </w:rPr>
                </w:rPrChange>
              </w:rPr>
              <w:t>.</w:t>
            </w:r>
            <w:r w:rsidRPr="0050601B">
              <w:rPr>
                <w:noProof/>
                <w:lang w:val="en-US"/>
                <w:rPrChange w:id="1585"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586" w:author="Borja Gonzalez" w:date="2017-09-28T17:52:00Z">
                  <w:rPr>
                    <w:rFonts w:ascii="Monaco" w:hAnsi="Monaco" w:cs="Monaco"/>
                    <w:b/>
                    <w:bCs/>
                    <w:color w:val="CE5C00"/>
                    <w:sz w:val="32"/>
                    <w:szCs w:val="32"/>
                    <w:lang w:val="en-US"/>
                  </w:rPr>
                </w:rPrChange>
              </w:rPr>
              <w:t>==</w:t>
            </w:r>
            <w:r w:rsidRPr="0050601B">
              <w:rPr>
                <w:noProof/>
                <w:lang w:val="en-US"/>
                <w:rPrChange w:id="1587" w:author="Borja Gonzalez" w:date="2017-09-28T17:52:00Z">
                  <w:rPr>
                    <w:rFonts w:ascii="Monaco" w:hAnsi="Monaco" w:cs="Monaco"/>
                    <w:sz w:val="32"/>
                    <w:szCs w:val="32"/>
                    <w:lang w:val="en-US"/>
                  </w:rPr>
                </w:rPrChange>
              </w:rPr>
              <w:t xml:space="preserve"> </w:t>
            </w:r>
            <w:r w:rsidRPr="0050601B">
              <w:rPr>
                <w:noProof/>
                <w:color w:val="4E9A06"/>
                <w:lang w:val="en-US"/>
                <w:rPrChange w:id="1588" w:author="Borja Gonzalez" w:date="2017-09-28T17:52:00Z">
                  <w:rPr>
                    <w:rFonts w:ascii="Monaco" w:hAnsi="Monaco" w:cs="Monaco"/>
                    <w:color w:val="4E9A06"/>
                    <w:sz w:val="32"/>
                    <w:szCs w:val="32"/>
                    <w:lang w:val="en-US"/>
                  </w:rPr>
                </w:rPrChange>
              </w:rPr>
              <w:t>"Pacientes"</w:t>
            </w:r>
            <w:r w:rsidRPr="0050601B">
              <w:rPr>
                <w:b/>
                <w:bCs/>
                <w:noProof/>
                <w:lang w:val="en-US"/>
                <w:rPrChange w:id="1589"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590" w:author="Borja Gonzalez" w:date="2017-09-28T17:52:00Z">
                  <w:rPr>
                    <w:rFonts w:ascii="Monaco" w:eastAsiaTheme="majorEastAsia" w:hAnsi="Monaco" w:cs="Monaco"/>
                    <w:color w:val="243F60" w:themeColor="accent1" w:themeShade="7F"/>
                    <w:sz w:val="32"/>
                    <w:szCs w:val="32"/>
                    <w:lang w:val="en-US"/>
                  </w:rPr>
                </w:rPrChange>
              </w:rPr>
              <w:pPrChange w:id="159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92" w:author="Borja Gonzalez" w:date="2017-09-28T17:52:00Z">
                  <w:rPr>
                    <w:rFonts w:ascii="Monaco" w:hAnsi="Monaco" w:cs="Monaco"/>
                    <w:sz w:val="32"/>
                    <w:szCs w:val="32"/>
                    <w:lang w:val="en-US"/>
                  </w:rPr>
                </w:rPrChange>
              </w:rPr>
              <w:t xml:space="preserve">        </w:t>
            </w:r>
            <w:r w:rsidRPr="0050601B">
              <w:rPr>
                <w:b/>
                <w:bCs/>
                <w:noProof/>
                <w:color w:val="204A87"/>
                <w:lang w:val="en-US"/>
                <w:rPrChange w:id="1593" w:author="Borja Gonzalez" w:date="2017-09-28T17:52:00Z">
                  <w:rPr>
                    <w:rFonts w:ascii="Monaco" w:hAnsi="Monaco" w:cs="Monaco"/>
                    <w:b/>
                    <w:bCs/>
                    <w:color w:val="204A87"/>
                    <w:sz w:val="32"/>
                    <w:szCs w:val="32"/>
                    <w:lang w:val="en-US"/>
                  </w:rPr>
                </w:rPrChange>
              </w:rPr>
              <w:t>var</w:t>
            </w:r>
            <w:r w:rsidRPr="0050601B">
              <w:rPr>
                <w:noProof/>
                <w:lang w:val="en-US"/>
                <w:rPrChange w:id="1594"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595" w:author="Borja Gonzalez" w:date="2017-09-28T17:52:00Z">
                  <w:rPr>
                    <w:rFonts w:ascii="Monaco" w:hAnsi="Monaco" w:cs="Monaco"/>
                    <w:b/>
                    <w:bCs/>
                    <w:color w:val="CE5C00"/>
                    <w:sz w:val="32"/>
                    <w:szCs w:val="32"/>
                    <w:lang w:val="en-US"/>
                  </w:rPr>
                </w:rPrChange>
              </w:rPr>
              <w:t>=</w:t>
            </w:r>
            <w:r w:rsidRPr="0050601B">
              <w:rPr>
                <w:noProof/>
                <w:lang w:val="en-US"/>
                <w:rPrChange w:id="1596" w:author="Borja Gonzalez" w:date="2017-09-28T17:52:00Z">
                  <w:rPr>
                    <w:rFonts w:ascii="Monaco" w:hAnsi="Monaco" w:cs="Monaco"/>
                    <w:sz w:val="32"/>
                    <w:szCs w:val="32"/>
                    <w:lang w:val="en-US"/>
                  </w:rPr>
                </w:rPrChange>
              </w:rPr>
              <w:t xml:space="preserve"> fs</w:t>
            </w:r>
            <w:r w:rsidRPr="0050601B">
              <w:rPr>
                <w:b/>
                <w:bCs/>
                <w:noProof/>
                <w:lang w:val="en-US"/>
                <w:rPrChange w:id="1597" w:author="Borja Gonzalez" w:date="2017-09-28T17:52:00Z">
                  <w:rPr>
                    <w:rFonts w:ascii="Monaco" w:hAnsi="Monaco" w:cs="Monaco"/>
                    <w:b/>
                    <w:bCs/>
                    <w:color w:val="000000"/>
                    <w:sz w:val="32"/>
                    <w:szCs w:val="32"/>
                    <w:lang w:val="en-US"/>
                  </w:rPr>
                </w:rPrChange>
              </w:rPr>
              <w:t>.</w:t>
            </w:r>
            <w:r w:rsidRPr="0050601B">
              <w:rPr>
                <w:noProof/>
                <w:lang w:val="en-US"/>
                <w:rPrChange w:id="1598" w:author="Borja Gonzalez" w:date="2017-09-28T17:52:00Z">
                  <w:rPr>
                    <w:rFonts w:ascii="Monaco" w:hAnsi="Monaco" w:cs="Monaco"/>
                    <w:color w:val="000000"/>
                    <w:sz w:val="32"/>
                    <w:szCs w:val="32"/>
                    <w:lang w:val="en-US"/>
                  </w:rPr>
                </w:rPrChange>
              </w:rPr>
              <w:t>readFileSync</w:t>
            </w:r>
            <w:r w:rsidRPr="0050601B">
              <w:rPr>
                <w:b/>
                <w:bCs/>
                <w:noProof/>
                <w:lang w:val="en-US"/>
                <w:rPrChange w:id="1599" w:author="Borja Gonzalez" w:date="2017-09-28T17:52:00Z">
                  <w:rPr>
                    <w:rFonts w:ascii="Monaco" w:hAnsi="Monaco" w:cs="Monaco"/>
                    <w:b/>
                    <w:bCs/>
                    <w:color w:val="000000"/>
                    <w:sz w:val="32"/>
                    <w:szCs w:val="32"/>
                    <w:lang w:val="en-US"/>
                  </w:rPr>
                </w:rPrChange>
              </w:rPr>
              <w:t>(</w:t>
            </w:r>
            <w:r w:rsidRPr="0050601B">
              <w:rPr>
                <w:noProof/>
                <w:color w:val="4E9A06"/>
                <w:lang w:val="en-US"/>
                <w:rPrChange w:id="1600" w:author="Borja Gonzalez" w:date="2017-09-28T17:52:00Z">
                  <w:rPr>
                    <w:rFonts w:ascii="Monaco" w:hAnsi="Monaco" w:cs="Monaco"/>
                    <w:color w:val="4E9A06"/>
                    <w:sz w:val="32"/>
                    <w:szCs w:val="32"/>
                    <w:lang w:val="en-US"/>
                  </w:rPr>
                </w:rPrChange>
              </w:rPr>
              <w:t>'./Pacientes_DB.db'</w:t>
            </w:r>
            <w:r w:rsidRPr="0050601B">
              <w:rPr>
                <w:b/>
                <w:bCs/>
                <w:noProof/>
                <w:lang w:val="en-US"/>
                <w:rPrChange w:id="1601"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602" w:author="Borja Gonzalez" w:date="2017-09-28T17:52:00Z">
                  <w:rPr>
                    <w:rFonts w:ascii="Monaco" w:eastAsiaTheme="majorEastAsia" w:hAnsi="Monaco" w:cs="Monaco"/>
                    <w:color w:val="243F60" w:themeColor="accent1" w:themeShade="7F"/>
                    <w:sz w:val="32"/>
                    <w:szCs w:val="32"/>
                    <w:lang w:val="en-US"/>
                  </w:rPr>
                </w:rPrChange>
              </w:rPr>
              <w:pPrChange w:id="160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04" w:author="Borja Gonzalez" w:date="2017-09-28T17:52:00Z">
                  <w:rPr>
                    <w:rFonts w:ascii="Monaco" w:hAnsi="Monaco" w:cs="Monaco"/>
                    <w:sz w:val="32"/>
                    <w:szCs w:val="32"/>
                    <w:lang w:val="en-US"/>
                  </w:rPr>
                </w:rPrChange>
              </w:rPr>
              <w:t xml:space="preserve">        </w:t>
            </w:r>
            <w:r w:rsidRPr="0050601B">
              <w:rPr>
                <w:b/>
                <w:bCs/>
                <w:noProof/>
                <w:color w:val="204A87"/>
                <w:lang w:val="en-US"/>
                <w:rPrChange w:id="1605" w:author="Borja Gonzalez" w:date="2017-09-28T17:52:00Z">
                  <w:rPr>
                    <w:rFonts w:ascii="Monaco" w:hAnsi="Monaco" w:cs="Monaco"/>
                    <w:b/>
                    <w:bCs/>
                    <w:color w:val="204A87"/>
                    <w:sz w:val="32"/>
                    <w:szCs w:val="32"/>
                    <w:lang w:val="en-US"/>
                  </w:rPr>
                </w:rPrChange>
              </w:rPr>
              <w:t>var</w:t>
            </w:r>
            <w:r w:rsidRPr="0050601B">
              <w:rPr>
                <w:noProof/>
                <w:lang w:val="en-US"/>
                <w:rPrChange w:id="1606" w:author="Borja Gonzalez" w:date="2017-09-28T17:52:00Z">
                  <w:rPr>
                    <w:rFonts w:ascii="Monaco" w:hAnsi="Monaco" w:cs="Monaco"/>
                    <w:sz w:val="32"/>
                    <w:szCs w:val="32"/>
                    <w:lang w:val="en-US"/>
                  </w:rPr>
                </w:rPrChange>
              </w:rPr>
              <w:t xml:space="preserve"> db </w:t>
            </w:r>
            <w:r w:rsidRPr="0050601B">
              <w:rPr>
                <w:b/>
                <w:bCs/>
                <w:noProof/>
                <w:color w:val="CE5C00"/>
                <w:lang w:val="en-US"/>
                <w:rPrChange w:id="1607" w:author="Borja Gonzalez" w:date="2017-09-28T17:52:00Z">
                  <w:rPr>
                    <w:rFonts w:ascii="Monaco" w:hAnsi="Monaco" w:cs="Monaco"/>
                    <w:b/>
                    <w:bCs/>
                    <w:color w:val="CE5C00"/>
                    <w:sz w:val="32"/>
                    <w:szCs w:val="32"/>
                    <w:lang w:val="en-US"/>
                  </w:rPr>
                </w:rPrChange>
              </w:rPr>
              <w:t>=</w:t>
            </w:r>
            <w:r w:rsidRPr="0050601B">
              <w:rPr>
                <w:noProof/>
                <w:lang w:val="en-US"/>
                <w:rPrChange w:id="1608" w:author="Borja Gonzalez" w:date="2017-09-28T17:52:00Z">
                  <w:rPr>
                    <w:rFonts w:ascii="Monaco" w:hAnsi="Monaco" w:cs="Monaco"/>
                    <w:sz w:val="32"/>
                    <w:szCs w:val="32"/>
                    <w:lang w:val="en-US"/>
                  </w:rPr>
                </w:rPrChange>
              </w:rPr>
              <w:t xml:space="preserve"> </w:t>
            </w:r>
            <w:r w:rsidRPr="0050601B">
              <w:rPr>
                <w:b/>
                <w:bCs/>
                <w:noProof/>
                <w:color w:val="204A87"/>
                <w:lang w:val="en-US"/>
                <w:rPrChange w:id="1609" w:author="Borja Gonzalez" w:date="2017-09-28T17:52:00Z">
                  <w:rPr>
                    <w:rFonts w:ascii="Monaco" w:hAnsi="Monaco" w:cs="Monaco"/>
                    <w:b/>
                    <w:bCs/>
                    <w:color w:val="204A87"/>
                    <w:sz w:val="32"/>
                    <w:szCs w:val="32"/>
                    <w:lang w:val="en-US"/>
                  </w:rPr>
                </w:rPrChange>
              </w:rPr>
              <w:t>new</w:t>
            </w:r>
            <w:r w:rsidRPr="0050601B">
              <w:rPr>
                <w:noProof/>
                <w:lang w:val="en-US"/>
                <w:rPrChange w:id="1610" w:author="Borja Gonzalez" w:date="2017-09-28T17:52:00Z">
                  <w:rPr>
                    <w:rFonts w:ascii="Monaco" w:hAnsi="Monaco" w:cs="Monaco"/>
                    <w:sz w:val="32"/>
                    <w:szCs w:val="32"/>
                    <w:lang w:val="en-US"/>
                  </w:rPr>
                </w:rPrChange>
              </w:rPr>
              <w:t xml:space="preserve"> SQL</w:t>
            </w:r>
            <w:r w:rsidRPr="0050601B">
              <w:rPr>
                <w:b/>
                <w:bCs/>
                <w:noProof/>
                <w:lang w:val="en-US"/>
                <w:rPrChange w:id="1611" w:author="Borja Gonzalez" w:date="2017-09-28T17:52:00Z">
                  <w:rPr>
                    <w:rFonts w:ascii="Monaco" w:hAnsi="Monaco" w:cs="Monaco"/>
                    <w:b/>
                    <w:bCs/>
                    <w:color w:val="000000"/>
                    <w:sz w:val="32"/>
                    <w:szCs w:val="32"/>
                    <w:lang w:val="en-US"/>
                  </w:rPr>
                </w:rPrChange>
              </w:rPr>
              <w:t>.</w:t>
            </w:r>
            <w:r w:rsidRPr="0050601B">
              <w:rPr>
                <w:noProof/>
                <w:lang w:val="en-US"/>
                <w:rPrChange w:id="1612" w:author="Borja Gonzalez" w:date="2017-09-28T17:52:00Z">
                  <w:rPr>
                    <w:rFonts w:ascii="Monaco" w:hAnsi="Monaco" w:cs="Monaco"/>
                    <w:color w:val="000000"/>
                    <w:sz w:val="32"/>
                    <w:szCs w:val="32"/>
                    <w:lang w:val="en-US"/>
                  </w:rPr>
                </w:rPrChange>
              </w:rPr>
              <w:t>Database</w:t>
            </w:r>
            <w:r w:rsidRPr="0050601B">
              <w:rPr>
                <w:b/>
                <w:bCs/>
                <w:noProof/>
                <w:lang w:val="en-US"/>
                <w:rPrChange w:id="1613" w:author="Borja Gonzalez" w:date="2017-09-28T17:52:00Z">
                  <w:rPr>
                    <w:rFonts w:ascii="Monaco" w:hAnsi="Monaco" w:cs="Monaco"/>
                    <w:b/>
                    <w:bCs/>
                    <w:color w:val="000000"/>
                    <w:sz w:val="32"/>
                    <w:szCs w:val="32"/>
                    <w:lang w:val="en-US"/>
                  </w:rPr>
                </w:rPrChange>
              </w:rPr>
              <w:t>(</w:t>
            </w:r>
            <w:r w:rsidRPr="0050601B">
              <w:rPr>
                <w:noProof/>
                <w:lang w:val="en-US"/>
                <w:rPrChange w:id="1614" w:author="Borja Gonzalez" w:date="2017-09-28T17:52:00Z">
                  <w:rPr>
                    <w:rFonts w:ascii="Monaco" w:hAnsi="Monaco" w:cs="Monaco"/>
                    <w:color w:val="000000"/>
                    <w:sz w:val="32"/>
                    <w:szCs w:val="32"/>
                    <w:lang w:val="en-US"/>
                  </w:rPr>
                </w:rPrChange>
              </w:rPr>
              <w:t>filebuffer</w:t>
            </w:r>
            <w:r w:rsidRPr="0050601B">
              <w:rPr>
                <w:b/>
                <w:bCs/>
                <w:noProof/>
                <w:lang w:val="en-US"/>
                <w:rPrChange w:id="1615"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616" w:author="Rodrigo García" w:date="2017-09-29T10:04:00Z">
                  <w:rPr>
                    <w:rFonts w:ascii="Monaco" w:eastAsiaTheme="majorEastAsia" w:hAnsi="Monaco" w:cs="Monaco"/>
                    <w:color w:val="243F60" w:themeColor="accent1" w:themeShade="7F"/>
                    <w:sz w:val="32"/>
                    <w:szCs w:val="32"/>
                    <w:lang w:val="en-US"/>
                  </w:rPr>
                </w:rPrChange>
              </w:rPr>
              <w:pPrChange w:id="161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18" w:author="Borja Gonzalez" w:date="2017-09-28T17:52:00Z">
                  <w:rPr>
                    <w:rFonts w:ascii="Monaco" w:hAnsi="Monaco" w:cs="Monaco"/>
                    <w:sz w:val="32"/>
                    <w:szCs w:val="32"/>
                    <w:lang w:val="en-US"/>
                  </w:rPr>
                </w:rPrChange>
              </w:rPr>
              <w:lastRenderedPageBreak/>
              <w:t xml:space="preserve">        </w:t>
            </w:r>
            <w:r w:rsidRPr="0079203F">
              <w:rPr>
                <w:noProof/>
                <w:lang w:val="es-ES"/>
                <w:rPrChange w:id="1619" w:author="Rodrigo García" w:date="2017-09-29T10:04:00Z">
                  <w:rPr>
                    <w:rFonts w:ascii="Monaco" w:hAnsi="Monaco" w:cs="Monaco"/>
                    <w:color w:val="000000"/>
                    <w:sz w:val="32"/>
                    <w:szCs w:val="32"/>
                    <w:lang w:val="en-US"/>
                  </w:rPr>
                </w:rPrChange>
              </w:rPr>
              <w:t>console</w:t>
            </w:r>
            <w:r w:rsidRPr="0079203F">
              <w:rPr>
                <w:b/>
                <w:bCs/>
                <w:noProof/>
                <w:lang w:val="es-ES"/>
                <w:rPrChange w:id="1620" w:author="Rodrigo García" w:date="2017-09-29T10:04:00Z">
                  <w:rPr>
                    <w:rFonts w:ascii="Monaco" w:hAnsi="Monaco" w:cs="Monaco"/>
                    <w:b/>
                    <w:bCs/>
                    <w:color w:val="000000"/>
                    <w:sz w:val="32"/>
                    <w:szCs w:val="32"/>
                    <w:lang w:val="en-US"/>
                  </w:rPr>
                </w:rPrChange>
              </w:rPr>
              <w:t>.</w:t>
            </w:r>
            <w:r w:rsidRPr="0079203F">
              <w:rPr>
                <w:noProof/>
                <w:lang w:val="es-ES"/>
                <w:rPrChange w:id="1621" w:author="Rodrigo García" w:date="2017-09-29T10:04:00Z">
                  <w:rPr>
                    <w:rFonts w:ascii="Monaco" w:hAnsi="Monaco" w:cs="Monaco"/>
                    <w:color w:val="000000"/>
                    <w:sz w:val="32"/>
                    <w:szCs w:val="32"/>
                    <w:lang w:val="en-US"/>
                  </w:rPr>
                </w:rPrChange>
              </w:rPr>
              <w:t>log</w:t>
            </w:r>
            <w:r w:rsidRPr="0079203F">
              <w:rPr>
                <w:b/>
                <w:bCs/>
                <w:noProof/>
                <w:lang w:val="es-ES"/>
                <w:rPrChange w:id="1622" w:author="Rodrigo García" w:date="2017-09-29T10:04:00Z">
                  <w:rPr>
                    <w:rFonts w:ascii="Monaco" w:hAnsi="Monaco" w:cs="Monaco"/>
                    <w:b/>
                    <w:bCs/>
                    <w:color w:val="000000"/>
                    <w:sz w:val="32"/>
                    <w:szCs w:val="32"/>
                    <w:lang w:val="en-US"/>
                  </w:rPr>
                </w:rPrChange>
              </w:rPr>
              <w:t>(</w:t>
            </w:r>
            <w:r w:rsidRPr="0079203F">
              <w:rPr>
                <w:noProof/>
                <w:lang w:val="es-ES"/>
                <w:rPrChange w:id="1623" w:author="Rodrigo García" w:date="2017-09-29T10:04:00Z">
                  <w:rPr>
                    <w:rFonts w:ascii="Monaco" w:hAnsi="Monaco" w:cs="Monaco"/>
                    <w:color w:val="000000"/>
                    <w:sz w:val="32"/>
                    <w:szCs w:val="32"/>
                    <w:lang w:val="en-US"/>
                  </w:rPr>
                </w:rPrChange>
              </w:rPr>
              <w:t>timestamp</w:t>
            </w:r>
            <w:r w:rsidRPr="0079203F">
              <w:rPr>
                <w:b/>
                <w:bCs/>
                <w:noProof/>
                <w:lang w:val="es-ES"/>
                <w:rPrChange w:id="1624" w:author="Rodrigo García" w:date="2017-09-29T10:04:00Z">
                  <w:rPr>
                    <w:rFonts w:ascii="Monaco" w:hAnsi="Monaco" w:cs="Monaco"/>
                    <w:b/>
                    <w:bCs/>
                    <w:color w:val="000000"/>
                    <w:sz w:val="32"/>
                    <w:szCs w:val="32"/>
                    <w:lang w:val="en-US"/>
                  </w:rPr>
                </w:rPrChange>
              </w:rPr>
              <w:t>(</w:t>
            </w:r>
            <w:r w:rsidRPr="0079203F">
              <w:rPr>
                <w:noProof/>
                <w:color w:val="4E9A06"/>
                <w:lang w:val="es-ES"/>
                <w:rPrChange w:id="1625" w:author="Rodrigo García" w:date="2017-09-29T10:04:00Z">
                  <w:rPr>
                    <w:rFonts w:ascii="Monaco" w:hAnsi="Monaco" w:cs="Monaco"/>
                    <w:color w:val="4E9A06"/>
                    <w:sz w:val="32"/>
                    <w:szCs w:val="32"/>
                    <w:lang w:val="en-US"/>
                  </w:rPr>
                </w:rPrChange>
              </w:rPr>
              <w:t>'hh:mm:ss:iii'</w:t>
            </w:r>
            <w:r w:rsidRPr="0079203F">
              <w:rPr>
                <w:b/>
                <w:bCs/>
                <w:noProof/>
                <w:lang w:val="es-ES"/>
                <w:rPrChange w:id="1626"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27" w:author="Rodrigo García" w:date="2017-09-29T10:04:00Z">
                  <w:rPr>
                    <w:rFonts w:ascii="Monaco" w:hAnsi="Monaco" w:cs="Monaco"/>
                    <w:b/>
                    <w:bCs/>
                    <w:color w:val="CE5C00"/>
                    <w:sz w:val="32"/>
                    <w:szCs w:val="32"/>
                    <w:lang w:val="en-US"/>
                  </w:rPr>
                </w:rPrChange>
              </w:rPr>
              <w:t>+</w:t>
            </w:r>
            <w:r w:rsidRPr="0079203F">
              <w:rPr>
                <w:noProof/>
                <w:color w:val="4E9A06"/>
                <w:lang w:val="es-ES"/>
                <w:rPrChange w:id="1628" w:author="Rodrigo García" w:date="2017-09-29T10:04:00Z">
                  <w:rPr>
                    <w:rFonts w:ascii="Monaco" w:hAnsi="Monaco" w:cs="Monaco"/>
                    <w:color w:val="4E9A06"/>
                    <w:sz w:val="32"/>
                    <w:szCs w:val="32"/>
                    <w:lang w:val="en-US"/>
                  </w:rPr>
                </w:rPrChange>
              </w:rPr>
              <w:t>" Base de datos abierta"</w:t>
            </w:r>
            <w:r w:rsidRPr="0079203F">
              <w:rPr>
                <w:b/>
                <w:bCs/>
                <w:noProof/>
                <w:lang w:val="es-ES"/>
                <w:rPrChange w:id="1629"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630" w:author="Rodrigo García" w:date="2017-09-29T10:04:00Z">
                  <w:rPr>
                    <w:rFonts w:ascii="Monaco" w:eastAsiaTheme="majorEastAsia" w:hAnsi="Monaco" w:cs="Monaco"/>
                    <w:color w:val="243F60" w:themeColor="accent1" w:themeShade="7F"/>
                    <w:sz w:val="32"/>
                    <w:szCs w:val="32"/>
                    <w:lang w:val="en-US"/>
                  </w:rPr>
                </w:rPrChange>
              </w:rPr>
              <w:pPrChange w:id="163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32" w:author="Rodrigo García" w:date="2017-09-29T10:04:00Z">
                  <w:rPr>
                    <w:rFonts w:ascii="Monaco" w:hAnsi="Monaco" w:cs="Monaco"/>
                    <w:sz w:val="32"/>
                    <w:szCs w:val="32"/>
                    <w:lang w:val="en-US"/>
                  </w:rPr>
                </w:rPrChange>
              </w:rPr>
              <w:t xml:space="preserve">        </w:t>
            </w:r>
            <w:r w:rsidRPr="0079203F">
              <w:rPr>
                <w:b/>
                <w:bCs/>
                <w:noProof/>
                <w:color w:val="204A87"/>
                <w:lang w:val="es-ES"/>
                <w:rPrChange w:id="1633" w:author="Rodrigo García" w:date="2017-09-29T10:04:00Z">
                  <w:rPr>
                    <w:rFonts w:ascii="Monaco" w:hAnsi="Monaco" w:cs="Monaco"/>
                    <w:b/>
                    <w:bCs/>
                    <w:color w:val="204A87"/>
                    <w:sz w:val="32"/>
                    <w:szCs w:val="32"/>
                    <w:lang w:val="en-US"/>
                  </w:rPr>
                </w:rPrChange>
              </w:rPr>
              <w:t>var</w:t>
            </w:r>
            <w:r w:rsidRPr="0079203F">
              <w:rPr>
                <w:noProof/>
                <w:lang w:val="es-ES"/>
                <w:rPrChange w:id="1634"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635" w:author="Rodrigo García" w:date="2017-09-29T10:04:00Z">
                  <w:rPr>
                    <w:rFonts w:ascii="Monaco" w:hAnsi="Monaco" w:cs="Monaco"/>
                    <w:b/>
                    <w:bCs/>
                    <w:color w:val="CE5C00"/>
                    <w:sz w:val="32"/>
                    <w:szCs w:val="32"/>
                    <w:lang w:val="en-US"/>
                  </w:rPr>
                </w:rPrChange>
              </w:rPr>
              <w:t>=</w:t>
            </w:r>
            <w:r w:rsidRPr="0079203F">
              <w:rPr>
                <w:noProof/>
                <w:lang w:val="es-ES"/>
                <w:rPrChange w:id="1636" w:author="Rodrigo García" w:date="2017-09-29T10:04:00Z">
                  <w:rPr>
                    <w:rFonts w:ascii="Monaco" w:hAnsi="Monaco" w:cs="Monaco"/>
                    <w:sz w:val="32"/>
                    <w:szCs w:val="32"/>
                    <w:lang w:val="en-US"/>
                  </w:rPr>
                </w:rPrChange>
              </w:rPr>
              <w:t xml:space="preserve"> db</w:t>
            </w:r>
            <w:r w:rsidRPr="0079203F">
              <w:rPr>
                <w:b/>
                <w:bCs/>
                <w:noProof/>
                <w:lang w:val="es-ES"/>
                <w:rPrChange w:id="1637" w:author="Rodrigo García" w:date="2017-09-29T10:04:00Z">
                  <w:rPr>
                    <w:rFonts w:ascii="Monaco" w:hAnsi="Monaco" w:cs="Monaco"/>
                    <w:b/>
                    <w:bCs/>
                    <w:color w:val="000000"/>
                    <w:sz w:val="32"/>
                    <w:szCs w:val="32"/>
                    <w:lang w:val="en-US"/>
                  </w:rPr>
                </w:rPrChange>
              </w:rPr>
              <w:t>.</w:t>
            </w:r>
            <w:r w:rsidRPr="0079203F">
              <w:rPr>
                <w:noProof/>
                <w:lang w:val="es-ES"/>
                <w:rPrChange w:id="1638" w:author="Rodrigo García" w:date="2017-09-29T10:04:00Z">
                  <w:rPr>
                    <w:rFonts w:ascii="Monaco" w:hAnsi="Monaco" w:cs="Monaco"/>
                    <w:color w:val="000000"/>
                    <w:sz w:val="32"/>
                    <w:szCs w:val="32"/>
                    <w:lang w:val="en-US"/>
                  </w:rPr>
                </w:rPrChange>
              </w:rPr>
              <w:t>exec</w:t>
            </w:r>
            <w:r w:rsidRPr="0079203F">
              <w:rPr>
                <w:b/>
                <w:bCs/>
                <w:noProof/>
                <w:lang w:val="es-ES"/>
                <w:rPrChange w:id="1639" w:author="Rodrigo García" w:date="2017-09-29T10:04:00Z">
                  <w:rPr>
                    <w:rFonts w:ascii="Monaco" w:hAnsi="Monaco" w:cs="Monaco"/>
                    <w:b/>
                    <w:bCs/>
                    <w:color w:val="000000"/>
                    <w:sz w:val="32"/>
                    <w:szCs w:val="32"/>
                    <w:lang w:val="en-US"/>
                  </w:rPr>
                </w:rPrChange>
              </w:rPr>
              <w:t>(</w:t>
            </w:r>
            <w:r w:rsidRPr="0079203F">
              <w:rPr>
                <w:noProof/>
                <w:color w:val="4E9A06"/>
                <w:lang w:val="es-ES"/>
                <w:rPrChange w:id="1640" w:author="Rodrigo García" w:date="2017-09-29T10:04:00Z">
                  <w:rPr>
                    <w:rFonts w:ascii="Monaco" w:hAnsi="Monaco" w:cs="Monaco"/>
                    <w:color w:val="4E9A06"/>
                    <w:sz w:val="32"/>
                    <w:szCs w:val="32"/>
                    <w:lang w:val="en-US"/>
                  </w:rPr>
                </w:rPrChange>
              </w:rPr>
              <w:t>"SELECT * FROM pacientes"</w:t>
            </w:r>
            <w:r w:rsidRPr="0079203F">
              <w:rPr>
                <w:b/>
                <w:bCs/>
                <w:noProof/>
                <w:lang w:val="es-ES"/>
                <w:rPrChange w:id="1641"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642" w:author="Rodrigo García" w:date="2017-09-29T10:04:00Z">
                  <w:rPr>
                    <w:rFonts w:ascii="Monaco" w:eastAsiaTheme="majorEastAsia" w:hAnsi="Monaco" w:cs="Monaco"/>
                    <w:color w:val="243F60" w:themeColor="accent1" w:themeShade="7F"/>
                    <w:sz w:val="32"/>
                    <w:szCs w:val="32"/>
                    <w:lang w:val="en-US"/>
                  </w:rPr>
                </w:rPrChange>
              </w:rPr>
              <w:pPrChange w:id="164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44" w:author="Rodrigo García" w:date="2017-09-29T10:04:00Z">
                  <w:rPr>
                    <w:rFonts w:ascii="Monaco" w:hAnsi="Monaco" w:cs="Monaco"/>
                    <w:sz w:val="32"/>
                    <w:szCs w:val="32"/>
                    <w:lang w:val="en-US"/>
                  </w:rPr>
                </w:rPrChange>
              </w:rPr>
              <w:t xml:space="preserve">        socket</w:t>
            </w:r>
            <w:r w:rsidRPr="0079203F">
              <w:rPr>
                <w:b/>
                <w:bCs/>
                <w:noProof/>
                <w:lang w:val="es-ES"/>
                <w:rPrChange w:id="1645" w:author="Rodrigo García" w:date="2017-09-29T10:04:00Z">
                  <w:rPr>
                    <w:rFonts w:ascii="Monaco" w:hAnsi="Monaco" w:cs="Monaco"/>
                    <w:b/>
                    <w:bCs/>
                    <w:color w:val="000000"/>
                    <w:sz w:val="32"/>
                    <w:szCs w:val="32"/>
                    <w:lang w:val="en-US"/>
                  </w:rPr>
                </w:rPrChange>
              </w:rPr>
              <w:t>.</w:t>
            </w:r>
            <w:r w:rsidRPr="0079203F">
              <w:rPr>
                <w:noProof/>
                <w:lang w:val="es-ES"/>
                <w:rPrChange w:id="1646" w:author="Rodrigo García" w:date="2017-09-29T10:04:00Z">
                  <w:rPr>
                    <w:rFonts w:ascii="Monaco" w:hAnsi="Monaco" w:cs="Monaco"/>
                    <w:color w:val="000000"/>
                    <w:sz w:val="32"/>
                    <w:szCs w:val="32"/>
                    <w:lang w:val="en-US"/>
                  </w:rPr>
                </w:rPrChange>
              </w:rPr>
              <w:t>emit</w:t>
            </w:r>
            <w:r w:rsidRPr="0079203F">
              <w:rPr>
                <w:b/>
                <w:bCs/>
                <w:noProof/>
                <w:lang w:val="es-ES"/>
                <w:rPrChange w:id="1647" w:author="Rodrigo García" w:date="2017-09-29T10:04:00Z">
                  <w:rPr>
                    <w:rFonts w:ascii="Monaco" w:hAnsi="Monaco" w:cs="Monaco"/>
                    <w:b/>
                    <w:bCs/>
                    <w:color w:val="000000"/>
                    <w:sz w:val="32"/>
                    <w:szCs w:val="32"/>
                    <w:lang w:val="en-US"/>
                  </w:rPr>
                </w:rPrChange>
              </w:rPr>
              <w:t>(</w:t>
            </w:r>
            <w:r w:rsidRPr="0079203F">
              <w:rPr>
                <w:noProof/>
                <w:color w:val="4E9A06"/>
                <w:lang w:val="es-ES"/>
                <w:rPrChange w:id="1648" w:author="Rodrigo García" w:date="2017-09-29T10:04:00Z">
                  <w:rPr>
                    <w:rFonts w:ascii="Monaco" w:hAnsi="Monaco" w:cs="Monaco"/>
                    <w:color w:val="4E9A06"/>
                    <w:sz w:val="32"/>
                    <w:szCs w:val="32"/>
                    <w:lang w:val="en-US"/>
                  </w:rPr>
                </w:rPrChange>
              </w:rPr>
              <w:t>"pacientes"</w:t>
            </w:r>
            <w:r w:rsidRPr="0079203F">
              <w:rPr>
                <w:b/>
                <w:bCs/>
                <w:noProof/>
                <w:lang w:val="es-ES"/>
                <w:rPrChange w:id="1649" w:author="Rodrigo García" w:date="2017-09-29T10:04:00Z">
                  <w:rPr>
                    <w:rFonts w:ascii="Monaco" w:hAnsi="Monaco" w:cs="Monaco"/>
                    <w:b/>
                    <w:bCs/>
                    <w:color w:val="000000"/>
                    <w:sz w:val="32"/>
                    <w:szCs w:val="32"/>
                    <w:lang w:val="en-US"/>
                  </w:rPr>
                </w:rPrChange>
              </w:rPr>
              <w:t>,</w:t>
            </w:r>
            <w:r w:rsidRPr="0079203F">
              <w:rPr>
                <w:noProof/>
                <w:lang w:val="es-ES"/>
                <w:rPrChange w:id="1650" w:author="Rodrigo García" w:date="2017-09-29T10:04:00Z">
                  <w:rPr>
                    <w:rFonts w:ascii="Monaco" w:hAnsi="Monaco" w:cs="Monaco"/>
                    <w:color w:val="000000"/>
                    <w:sz w:val="32"/>
                    <w:szCs w:val="32"/>
                    <w:lang w:val="en-US"/>
                  </w:rPr>
                </w:rPrChange>
              </w:rPr>
              <w:t>pacientes</w:t>
            </w:r>
            <w:r w:rsidRPr="0079203F">
              <w:rPr>
                <w:b/>
                <w:bCs/>
                <w:noProof/>
                <w:lang w:val="es-ES"/>
                <w:rPrChange w:id="1651" w:author="Rodrigo García" w:date="2017-09-29T10:04:00Z">
                  <w:rPr>
                    <w:rFonts w:ascii="Monaco" w:hAnsi="Monaco" w:cs="Monaco"/>
                    <w:b/>
                    <w:bCs/>
                    <w:color w:val="000000"/>
                    <w:sz w:val="32"/>
                    <w:szCs w:val="32"/>
                    <w:lang w:val="en-US"/>
                  </w:rPr>
                </w:rPrChange>
              </w:rPr>
              <w:t>[</w:t>
            </w:r>
            <w:r w:rsidRPr="0079203F">
              <w:rPr>
                <w:b/>
                <w:bCs/>
                <w:noProof/>
                <w:color w:val="0000CF"/>
                <w:lang w:val="es-ES"/>
                <w:rPrChange w:id="1652" w:author="Rodrigo García" w:date="2017-09-29T10:04:00Z">
                  <w:rPr>
                    <w:rFonts w:ascii="Monaco" w:hAnsi="Monaco" w:cs="Monaco"/>
                    <w:b/>
                    <w:bCs/>
                    <w:color w:val="0000CF"/>
                    <w:sz w:val="32"/>
                    <w:szCs w:val="32"/>
                    <w:lang w:val="en-US"/>
                  </w:rPr>
                </w:rPrChange>
              </w:rPr>
              <w:t>0</w:t>
            </w:r>
            <w:r w:rsidRPr="0079203F">
              <w:rPr>
                <w:b/>
                <w:bCs/>
                <w:noProof/>
                <w:lang w:val="es-ES"/>
                <w:rPrChange w:id="1653" w:author="Rodrigo García" w:date="2017-09-29T10:04:00Z">
                  <w:rPr>
                    <w:rFonts w:ascii="Monaco" w:hAnsi="Monaco" w:cs="Monaco"/>
                    <w:b/>
                    <w:bCs/>
                    <w:color w:val="000000"/>
                    <w:sz w:val="32"/>
                    <w:szCs w:val="32"/>
                    <w:lang w:val="en-US"/>
                  </w:rPr>
                </w:rPrChange>
              </w:rPr>
              <w:t>].</w:t>
            </w:r>
            <w:r w:rsidRPr="0079203F">
              <w:rPr>
                <w:noProof/>
                <w:lang w:val="es-ES"/>
                <w:rPrChange w:id="1654" w:author="Rodrigo García" w:date="2017-09-29T10:04:00Z">
                  <w:rPr>
                    <w:rFonts w:ascii="Monaco" w:hAnsi="Monaco" w:cs="Monaco"/>
                    <w:color w:val="000000"/>
                    <w:sz w:val="32"/>
                    <w:szCs w:val="32"/>
                    <w:lang w:val="en-US"/>
                  </w:rPr>
                </w:rPrChange>
              </w:rPr>
              <w:t>values</w:t>
            </w:r>
            <w:r w:rsidRPr="0079203F">
              <w:rPr>
                <w:b/>
                <w:bCs/>
                <w:noProof/>
                <w:lang w:val="es-ES"/>
                <w:rPrChange w:id="1655"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656" w:author="Rodrigo García" w:date="2017-09-29T10:04:00Z">
                  <w:rPr>
                    <w:rFonts w:ascii="Monaco" w:eastAsiaTheme="majorEastAsia" w:hAnsi="Monaco" w:cs="Monaco"/>
                    <w:color w:val="243F60" w:themeColor="accent1" w:themeShade="7F"/>
                    <w:sz w:val="32"/>
                    <w:szCs w:val="32"/>
                    <w:lang w:val="en-US"/>
                  </w:rPr>
                </w:rPrChange>
              </w:rPr>
              <w:pPrChange w:id="165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58" w:author="Rodrigo García" w:date="2017-09-29T10:04:00Z">
                  <w:rPr>
                    <w:rFonts w:ascii="Monaco" w:hAnsi="Monaco" w:cs="Monaco"/>
                    <w:sz w:val="32"/>
                    <w:szCs w:val="32"/>
                    <w:lang w:val="en-US"/>
                  </w:rPr>
                </w:rPrChange>
              </w:rPr>
              <w:t xml:space="preserve">        console</w:t>
            </w:r>
            <w:r w:rsidRPr="0079203F">
              <w:rPr>
                <w:b/>
                <w:bCs/>
                <w:noProof/>
                <w:lang w:val="es-ES"/>
                <w:rPrChange w:id="1659" w:author="Rodrigo García" w:date="2017-09-29T10:04:00Z">
                  <w:rPr>
                    <w:rFonts w:ascii="Monaco" w:hAnsi="Monaco" w:cs="Monaco"/>
                    <w:b/>
                    <w:bCs/>
                    <w:color w:val="000000"/>
                    <w:sz w:val="32"/>
                    <w:szCs w:val="32"/>
                    <w:lang w:val="en-US"/>
                  </w:rPr>
                </w:rPrChange>
              </w:rPr>
              <w:t>.</w:t>
            </w:r>
            <w:r w:rsidRPr="0079203F">
              <w:rPr>
                <w:noProof/>
                <w:lang w:val="es-ES"/>
                <w:rPrChange w:id="1660" w:author="Rodrigo García" w:date="2017-09-29T10:04:00Z">
                  <w:rPr>
                    <w:rFonts w:ascii="Monaco" w:hAnsi="Monaco" w:cs="Monaco"/>
                    <w:color w:val="000000"/>
                    <w:sz w:val="32"/>
                    <w:szCs w:val="32"/>
                    <w:lang w:val="en-US"/>
                  </w:rPr>
                </w:rPrChange>
              </w:rPr>
              <w:t>log</w:t>
            </w:r>
            <w:r w:rsidRPr="0079203F">
              <w:rPr>
                <w:b/>
                <w:bCs/>
                <w:noProof/>
                <w:lang w:val="es-ES"/>
                <w:rPrChange w:id="1661" w:author="Rodrigo García" w:date="2017-09-29T10:04:00Z">
                  <w:rPr>
                    <w:rFonts w:ascii="Monaco" w:hAnsi="Monaco" w:cs="Monaco"/>
                    <w:b/>
                    <w:bCs/>
                    <w:color w:val="000000"/>
                    <w:sz w:val="32"/>
                    <w:szCs w:val="32"/>
                    <w:lang w:val="en-US"/>
                  </w:rPr>
                </w:rPrChange>
              </w:rPr>
              <w:t>(</w:t>
            </w:r>
            <w:r w:rsidRPr="0079203F">
              <w:rPr>
                <w:noProof/>
                <w:lang w:val="es-ES"/>
                <w:rPrChange w:id="1662" w:author="Rodrigo García" w:date="2017-09-29T10:04:00Z">
                  <w:rPr>
                    <w:rFonts w:ascii="Monaco" w:hAnsi="Monaco" w:cs="Monaco"/>
                    <w:color w:val="000000"/>
                    <w:sz w:val="32"/>
                    <w:szCs w:val="32"/>
                    <w:lang w:val="en-US"/>
                  </w:rPr>
                </w:rPrChange>
              </w:rPr>
              <w:t>timestamp</w:t>
            </w:r>
            <w:r w:rsidRPr="0079203F">
              <w:rPr>
                <w:b/>
                <w:bCs/>
                <w:noProof/>
                <w:lang w:val="es-ES"/>
                <w:rPrChange w:id="1663" w:author="Rodrigo García" w:date="2017-09-29T10:04:00Z">
                  <w:rPr>
                    <w:rFonts w:ascii="Monaco" w:hAnsi="Monaco" w:cs="Monaco"/>
                    <w:b/>
                    <w:bCs/>
                    <w:color w:val="000000"/>
                    <w:sz w:val="32"/>
                    <w:szCs w:val="32"/>
                    <w:lang w:val="en-US"/>
                  </w:rPr>
                </w:rPrChange>
              </w:rPr>
              <w:t>(</w:t>
            </w:r>
            <w:r w:rsidRPr="0079203F">
              <w:rPr>
                <w:noProof/>
                <w:color w:val="4E9A06"/>
                <w:lang w:val="es-ES"/>
                <w:rPrChange w:id="1664" w:author="Rodrigo García" w:date="2017-09-29T10:04:00Z">
                  <w:rPr>
                    <w:rFonts w:ascii="Monaco" w:hAnsi="Monaco" w:cs="Monaco"/>
                    <w:color w:val="4E9A06"/>
                    <w:sz w:val="32"/>
                    <w:szCs w:val="32"/>
                    <w:lang w:val="en-US"/>
                  </w:rPr>
                </w:rPrChange>
              </w:rPr>
              <w:t>'hh:mm:ss:iii'</w:t>
            </w:r>
            <w:r w:rsidRPr="0079203F">
              <w:rPr>
                <w:b/>
                <w:bCs/>
                <w:noProof/>
                <w:lang w:val="es-ES"/>
                <w:rPrChange w:id="1665"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66" w:author="Rodrigo García" w:date="2017-09-29T10:04:00Z">
                  <w:rPr>
                    <w:rFonts w:ascii="Monaco" w:hAnsi="Monaco" w:cs="Monaco"/>
                    <w:b/>
                    <w:bCs/>
                    <w:color w:val="CE5C00"/>
                    <w:sz w:val="32"/>
                    <w:szCs w:val="32"/>
                    <w:lang w:val="en-US"/>
                  </w:rPr>
                </w:rPrChange>
              </w:rPr>
              <w:t>+</w:t>
            </w:r>
            <w:r w:rsidRPr="0079203F">
              <w:rPr>
                <w:noProof/>
                <w:color w:val="4E9A06"/>
                <w:lang w:val="es-ES"/>
                <w:rPrChange w:id="1667"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668"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669" w:author="Rodrigo García" w:date="2017-09-29T10:04:00Z">
                  <w:rPr>
                    <w:rFonts w:ascii="Monaco" w:eastAsiaTheme="majorEastAsia" w:hAnsi="Monaco" w:cs="Monaco"/>
                    <w:color w:val="243F60" w:themeColor="accent1" w:themeShade="7F"/>
                    <w:sz w:val="32"/>
                    <w:szCs w:val="32"/>
                    <w:lang w:val="en-US"/>
                  </w:rPr>
                </w:rPrChange>
              </w:rPr>
              <w:pPrChange w:id="167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71" w:author="Rodrigo García" w:date="2017-09-29T10:04:00Z">
                  <w:rPr>
                    <w:rFonts w:ascii="Monaco" w:hAnsi="Monaco" w:cs="Monaco"/>
                    <w:sz w:val="32"/>
                    <w:szCs w:val="32"/>
                    <w:lang w:val="en-US"/>
                  </w:rPr>
                </w:rPrChange>
              </w:rPr>
              <w:t xml:space="preserve">        db</w:t>
            </w:r>
            <w:r w:rsidRPr="0079203F">
              <w:rPr>
                <w:b/>
                <w:bCs/>
                <w:noProof/>
                <w:lang w:val="es-ES"/>
                <w:rPrChange w:id="1672" w:author="Rodrigo García" w:date="2017-09-29T10:04:00Z">
                  <w:rPr>
                    <w:rFonts w:ascii="Monaco" w:hAnsi="Monaco" w:cs="Monaco"/>
                    <w:b/>
                    <w:bCs/>
                    <w:color w:val="000000"/>
                    <w:sz w:val="32"/>
                    <w:szCs w:val="32"/>
                    <w:lang w:val="en-US"/>
                  </w:rPr>
                </w:rPrChange>
              </w:rPr>
              <w:t>.</w:t>
            </w:r>
            <w:r w:rsidRPr="0079203F">
              <w:rPr>
                <w:noProof/>
                <w:lang w:val="es-ES"/>
                <w:rPrChange w:id="1673" w:author="Rodrigo García" w:date="2017-09-29T10:04:00Z">
                  <w:rPr>
                    <w:rFonts w:ascii="Monaco" w:hAnsi="Monaco" w:cs="Monaco"/>
                    <w:color w:val="000000"/>
                    <w:sz w:val="32"/>
                    <w:szCs w:val="32"/>
                    <w:lang w:val="en-US"/>
                  </w:rPr>
                </w:rPrChange>
              </w:rPr>
              <w:t>close</w:t>
            </w:r>
            <w:r w:rsidRPr="0079203F">
              <w:rPr>
                <w:b/>
                <w:bCs/>
                <w:noProof/>
                <w:lang w:val="es-ES"/>
                <w:rPrChange w:id="1674"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1675" w:author="Rodrigo García" w:date="2017-09-29T10:04:00Z">
                  <w:rPr>
                    <w:rFonts w:ascii="Monaco" w:eastAsiaTheme="majorEastAsia" w:hAnsi="Monaco" w:cs="Monaco"/>
                    <w:color w:val="243F60" w:themeColor="accent1" w:themeShade="7F"/>
                    <w:sz w:val="32"/>
                    <w:szCs w:val="32"/>
                    <w:lang w:val="en-US"/>
                  </w:rPr>
                </w:rPrChange>
              </w:rPr>
              <w:pPrChange w:id="167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77" w:author="Rodrigo García" w:date="2017-09-29T10:04:00Z">
                  <w:rPr>
                    <w:rFonts w:ascii="Monaco" w:hAnsi="Monaco" w:cs="Monaco"/>
                    <w:sz w:val="32"/>
                    <w:szCs w:val="32"/>
                    <w:lang w:val="en-US"/>
                  </w:rPr>
                </w:rPrChange>
              </w:rPr>
              <w:t xml:space="preserve">        console</w:t>
            </w:r>
            <w:r w:rsidRPr="0079203F">
              <w:rPr>
                <w:b/>
                <w:bCs/>
                <w:noProof/>
                <w:lang w:val="es-ES"/>
                <w:rPrChange w:id="1678" w:author="Rodrigo García" w:date="2017-09-29T10:04:00Z">
                  <w:rPr>
                    <w:rFonts w:ascii="Monaco" w:hAnsi="Monaco" w:cs="Monaco"/>
                    <w:b/>
                    <w:bCs/>
                    <w:color w:val="000000"/>
                    <w:sz w:val="32"/>
                    <w:szCs w:val="32"/>
                    <w:lang w:val="en-US"/>
                  </w:rPr>
                </w:rPrChange>
              </w:rPr>
              <w:t>.</w:t>
            </w:r>
            <w:r w:rsidRPr="0079203F">
              <w:rPr>
                <w:noProof/>
                <w:lang w:val="es-ES"/>
                <w:rPrChange w:id="1679" w:author="Rodrigo García" w:date="2017-09-29T10:04:00Z">
                  <w:rPr>
                    <w:rFonts w:ascii="Monaco" w:hAnsi="Monaco" w:cs="Monaco"/>
                    <w:color w:val="000000"/>
                    <w:sz w:val="32"/>
                    <w:szCs w:val="32"/>
                    <w:lang w:val="en-US"/>
                  </w:rPr>
                </w:rPrChange>
              </w:rPr>
              <w:t>log</w:t>
            </w:r>
            <w:r w:rsidRPr="0079203F">
              <w:rPr>
                <w:b/>
                <w:bCs/>
                <w:noProof/>
                <w:lang w:val="es-ES"/>
                <w:rPrChange w:id="1680" w:author="Rodrigo García" w:date="2017-09-29T10:04:00Z">
                  <w:rPr>
                    <w:rFonts w:ascii="Monaco" w:hAnsi="Monaco" w:cs="Monaco"/>
                    <w:b/>
                    <w:bCs/>
                    <w:color w:val="000000"/>
                    <w:sz w:val="32"/>
                    <w:szCs w:val="32"/>
                    <w:lang w:val="en-US"/>
                  </w:rPr>
                </w:rPrChange>
              </w:rPr>
              <w:t>(</w:t>
            </w:r>
            <w:r w:rsidRPr="0079203F">
              <w:rPr>
                <w:noProof/>
                <w:lang w:val="es-ES"/>
                <w:rPrChange w:id="1681" w:author="Rodrigo García" w:date="2017-09-29T10:04:00Z">
                  <w:rPr>
                    <w:rFonts w:ascii="Monaco" w:hAnsi="Monaco" w:cs="Monaco"/>
                    <w:color w:val="000000"/>
                    <w:sz w:val="32"/>
                    <w:szCs w:val="32"/>
                    <w:lang w:val="en-US"/>
                  </w:rPr>
                </w:rPrChange>
              </w:rPr>
              <w:t>timestamp</w:t>
            </w:r>
            <w:r w:rsidRPr="0079203F">
              <w:rPr>
                <w:b/>
                <w:bCs/>
                <w:noProof/>
                <w:lang w:val="es-ES"/>
                <w:rPrChange w:id="1682" w:author="Rodrigo García" w:date="2017-09-29T10:04:00Z">
                  <w:rPr>
                    <w:rFonts w:ascii="Monaco" w:hAnsi="Monaco" w:cs="Monaco"/>
                    <w:b/>
                    <w:bCs/>
                    <w:color w:val="000000"/>
                    <w:sz w:val="32"/>
                    <w:szCs w:val="32"/>
                    <w:lang w:val="en-US"/>
                  </w:rPr>
                </w:rPrChange>
              </w:rPr>
              <w:t>(</w:t>
            </w:r>
            <w:r w:rsidRPr="0079203F">
              <w:rPr>
                <w:noProof/>
                <w:color w:val="4E9A06"/>
                <w:lang w:val="es-ES"/>
                <w:rPrChange w:id="1683" w:author="Rodrigo García" w:date="2017-09-29T10:04:00Z">
                  <w:rPr>
                    <w:rFonts w:ascii="Monaco" w:hAnsi="Monaco" w:cs="Monaco"/>
                    <w:color w:val="4E9A06"/>
                    <w:sz w:val="32"/>
                    <w:szCs w:val="32"/>
                    <w:lang w:val="en-US"/>
                  </w:rPr>
                </w:rPrChange>
              </w:rPr>
              <w:t>'hh:mm:ss:iii'</w:t>
            </w:r>
            <w:r w:rsidRPr="0079203F">
              <w:rPr>
                <w:b/>
                <w:bCs/>
                <w:noProof/>
                <w:lang w:val="es-ES"/>
                <w:rPrChange w:id="1684" w:author="Rodrigo García" w:date="2017-09-29T10:04:00Z">
                  <w:rPr>
                    <w:rFonts w:ascii="Monaco" w:hAnsi="Monaco" w:cs="Monaco"/>
                    <w:b/>
                    <w:bCs/>
                    <w:color w:val="000000"/>
                    <w:sz w:val="32"/>
                    <w:szCs w:val="32"/>
                    <w:lang w:val="en-US"/>
                  </w:rPr>
                </w:rPrChange>
              </w:rPr>
              <w:t>)</w:t>
            </w:r>
            <w:r w:rsidRPr="0079203F">
              <w:rPr>
                <w:b/>
                <w:bCs/>
                <w:noProof/>
                <w:color w:val="CE5C00"/>
                <w:lang w:val="es-ES"/>
                <w:rPrChange w:id="1685" w:author="Rodrigo García" w:date="2017-09-29T10:04:00Z">
                  <w:rPr>
                    <w:rFonts w:ascii="Monaco" w:hAnsi="Monaco" w:cs="Monaco"/>
                    <w:b/>
                    <w:bCs/>
                    <w:color w:val="CE5C00"/>
                    <w:sz w:val="32"/>
                    <w:szCs w:val="32"/>
                    <w:lang w:val="en-US"/>
                  </w:rPr>
                </w:rPrChange>
              </w:rPr>
              <w:t>+</w:t>
            </w:r>
            <w:r w:rsidRPr="0079203F">
              <w:rPr>
                <w:noProof/>
                <w:color w:val="4E9A06"/>
                <w:lang w:val="es-ES"/>
                <w:rPrChange w:id="1686" w:author="Rodrigo García" w:date="2017-09-29T10:04:00Z">
                  <w:rPr>
                    <w:rFonts w:ascii="Monaco" w:hAnsi="Monaco" w:cs="Monaco"/>
                    <w:color w:val="4E9A06"/>
                    <w:sz w:val="32"/>
                    <w:szCs w:val="32"/>
                    <w:lang w:val="en-US"/>
                  </w:rPr>
                </w:rPrChange>
              </w:rPr>
              <w:t>" Base de datos cerrada"</w:t>
            </w:r>
            <w:r w:rsidRPr="0079203F">
              <w:rPr>
                <w:b/>
                <w:bCs/>
                <w:noProof/>
                <w:lang w:val="es-ES"/>
                <w:rPrChange w:id="1687"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1688" w:author="Borja Gonzalez" w:date="2017-09-28T17:52:00Z">
                  <w:rPr>
                    <w:rFonts w:ascii="Monaco" w:eastAsiaTheme="majorEastAsia" w:hAnsi="Monaco" w:cs="Monaco"/>
                    <w:color w:val="243F60" w:themeColor="accent1" w:themeShade="7F"/>
                    <w:sz w:val="32"/>
                    <w:szCs w:val="32"/>
                    <w:lang w:val="en-US"/>
                  </w:rPr>
                </w:rPrChange>
              </w:rPr>
              <w:pPrChange w:id="168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90" w:author="Rodrigo García" w:date="2017-09-29T10:04:00Z">
                  <w:rPr>
                    <w:rFonts w:ascii="Monaco" w:hAnsi="Monaco" w:cs="Monaco"/>
                    <w:sz w:val="32"/>
                    <w:szCs w:val="32"/>
                    <w:lang w:val="en-US"/>
                  </w:rPr>
                </w:rPrChange>
              </w:rPr>
              <w:t xml:space="preserve">    </w:t>
            </w:r>
            <w:r w:rsidRPr="0050601B">
              <w:rPr>
                <w:b/>
                <w:bCs/>
                <w:noProof/>
                <w:lang w:val="en-US"/>
                <w:rPrChange w:id="1691"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1692" w:author="GONZALEZ DIAZ, BORJA" w:date="2017-10-02T18:07:00Z">
        <w:r w:rsidDel="00120291">
          <w:delText>mediantes</w:delText>
        </w:r>
      </w:del>
      <w:ins w:id="1693" w:author="GONZALEZ DIAZ, BORJA" w:date="2017-10-02T18:07:00Z">
        <w:r w:rsidR="00120291">
          <w:t>mediante</w:t>
        </w:r>
      </w:ins>
      <w:r>
        <w:t xml:space="preserve"> </w:t>
      </w:r>
      <w:proofErr w:type="gramStart"/>
      <w:r>
        <w:t>db.exec</w:t>
      </w:r>
      <w:proofErr w:type="gramEnd"/>
      <w:r>
        <w:t xml:space="preserve">(). El resultado de esta consulta </w:t>
      </w:r>
      <w:r w:rsidR="00B60BF4">
        <w:t xml:space="preserve">(array de pacientes) </w:t>
      </w:r>
      <w:r>
        <w:t xml:space="preserve">se envía al cliente mediante el websocket con la operación </w:t>
      </w:r>
      <w:proofErr w:type="gramStart"/>
      <w:r>
        <w:t>socket.emit</w:t>
      </w:r>
      <w:proofErr w:type="gramEnd"/>
      <w:r>
        <w: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694" w:author="Rodrigo García" w:date="2017-09-29T10:33:00Z"/>
        </w:rPr>
      </w:pPr>
    </w:p>
    <w:p w14:paraId="1BA4603D" w14:textId="0622C1DA" w:rsidR="003066E2" w:rsidRDefault="003066E2" w:rsidP="003066E2">
      <w:pPr>
        <w:pStyle w:val="Ttulo3"/>
      </w:pPr>
      <w:bookmarkStart w:id="1695" w:name="_Toc494476018"/>
      <w:bookmarkStart w:id="1696" w:name="_Toc494726504"/>
      <w:r>
        <w:t>4.3.2.  Borrar Paciente</w:t>
      </w:r>
      <w:bookmarkEnd w:id="1695"/>
      <w:bookmarkEnd w:id="1696"/>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1697"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1698" w:author="GONZALEZ DIAZ, BORJA" w:date="2017-10-02T18:07:00Z">
        <w:r w:rsidDel="00120291">
          <w:delText>varias elementos</w:delText>
        </w:r>
      </w:del>
      <w:ins w:id="1699"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1700"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891F58" w14:paraId="2BF62D97" w14:textId="77777777" w:rsidTr="00AE3604">
        <w:tc>
          <w:tcPr>
            <w:tcW w:w="8856" w:type="dxa"/>
          </w:tcPr>
          <w:p w14:paraId="313A1824" w14:textId="77777777" w:rsidR="00AE3604" w:rsidRPr="0050601B" w:rsidRDefault="00AE3604">
            <w:pPr>
              <w:rPr>
                <w:noProof/>
                <w:lang w:val="en-US"/>
                <w:rPrChange w:id="1701" w:author="Borja Gonzalez" w:date="2017-09-28T17:53:00Z">
                  <w:rPr>
                    <w:rFonts w:ascii="Monaco" w:eastAsiaTheme="majorEastAsia" w:hAnsi="Monaco" w:cs="Monaco"/>
                    <w:color w:val="243F60" w:themeColor="accent1" w:themeShade="7F"/>
                    <w:sz w:val="32"/>
                    <w:szCs w:val="32"/>
                    <w:lang w:val="en-US"/>
                  </w:rPr>
                </w:rPrChange>
              </w:rPr>
              <w:pPrChange w:id="1702"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03"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1704" w:author="Borja Gonzalez" w:date="2017-09-28T17:53:00Z">
                  <w:rPr>
                    <w:rFonts w:ascii="Monaco" w:eastAsiaTheme="majorEastAsia" w:hAnsi="Monaco" w:cs="Monaco"/>
                    <w:color w:val="243F60" w:themeColor="accent1" w:themeShade="7F"/>
                    <w:sz w:val="32"/>
                    <w:szCs w:val="32"/>
                    <w:lang w:val="en-US"/>
                  </w:rPr>
                </w:rPrChange>
              </w:rPr>
              <w:pPrChange w:id="170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06"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1707" w:author="Borja Gonzalez" w:date="2017-09-28T17:53:00Z">
                  <w:rPr>
                    <w:rFonts w:ascii="Monaco" w:eastAsiaTheme="majorEastAsia" w:hAnsi="Monaco" w:cs="Monaco"/>
                    <w:color w:val="243F60" w:themeColor="accent1" w:themeShade="7F"/>
                    <w:sz w:val="32"/>
                    <w:szCs w:val="32"/>
                    <w:lang w:val="en-US"/>
                  </w:rPr>
                </w:rPrChange>
              </w:rPr>
              <w:pPrChange w:id="170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09" w:author="Borja Gonzalez" w:date="2017-09-28T17:53:00Z">
                  <w:rPr>
                    <w:rFonts w:ascii="Monaco" w:hAnsi="Monaco" w:cs="Monaco"/>
                    <w:sz w:val="32"/>
                    <w:szCs w:val="32"/>
                    <w:lang w:val="en-US"/>
                  </w:rPr>
                </w:rPrChange>
              </w:rPr>
              <w:t>fila.insertCell(0).innerHTML = '</w:t>
            </w:r>
            <w:r w:rsidRPr="0050601B">
              <w:rPr>
                <w:b/>
                <w:bCs/>
                <w:noProof/>
                <w:color w:val="204A87"/>
                <w:lang w:val="en-US"/>
                <w:rPrChange w:id="1710" w:author="Borja Gonzalez" w:date="2017-09-28T17:53:00Z">
                  <w:rPr>
                    <w:rFonts w:ascii="Monaco" w:hAnsi="Monaco" w:cs="Monaco"/>
                    <w:b/>
                    <w:bCs/>
                    <w:color w:val="204A87"/>
                    <w:sz w:val="32"/>
                    <w:szCs w:val="32"/>
                    <w:lang w:val="en-US"/>
                  </w:rPr>
                </w:rPrChange>
              </w:rPr>
              <w:t>&lt;button</w:t>
            </w:r>
            <w:r w:rsidRPr="0050601B">
              <w:rPr>
                <w:noProof/>
                <w:lang w:val="en-US"/>
                <w:rPrChange w:id="1711" w:author="Borja Gonzalez" w:date="2017-09-28T17:53:00Z">
                  <w:rPr>
                    <w:rFonts w:ascii="Monaco" w:hAnsi="Monaco" w:cs="Monaco"/>
                    <w:sz w:val="32"/>
                    <w:szCs w:val="32"/>
                    <w:lang w:val="en-US"/>
                  </w:rPr>
                </w:rPrChange>
              </w:rPr>
              <w:t xml:space="preserve"> </w:t>
            </w:r>
            <w:r w:rsidRPr="0050601B">
              <w:rPr>
                <w:noProof/>
                <w:color w:val="C4A000"/>
                <w:lang w:val="en-US"/>
                <w:rPrChange w:id="1712" w:author="Borja Gonzalez" w:date="2017-09-28T17:53:00Z">
                  <w:rPr>
                    <w:rFonts w:ascii="Monaco" w:hAnsi="Monaco" w:cs="Monaco"/>
                    <w:color w:val="C4A000"/>
                    <w:sz w:val="32"/>
                    <w:szCs w:val="32"/>
                    <w:lang w:val="en-US"/>
                  </w:rPr>
                </w:rPrChange>
              </w:rPr>
              <w:t>class=</w:t>
            </w:r>
            <w:r w:rsidRPr="0050601B">
              <w:rPr>
                <w:noProof/>
                <w:color w:val="4E9A06"/>
                <w:lang w:val="en-US"/>
                <w:rPrChange w:id="1713" w:author="Borja Gonzalez" w:date="2017-09-28T17:53:00Z">
                  <w:rPr>
                    <w:rFonts w:ascii="Monaco" w:hAnsi="Monaco" w:cs="Monaco"/>
                    <w:color w:val="4E9A06"/>
                    <w:sz w:val="32"/>
                    <w:szCs w:val="32"/>
                    <w:lang w:val="en-US"/>
                  </w:rPr>
                </w:rPrChange>
              </w:rPr>
              <w:t>"btn_borrar"</w:t>
            </w:r>
            <w:r w:rsidRPr="0050601B">
              <w:rPr>
                <w:noProof/>
                <w:lang w:val="en-US"/>
                <w:rPrChange w:id="1714" w:author="Borja Gonzalez" w:date="2017-09-28T17:53:00Z">
                  <w:rPr>
                    <w:rFonts w:ascii="Monaco" w:hAnsi="Monaco" w:cs="Monaco"/>
                    <w:sz w:val="32"/>
                    <w:szCs w:val="32"/>
                    <w:lang w:val="en-US"/>
                  </w:rPr>
                </w:rPrChange>
              </w:rPr>
              <w:t xml:space="preserve"> </w:t>
            </w:r>
            <w:r w:rsidRPr="0050601B">
              <w:rPr>
                <w:noProof/>
                <w:color w:val="C4A000"/>
                <w:lang w:val="en-US"/>
                <w:rPrChange w:id="1715" w:author="Borja Gonzalez" w:date="2017-09-28T17:53:00Z">
                  <w:rPr>
                    <w:rFonts w:ascii="Monaco" w:hAnsi="Monaco" w:cs="Monaco"/>
                    <w:color w:val="C4A000"/>
                    <w:sz w:val="32"/>
                    <w:szCs w:val="32"/>
                    <w:lang w:val="en-US"/>
                  </w:rPr>
                </w:rPrChange>
              </w:rPr>
              <w:t>type=</w:t>
            </w:r>
            <w:r w:rsidRPr="0050601B">
              <w:rPr>
                <w:noProof/>
                <w:color w:val="4E9A06"/>
                <w:lang w:val="en-US"/>
                <w:rPrChange w:id="1716" w:author="Borja Gonzalez" w:date="2017-09-28T17:53:00Z">
                  <w:rPr>
                    <w:rFonts w:ascii="Monaco" w:hAnsi="Monaco" w:cs="Monaco"/>
                    <w:color w:val="4E9A06"/>
                    <w:sz w:val="32"/>
                    <w:szCs w:val="32"/>
                    <w:lang w:val="en-US"/>
                  </w:rPr>
                </w:rPrChange>
              </w:rPr>
              <w:t>"button"</w:t>
            </w:r>
            <w:r w:rsidRPr="0050601B">
              <w:rPr>
                <w:noProof/>
                <w:lang w:val="en-US"/>
                <w:rPrChange w:id="1717" w:author="Borja Gonzalez" w:date="2017-09-28T17:53:00Z">
                  <w:rPr>
                    <w:rFonts w:ascii="Monaco" w:hAnsi="Monaco" w:cs="Monaco"/>
                    <w:sz w:val="32"/>
                    <w:szCs w:val="32"/>
                    <w:lang w:val="en-US"/>
                  </w:rPr>
                </w:rPrChange>
              </w:rPr>
              <w:t xml:space="preserve"> </w:t>
            </w:r>
            <w:r w:rsidRPr="0050601B">
              <w:rPr>
                <w:noProof/>
                <w:color w:val="C4A000"/>
                <w:lang w:val="en-US"/>
                <w:rPrChange w:id="1718" w:author="Borja Gonzalez" w:date="2017-09-28T17:53:00Z">
                  <w:rPr>
                    <w:rFonts w:ascii="Monaco" w:hAnsi="Monaco" w:cs="Monaco"/>
                    <w:color w:val="C4A000"/>
                    <w:sz w:val="32"/>
                    <w:szCs w:val="32"/>
                    <w:lang w:val="en-US"/>
                  </w:rPr>
                </w:rPrChange>
              </w:rPr>
              <w:t>onClick=</w:t>
            </w:r>
            <w:r w:rsidRPr="0050601B">
              <w:rPr>
                <w:noProof/>
                <w:color w:val="4E9A06"/>
                <w:lang w:val="en-US"/>
                <w:rPrChange w:id="1719"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1720" w:author="Borja Gonzalez" w:date="2017-09-28T17:53:00Z">
                  <w:rPr>
                    <w:rFonts w:ascii="Monaco" w:hAnsi="Monaco" w:cs="Monaco"/>
                    <w:b/>
                    <w:bCs/>
                    <w:color w:val="204A87"/>
                    <w:sz w:val="32"/>
                    <w:szCs w:val="32"/>
                    <w:lang w:val="en-US"/>
                  </w:rPr>
                </w:rPrChange>
              </w:rPr>
              <w:t>&gt;&lt;/button&gt;</w:t>
            </w:r>
            <w:r w:rsidRPr="0050601B">
              <w:rPr>
                <w:noProof/>
                <w:lang w:val="en-US"/>
                <w:rPrChange w:id="1721"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1722" w:author="Rodrigo García" w:date="2017-09-29T10:04:00Z">
                  <w:rPr/>
                </w:rPrChange>
              </w:rPr>
            </w:pPr>
          </w:p>
        </w:tc>
      </w:tr>
    </w:tbl>
    <w:p w14:paraId="535BF8D1" w14:textId="1D84C74C" w:rsidR="003066E2" w:rsidRPr="0079203F" w:rsidRDefault="003066E2" w:rsidP="003066E2">
      <w:pPr>
        <w:rPr>
          <w:lang w:val="en-US"/>
          <w:rPrChange w:id="1723" w:author="Rodrigo García" w:date="2017-09-29T10:04:00Z">
            <w:rPr/>
          </w:rPrChange>
        </w:rPr>
      </w:pPr>
    </w:p>
    <w:p w14:paraId="1E9C0C01" w14:textId="77777777" w:rsidR="003066E2" w:rsidRPr="0079203F" w:rsidRDefault="003066E2" w:rsidP="003066E2">
      <w:pPr>
        <w:rPr>
          <w:lang w:val="en-US"/>
          <w:rPrChange w:id="1724"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w:t>
      </w:r>
      <w:proofErr w:type="gramStart"/>
      <w:r w:rsidR="00DC2D8F">
        <w:t>paciente(</w:t>
      </w:r>
      <w:proofErr w:type="gramEnd"/>
      <w:r w:rsidR="00DC2D8F">
        <w:t>) a la que le pasamos el id del paciente y el nombre.</w:t>
      </w:r>
    </w:p>
    <w:p w14:paraId="1B0418AB" w14:textId="77777777" w:rsidR="00DC2D8F" w:rsidRDefault="00DC2D8F" w:rsidP="003066E2"/>
    <w:p w14:paraId="16C3ABE0" w14:textId="77777777" w:rsidR="00AE3604" w:rsidRDefault="00042B13" w:rsidP="003066E2">
      <w:del w:id="1725"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1726" w:author="Rodrigo García" w:date="2017-09-29T10:05:00Z">
                  <w:rPr>
                    <w:rFonts w:ascii="Monaco" w:eastAsiaTheme="majorEastAsia" w:hAnsi="Monaco" w:cs="Monaco"/>
                    <w:color w:val="243F60" w:themeColor="accent1" w:themeShade="7F"/>
                    <w:sz w:val="32"/>
                    <w:szCs w:val="32"/>
                    <w:lang w:val="en-US"/>
                  </w:rPr>
                </w:rPrChange>
              </w:rPr>
              <w:pPrChange w:id="1727"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1728" w:author="Rodrigo García" w:date="2017-09-29T10:05:00Z">
                  <w:rPr>
                    <w:rFonts w:ascii="Monaco" w:hAnsi="Monaco" w:cs="Monaco"/>
                    <w:b/>
                    <w:bCs/>
                    <w:color w:val="204A87"/>
                    <w:sz w:val="32"/>
                    <w:szCs w:val="32"/>
                    <w:lang w:val="en-US"/>
                  </w:rPr>
                </w:rPrChange>
              </w:rPr>
              <w:t>function</w:t>
            </w:r>
            <w:r w:rsidRPr="0079203F">
              <w:rPr>
                <w:noProof/>
                <w:lang w:val="es-ES"/>
                <w:rPrChange w:id="1729" w:author="Rodrigo García" w:date="2017-09-29T10:05:00Z">
                  <w:rPr>
                    <w:rFonts w:ascii="Monaco" w:hAnsi="Monaco" w:cs="Monaco"/>
                    <w:sz w:val="32"/>
                    <w:szCs w:val="32"/>
                    <w:lang w:val="en-US"/>
                  </w:rPr>
                </w:rPrChange>
              </w:rPr>
              <w:t xml:space="preserve"> borrar_paciente</w:t>
            </w:r>
            <w:r w:rsidRPr="0079203F">
              <w:rPr>
                <w:b/>
                <w:bCs/>
                <w:noProof/>
                <w:lang w:val="es-ES"/>
                <w:rPrChange w:id="1730" w:author="Rodrigo García" w:date="2017-09-29T10:05:00Z">
                  <w:rPr>
                    <w:rFonts w:ascii="Monaco" w:hAnsi="Monaco" w:cs="Monaco"/>
                    <w:b/>
                    <w:bCs/>
                    <w:color w:val="000000"/>
                    <w:sz w:val="32"/>
                    <w:szCs w:val="32"/>
                    <w:lang w:val="en-US"/>
                  </w:rPr>
                </w:rPrChange>
              </w:rPr>
              <w:t>(</w:t>
            </w:r>
            <w:r w:rsidRPr="0079203F">
              <w:rPr>
                <w:noProof/>
                <w:lang w:val="es-ES"/>
                <w:rPrChange w:id="1731" w:author="Rodrigo García" w:date="2017-09-29T10:05:00Z">
                  <w:rPr>
                    <w:rFonts w:ascii="Monaco" w:hAnsi="Monaco" w:cs="Monaco"/>
                    <w:color w:val="000000"/>
                    <w:sz w:val="32"/>
                    <w:szCs w:val="32"/>
                    <w:lang w:val="en-US"/>
                  </w:rPr>
                </w:rPrChange>
              </w:rPr>
              <w:t>N_p</w:t>
            </w:r>
            <w:r w:rsidRPr="0079203F">
              <w:rPr>
                <w:b/>
                <w:bCs/>
                <w:noProof/>
                <w:lang w:val="es-ES"/>
                <w:rPrChange w:id="1732" w:author="Rodrigo García" w:date="2017-09-29T10:05:00Z">
                  <w:rPr>
                    <w:rFonts w:ascii="Monaco" w:hAnsi="Monaco" w:cs="Monaco"/>
                    <w:b/>
                    <w:bCs/>
                    <w:color w:val="000000"/>
                    <w:sz w:val="32"/>
                    <w:szCs w:val="32"/>
                    <w:lang w:val="en-US"/>
                  </w:rPr>
                </w:rPrChange>
              </w:rPr>
              <w:t>,</w:t>
            </w:r>
            <w:r w:rsidRPr="0079203F">
              <w:rPr>
                <w:noProof/>
                <w:lang w:val="es-ES"/>
                <w:rPrChange w:id="1733" w:author="Rodrigo García" w:date="2017-09-29T10:05:00Z">
                  <w:rPr>
                    <w:rFonts w:ascii="Monaco" w:hAnsi="Monaco" w:cs="Monaco"/>
                    <w:color w:val="000000"/>
                    <w:sz w:val="32"/>
                    <w:szCs w:val="32"/>
                    <w:lang w:val="en-US"/>
                  </w:rPr>
                </w:rPrChange>
              </w:rPr>
              <w:t>nombre</w:t>
            </w:r>
            <w:r w:rsidRPr="0079203F">
              <w:rPr>
                <w:b/>
                <w:bCs/>
                <w:noProof/>
                <w:lang w:val="es-ES"/>
                <w:rPrChange w:id="1734"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1735" w:author="Rodrigo García" w:date="2017-09-29T10:05:00Z">
                  <w:rPr>
                    <w:rFonts w:ascii="Monaco" w:eastAsiaTheme="majorEastAsia" w:hAnsi="Monaco" w:cs="Monaco"/>
                    <w:color w:val="243F60" w:themeColor="accent1" w:themeShade="7F"/>
                    <w:sz w:val="32"/>
                    <w:szCs w:val="32"/>
                    <w:lang w:val="en-US"/>
                  </w:rPr>
                </w:rPrChange>
              </w:rPr>
              <w:pPrChange w:id="173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37" w:author="Rodrigo García" w:date="2017-09-29T10:05:00Z">
                  <w:rPr>
                    <w:rFonts w:ascii="Monaco" w:hAnsi="Monaco" w:cs="Monaco"/>
                    <w:sz w:val="32"/>
                    <w:szCs w:val="32"/>
                    <w:lang w:val="en-US"/>
                  </w:rPr>
                </w:rPrChange>
              </w:rPr>
              <w:tab/>
            </w:r>
            <w:r w:rsidRPr="0079203F">
              <w:rPr>
                <w:b/>
                <w:bCs/>
                <w:noProof/>
                <w:color w:val="204A87"/>
                <w:lang w:val="es-ES"/>
                <w:rPrChange w:id="1738" w:author="Rodrigo García" w:date="2017-09-29T10:05:00Z">
                  <w:rPr>
                    <w:rFonts w:ascii="Monaco" w:hAnsi="Monaco" w:cs="Monaco"/>
                    <w:b/>
                    <w:bCs/>
                    <w:color w:val="204A87"/>
                    <w:sz w:val="32"/>
                    <w:szCs w:val="32"/>
                    <w:lang w:val="en-US"/>
                  </w:rPr>
                </w:rPrChange>
              </w:rPr>
              <w:t>var</w:t>
            </w:r>
            <w:r w:rsidRPr="0079203F">
              <w:rPr>
                <w:noProof/>
                <w:lang w:val="es-ES"/>
                <w:rPrChange w:id="1739" w:author="Rodrigo García" w:date="2017-09-29T10:05:00Z">
                  <w:rPr>
                    <w:rFonts w:ascii="Monaco" w:hAnsi="Monaco" w:cs="Monaco"/>
                    <w:sz w:val="32"/>
                    <w:szCs w:val="32"/>
                    <w:lang w:val="en-US"/>
                  </w:rPr>
                </w:rPrChange>
              </w:rPr>
              <w:t xml:space="preserve"> y </w:t>
            </w:r>
            <w:r w:rsidRPr="0079203F">
              <w:rPr>
                <w:b/>
                <w:bCs/>
                <w:noProof/>
                <w:color w:val="CE5C00"/>
                <w:lang w:val="es-ES"/>
                <w:rPrChange w:id="1740" w:author="Rodrigo García" w:date="2017-09-29T10:05:00Z">
                  <w:rPr>
                    <w:rFonts w:ascii="Monaco" w:hAnsi="Monaco" w:cs="Monaco"/>
                    <w:b/>
                    <w:bCs/>
                    <w:color w:val="CE5C00"/>
                    <w:sz w:val="32"/>
                    <w:szCs w:val="32"/>
                    <w:lang w:val="en-US"/>
                  </w:rPr>
                </w:rPrChange>
              </w:rPr>
              <w:t>=</w:t>
            </w:r>
            <w:r w:rsidRPr="0079203F">
              <w:rPr>
                <w:noProof/>
                <w:lang w:val="es-ES"/>
                <w:rPrChange w:id="1741" w:author="Rodrigo García" w:date="2017-09-29T10:05:00Z">
                  <w:rPr>
                    <w:rFonts w:ascii="Monaco" w:hAnsi="Monaco" w:cs="Monaco"/>
                    <w:sz w:val="32"/>
                    <w:szCs w:val="32"/>
                    <w:lang w:val="en-US"/>
                  </w:rPr>
                </w:rPrChange>
              </w:rPr>
              <w:t xml:space="preserve"> confirm</w:t>
            </w:r>
            <w:r w:rsidRPr="0079203F">
              <w:rPr>
                <w:b/>
                <w:bCs/>
                <w:noProof/>
                <w:lang w:val="es-ES"/>
                <w:rPrChange w:id="1742" w:author="Rodrigo García" w:date="2017-09-29T10:05:00Z">
                  <w:rPr>
                    <w:rFonts w:ascii="Monaco" w:hAnsi="Monaco" w:cs="Monaco"/>
                    <w:b/>
                    <w:bCs/>
                    <w:color w:val="000000"/>
                    <w:sz w:val="32"/>
                    <w:szCs w:val="32"/>
                    <w:lang w:val="en-US"/>
                  </w:rPr>
                </w:rPrChange>
              </w:rPr>
              <w:t>(</w:t>
            </w:r>
            <w:r w:rsidRPr="0079203F">
              <w:rPr>
                <w:noProof/>
                <w:color w:val="4E9A06"/>
                <w:lang w:val="es-ES"/>
                <w:rPrChange w:id="1743"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744"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1745" w:author="Rodrigo García" w:date="2017-09-29T10:05:00Z">
                  <w:rPr>
                    <w:rFonts w:ascii="Monaco" w:eastAsiaTheme="majorEastAsia" w:hAnsi="Monaco" w:cs="Monaco"/>
                    <w:color w:val="243F60" w:themeColor="accent1" w:themeShade="7F"/>
                    <w:sz w:val="32"/>
                    <w:szCs w:val="32"/>
                    <w:lang w:val="en-US"/>
                  </w:rPr>
                </w:rPrChange>
              </w:rPr>
              <w:pPrChange w:id="174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47" w:author="Rodrigo García" w:date="2017-09-29T10:05:00Z">
                  <w:rPr>
                    <w:rFonts w:ascii="Monaco" w:hAnsi="Monaco" w:cs="Monaco"/>
                    <w:sz w:val="32"/>
                    <w:szCs w:val="32"/>
                    <w:lang w:val="en-US"/>
                  </w:rPr>
                </w:rPrChange>
              </w:rPr>
              <w:t xml:space="preserve">    </w:t>
            </w:r>
            <w:r w:rsidRPr="0079203F">
              <w:rPr>
                <w:b/>
                <w:bCs/>
                <w:noProof/>
                <w:color w:val="204A87"/>
                <w:lang w:val="es-ES"/>
                <w:rPrChange w:id="1748" w:author="Rodrigo García" w:date="2017-09-29T10:05:00Z">
                  <w:rPr>
                    <w:rFonts w:ascii="Monaco" w:hAnsi="Monaco" w:cs="Monaco"/>
                    <w:b/>
                    <w:bCs/>
                    <w:color w:val="204A87"/>
                    <w:sz w:val="32"/>
                    <w:szCs w:val="32"/>
                    <w:lang w:val="en-US"/>
                  </w:rPr>
                </w:rPrChange>
              </w:rPr>
              <w:t>if</w:t>
            </w:r>
            <w:r w:rsidRPr="0079203F">
              <w:rPr>
                <w:noProof/>
                <w:lang w:val="es-ES"/>
                <w:rPrChange w:id="1749" w:author="Rodrigo García" w:date="2017-09-29T10:05:00Z">
                  <w:rPr>
                    <w:rFonts w:ascii="Monaco" w:hAnsi="Monaco" w:cs="Monaco"/>
                    <w:sz w:val="32"/>
                    <w:szCs w:val="32"/>
                    <w:lang w:val="en-US"/>
                  </w:rPr>
                </w:rPrChange>
              </w:rPr>
              <w:t xml:space="preserve"> </w:t>
            </w:r>
            <w:r w:rsidRPr="0079203F">
              <w:rPr>
                <w:b/>
                <w:bCs/>
                <w:noProof/>
                <w:lang w:val="es-ES"/>
                <w:rPrChange w:id="1750" w:author="Rodrigo García" w:date="2017-09-29T10:05:00Z">
                  <w:rPr>
                    <w:rFonts w:ascii="Monaco" w:hAnsi="Monaco" w:cs="Monaco"/>
                    <w:b/>
                    <w:bCs/>
                    <w:color w:val="000000"/>
                    <w:sz w:val="32"/>
                    <w:szCs w:val="32"/>
                    <w:lang w:val="en-US"/>
                  </w:rPr>
                </w:rPrChange>
              </w:rPr>
              <w:t>(</w:t>
            </w:r>
            <w:r w:rsidRPr="0079203F">
              <w:rPr>
                <w:noProof/>
                <w:lang w:val="es-ES"/>
                <w:rPrChange w:id="1751"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752" w:author="Rodrigo García" w:date="2017-09-29T10:05:00Z">
                  <w:rPr>
                    <w:rFonts w:ascii="Monaco" w:hAnsi="Monaco" w:cs="Monaco"/>
                    <w:b/>
                    <w:bCs/>
                    <w:color w:val="CE5C00"/>
                    <w:sz w:val="32"/>
                    <w:szCs w:val="32"/>
                    <w:lang w:val="en-US"/>
                  </w:rPr>
                </w:rPrChange>
              </w:rPr>
              <w:t>==</w:t>
            </w:r>
            <w:r w:rsidRPr="0079203F">
              <w:rPr>
                <w:noProof/>
                <w:lang w:val="es-ES"/>
                <w:rPrChange w:id="1753" w:author="Rodrigo García" w:date="2017-09-29T10:05:00Z">
                  <w:rPr>
                    <w:rFonts w:ascii="Monaco" w:hAnsi="Monaco" w:cs="Monaco"/>
                    <w:sz w:val="32"/>
                    <w:szCs w:val="32"/>
                    <w:lang w:val="en-US"/>
                  </w:rPr>
                </w:rPrChange>
              </w:rPr>
              <w:t xml:space="preserve"> </w:t>
            </w:r>
            <w:r w:rsidRPr="0079203F">
              <w:rPr>
                <w:b/>
                <w:bCs/>
                <w:noProof/>
                <w:color w:val="204A87"/>
                <w:lang w:val="es-ES"/>
                <w:rPrChange w:id="1754" w:author="Rodrigo García" w:date="2017-09-29T10:05:00Z">
                  <w:rPr>
                    <w:rFonts w:ascii="Monaco" w:hAnsi="Monaco" w:cs="Monaco"/>
                    <w:b/>
                    <w:bCs/>
                    <w:color w:val="204A87"/>
                    <w:sz w:val="32"/>
                    <w:szCs w:val="32"/>
                    <w:lang w:val="en-US"/>
                  </w:rPr>
                </w:rPrChange>
              </w:rPr>
              <w:t>true</w:t>
            </w:r>
            <w:r w:rsidRPr="0079203F">
              <w:rPr>
                <w:b/>
                <w:bCs/>
                <w:noProof/>
                <w:lang w:val="es-ES"/>
                <w:rPrChange w:id="1755"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1756" w:author="Rodrigo García" w:date="2017-09-29T10:05:00Z">
                  <w:rPr>
                    <w:rFonts w:ascii="Monaco" w:hAnsi="Monaco" w:cs="Monaco"/>
                    <w:sz w:val="32"/>
                    <w:szCs w:val="32"/>
                    <w:lang w:val="en-US"/>
                  </w:rPr>
                </w:rPrChange>
              </w:rPr>
              <w:pPrChange w:id="1757"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1758" w:author="Borja Gonzalez" w:date="2017-09-28T17:53:00Z">
                  <w:rPr>
                    <w:rFonts w:ascii="Monaco" w:eastAsiaTheme="majorEastAsia" w:hAnsi="Monaco" w:cs="Monaco"/>
                    <w:color w:val="243F60" w:themeColor="accent1" w:themeShade="7F"/>
                    <w:sz w:val="32"/>
                    <w:szCs w:val="32"/>
                    <w:lang w:val="en-US"/>
                  </w:rPr>
                </w:rPrChange>
              </w:rPr>
              <w:pPrChange w:id="175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60" w:author="Rodrigo García" w:date="2017-09-29T10:05:00Z">
                  <w:rPr>
                    <w:rFonts w:ascii="Monaco" w:hAnsi="Monaco" w:cs="Monaco"/>
                    <w:sz w:val="32"/>
                    <w:szCs w:val="32"/>
                    <w:lang w:val="en-US"/>
                  </w:rPr>
                </w:rPrChange>
              </w:rPr>
              <w:t xml:space="preserve">    </w:t>
            </w:r>
            <w:r w:rsidRPr="0079203F">
              <w:rPr>
                <w:noProof/>
                <w:lang w:val="es-ES"/>
                <w:rPrChange w:id="1761" w:author="Rodrigo García" w:date="2017-09-29T10:05:00Z">
                  <w:rPr>
                    <w:rFonts w:ascii="Monaco" w:hAnsi="Monaco" w:cs="Monaco"/>
                    <w:sz w:val="32"/>
                    <w:szCs w:val="32"/>
                    <w:lang w:val="en-US"/>
                  </w:rPr>
                </w:rPrChange>
              </w:rPr>
              <w:tab/>
            </w:r>
            <w:r w:rsidRPr="0050601B">
              <w:rPr>
                <w:b/>
                <w:bCs/>
                <w:noProof/>
                <w:color w:val="204A87"/>
                <w:lang w:val="en-US"/>
                <w:rPrChange w:id="1762" w:author="Borja Gonzalez" w:date="2017-09-28T17:53:00Z">
                  <w:rPr>
                    <w:rFonts w:ascii="Monaco" w:hAnsi="Monaco" w:cs="Monaco"/>
                    <w:b/>
                    <w:bCs/>
                    <w:color w:val="204A87"/>
                    <w:sz w:val="32"/>
                    <w:szCs w:val="32"/>
                    <w:lang w:val="en-US"/>
                  </w:rPr>
                </w:rPrChange>
              </w:rPr>
              <w:t>var</w:t>
            </w:r>
            <w:r w:rsidRPr="0050601B">
              <w:rPr>
                <w:noProof/>
                <w:lang w:val="en-US"/>
                <w:rPrChange w:id="1763" w:author="Borja Gonzalez" w:date="2017-09-28T17:53:00Z">
                  <w:rPr>
                    <w:rFonts w:ascii="Monaco" w:hAnsi="Monaco" w:cs="Monaco"/>
                    <w:sz w:val="32"/>
                    <w:szCs w:val="32"/>
                    <w:lang w:val="en-US"/>
                  </w:rPr>
                </w:rPrChange>
              </w:rPr>
              <w:t xml:space="preserve"> socket </w:t>
            </w:r>
            <w:r w:rsidRPr="0050601B">
              <w:rPr>
                <w:b/>
                <w:bCs/>
                <w:noProof/>
                <w:color w:val="CE5C00"/>
                <w:lang w:val="en-US"/>
                <w:rPrChange w:id="1764" w:author="Borja Gonzalez" w:date="2017-09-28T17:53:00Z">
                  <w:rPr>
                    <w:rFonts w:ascii="Monaco" w:hAnsi="Monaco" w:cs="Monaco"/>
                    <w:b/>
                    <w:bCs/>
                    <w:color w:val="CE5C00"/>
                    <w:sz w:val="32"/>
                    <w:szCs w:val="32"/>
                    <w:lang w:val="en-US"/>
                  </w:rPr>
                </w:rPrChange>
              </w:rPr>
              <w:t>=</w:t>
            </w:r>
            <w:r w:rsidRPr="0050601B">
              <w:rPr>
                <w:noProof/>
                <w:lang w:val="en-US"/>
                <w:rPrChange w:id="1765" w:author="Borja Gonzalez" w:date="2017-09-28T17:53:00Z">
                  <w:rPr>
                    <w:rFonts w:ascii="Monaco" w:hAnsi="Monaco" w:cs="Monaco"/>
                    <w:sz w:val="32"/>
                    <w:szCs w:val="32"/>
                    <w:lang w:val="en-US"/>
                  </w:rPr>
                </w:rPrChange>
              </w:rPr>
              <w:t xml:space="preserve"> io</w:t>
            </w:r>
            <w:r w:rsidRPr="0050601B">
              <w:rPr>
                <w:b/>
                <w:bCs/>
                <w:noProof/>
                <w:lang w:val="en-US"/>
                <w:rPrChange w:id="1766" w:author="Borja Gonzalez" w:date="2017-09-28T17:53:00Z">
                  <w:rPr>
                    <w:rFonts w:ascii="Monaco" w:hAnsi="Monaco" w:cs="Monaco"/>
                    <w:b/>
                    <w:bCs/>
                    <w:color w:val="000000"/>
                    <w:sz w:val="32"/>
                    <w:szCs w:val="32"/>
                    <w:lang w:val="en-US"/>
                  </w:rPr>
                </w:rPrChange>
              </w:rPr>
              <w:t>.</w:t>
            </w:r>
            <w:r w:rsidRPr="0050601B">
              <w:rPr>
                <w:noProof/>
                <w:lang w:val="en-US"/>
                <w:rPrChange w:id="1767" w:author="Borja Gonzalez" w:date="2017-09-28T17:53:00Z">
                  <w:rPr>
                    <w:rFonts w:ascii="Monaco" w:hAnsi="Monaco" w:cs="Monaco"/>
                    <w:color w:val="000000"/>
                    <w:sz w:val="32"/>
                    <w:szCs w:val="32"/>
                    <w:lang w:val="en-US"/>
                  </w:rPr>
                </w:rPrChange>
              </w:rPr>
              <w:t>connect</w:t>
            </w:r>
            <w:r w:rsidRPr="0050601B">
              <w:rPr>
                <w:b/>
                <w:bCs/>
                <w:noProof/>
                <w:lang w:val="en-US"/>
                <w:rPrChange w:id="1768" w:author="Borja Gonzalez" w:date="2017-09-28T17:53:00Z">
                  <w:rPr>
                    <w:rFonts w:ascii="Monaco" w:hAnsi="Monaco" w:cs="Monaco"/>
                    <w:b/>
                    <w:bCs/>
                    <w:color w:val="000000"/>
                    <w:sz w:val="32"/>
                    <w:szCs w:val="32"/>
                    <w:lang w:val="en-US"/>
                  </w:rPr>
                </w:rPrChange>
              </w:rPr>
              <w:t>(</w:t>
            </w:r>
            <w:r w:rsidRPr="0050601B">
              <w:rPr>
                <w:noProof/>
                <w:color w:val="4E9A06"/>
                <w:lang w:val="en-US"/>
                <w:rPrChange w:id="1769" w:author="Borja Gonzalez" w:date="2017-09-28T17:53:00Z">
                  <w:rPr>
                    <w:rFonts w:ascii="Monaco" w:hAnsi="Monaco" w:cs="Monaco"/>
                    <w:color w:val="4E9A06"/>
                    <w:sz w:val="32"/>
                    <w:szCs w:val="32"/>
                    <w:lang w:val="en-US"/>
                  </w:rPr>
                </w:rPrChange>
              </w:rPr>
              <w:t>"http://172.20.10.5:8124"</w:t>
            </w:r>
            <w:r w:rsidRPr="0050601B">
              <w:rPr>
                <w:b/>
                <w:bCs/>
                <w:noProof/>
                <w:lang w:val="en-US"/>
                <w:rPrChange w:id="1770" w:author="Borja Gonzalez" w:date="2017-09-28T17:53:00Z">
                  <w:rPr>
                    <w:rFonts w:ascii="Monaco" w:hAnsi="Monaco" w:cs="Monaco"/>
                    <w:b/>
                    <w:bCs/>
                    <w:color w:val="000000"/>
                    <w:sz w:val="32"/>
                    <w:szCs w:val="32"/>
                    <w:lang w:val="en-US"/>
                  </w:rPr>
                </w:rPrChange>
              </w:rPr>
              <w:t>);</w:t>
            </w:r>
            <w:r w:rsidRPr="0050601B">
              <w:rPr>
                <w:noProof/>
                <w:lang w:val="en-US"/>
                <w:rPrChange w:id="1771"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1772" w:author="Rodrigo García" w:date="2017-09-29T10:05:00Z">
                  <w:rPr>
                    <w:rFonts w:ascii="Monaco" w:eastAsiaTheme="majorEastAsia" w:hAnsi="Monaco" w:cs="Monaco"/>
                    <w:color w:val="243F60" w:themeColor="accent1" w:themeShade="7F"/>
                    <w:sz w:val="32"/>
                    <w:szCs w:val="32"/>
                    <w:lang w:val="en-US"/>
                  </w:rPr>
                </w:rPrChange>
              </w:rPr>
              <w:pPrChange w:id="177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74" w:author="Borja Gonzalez" w:date="2017-09-28T17:53:00Z">
                  <w:rPr>
                    <w:rFonts w:ascii="Monaco" w:hAnsi="Monaco" w:cs="Monaco"/>
                    <w:sz w:val="32"/>
                    <w:szCs w:val="32"/>
                    <w:lang w:val="en-US"/>
                  </w:rPr>
                </w:rPrChange>
              </w:rPr>
              <w:t xml:space="preserve">        </w:t>
            </w:r>
            <w:r w:rsidRPr="0079203F">
              <w:rPr>
                <w:noProof/>
                <w:lang w:val="es-ES"/>
                <w:rPrChange w:id="1775" w:author="Rodrigo García" w:date="2017-09-29T10:05:00Z">
                  <w:rPr>
                    <w:rFonts w:ascii="Monaco" w:hAnsi="Monaco" w:cs="Monaco"/>
                    <w:color w:val="000000"/>
                    <w:sz w:val="32"/>
                    <w:szCs w:val="32"/>
                    <w:lang w:val="en-US"/>
                  </w:rPr>
                </w:rPrChange>
              </w:rPr>
              <w:t>console</w:t>
            </w:r>
            <w:r w:rsidRPr="0079203F">
              <w:rPr>
                <w:b/>
                <w:bCs/>
                <w:noProof/>
                <w:lang w:val="es-ES"/>
                <w:rPrChange w:id="1776" w:author="Rodrigo García" w:date="2017-09-29T10:05:00Z">
                  <w:rPr>
                    <w:rFonts w:ascii="Monaco" w:hAnsi="Monaco" w:cs="Monaco"/>
                    <w:b/>
                    <w:bCs/>
                    <w:color w:val="000000"/>
                    <w:sz w:val="32"/>
                    <w:szCs w:val="32"/>
                    <w:lang w:val="en-US"/>
                  </w:rPr>
                </w:rPrChange>
              </w:rPr>
              <w:t>.</w:t>
            </w:r>
            <w:r w:rsidRPr="0079203F">
              <w:rPr>
                <w:noProof/>
                <w:lang w:val="es-ES"/>
                <w:rPrChange w:id="1777" w:author="Rodrigo García" w:date="2017-09-29T10:05:00Z">
                  <w:rPr>
                    <w:rFonts w:ascii="Monaco" w:hAnsi="Monaco" w:cs="Monaco"/>
                    <w:color w:val="000000"/>
                    <w:sz w:val="32"/>
                    <w:szCs w:val="32"/>
                    <w:lang w:val="en-US"/>
                  </w:rPr>
                </w:rPrChange>
              </w:rPr>
              <w:t>log</w:t>
            </w:r>
            <w:r w:rsidRPr="0079203F">
              <w:rPr>
                <w:b/>
                <w:bCs/>
                <w:noProof/>
                <w:lang w:val="es-ES"/>
                <w:rPrChange w:id="1778" w:author="Rodrigo García" w:date="2017-09-29T10:05:00Z">
                  <w:rPr>
                    <w:rFonts w:ascii="Monaco" w:hAnsi="Monaco" w:cs="Monaco"/>
                    <w:b/>
                    <w:bCs/>
                    <w:color w:val="000000"/>
                    <w:sz w:val="32"/>
                    <w:szCs w:val="32"/>
                    <w:lang w:val="en-US"/>
                  </w:rPr>
                </w:rPrChange>
              </w:rPr>
              <w:t>(</w:t>
            </w:r>
            <w:r w:rsidRPr="0079203F">
              <w:rPr>
                <w:noProof/>
                <w:color w:val="4E9A06"/>
                <w:lang w:val="es-ES"/>
                <w:rPrChange w:id="1779"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780" w:author="Rodrigo García" w:date="2017-09-29T10:05:00Z">
                  <w:rPr>
                    <w:rFonts w:ascii="Monaco" w:hAnsi="Monaco" w:cs="Monaco"/>
                    <w:b/>
                    <w:bCs/>
                    <w:color w:val="000000"/>
                    <w:sz w:val="32"/>
                    <w:szCs w:val="32"/>
                    <w:lang w:val="en-US"/>
                  </w:rPr>
                </w:rPrChange>
              </w:rPr>
              <w:t>);</w:t>
            </w:r>
            <w:r w:rsidRPr="0079203F">
              <w:rPr>
                <w:noProof/>
                <w:lang w:val="es-ES"/>
                <w:rPrChange w:id="1781"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1782" w:author="Borja Gonzalez" w:date="2017-09-28T17:53:00Z">
                  <w:rPr>
                    <w:rFonts w:ascii="Monaco" w:eastAsiaTheme="majorEastAsia" w:hAnsi="Monaco" w:cs="Monaco"/>
                    <w:color w:val="243F60" w:themeColor="accent1" w:themeShade="7F"/>
                    <w:sz w:val="32"/>
                    <w:szCs w:val="32"/>
                    <w:lang w:val="en-US"/>
                  </w:rPr>
                </w:rPrChange>
              </w:rPr>
              <w:pPrChange w:id="178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84" w:author="Rodrigo García" w:date="2017-09-29T10:05:00Z">
                  <w:rPr>
                    <w:rFonts w:ascii="Monaco" w:hAnsi="Monaco" w:cs="Monaco"/>
                    <w:sz w:val="32"/>
                    <w:szCs w:val="32"/>
                    <w:lang w:val="en-US"/>
                  </w:rPr>
                </w:rPrChange>
              </w:rPr>
              <w:t xml:space="preserve">            </w:t>
            </w:r>
            <w:r w:rsidRPr="0050601B">
              <w:rPr>
                <w:noProof/>
                <w:lang w:val="en-US"/>
                <w:rPrChange w:id="1785" w:author="Borja Gonzalez" w:date="2017-09-28T17:53:00Z">
                  <w:rPr>
                    <w:rFonts w:ascii="Monaco" w:hAnsi="Monaco" w:cs="Monaco"/>
                    <w:color w:val="000000"/>
                    <w:sz w:val="32"/>
                    <w:szCs w:val="32"/>
                    <w:lang w:val="en-US"/>
                  </w:rPr>
                </w:rPrChange>
              </w:rPr>
              <w:t>socket</w:t>
            </w:r>
            <w:r w:rsidRPr="0050601B">
              <w:rPr>
                <w:b/>
                <w:bCs/>
                <w:noProof/>
                <w:lang w:val="en-US"/>
                <w:rPrChange w:id="1786" w:author="Borja Gonzalez" w:date="2017-09-28T17:53:00Z">
                  <w:rPr>
                    <w:rFonts w:ascii="Monaco" w:hAnsi="Monaco" w:cs="Monaco"/>
                    <w:b/>
                    <w:bCs/>
                    <w:color w:val="000000"/>
                    <w:sz w:val="32"/>
                    <w:szCs w:val="32"/>
                    <w:lang w:val="en-US"/>
                  </w:rPr>
                </w:rPrChange>
              </w:rPr>
              <w:t>.</w:t>
            </w:r>
            <w:r w:rsidRPr="0050601B">
              <w:rPr>
                <w:noProof/>
                <w:lang w:val="en-US"/>
                <w:rPrChange w:id="1787" w:author="Borja Gonzalez" w:date="2017-09-28T17:53:00Z">
                  <w:rPr>
                    <w:rFonts w:ascii="Monaco" w:hAnsi="Monaco" w:cs="Monaco"/>
                    <w:color w:val="000000"/>
                    <w:sz w:val="32"/>
                    <w:szCs w:val="32"/>
                    <w:lang w:val="en-US"/>
                  </w:rPr>
                </w:rPrChange>
              </w:rPr>
              <w:t>on</w:t>
            </w:r>
            <w:r w:rsidRPr="0050601B">
              <w:rPr>
                <w:b/>
                <w:bCs/>
                <w:noProof/>
                <w:lang w:val="en-US"/>
                <w:rPrChange w:id="1788" w:author="Borja Gonzalez" w:date="2017-09-28T17:53:00Z">
                  <w:rPr>
                    <w:rFonts w:ascii="Monaco" w:hAnsi="Monaco" w:cs="Monaco"/>
                    <w:b/>
                    <w:bCs/>
                    <w:color w:val="000000"/>
                    <w:sz w:val="32"/>
                    <w:szCs w:val="32"/>
                    <w:lang w:val="en-US"/>
                  </w:rPr>
                </w:rPrChange>
              </w:rPr>
              <w:t>(</w:t>
            </w:r>
            <w:r w:rsidRPr="0050601B">
              <w:rPr>
                <w:noProof/>
                <w:color w:val="4E9A06"/>
                <w:lang w:val="en-US"/>
                <w:rPrChange w:id="1789" w:author="Borja Gonzalez" w:date="2017-09-28T17:53:00Z">
                  <w:rPr>
                    <w:rFonts w:ascii="Monaco" w:hAnsi="Monaco" w:cs="Monaco"/>
                    <w:color w:val="4E9A06"/>
                    <w:sz w:val="32"/>
                    <w:szCs w:val="32"/>
                    <w:lang w:val="en-US"/>
                  </w:rPr>
                </w:rPrChange>
              </w:rPr>
              <w:t>"message"</w:t>
            </w:r>
            <w:r w:rsidRPr="0050601B">
              <w:rPr>
                <w:b/>
                <w:bCs/>
                <w:noProof/>
                <w:lang w:val="en-US"/>
                <w:rPrChange w:id="1790" w:author="Borja Gonzalez" w:date="2017-09-28T17:53:00Z">
                  <w:rPr>
                    <w:rFonts w:ascii="Monaco" w:hAnsi="Monaco" w:cs="Monaco"/>
                    <w:b/>
                    <w:bCs/>
                    <w:color w:val="000000"/>
                    <w:sz w:val="32"/>
                    <w:szCs w:val="32"/>
                    <w:lang w:val="en-US"/>
                  </w:rPr>
                </w:rPrChange>
              </w:rPr>
              <w:t>,</w:t>
            </w:r>
            <w:r w:rsidRPr="0050601B">
              <w:rPr>
                <w:b/>
                <w:bCs/>
                <w:noProof/>
                <w:color w:val="204A87"/>
                <w:lang w:val="en-US"/>
                <w:rPrChange w:id="1791" w:author="Borja Gonzalez" w:date="2017-09-28T17:53:00Z">
                  <w:rPr>
                    <w:rFonts w:ascii="Monaco" w:hAnsi="Monaco" w:cs="Monaco"/>
                    <w:b/>
                    <w:bCs/>
                    <w:color w:val="204A87"/>
                    <w:sz w:val="32"/>
                    <w:szCs w:val="32"/>
                    <w:lang w:val="en-US"/>
                  </w:rPr>
                </w:rPrChange>
              </w:rPr>
              <w:t>function</w:t>
            </w:r>
            <w:r w:rsidRPr="0050601B">
              <w:rPr>
                <w:b/>
                <w:bCs/>
                <w:noProof/>
                <w:lang w:val="en-US"/>
                <w:rPrChange w:id="1792" w:author="Borja Gonzalez" w:date="2017-09-28T17:53:00Z">
                  <w:rPr>
                    <w:rFonts w:ascii="Monaco" w:hAnsi="Monaco" w:cs="Monaco"/>
                    <w:b/>
                    <w:bCs/>
                    <w:color w:val="000000"/>
                    <w:sz w:val="32"/>
                    <w:szCs w:val="32"/>
                    <w:lang w:val="en-US"/>
                  </w:rPr>
                </w:rPrChange>
              </w:rPr>
              <w:t>(</w:t>
            </w:r>
            <w:r w:rsidRPr="0050601B">
              <w:rPr>
                <w:noProof/>
                <w:lang w:val="en-US"/>
                <w:rPrChange w:id="1793" w:author="Borja Gonzalez" w:date="2017-09-28T17:53:00Z">
                  <w:rPr>
                    <w:rFonts w:ascii="Monaco" w:hAnsi="Monaco" w:cs="Monaco"/>
                    <w:color w:val="000000"/>
                    <w:sz w:val="32"/>
                    <w:szCs w:val="32"/>
                    <w:lang w:val="en-US"/>
                  </w:rPr>
                </w:rPrChange>
              </w:rPr>
              <w:t>message</w:t>
            </w:r>
            <w:r w:rsidRPr="0050601B">
              <w:rPr>
                <w:b/>
                <w:bCs/>
                <w:noProof/>
                <w:lang w:val="en-US"/>
                <w:rPrChange w:id="1794" w:author="Borja Gonzalez" w:date="2017-09-28T17:53:00Z">
                  <w:rPr>
                    <w:rFonts w:ascii="Monaco" w:hAnsi="Monaco" w:cs="Monaco"/>
                    <w:b/>
                    <w:bCs/>
                    <w:color w:val="000000"/>
                    <w:sz w:val="32"/>
                    <w:szCs w:val="32"/>
                    <w:lang w:val="en-US"/>
                  </w:rPr>
                </w:rPrChange>
              </w:rPr>
              <w:t>){</w:t>
            </w:r>
            <w:r w:rsidRPr="0050601B">
              <w:rPr>
                <w:noProof/>
                <w:lang w:val="en-US"/>
                <w:rPrChange w:id="1795"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1796" w:author="Rodrigo García" w:date="2017-09-29T10:05:00Z">
                  <w:rPr>
                    <w:rFonts w:ascii="Monaco" w:eastAsiaTheme="majorEastAsia" w:hAnsi="Monaco" w:cs="Monaco"/>
                    <w:color w:val="243F60" w:themeColor="accent1" w:themeShade="7F"/>
                    <w:sz w:val="32"/>
                    <w:szCs w:val="32"/>
                    <w:lang w:val="en-US"/>
                  </w:rPr>
                </w:rPrChange>
              </w:rPr>
              <w:pPrChange w:id="179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98" w:author="Borja Gonzalez" w:date="2017-09-28T17:53:00Z">
                  <w:rPr>
                    <w:rFonts w:ascii="Monaco" w:hAnsi="Monaco" w:cs="Monaco"/>
                    <w:sz w:val="32"/>
                    <w:szCs w:val="32"/>
                    <w:lang w:val="en-US"/>
                  </w:rPr>
                </w:rPrChange>
              </w:rPr>
              <w:t xml:space="preserve">                </w:t>
            </w:r>
            <w:r w:rsidRPr="0079203F">
              <w:rPr>
                <w:noProof/>
                <w:lang w:val="es-ES"/>
                <w:rPrChange w:id="1799" w:author="Rodrigo García" w:date="2017-09-29T10:05:00Z">
                  <w:rPr>
                    <w:rFonts w:ascii="Monaco" w:hAnsi="Monaco" w:cs="Monaco"/>
                    <w:color w:val="000000"/>
                    <w:sz w:val="32"/>
                    <w:szCs w:val="32"/>
                    <w:lang w:val="en-US"/>
                  </w:rPr>
                </w:rPrChange>
              </w:rPr>
              <w:t>console</w:t>
            </w:r>
            <w:r w:rsidRPr="0079203F">
              <w:rPr>
                <w:b/>
                <w:bCs/>
                <w:noProof/>
                <w:lang w:val="es-ES"/>
                <w:rPrChange w:id="1800" w:author="Rodrigo García" w:date="2017-09-29T10:05:00Z">
                  <w:rPr>
                    <w:rFonts w:ascii="Monaco" w:hAnsi="Monaco" w:cs="Monaco"/>
                    <w:b/>
                    <w:bCs/>
                    <w:color w:val="000000"/>
                    <w:sz w:val="32"/>
                    <w:szCs w:val="32"/>
                    <w:lang w:val="en-US"/>
                  </w:rPr>
                </w:rPrChange>
              </w:rPr>
              <w:t>.</w:t>
            </w:r>
            <w:r w:rsidRPr="0079203F">
              <w:rPr>
                <w:noProof/>
                <w:lang w:val="es-ES"/>
                <w:rPrChange w:id="1801" w:author="Rodrigo García" w:date="2017-09-29T10:05:00Z">
                  <w:rPr>
                    <w:rFonts w:ascii="Monaco" w:hAnsi="Monaco" w:cs="Monaco"/>
                    <w:color w:val="000000"/>
                    <w:sz w:val="32"/>
                    <w:szCs w:val="32"/>
                    <w:lang w:val="en-US"/>
                  </w:rPr>
                </w:rPrChange>
              </w:rPr>
              <w:t>log</w:t>
            </w:r>
            <w:r w:rsidRPr="0079203F">
              <w:rPr>
                <w:b/>
                <w:bCs/>
                <w:noProof/>
                <w:lang w:val="es-ES"/>
                <w:rPrChange w:id="1802" w:author="Rodrigo García" w:date="2017-09-29T10:05:00Z">
                  <w:rPr>
                    <w:rFonts w:ascii="Monaco" w:hAnsi="Monaco" w:cs="Monaco"/>
                    <w:b/>
                    <w:bCs/>
                    <w:color w:val="000000"/>
                    <w:sz w:val="32"/>
                    <w:szCs w:val="32"/>
                    <w:lang w:val="en-US"/>
                  </w:rPr>
                </w:rPrChange>
              </w:rPr>
              <w:t>(</w:t>
            </w:r>
            <w:r w:rsidRPr="0079203F">
              <w:rPr>
                <w:noProof/>
                <w:color w:val="4E9A06"/>
                <w:lang w:val="es-ES"/>
                <w:rPrChange w:id="1803"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804"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1805" w:author="Borja Gonzalez" w:date="2017-09-28T17:53:00Z">
                  <w:rPr>
                    <w:rFonts w:ascii="Monaco" w:eastAsiaTheme="majorEastAsia" w:hAnsi="Monaco" w:cs="Monaco"/>
                    <w:color w:val="243F60" w:themeColor="accent1" w:themeShade="7F"/>
                    <w:sz w:val="32"/>
                    <w:szCs w:val="32"/>
                    <w:lang w:val="en-US"/>
                  </w:rPr>
                </w:rPrChange>
              </w:rPr>
              <w:pPrChange w:id="180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07" w:author="Rodrigo García" w:date="2017-09-29T10:05:00Z">
                  <w:rPr>
                    <w:rFonts w:ascii="Monaco" w:hAnsi="Monaco" w:cs="Monaco"/>
                    <w:sz w:val="32"/>
                    <w:szCs w:val="32"/>
                    <w:lang w:val="en-US"/>
                  </w:rPr>
                </w:rPrChange>
              </w:rPr>
              <w:t xml:space="preserve">                </w:t>
            </w:r>
            <w:r w:rsidRPr="0050601B">
              <w:rPr>
                <w:noProof/>
                <w:lang w:val="en-US"/>
                <w:rPrChange w:id="1808"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1809" w:author="Borja Gonzalez" w:date="2017-09-28T17:53:00Z">
                  <w:rPr>
                    <w:rFonts w:ascii="Monaco" w:hAnsi="Monaco" w:cs="Monaco"/>
                    <w:b/>
                    <w:bCs/>
                    <w:color w:val="CE5C00"/>
                    <w:sz w:val="32"/>
                    <w:szCs w:val="32"/>
                    <w:lang w:val="en-US"/>
                  </w:rPr>
                </w:rPrChange>
              </w:rPr>
              <w:t>=</w:t>
            </w:r>
            <w:r w:rsidRPr="0050601B">
              <w:rPr>
                <w:noProof/>
                <w:lang w:val="en-US"/>
                <w:rPrChange w:id="1810" w:author="Borja Gonzalez" w:date="2017-09-28T17:53:00Z">
                  <w:rPr>
                    <w:rFonts w:ascii="Monaco" w:hAnsi="Monaco" w:cs="Monaco"/>
                    <w:sz w:val="32"/>
                    <w:szCs w:val="32"/>
                    <w:lang w:val="en-US"/>
                  </w:rPr>
                </w:rPrChange>
              </w:rPr>
              <w:t xml:space="preserve"> JSON</w:t>
            </w:r>
            <w:r w:rsidRPr="0050601B">
              <w:rPr>
                <w:b/>
                <w:bCs/>
                <w:noProof/>
                <w:lang w:val="en-US"/>
                <w:rPrChange w:id="1811" w:author="Borja Gonzalez" w:date="2017-09-28T17:53:00Z">
                  <w:rPr>
                    <w:rFonts w:ascii="Monaco" w:hAnsi="Monaco" w:cs="Monaco"/>
                    <w:b/>
                    <w:bCs/>
                    <w:color w:val="000000"/>
                    <w:sz w:val="32"/>
                    <w:szCs w:val="32"/>
                    <w:lang w:val="en-US"/>
                  </w:rPr>
                </w:rPrChange>
              </w:rPr>
              <w:t>.</w:t>
            </w:r>
            <w:r w:rsidRPr="0050601B">
              <w:rPr>
                <w:noProof/>
                <w:lang w:val="en-US"/>
                <w:rPrChange w:id="1812" w:author="Borja Gonzalez" w:date="2017-09-28T17:53:00Z">
                  <w:rPr>
                    <w:rFonts w:ascii="Monaco" w:hAnsi="Monaco" w:cs="Monaco"/>
                    <w:color w:val="000000"/>
                    <w:sz w:val="32"/>
                    <w:szCs w:val="32"/>
                    <w:lang w:val="en-US"/>
                  </w:rPr>
                </w:rPrChange>
              </w:rPr>
              <w:t>parse</w:t>
            </w:r>
            <w:r w:rsidRPr="0050601B">
              <w:rPr>
                <w:b/>
                <w:bCs/>
                <w:noProof/>
                <w:lang w:val="en-US"/>
                <w:rPrChange w:id="1813" w:author="Borja Gonzalez" w:date="2017-09-28T17:53:00Z">
                  <w:rPr>
                    <w:rFonts w:ascii="Monaco" w:hAnsi="Monaco" w:cs="Monaco"/>
                    <w:b/>
                    <w:bCs/>
                    <w:color w:val="000000"/>
                    <w:sz w:val="32"/>
                    <w:szCs w:val="32"/>
                    <w:lang w:val="en-US"/>
                  </w:rPr>
                </w:rPrChange>
              </w:rPr>
              <w:t>(</w:t>
            </w:r>
            <w:r w:rsidRPr="0050601B">
              <w:rPr>
                <w:noProof/>
                <w:lang w:val="en-US"/>
                <w:rPrChange w:id="1814" w:author="Borja Gonzalez" w:date="2017-09-28T17:53:00Z">
                  <w:rPr>
                    <w:rFonts w:ascii="Monaco" w:hAnsi="Monaco" w:cs="Monaco"/>
                    <w:color w:val="000000"/>
                    <w:sz w:val="32"/>
                    <w:szCs w:val="32"/>
                    <w:lang w:val="en-US"/>
                  </w:rPr>
                </w:rPrChange>
              </w:rPr>
              <w:t>message</w:t>
            </w:r>
            <w:r w:rsidRPr="0050601B">
              <w:rPr>
                <w:b/>
                <w:bCs/>
                <w:noProof/>
                <w:lang w:val="en-US"/>
                <w:rPrChange w:id="1815"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1816" w:author="Borja Gonzalez" w:date="2017-09-28T17:53:00Z">
                  <w:rPr>
                    <w:rFonts w:ascii="Monaco" w:eastAsiaTheme="majorEastAsia" w:hAnsi="Monaco" w:cs="Monaco"/>
                    <w:i/>
                    <w:iCs/>
                    <w:color w:val="8F5902"/>
                    <w:sz w:val="32"/>
                    <w:szCs w:val="32"/>
                    <w:lang w:val="en-US"/>
                  </w:rPr>
                </w:rPrChange>
              </w:rPr>
              <w:pPrChange w:id="181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18" w:author="Borja Gonzalez" w:date="2017-09-28T17:53:00Z">
                  <w:rPr>
                    <w:rFonts w:ascii="Monaco" w:hAnsi="Monaco" w:cs="Monaco"/>
                    <w:sz w:val="32"/>
                    <w:szCs w:val="32"/>
                    <w:lang w:val="en-US"/>
                  </w:rPr>
                </w:rPrChange>
              </w:rPr>
              <w:t xml:space="preserve">                </w:t>
            </w:r>
            <w:r w:rsidRPr="0050601B">
              <w:rPr>
                <w:i/>
                <w:iCs/>
                <w:noProof/>
                <w:color w:val="8F5902"/>
                <w:lang w:val="en-US"/>
                <w:rPrChange w:id="1819"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1820" w:author="Rodrigo García" w:date="2017-09-29T10:05:00Z">
                  <w:rPr>
                    <w:rFonts w:ascii="Monaco" w:eastAsiaTheme="majorEastAsia" w:hAnsi="Monaco" w:cs="Monaco"/>
                    <w:color w:val="243F60" w:themeColor="accent1" w:themeShade="7F"/>
                    <w:sz w:val="32"/>
                    <w:szCs w:val="32"/>
                    <w:lang w:val="en-US"/>
                  </w:rPr>
                </w:rPrChange>
              </w:rPr>
              <w:pPrChange w:id="182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22" w:author="Borja Gonzalez" w:date="2017-09-28T17:53:00Z">
                  <w:rPr>
                    <w:rFonts w:ascii="Monaco" w:hAnsi="Monaco" w:cs="Monaco"/>
                    <w:sz w:val="32"/>
                    <w:szCs w:val="32"/>
                    <w:lang w:val="en-US"/>
                  </w:rPr>
                </w:rPrChange>
              </w:rPr>
              <w:t xml:space="preserve">            </w:t>
            </w:r>
            <w:r w:rsidRPr="0079203F">
              <w:rPr>
                <w:b/>
                <w:bCs/>
                <w:noProof/>
                <w:lang w:val="es-ES"/>
                <w:rPrChange w:id="1823"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1824" w:author="Rodrigo García" w:date="2017-09-29T10:05:00Z">
                  <w:rPr>
                    <w:rFonts w:ascii="Monaco" w:hAnsi="Monaco" w:cs="Monaco"/>
                    <w:sz w:val="32"/>
                    <w:szCs w:val="32"/>
                    <w:lang w:val="en-US"/>
                  </w:rPr>
                </w:rPrChange>
              </w:rPr>
              <w:pPrChange w:id="1825"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1826" w:author="Rodrigo García" w:date="2017-09-29T10:05:00Z">
                  <w:rPr>
                    <w:rFonts w:ascii="Monaco" w:eastAsiaTheme="majorEastAsia" w:hAnsi="Monaco" w:cs="Monaco"/>
                    <w:color w:val="243F60" w:themeColor="accent1" w:themeShade="7F"/>
                    <w:sz w:val="32"/>
                    <w:szCs w:val="32"/>
                    <w:lang w:val="en-US"/>
                  </w:rPr>
                </w:rPrChange>
              </w:rPr>
              <w:pPrChange w:id="182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28" w:author="Rodrigo García" w:date="2017-09-29T10:05:00Z">
                  <w:rPr>
                    <w:rFonts w:ascii="Monaco" w:hAnsi="Monaco" w:cs="Monaco"/>
                    <w:sz w:val="32"/>
                    <w:szCs w:val="32"/>
                    <w:lang w:val="en-US"/>
                  </w:rPr>
                </w:rPrChange>
              </w:rPr>
              <w:t xml:space="preserve">            </w:t>
            </w:r>
            <w:r w:rsidRPr="0079203F">
              <w:rPr>
                <w:b/>
                <w:bCs/>
                <w:noProof/>
                <w:color w:val="204A87"/>
                <w:lang w:val="es-ES"/>
                <w:rPrChange w:id="1829" w:author="Rodrigo García" w:date="2017-09-29T10:05:00Z">
                  <w:rPr>
                    <w:rFonts w:ascii="Monaco" w:hAnsi="Monaco" w:cs="Monaco"/>
                    <w:b/>
                    <w:bCs/>
                    <w:color w:val="204A87"/>
                    <w:sz w:val="32"/>
                    <w:szCs w:val="32"/>
                    <w:lang w:val="en-US"/>
                  </w:rPr>
                </w:rPrChange>
              </w:rPr>
              <w:t>var</w:t>
            </w:r>
            <w:r w:rsidRPr="0079203F">
              <w:rPr>
                <w:noProof/>
                <w:lang w:val="es-ES"/>
                <w:rPrChange w:id="1830" w:author="Rodrigo García" w:date="2017-09-29T10:05:00Z">
                  <w:rPr>
                    <w:rFonts w:ascii="Monaco" w:hAnsi="Monaco" w:cs="Monaco"/>
                    <w:sz w:val="32"/>
                    <w:szCs w:val="32"/>
                    <w:lang w:val="en-US"/>
                  </w:rPr>
                </w:rPrChange>
              </w:rPr>
              <w:t xml:space="preserve"> data </w:t>
            </w:r>
            <w:r w:rsidRPr="0079203F">
              <w:rPr>
                <w:b/>
                <w:bCs/>
                <w:noProof/>
                <w:color w:val="CE5C00"/>
                <w:lang w:val="es-ES"/>
                <w:rPrChange w:id="1831" w:author="Rodrigo García" w:date="2017-09-29T10:05:00Z">
                  <w:rPr>
                    <w:rFonts w:ascii="Monaco" w:hAnsi="Monaco" w:cs="Monaco"/>
                    <w:b/>
                    <w:bCs/>
                    <w:color w:val="CE5C00"/>
                    <w:sz w:val="32"/>
                    <w:szCs w:val="32"/>
                    <w:lang w:val="en-US"/>
                  </w:rPr>
                </w:rPrChange>
              </w:rPr>
              <w:t>=</w:t>
            </w:r>
            <w:r w:rsidRPr="0079203F">
              <w:rPr>
                <w:noProof/>
                <w:lang w:val="es-ES"/>
                <w:rPrChange w:id="1832" w:author="Rodrigo García" w:date="2017-09-29T10:05:00Z">
                  <w:rPr>
                    <w:rFonts w:ascii="Monaco" w:hAnsi="Monaco" w:cs="Monaco"/>
                    <w:sz w:val="32"/>
                    <w:szCs w:val="32"/>
                    <w:lang w:val="en-US"/>
                  </w:rPr>
                </w:rPrChange>
              </w:rPr>
              <w:t xml:space="preserve"> </w:t>
            </w:r>
            <w:r w:rsidRPr="0079203F">
              <w:rPr>
                <w:b/>
                <w:bCs/>
                <w:noProof/>
                <w:lang w:val="es-ES"/>
                <w:rPrChange w:id="1833" w:author="Rodrigo García" w:date="2017-09-29T10:05:00Z">
                  <w:rPr>
                    <w:rFonts w:ascii="Monaco" w:hAnsi="Monaco" w:cs="Monaco"/>
                    <w:b/>
                    <w:bCs/>
                    <w:color w:val="000000"/>
                    <w:sz w:val="32"/>
                    <w:szCs w:val="32"/>
                    <w:lang w:val="en-US"/>
                  </w:rPr>
                </w:rPrChange>
              </w:rPr>
              <w:t>{</w:t>
            </w:r>
            <w:r w:rsidRPr="0079203F">
              <w:rPr>
                <w:noProof/>
                <w:lang w:val="es-ES"/>
                <w:rPrChange w:id="1834"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1835" w:author="Rodrigo García" w:date="2017-09-29T10:05:00Z">
                  <w:rPr>
                    <w:rFonts w:ascii="Monaco" w:eastAsiaTheme="majorEastAsia" w:hAnsi="Monaco" w:cs="Monaco"/>
                    <w:color w:val="243F60" w:themeColor="accent1" w:themeShade="7F"/>
                    <w:sz w:val="32"/>
                    <w:szCs w:val="32"/>
                    <w:lang w:val="en-US"/>
                  </w:rPr>
                </w:rPrChange>
              </w:rPr>
              <w:pPrChange w:id="183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37" w:author="Rodrigo García" w:date="2017-09-29T10:05:00Z">
                  <w:rPr>
                    <w:rFonts w:ascii="Monaco" w:hAnsi="Monaco" w:cs="Monaco"/>
                    <w:sz w:val="32"/>
                    <w:szCs w:val="32"/>
                    <w:lang w:val="en-US"/>
                  </w:rPr>
                </w:rPrChange>
              </w:rPr>
              <w:t xml:space="preserve">            </w:t>
            </w:r>
            <w:r w:rsidRPr="0079203F">
              <w:rPr>
                <w:noProof/>
                <w:lang w:val="es-ES"/>
                <w:rPrChange w:id="1838" w:author="Rodrigo García" w:date="2017-09-29T10:05:00Z">
                  <w:rPr>
                    <w:rFonts w:ascii="Monaco" w:hAnsi="Monaco" w:cs="Monaco"/>
                    <w:sz w:val="32"/>
                    <w:szCs w:val="32"/>
                    <w:lang w:val="en-US"/>
                  </w:rPr>
                </w:rPrChange>
              </w:rPr>
              <w:tab/>
              <w:t>operacion</w:t>
            </w:r>
            <w:r w:rsidRPr="0079203F">
              <w:rPr>
                <w:b/>
                <w:bCs/>
                <w:noProof/>
                <w:color w:val="CE5C00"/>
                <w:lang w:val="es-ES"/>
                <w:rPrChange w:id="1839" w:author="Rodrigo García" w:date="2017-09-29T10:05:00Z">
                  <w:rPr>
                    <w:rFonts w:ascii="Monaco" w:hAnsi="Monaco" w:cs="Monaco"/>
                    <w:b/>
                    <w:bCs/>
                    <w:color w:val="CE5C00"/>
                    <w:sz w:val="32"/>
                    <w:szCs w:val="32"/>
                    <w:lang w:val="en-US"/>
                  </w:rPr>
                </w:rPrChange>
              </w:rPr>
              <w:t>:</w:t>
            </w:r>
            <w:r w:rsidRPr="0079203F">
              <w:rPr>
                <w:noProof/>
                <w:lang w:val="es-ES"/>
                <w:rPrChange w:id="1840" w:author="Rodrigo García" w:date="2017-09-29T10:05:00Z">
                  <w:rPr>
                    <w:rFonts w:ascii="Monaco" w:hAnsi="Monaco" w:cs="Monaco"/>
                    <w:sz w:val="32"/>
                    <w:szCs w:val="32"/>
                    <w:lang w:val="en-US"/>
                  </w:rPr>
                </w:rPrChange>
              </w:rPr>
              <w:t xml:space="preserve"> </w:t>
            </w:r>
            <w:r w:rsidRPr="0079203F">
              <w:rPr>
                <w:noProof/>
                <w:color w:val="4E9A06"/>
                <w:lang w:val="es-ES"/>
                <w:rPrChange w:id="1841" w:author="Rodrigo García" w:date="2017-09-29T10:05:00Z">
                  <w:rPr>
                    <w:rFonts w:ascii="Monaco" w:hAnsi="Monaco" w:cs="Monaco"/>
                    <w:color w:val="4E9A06"/>
                    <w:sz w:val="32"/>
                    <w:szCs w:val="32"/>
                    <w:lang w:val="en-US"/>
                  </w:rPr>
                </w:rPrChange>
              </w:rPr>
              <w:t>"Borrar paciente"</w:t>
            </w:r>
            <w:r w:rsidRPr="0079203F">
              <w:rPr>
                <w:b/>
                <w:bCs/>
                <w:noProof/>
                <w:lang w:val="es-ES"/>
                <w:rPrChange w:id="1842" w:author="Rodrigo García" w:date="2017-09-29T10:05:00Z">
                  <w:rPr>
                    <w:rFonts w:ascii="Monaco" w:hAnsi="Monaco" w:cs="Monaco"/>
                    <w:b/>
                    <w:bCs/>
                    <w:color w:val="000000"/>
                    <w:sz w:val="32"/>
                    <w:szCs w:val="32"/>
                    <w:lang w:val="en-US"/>
                  </w:rPr>
                </w:rPrChange>
              </w:rPr>
              <w:t>,</w:t>
            </w:r>
            <w:r w:rsidRPr="0079203F">
              <w:rPr>
                <w:noProof/>
                <w:lang w:val="es-ES"/>
                <w:rPrChange w:id="1843"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1844" w:author="Rodrigo García" w:date="2017-09-29T10:05:00Z">
                  <w:rPr>
                    <w:rFonts w:ascii="Monaco" w:eastAsiaTheme="majorEastAsia" w:hAnsi="Monaco" w:cs="Monaco"/>
                    <w:color w:val="243F60" w:themeColor="accent1" w:themeShade="7F"/>
                    <w:sz w:val="32"/>
                    <w:szCs w:val="32"/>
                    <w:lang w:val="en-US"/>
                  </w:rPr>
                </w:rPrChange>
              </w:rPr>
              <w:pPrChange w:id="184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46" w:author="Rodrigo García" w:date="2017-09-29T10:05:00Z">
                  <w:rPr>
                    <w:rFonts w:ascii="Monaco" w:hAnsi="Monaco" w:cs="Monaco"/>
                    <w:sz w:val="32"/>
                    <w:szCs w:val="32"/>
                    <w:lang w:val="en-US"/>
                  </w:rPr>
                </w:rPrChange>
              </w:rPr>
              <w:t xml:space="preserve">                id</w:t>
            </w:r>
            <w:r w:rsidRPr="0079203F">
              <w:rPr>
                <w:b/>
                <w:bCs/>
                <w:noProof/>
                <w:color w:val="CE5C00"/>
                <w:lang w:val="es-ES"/>
                <w:rPrChange w:id="1847" w:author="Rodrigo García" w:date="2017-09-29T10:05:00Z">
                  <w:rPr>
                    <w:rFonts w:ascii="Monaco" w:hAnsi="Monaco" w:cs="Monaco"/>
                    <w:b/>
                    <w:bCs/>
                    <w:color w:val="CE5C00"/>
                    <w:sz w:val="32"/>
                    <w:szCs w:val="32"/>
                    <w:lang w:val="en-US"/>
                  </w:rPr>
                </w:rPrChange>
              </w:rPr>
              <w:t>:</w:t>
            </w:r>
            <w:r w:rsidRPr="0079203F">
              <w:rPr>
                <w:noProof/>
                <w:lang w:val="es-ES"/>
                <w:rPrChange w:id="1848" w:author="Rodrigo García" w:date="2017-09-29T10:05:00Z">
                  <w:rPr>
                    <w:rFonts w:ascii="Monaco" w:hAnsi="Monaco" w:cs="Monaco"/>
                    <w:sz w:val="32"/>
                    <w:szCs w:val="32"/>
                    <w:lang w:val="en-US"/>
                  </w:rPr>
                </w:rPrChange>
              </w:rPr>
              <w:t xml:space="preserve"> N_p</w:t>
            </w:r>
            <w:r w:rsidRPr="0079203F">
              <w:rPr>
                <w:b/>
                <w:bCs/>
                <w:noProof/>
                <w:lang w:val="es-ES"/>
                <w:rPrChange w:id="1849" w:author="Rodrigo García" w:date="2017-09-29T10:05:00Z">
                  <w:rPr>
                    <w:rFonts w:ascii="Monaco" w:hAnsi="Monaco" w:cs="Monaco"/>
                    <w:b/>
                    <w:bCs/>
                    <w:color w:val="000000"/>
                    <w:sz w:val="32"/>
                    <w:szCs w:val="32"/>
                    <w:lang w:val="en-US"/>
                  </w:rPr>
                </w:rPrChange>
              </w:rPr>
              <w:t>,</w:t>
            </w:r>
            <w:r w:rsidRPr="0079203F">
              <w:rPr>
                <w:noProof/>
                <w:lang w:val="es-ES"/>
                <w:rPrChange w:id="1850"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1851" w:author="Rodrigo García" w:date="2017-09-29T10:05:00Z">
                  <w:rPr>
                    <w:rFonts w:ascii="Monaco" w:eastAsiaTheme="majorEastAsia" w:hAnsi="Monaco" w:cs="Monaco"/>
                    <w:color w:val="243F60" w:themeColor="accent1" w:themeShade="7F"/>
                    <w:sz w:val="32"/>
                    <w:szCs w:val="32"/>
                    <w:lang w:val="en-US"/>
                  </w:rPr>
                </w:rPrChange>
              </w:rPr>
              <w:pPrChange w:id="185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53" w:author="Rodrigo García" w:date="2017-09-29T10:05:00Z">
                  <w:rPr>
                    <w:rFonts w:ascii="Monaco" w:hAnsi="Monaco" w:cs="Monaco"/>
                    <w:sz w:val="32"/>
                    <w:szCs w:val="32"/>
                    <w:lang w:val="en-US"/>
                  </w:rPr>
                </w:rPrChange>
              </w:rPr>
              <w:t xml:space="preserve">                n</w:t>
            </w:r>
            <w:r w:rsidRPr="0079203F">
              <w:rPr>
                <w:b/>
                <w:bCs/>
                <w:noProof/>
                <w:color w:val="CE5C00"/>
                <w:lang w:val="es-ES"/>
                <w:rPrChange w:id="1854" w:author="Rodrigo García" w:date="2017-09-29T10:05:00Z">
                  <w:rPr>
                    <w:rFonts w:ascii="Monaco" w:hAnsi="Monaco" w:cs="Monaco"/>
                    <w:b/>
                    <w:bCs/>
                    <w:color w:val="CE5C00"/>
                    <w:sz w:val="32"/>
                    <w:szCs w:val="32"/>
                    <w:lang w:val="en-US"/>
                  </w:rPr>
                </w:rPrChange>
              </w:rPr>
              <w:t>:</w:t>
            </w:r>
            <w:r w:rsidRPr="0079203F">
              <w:rPr>
                <w:noProof/>
                <w:lang w:val="es-ES"/>
                <w:rPrChange w:id="1855"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1856" w:author="Rodrigo García" w:date="2017-09-29T10:05:00Z">
                  <w:rPr>
                    <w:rFonts w:ascii="Monaco" w:eastAsiaTheme="majorEastAsia" w:hAnsi="Monaco" w:cs="Monaco"/>
                    <w:color w:val="243F60" w:themeColor="accent1" w:themeShade="7F"/>
                    <w:sz w:val="32"/>
                    <w:szCs w:val="32"/>
                    <w:lang w:val="en-US"/>
                  </w:rPr>
                </w:rPrChange>
              </w:rPr>
              <w:pPrChange w:id="185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58" w:author="Rodrigo García" w:date="2017-09-29T10:05:00Z">
                  <w:rPr>
                    <w:rFonts w:ascii="Monaco" w:hAnsi="Monaco" w:cs="Monaco"/>
                    <w:sz w:val="32"/>
                    <w:szCs w:val="32"/>
                    <w:lang w:val="en-US"/>
                  </w:rPr>
                </w:rPrChange>
              </w:rPr>
              <w:t xml:space="preserve">            </w:t>
            </w:r>
            <w:r w:rsidRPr="0079203F">
              <w:rPr>
                <w:b/>
                <w:bCs/>
                <w:noProof/>
                <w:lang w:val="es-ES"/>
                <w:rPrChange w:id="1859"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1860" w:author="Borja Gonzalez" w:date="2017-09-28T17:53:00Z">
                  <w:rPr>
                    <w:rFonts w:ascii="Monaco" w:eastAsiaTheme="majorEastAsia" w:hAnsi="Monaco" w:cs="Monaco"/>
                    <w:color w:val="243F60" w:themeColor="accent1" w:themeShade="7F"/>
                    <w:sz w:val="32"/>
                    <w:szCs w:val="32"/>
                    <w:lang w:val="en-US"/>
                  </w:rPr>
                </w:rPrChange>
              </w:rPr>
              <w:pPrChange w:id="186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62" w:author="Rodrigo García" w:date="2017-09-29T10:05:00Z">
                  <w:rPr>
                    <w:rFonts w:ascii="Monaco" w:hAnsi="Monaco" w:cs="Monaco"/>
                    <w:sz w:val="32"/>
                    <w:szCs w:val="32"/>
                    <w:lang w:val="en-US"/>
                  </w:rPr>
                </w:rPrChange>
              </w:rPr>
              <w:t xml:space="preserve">            </w:t>
            </w:r>
            <w:r w:rsidRPr="0050601B">
              <w:rPr>
                <w:noProof/>
                <w:lang w:val="en-US"/>
                <w:rPrChange w:id="1863" w:author="Borja Gonzalez" w:date="2017-09-28T17:53:00Z">
                  <w:rPr>
                    <w:rFonts w:ascii="Monaco" w:hAnsi="Monaco" w:cs="Monaco"/>
                    <w:color w:val="000000"/>
                    <w:sz w:val="32"/>
                    <w:szCs w:val="32"/>
                    <w:lang w:val="en-US"/>
                  </w:rPr>
                </w:rPrChange>
              </w:rPr>
              <w:t>socket</w:t>
            </w:r>
            <w:r w:rsidRPr="0050601B">
              <w:rPr>
                <w:b/>
                <w:bCs/>
                <w:noProof/>
                <w:lang w:val="en-US"/>
                <w:rPrChange w:id="1864" w:author="Borja Gonzalez" w:date="2017-09-28T17:53:00Z">
                  <w:rPr>
                    <w:rFonts w:ascii="Monaco" w:hAnsi="Monaco" w:cs="Monaco"/>
                    <w:b/>
                    <w:bCs/>
                    <w:color w:val="000000"/>
                    <w:sz w:val="32"/>
                    <w:szCs w:val="32"/>
                    <w:lang w:val="en-US"/>
                  </w:rPr>
                </w:rPrChange>
              </w:rPr>
              <w:t>.</w:t>
            </w:r>
            <w:r w:rsidRPr="0050601B">
              <w:rPr>
                <w:noProof/>
                <w:lang w:val="en-US"/>
                <w:rPrChange w:id="1865" w:author="Borja Gonzalez" w:date="2017-09-28T17:53:00Z">
                  <w:rPr>
                    <w:rFonts w:ascii="Monaco" w:hAnsi="Monaco" w:cs="Monaco"/>
                    <w:color w:val="000000"/>
                    <w:sz w:val="32"/>
                    <w:szCs w:val="32"/>
                    <w:lang w:val="en-US"/>
                  </w:rPr>
                </w:rPrChange>
              </w:rPr>
              <w:t>send</w:t>
            </w:r>
            <w:r w:rsidRPr="0050601B">
              <w:rPr>
                <w:b/>
                <w:bCs/>
                <w:noProof/>
                <w:lang w:val="en-US"/>
                <w:rPrChange w:id="1866" w:author="Borja Gonzalez" w:date="2017-09-28T17:53:00Z">
                  <w:rPr>
                    <w:rFonts w:ascii="Monaco" w:hAnsi="Monaco" w:cs="Monaco"/>
                    <w:b/>
                    <w:bCs/>
                    <w:color w:val="000000"/>
                    <w:sz w:val="32"/>
                    <w:szCs w:val="32"/>
                    <w:lang w:val="en-US"/>
                  </w:rPr>
                </w:rPrChange>
              </w:rPr>
              <w:t>(</w:t>
            </w:r>
            <w:r w:rsidRPr="0050601B">
              <w:rPr>
                <w:noProof/>
                <w:lang w:val="en-US"/>
                <w:rPrChange w:id="1867" w:author="Borja Gonzalez" w:date="2017-09-28T17:53:00Z">
                  <w:rPr>
                    <w:rFonts w:ascii="Monaco" w:hAnsi="Monaco" w:cs="Monaco"/>
                    <w:color w:val="000000"/>
                    <w:sz w:val="32"/>
                    <w:szCs w:val="32"/>
                    <w:lang w:val="en-US"/>
                  </w:rPr>
                </w:rPrChange>
              </w:rPr>
              <w:t>JSON</w:t>
            </w:r>
            <w:r w:rsidRPr="0050601B">
              <w:rPr>
                <w:b/>
                <w:bCs/>
                <w:noProof/>
                <w:lang w:val="en-US"/>
                <w:rPrChange w:id="1868" w:author="Borja Gonzalez" w:date="2017-09-28T17:53:00Z">
                  <w:rPr>
                    <w:rFonts w:ascii="Monaco" w:hAnsi="Monaco" w:cs="Monaco"/>
                    <w:b/>
                    <w:bCs/>
                    <w:color w:val="000000"/>
                    <w:sz w:val="32"/>
                    <w:szCs w:val="32"/>
                    <w:lang w:val="en-US"/>
                  </w:rPr>
                </w:rPrChange>
              </w:rPr>
              <w:t>.</w:t>
            </w:r>
            <w:r w:rsidRPr="0050601B">
              <w:rPr>
                <w:noProof/>
                <w:lang w:val="en-US"/>
                <w:rPrChange w:id="1869" w:author="Borja Gonzalez" w:date="2017-09-28T17:53:00Z">
                  <w:rPr>
                    <w:rFonts w:ascii="Monaco" w:hAnsi="Monaco" w:cs="Monaco"/>
                    <w:color w:val="000000"/>
                    <w:sz w:val="32"/>
                    <w:szCs w:val="32"/>
                    <w:lang w:val="en-US"/>
                  </w:rPr>
                </w:rPrChange>
              </w:rPr>
              <w:t>stringify</w:t>
            </w:r>
            <w:r w:rsidRPr="0050601B">
              <w:rPr>
                <w:b/>
                <w:bCs/>
                <w:noProof/>
                <w:lang w:val="en-US"/>
                <w:rPrChange w:id="1870" w:author="Borja Gonzalez" w:date="2017-09-28T17:53:00Z">
                  <w:rPr>
                    <w:rFonts w:ascii="Monaco" w:hAnsi="Monaco" w:cs="Monaco"/>
                    <w:b/>
                    <w:bCs/>
                    <w:color w:val="000000"/>
                    <w:sz w:val="32"/>
                    <w:szCs w:val="32"/>
                    <w:lang w:val="en-US"/>
                  </w:rPr>
                </w:rPrChange>
              </w:rPr>
              <w:t>(</w:t>
            </w:r>
            <w:r w:rsidRPr="0050601B">
              <w:rPr>
                <w:noProof/>
                <w:lang w:val="en-US"/>
                <w:rPrChange w:id="1871" w:author="Borja Gonzalez" w:date="2017-09-28T17:53:00Z">
                  <w:rPr>
                    <w:rFonts w:ascii="Monaco" w:hAnsi="Monaco" w:cs="Monaco"/>
                    <w:color w:val="000000"/>
                    <w:sz w:val="32"/>
                    <w:szCs w:val="32"/>
                    <w:lang w:val="en-US"/>
                  </w:rPr>
                </w:rPrChange>
              </w:rPr>
              <w:t>data</w:t>
            </w:r>
            <w:r w:rsidRPr="0050601B">
              <w:rPr>
                <w:b/>
                <w:bCs/>
                <w:noProof/>
                <w:lang w:val="en-US"/>
                <w:rPrChange w:id="1872"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1873" w:author="Rodrigo García" w:date="2017-09-29T10:05:00Z">
                  <w:rPr>
                    <w:rFonts w:ascii="Monaco" w:eastAsiaTheme="majorEastAsia" w:hAnsi="Monaco" w:cs="Monaco"/>
                    <w:color w:val="243F60" w:themeColor="accent1" w:themeShade="7F"/>
                    <w:sz w:val="32"/>
                    <w:szCs w:val="32"/>
                    <w:lang w:val="en-US"/>
                  </w:rPr>
                </w:rPrChange>
              </w:rPr>
              <w:pPrChange w:id="187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75" w:author="Borja Gonzalez" w:date="2017-09-28T17:53:00Z">
                  <w:rPr>
                    <w:rFonts w:ascii="Monaco" w:hAnsi="Monaco" w:cs="Monaco"/>
                    <w:sz w:val="32"/>
                    <w:szCs w:val="32"/>
                    <w:lang w:val="en-US"/>
                  </w:rPr>
                </w:rPrChange>
              </w:rPr>
              <w:t xml:space="preserve">            </w:t>
            </w:r>
            <w:r w:rsidRPr="0079203F">
              <w:rPr>
                <w:noProof/>
                <w:lang w:val="es-ES"/>
                <w:rPrChange w:id="1876" w:author="Rodrigo García" w:date="2017-09-29T10:05:00Z">
                  <w:rPr>
                    <w:rFonts w:ascii="Monaco" w:hAnsi="Monaco" w:cs="Monaco"/>
                    <w:color w:val="000000"/>
                    <w:sz w:val="32"/>
                    <w:szCs w:val="32"/>
                    <w:lang w:val="en-US"/>
                  </w:rPr>
                </w:rPrChange>
              </w:rPr>
              <w:t>console</w:t>
            </w:r>
            <w:r w:rsidRPr="0079203F">
              <w:rPr>
                <w:b/>
                <w:bCs/>
                <w:noProof/>
                <w:lang w:val="es-ES"/>
                <w:rPrChange w:id="1877" w:author="Rodrigo García" w:date="2017-09-29T10:05:00Z">
                  <w:rPr>
                    <w:rFonts w:ascii="Monaco" w:hAnsi="Monaco" w:cs="Monaco"/>
                    <w:b/>
                    <w:bCs/>
                    <w:color w:val="000000"/>
                    <w:sz w:val="32"/>
                    <w:szCs w:val="32"/>
                    <w:lang w:val="en-US"/>
                  </w:rPr>
                </w:rPrChange>
              </w:rPr>
              <w:t>.</w:t>
            </w:r>
            <w:r w:rsidRPr="0079203F">
              <w:rPr>
                <w:noProof/>
                <w:lang w:val="es-ES"/>
                <w:rPrChange w:id="1878" w:author="Rodrigo García" w:date="2017-09-29T10:05:00Z">
                  <w:rPr>
                    <w:rFonts w:ascii="Monaco" w:hAnsi="Monaco" w:cs="Monaco"/>
                    <w:color w:val="000000"/>
                    <w:sz w:val="32"/>
                    <w:szCs w:val="32"/>
                    <w:lang w:val="en-US"/>
                  </w:rPr>
                </w:rPrChange>
              </w:rPr>
              <w:t>log</w:t>
            </w:r>
            <w:r w:rsidRPr="0079203F">
              <w:rPr>
                <w:b/>
                <w:bCs/>
                <w:noProof/>
                <w:lang w:val="es-ES"/>
                <w:rPrChange w:id="1879" w:author="Rodrigo García" w:date="2017-09-29T10:05:00Z">
                  <w:rPr>
                    <w:rFonts w:ascii="Monaco" w:hAnsi="Monaco" w:cs="Monaco"/>
                    <w:b/>
                    <w:bCs/>
                    <w:color w:val="000000"/>
                    <w:sz w:val="32"/>
                    <w:szCs w:val="32"/>
                    <w:lang w:val="en-US"/>
                  </w:rPr>
                </w:rPrChange>
              </w:rPr>
              <w:t>(</w:t>
            </w:r>
            <w:r w:rsidRPr="0079203F">
              <w:rPr>
                <w:noProof/>
                <w:color w:val="4E9A06"/>
                <w:lang w:val="es-ES"/>
                <w:rPrChange w:id="1880"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1881" w:author="Rodrigo García" w:date="2017-09-29T10:05:00Z">
                  <w:rPr>
                    <w:rFonts w:ascii="Monaco" w:hAnsi="Monaco" w:cs="Monaco"/>
                    <w:b/>
                    <w:bCs/>
                    <w:color w:val="CE5C00"/>
                    <w:sz w:val="32"/>
                    <w:szCs w:val="32"/>
                    <w:lang w:val="en-US"/>
                  </w:rPr>
                </w:rPrChange>
              </w:rPr>
              <w:t>+</w:t>
            </w:r>
            <w:r w:rsidRPr="0079203F">
              <w:rPr>
                <w:noProof/>
                <w:lang w:val="es-ES"/>
                <w:rPrChange w:id="1882" w:author="Rodrigo García" w:date="2017-09-29T10:05:00Z">
                  <w:rPr>
                    <w:rFonts w:ascii="Monaco" w:hAnsi="Monaco" w:cs="Monaco"/>
                    <w:color w:val="000000"/>
                    <w:sz w:val="32"/>
                    <w:szCs w:val="32"/>
                    <w:lang w:val="en-US"/>
                  </w:rPr>
                </w:rPrChange>
              </w:rPr>
              <w:t>data</w:t>
            </w:r>
            <w:r w:rsidRPr="0079203F">
              <w:rPr>
                <w:b/>
                <w:bCs/>
                <w:noProof/>
                <w:lang w:val="es-ES"/>
                <w:rPrChange w:id="1883" w:author="Rodrigo García" w:date="2017-09-29T10:05:00Z">
                  <w:rPr>
                    <w:rFonts w:ascii="Monaco" w:hAnsi="Monaco" w:cs="Monaco"/>
                    <w:b/>
                    <w:bCs/>
                    <w:color w:val="000000"/>
                    <w:sz w:val="32"/>
                    <w:szCs w:val="32"/>
                    <w:lang w:val="en-US"/>
                  </w:rPr>
                </w:rPrChange>
              </w:rPr>
              <w:t>.</w:t>
            </w:r>
            <w:r w:rsidRPr="0079203F">
              <w:rPr>
                <w:noProof/>
                <w:lang w:val="es-ES"/>
                <w:rPrChange w:id="1884" w:author="Rodrigo García" w:date="2017-09-29T10:05:00Z">
                  <w:rPr>
                    <w:rFonts w:ascii="Monaco" w:hAnsi="Monaco" w:cs="Monaco"/>
                    <w:color w:val="000000"/>
                    <w:sz w:val="32"/>
                    <w:szCs w:val="32"/>
                    <w:lang w:val="en-US"/>
                  </w:rPr>
                </w:rPrChange>
              </w:rPr>
              <w:t>n</w:t>
            </w:r>
            <w:r w:rsidRPr="0079203F">
              <w:rPr>
                <w:b/>
                <w:bCs/>
                <w:noProof/>
                <w:color w:val="CE5C00"/>
                <w:lang w:val="es-ES"/>
                <w:rPrChange w:id="1885" w:author="Rodrigo García" w:date="2017-09-29T10:05:00Z">
                  <w:rPr>
                    <w:rFonts w:ascii="Monaco" w:hAnsi="Monaco" w:cs="Monaco"/>
                    <w:b/>
                    <w:bCs/>
                    <w:color w:val="CE5C00"/>
                    <w:sz w:val="32"/>
                    <w:szCs w:val="32"/>
                    <w:lang w:val="en-US"/>
                  </w:rPr>
                </w:rPrChange>
              </w:rPr>
              <w:t>+</w:t>
            </w:r>
            <w:r w:rsidRPr="0079203F">
              <w:rPr>
                <w:noProof/>
                <w:color w:val="4E9A06"/>
                <w:lang w:val="es-ES"/>
                <w:rPrChange w:id="1886" w:author="Rodrigo García" w:date="2017-09-29T10:05:00Z">
                  <w:rPr>
                    <w:rFonts w:ascii="Monaco" w:hAnsi="Monaco" w:cs="Monaco"/>
                    <w:color w:val="4E9A06"/>
                    <w:sz w:val="32"/>
                    <w:szCs w:val="32"/>
                    <w:lang w:val="en-US"/>
                  </w:rPr>
                </w:rPrChange>
              </w:rPr>
              <w:t>") enviada"</w:t>
            </w:r>
            <w:r w:rsidRPr="0079203F">
              <w:rPr>
                <w:b/>
                <w:bCs/>
                <w:noProof/>
                <w:lang w:val="es-ES"/>
                <w:rPrChange w:id="1887"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1888" w:author="Rodrigo García" w:date="2017-09-29T10:05:00Z">
                  <w:rPr>
                    <w:rFonts w:ascii="Monaco" w:eastAsiaTheme="majorEastAsia" w:hAnsi="Monaco" w:cs="Monaco"/>
                    <w:color w:val="243F60" w:themeColor="accent1" w:themeShade="7F"/>
                    <w:sz w:val="32"/>
                    <w:szCs w:val="32"/>
                    <w:lang w:val="en-US"/>
                  </w:rPr>
                </w:rPrChange>
              </w:rPr>
              <w:pPrChange w:id="188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90" w:author="Rodrigo García" w:date="2017-09-29T10:05:00Z">
                  <w:rPr>
                    <w:rFonts w:ascii="Monaco" w:hAnsi="Monaco" w:cs="Monaco"/>
                    <w:sz w:val="32"/>
                    <w:szCs w:val="32"/>
                    <w:lang w:val="en-US"/>
                  </w:rPr>
                </w:rPrChange>
              </w:rPr>
              <w:t xml:space="preserve">        </w:t>
            </w:r>
            <w:r w:rsidRPr="0079203F">
              <w:rPr>
                <w:b/>
                <w:bCs/>
                <w:noProof/>
                <w:lang w:val="es-ES"/>
                <w:rPrChange w:id="1891"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1892" w:author="Rodrigo García" w:date="2017-09-29T10:05:00Z">
                  <w:rPr>
                    <w:rFonts w:ascii="Monaco" w:eastAsiaTheme="majorEastAsia" w:hAnsi="Monaco" w:cs="Monaco"/>
                    <w:color w:val="243F60" w:themeColor="accent1" w:themeShade="7F"/>
                    <w:sz w:val="32"/>
                    <w:szCs w:val="32"/>
                    <w:lang w:val="en-US"/>
                  </w:rPr>
                </w:rPrChange>
              </w:rPr>
              <w:pPrChange w:id="189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94" w:author="Rodrigo García" w:date="2017-09-29T10:05:00Z">
                  <w:rPr>
                    <w:rFonts w:ascii="Monaco" w:hAnsi="Monaco" w:cs="Monaco"/>
                    <w:sz w:val="32"/>
                    <w:szCs w:val="32"/>
                    <w:lang w:val="en-US"/>
                  </w:rPr>
                </w:rPrChange>
              </w:rPr>
              <w:t xml:space="preserve">        </w:t>
            </w:r>
            <w:r w:rsidRPr="0079203F">
              <w:rPr>
                <w:b/>
                <w:bCs/>
                <w:noProof/>
                <w:color w:val="204A87"/>
                <w:lang w:val="es-ES"/>
                <w:rPrChange w:id="1895" w:author="Rodrigo García" w:date="2017-09-29T10:05:00Z">
                  <w:rPr>
                    <w:rFonts w:ascii="Monaco" w:hAnsi="Monaco" w:cs="Monaco"/>
                    <w:b/>
                    <w:bCs/>
                    <w:color w:val="204A87"/>
                    <w:sz w:val="32"/>
                    <w:szCs w:val="32"/>
                    <w:lang w:val="en-US"/>
                  </w:rPr>
                </w:rPrChange>
              </w:rPr>
              <w:t>else</w:t>
            </w:r>
            <w:r w:rsidRPr="0079203F">
              <w:rPr>
                <w:b/>
                <w:bCs/>
                <w:noProof/>
                <w:lang w:val="es-ES"/>
                <w:rPrChange w:id="1896"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1897" w:author="Rodrigo García" w:date="2017-09-29T10:05:00Z">
                  <w:rPr>
                    <w:rFonts w:ascii="Monaco" w:eastAsiaTheme="majorEastAsia" w:hAnsi="Monaco" w:cs="Monaco"/>
                    <w:color w:val="243F60" w:themeColor="accent1" w:themeShade="7F"/>
                    <w:sz w:val="32"/>
                    <w:szCs w:val="32"/>
                    <w:lang w:val="en-US"/>
                  </w:rPr>
                </w:rPrChange>
              </w:rPr>
              <w:pPrChange w:id="189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99" w:author="Rodrigo García" w:date="2017-09-29T10:05:00Z">
                  <w:rPr>
                    <w:rFonts w:ascii="Monaco" w:hAnsi="Monaco" w:cs="Monaco"/>
                    <w:sz w:val="32"/>
                    <w:szCs w:val="32"/>
                    <w:lang w:val="en-US"/>
                  </w:rPr>
                </w:rPrChange>
              </w:rPr>
              <w:t xml:space="preserve">        console</w:t>
            </w:r>
            <w:r w:rsidRPr="0079203F">
              <w:rPr>
                <w:b/>
                <w:bCs/>
                <w:noProof/>
                <w:lang w:val="es-ES"/>
                <w:rPrChange w:id="1900" w:author="Rodrigo García" w:date="2017-09-29T10:05:00Z">
                  <w:rPr>
                    <w:rFonts w:ascii="Monaco" w:hAnsi="Monaco" w:cs="Monaco"/>
                    <w:b/>
                    <w:bCs/>
                    <w:color w:val="000000"/>
                    <w:sz w:val="32"/>
                    <w:szCs w:val="32"/>
                    <w:lang w:val="en-US"/>
                  </w:rPr>
                </w:rPrChange>
              </w:rPr>
              <w:t>.</w:t>
            </w:r>
            <w:r w:rsidRPr="0079203F">
              <w:rPr>
                <w:noProof/>
                <w:lang w:val="es-ES"/>
                <w:rPrChange w:id="1901" w:author="Rodrigo García" w:date="2017-09-29T10:05:00Z">
                  <w:rPr>
                    <w:rFonts w:ascii="Monaco" w:hAnsi="Monaco" w:cs="Monaco"/>
                    <w:color w:val="000000"/>
                    <w:sz w:val="32"/>
                    <w:szCs w:val="32"/>
                    <w:lang w:val="en-US"/>
                  </w:rPr>
                </w:rPrChange>
              </w:rPr>
              <w:t>log</w:t>
            </w:r>
            <w:r w:rsidRPr="0079203F">
              <w:rPr>
                <w:b/>
                <w:bCs/>
                <w:noProof/>
                <w:lang w:val="es-ES"/>
                <w:rPrChange w:id="1902" w:author="Rodrigo García" w:date="2017-09-29T10:05:00Z">
                  <w:rPr>
                    <w:rFonts w:ascii="Monaco" w:hAnsi="Monaco" w:cs="Monaco"/>
                    <w:b/>
                    <w:bCs/>
                    <w:color w:val="000000"/>
                    <w:sz w:val="32"/>
                    <w:szCs w:val="32"/>
                    <w:lang w:val="en-US"/>
                  </w:rPr>
                </w:rPrChange>
              </w:rPr>
              <w:t>(</w:t>
            </w:r>
            <w:r w:rsidRPr="0079203F">
              <w:rPr>
                <w:noProof/>
                <w:color w:val="4E9A06"/>
                <w:lang w:val="es-ES"/>
                <w:rPrChange w:id="1903" w:author="Rodrigo García" w:date="2017-09-29T10:05:00Z">
                  <w:rPr>
                    <w:rFonts w:ascii="Monaco" w:hAnsi="Monaco" w:cs="Monaco"/>
                    <w:color w:val="4E9A06"/>
                    <w:sz w:val="32"/>
                    <w:szCs w:val="32"/>
                    <w:lang w:val="en-US"/>
                  </w:rPr>
                </w:rPrChange>
              </w:rPr>
              <w:t>"Datos no borrados"</w:t>
            </w:r>
            <w:r w:rsidRPr="0079203F">
              <w:rPr>
                <w:b/>
                <w:bCs/>
                <w:noProof/>
                <w:lang w:val="es-ES"/>
                <w:rPrChange w:id="1904"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1905" w:author="Borja Gonzalez" w:date="2017-09-28T17:53:00Z">
                  <w:rPr>
                    <w:rFonts w:ascii="Monaco" w:eastAsiaTheme="majorEastAsia" w:hAnsi="Monaco" w:cs="Monaco"/>
                    <w:color w:val="243F60" w:themeColor="accent1" w:themeShade="7F"/>
                    <w:sz w:val="32"/>
                    <w:szCs w:val="32"/>
                    <w:lang w:val="en-US"/>
                  </w:rPr>
                </w:rPrChange>
              </w:rPr>
              <w:pPrChange w:id="190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07" w:author="Rodrigo García" w:date="2017-09-29T10:05:00Z">
                  <w:rPr>
                    <w:rFonts w:ascii="Monaco" w:hAnsi="Monaco" w:cs="Monaco"/>
                    <w:sz w:val="32"/>
                    <w:szCs w:val="32"/>
                    <w:lang w:val="en-US"/>
                  </w:rPr>
                </w:rPrChange>
              </w:rPr>
              <w:t xml:space="preserve">    </w:t>
            </w:r>
            <w:r w:rsidRPr="0050601B">
              <w:rPr>
                <w:b/>
                <w:bCs/>
                <w:noProof/>
                <w:lang w:val="en-US"/>
                <w:rPrChange w:id="1908"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1909" w:author="Borja Gonzalez" w:date="2017-09-28T17:53:00Z">
                  <w:rPr>
                    <w:rFonts w:ascii="Monaco" w:eastAsiaTheme="majorEastAsia" w:hAnsi="Monaco" w:cs="Monaco"/>
                    <w:color w:val="243F60" w:themeColor="accent1" w:themeShade="7F"/>
                    <w:sz w:val="32"/>
                    <w:szCs w:val="32"/>
                    <w:lang w:val="en-US"/>
                  </w:rPr>
                </w:rPrChange>
              </w:rPr>
              <w:pPrChange w:id="1910"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1911"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1912" w:author="GONZALEZ DIAZ, BORJA" w:date="2017-10-02T18:07:00Z">
        <w:r w:rsidR="009C33EB" w:rsidDel="00120291">
          <w:delText>cuando</w:delText>
        </w:r>
      </w:del>
      <w:ins w:id="1913"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1914" w:author="Borja Gonzalez" w:date="2017-09-28T17:54:00Z"/>
        </w:rPr>
      </w:pPr>
      <w:del w:id="1915"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1916" w:author="Borja Gonzalez" w:date="2017-09-28T17:54:00Z"/>
        </w:trPr>
        <w:tc>
          <w:tcPr>
            <w:tcW w:w="8856" w:type="dxa"/>
          </w:tcPr>
          <w:p w14:paraId="133569B2" w14:textId="77777777" w:rsidR="0050601B" w:rsidRPr="0050601B" w:rsidRDefault="0050601B">
            <w:pPr>
              <w:rPr>
                <w:ins w:id="1917" w:author="Borja Gonzalez" w:date="2017-09-28T17:54:00Z"/>
                <w:noProof/>
                <w:lang w:val="en-US"/>
                <w:rPrChange w:id="1918" w:author="Borja Gonzalez" w:date="2017-09-28T17:54:00Z">
                  <w:rPr>
                    <w:ins w:id="1919" w:author="Borja Gonzalez" w:date="2017-09-28T17:54:00Z"/>
                    <w:rFonts w:ascii="Monaco" w:eastAsiaTheme="majorEastAsia" w:hAnsi="Monaco" w:cs="Monaco"/>
                    <w:color w:val="243F60" w:themeColor="accent1" w:themeShade="7F"/>
                    <w:sz w:val="32"/>
                    <w:szCs w:val="32"/>
                    <w:lang w:val="en-US"/>
                  </w:rPr>
                </w:rPrChange>
              </w:rPr>
              <w:pPrChange w:id="1920" w:author="GONZALEZ DIAZ, BORJA" w:date="2017-09-29T19:28:00Z">
                <w:pPr>
                  <w:keepNext/>
                  <w:keepLines/>
                  <w:widowControl w:val="0"/>
                  <w:autoSpaceDE w:val="0"/>
                  <w:autoSpaceDN w:val="0"/>
                  <w:adjustRightInd w:val="0"/>
                  <w:spacing w:before="200"/>
                  <w:outlineLvl w:val="4"/>
                </w:pPr>
              </w:pPrChange>
            </w:pPr>
            <w:ins w:id="1921" w:author="Borja Gonzalez" w:date="2017-09-28T17:54:00Z">
              <w:r w:rsidRPr="0050601B">
                <w:rPr>
                  <w:b/>
                  <w:bCs/>
                  <w:noProof/>
                  <w:color w:val="204A87"/>
                  <w:lang w:val="en-US"/>
                  <w:rPrChange w:id="1922" w:author="Borja Gonzalez" w:date="2017-09-28T17:54:00Z">
                    <w:rPr>
                      <w:rFonts w:ascii="Monaco" w:hAnsi="Monaco" w:cs="Monaco"/>
                      <w:b/>
                      <w:bCs/>
                      <w:color w:val="204A87"/>
                      <w:sz w:val="32"/>
                      <w:szCs w:val="32"/>
                      <w:lang w:val="en-US"/>
                    </w:rPr>
                  </w:rPrChange>
                </w:rPr>
                <w:t>var</w:t>
              </w:r>
              <w:r w:rsidRPr="0050601B">
                <w:rPr>
                  <w:noProof/>
                  <w:lang w:val="en-US"/>
                  <w:rPrChange w:id="1923" w:author="Borja Gonzalez" w:date="2017-09-28T17:54:00Z">
                    <w:rPr>
                      <w:rFonts w:ascii="Monaco" w:hAnsi="Monaco" w:cs="Monaco"/>
                      <w:sz w:val="32"/>
                      <w:szCs w:val="32"/>
                      <w:lang w:val="en-US"/>
                    </w:rPr>
                  </w:rPrChange>
                </w:rPr>
                <w:t xml:space="preserve"> </w:t>
              </w:r>
              <w:r w:rsidRPr="0050601B">
                <w:rPr>
                  <w:noProof/>
                  <w:color w:val="000000"/>
                  <w:lang w:val="en-US"/>
                  <w:rPrChange w:id="1924" w:author="Borja Gonzalez" w:date="2017-09-28T17:54:00Z">
                    <w:rPr>
                      <w:rFonts w:ascii="Monaco" w:hAnsi="Monaco" w:cs="Monaco"/>
                      <w:color w:val="000000"/>
                      <w:sz w:val="32"/>
                      <w:szCs w:val="32"/>
                      <w:lang w:val="en-US"/>
                    </w:rPr>
                  </w:rPrChange>
                </w:rPr>
                <w:t>socket</w:t>
              </w:r>
              <w:r w:rsidRPr="0050601B">
                <w:rPr>
                  <w:noProof/>
                  <w:lang w:val="en-US"/>
                  <w:rPrChange w:id="1925" w:author="Borja Gonzalez" w:date="2017-09-28T17:54:00Z">
                    <w:rPr>
                      <w:rFonts w:ascii="Monaco" w:hAnsi="Monaco" w:cs="Monaco"/>
                      <w:sz w:val="32"/>
                      <w:szCs w:val="32"/>
                      <w:lang w:val="en-US"/>
                    </w:rPr>
                  </w:rPrChange>
                </w:rPr>
                <w:t xml:space="preserve"> </w:t>
              </w:r>
              <w:r w:rsidRPr="0050601B">
                <w:rPr>
                  <w:b/>
                  <w:bCs/>
                  <w:noProof/>
                  <w:color w:val="CE5C00"/>
                  <w:lang w:val="en-US"/>
                  <w:rPrChange w:id="1926" w:author="Borja Gonzalez" w:date="2017-09-28T17:54:00Z">
                    <w:rPr>
                      <w:rFonts w:ascii="Monaco" w:hAnsi="Monaco" w:cs="Monaco"/>
                      <w:b/>
                      <w:bCs/>
                      <w:color w:val="CE5C00"/>
                      <w:sz w:val="32"/>
                      <w:szCs w:val="32"/>
                      <w:lang w:val="en-US"/>
                    </w:rPr>
                  </w:rPrChange>
                </w:rPr>
                <w:t>=</w:t>
              </w:r>
              <w:r w:rsidRPr="0050601B">
                <w:rPr>
                  <w:noProof/>
                  <w:lang w:val="en-US"/>
                  <w:rPrChange w:id="1927" w:author="Borja Gonzalez" w:date="2017-09-28T17:54:00Z">
                    <w:rPr>
                      <w:rFonts w:ascii="Monaco" w:hAnsi="Monaco" w:cs="Monaco"/>
                      <w:sz w:val="32"/>
                      <w:szCs w:val="32"/>
                      <w:lang w:val="en-US"/>
                    </w:rPr>
                  </w:rPrChange>
                </w:rPr>
                <w:t xml:space="preserve"> </w:t>
              </w:r>
              <w:r w:rsidRPr="0050601B">
                <w:rPr>
                  <w:noProof/>
                  <w:color w:val="000000"/>
                  <w:lang w:val="en-US"/>
                  <w:rPrChange w:id="1928" w:author="Borja Gonzalez" w:date="2017-09-28T17:54:00Z">
                    <w:rPr>
                      <w:rFonts w:ascii="Monaco" w:hAnsi="Monaco" w:cs="Monaco"/>
                      <w:color w:val="000000"/>
                      <w:sz w:val="32"/>
                      <w:szCs w:val="32"/>
                      <w:lang w:val="en-US"/>
                    </w:rPr>
                  </w:rPrChange>
                </w:rPr>
                <w:t>io</w:t>
              </w:r>
              <w:r w:rsidRPr="0050601B">
                <w:rPr>
                  <w:b/>
                  <w:bCs/>
                  <w:noProof/>
                  <w:color w:val="000000"/>
                  <w:lang w:val="en-US"/>
                  <w:rPrChange w:id="1929" w:author="Borja Gonzalez" w:date="2017-09-28T17:54:00Z">
                    <w:rPr>
                      <w:rFonts w:ascii="Monaco" w:hAnsi="Monaco" w:cs="Monaco"/>
                      <w:b/>
                      <w:bCs/>
                      <w:color w:val="000000"/>
                      <w:sz w:val="32"/>
                      <w:szCs w:val="32"/>
                      <w:lang w:val="en-US"/>
                    </w:rPr>
                  </w:rPrChange>
                </w:rPr>
                <w:t>.</w:t>
              </w:r>
              <w:r w:rsidRPr="0050601B">
                <w:rPr>
                  <w:noProof/>
                  <w:color w:val="000000"/>
                  <w:lang w:val="en-US"/>
                  <w:rPrChange w:id="1930" w:author="Borja Gonzalez" w:date="2017-09-28T17:54:00Z">
                    <w:rPr>
                      <w:rFonts w:ascii="Monaco" w:hAnsi="Monaco" w:cs="Monaco"/>
                      <w:color w:val="000000"/>
                      <w:sz w:val="32"/>
                      <w:szCs w:val="32"/>
                      <w:lang w:val="en-US"/>
                    </w:rPr>
                  </w:rPrChange>
                </w:rPr>
                <w:t>connect</w:t>
              </w:r>
              <w:r w:rsidRPr="0050601B">
                <w:rPr>
                  <w:b/>
                  <w:bCs/>
                  <w:noProof/>
                  <w:color w:val="000000"/>
                  <w:lang w:val="en-US"/>
                  <w:rPrChange w:id="1931" w:author="Borja Gonzalez" w:date="2017-09-28T17:54:00Z">
                    <w:rPr>
                      <w:rFonts w:ascii="Monaco" w:hAnsi="Monaco" w:cs="Monaco"/>
                      <w:b/>
                      <w:bCs/>
                      <w:color w:val="000000"/>
                      <w:sz w:val="32"/>
                      <w:szCs w:val="32"/>
                      <w:lang w:val="en-US"/>
                    </w:rPr>
                  </w:rPrChange>
                </w:rPr>
                <w:t>(</w:t>
              </w:r>
              <w:r w:rsidRPr="0050601B">
                <w:rPr>
                  <w:noProof/>
                  <w:lang w:val="en-US"/>
                  <w:rPrChange w:id="1932"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1933" w:author="Borja Gonzalez" w:date="2017-09-28T17:54:00Z">
                    <w:rPr>
                      <w:rFonts w:ascii="Monaco" w:hAnsi="Monaco" w:cs="Monaco"/>
                      <w:b/>
                      <w:bCs/>
                      <w:color w:val="000000"/>
                      <w:sz w:val="32"/>
                      <w:szCs w:val="32"/>
                      <w:lang w:val="en-US"/>
                    </w:rPr>
                  </w:rPrChange>
                </w:rPr>
                <w:t>);</w:t>
              </w:r>
              <w:r w:rsidRPr="0050601B">
                <w:rPr>
                  <w:noProof/>
                  <w:lang w:val="en-US"/>
                  <w:rPrChange w:id="1934"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1935" w:author="Borja Gonzalez" w:date="2017-09-28T17:54:00Z"/>
                <w:noProof/>
                <w:lang w:val="en-US"/>
                <w:rPrChange w:id="1936" w:author="Borja Gonzalez" w:date="2017-09-28T17:54:00Z">
                  <w:rPr>
                    <w:ins w:id="1937" w:author="Borja Gonzalez" w:date="2017-09-28T17:54:00Z"/>
                    <w:rFonts w:ascii="Monaco" w:eastAsiaTheme="majorEastAsia" w:hAnsi="Monaco" w:cs="Monaco"/>
                    <w:color w:val="243F60" w:themeColor="accent1" w:themeShade="7F"/>
                    <w:sz w:val="32"/>
                    <w:szCs w:val="32"/>
                    <w:lang w:val="en-US"/>
                  </w:rPr>
                </w:rPrChange>
              </w:rPr>
              <w:pPrChange w:id="1938" w:author="GONZALEZ DIAZ, BORJA" w:date="2017-09-29T19:28:00Z">
                <w:pPr>
                  <w:keepNext/>
                  <w:keepLines/>
                  <w:widowControl w:val="0"/>
                  <w:autoSpaceDE w:val="0"/>
                  <w:autoSpaceDN w:val="0"/>
                  <w:adjustRightInd w:val="0"/>
                  <w:spacing w:before="200"/>
                  <w:outlineLvl w:val="4"/>
                </w:pPr>
              </w:pPrChange>
            </w:pPr>
            <w:ins w:id="1939" w:author="Borja Gonzalez" w:date="2017-09-28T17:54:00Z">
              <w:r w:rsidRPr="0050601B">
                <w:rPr>
                  <w:noProof/>
                  <w:color w:val="000000"/>
                  <w:lang w:val="en-US"/>
                  <w:rPrChange w:id="1940" w:author="Borja Gonzalez" w:date="2017-09-28T17:54:00Z">
                    <w:rPr>
                      <w:rFonts w:ascii="Monaco" w:hAnsi="Monaco" w:cs="Monaco"/>
                      <w:color w:val="000000"/>
                      <w:sz w:val="32"/>
                      <w:szCs w:val="32"/>
                      <w:lang w:val="en-US"/>
                    </w:rPr>
                  </w:rPrChange>
                </w:rPr>
                <w:t>socket</w:t>
              </w:r>
              <w:r w:rsidRPr="0050601B">
                <w:rPr>
                  <w:b/>
                  <w:bCs/>
                  <w:noProof/>
                  <w:color w:val="000000"/>
                  <w:lang w:val="en-US"/>
                  <w:rPrChange w:id="1941" w:author="Borja Gonzalez" w:date="2017-09-28T17:54:00Z">
                    <w:rPr>
                      <w:rFonts w:ascii="Monaco" w:hAnsi="Monaco" w:cs="Monaco"/>
                      <w:b/>
                      <w:bCs/>
                      <w:color w:val="000000"/>
                      <w:sz w:val="32"/>
                      <w:szCs w:val="32"/>
                      <w:lang w:val="en-US"/>
                    </w:rPr>
                  </w:rPrChange>
                </w:rPr>
                <w:t>.</w:t>
              </w:r>
              <w:r w:rsidRPr="0050601B">
                <w:rPr>
                  <w:noProof/>
                  <w:color w:val="000000"/>
                  <w:lang w:val="en-US"/>
                  <w:rPrChange w:id="1942" w:author="Borja Gonzalez" w:date="2017-09-28T17:54:00Z">
                    <w:rPr>
                      <w:rFonts w:ascii="Monaco" w:hAnsi="Monaco" w:cs="Monaco"/>
                      <w:color w:val="000000"/>
                      <w:sz w:val="32"/>
                      <w:szCs w:val="32"/>
                      <w:lang w:val="en-US"/>
                    </w:rPr>
                  </w:rPrChange>
                </w:rPr>
                <w:t>on</w:t>
              </w:r>
              <w:r w:rsidRPr="0050601B">
                <w:rPr>
                  <w:b/>
                  <w:bCs/>
                  <w:noProof/>
                  <w:color w:val="000000"/>
                  <w:lang w:val="en-US"/>
                  <w:rPrChange w:id="1943" w:author="Borja Gonzalez" w:date="2017-09-28T17:54:00Z">
                    <w:rPr>
                      <w:rFonts w:ascii="Monaco" w:hAnsi="Monaco" w:cs="Monaco"/>
                      <w:b/>
                      <w:bCs/>
                      <w:color w:val="000000"/>
                      <w:sz w:val="32"/>
                      <w:szCs w:val="32"/>
                      <w:lang w:val="en-US"/>
                    </w:rPr>
                  </w:rPrChange>
                </w:rPr>
                <w:t>(</w:t>
              </w:r>
              <w:r w:rsidRPr="0050601B">
                <w:rPr>
                  <w:noProof/>
                  <w:lang w:val="en-US"/>
                  <w:rPrChange w:id="1944" w:author="Borja Gonzalez" w:date="2017-09-28T17:54:00Z">
                    <w:rPr>
                      <w:rFonts w:ascii="Monaco" w:hAnsi="Monaco" w:cs="Monaco"/>
                      <w:color w:val="4E9A06"/>
                      <w:sz w:val="32"/>
                      <w:szCs w:val="32"/>
                      <w:lang w:val="en-US"/>
                    </w:rPr>
                  </w:rPrChange>
                </w:rPr>
                <w:t>"reload"</w:t>
              </w:r>
              <w:r w:rsidRPr="0050601B">
                <w:rPr>
                  <w:b/>
                  <w:bCs/>
                  <w:noProof/>
                  <w:color w:val="000000"/>
                  <w:lang w:val="en-US"/>
                  <w:rPrChange w:id="1945" w:author="Borja Gonzalez" w:date="2017-09-28T17:54:00Z">
                    <w:rPr>
                      <w:rFonts w:ascii="Monaco" w:hAnsi="Monaco" w:cs="Monaco"/>
                      <w:b/>
                      <w:bCs/>
                      <w:color w:val="000000"/>
                      <w:sz w:val="32"/>
                      <w:szCs w:val="32"/>
                      <w:lang w:val="en-US"/>
                    </w:rPr>
                  </w:rPrChange>
                </w:rPr>
                <w:t>,</w:t>
              </w:r>
              <w:r w:rsidRPr="0050601B">
                <w:rPr>
                  <w:noProof/>
                  <w:lang w:val="en-US"/>
                  <w:rPrChange w:id="1946" w:author="Borja Gonzalez" w:date="2017-09-28T17:54:00Z">
                    <w:rPr>
                      <w:rFonts w:ascii="Monaco" w:hAnsi="Monaco" w:cs="Monaco"/>
                      <w:sz w:val="32"/>
                      <w:szCs w:val="32"/>
                      <w:lang w:val="en-US"/>
                    </w:rPr>
                  </w:rPrChange>
                </w:rPr>
                <w:t xml:space="preserve"> </w:t>
              </w:r>
              <w:r w:rsidRPr="0050601B">
                <w:rPr>
                  <w:b/>
                  <w:bCs/>
                  <w:noProof/>
                  <w:color w:val="204A87"/>
                  <w:lang w:val="en-US"/>
                  <w:rPrChange w:id="1947" w:author="Borja Gonzalez" w:date="2017-09-28T17:54:00Z">
                    <w:rPr>
                      <w:rFonts w:ascii="Monaco" w:hAnsi="Monaco" w:cs="Monaco"/>
                      <w:b/>
                      <w:bCs/>
                      <w:color w:val="204A87"/>
                      <w:sz w:val="32"/>
                      <w:szCs w:val="32"/>
                      <w:lang w:val="en-US"/>
                    </w:rPr>
                  </w:rPrChange>
                </w:rPr>
                <w:t>function</w:t>
              </w:r>
              <w:r w:rsidRPr="0050601B">
                <w:rPr>
                  <w:noProof/>
                  <w:lang w:val="en-US"/>
                  <w:rPrChange w:id="1948" w:author="Borja Gonzalez" w:date="2017-09-28T17:54:00Z">
                    <w:rPr>
                      <w:rFonts w:ascii="Monaco" w:hAnsi="Monaco" w:cs="Monaco"/>
                      <w:sz w:val="32"/>
                      <w:szCs w:val="32"/>
                      <w:lang w:val="en-US"/>
                    </w:rPr>
                  </w:rPrChange>
                </w:rPr>
                <w:t xml:space="preserve"> </w:t>
              </w:r>
              <w:r w:rsidRPr="0050601B">
                <w:rPr>
                  <w:b/>
                  <w:bCs/>
                  <w:noProof/>
                  <w:color w:val="000000"/>
                  <w:lang w:val="en-US"/>
                  <w:rPrChange w:id="1949" w:author="Borja Gonzalez" w:date="2017-09-28T17:54:00Z">
                    <w:rPr>
                      <w:rFonts w:ascii="Monaco" w:hAnsi="Monaco" w:cs="Monaco"/>
                      <w:b/>
                      <w:bCs/>
                      <w:color w:val="000000"/>
                      <w:sz w:val="32"/>
                      <w:szCs w:val="32"/>
                      <w:lang w:val="en-US"/>
                    </w:rPr>
                  </w:rPrChange>
                </w:rPr>
                <w:t>(</w:t>
              </w:r>
              <w:r w:rsidRPr="0050601B">
                <w:rPr>
                  <w:noProof/>
                  <w:color w:val="000000"/>
                  <w:lang w:val="en-US"/>
                  <w:rPrChange w:id="1950" w:author="Borja Gonzalez" w:date="2017-09-28T17:54:00Z">
                    <w:rPr>
                      <w:rFonts w:ascii="Monaco" w:hAnsi="Monaco" w:cs="Monaco"/>
                      <w:color w:val="000000"/>
                      <w:sz w:val="32"/>
                      <w:szCs w:val="32"/>
                      <w:lang w:val="en-US"/>
                    </w:rPr>
                  </w:rPrChange>
                </w:rPr>
                <w:t>data</w:t>
              </w:r>
              <w:r w:rsidRPr="0050601B">
                <w:rPr>
                  <w:b/>
                  <w:bCs/>
                  <w:noProof/>
                  <w:color w:val="000000"/>
                  <w:lang w:val="en-US"/>
                  <w:rPrChange w:id="1951" w:author="Borja Gonzalez" w:date="2017-09-28T17:54:00Z">
                    <w:rPr>
                      <w:rFonts w:ascii="Monaco" w:hAnsi="Monaco" w:cs="Monaco"/>
                      <w:b/>
                      <w:bCs/>
                      <w:color w:val="000000"/>
                      <w:sz w:val="32"/>
                      <w:szCs w:val="32"/>
                      <w:lang w:val="en-US"/>
                    </w:rPr>
                  </w:rPrChange>
                </w:rPr>
                <w:t>)</w:t>
              </w:r>
              <w:r w:rsidRPr="0050601B">
                <w:rPr>
                  <w:noProof/>
                  <w:lang w:val="en-US"/>
                  <w:rPrChange w:id="1952" w:author="Borja Gonzalez" w:date="2017-09-28T17:54:00Z">
                    <w:rPr>
                      <w:rFonts w:ascii="Monaco" w:hAnsi="Monaco" w:cs="Monaco"/>
                      <w:sz w:val="32"/>
                      <w:szCs w:val="32"/>
                      <w:lang w:val="en-US"/>
                    </w:rPr>
                  </w:rPrChange>
                </w:rPr>
                <w:t xml:space="preserve"> </w:t>
              </w:r>
              <w:r w:rsidRPr="0050601B">
                <w:rPr>
                  <w:b/>
                  <w:bCs/>
                  <w:noProof/>
                  <w:color w:val="000000"/>
                  <w:lang w:val="en-US"/>
                  <w:rPrChange w:id="1953"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1954" w:author="Borja Gonzalez" w:date="2017-09-28T17:54:00Z"/>
                <w:noProof/>
                <w:lang w:val="en-US"/>
                <w:rPrChange w:id="1955" w:author="Borja Gonzalez" w:date="2017-09-28T17:54:00Z">
                  <w:rPr>
                    <w:ins w:id="1956" w:author="Borja Gonzalez" w:date="2017-09-28T17:54:00Z"/>
                    <w:rFonts w:ascii="Monaco" w:eastAsiaTheme="majorEastAsia" w:hAnsi="Monaco" w:cs="Monaco"/>
                    <w:color w:val="243F60" w:themeColor="accent1" w:themeShade="7F"/>
                    <w:sz w:val="32"/>
                    <w:szCs w:val="32"/>
                    <w:lang w:val="en-US"/>
                  </w:rPr>
                </w:rPrChange>
              </w:rPr>
              <w:pPrChange w:id="1957" w:author="GONZALEZ DIAZ, BORJA" w:date="2017-09-29T19:28:00Z">
                <w:pPr>
                  <w:keepNext/>
                  <w:keepLines/>
                  <w:widowControl w:val="0"/>
                  <w:autoSpaceDE w:val="0"/>
                  <w:autoSpaceDN w:val="0"/>
                  <w:adjustRightInd w:val="0"/>
                  <w:spacing w:before="200"/>
                  <w:outlineLvl w:val="4"/>
                </w:pPr>
              </w:pPrChange>
            </w:pPr>
            <w:ins w:id="1958" w:author="Borja Gonzalez" w:date="2017-09-28T17:54:00Z">
              <w:r w:rsidRPr="0050601B">
                <w:rPr>
                  <w:noProof/>
                  <w:lang w:val="en-US"/>
                  <w:rPrChange w:id="1959" w:author="Borja Gonzalez" w:date="2017-09-28T17:54:00Z">
                    <w:rPr>
                      <w:rFonts w:ascii="Monaco" w:hAnsi="Monaco" w:cs="Monaco"/>
                      <w:sz w:val="32"/>
                      <w:szCs w:val="32"/>
                      <w:lang w:val="en-US"/>
                    </w:rPr>
                  </w:rPrChange>
                </w:rPr>
                <w:t xml:space="preserve">    </w:t>
              </w:r>
              <w:r w:rsidRPr="0050601B">
                <w:rPr>
                  <w:noProof/>
                  <w:lang w:val="en-US"/>
                  <w:rPrChange w:id="1960" w:author="Borja Gonzalez" w:date="2017-09-28T17:54:00Z">
                    <w:rPr>
                      <w:rFonts w:ascii="Monaco" w:hAnsi="Monaco" w:cs="Monaco"/>
                      <w:sz w:val="32"/>
                      <w:szCs w:val="32"/>
                      <w:lang w:val="en-US"/>
                    </w:rPr>
                  </w:rPrChange>
                </w:rPr>
                <w:tab/>
              </w:r>
              <w:r w:rsidRPr="0050601B">
                <w:rPr>
                  <w:noProof/>
                  <w:color w:val="000000"/>
                  <w:lang w:val="en-US"/>
                  <w:rPrChange w:id="1961" w:author="Borja Gonzalez" w:date="2017-09-28T17:54:00Z">
                    <w:rPr>
                      <w:rFonts w:ascii="Monaco" w:hAnsi="Monaco" w:cs="Monaco"/>
                      <w:color w:val="000000"/>
                      <w:sz w:val="32"/>
                      <w:szCs w:val="32"/>
                      <w:lang w:val="en-US"/>
                    </w:rPr>
                  </w:rPrChange>
                </w:rPr>
                <w:t>location</w:t>
              </w:r>
              <w:r w:rsidRPr="0050601B">
                <w:rPr>
                  <w:b/>
                  <w:bCs/>
                  <w:noProof/>
                  <w:color w:val="000000"/>
                  <w:lang w:val="en-US"/>
                  <w:rPrChange w:id="1962" w:author="Borja Gonzalez" w:date="2017-09-28T17:54:00Z">
                    <w:rPr>
                      <w:rFonts w:ascii="Monaco" w:hAnsi="Monaco" w:cs="Monaco"/>
                      <w:b/>
                      <w:bCs/>
                      <w:color w:val="000000"/>
                      <w:sz w:val="32"/>
                      <w:szCs w:val="32"/>
                      <w:lang w:val="en-US"/>
                    </w:rPr>
                  </w:rPrChange>
                </w:rPr>
                <w:t>.</w:t>
              </w:r>
              <w:r w:rsidRPr="0050601B">
                <w:rPr>
                  <w:noProof/>
                  <w:color w:val="000000"/>
                  <w:lang w:val="en-US"/>
                  <w:rPrChange w:id="1963" w:author="Borja Gonzalez" w:date="2017-09-28T17:54:00Z">
                    <w:rPr>
                      <w:rFonts w:ascii="Monaco" w:hAnsi="Monaco" w:cs="Monaco"/>
                      <w:color w:val="000000"/>
                      <w:sz w:val="32"/>
                      <w:szCs w:val="32"/>
                      <w:lang w:val="en-US"/>
                    </w:rPr>
                  </w:rPrChange>
                </w:rPr>
                <w:t>reload</w:t>
              </w:r>
              <w:r w:rsidRPr="0050601B">
                <w:rPr>
                  <w:b/>
                  <w:bCs/>
                  <w:noProof/>
                  <w:color w:val="000000"/>
                  <w:lang w:val="en-US"/>
                  <w:rPrChange w:id="1964"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1965" w:author="Borja Gonzalez" w:date="2017-09-28T17:54:00Z"/>
                <w:noProof/>
                <w:lang w:val="en-US"/>
                <w:rPrChange w:id="1966" w:author="Borja Gonzalez" w:date="2017-09-28T17:54:00Z">
                  <w:rPr>
                    <w:ins w:id="1967" w:author="Borja Gonzalez" w:date="2017-09-28T17:54:00Z"/>
                    <w:rFonts w:ascii="Monaco" w:eastAsiaTheme="majorEastAsia" w:hAnsi="Monaco" w:cs="Monaco"/>
                    <w:color w:val="243F60" w:themeColor="accent1" w:themeShade="7F"/>
                    <w:sz w:val="32"/>
                    <w:szCs w:val="32"/>
                    <w:lang w:val="en-US"/>
                  </w:rPr>
                </w:rPrChange>
              </w:rPr>
              <w:pPrChange w:id="1968" w:author="GONZALEZ DIAZ, BORJA" w:date="2017-09-29T19:28:00Z">
                <w:pPr>
                  <w:keepNext/>
                  <w:keepLines/>
                  <w:widowControl w:val="0"/>
                  <w:autoSpaceDE w:val="0"/>
                  <w:autoSpaceDN w:val="0"/>
                  <w:adjustRightInd w:val="0"/>
                  <w:spacing w:before="200"/>
                  <w:outlineLvl w:val="4"/>
                </w:pPr>
              </w:pPrChange>
            </w:pPr>
            <w:ins w:id="1969" w:author="Borja Gonzalez" w:date="2017-09-28T17:54:00Z">
              <w:r w:rsidRPr="0050601B">
                <w:rPr>
                  <w:noProof/>
                  <w:lang w:val="en-US"/>
                  <w:rPrChange w:id="1970" w:author="Borja Gonzalez" w:date="2017-09-28T17:54:00Z">
                    <w:rPr>
                      <w:rFonts w:ascii="Monaco" w:hAnsi="Monaco" w:cs="Monaco"/>
                      <w:sz w:val="32"/>
                      <w:szCs w:val="32"/>
                      <w:lang w:val="en-US"/>
                    </w:rPr>
                  </w:rPrChange>
                </w:rPr>
                <w:tab/>
              </w:r>
              <w:r w:rsidRPr="0050601B">
                <w:rPr>
                  <w:b/>
                  <w:bCs/>
                  <w:noProof/>
                  <w:color w:val="000000"/>
                  <w:lang w:val="en-US"/>
                  <w:rPrChange w:id="1971"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972"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1973" w:author="Borja Gonzalez" w:date="2017-09-29T12:48:00Z">
        <w:r>
          <w:t>E</w:t>
        </w:r>
      </w:ins>
      <w:r w:rsidR="009C33EB">
        <w:t>st</w:t>
      </w:r>
      <w:r w:rsidR="00BC4CE1">
        <w:t>e</w:t>
      </w:r>
      <w:r w:rsidR="009C33EB">
        <w:t xml:space="preserve"> código se encuentra en el navegador y espera a que el servidor confirme </w:t>
      </w:r>
      <w:r w:rsidR="009C33EB">
        <w:tab/>
        <w:t xml:space="preserve">que se han borrado los datos. Una vez recibida la confirmación, el navegador realiza un </w:t>
      </w:r>
      <w:proofErr w:type="gramStart"/>
      <w:r w:rsidR="009C33EB">
        <w:t>location.reload</w:t>
      </w:r>
      <w:proofErr w:type="gramEnd"/>
      <w:r w:rsidR="009C33EB">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974" w:author="Borja Gonzalez" w:date="2017-09-28T18:55:00Z"/>
        </w:rPr>
      </w:pPr>
    </w:p>
    <w:p w14:paraId="37C16D15" w14:textId="0F8E1F5E" w:rsidR="00DF2E7D" w:rsidDel="00AD3CBB" w:rsidRDefault="00520C5F" w:rsidP="00441A84">
      <w:pPr>
        <w:rPr>
          <w:del w:id="1975" w:author="Borja Gonzalez" w:date="2017-09-28T18:55:00Z"/>
        </w:rPr>
      </w:pPr>
      <w:del w:id="1976"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977" w:author="Borja Gonzalez" w:date="2017-09-28T18:53:00Z"/>
        </w:rPr>
      </w:pPr>
      <w:del w:id="1978"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1979" w:author="Borja Gonzalez" w:date="2017-09-28T18:53:00Z"/>
        </w:trPr>
        <w:tc>
          <w:tcPr>
            <w:tcW w:w="8856" w:type="dxa"/>
          </w:tcPr>
          <w:p w14:paraId="3F9C5954" w14:textId="77777777" w:rsidR="00AD3CBB" w:rsidRPr="00AD3CBB" w:rsidRDefault="00AD3CBB">
            <w:pPr>
              <w:rPr>
                <w:ins w:id="1980" w:author="Borja Gonzalez" w:date="2017-09-28T18:54:00Z"/>
                <w:noProof/>
                <w:lang w:val="en-US"/>
                <w:rPrChange w:id="1981" w:author="Borja Gonzalez" w:date="2017-09-28T18:55:00Z">
                  <w:rPr>
                    <w:ins w:id="1982" w:author="Borja Gonzalez" w:date="2017-09-28T18:54:00Z"/>
                    <w:rFonts w:ascii="Monaco" w:eastAsiaTheme="majorEastAsia" w:hAnsi="Monaco" w:cs="Monaco"/>
                    <w:noProof/>
                    <w:color w:val="243F60" w:themeColor="accent1" w:themeShade="7F"/>
                    <w:sz w:val="20"/>
                    <w:szCs w:val="20"/>
                    <w:lang w:val="en-US"/>
                  </w:rPr>
                </w:rPrChange>
              </w:rPr>
              <w:pPrChange w:id="1983" w:author="GONZALEZ DIAZ, BORJA" w:date="2017-09-29T19:28:00Z">
                <w:pPr>
                  <w:keepNext/>
                  <w:keepLines/>
                  <w:widowControl w:val="0"/>
                  <w:autoSpaceDE w:val="0"/>
                  <w:autoSpaceDN w:val="0"/>
                  <w:adjustRightInd w:val="0"/>
                  <w:spacing w:before="200"/>
                  <w:outlineLvl w:val="4"/>
                </w:pPr>
              </w:pPrChange>
            </w:pPr>
            <w:ins w:id="1984"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1985" w:author="Borja Gonzalez" w:date="2017-09-28T18:54:00Z"/>
                <w:noProof/>
                <w:lang w:val="es-ES"/>
                <w:rPrChange w:id="1986" w:author="Rodrigo García" w:date="2017-09-29T10:05:00Z">
                  <w:rPr>
                    <w:ins w:id="1987" w:author="Borja Gonzalez" w:date="2017-09-28T18:54:00Z"/>
                    <w:rFonts w:ascii="Monaco" w:eastAsiaTheme="majorEastAsia" w:hAnsi="Monaco" w:cs="Monaco"/>
                    <w:noProof/>
                    <w:color w:val="243F60" w:themeColor="accent1" w:themeShade="7F"/>
                    <w:sz w:val="20"/>
                    <w:szCs w:val="20"/>
                    <w:lang w:val="en-US"/>
                  </w:rPr>
                </w:rPrChange>
              </w:rPr>
              <w:pPrChange w:id="1988" w:author="GONZALEZ DIAZ, BORJA" w:date="2017-09-29T19:28:00Z">
                <w:pPr>
                  <w:keepNext/>
                  <w:keepLines/>
                  <w:widowControl w:val="0"/>
                  <w:autoSpaceDE w:val="0"/>
                  <w:autoSpaceDN w:val="0"/>
                  <w:adjustRightInd w:val="0"/>
                  <w:spacing w:before="200"/>
                  <w:outlineLvl w:val="4"/>
                </w:pPr>
              </w:pPrChange>
            </w:pPr>
            <w:ins w:id="1989" w:author="Borja Gonzalez" w:date="2017-09-28T18:54:00Z">
              <w:r w:rsidRPr="00AD3CBB">
                <w:rPr>
                  <w:noProof/>
                  <w:lang w:val="en-US"/>
                </w:rPr>
                <w:t xml:space="preserve">    </w:t>
              </w:r>
              <w:r w:rsidRPr="0079203F">
                <w:rPr>
                  <w:noProof/>
                  <w:lang w:val="es-ES"/>
                  <w:rPrChange w:id="1990"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1991" w:author="Rodrigo García" w:date="2017-09-29T10:05:00Z">
                    <w:rPr>
                      <w:rFonts w:ascii="Monaco" w:hAnsi="Monaco" w:cs="Monaco"/>
                      <w:b/>
                      <w:bCs/>
                      <w:noProof/>
                      <w:color w:val="CE5C00"/>
                      <w:sz w:val="20"/>
                      <w:szCs w:val="20"/>
                      <w:lang w:val="en-US"/>
                    </w:rPr>
                  </w:rPrChange>
                </w:rPr>
                <w:t>=</w:t>
              </w:r>
              <w:r w:rsidRPr="0079203F">
                <w:rPr>
                  <w:noProof/>
                  <w:lang w:val="es-ES"/>
                  <w:rPrChange w:id="1992" w:author="Rodrigo García" w:date="2017-09-29T10:05:00Z">
                    <w:rPr>
                      <w:rFonts w:ascii="Monaco" w:hAnsi="Monaco" w:cs="Monaco"/>
                      <w:noProof/>
                      <w:sz w:val="20"/>
                      <w:szCs w:val="20"/>
                      <w:lang w:val="en-US"/>
                    </w:rPr>
                  </w:rPrChange>
                </w:rPr>
                <w:t xml:space="preserve"> JSON</w:t>
              </w:r>
              <w:r w:rsidRPr="0079203F">
                <w:rPr>
                  <w:b/>
                  <w:bCs/>
                  <w:noProof/>
                  <w:lang w:val="es-ES"/>
                  <w:rPrChange w:id="1993" w:author="Rodrigo García" w:date="2017-09-29T10:05:00Z">
                    <w:rPr>
                      <w:rFonts w:ascii="Monaco" w:hAnsi="Monaco" w:cs="Monaco"/>
                      <w:b/>
                      <w:bCs/>
                      <w:noProof/>
                      <w:color w:val="000000"/>
                      <w:sz w:val="20"/>
                      <w:szCs w:val="20"/>
                      <w:lang w:val="en-US"/>
                    </w:rPr>
                  </w:rPrChange>
                </w:rPr>
                <w:t>.</w:t>
              </w:r>
              <w:r w:rsidRPr="0079203F">
                <w:rPr>
                  <w:noProof/>
                  <w:lang w:val="es-ES"/>
                  <w:rPrChange w:id="1994" w:author="Rodrigo García" w:date="2017-09-29T10:05:00Z">
                    <w:rPr>
                      <w:rFonts w:ascii="Monaco" w:hAnsi="Monaco" w:cs="Monaco"/>
                      <w:noProof/>
                      <w:color w:val="000000"/>
                      <w:sz w:val="20"/>
                      <w:szCs w:val="20"/>
                      <w:lang w:val="en-US"/>
                    </w:rPr>
                  </w:rPrChange>
                </w:rPr>
                <w:t>parse</w:t>
              </w:r>
              <w:r w:rsidRPr="0079203F">
                <w:rPr>
                  <w:b/>
                  <w:bCs/>
                  <w:noProof/>
                  <w:lang w:val="es-ES"/>
                  <w:rPrChange w:id="1995" w:author="Rodrigo García" w:date="2017-09-29T10:05:00Z">
                    <w:rPr>
                      <w:rFonts w:ascii="Monaco" w:hAnsi="Monaco" w:cs="Monaco"/>
                      <w:b/>
                      <w:bCs/>
                      <w:noProof/>
                      <w:color w:val="000000"/>
                      <w:sz w:val="20"/>
                      <w:szCs w:val="20"/>
                      <w:lang w:val="en-US"/>
                    </w:rPr>
                  </w:rPrChange>
                </w:rPr>
                <w:t>(</w:t>
              </w:r>
              <w:r w:rsidRPr="0079203F">
                <w:rPr>
                  <w:noProof/>
                  <w:lang w:val="es-ES"/>
                  <w:rPrChange w:id="1996" w:author="Rodrigo García" w:date="2017-09-29T10:05:00Z">
                    <w:rPr>
                      <w:rFonts w:ascii="Monaco" w:hAnsi="Monaco" w:cs="Monaco"/>
                      <w:noProof/>
                      <w:color w:val="000000"/>
                      <w:sz w:val="20"/>
                      <w:szCs w:val="20"/>
                      <w:lang w:val="en-US"/>
                    </w:rPr>
                  </w:rPrChange>
                </w:rPr>
                <w:t>info</w:t>
              </w:r>
              <w:r w:rsidRPr="0079203F">
                <w:rPr>
                  <w:b/>
                  <w:bCs/>
                  <w:noProof/>
                  <w:lang w:val="es-ES"/>
                  <w:rPrChange w:id="1997"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1998" w:author="Borja Gonzalez" w:date="2017-09-28T18:54:00Z"/>
                <w:b/>
                <w:bCs/>
                <w:noProof/>
                <w:color w:val="204A87"/>
                <w:lang w:val="es-ES"/>
                <w:rPrChange w:id="1999" w:author="Rodrigo García" w:date="2017-09-29T10:05:00Z">
                  <w:rPr>
                    <w:ins w:id="2000" w:author="Borja Gonzalez" w:date="2017-09-28T18:54:00Z"/>
                    <w:rFonts w:ascii="Monaco" w:hAnsi="Monaco" w:cs="Monaco"/>
                    <w:b/>
                    <w:bCs/>
                    <w:color w:val="204A87"/>
                    <w:lang w:val="en-US"/>
                  </w:rPr>
                </w:rPrChange>
              </w:rPr>
              <w:pPrChange w:id="2001" w:author="GONZALEZ DIAZ, BORJA" w:date="2017-09-29T19:28:00Z">
                <w:pPr>
                  <w:widowControl w:val="0"/>
                  <w:autoSpaceDE w:val="0"/>
                  <w:autoSpaceDN w:val="0"/>
                  <w:adjustRightInd w:val="0"/>
                </w:pPr>
              </w:pPrChange>
            </w:pPr>
          </w:p>
          <w:p w14:paraId="2AF6E907" w14:textId="77777777" w:rsidR="00AD3CBB" w:rsidRPr="0079203F" w:rsidRDefault="00AD3CBB">
            <w:pPr>
              <w:rPr>
                <w:ins w:id="2002" w:author="Borja Gonzalez" w:date="2017-09-28T18:53:00Z"/>
                <w:noProof/>
                <w:lang w:val="es-ES"/>
                <w:rPrChange w:id="2003" w:author="Rodrigo García" w:date="2017-09-29T10:05:00Z">
                  <w:rPr>
                    <w:ins w:id="2004" w:author="Borja Gonzalez" w:date="2017-09-28T18:53:00Z"/>
                    <w:rFonts w:ascii="Monaco" w:eastAsiaTheme="majorEastAsia" w:hAnsi="Monaco" w:cs="Monaco"/>
                    <w:color w:val="243F60" w:themeColor="accent1" w:themeShade="7F"/>
                    <w:sz w:val="32"/>
                    <w:szCs w:val="32"/>
                    <w:lang w:val="en-US"/>
                  </w:rPr>
                </w:rPrChange>
              </w:rPr>
              <w:pPrChange w:id="2005" w:author="GONZALEZ DIAZ, BORJA" w:date="2017-09-29T19:28:00Z">
                <w:pPr>
                  <w:keepNext/>
                  <w:keepLines/>
                  <w:widowControl w:val="0"/>
                  <w:autoSpaceDE w:val="0"/>
                  <w:autoSpaceDN w:val="0"/>
                  <w:adjustRightInd w:val="0"/>
                  <w:spacing w:before="200"/>
                  <w:outlineLvl w:val="4"/>
                </w:pPr>
              </w:pPrChange>
            </w:pPr>
            <w:ins w:id="2006" w:author="Borja Gonzalez" w:date="2017-09-28T18:53:00Z">
              <w:r w:rsidRPr="0079203F">
                <w:rPr>
                  <w:b/>
                  <w:bCs/>
                  <w:noProof/>
                  <w:color w:val="204A87"/>
                  <w:lang w:val="es-ES"/>
                  <w:rPrChange w:id="2007" w:author="Rodrigo García" w:date="2017-09-29T10:05:00Z">
                    <w:rPr>
                      <w:rFonts w:ascii="Monaco" w:hAnsi="Monaco" w:cs="Monaco"/>
                      <w:b/>
                      <w:bCs/>
                      <w:color w:val="204A87"/>
                      <w:sz w:val="32"/>
                      <w:szCs w:val="32"/>
                      <w:lang w:val="en-US"/>
                    </w:rPr>
                  </w:rPrChange>
                </w:rPr>
                <w:t>function</w:t>
              </w:r>
              <w:r w:rsidRPr="0079203F">
                <w:rPr>
                  <w:noProof/>
                  <w:lang w:val="es-ES"/>
                  <w:rPrChange w:id="2008" w:author="Rodrigo García" w:date="2017-09-29T10:05:00Z">
                    <w:rPr>
                      <w:rFonts w:ascii="Monaco" w:hAnsi="Monaco" w:cs="Monaco"/>
                      <w:sz w:val="32"/>
                      <w:szCs w:val="32"/>
                      <w:lang w:val="en-US"/>
                    </w:rPr>
                  </w:rPrChange>
                </w:rPr>
                <w:t xml:space="preserve"> borrar_paciente</w:t>
              </w:r>
              <w:r w:rsidRPr="0079203F">
                <w:rPr>
                  <w:b/>
                  <w:bCs/>
                  <w:noProof/>
                  <w:lang w:val="es-ES"/>
                  <w:rPrChange w:id="2009" w:author="Rodrigo García" w:date="2017-09-29T10:05:00Z">
                    <w:rPr>
                      <w:rFonts w:ascii="Monaco" w:hAnsi="Monaco" w:cs="Monaco"/>
                      <w:b/>
                      <w:bCs/>
                      <w:color w:val="000000"/>
                      <w:sz w:val="32"/>
                      <w:szCs w:val="32"/>
                      <w:lang w:val="en-US"/>
                    </w:rPr>
                  </w:rPrChange>
                </w:rPr>
                <w:t>(</w:t>
              </w:r>
              <w:r w:rsidRPr="0079203F">
                <w:rPr>
                  <w:noProof/>
                  <w:lang w:val="es-ES"/>
                  <w:rPrChange w:id="2010" w:author="Rodrigo García" w:date="2017-09-29T10:05:00Z">
                    <w:rPr>
                      <w:rFonts w:ascii="Monaco" w:hAnsi="Monaco" w:cs="Monaco"/>
                      <w:color w:val="000000"/>
                      <w:sz w:val="32"/>
                      <w:szCs w:val="32"/>
                      <w:lang w:val="en-US"/>
                    </w:rPr>
                  </w:rPrChange>
                </w:rPr>
                <w:t>N_p</w:t>
              </w:r>
              <w:r w:rsidRPr="0079203F">
                <w:rPr>
                  <w:b/>
                  <w:bCs/>
                  <w:noProof/>
                  <w:lang w:val="es-ES"/>
                  <w:rPrChange w:id="2011" w:author="Rodrigo García" w:date="2017-09-29T10:05:00Z">
                    <w:rPr>
                      <w:rFonts w:ascii="Monaco" w:hAnsi="Monaco" w:cs="Monaco"/>
                      <w:b/>
                      <w:bCs/>
                      <w:color w:val="000000"/>
                      <w:sz w:val="32"/>
                      <w:szCs w:val="32"/>
                      <w:lang w:val="en-US"/>
                    </w:rPr>
                  </w:rPrChange>
                </w:rPr>
                <w:t>,</w:t>
              </w:r>
              <w:r w:rsidRPr="0079203F">
                <w:rPr>
                  <w:noProof/>
                  <w:lang w:val="es-ES"/>
                  <w:rPrChange w:id="2012" w:author="Rodrigo García" w:date="2017-09-29T10:05:00Z">
                    <w:rPr>
                      <w:rFonts w:ascii="Monaco" w:hAnsi="Monaco" w:cs="Monaco"/>
                      <w:color w:val="000000"/>
                      <w:sz w:val="32"/>
                      <w:szCs w:val="32"/>
                      <w:lang w:val="en-US"/>
                    </w:rPr>
                  </w:rPrChange>
                </w:rPr>
                <w:t>nombre</w:t>
              </w:r>
              <w:r w:rsidRPr="0079203F">
                <w:rPr>
                  <w:b/>
                  <w:bCs/>
                  <w:noProof/>
                  <w:lang w:val="es-ES"/>
                  <w:rPrChange w:id="2013"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014" w:author="Borja Gonzalez" w:date="2017-09-28T18:53:00Z"/>
                <w:noProof/>
                <w:lang w:val="es-ES"/>
                <w:rPrChange w:id="2015" w:author="Rodrigo García" w:date="2017-09-29T10:05:00Z">
                  <w:rPr>
                    <w:ins w:id="2016" w:author="Borja Gonzalez" w:date="2017-09-28T18:53:00Z"/>
                    <w:rFonts w:ascii="Monaco" w:eastAsiaTheme="majorEastAsia" w:hAnsi="Monaco" w:cs="Monaco"/>
                    <w:color w:val="243F60" w:themeColor="accent1" w:themeShade="7F"/>
                    <w:sz w:val="32"/>
                    <w:szCs w:val="32"/>
                    <w:lang w:val="en-US"/>
                  </w:rPr>
                </w:rPrChange>
              </w:rPr>
              <w:pPrChange w:id="2017" w:author="GONZALEZ DIAZ, BORJA" w:date="2017-09-29T19:28:00Z">
                <w:pPr>
                  <w:keepNext/>
                  <w:keepLines/>
                  <w:widowControl w:val="0"/>
                  <w:autoSpaceDE w:val="0"/>
                  <w:autoSpaceDN w:val="0"/>
                  <w:adjustRightInd w:val="0"/>
                  <w:spacing w:before="200"/>
                  <w:outlineLvl w:val="4"/>
                </w:pPr>
              </w:pPrChange>
            </w:pPr>
            <w:ins w:id="2018" w:author="Borja Gonzalez" w:date="2017-09-28T18:53:00Z">
              <w:r w:rsidRPr="0079203F">
                <w:rPr>
                  <w:noProof/>
                  <w:lang w:val="es-ES"/>
                  <w:rPrChange w:id="2019" w:author="Rodrigo García" w:date="2017-09-29T10:05:00Z">
                    <w:rPr>
                      <w:rFonts w:ascii="Monaco" w:hAnsi="Monaco" w:cs="Monaco"/>
                      <w:sz w:val="32"/>
                      <w:szCs w:val="32"/>
                      <w:lang w:val="en-US"/>
                    </w:rPr>
                  </w:rPrChange>
                </w:rPr>
                <w:tab/>
              </w:r>
              <w:r w:rsidRPr="0079203F">
                <w:rPr>
                  <w:b/>
                  <w:bCs/>
                  <w:noProof/>
                  <w:color w:val="204A87"/>
                  <w:lang w:val="es-ES"/>
                  <w:rPrChange w:id="2020" w:author="Rodrigo García" w:date="2017-09-29T10:05:00Z">
                    <w:rPr>
                      <w:rFonts w:ascii="Monaco" w:hAnsi="Monaco" w:cs="Monaco"/>
                      <w:b/>
                      <w:bCs/>
                      <w:color w:val="204A87"/>
                      <w:sz w:val="32"/>
                      <w:szCs w:val="32"/>
                      <w:lang w:val="en-US"/>
                    </w:rPr>
                  </w:rPrChange>
                </w:rPr>
                <w:t>var</w:t>
              </w:r>
              <w:r w:rsidRPr="0079203F">
                <w:rPr>
                  <w:noProof/>
                  <w:lang w:val="es-ES"/>
                  <w:rPrChange w:id="2021" w:author="Rodrigo García" w:date="2017-09-29T10:05:00Z">
                    <w:rPr>
                      <w:rFonts w:ascii="Monaco" w:hAnsi="Monaco" w:cs="Monaco"/>
                      <w:sz w:val="32"/>
                      <w:szCs w:val="32"/>
                      <w:lang w:val="en-US"/>
                    </w:rPr>
                  </w:rPrChange>
                </w:rPr>
                <w:t xml:space="preserve"> y </w:t>
              </w:r>
              <w:r w:rsidRPr="0079203F">
                <w:rPr>
                  <w:b/>
                  <w:bCs/>
                  <w:noProof/>
                  <w:color w:val="CE5C00"/>
                  <w:lang w:val="es-ES"/>
                  <w:rPrChange w:id="2022" w:author="Rodrigo García" w:date="2017-09-29T10:05:00Z">
                    <w:rPr>
                      <w:rFonts w:ascii="Monaco" w:hAnsi="Monaco" w:cs="Monaco"/>
                      <w:b/>
                      <w:bCs/>
                      <w:color w:val="CE5C00"/>
                      <w:sz w:val="32"/>
                      <w:szCs w:val="32"/>
                      <w:lang w:val="en-US"/>
                    </w:rPr>
                  </w:rPrChange>
                </w:rPr>
                <w:t>=</w:t>
              </w:r>
              <w:r w:rsidRPr="0079203F">
                <w:rPr>
                  <w:noProof/>
                  <w:lang w:val="es-ES"/>
                  <w:rPrChange w:id="2023" w:author="Rodrigo García" w:date="2017-09-29T10:05:00Z">
                    <w:rPr>
                      <w:rFonts w:ascii="Monaco" w:hAnsi="Monaco" w:cs="Monaco"/>
                      <w:sz w:val="32"/>
                      <w:szCs w:val="32"/>
                      <w:lang w:val="en-US"/>
                    </w:rPr>
                  </w:rPrChange>
                </w:rPr>
                <w:t xml:space="preserve"> confirm</w:t>
              </w:r>
              <w:r w:rsidRPr="0079203F">
                <w:rPr>
                  <w:b/>
                  <w:bCs/>
                  <w:noProof/>
                  <w:lang w:val="es-ES"/>
                  <w:rPrChange w:id="2024" w:author="Rodrigo García" w:date="2017-09-29T10:05:00Z">
                    <w:rPr>
                      <w:rFonts w:ascii="Monaco" w:hAnsi="Monaco" w:cs="Monaco"/>
                      <w:b/>
                      <w:bCs/>
                      <w:color w:val="000000"/>
                      <w:sz w:val="32"/>
                      <w:szCs w:val="32"/>
                      <w:lang w:val="en-US"/>
                    </w:rPr>
                  </w:rPrChange>
                </w:rPr>
                <w:t>(</w:t>
              </w:r>
              <w:r w:rsidRPr="0079203F">
                <w:rPr>
                  <w:noProof/>
                  <w:color w:val="4E9A06"/>
                  <w:lang w:val="es-ES"/>
                  <w:rPrChange w:id="2025"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026"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027" w:author="Borja Gonzalez" w:date="2017-09-28T18:53:00Z"/>
                <w:noProof/>
                <w:lang w:val="es-ES"/>
                <w:rPrChange w:id="2028" w:author="Rodrigo García" w:date="2017-09-29T10:05:00Z">
                  <w:rPr>
                    <w:ins w:id="2029" w:author="Borja Gonzalez" w:date="2017-09-28T18:53:00Z"/>
                    <w:rFonts w:ascii="Monaco" w:eastAsiaTheme="majorEastAsia" w:hAnsi="Monaco" w:cs="Monaco"/>
                    <w:color w:val="243F60" w:themeColor="accent1" w:themeShade="7F"/>
                    <w:sz w:val="32"/>
                    <w:szCs w:val="32"/>
                    <w:lang w:val="en-US"/>
                  </w:rPr>
                </w:rPrChange>
              </w:rPr>
              <w:pPrChange w:id="2030" w:author="GONZALEZ DIAZ, BORJA" w:date="2017-09-29T19:28:00Z">
                <w:pPr>
                  <w:keepNext/>
                  <w:keepLines/>
                  <w:widowControl w:val="0"/>
                  <w:autoSpaceDE w:val="0"/>
                  <w:autoSpaceDN w:val="0"/>
                  <w:adjustRightInd w:val="0"/>
                  <w:spacing w:before="200"/>
                  <w:outlineLvl w:val="4"/>
                </w:pPr>
              </w:pPrChange>
            </w:pPr>
            <w:ins w:id="2031" w:author="Borja Gonzalez" w:date="2017-09-28T18:53:00Z">
              <w:r w:rsidRPr="0079203F">
                <w:rPr>
                  <w:noProof/>
                  <w:lang w:val="es-ES"/>
                  <w:rPrChange w:id="2032" w:author="Rodrigo García" w:date="2017-09-29T10:05:00Z">
                    <w:rPr>
                      <w:rFonts w:ascii="Monaco" w:hAnsi="Monaco" w:cs="Monaco"/>
                      <w:sz w:val="32"/>
                      <w:szCs w:val="32"/>
                      <w:lang w:val="en-US"/>
                    </w:rPr>
                  </w:rPrChange>
                </w:rPr>
                <w:t xml:space="preserve">    </w:t>
              </w:r>
              <w:r w:rsidRPr="0079203F">
                <w:rPr>
                  <w:b/>
                  <w:bCs/>
                  <w:noProof/>
                  <w:color w:val="204A87"/>
                  <w:lang w:val="es-ES"/>
                  <w:rPrChange w:id="2033" w:author="Rodrigo García" w:date="2017-09-29T10:05:00Z">
                    <w:rPr>
                      <w:rFonts w:ascii="Monaco" w:hAnsi="Monaco" w:cs="Monaco"/>
                      <w:b/>
                      <w:bCs/>
                      <w:color w:val="204A87"/>
                      <w:sz w:val="32"/>
                      <w:szCs w:val="32"/>
                      <w:lang w:val="en-US"/>
                    </w:rPr>
                  </w:rPrChange>
                </w:rPr>
                <w:t>if</w:t>
              </w:r>
              <w:r w:rsidRPr="0079203F">
                <w:rPr>
                  <w:noProof/>
                  <w:lang w:val="es-ES"/>
                  <w:rPrChange w:id="2034" w:author="Rodrigo García" w:date="2017-09-29T10:05:00Z">
                    <w:rPr>
                      <w:rFonts w:ascii="Monaco" w:hAnsi="Monaco" w:cs="Monaco"/>
                      <w:sz w:val="32"/>
                      <w:szCs w:val="32"/>
                      <w:lang w:val="en-US"/>
                    </w:rPr>
                  </w:rPrChange>
                </w:rPr>
                <w:t xml:space="preserve"> </w:t>
              </w:r>
              <w:r w:rsidRPr="0079203F">
                <w:rPr>
                  <w:b/>
                  <w:bCs/>
                  <w:noProof/>
                  <w:lang w:val="es-ES"/>
                  <w:rPrChange w:id="2035" w:author="Rodrigo García" w:date="2017-09-29T10:05:00Z">
                    <w:rPr>
                      <w:rFonts w:ascii="Monaco" w:hAnsi="Monaco" w:cs="Monaco"/>
                      <w:b/>
                      <w:bCs/>
                      <w:color w:val="000000"/>
                      <w:sz w:val="32"/>
                      <w:szCs w:val="32"/>
                      <w:lang w:val="en-US"/>
                    </w:rPr>
                  </w:rPrChange>
                </w:rPr>
                <w:t>(</w:t>
              </w:r>
              <w:r w:rsidRPr="0079203F">
                <w:rPr>
                  <w:noProof/>
                  <w:lang w:val="es-ES"/>
                  <w:rPrChange w:id="2036"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037" w:author="Rodrigo García" w:date="2017-09-29T10:05:00Z">
                    <w:rPr>
                      <w:rFonts w:ascii="Monaco" w:hAnsi="Monaco" w:cs="Monaco"/>
                      <w:b/>
                      <w:bCs/>
                      <w:color w:val="CE5C00"/>
                      <w:sz w:val="32"/>
                      <w:szCs w:val="32"/>
                      <w:lang w:val="en-US"/>
                    </w:rPr>
                  </w:rPrChange>
                </w:rPr>
                <w:t>==</w:t>
              </w:r>
              <w:r w:rsidRPr="0079203F">
                <w:rPr>
                  <w:noProof/>
                  <w:lang w:val="es-ES"/>
                  <w:rPrChange w:id="2038" w:author="Rodrigo García" w:date="2017-09-29T10:05:00Z">
                    <w:rPr>
                      <w:rFonts w:ascii="Monaco" w:hAnsi="Monaco" w:cs="Monaco"/>
                      <w:sz w:val="32"/>
                      <w:szCs w:val="32"/>
                      <w:lang w:val="en-US"/>
                    </w:rPr>
                  </w:rPrChange>
                </w:rPr>
                <w:t xml:space="preserve"> </w:t>
              </w:r>
              <w:r w:rsidRPr="0079203F">
                <w:rPr>
                  <w:b/>
                  <w:bCs/>
                  <w:noProof/>
                  <w:color w:val="204A87"/>
                  <w:lang w:val="es-ES"/>
                  <w:rPrChange w:id="2039" w:author="Rodrigo García" w:date="2017-09-29T10:05:00Z">
                    <w:rPr>
                      <w:rFonts w:ascii="Monaco" w:hAnsi="Monaco" w:cs="Monaco"/>
                      <w:b/>
                      <w:bCs/>
                      <w:color w:val="204A87"/>
                      <w:sz w:val="32"/>
                      <w:szCs w:val="32"/>
                      <w:lang w:val="en-US"/>
                    </w:rPr>
                  </w:rPrChange>
                </w:rPr>
                <w:t>true</w:t>
              </w:r>
              <w:r w:rsidRPr="0079203F">
                <w:rPr>
                  <w:b/>
                  <w:bCs/>
                  <w:noProof/>
                  <w:lang w:val="es-ES"/>
                  <w:rPrChange w:id="2040"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041" w:author="Borja Gonzalez" w:date="2017-09-28T18:53:00Z"/>
                <w:noProof/>
                <w:lang w:val="es-ES"/>
                <w:rPrChange w:id="2042" w:author="Rodrigo García" w:date="2017-09-29T10:05:00Z">
                  <w:rPr>
                    <w:ins w:id="2043" w:author="Borja Gonzalez" w:date="2017-09-28T18:53:00Z"/>
                    <w:rFonts w:ascii="Monaco" w:hAnsi="Monaco" w:cs="Monaco"/>
                    <w:sz w:val="32"/>
                    <w:szCs w:val="32"/>
                    <w:lang w:val="en-US"/>
                  </w:rPr>
                </w:rPrChange>
              </w:rPr>
              <w:pPrChange w:id="2044" w:author="GONZALEZ DIAZ, BORJA" w:date="2017-09-29T19:28:00Z">
                <w:pPr>
                  <w:widowControl w:val="0"/>
                  <w:autoSpaceDE w:val="0"/>
                  <w:autoSpaceDN w:val="0"/>
                  <w:adjustRightInd w:val="0"/>
                </w:pPr>
              </w:pPrChange>
            </w:pPr>
          </w:p>
          <w:p w14:paraId="5E02C6E9" w14:textId="77777777" w:rsidR="00AD3CBB" w:rsidRPr="00AD3CBB" w:rsidRDefault="00AD3CBB">
            <w:pPr>
              <w:rPr>
                <w:ins w:id="2045" w:author="Borja Gonzalez" w:date="2017-09-28T18:53:00Z"/>
                <w:noProof/>
                <w:lang w:val="en-US"/>
                <w:rPrChange w:id="2046" w:author="Borja Gonzalez" w:date="2017-09-28T18:55:00Z">
                  <w:rPr>
                    <w:ins w:id="2047" w:author="Borja Gonzalez" w:date="2017-09-28T18:53:00Z"/>
                    <w:rFonts w:ascii="Monaco" w:eastAsiaTheme="majorEastAsia" w:hAnsi="Monaco" w:cs="Monaco"/>
                    <w:color w:val="243F60" w:themeColor="accent1" w:themeShade="7F"/>
                    <w:sz w:val="32"/>
                    <w:szCs w:val="32"/>
                    <w:lang w:val="en-US"/>
                  </w:rPr>
                </w:rPrChange>
              </w:rPr>
              <w:pPrChange w:id="2048" w:author="GONZALEZ DIAZ, BORJA" w:date="2017-09-29T19:28:00Z">
                <w:pPr>
                  <w:keepNext/>
                  <w:keepLines/>
                  <w:widowControl w:val="0"/>
                  <w:autoSpaceDE w:val="0"/>
                  <w:autoSpaceDN w:val="0"/>
                  <w:adjustRightInd w:val="0"/>
                  <w:spacing w:before="200"/>
                  <w:outlineLvl w:val="4"/>
                </w:pPr>
              </w:pPrChange>
            </w:pPr>
            <w:ins w:id="2049" w:author="Borja Gonzalez" w:date="2017-09-28T18:53:00Z">
              <w:r w:rsidRPr="0079203F">
                <w:rPr>
                  <w:noProof/>
                  <w:lang w:val="es-ES"/>
                  <w:rPrChange w:id="2050" w:author="Rodrigo García" w:date="2017-09-29T10:05:00Z">
                    <w:rPr>
                      <w:rFonts w:ascii="Monaco" w:hAnsi="Monaco" w:cs="Monaco"/>
                      <w:sz w:val="32"/>
                      <w:szCs w:val="32"/>
                      <w:lang w:val="en-US"/>
                    </w:rPr>
                  </w:rPrChange>
                </w:rPr>
                <w:t xml:space="preserve">    </w:t>
              </w:r>
              <w:r w:rsidRPr="0079203F">
                <w:rPr>
                  <w:noProof/>
                  <w:lang w:val="es-ES"/>
                  <w:rPrChange w:id="2051" w:author="Rodrigo García" w:date="2017-09-29T10:05:00Z">
                    <w:rPr>
                      <w:rFonts w:ascii="Monaco" w:hAnsi="Monaco" w:cs="Monaco"/>
                      <w:sz w:val="32"/>
                      <w:szCs w:val="32"/>
                      <w:lang w:val="en-US"/>
                    </w:rPr>
                  </w:rPrChange>
                </w:rPr>
                <w:tab/>
              </w:r>
              <w:r w:rsidRPr="00AD3CBB">
                <w:rPr>
                  <w:b/>
                  <w:bCs/>
                  <w:noProof/>
                  <w:color w:val="204A87"/>
                  <w:lang w:val="en-US"/>
                  <w:rPrChange w:id="2052" w:author="Borja Gonzalez" w:date="2017-09-28T18:55:00Z">
                    <w:rPr>
                      <w:rFonts w:ascii="Monaco" w:hAnsi="Monaco" w:cs="Monaco"/>
                      <w:b/>
                      <w:bCs/>
                      <w:color w:val="204A87"/>
                      <w:sz w:val="32"/>
                      <w:szCs w:val="32"/>
                      <w:lang w:val="en-US"/>
                    </w:rPr>
                  </w:rPrChange>
                </w:rPr>
                <w:t>var</w:t>
              </w:r>
              <w:r w:rsidRPr="00AD3CBB">
                <w:rPr>
                  <w:noProof/>
                  <w:lang w:val="en-US"/>
                  <w:rPrChange w:id="2053" w:author="Borja Gonzalez" w:date="2017-09-28T18:55:00Z">
                    <w:rPr>
                      <w:rFonts w:ascii="Monaco" w:hAnsi="Monaco" w:cs="Monaco"/>
                      <w:sz w:val="32"/>
                      <w:szCs w:val="32"/>
                      <w:lang w:val="en-US"/>
                    </w:rPr>
                  </w:rPrChange>
                </w:rPr>
                <w:t xml:space="preserve"> socket </w:t>
              </w:r>
              <w:r w:rsidRPr="00AD3CBB">
                <w:rPr>
                  <w:b/>
                  <w:bCs/>
                  <w:noProof/>
                  <w:color w:val="CE5C00"/>
                  <w:lang w:val="en-US"/>
                  <w:rPrChange w:id="2054" w:author="Borja Gonzalez" w:date="2017-09-28T18:55:00Z">
                    <w:rPr>
                      <w:rFonts w:ascii="Monaco" w:hAnsi="Monaco" w:cs="Monaco"/>
                      <w:b/>
                      <w:bCs/>
                      <w:color w:val="CE5C00"/>
                      <w:sz w:val="32"/>
                      <w:szCs w:val="32"/>
                      <w:lang w:val="en-US"/>
                    </w:rPr>
                  </w:rPrChange>
                </w:rPr>
                <w:t>=</w:t>
              </w:r>
              <w:r w:rsidRPr="00AD3CBB">
                <w:rPr>
                  <w:noProof/>
                  <w:lang w:val="en-US"/>
                  <w:rPrChange w:id="2055" w:author="Borja Gonzalez" w:date="2017-09-28T18:55:00Z">
                    <w:rPr>
                      <w:rFonts w:ascii="Monaco" w:hAnsi="Monaco" w:cs="Monaco"/>
                      <w:sz w:val="32"/>
                      <w:szCs w:val="32"/>
                      <w:lang w:val="en-US"/>
                    </w:rPr>
                  </w:rPrChange>
                </w:rPr>
                <w:t xml:space="preserve"> io</w:t>
              </w:r>
              <w:r w:rsidRPr="00AD3CBB">
                <w:rPr>
                  <w:b/>
                  <w:bCs/>
                  <w:noProof/>
                  <w:lang w:val="en-US"/>
                  <w:rPrChange w:id="2056" w:author="Borja Gonzalez" w:date="2017-09-28T18:55:00Z">
                    <w:rPr>
                      <w:rFonts w:ascii="Monaco" w:hAnsi="Monaco" w:cs="Monaco"/>
                      <w:b/>
                      <w:bCs/>
                      <w:color w:val="000000"/>
                      <w:sz w:val="32"/>
                      <w:szCs w:val="32"/>
                      <w:lang w:val="en-US"/>
                    </w:rPr>
                  </w:rPrChange>
                </w:rPr>
                <w:t>.</w:t>
              </w:r>
              <w:r w:rsidRPr="00AD3CBB">
                <w:rPr>
                  <w:noProof/>
                  <w:lang w:val="en-US"/>
                  <w:rPrChange w:id="2057" w:author="Borja Gonzalez" w:date="2017-09-28T18:55:00Z">
                    <w:rPr>
                      <w:rFonts w:ascii="Monaco" w:hAnsi="Monaco" w:cs="Monaco"/>
                      <w:color w:val="000000"/>
                      <w:sz w:val="32"/>
                      <w:szCs w:val="32"/>
                      <w:lang w:val="en-US"/>
                    </w:rPr>
                  </w:rPrChange>
                </w:rPr>
                <w:t>connect</w:t>
              </w:r>
              <w:r w:rsidRPr="00AD3CBB">
                <w:rPr>
                  <w:b/>
                  <w:bCs/>
                  <w:noProof/>
                  <w:lang w:val="en-US"/>
                  <w:rPrChange w:id="2058" w:author="Borja Gonzalez" w:date="2017-09-28T18:55:00Z">
                    <w:rPr>
                      <w:rFonts w:ascii="Monaco" w:hAnsi="Monaco" w:cs="Monaco"/>
                      <w:b/>
                      <w:bCs/>
                      <w:color w:val="000000"/>
                      <w:sz w:val="32"/>
                      <w:szCs w:val="32"/>
                      <w:lang w:val="en-US"/>
                    </w:rPr>
                  </w:rPrChange>
                </w:rPr>
                <w:t>(</w:t>
              </w:r>
              <w:r w:rsidRPr="00AD3CBB">
                <w:rPr>
                  <w:noProof/>
                  <w:color w:val="4E9A06"/>
                  <w:lang w:val="en-US"/>
                  <w:rPrChange w:id="2059" w:author="Borja Gonzalez" w:date="2017-09-28T18:55:00Z">
                    <w:rPr>
                      <w:rFonts w:ascii="Monaco" w:hAnsi="Monaco" w:cs="Monaco"/>
                      <w:color w:val="4E9A06"/>
                      <w:sz w:val="32"/>
                      <w:szCs w:val="32"/>
                      <w:lang w:val="en-US"/>
                    </w:rPr>
                  </w:rPrChange>
                </w:rPr>
                <w:t>"http://172.20.10.5:8124"</w:t>
              </w:r>
              <w:r w:rsidRPr="00AD3CBB">
                <w:rPr>
                  <w:b/>
                  <w:bCs/>
                  <w:noProof/>
                  <w:lang w:val="en-US"/>
                  <w:rPrChange w:id="2060" w:author="Borja Gonzalez" w:date="2017-09-28T18:55:00Z">
                    <w:rPr>
                      <w:rFonts w:ascii="Monaco" w:hAnsi="Monaco" w:cs="Monaco"/>
                      <w:b/>
                      <w:bCs/>
                      <w:color w:val="000000"/>
                      <w:sz w:val="32"/>
                      <w:szCs w:val="32"/>
                      <w:lang w:val="en-US"/>
                    </w:rPr>
                  </w:rPrChange>
                </w:rPr>
                <w:t>);</w:t>
              </w:r>
              <w:r w:rsidRPr="00AD3CBB">
                <w:rPr>
                  <w:noProof/>
                  <w:lang w:val="en-US"/>
                  <w:rPrChange w:id="2061"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062" w:author="Borja Gonzalez" w:date="2017-09-28T18:53:00Z"/>
                <w:noProof/>
                <w:lang w:val="es-ES"/>
                <w:rPrChange w:id="2063" w:author="Rodrigo García" w:date="2017-09-29T10:05:00Z">
                  <w:rPr>
                    <w:ins w:id="2064" w:author="Borja Gonzalez" w:date="2017-09-28T18:53:00Z"/>
                    <w:rFonts w:ascii="Monaco" w:eastAsiaTheme="majorEastAsia" w:hAnsi="Monaco" w:cs="Monaco"/>
                    <w:color w:val="243F60" w:themeColor="accent1" w:themeShade="7F"/>
                    <w:sz w:val="32"/>
                    <w:szCs w:val="32"/>
                    <w:lang w:val="en-US"/>
                  </w:rPr>
                </w:rPrChange>
              </w:rPr>
              <w:pPrChange w:id="2065" w:author="GONZALEZ DIAZ, BORJA" w:date="2017-09-29T19:28:00Z">
                <w:pPr>
                  <w:keepNext/>
                  <w:keepLines/>
                  <w:widowControl w:val="0"/>
                  <w:autoSpaceDE w:val="0"/>
                  <w:autoSpaceDN w:val="0"/>
                  <w:adjustRightInd w:val="0"/>
                  <w:spacing w:before="200"/>
                  <w:outlineLvl w:val="4"/>
                </w:pPr>
              </w:pPrChange>
            </w:pPr>
            <w:ins w:id="2066" w:author="Borja Gonzalez" w:date="2017-09-28T18:53:00Z">
              <w:r w:rsidRPr="00AD3CBB">
                <w:rPr>
                  <w:noProof/>
                  <w:lang w:val="en-US"/>
                  <w:rPrChange w:id="2067" w:author="Borja Gonzalez" w:date="2017-09-28T18:55:00Z">
                    <w:rPr>
                      <w:rFonts w:ascii="Monaco" w:hAnsi="Monaco" w:cs="Monaco"/>
                      <w:sz w:val="32"/>
                      <w:szCs w:val="32"/>
                      <w:lang w:val="en-US"/>
                    </w:rPr>
                  </w:rPrChange>
                </w:rPr>
                <w:t xml:space="preserve">        </w:t>
              </w:r>
              <w:r w:rsidRPr="0079203F">
                <w:rPr>
                  <w:noProof/>
                  <w:lang w:val="es-ES"/>
                  <w:rPrChange w:id="2068" w:author="Rodrigo García" w:date="2017-09-29T10:05:00Z">
                    <w:rPr>
                      <w:rFonts w:ascii="Monaco" w:hAnsi="Monaco" w:cs="Monaco"/>
                      <w:color w:val="000000"/>
                      <w:sz w:val="32"/>
                      <w:szCs w:val="32"/>
                      <w:lang w:val="en-US"/>
                    </w:rPr>
                  </w:rPrChange>
                </w:rPr>
                <w:t>console</w:t>
              </w:r>
              <w:r w:rsidRPr="0079203F">
                <w:rPr>
                  <w:b/>
                  <w:bCs/>
                  <w:noProof/>
                  <w:lang w:val="es-ES"/>
                  <w:rPrChange w:id="2069" w:author="Rodrigo García" w:date="2017-09-29T10:05:00Z">
                    <w:rPr>
                      <w:rFonts w:ascii="Monaco" w:hAnsi="Monaco" w:cs="Monaco"/>
                      <w:b/>
                      <w:bCs/>
                      <w:color w:val="000000"/>
                      <w:sz w:val="32"/>
                      <w:szCs w:val="32"/>
                      <w:lang w:val="en-US"/>
                    </w:rPr>
                  </w:rPrChange>
                </w:rPr>
                <w:t>.</w:t>
              </w:r>
              <w:r w:rsidRPr="0079203F">
                <w:rPr>
                  <w:noProof/>
                  <w:lang w:val="es-ES"/>
                  <w:rPrChange w:id="2070" w:author="Rodrigo García" w:date="2017-09-29T10:05:00Z">
                    <w:rPr>
                      <w:rFonts w:ascii="Monaco" w:hAnsi="Monaco" w:cs="Monaco"/>
                      <w:color w:val="000000"/>
                      <w:sz w:val="32"/>
                      <w:szCs w:val="32"/>
                      <w:lang w:val="en-US"/>
                    </w:rPr>
                  </w:rPrChange>
                </w:rPr>
                <w:t>log</w:t>
              </w:r>
              <w:r w:rsidRPr="0079203F">
                <w:rPr>
                  <w:b/>
                  <w:bCs/>
                  <w:noProof/>
                  <w:lang w:val="es-ES"/>
                  <w:rPrChange w:id="2071" w:author="Rodrigo García" w:date="2017-09-29T10:05:00Z">
                    <w:rPr>
                      <w:rFonts w:ascii="Monaco" w:hAnsi="Monaco" w:cs="Monaco"/>
                      <w:b/>
                      <w:bCs/>
                      <w:color w:val="000000"/>
                      <w:sz w:val="32"/>
                      <w:szCs w:val="32"/>
                      <w:lang w:val="en-US"/>
                    </w:rPr>
                  </w:rPrChange>
                </w:rPr>
                <w:t>(</w:t>
              </w:r>
              <w:r w:rsidRPr="0079203F">
                <w:rPr>
                  <w:noProof/>
                  <w:color w:val="4E9A06"/>
                  <w:lang w:val="es-ES"/>
                  <w:rPrChange w:id="2072"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073" w:author="Rodrigo García" w:date="2017-09-29T10:05:00Z">
                    <w:rPr>
                      <w:rFonts w:ascii="Monaco" w:hAnsi="Monaco" w:cs="Monaco"/>
                      <w:b/>
                      <w:bCs/>
                      <w:color w:val="000000"/>
                      <w:sz w:val="32"/>
                      <w:szCs w:val="32"/>
                      <w:lang w:val="en-US"/>
                    </w:rPr>
                  </w:rPrChange>
                </w:rPr>
                <w:t>);</w:t>
              </w:r>
              <w:r w:rsidRPr="0079203F">
                <w:rPr>
                  <w:noProof/>
                  <w:lang w:val="es-ES"/>
                  <w:rPrChange w:id="2074"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075" w:author="Borja Gonzalez" w:date="2017-09-28T18:53:00Z"/>
                <w:noProof/>
                <w:lang w:val="en-US"/>
                <w:rPrChange w:id="2076" w:author="Borja Gonzalez" w:date="2017-09-28T18:55:00Z">
                  <w:rPr>
                    <w:ins w:id="2077" w:author="Borja Gonzalez" w:date="2017-09-28T18:53:00Z"/>
                    <w:rFonts w:ascii="Monaco" w:eastAsiaTheme="majorEastAsia" w:hAnsi="Monaco" w:cs="Monaco"/>
                    <w:color w:val="243F60" w:themeColor="accent1" w:themeShade="7F"/>
                    <w:sz w:val="32"/>
                    <w:szCs w:val="32"/>
                    <w:lang w:val="en-US"/>
                  </w:rPr>
                </w:rPrChange>
              </w:rPr>
              <w:pPrChange w:id="2078" w:author="GONZALEZ DIAZ, BORJA" w:date="2017-09-29T19:28:00Z">
                <w:pPr>
                  <w:keepNext/>
                  <w:keepLines/>
                  <w:widowControl w:val="0"/>
                  <w:autoSpaceDE w:val="0"/>
                  <w:autoSpaceDN w:val="0"/>
                  <w:adjustRightInd w:val="0"/>
                  <w:spacing w:before="200"/>
                  <w:outlineLvl w:val="4"/>
                </w:pPr>
              </w:pPrChange>
            </w:pPr>
            <w:ins w:id="2079" w:author="Borja Gonzalez" w:date="2017-09-28T18:53:00Z">
              <w:r w:rsidRPr="0079203F">
                <w:rPr>
                  <w:noProof/>
                  <w:lang w:val="es-ES"/>
                  <w:rPrChange w:id="2080" w:author="Rodrigo García" w:date="2017-09-29T10:05:00Z">
                    <w:rPr>
                      <w:rFonts w:ascii="Monaco" w:hAnsi="Monaco" w:cs="Monaco"/>
                      <w:sz w:val="32"/>
                      <w:szCs w:val="32"/>
                      <w:lang w:val="en-US"/>
                    </w:rPr>
                  </w:rPrChange>
                </w:rPr>
                <w:t xml:space="preserve">            </w:t>
              </w:r>
              <w:r w:rsidRPr="00AD3CBB">
                <w:rPr>
                  <w:noProof/>
                  <w:lang w:val="en-US"/>
                  <w:rPrChange w:id="2081" w:author="Borja Gonzalez" w:date="2017-09-28T18:55:00Z">
                    <w:rPr>
                      <w:rFonts w:ascii="Monaco" w:hAnsi="Monaco" w:cs="Monaco"/>
                      <w:color w:val="000000"/>
                      <w:sz w:val="32"/>
                      <w:szCs w:val="32"/>
                      <w:lang w:val="en-US"/>
                    </w:rPr>
                  </w:rPrChange>
                </w:rPr>
                <w:t>socket</w:t>
              </w:r>
              <w:r w:rsidRPr="00AD3CBB">
                <w:rPr>
                  <w:b/>
                  <w:bCs/>
                  <w:noProof/>
                  <w:lang w:val="en-US"/>
                  <w:rPrChange w:id="2082" w:author="Borja Gonzalez" w:date="2017-09-28T18:55:00Z">
                    <w:rPr>
                      <w:rFonts w:ascii="Monaco" w:hAnsi="Monaco" w:cs="Monaco"/>
                      <w:b/>
                      <w:bCs/>
                      <w:color w:val="000000"/>
                      <w:sz w:val="32"/>
                      <w:szCs w:val="32"/>
                      <w:lang w:val="en-US"/>
                    </w:rPr>
                  </w:rPrChange>
                </w:rPr>
                <w:t>.</w:t>
              </w:r>
              <w:r w:rsidRPr="00AD3CBB">
                <w:rPr>
                  <w:noProof/>
                  <w:lang w:val="en-US"/>
                  <w:rPrChange w:id="2083" w:author="Borja Gonzalez" w:date="2017-09-28T18:55:00Z">
                    <w:rPr>
                      <w:rFonts w:ascii="Monaco" w:hAnsi="Monaco" w:cs="Monaco"/>
                      <w:color w:val="000000"/>
                      <w:sz w:val="32"/>
                      <w:szCs w:val="32"/>
                      <w:lang w:val="en-US"/>
                    </w:rPr>
                  </w:rPrChange>
                </w:rPr>
                <w:t>on</w:t>
              </w:r>
              <w:r w:rsidRPr="00AD3CBB">
                <w:rPr>
                  <w:b/>
                  <w:bCs/>
                  <w:noProof/>
                  <w:lang w:val="en-US"/>
                  <w:rPrChange w:id="2084" w:author="Borja Gonzalez" w:date="2017-09-28T18:55:00Z">
                    <w:rPr>
                      <w:rFonts w:ascii="Monaco" w:hAnsi="Monaco" w:cs="Monaco"/>
                      <w:b/>
                      <w:bCs/>
                      <w:color w:val="000000"/>
                      <w:sz w:val="32"/>
                      <w:szCs w:val="32"/>
                      <w:lang w:val="en-US"/>
                    </w:rPr>
                  </w:rPrChange>
                </w:rPr>
                <w:t>(</w:t>
              </w:r>
              <w:r w:rsidRPr="00AD3CBB">
                <w:rPr>
                  <w:noProof/>
                  <w:color w:val="4E9A06"/>
                  <w:lang w:val="en-US"/>
                  <w:rPrChange w:id="2085" w:author="Borja Gonzalez" w:date="2017-09-28T18:55:00Z">
                    <w:rPr>
                      <w:rFonts w:ascii="Monaco" w:hAnsi="Monaco" w:cs="Monaco"/>
                      <w:color w:val="4E9A06"/>
                      <w:sz w:val="32"/>
                      <w:szCs w:val="32"/>
                      <w:lang w:val="en-US"/>
                    </w:rPr>
                  </w:rPrChange>
                </w:rPr>
                <w:t>"message"</w:t>
              </w:r>
              <w:r w:rsidRPr="00AD3CBB">
                <w:rPr>
                  <w:b/>
                  <w:bCs/>
                  <w:noProof/>
                  <w:lang w:val="en-US"/>
                  <w:rPrChange w:id="2086" w:author="Borja Gonzalez" w:date="2017-09-28T18:55:00Z">
                    <w:rPr>
                      <w:rFonts w:ascii="Monaco" w:hAnsi="Monaco" w:cs="Monaco"/>
                      <w:b/>
                      <w:bCs/>
                      <w:color w:val="000000"/>
                      <w:sz w:val="32"/>
                      <w:szCs w:val="32"/>
                      <w:lang w:val="en-US"/>
                    </w:rPr>
                  </w:rPrChange>
                </w:rPr>
                <w:t>,</w:t>
              </w:r>
              <w:r w:rsidRPr="00AD3CBB">
                <w:rPr>
                  <w:b/>
                  <w:bCs/>
                  <w:noProof/>
                  <w:color w:val="204A87"/>
                  <w:lang w:val="en-US"/>
                  <w:rPrChange w:id="2087" w:author="Borja Gonzalez" w:date="2017-09-28T18:55:00Z">
                    <w:rPr>
                      <w:rFonts w:ascii="Monaco" w:hAnsi="Monaco" w:cs="Monaco"/>
                      <w:b/>
                      <w:bCs/>
                      <w:color w:val="204A87"/>
                      <w:sz w:val="32"/>
                      <w:szCs w:val="32"/>
                      <w:lang w:val="en-US"/>
                    </w:rPr>
                  </w:rPrChange>
                </w:rPr>
                <w:t>function</w:t>
              </w:r>
              <w:r w:rsidRPr="00AD3CBB">
                <w:rPr>
                  <w:b/>
                  <w:bCs/>
                  <w:noProof/>
                  <w:lang w:val="en-US"/>
                  <w:rPrChange w:id="2088" w:author="Borja Gonzalez" w:date="2017-09-28T18:55:00Z">
                    <w:rPr>
                      <w:rFonts w:ascii="Monaco" w:hAnsi="Monaco" w:cs="Monaco"/>
                      <w:b/>
                      <w:bCs/>
                      <w:color w:val="000000"/>
                      <w:sz w:val="32"/>
                      <w:szCs w:val="32"/>
                      <w:lang w:val="en-US"/>
                    </w:rPr>
                  </w:rPrChange>
                </w:rPr>
                <w:t>(</w:t>
              </w:r>
              <w:r w:rsidRPr="00AD3CBB">
                <w:rPr>
                  <w:noProof/>
                  <w:lang w:val="en-US"/>
                  <w:rPrChange w:id="2089" w:author="Borja Gonzalez" w:date="2017-09-28T18:55:00Z">
                    <w:rPr>
                      <w:rFonts w:ascii="Monaco" w:hAnsi="Monaco" w:cs="Monaco"/>
                      <w:color w:val="000000"/>
                      <w:sz w:val="32"/>
                      <w:szCs w:val="32"/>
                      <w:lang w:val="en-US"/>
                    </w:rPr>
                  </w:rPrChange>
                </w:rPr>
                <w:t>message</w:t>
              </w:r>
              <w:r w:rsidRPr="00AD3CBB">
                <w:rPr>
                  <w:b/>
                  <w:bCs/>
                  <w:noProof/>
                  <w:lang w:val="en-US"/>
                  <w:rPrChange w:id="2090" w:author="Borja Gonzalez" w:date="2017-09-28T18:55:00Z">
                    <w:rPr>
                      <w:rFonts w:ascii="Monaco" w:hAnsi="Monaco" w:cs="Monaco"/>
                      <w:b/>
                      <w:bCs/>
                      <w:color w:val="000000"/>
                      <w:sz w:val="32"/>
                      <w:szCs w:val="32"/>
                      <w:lang w:val="en-US"/>
                    </w:rPr>
                  </w:rPrChange>
                </w:rPr>
                <w:t>){</w:t>
              </w:r>
              <w:r w:rsidRPr="00AD3CBB">
                <w:rPr>
                  <w:noProof/>
                  <w:lang w:val="en-US"/>
                  <w:rPrChange w:id="2091"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092" w:author="Borja Gonzalez" w:date="2017-09-28T18:53:00Z"/>
                <w:noProof/>
                <w:lang w:val="es-ES"/>
                <w:rPrChange w:id="2093" w:author="Rodrigo García" w:date="2017-09-29T10:05:00Z">
                  <w:rPr>
                    <w:ins w:id="2094" w:author="Borja Gonzalez" w:date="2017-09-28T18:53:00Z"/>
                    <w:rFonts w:ascii="Monaco" w:eastAsiaTheme="majorEastAsia" w:hAnsi="Monaco" w:cs="Monaco"/>
                    <w:color w:val="243F60" w:themeColor="accent1" w:themeShade="7F"/>
                    <w:sz w:val="32"/>
                    <w:szCs w:val="32"/>
                    <w:lang w:val="en-US"/>
                  </w:rPr>
                </w:rPrChange>
              </w:rPr>
              <w:pPrChange w:id="2095" w:author="GONZALEZ DIAZ, BORJA" w:date="2017-09-29T19:28:00Z">
                <w:pPr>
                  <w:keepNext/>
                  <w:keepLines/>
                  <w:widowControl w:val="0"/>
                  <w:autoSpaceDE w:val="0"/>
                  <w:autoSpaceDN w:val="0"/>
                  <w:adjustRightInd w:val="0"/>
                  <w:spacing w:before="200"/>
                  <w:outlineLvl w:val="4"/>
                </w:pPr>
              </w:pPrChange>
            </w:pPr>
            <w:ins w:id="2096" w:author="Borja Gonzalez" w:date="2017-09-28T18:53:00Z">
              <w:r w:rsidRPr="00AD3CBB">
                <w:rPr>
                  <w:noProof/>
                  <w:lang w:val="en-US"/>
                  <w:rPrChange w:id="2097" w:author="Borja Gonzalez" w:date="2017-09-28T18:55:00Z">
                    <w:rPr>
                      <w:rFonts w:ascii="Monaco" w:hAnsi="Monaco" w:cs="Monaco"/>
                      <w:sz w:val="32"/>
                      <w:szCs w:val="32"/>
                      <w:lang w:val="en-US"/>
                    </w:rPr>
                  </w:rPrChange>
                </w:rPr>
                <w:t xml:space="preserve">                </w:t>
              </w:r>
              <w:r w:rsidRPr="0079203F">
                <w:rPr>
                  <w:noProof/>
                  <w:lang w:val="es-ES"/>
                  <w:rPrChange w:id="2098" w:author="Rodrigo García" w:date="2017-09-29T10:05:00Z">
                    <w:rPr>
                      <w:rFonts w:ascii="Monaco" w:hAnsi="Monaco" w:cs="Monaco"/>
                      <w:color w:val="000000"/>
                      <w:sz w:val="32"/>
                      <w:szCs w:val="32"/>
                      <w:lang w:val="en-US"/>
                    </w:rPr>
                  </w:rPrChange>
                </w:rPr>
                <w:t>console</w:t>
              </w:r>
              <w:r w:rsidRPr="0079203F">
                <w:rPr>
                  <w:b/>
                  <w:bCs/>
                  <w:noProof/>
                  <w:lang w:val="es-ES"/>
                  <w:rPrChange w:id="2099" w:author="Rodrigo García" w:date="2017-09-29T10:05:00Z">
                    <w:rPr>
                      <w:rFonts w:ascii="Monaco" w:hAnsi="Monaco" w:cs="Monaco"/>
                      <w:b/>
                      <w:bCs/>
                      <w:color w:val="000000"/>
                      <w:sz w:val="32"/>
                      <w:szCs w:val="32"/>
                      <w:lang w:val="en-US"/>
                    </w:rPr>
                  </w:rPrChange>
                </w:rPr>
                <w:t>.</w:t>
              </w:r>
              <w:r w:rsidRPr="0079203F">
                <w:rPr>
                  <w:noProof/>
                  <w:lang w:val="es-ES"/>
                  <w:rPrChange w:id="2100" w:author="Rodrigo García" w:date="2017-09-29T10:05:00Z">
                    <w:rPr>
                      <w:rFonts w:ascii="Monaco" w:hAnsi="Monaco" w:cs="Monaco"/>
                      <w:color w:val="000000"/>
                      <w:sz w:val="32"/>
                      <w:szCs w:val="32"/>
                      <w:lang w:val="en-US"/>
                    </w:rPr>
                  </w:rPrChange>
                </w:rPr>
                <w:t>log</w:t>
              </w:r>
              <w:r w:rsidRPr="0079203F">
                <w:rPr>
                  <w:b/>
                  <w:bCs/>
                  <w:noProof/>
                  <w:lang w:val="es-ES"/>
                  <w:rPrChange w:id="2101" w:author="Rodrigo García" w:date="2017-09-29T10:05:00Z">
                    <w:rPr>
                      <w:rFonts w:ascii="Monaco" w:hAnsi="Monaco" w:cs="Monaco"/>
                      <w:b/>
                      <w:bCs/>
                      <w:color w:val="000000"/>
                      <w:sz w:val="32"/>
                      <w:szCs w:val="32"/>
                      <w:lang w:val="en-US"/>
                    </w:rPr>
                  </w:rPrChange>
                </w:rPr>
                <w:t>(</w:t>
              </w:r>
              <w:r w:rsidRPr="0079203F">
                <w:rPr>
                  <w:noProof/>
                  <w:color w:val="4E9A06"/>
                  <w:lang w:val="es-ES"/>
                  <w:rPrChange w:id="2102"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103"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104" w:author="Borja Gonzalez" w:date="2017-09-28T18:53:00Z"/>
                <w:noProof/>
                <w:lang w:val="en-US"/>
                <w:rPrChange w:id="2105" w:author="Borja Gonzalez" w:date="2017-09-28T18:55:00Z">
                  <w:rPr>
                    <w:ins w:id="2106" w:author="Borja Gonzalez" w:date="2017-09-28T18:53:00Z"/>
                    <w:rFonts w:ascii="Monaco" w:eastAsiaTheme="majorEastAsia" w:hAnsi="Monaco" w:cs="Monaco"/>
                    <w:color w:val="243F60" w:themeColor="accent1" w:themeShade="7F"/>
                    <w:sz w:val="32"/>
                    <w:szCs w:val="32"/>
                    <w:lang w:val="en-US"/>
                  </w:rPr>
                </w:rPrChange>
              </w:rPr>
              <w:pPrChange w:id="2107" w:author="GONZALEZ DIAZ, BORJA" w:date="2017-09-29T19:28:00Z">
                <w:pPr>
                  <w:keepNext/>
                  <w:keepLines/>
                  <w:widowControl w:val="0"/>
                  <w:autoSpaceDE w:val="0"/>
                  <w:autoSpaceDN w:val="0"/>
                  <w:adjustRightInd w:val="0"/>
                  <w:spacing w:before="200"/>
                  <w:outlineLvl w:val="4"/>
                </w:pPr>
              </w:pPrChange>
            </w:pPr>
            <w:ins w:id="2108" w:author="Borja Gonzalez" w:date="2017-09-28T18:53:00Z">
              <w:r w:rsidRPr="0079203F">
                <w:rPr>
                  <w:noProof/>
                  <w:lang w:val="es-ES"/>
                  <w:rPrChange w:id="2109" w:author="Rodrigo García" w:date="2017-09-29T10:05:00Z">
                    <w:rPr>
                      <w:rFonts w:ascii="Monaco" w:hAnsi="Monaco" w:cs="Monaco"/>
                      <w:sz w:val="32"/>
                      <w:szCs w:val="32"/>
                      <w:lang w:val="en-US"/>
                    </w:rPr>
                  </w:rPrChange>
                </w:rPr>
                <w:t xml:space="preserve">                </w:t>
              </w:r>
              <w:r w:rsidRPr="00AD3CBB">
                <w:rPr>
                  <w:noProof/>
                  <w:lang w:val="en-US"/>
                  <w:rPrChange w:id="2110"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111" w:author="Borja Gonzalez" w:date="2017-09-28T18:55:00Z">
                    <w:rPr>
                      <w:rFonts w:ascii="Monaco" w:hAnsi="Monaco" w:cs="Monaco"/>
                      <w:b/>
                      <w:bCs/>
                      <w:color w:val="CE5C00"/>
                      <w:sz w:val="32"/>
                      <w:szCs w:val="32"/>
                      <w:lang w:val="en-US"/>
                    </w:rPr>
                  </w:rPrChange>
                </w:rPr>
                <w:t>=</w:t>
              </w:r>
              <w:r w:rsidRPr="00AD3CBB">
                <w:rPr>
                  <w:noProof/>
                  <w:lang w:val="en-US"/>
                  <w:rPrChange w:id="2112" w:author="Borja Gonzalez" w:date="2017-09-28T18:55:00Z">
                    <w:rPr>
                      <w:rFonts w:ascii="Monaco" w:hAnsi="Monaco" w:cs="Monaco"/>
                      <w:sz w:val="32"/>
                      <w:szCs w:val="32"/>
                      <w:lang w:val="en-US"/>
                    </w:rPr>
                  </w:rPrChange>
                </w:rPr>
                <w:t xml:space="preserve"> JSON</w:t>
              </w:r>
              <w:r w:rsidRPr="00AD3CBB">
                <w:rPr>
                  <w:b/>
                  <w:bCs/>
                  <w:noProof/>
                  <w:lang w:val="en-US"/>
                  <w:rPrChange w:id="2113" w:author="Borja Gonzalez" w:date="2017-09-28T18:55:00Z">
                    <w:rPr>
                      <w:rFonts w:ascii="Monaco" w:hAnsi="Monaco" w:cs="Monaco"/>
                      <w:b/>
                      <w:bCs/>
                      <w:color w:val="000000"/>
                      <w:sz w:val="32"/>
                      <w:szCs w:val="32"/>
                      <w:lang w:val="en-US"/>
                    </w:rPr>
                  </w:rPrChange>
                </w:rPr>
                <w:t>.</w:t>
              </w:r>
              <w:r w:rsidRPr="00AD3CBB">
                <w:rPr>
                  <w:noProof/>
                  <w:lang w:val="en-US"/>
                  <w:rPrChange w:id="2114" w:author="Borja Gonzalez" w:date="2017-09-28T18:55:00Z">
                    <w:rPr>
                      <w:rFonts w:ascii="Monaco" w:hAnsi="Monaco" w:cs="Monaco"/>
                      <w:color w:val="000000"/>
                      <w:sz w:val="32"/>
                      <w:szCs w:val="32"/>
                      <w:lang w:val="en-US"/>
                    </w:rPr>
                  </w:rPrChange>
                </w:rPr>
                <w:t>parse</w:t>
              </w:r>
              <w:r w:rsidRPr="00AD3CBB">
                <w:rPr>
                  <w:b/>
                  <w:bCs/>
                  <w:noProof/>
                  <w:lang w:val="en-US"/>
                  <w:rPrChange w:id="2115" w:author="Borja Gonzalez" w:date="2017-09-28T18:55:00Z">
                    <w:rPr>
                      <w:rFonts w:ascii="Monaco" w:hAnsi="Monaco" w:cs="Monaco"/>
                      <w:b/>
                      <w:bCs/>
                      <w:color w:val="000000"/>
                      <w:sz w:val="32"/>
                      <w:szCs w:val="32"/>
                      <w:lang w:val="en-US"/>
                    </w:rPr>
                  </w:rPrChange>
                </w:rPr>
                <w:t>(</w:t>
              </w:r>
              <w:r w:rsidRPr="00AD3CBB">
                <w:rPr>
                  <w:noProof/>
                  <w:lang w:val="en-US"/>
                  <w:rPrChange w:id="2116" w:author="Borja Gonzalez" w:date="2017-09-28T18:55:00Z">
                    <w:rPr>
                      <w:rFonts w:ascii="Monaco" w:hAnsi="Monaco" w:cs="Monaco"/>
                      <w:color w:val="000000"/>
                      <w:sz w:val="32"/>
                      <w:szCs w:val="32"/>
                      <w:lang w:val="en-US"/>
                    </w:rPr>
                  </w:rPrChange>
                </w:rPr>
                <w:t>message</w:t>
              </w:r>
              <w:r w:rsidRPr="00AD3CBB">
                <w:rPr>
                  <w:b/>
                  <w:bCs/>
                  <w:noProof/>
                  <w:lang w:val="en-US"/>
                  <w:rPrChange w:id="2117"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118" w:author="Borja Gonzalez" w:date="2017-09-28T18:53:00Z"/>
                <w:i/>
                <w:iCs/>
                <w:noProof/>
                <w:color w:val="8F5902"/>
                <w:lang w:val="en-US"/>
                <w:rPrChange w:id="2119" w:author="Borja Gonzalez" w:date="2017-09-28T18:55:00Z">
                  <w:rPr>
                    <w:ins w:id="2120" w:author="Borja Gonzalez" w:date="2017-09-28T18:53:00Z"/>
                    <w:rFonts w:ascii="Monaco" w:eastAsiaTheme="majorEastAsia" w:hAnsi="Monaco" w:cs="Monaco"/>
                    <w:i/>
                    <w:iCs/>
                    <w:color w:val="8F5902"/>
                    <w:sz w:val="32"/>
                    <w:szCs w:val="32"/>
                    <w:lang w:val="en-US"/>
                  </w:rPr>
                </w:rPrChange>
              </w:rPr>
              <w:pPrChange w:id="2121" w:author="GONZALEZ DIAZ, BORJA" w:date="2017-09-29T19:28:00Z">
                <w:pPr>
                  <w:keepNext/>
                  <w:keepLines/>
                  <w:widowControl w:val="0"/>
                  <w:autoSpaceDE w:val="0"/>
                  <w:autoSpaceDN w:val="0"/>
                  <w:adjustRightInd w:val="0"/>
                  <w:spacing w:before="200"/>
                  <w:outlineLvl w:val="4"/>
                </w:pPr>
              </w:pPrChange>
            </w:pPr>
            <w:ins w:id="2122" w:author="Borja Gonzalez" w:date="2017-09-28T18:53:00Z">
              <w:r w:rsidRPr="00AD3CBB">
                <w:rPr>
                  <w:noProof/>
                  <w:lang w:val="en-US"/>
                  <w:rPrChange w:id="2123" w:author="Borja Gonzalez" w:date="2017-09-28T18:55:00Z">
                    <w:rPr>
                      <w:rFonts w:ascii="Monaco" w:hAnsi="Monaco" w:cs="Monaco"/>
                      <w:sz w:val="32"/>
                      <w:szCs w:val="32"/>
                      <w:lang w:val="en-US"/>
                    </w:rPr>
                  </w:rPrChange>
                </w:rPr>
                <w:t xml:space="preserve">                </w:t>
              </w:r>
              <w:r w:rsidRPr="00AD3CBB">
                <w:rPr>
                  <w:i/>
                  <w:iCs/>
                  <w:noProof/>
                  <w:color w:val="8F5902"/>
                  <w:lang w:val="en-US"/>
                  <w:rPrChange w:id="2124"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125" w:author="Borja Gonzalez" w:date="2017-09-28T18:53:00Z"/>
                <w:noProof/>
                <w:lang w:val="es-ES"/>
                <w:rPrChange w:id="2126" w:author="Rodrigo García" w:date="2017-09-29T10:05:00Z">
                  <w:rPr>
                    <w:ins w:id="2127" w:author="Borja Gonzalez" w:date="2017-09-28T18:53:00Z"/>
                    <w:rFonts w:ascii="Monaco" w:eastAsiaTheme="majorEastAsia" w:hAnsi="Monaco" w:cs="Monaco"/>
                    <w:color w:val="243F60" w:themeColor="accent1" w:themeShade="7F"/>
                    <w:sz w:val="32"/>
                    <w:szCs w:val="32"/>
                    <w:lang w:val="en-US"/>
                  </w:rPr>
                </w:rPrChange>
              </w:rPr>
              <w:pPrChange w:id="2128" w:author="GONZALEZ DIAZ, BORJA" w:date="2017-09-29T19:28:00Z">
                <w:pPr>
                  <w:keepNext/>
                  <w:keepLines/>
                  <w:widowControl w:val="0"/>
                  <w:autoSpaceDE w:val="0"/>
                  <w:autoSpaceDN w:val="0"/>
                  <w:adjustRightInd w:val="0"/>
                  <w:spacing w:before="200"/>
                  <w:outlineLvl w:val="4"/>
                </w:pPr>
              </w:pPrChange>
            </w:pPr>
            <w:ins w:id="2129" w:author="Borja Gonzalez" w:date="2017-09-28T18:53:00Z">
              <w:r w:rsidRPr="00AD3CBB">
                <w:rPr>
                  <w:noProof/>
                  <w:lang w:val="en-US"/>
                  <w:rPrChange w:id="2130" w:author="Borja Gonzalez" w:date="2017-09-28T18:55:00Z">
                    <w:rPr>
                      <w:rFonts w:ascii="Monaco" w:hAnsi="Monaco" w:cs="Monaco"/>
                      <w:sz w:val="32"/>
                      <w:szCs w:val="32"/>
                      <w:lang w:val="en-US"/>
                    </w:rPr>
                  </w:rPrChange>
                </w:rPr>
                <w:t xml:space="preserve">            </w:t>
              </w:r>
              <w:r w:rsidRPr="0079203F">
                <w:rPr>
                  <w:b/>
                  <w:bCs/>
                  <w:noProof/>
                  <w:lang w:val="es-ES"/>
                  <w:rPrChange w:id="2131"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132" w:author="Borja Gonzalez" w:date="2017-09-28T18:53:00Z"/>
                <w:noProof/>
                <w:lang w:val="es-ES"/>
                <w:rPrChange w:id="2133" w:author="Rodrigo García" w:date="2017-09-29T10:05:00Z">
                  <w:rPr>
                    <w:ins w:id="2134" w:author="Borja Gonzalez" w:date="2017-09-28T18:53:00Z"/>
                    <w:rFonts w:ascii="Monaco" w:hAnsi="Monaco" w:cs="Monaco"/>
                    <w:sz w:val="32"/>
                    <w:szCs w:val="32"/>
                    <w:lang w:val="en-US"/>
                  </w:rPr>
                </w:rPrChange>
              </w:rPr>
              <w:pPrChange w:id="2135" w:author="GONZALEZ DIAZ, BORJA" w:date="2017-09-29T19:28:00Z">
                <w:pPr>
                  <w:widowControl w:val="0"/>
                  <w:autoSpaceDE w:val="0"/>
                  <w:autoSpaceDN w:val="0"/>
                  <w:adjustRightInd w:val="0"/>
                </w:pPr>
              </w:pPrChange>
            </w:pPr>
          </w:p>
          <w:p w14:paraId="00663E33" w14:textId="77777777" w:rsidR="00AD3CBB" w:rsidRPr="0079203F" w:rsidRDefault="00AD3CBB">
            <w:pPr>
              <w:rPr>
                <w:ins w:id="2136" w:author="Borja Gonzalez" w:date="2017-09-28T18:53:00Z"/>
                <w:noProof/>
                <w:lang w:val="es-ES"/>
                <w:rPrChange w:id="2137" w:author="Rodrigo García" w:date="2017-09-29T10:05:00Z">
                  <w:rPr>
                    <w:ins w:id="2138" w:author="Borja Gonzalez" w:date="2017-09-28T18:53:00Z"/>
                    <w:rFonts w:ascii="Monaco" w:eastAsiaTheme="majorEastAsia" w:hAnsi="Monaco" w:cs="Monaco"/>
                    <w:color w:val="243F60" w:themeColor="accent1" w:themeShade="7F"/>
                    <w:sz w:val="32"/>
                    <w:szCs w:val="32"/>
                    <w:lang w:val="en-US"/>
                  </w:rPr>
                </w:rPrChange>
              </w:rPr>
              <w:pPrChange w:id="2139" w:author="GONZALEZ DIAZ, BORJA" w:date="2017-09-29T19:28:00Z">
                <w:pPr>
                  <w:keepNext/>
                  <w:keepLines/>
                  <w:widowControl w:val="0"/>
                  <w:autoSpaceDE w:val="0"/>
                  <w:autoSpaceDN w:val="0"/>
                  <w:adjustRightInd w:val="0"/>
                  <w:spacing w:before="200"/>
                  <w:outlineLvl w:val="4"/>
                </w:pPr>
              </w:pPrChange>
            </w:pPr>
            <w:ins w:id="2140" w:author="Borja Gonzalez" w:date="2017-09-28T18:53:00Z">
              <w:r w:rsidRPr="0079203F">
                <w:rPr>
                  <w:noProof/>
                  <w:lang w:val="es-ES"/>
                  <w:rPrChange w:id="2141" w:author="Rodrigo García" w:date="2017-09-29T10:05:00Z">
                    <w:rPr>
                      <w:rFonts w:ascii="Monaco" w:hAnsi="Monaco" w:cs="Monaco"/>
                      <w:sz w:val="32"/>
                      <w:szCs w:val="32"/>
                      <w:lang w:val="en-US"/>
                    </w:rPr>
                  </w:rPrChange>
                </w:rPr>
                <w:t xml:space="preserve">            </w:t>
              </w:r>
              <w:r w:rsidRPr="0079203F">
                <w:rPr>
                  <w:b/>
                  <w:bCs/>
                  <w:noProof/>
                  <w:color w:val="204A87"/>
                  <w:lang w:val="es-ES"/>
                  <w:rPrChange w:id="2142" w:author="Rodrigo García" w:date="2017-09-29T10:05:00Z">
                    <w:rPr>
                      <w:rFonts w:ascii="Monaco" w:hAnsi="Monaco" w:cs="Monaco"/>
                      <w:b/>
                      <w:bCs/>
                      <w:color w:val="204A87"/>
                      <w:sz w:val="32"/>
                      <w:szCs w:val="32"/>
                      <w:lang w:val="en-US"/>
                    </w:rPr>
                  </w:rPrChange>
                </w:rPr>
                <w:t>var</w:t>
              </w:r>
              <w:r w:rsidRPr="0079203F">
                <w:rPr>
                  <w:noProof/>
                  <w:lang w:val="es-ES"/>
                  <w:rPrChange w:id="2143" w:author="Rodrigo García" w:date="2017-09-29T10:05:00Z">
                    <w:rPr>
                      <w:rFonts w:ascii="Monaco" w:hAnsi="Monaco" w:cs="Monaco"/>
                      <w:sz w:val="32"/>
                      <w:szCs w:val="32"/>
                      <w:lang w:val="en-US"/>
                    </w:rPr>
                  </w:rPrChange>
                </w:rPr>
                <w:t xml:space="preserve"> data </w:t>
              </w:r>
              <w:r w:rsidRPr="0079203F">
                <w:rPr>
                  <w:b/>
                  <w:bCs/>
                  <w:noProof/>
                  <w:color w:val="CE5C00"/>
                  <w:lang w:val="es-ES"/>
                  <w:rPrChange w:id="2144" w:author="Rodrigo García" w:date="2017-09-29T10:05:00Z">
                    <w:rPr>
                      <w:rFonts w:ascii="Monaco" w:hAnsi="Monaco" w:cs="Monaco"/>
                      <w:b/>
                      <w:bCs/>
                      <w:color w:val="CE5C00"/>
                      <w:sz w:val="32"/>
                      <w:szCs w:val="32"/>
                      <w:lang w:val="en-US"/>
                    </w:rPr>
                  </w:rPrChange>
                </w:rPr>
                <w:t>=</w:t>
              </w:r>
              <w:r w:rsidRPr="0079203F">
                <w:rPr>
                  <w:noProof/>
                  <w:lang w:val="es-ES"/>
                  <w:rPrChange w:id="2145" w:author="Rodrigo García" w:date="2017-09-29T10:05:00Z">
                    <w:rPr>
                      <w:rFonts w:ascii="Monaco" w:hAnsi="Monaco" w:cs="Monaco"/>
                      <w:sz w:val="32"/>
                      <w:szCs w:val="32"/>
                      <w:lang w:val="en-US"/>
                    </w:rPr>
                  </w:rPrChange>
                </w:rPr>
                <w:t xml:space="preserve"> </w:t>
              </w:r>
              <w:r w:rsidRPr="0079203F">
                <w:rPr>
                  <w:b/>
                  <w:bCs/>
                  <w:noProof/>
                  <w:lang w:val="es-ES"/>
                  <w:rPrChange w:id="2146" w:author="Rodrigo García" w:date="2017-09-29T10:05:00Z">
                    <w:rPr>
                      <w:rFonts w:ascii="Monaco" w:hAnsi="Monaco" w:cs="Monaco"/>
                      <w:b/>
                      <w:bCs/>
                      <w:color w:val="000000"/>
                      <w:sz w:val="32"/>
                      <w:szCs w:val="32"/>
                      <w:lang w:val="en-US"/>
                    </w:rPr>
                  </w:rPrChange>
                </w:rPr>
                <w:t>{</w:t>
              </w:r>
              <w:r w:rsidRPr="0079203F">
                <w:rPr>
                  <w:noProof/>
                  <w:lang w:val="es-ES"/>
                  <w:rPrChange w:id="2147"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148" w:author="Borja Gonzalez" w:date="2017-09-28T18:53:00Z"/>
                <w:noProof/>
                <w:lang w:val="es-ES"/>
                <w:rPrChange w:id="2149" w:author="Rodrigo García" w:date="2017-09-29T10:05:00Z">
                  <w:rPr>
                    <w:ins w:id="2150" w:author="Borja Gonzalez" w:date="2017-09-28T18:53:00Z"/>
                    <w:rFonts w:ascii="Monaco" w:eastAsiaTheme="majorEastAsia" w:hAnsi="Monaco" w:cs="Monaco"/>
                    <w:color w:val="243F60" w:themeColor="accent1" w:themeShade="7F"/>
                    <w:sz w:val="32"/>
                    <w:szCs w:val="32"/>
                    <w:lang w:val="en-US"/>
                  </w:rPr>
                </w:rPrChange>
              </w:rPr>
              <w:pPrChange w:id="2151" w:author="GONZALEZ DIAZ, BORJA" w:date="2017-09-29T19:28:00Z">
                <w:pPr>
                  <w:keepNext/>
                  <w:keepLines/>
                  <w:widowControl w:val="0"/>
                  <w:autoSpaceDE w:val="0"/>
                  <w:autoSpaceDN w:val="0"/>
                  <w:adjustRightInd w:val="0"/>
                  <w:spacing w:before="200"/>
                  <w:outlineLvl w:val="4"/>
                </w:pPr>
              </w:pPrChange>
            </w:pPr>
            <w:ins w:id="2152" w:author="Borja Gonzalez" w:date="2017-09-28T18:53:00Z">
              <w:r w:rsidRPr="0079203F">
                <w:rPr>
                  <w:noProof/>
                  <w:lang w:val="es-ES"/>
                  <w:rPrChange w:id="2153" w:author="Rodrigo García" w:date="2017-09-29T10:05:00Z">
                    <w:rPr>
                      <w:rFonts w:ascii="Monaco" w:hAnsi="Monaco" w:cs="Monaco"/>
                      <w:sz w:val="32"/>
                      <w:szCs w:val="32"/>
                      <w:lang w:val="en-US"/>
                    </w:rPr>
                  </w:rPrChange>
                </w:rPr>
                <w:t xml:space="preserve">            </w:t>
              </w:r>
              <w:r w:rsidRPr="0079203F">
                <w:rPr>
                  <w:noProof/>
                  <w:lang w:val="es-ES"/>
                  <w:rPrChange w:id="2154" w:author="Rodrigo García" w:date="2017-09-29T10:05:00Z">
                    <w:rPr>
                      <w:rFonts w:ascii="Monaco" w:hAnsi="Monaco" w:cs="Monaco"/>
                      <w:sz w:val="32"/>
                      <w:szCs w:val="32"/>
                      <w:lang w:val="en-US"/>
                    </w:rPr>
                  </w:rPrChange>
                </w:rPr>
                <w:tab/>
                <w:t>operacion</w:t>
              </w:r>
              <w:r w:rsidRPr="0079203F">
                <w:rPr>
                  <w:b/>
                  <w:bCs/>
                  <w:noProof/>
                  <w:color w:val="CE5C00"/>
                  <w:lang w:val="es-ES"/>
                  <w:rPrChange w:id="2155" w:author="Rodrigo García" w:date="2017-09-29T10:05:00Z">
                    <w:rPr>
                      <w:rFonts w:ascii="Monaco" w:hAnsi="Monaco" w:cs="Monaco"/>
                      <w:b/>
                      <w:bCs/>
                      <w:color w:val="CE5C00"/>
                      <w:sz w:val="32"/>
                      <w:szCs w:val="32"/>
                      <w:lang w:val="en-US"/>
                    </w:rPr>
                  </w:rPrChange>
                </w:rPr>
                <w:t>:</w:t>
              </w:r>
              <w:r w:rsidRPr="0079203F">
                <w:rPr>
                  <w:noProof/>
                  <w:lang w:val="es-ES"/>
                  <w:rPrChange w:id="2156" w:author="Rodrigo García" w:date="2017-09-29T10:05:00Z">
                    <w:rPr>
                      <w:rFonts w:ascii="Monaco" w:hAnsi="Monaco" w:cs="Monaco"/>
                      <w:sz w:val="32"/>
                      <w:szCs w:val="32"/>
                      <w:lang w:val="en-US"/>
                    </w:rPr>
                  </w:rPrChange>
                </w:rPr>
                <w:t xml:space="preserve"> </w:t>
              </w:r>
              <w:r w:rsidRPr="0079203F">
                <w:rPr>
                  <w:noProof/>
                  <w:color w:val="4E9A06"/>
                  <w:lang w:val="es-ES"/>
                  <w:rPrChange w:id="2157" w:author="Rodrigo García" w:date="2017-09-29T10:05:00Z">
                    <w:rPr>
                      <w:rFonts w:ascii="Monaco" w:hAnsi="Monaco" w:cs="Monaco"/>
                      <w:color w:val="4E9A06"/>
                      <w:sz w:val="32"/>
                      <w:szCs w:val="32"/>
                      <w:lang w:val="en-US"/>
                    </w:rPr>
                  </w:rPrChange>
                </w:rPr>
                <w:t>"Borrar paciente"</w:t>
              </w:r>
              <w:r w:rsidRPr="0079203F">
                <w:rPr>
                  <w:b/>
                  <w:bCs/>
                  <w:noProof/>
                  <w:lang w:val="es-ES"/>
                  <w:rPrChange w:id="2158" w:author="Rodrigo García" w:date="2017-09-29T10:05:00Z">
                    <w:rPr>
                      <w:rFonts w:ascii="Monaco" w:hAnsi="Monaco" w:cs="Monaco"/>
                      <w:b/>
                      <w:bCs/>
                      <w:color w:val="000000"/>
                      <w:sz w:val="32"/>
                      <w:szCs w:val="32"/>
                      <w:lang w:val="en-US"/>
                    </w:rPr>
                  </w:rPrChange>
                </w:rPr>
                <w:t>,</w:t>
              </w:r>
              <w:r w:rsidRPr="0079203F">
                <w:rPr>
                  <w:noProof/>
                  <w:lang w:val="es-ES"/>
                  <w:rPrChange w:id="2159"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160" w:author="Borja Gonzalez" w:date="2017-09-28T18:53:00Z"/>
                <w:noProof/>
                <w:lang w:val="es-ES"/>
                <w:rPrChange w:id="2161" w:author="Rodrigo García" w:date="2017-09-29T10:05:00Z">
                  <w:rPr>
                    <w:ins w:id="2162" w:author="Borja Gonzalez" w:date="2017-09-28T18:53:00Z"/>
                    <w:rFonts w:ascii="Monaco" w:eastAsiaTheme="majorEastAsia" w:hAnsi="Monaco" w:cs="Monaco"/>
                    <w:color w:val="243F60" w:themeColor="accent1" w:themeShade="7F"/>
                    <w:sz w:val="32"/>
                    <w:szCs w:val="32"/>
                    <w:lang w:val="en-US"/>
                  </w:rPr>
                </w:rPrChange>
              </w:rPr>
              <w:pPrChange w:id="2163" w:author="GONZALEZ DIAZ, BORJA" w:date="2017-09-29T19:28:00Z">
                <w:pPr>
                  <w:keepNext/>
                  <w:keepLines/>
                  <w:widowControl w:val="0"/>
                  <w:autoSpaceDE w:val="0"/>
                  <w:autoSpaceDN w:val="0"/>
                  <w:adjustRightInd w:val="0"/>
                  <w:spacing w:before="200"/>
                  <w:outlineLvl w:val="4"/>
                </w:pPr>
              </w:pPrChange>
            </w:pPr>
            <w:ins w:id="2164" w:author="Borja Gonzalez" w:date="2017-09-28T18:53:00Z">
              <w:r w:rsidRPr="0079203F">
                <w:rPr>
                  <w:noProof/>
                  <w:lang w:val="es-ES"/>
                  <w:rPrChange w:id="2165" w:author="Rodrigo García" w:date="2017-09-29T10:05:00Z">
                    <w:rPr>
                      <w:rFonts w:ascii="Monaco" w:hAnsi="Monaco" w:cs="Monaco"/>
                      <w:sz w:val="32"/>
                      <w:szCs w:val="32"/>
                      <w:lang w:val="en-US"/>
                    </w:rPr>
                  </w:rPrChange>
                </w:rPr>
                <w:t xml:space="preserve">                id</w:t>
              </w:r>
              <w:r w:rsidRPr="0079203F">
                <w:rPr>
                  <w:b/>
                  <w:bCs/>
                  <w:noProof/>
                  <w:color w:val="CE5C00"/>
                  <w:lang w:val="es-ES"/>
                  <w:rPrChange w:id="2166" w:author="Rodrigo García" w:date="2017-09-29T10:05:00Z">
                    <w:rPr>
                      <w:rFonts w:ascii="Monaco" w:hAnsi="Monaco" w:cs="Monaco"/>
                      <w:b/>
                      <w:bCs/>
                      <w:color w:val="CE5C00"/>
                      <w:sz w:val="32"/>
                      <w:szCs w:val="32"/>
                      <w:lang w:val="en-US"/>
                    </w:rPr>
                  </w:rPrChange>
                </w:rPr>
                <w:t>:</w:t>
              </w:r>
              <w:r w:rsidRPr="0079203F">
                <w:rPr>
                  <w:noProof/>
                  <w:lang w:val="es-ES"/>
                  <w:rPrChange w:id="2167" w:author="Rodrigo García" w:date="2017-09-29T10:05:00Z">
                    <w:rPr>
                      <w:rFonts w:ascii="Monaco" w:hAnsi="Monaco" w:cs="Monaco"/>
                      <w:sz w:val="32"/>
                      <w:szCs w:val="32"/>
                      <w:lang w:val="en-US"/>
                    </w:rPr>
                  </w:rPrChange>
                </w:rPr>
                <w:t xml:space="preserve"> N_p</w:t>
              </w:r>
              <w:r w:rsidRPr="0079203F">
                <w:rPr>
                  <w:b/>
                  <w:bCs/>
                  <w:noProof/>
                  <w:lang w:val="es-ES"/>
                  <w:rPrChange w:id="2168" w:author="Rodrigo García" w:date="2017-09-29T10:05:00Z">
                    <w:rPr>
                      <w:rFonts w:ascii="Monaco" w:hAnsi="Monaco" w:cs="Monaco"/>
                      <w:b/>
                      <w:bCs/>
                      <w:color w:val="000000"/>
                      <w:sz w:val="32"/>
                      <w:szCs w:val="32"/>
                      <w:lang w:val="en-US"/>
                    </w:rPr>
                  </w:rPrChange>
                </w:rPr>
                <w:t>,</w:t>
              </w:r>
              <w:r w:rsidRPr="0079203F">
                <w:rPr>
                  <w:noProof/>
                  <w:lang w:val="es-ES"/>
                  <w:rPrChange w:id="2169"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170" w:author="Borja Gonzalez" w:date="2017-09-28T18:53:00Z"/>
                <w:noProof/>
                <w:lang w:val="es-ES"/>
                <w:rPrChange w:id="2171" w:author="Rodrigo García" w:date="2017-09-29T10:05:00Z">
                  <w:rPr>
                    <w:ins w:id="2172" w:author="Borja Gonzalez" w:date="2017-09-28T18:53:00Z"/>
                    <w:rFonts w:ascii="Monaco" w:eastAsiaTheme="majorEastAsia" w:hAnsi="Monaco" w:cs="Monaco"/>
                    <w:color w:val="243F60" w:themeColor="accent1" w:themeShade="7F"/>
                    <w:sz w:val="32"/>
                    <w:szCs w:val="32"/>
                    <w:lang w:val="en-US"/>
                  </w:rPr>
                </w:rPrChange>
              </w:rPr>
              <w:pPrChange w:id="2173" w:author="GONZALEZ DIAZ, BORJA" w:date="2017-09-29T19:28:00Z">
                <w:pPr>
                  <w:keepNext/>
                  <w:keepLines/>
                  <w:widowControl w:val="0"/>
                  <w:autoSpaceDE w:val="0"/>
                  <w:autoSpaceDN w:val="0"/>
                  <w:adjustRightInd w:val="0"/>
                  <w:spacing w:before="200"/>
                  <w:outlineLvl w:val="4"/>
                </w:pPr>
              </w:pPrChange>
            </w:pPr>
            <w:ins w:id="2174" w:author="Borja Gonzalez" w:date="2017-09-28T18:53:00Z">
              <w:r w:rsidRPr="0079203F">
                <w:rPr>
                  <w:noProof/>
                  <w:lang w:val="es-ES"/>
                  <w:rPrChange w:id="2175" w:author="Rodrigo García" w:date="2017-09-29T10:05:00Z">
                    <w:rPr>
                      <w:rFonts w:ascii="Monaco" w:hAnsi="Monaco" w:cs="Monaco"/>
                      <w:sz w:val="32"/>
                      <w:szCs w:val="32"/>
                      <w:lang w:val="en-US"/>
                    </w:rPr>
                  </w:rPrChange>
                </w:rPr>
                <w:t xml:space="preserve">                n</w:t>
              </w:r>
              <w:r w:rsidRPr="0079203F">
                <w:rPr>
                  <w:b/>
                  <w:bCs/>
                  <w:noProof/>
                  <w:color w:val="CE5C00"/>
                  <w:lang w:val="es-ES"/>
                  <w:rPrChange w:id="2176" w:author="Rodrigo García" w:date="2017-09-29T10:05:00Z">
                    <w:rPr>
                      <w:rFonts w:ascii="Monaco" w:hAnsi="Monaco" w:cs="Monaco"/>
                      <w:b/>
                      <w:bCs/>
                      <w:color w:val="CE5C00"/>
                      <w:sz w:val="32"/>
                      <w:szCs w:val="32"/>
                      <w:lang w:val="en-US"/>
                    </w:rPr>
                  </w:rPrChange>
                </w:rPr>
                <w:t>:</w:t>
              </w:r>
              <w:r w:rsidRPr="0079203F">
                <w:rPr>
                  <w:noProof/>
                  <w:lang w:val="es-ES"/>
                  <w:rPrChange w:id="2177"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178" w:author="Borja Gonzalez" w:date="2017-09-28T18:53:00Z"/>
                <w:noProof/>
                <w:lang w:val="es-ES"/>
                <w:rPrChange w:id="2179" w:author="Rodrigo García" w:date="2017-09-29T10:05:00Z">
                  <w:rPr>
                    <w:ins w:id="2180" w:author="Borja Gonzalez" w:date="2017-09-28T18:53:00Z"/>
                    <w:rFonts w:ascii="Monaco" w:eastAsiaTheme="majorEastAsia" w:hAnsi="Monaco" w:cs="Monaco"/>
                    <w:color w:val="243F60" w:themeColor="accent1" w:themeShade="7F"/>
                    <w:sz w:val="32"/>
                    <w:szCs w:val="32"/>
                    <w:lang w:val="en-US"/>
                  </w:rPr>
                </w:rPrChange>
              </w:rPr>
              <w:pPrChange w:id="2181" w:author="GONZALEZ DIAZ, BORJA" w:date="2017-09-29T19:28:00Z">
                <w:pPr>
                  <w:keepNext/>
                  <w:keepLines/>
                  <w:widowControl w:val="0"/>
                  <w:autoSpaceDE w:val="0"/>
                  <w:autoSpaceDN w:val="0"/>
                  <w:adjustRightInd w:val="0"/>
                  <w:spacing w:before="200"/>
                  <w:outlineLvl w:val="4"/>
                </w:pPr>
              </w:pPrChange>
            </w:pPr>
            <w:ins w:id="2182" w:author="Borja Gonzalez" w:date="2017-09-28T18:53:00Z">
              <w:r w:rsidRPr="0079203F">
                <w:rPr>
                  <w:noProof/>
                  <w:lang w:val="es-ES"/>
                  <w:rPrChange w:id="2183" w:author="Rodrigo García" w:date="2017-09-29T10:05:00Z">
                    <w:rPr>
                      <w:rFonts w:ascii="Monaco" w:hAnsi="Monaco" w:cs="Monaco"/>
                      <w:sz w:val="32"/>
                      <w:szCs w:val="32"/>
                      <w:lang w:val="en-US"/>
                    </w:rPr>
                  </w:rPrChange>
                </w:rPr>
                <w:t xml:space="preserve">            </w:t>
              </w:r>
              <w:r w:rsidRPr="0079203F">
                <w:rPr>
                  <w:b/>
                  <w:bCs/>
                  <w:noProof/>
                  <w:lang w:val="es-ES"/>
                  <w:rPrChange w:id="2184"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185" w:author="Borja Gonzalez" w:date="2017-09-28T18:53:00Z"/>
                <w:noProof/>
                <w:lang w:val="en-US"/>
                <w:rPrChange w:id="2186" w:author="Borja Gonzalez" w:date="2017-09-28T18:55:00Z">
                  <w:rPr>
                    <w:ins w:id="2187" w:author="Borja Gonzalez" w:date="2017-09-28T18:53:00Z"/>
                    <w:rFonts w:ascii="Monaco" w:eastAsiaTheme="majorEastAsia" w:hAnsi="Monaco" w:cs="Monaco"/>
                    <w:color w:val="243F60" w:themeColor="accent1" w:themeShade="7F"/>
                    <w:sz w:val="32"/>
                    <w:szCs w:val="32"/>
                    <w:lang w:val="en-US"/>
                  </w:rPr>
                </w:rPrChange>
              </w:rPr>
              <w:pPrChange w:id="2188" w:author="GONZALEZ DIAZ, BORJA" w:date="2017-09-29T19:28:00Z">
                <w:pPr>
                  <w:keepNext/>
                  <w:keepLines/>
                  <w:widowControl w:val="0"/>
                  <w:autoSpaceDE w:val="0"/>
                  <w:autoSpaceDN w:val="0"/>
                  <w:adjustRightInd w:val="0"/>
                  <w:spacing w:before="200"/>
                  <w:outlineLvl w:val="4"/>
                </w:pPr>
              </w:pPrChange>
            </w:pPr>
            <w:ins w:id="2189" w:author="Borja Gonzalez" w:date="2017-09-28T18:53:00Z">
              <w:r w:rsidRPr="0079203F">
                <w:rPr>
                  <w:noProof/>
                  <w:lang w:val="es-ES"/>
                  <w:rPrChange w:id="2190" w:author="Rodrigo García" w:date="2017-09-29T10:05:00Z">
                    <w:rPr>
                      <w:rFonts w:ascii="Monaco" w:hAnsi="Monaco" w:cs="Monaco"/>
                      <w:sz w:val="32"/>
                      <w:szCs w:val="32"/>
                      <w:lang w:val="en-US"/>
                    </w:rPr>
                  </w:rPrChange>
                </w:rPr>
                <w:t xml:space="preserve">            </w:t>
              </w:r>
              <w:r w:rsidRPr="00AD3CBB">
                <w:rPr>
                  <w:noProof/>
                  <w:lang w:val="en-US"/>
                  <w:rPrChange w:id="2191" w:author="Borja Gonzalez" w:date="2017-09-28T18:55:00Z">
                    <w:rPr>
                      <w:rFonts w:ascii="Monaco" w:hAnsi="Monaco" w:cs="Monaco"/>
                      <w:color w:val="000000"/>
                      <w:sz w:val="32"/>
                      <w:szCs w:val="32"/>
                      <w:lang w:val="en-US"/>
                    </w:rPr>
                  </w:rPrChange>
                </w:rPr>
                <w:t>socket</w:t>
              </w:r>
              <w:r w:rsidRPr="00AD3CBB">
                <w:rPr>
                  <w:b/>
                  <w:bCs/>
                  <w:noProof/>
                  <w:lang w:val="en-US"/>
                  <w:rPrChange w:id="2192" w:author="Borja Gonzalez" w:date="2017-09-28T18:55:00Z">
                    <w:rPr>
                      <w:rFonts w:ascii="Monaco" w:hAnsi="Monaco" w:cs="Monaco"/>
                      <w:b/>
                      <w:bCs/>
                      <w:color w:val="000000"/>
                      <w:sz w:val="32"/>
                      <w:szCs w:val="32"/>
                      <w:lang w:val="en-US"/>
                    </w:rPr>
                  </w:rPrChange>
                </w:rPr>
                <w:t>.</w:t>
              </w:r>
              <w:r w:rsidRPr="00AD3CBB">
                <w:rPr>
                  <w:noProof/>
                  <w:lang w:val="en-US"/>
                  <w:rPrChange w:id="2193" w:author="Borja Gonzalez" w:date="2017-09-28T18:55:00Z">
                    <w:rPr>
                      <w:rFonts w:ascii="Monaco" w:hAnsi="Monaco" w:cs="Monaco"/>
                      <w:color w:val="000000"/>
                      <w:sz w:val="32"/>
                      <w:szCs w:val="32"/>
                      <w:lang w:val="en-US"/>
                    </w:rPr>
                  </w:rPrChange>
                </w:rPr>
                <w:t>send</w:t>
              </w:r>
              <w:r w:rsidRPr="00AD3CBB">
                <w:rPr>
                  <w:b/>
                  <w:bCs/>
                  <w:noProof/>
                  <w:lang w:val="en-US"/>
                  <w:rPrChange w:id="2194" w:author="Borja Gonzalez" w:date="2017-09-28T18:55:00Z">
                    <w:rPr>
                      <w:rFonts w:ascii="Monaco" w:hAnsi="Monaco" w:cs="Monaco"/>
                      <w:b/>
                      <w:bCs/>
                      <w:color w:val="000000"/>
                      <w:sz w:val="32"/>
                      <w:szCs w:val="32"/>
                      <w:lang w:val="en-US"/>
                    </w:rPr>
                  </w:rPrChange>
                </w:rPr>
                <w:t>(</w:t>
              </w:r>
              <w:r w:rsidRPr="00AD3CBB">
                <w:rPr>
                  <w:noProof/>
                  <w:lang w:val="en-US"/>
                  <w:rPrChange w:id="2195" w:author="Borja Gonzalez" w:date="2017-09-28T18:55:00Z">
                    <w:rPr>
                      <w:rFonts w:ascii="Monaco" w:hAnsi="Monaco" w:cs="Monaco"/>
                      <w:color w:val="000000"/>
                      <w:sz w:val="32"/>
                      <w:szCs w:val="32"/>
                      <w:lang w:val="en-US"/>
                    </w:rPr>
                  </w:rPrChange>
                </w:rPr>
                <w:t>JSON</w:t>
              </w:r>
              <w:r w:rsidRPr="00AD3CBB">
                <w:rPr>
                  <w:b/>
                  <w:bCs/>
                  <w:noProof/>
                  <w:lang w:val="en-US"/>
                  <w:rPrChange w:id="2196" w:author="Borja Gonzalez" w:date="2017-09-28T18:55:00Z">
                    <w:rPr>
                      <w:rFonts w:ascii="Monaco" w:hAnsi="Monaco" w:cs="Monaco"/>
                      <w:b/>
                      <w:bCs/>
                      <w:color w:val="000000"/>
                      <w:sz w:val="32"/>
                      <w:szCs w:val="32"/>
                      <w:lang w:val="en-US"/>
                    </w:rPr>
                  </w:rPrChange>
                </w:rPr>
                <w:t>.</w:t>
              </w:r>
              <w:r w:rsidRPr="00AD3CBB">
                <w:rPr>
                  <w:noProof/>
                  <w:lang w:val="en-US"/>
                  <w:rPrChange w:id="2197" w:author="Borja Gonzalez" w:date="2017-09-28T18:55:00Z">
                    <w:rPr>
                      <w:rFonts w:ascii="Monaco" w:hAnsi="Monaco" w:cs="Monaco"/>
                      <w:color w:val="000000"/>
                      <w:sz w:val="32"/>
                      <w:szCs w:val="32"/>
                      <w:lang w:val="en-US"/>
                    </w:rPr>
                  </w:rPrChange>
                </w:rPr>
                <w:t>stringify</w:t>
              </w:r>
              <w:r w:rsidRPr="00AD3CBB">
                <w:rPr>
                  <w:b/>
                  <w:bCs/>
                  <w:noProof/>
                  <w:lang w:val="en-US"/>
                  <w:rPrChange w:id="2198" w:author="Borja Gonzalez" w:date="2017-09-28T18:55:00Z">
                    <w:rPr>
                      <w:rFonts w:ascii="Monaco" w:hAnsi="Monaco" w:cs="Monaco"/>
                      <w:b/>
                      <w:bCs/>
                      <w:color w:val="000000"/>
                      <w:sz w:val="32"/>
                      <w:szCs w:val="32"/>
                      <w:lang w:val="en-US"/>
                    </w:rPr>
                  </w:rPrChange>
                </w:rPr>
                <w:t>(</w:t>
              </w:r>
              <w:r w:rsidRPr="00AD3CBB">
                <w:rPr>
                  <w:noProof/>
                  <w:lang w:val="en-US"/>
                  <w:rPrChange w:id="2199" w:author="Borja Gonzalez" w:date="2017-09-28T18:55:00Z">
                    <w:rPr>
                      <w:rFonts w:ascii="Monaco" w:hAnsi="Monaco" w:cs="Monaco"/>
                      <w:color w:val="000000"/>
                      <w:sz w:val="32"/>
                      <w:szCs w:val="32"/>
                      <w:lang w:val="en-US"/>
                    </w:rPr>
                  </w:rPrChange>
                </w:rPr>
                <w:t>data</w:t>
              </w:r>
              <w:r w:rsidRPr="00AD3CBB">
                <w:rPr>
                  <w:b/>
                  <w:bCs/>
                  <w:noProof/>
                  <w:lang w:val="en-US"/>
                  <w:rPrChange w:id="2200"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201" w:author="Borja Gonzalez" w:date="2017-09-28T18:53:00Z"/>
                <w:noProof/>
                <w:lang w:val="es-ES"/>
                <w:rPrChange w:id="2202" w:author="Rodrigo García" w:date="2017-09-29T10:05:00Z">
                  <w:rPr>
                    <w:ins w:id="2203" w:author="Borja Gonzalez" w:date="2017-09-28T18:53:00Z"/>
                    <w:rFonts w:ascii="Monaco" w:eastAsiaTheme="majorEastAsia" w:hAnsi="Monaco" w:cs="Monaco"/>
                    <w:color w:val="243F60" w:themeColor="accent1" w:themeShade="7F"/>
                    <w:sz w:val="32"/>
                    <w:szCs w:val="32"/>
                    <w:lang w:val="en-US"/>
                  </w:rPr>
                </w:rPrChange>
              </w:rPr>
              <w:pPrChange w:id="2204" w:author="GONZALEZ DIAZ, BORJA" w:date="2017-09-29T19:28:00Z">
                <w:pPr>
                  <w:keepNext/>
                  <w:keepLines/>
                  <w:widowControl w:val="0"/>
                  <w:autoSpaceDE w:val="0"/>
                  <w:autoSpaceDN w:val="0"/>
                  <w:adjustRightInd w:val="0"/>
                  <w:spacing w:before="200"/>
                  <w:outlineLvl w:val="4"/>
                </w:pPr>
              </w:pPrChange>
            </w:pPr>
            <w:ins w:id="2205" w:author="Borja Gonzalez" w:date="2017-09-28T18:53:00Z">
              <w:r w:rsidRPr="00AD3CBB">
                <w:rPr>
                  <w:noProof/>
                  <w:lang w:val="en-US"/>
                  <w:rPrChange w:id="2206" w:author="Borja Gonzalez" w:date="2017-09-28T18:55:00Z">
                    <w:rPr>
                      <w:rFonts w:ascii="Monaco" w:hAnsi="Monaco" w:cs="Monaco"/>
                      <w:sz w:val="32"/>
                      <w:szCs w:val="32"/>
                      <w:lang w:val="en-US"/>
                    </w:rPr>
                  </w:rPrChange>
                </w:rPr>
                <w:t xml:space="preserve">            </w:t>
              </w:r>
              <w:r w:rsidRPr="0079203F">
                <w:rPr>
                  <w:noProof/>
                  <w:lang w:val="es-ES"/>
                  <w:rPrChange w:id="2207" w:author="Rodrigo García" w:date="2017-09-29T10:05:00Z">
                    <w:rPr>
                      <w:rFonts w:ascii="Monaco" w:hAnsi="Monaco" w:cs="Monaco"/>
                      <w:color w:val="000000"/>
                      <w:sz w:val="32"/>
                      <w:szCs w:val="32"/>
                      <w:lang w:val="en-US"/>
                    </w:rPr>
                  </w:rPrChange>
                </w:rPr>
                <w:t>console</w:t>
              </w:r>
              <w:r w:rsidRPr="0079203F">
                <w:rPr>
                  <w:b/>
                  <w:bCs/>
                  <w:noProof/>
                  <w:lang w:val="es-ES"/>
                  <w:rPrChange w:id="2208" w:author="Rodrigo García" w:date="2017-09-29T10:05:00Z">
                    <w:rPr>
                      <w:rFonts w:ascii="Monaco" w:hAnsi="Monaco" w:cs="Monaco"/>
                      <w:b/>
                      <w:bCs/>
                      <w:color w:val="000000"/>
                      <w:sz w:val="32"/>
                      <w:szCs w:val="32"/>
                      <w:lang w:val="en-US"/>
                    </w:rPr>
                  </w:rPrChange>
                </w:rPr>
                <w:t>.</w:t>
              </w:r>
              <w:r w:rsidRPr="0079203F">
                <w:rPr>
                  <w:noProof/>
                  <w:lang w:val="es-ES"/>
                  <w:rPrChange w:id="2209" w:author="Rodrigo García" w:date="2017-09-29T10:05:00Z">
                    <w:rPr>
                      <w:rFonts w:ascii="Monaco" w:hAnsi="Monaco" w:cs="Monaco"/>
                      <w:color w:val="000000"/>
                      <w:sz w:val="32"/>
                      <w:szCs w:val="32"/>
                      <w:lang w:val="en-US"/>
                    </w:rPr>
                  </w:rPrChange>
                </w:rPr>
                <w:t>log</w:t>
              </w:r>
              <w:r w:rsidRPr="0079203F">
                <w:rPr>
                  <w:b/>
                  <w:bCs/>
                  <w:noProof/>
                  <w:lang w:val="es-ES"/>
                  <w:rPrChange w:id="2210" w:author="Rodrigo García" w:date="2017-09-29T10:05:00Z">
                    <w:rPr>
                      <w:rFonts w:ascii="Monaco" w:hAnsi="Monaco" w:cs="Monaco"/>
                      <w:b/>
                      <w:bCs/>
                      <w:color w:val="000000"/>
                      <w:sz w:val="32"/>
                      <w:szCs w:val="32"/>
                      <w:lang w:val="en-US"/>
                    </w:rPr>
                  </w:rPrChange>
                </w:rPr>
                <w:t>(</w:t>
              </w:r>
              <w:r w:rsidRPr="0079203F">
                <w:rPr>
                  <w:noProof/>
                  <w:color w:val="4E9A06"/>
                  <w:lang w:val="es-ES"/>
                  <w:rPrChange w:id="2211"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212" w:author="Rodrigo García" w:date="2017-09-29T10:05:00Z">
                    <w:rPr>
                      <w:rFonts w:ascii="Monaco" w:hAnsi="Monaco" w:cs="Monaco"/>
                      <w:b/>
                      <w:bCs/>
                      <w:color w:val="CE5C00"/>
                      <w:sz w:val="32"/>
                      <w:szCs w:val="32"/>
                      <w:lang w:val="en-US"/>
                    </w:rPr>
                  </w:rPrChange>
                </w:rPr>
                <w:t>+</w:t>
              </w:r>
              <w:r w:rsidRPr="0079203F">
                <w:rPr>
                  <w:noProof/>
                  <w:lang w:val="es-ES"/>
                  <w:rPrChange w:id="2213" w:author="Rodrigo García" w:date="2017-09-29T10:05:00Z">
                    <w:rPr>
                      <w:rFonts w:ascii="Monaco" w:hAnsi="Monaco" w:cs="Monaco"/>
                      <w:color w:val="000000"/>
                      <w:sz w:val="32"/>
                      <w:szCs w:val="32"/>
                      <w:lang w:val="en-US"/>
                    </w:rPr>
                  </w:rPrChange>
                </w:rPr>
                <w:t>data</w:t>
              </w:r>
              <w:r w:rsidRPr="0079203F">
                <w:rPr>
                  <w:b/>
                  <w:bCs/>
                  <w:noProof/>
                  <w:lang w:val="es-ES"/>
                  <w:rPrChange w:id="2214" w:author="Rodrigo García" w:date="2017-09-29T10:05:00Z">
                    <w:rPr>
                      <w:rFonts w:ascii="Monaco" w:hAnsi="Monaco" w:cs="Monaco"/>
                      <w:b/>
                      <w:bCs/>
                      <w:color w:val="000000"/>
                      <w:sz w:val="32"/>
                      <w:szCs w:val="32"/>
                      <w:lang w:val="en-US"/>
                    </w:rPr>
                  </w:rPrChange>
                </w:rPr>
                <w:t>.</w:t>
              </w:r>
              <w:r w:rsidRPr="0079203F">
                <w:rPr>
                  <w:noProof/>
                  <w:lang w:val="es-ES"/>
                  <w:rPrChange w:id="2215" w:author="Rodrigo García" w:date="2017-09-29T10:05:00Z">
                    <w:rPr>
                      <w:rFonts w:ascii="Monaco" w:hAnsi="Monaco" w:cs="Monaco"/>
                      <w:color w:val="000000"/>
                      <w:sz w:val="32"/>
                      <w:szCs w:val="32"/>
                      <w:lang w:val="en-US"/>
                    </w:rPr>
                  </w:rPrChange>
                </w:rPr>
                <w:t>n</w:t>
              </w:r>
              <w:r w:rsidRPr="0079203F">
                <w:rPr>
                  <w:b/>
                  <w:bCs/>
                  <w:noProof/>
                  <w:color w:val="CE5C00"/>
                  <w:lang w:val="es-ES"/>
                  <w:rPrChange w:id="2216" w:author="Rodrigo García" w:date="2017-09-29T10:05:00Z">
                    <w:rPr>
                      <w:rFonts w:ascii="Monaco" w:hAnsi="Monaco" w:cs="Monaco"/>
                      <w:b/>
                      <w:bCs/>
                      <w:color w:val="CE5C00"/>
                      <w:sz w:val="32"/>
                      <w:szCs w:val="32"/>
                      <w:lang w:val="en-US"/>
                    </w:rPr>
                  </w:rPrChange>
                </w:rPr>
                <w:t>+</w:t>
              </w:r>
              <w:r w:rsidRPr="0079203F">
                <w:rPr>
                  <w:noProof/>
                  <w:color w:val="4E9A06"/>
                  <w:lang w:val="es-ES"/>
                  <w:rPrChange w:id="2217" w:author="Rodrigo García" w:date="2017-09-29T10:05:00Z">
                    <w:rPr>
                      <w:rFonts w:ascii="Monaco" w:hAnsi="Monaco" w:cs="Monaco"/>
                      <w:color w:val="4E9A06"/>
                      <w:sz w:val="32"/>
                      <w:szCs w:val="32"/>
                      <w:lang w:val="en-US"/>
                    </w:rPr>
                  </w:rPrChange>
                </w:rPr>
                <w:t>") enviada"</w:t>
              </w:r>
              <w:r w:rsidRPr="0079203F">
                <w:rPr>
                  <w:b/>
                  <w:bCs/>
                  <w:noProof/>
                  <w:lang w:val="es-ES"/>
                  <w:rPrChange w:id="2218"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219" w:author="Borja Gonzalez" w:date="2017-09-28T18:53:00Z"/>
                <w:noProof/>
                <w:lang w:val="es-ES"/>
                <w:rPrChange w:id="2220" w:author="Rodrigo García" w:date="2017-09-29T10:05:00Z">
                  <w:rPr>
                    <w:ins w:id="2221" w:author="Borja Gonzalez" w:date="2017-09-28T18:53:00Z"/>
                    <w:rFonts w:ascii="Monaco" w:eastAsiaTheme="majorEastAsia" w:hAnsi="Monaco" w:cs="Monaco"/>
                    <w:color w:val="243F60" w:themeColor="accent1" w:themeShade="7F"/>
                    <w:sz w:val="32"/>
                    <w:szCs w:val="32"/>
                    <w:lang w:val="en-US"/>
                  </w:rPr>
                </w:rPrChange>
              </w:rPr>
              <w:pPrChange w:id="2222" w:author="GONZALEZ DIAZ, BORJA" w:date="2017-09-29T19:28:00Z">
                <w:pPr>
                  <w:keepNext/>
                  <w:keepLines/>
                  <w:widowControl w:val="0"/>
                  <w:autoSpaceDE w:val="0"/>
                  <w:autoSpaceDN w:val="0"/>
                  <w:adjustRightInd w:val="0"/>
                  <w:spacing w:before="200"/>
                  <w:outlineLvl w:val="4"/>
                </w:pPr>
              </w:pPrChange>
            </w:pPr>
            <w:ins w:id="2223" w:author="Borja Gonzalez" w:date="2017-09-28T18:53:00Z">
              <w:r w:rsidRPr="0079203F">
                <w:rPr>
                  <w:noProof/>
                  <w:lang w:val="es-ES"/>
                  <w:rPrChange w:id="2224" w:author="Rodrigo García" w:date="2017-09-29T10:05:00Z">
                    <w:rPr>
                      <w:rFonts w:ascii="Monaco" w:hAnsi="Monaco" w:cs="Monaco"/>
                      <w:sz w:val="32"/>
                      <w:szCs w:val="32"/>
                      <w:lang w:val="en-US"/>
                    </w:rPr>
                  </w:rPrChange>
                </w:rPr>
                <w:t xml:space="preserve">        </w:t>
              </w:r>
              <w:r w:rsidRPr="0079203F">
                <w:rPr>
                  <w:b/>
                  <w:bCs/>
                  <w:noProof/>
                  <w:lang w:val="es-ES"/>
                  <w:rPrChange w:id="2225"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226" w:author="Borja Gonzalez" w:date="2017-09-28T18:53:00Z"/>
                <w:noProof/>
                <w:lang w:val="es-ES"/>
                <w:rPrChange w:id="2227" w:author="Rodrigo García" w:date="2017-09-29T10:05:00Z">
                  <w:rPr>
                    <w:ins w:id="2228" w:author="Borja Gonzalez" w:date="2017-09-28T18:53:00Z"/>
                    <w:rFonts w:ascii="Monaco" w:eastAsiaTheme="majorEastAsia" w:hAnsi="Monaco" w:cs="Monaco"/>
                    <w:color w:val="243F60" w:themeColor="accent1" w:themeShade="7F"/>
                    <w:sz w:val="32"/>
                    <w:szCs w:val="32"/>
                    <w:lang w:val="en-US"/>
                  </w:rPr>
                </w:rPrChange>
              </w:rPr>
              <w:pPrChange w:id="2229" w:author="GONZALEZ DIAZ, BORJA" w:date="2017-09-29T19:28:00Z">
                <w:pPr>
                  <w:keepNext/>
                  <w:keepLines/>
                  <w:widowControl w:val="0"/>
                  <w:autoSpaceDE w:val="0"/>
                  <w:autoSpaceDN w:val="0"/>
                  <w:adjustRightInd w:val="0"/>
                  <w:spacing w:before="200"/>
                  <w:outlineLvl w:val="4"/>
                </w:pPr>
              </w:pPrChange>
            </w:pPr>
            <w:ins w:id="2230" w:author="Borja Gonzalez" w:date="2017-09-28T18:53:00Z">
              <w:r w:rsidRPr="0079203F">
                <w:rPr>
                  <w:noProof/>
                  <w:lang w:val="es-ES"/>
                  <w:rPrChange w:id="2231" w:author="Rodrigo García" w:date="2017-09-29T10:05:00Z">
                    <w:rPr>
                      <w:rFonts w:ascii="Monaco" w:hAnsi="Monaco" w:cs="Monaco"/>
                      <w:sz w:val="32"/>
                      <w:szCs w:val="32"/>
                      <w:lang w:val="en-US"/>
                    </w:rPr>
                  </w:rPrChange>
                </w:rPr>
                <w:t xml:space="preserve">        </w:t>
              </w:r>
              <w:r w:rsidRPr="0079203F">
                <w:rPr>
                  <w:b/>
                  <w:bCs/>
                  <w:noProof/>
                  <w:color w:val="204A87"/>
                  <w:lang w:val="es-ES"/>
                  <w:rPrChange w:id="2232" w:author="Rodrigo García" w:date="2017-09-29T10:05:00Z">
                    <w:rPr>
                      <w:rFonts w:ascii="Monaco" w:hAnsi="Monaco" w:cs="Monaco"/>
                      <w:b/>
                      <w:bCs/>
                      <w:color w:val="204A87"/>
                      <w:sz w:val="32"/>
                      <w:szCs w:val="32"/>
                      <w:lang w:val="en-US"/>
                    </w:rPr>
                  </w:rPrChange>
                </w:rPr>
                <w:t>else</w:t>
              </w:r>
              <w:r w:rsidRPr="0079203F">
                <w:rPr>
                  <w:b/>
                  <w:bCs/>
                  <w:noProof/>
                  <w:lang w:val="es-ES"/>
                  <w:rPrChange w:id="2233"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234" w:author="Borja Gonzalez" w:date="2017-09-28T18:53:00Z"/>
                <w:noProof/>
                <w:lang w:val="es-ES"/>
                <w:rPrChange w:id="2235" w:author="Rodrigo García" w:date="2017-09-29T10:05:00Z">
                  <w:rPr>
                    <w:ins w:id="2236" w:author="Borja Gonzalez" w:date="2017-09-28T18:53:00Z"/>
                    <w:rFonts w:ascii="Monaco" w:eastAsiaTheme="majorEastAsia" w:hAnsi="Monaco" w:cs="Monaco"/>
                    <w:color w:val="243F60" w:themeColor="accent1" w:themeShade="7F"/>
                    <w:sz w:val="32"/>
                    <w:szCs w:val="32"/>
                    <w:lang w:val="en-US"/>
                  </w:rPr>
                </w:rPrChange>
              </w:rPr>
              <w:pPrChange w:id="2237" w:author="GONZALEZ DIAZ, BORJA" w:date="2017-09-29T19:28:00Z">
                <w:pPr>
                  <w:keepNext/>
                  <w:keepLines/>
                  <w:widowControl w:val="0"/>
                  <w:autoSpaceDE w:val="0"/>
                  <w:autoSpaceDN w:val="0"/>
                  <w:adjustRightInd w:val="0"/>
                  <w:spacing w:before="200"/>
                  <w:outlineLvl w:val="4"/>
                </w:pPr>
              </w:pPrChange>
            </w:pPr>
            <w:ins w:id="2238" w:author="Borja Gonzalez" w:date="2017-09-28T18:53:00Z">
              <w:r w:rsidRPr="0079203F">
                <w:rPr>
                  <w:noProof/>
                  <w:lang w:val="es-ES"/>
                  <w:rPrChange w:id="2239" w:author="Rodrigo García" w:date="2017-09-29T10:05:00Z">
                    <w:rPr>
                      <w:rFonts w:ascii="Monaco" w:hAnsi="Monaco" w:cs="Monaco"/>
                      <w:sz w:val="32"/>
                      <w:szCs w:val="32"/>
                      <w:lang w:val="en-US"/>
                    </w:rPr>
                  </w:rPrChange>
                </w:rPr>
                <w:t xml:space="preserve">        console</w:t>
              </w:r>
              <w:r w:rsidRPr="0079203F">
                <w:rPr>
                  <w:b/>
                  <w:bCs/>
                  <w:noProof/>
                  <w:lang w:val="es-ES"/>
                  <w:rPrChange w:id="2240" w:author="Rodrigo García" w:date="2017-09-29T10:05:00Z">
                    <w:rPr>
                      <w:rFonts w:ascii="Monaco" w:hAnsi="Monaco" w:cs="Monaco"/>
                      <w:b/>
                      <w:bCs/>
                      <w:color w:val="000000"/>
                      <w:sz w:val="32"/>
                      <w:szCs w:val="32"/>
                      <w:lang w:val="en-US"/>
                    </w:rPr>
                  </w:rPrChange>
                </w:rPr>
                <w:t>.</w:t>
              </w:r>
              <w:r w:rsidRPr="0079203F">
                <w:rPr>
                  <w:noProof/>
                  <w:lang w:val="es-ES"/>
                  <w:rPrChange w:id="2241" w:author="Rodrigo García" w:date="2017-09-29T10:05:00Z">
                    <w:rPr>
                      <w:rFonts w:ascii="Monaco" w:hAnsi="Monaco" w:cs="Monaco"/>
                      <w:color w:val="000000"/>
                      <w:sz w:val="32"/>
                      <w:szCs w:val="32"/>
                      <w:lang w:val="en-US"/>
                    </w:rPr>
                  </w:rPrChange>
                </w:rPr>
                <w:t>log</w:t>
              </w:r>
              <w:r w:rsidRPr="0079203F">
                <w:rPr>
                  <w:b/>
                  <w:bCs/>
                  <w:noProof/>
                  <w:lang w:val="es-ES"/>
                  <w:rPrChange w:id="2242" w:author="Rodrigo García" w:date="2017-09-29T10:05:00Z">
                    <w:rPr>
                      <w:rFonts w:ascii="Monaco" w:hAnsi="Monaco" w:cs="Monaco"/>
                      <w:b/>
                      <w:bCs/>
                      <w:color w:val="000000"/>
                      <w:sz w:val="32"/>
                      <w:szCs w:val="32"/>
                      <w:lang w:val="en-US"/>
                    </w:rPr>
                  </w:rPrChange>
                </w:rPr>
                <w:t>(</w:t>
              </w:r>
              <w:r w:rsidRPr="0079203F">
                <w:rPr>
                  <w:noProof/>
                  <w:color w:val="4E9A06"/>
                  <w:lang w:val="es-ES"/>
                  <w:rPrChange w:id="2243" w:author="Rodrigo García" w:date="2017-09-29T10:05:00Z">
                    <w:rPr>
                      <w:rFonts w:ascii="Monaco" w:hAnsi="Monaco" w:cs="Monaco"/>
                      <w:color w:val="4E9A06"/>
                      <w:sz w:val="32"/>
                      <w:szCs w:val="32"/>
                      <w:lang w:val="en-US"/>
                    </w:rPr>
                  </w:rPrChange>
                </w:rPr>
                <w:t>"Datos no borrados"</w:t>
              </w:r>
              <w:r w:rsidRPr="0079203F">
                <w:rPr>
                  <w:b/>
                  <w:bCs/>
                  <w:noProof/>
                  <w:lang w:val="es-ES"/>
                  <w:rPrChange w:id="2244"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245" w:author="Borja Gonzalez" w:date="2017-09-28T18:53:00Z"/>
                <w:noProof/>
                <w:lang w:val="en-US"/>
                <w:rPrChange w:id="2246" w:author="Borja Gonzalez" w:date="2017-09-28T18:55:00Z">
                  <w:rPr>
                    <w:ins w:id="2247" w:author="Borja Gonzalez" w:date="2017-09-28T18:53:00Z"/>
                    <w:rFonts w:ascii="Monaco" w:eastAsiaTheme="majorEastAsia" w:hAnsi="Monaco" w:cs="Monaco"/>
                    <w:color w:val="243F60" w:themeColor="accent1" w:themeShade="7F"/>
                    <w:sz w:val="32"/>
                    <w:szCs w:val="32"/>
                    <w:lang w:val="en-US"/>
                  </w:rPr>
                </w:rPrChange>
              </w:rPr>
              <w:pPrChange w:id="2248" w:author="GONZALEZ DIAZ, BORJA" w:date="2017-09-29T19:28:00Z">
                <w:pPr>
                  <w:keepNext/>
                  <w:keepLines/>
                  <w:widowControl w:val="0"/>
                  <w:autoSpaceDE w:val="0"/>
                  <w:autoSpaceDN w:val="0"/>
                  <w:adjustRightInd w:val="0"/>
                  <w:spacing w:before="200"/>
                  <w:outlineLvl w:val="4"/>
                </w:pPr>
              </w:pPrChange>
            </w:pPr>
            <w:ins w:id="2249" w:author="Borja Gonzalez" w:date="2017-09-28T18:53:00Z">
              <w:r w:rsidRPr="0079203F">
                <w:rPr>
                  <w:noProof/>
                  <w:lang w:val="es-ES"/>
                  <w:rPrChange w:id="2250" w:author="Rodrigo García" w:date="2017-09-29T10:05:00Z">
                    <w:rPr>
                      <w:rFonts w:ascii="Monaco" w:hAnsi="Monaco" w:cs="Monaco"/>
                      <w:sz w:val="32"/>
                      <w:szCs w:val="32"/>
                      <w:lang w:val="en-US"/>
                    </w:rPr>
                  </w:rPrChange>
                </w:rPr>
                <w:t xml:space="preserve">    </w:t>
              </w:r>
              <w:r w:rsidRPr="00AD3CBB">
                <w:rPr>
                  <w:b/>
                  <w:bCs/>
                  <w:noProof/>
                  <w:lang w:val="en-US"/>
                  <w:rPrChange w:id="2251"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252" w:author="Borja Gonzalez" w:date="2017-09-28T18:53:00Z"/>
                <w:noProof/>
                <w:lang w:val="en-US"/>
                <w:rPrChange w:id="2253" w:author="Borja Gonzalez" w:date="2017-09-28T18:55:00Z">
                  <w:rPr>
                    <w:ins w:id="2254" w:author="Borja Gonzalez" w:date="2017-09-28T18:53:00Z"/>
                    <w:rFonts w:ascii="Monaco" w:eastAsiaTheme="majorEastAsia" w:hAnsi="Monaco" w:cs="Monaco"/>
                    <w:color w:val="243F60" w:themeColor="accent1" w:themeShade="7F"/>
                    <w:sz w:val="32"/>
                    <w:szCs w:val="32"/>
                    <w:lang w:val="en-US"/>
                  </w:rPr>
                </w:rPrChange>
              </w:rPr>
              <w:pPrChange w:id="2255" w:author="GONZALEZ DIAZ, BORJA" w:date="2017-09-29T19:28:00Z">
                <w:pPr>
                  <w:keepNext/>
                  <w:keepLines/>
                  <w:widowControl w:val="0"/>
                  <w:autoSpaceDE w:val="0"/>
                  <w:autoSpaceDN w:val="0"/>
                  <w:adjustRightInd w:val="0"/>
                  <w:spacing w:before="200"/>
                  <w:outlineLvl w:val="4"/>
                </w:pPr>
              </w:pPrChange>
            </w:pPr>
            <w:ins w:id="2256" w:author="Borja Gonzalez" w:date="2017-09-28T18:53:00Z">
              <w:r w:rsidRPr="00AD3CBB">
                <w:rPr>
                  <w:b/>
                  <w:bCs/>
                  <w:noProof/>
                  <w:lang w:val="en-US"/>
                  <w:rPrChange w:id="2257"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258"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w:t>
      </w:r>
      <w:proofErr w:type="gramStart"/>
      <w:r w:rsidR="00616503">
        <w:t>socket.on</w:t>
      </w:r>
      <w:proofErr w:type="gramEnd"/>
      <w:r w:rsidR="00616503">
        <w:t xml:space="preserve">(). Cuando recibe un mensaje comprueba su cabecera y al reconocer la operación “Borrar Paciente” realiza la conexión con la base de datos y elimina al paciente y cualquier set de movimientos que tenga. A </w:t>
      </w:r>
      <w:del w:id="2259" w:author="GONZALEZ DIAZ, BORJA" w:date="2017-10-02T18:07:00Z">
        <w:r w:rsidR="00616503" w:rsidDel="00120291">
          <w:delText>continuación</w:delText>
        </w:r>
      </w:del>
      <w:ins w:id="2260"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w:t>
      </w:r>
      <w:proofErr w:type="gramStart"/>
      <w:r w:rsidR="00745F9E">
        <w:t>io.sockets</w:t>
      </w:r>
      <w:proofErr w:type="gramEnd"/>
      <w:r w:rsidR="00745F9E">
        <w:t xml:space="preserve">.emit(). Básicamente fuerza a cualquier cliente conectado a actualizar su lista de clientes, por lo </w:t>
      </w:r>
      <w:proofErr w:type="gramStart"/>
      <w:r w:rsidR="00745F9E">
        <w:t>que</w:t>
      </w:r>
      <w:proofErr w:type="gramEnd"/>
      <w:r w:rsidR="00745F9E">
        <w:t xml:space="preserv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261" w:name="_Toc494476019"/>
      <w:bookmarkStart w:id="2262" w:name="_Toc494726505"/>
      <w:r>
        <w:t>4.3.3.  Añadir un Paciente</w:t>
      </w:r>
      <w:bookmarkEnd w:id="2261"/>
      <w:bookmarkEnd w:id="2262"/>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263"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264"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891F58" w14:paraId="7A382A02" w14:textId="77777777" w:rsidTr="0055352B">
        <w:trPr>
          <w:ins w:id="2265" w:author="Borja Gonzalez" w:date="2017-09-28T18:57:00Z"/>
        </w:trPr>
        <w:tc>
          <w:tcPr>
            <w:tcW w:w="8856" w:type="dxa"/>
          </w:tcPr>
          <w:p w14:paraId="173675B2" w14:textId="77777777" w:rsidR="0055352B" w:rsidRPr="0079203F" w:rsidRDefault="0055352B">
            <w:pPr>
              <w:rPr>
                <w:ins w:id="2266" w:author="Borja Gonzalez" w:date="2017-09-28T18:57:00Z"/>
                <w:lang w:val="es-ES"/>
                <w:rPrChange w:id="2267" w:author="Rodrigo García" w:date="2017-09-29T10:05:00Z">
                  <w:rPr>
                    <w:ins w:id="2268" w:author="Borja Gonzalez" w:date="2017-09-28T18:57:00Z"/>
                    <w:rFonts w:ascii="Monaco" w:eastAsiaTheme="majorEastAsia" w:hAnsi="Monaco" w:cs="Monaco"/>
                    <w:color w:val="243F60" w:themeColor="accent1" w:themeShade="7F"/>
                    <w:sz w:val="32"/>
                    <w:szCs w:val="32"/>
                    <w:lang w:val="en-US"/>
                  </w:rPr>
                </w:rPrChange>
              </w:rPr>
              <w:pPrChange w:id="2269" w:author="GONZALEZ DIAZ, BORJA" w:date="2017-09-29T19:28:00Z">
                <w:pPr>
                  <w:keepNext/>
                  <w:keepLines/>
                  <w:widowControl w:val="0"/>
                  <w:autoSpaceDE w:val="0"/>
                  <w:autoSpaceDN w:val="0"/>
                  <w:adjustRightInd w:val="0"/>
                  <w:spacing w:before="200"/>
                  <w:outlineLvl w:val="4"/>
                </w:pPr>
              </w:pPrChange>
            </w:pPr>
            <w:ins w:id="2270" w:author="Borja Gonzalez" w:date="2017-09-28T18:57:00Z">
              <w:r w:rsidRPr="0079203F">
                <w:rPr>
                  <w:b/>
                  <w:bCs/>
                  <w:color w:val="204A87"/>
                  <w:lang w:val="es-ES"/>
                  <w:rPrChange w:id="2271" w:author="Rodrigo García" w:date="2017-09-29T10:05:00Z">
                    <w:rPr>
                      <w:rFonts w:ascii="Monaco" w:hAnsi="Monaco" w:cs="Monaco"/>
                      <w:b/>
                      <w:bCs/>
                      <w:color w:val="204A87"/>
                      <w:sz w:val="32"/>
                      <w:szCs w:val="32"/>
                      <w:lang w:val="en-US"/>
                    </w:rPr>
                  </w:rPrChange>
                </w:rPr>
                <w:t>&lt;p&gt;</w:t>
              </w:r>
              <w:r w:rsidRPr="0079203F">
                <w:rPr>
                  <w:lang w:val="es-ES"/>
                  <w:rPrChange w:id="2272"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273"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274" w:author="Borja Gonzalez" w:date="2017-09-28T18:57:00Z"/>
                <w:lang w:val="es-ES"/>
                <w:rPrChange w:id="2275" w:author="Rodrigo García" w:date="2017-09-29T10:05:00Z">
                  <w:rPr>
                    <w:ins w:id="2276" w:author="Borja Gonzalez" w:date="2017-09-28T18:57:00Z"/>
                    <w:rFonts w:ascii="Monaco" w:eastAsiaTheme="majorEastAsia" w:hAnsi="Monaco" w:cs="Monaco"/>
                    <w:color w:val="243F60" w:themeColor="accent1" w:themeShade="7F"/>
                    <w:sz w:val="32"/>
                    <w:szCs w:val="32"/>
                    <w:lang w:val="en-US"/>
                  </w:rPr>
                </w:rPrChange>
              </w:rPr>
              <w:pPrChange w:id="2277" w:author="GONZALEZ DIAZ, BORJA" w:date="2017-09-29T19:28:00Z">
                <w:pPr>
                  <w:keepNext/>
                  <w:keepLines/>
                  <w:widowControl w:val="0"/>
                  <w:autoSpaceDE w:val="0"/>
                  <w:autoSpaceDN w:val="0"/>
                  <w:adjustRightInd w:val="0"/>
                  <w:spacing w:before="200"/>
                  <w:outlineLvl w:val="4"/>
                </w:pPr>
              </w:pPrChange>
            </w:pPr>
            <w:ins w:id="2278" w:author="Borja Gonzalez" w:date="2017-09-28T18:57:00Z">
              <w:r w:rsidRPr="0079203F">
                <w:rPr>
                  <w:b/>
                  <w:bCs/>
                  <w:color w:val="204A87"/>
                  <w:lang w:val="es-ES"/>
                  <w:rPrChange w:id="2279" w:author="Rodrigo García" w:date="2017-09-29T10:05:00Z">
                    <w:rPr>
                      <w:rFonts w:ascii="Monaco" w:hAnsi="Monaco" w:cs="Monaco"/>
                      <w:b/>
                      <w:bCs/>
                      <w:color w:val="204A87"/>
                      <w:sz w:val="32"/>
                      <w:szCs w:val="32"/>
                      <w:lang w:val="en-US"/>
                    </w:rPr>
                  </w:rPrChange>
                </w:rPr>
                <w:t>&lt;p1&gt;</w:t>
              </w:r>
              <w:r w:rsidRPr="0079203F">
                <w:rPr>
                  <w:lang w:val="es-ES"/>
                  <w:rPrChange w:id="2280" w:author="Rodrigo García" w:date="2017-09-29T10:05:00Z">
                    <w:rPr>
                      <w:rFonts w:ascii="Monaco" w:hAnsi="Monaco" w:cs="Monaco"/>
                      <w:sz w:val="32"/>
                      <w:szCs w:val="32"/>
                      <w:lang w:val="en-US"/>
                    </w:rPr>
                  </w:rPrChange>
                </w:rPr>
                <w:t xml:space="preserve">Nombre: </w:t>
              </w:r>
              <w:r w:rsidRPr="0079203F">
                <w:rPr>
                  <w:b/>
                  <w:bCs/>
                  <w:color w:val="204A87"/>
                  <w:lang w:val="es-ES"/>
                  <w:rPrChange w:id="2281"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282" w:author="Borja Gonzalez" w:date="2017-09-28T18:57:00Z"/>
                <w:lang w:val="es-ES"/>
                <w:rPrChange w:id="2283" w:author="Rodrigo García" w:date="2017-09-29T10:05:00Z">
                  <w:rPr>
                    <w:ins w:id="2284" w:author="Borja Gonzalez" w:date="2017-09-28T18:57:00Z"/>
                    <w:rFonts w:ascii="Monaco" w:eastAsiaTheme="majorEastAsia" w:hAnsi="Monaco" w:cs="Monaco"/>
                    <w:color w:val="243F60" w:themeColor="accent1" w:themeShade="7F"/>
                    <w:sz w:val="32"/>
                    <w:szCs w:val="32"/>
                    <w:lang w:val="en-US"/>
                  </w:rPr>
                </w:rPrChange>
              </w:rPr>
              <w:pPrChange w:id="2285" w:author="GONZALEZ DIAZ, BORJA" w:date="2017-09-29T19:28:00Z">
                <w:pPr>
                  <w:keepNext/>
                  <w:keepLines/>
                  <w:widowControl w:val="0"/>
                  <w:autoSpaceDE w:val="0"/>
                  <w:autoSpaceDN w:val="0"/>
                  <w:adjustRightInd w:val="0"/>
                  <w:spacing w:before="200"/>
                  <w:outlineLvl w:val="4"/>
                </w:pPr>
              </w:pPrChange>
            </w:pPr>
            <w:ins w:id="2286" w:author="Borja Gonzalez" w:date="2017-09-28T18:57:00Z">
              <w:r w:rsidRPr="0079203F">
                <w:rPr>
                  <w:lang w:val="es-ES"/>
                  <w:rPrChange w:id="2287" w:author="Rodrigo García" w:date="2017-09-29T10:05:00Z">
                    <w:rPr>
                      <w:rFonts w:ascii="Monaco" w:hAnsi="Monaco" w:cs="Monaco"/>
                      <w:sz w:val="32"/>
                      <w:szCs w:val="32"/>
                      <w:lang w:val="en-US"/>
                    </w:rPr>
                  </w:rPrChange>
                </w:rPr>
                <w:tab/>
              </w:r>
              <w:r w:rsidRPr="0079203F">
                <w:rPr>
                  <w:b/>
                  <w:bCs/>
                  <w:color w:val="204A87"/>
                  <w:lang w:val="es-ES"/>
                  <w:rPrChange w:id="2288" w:author="Rodrigo García" w:date="2017-09-29T10:05:00Z">
                    <w:rPr>
                      <w:rFonts w:ascii="Monaco" w:hAnsi="Monaco" w:cs="Monaco"/>
                      <w:b/>
                      <w:bCs/>
                      <w:color w:val="204A87"/>
                      <w:sz w:val="32"/>
                      <w:szCs w:val="32"/>
                      <w:lang w:val="en-US"/>
                    </w:rPr>
                  </w:rPrChange>
                </w:rPr>
                <w:t>&lt;input</w:t>
              </w:r>
              <w:r w:rsidRPr="0079203F">
                <w:rPr>
                  <w:lang w:val="es-ES"/>
                  <w:rPrChange w:id="2289" w:author="Rodrigo García" w:date="2017-09-29T10:05:00Z">
                    <w:rPr>
                      <w:rFonts w:ascii="Monaco" w:hAnsi="Monaco" w:cs="Monaco"/>
                      <w:sz w:val="32"/>
                      <w:szCs w:val="32"/>
                      <w:lang w:val="en-US"/>
                    </w:rPr>
                  </w:rPrChange>
                </w:rPr>
                <w:t xml:space="preserve"> </w:t>
              </w:r>
              <w:r w:rsidRPr="0079203F">
                <w:rPr>
                  <w:color w:val="C4A000"/>
                  <w:lang w:val="es-ES"/>
                  <w:rPrChange w:id="2290" w:author="Rodrigo García" w:date="2017-09-29T10:05:00Z">
                    <w:rPr>
                      <w:rFonts w:ascii="Monaco" w:hAnsi="Monaco" w:cs="Monaco"/>
                      <w:color w:val="C4A000"/>
                      <w:sz w:val="32"/>
                      <w:szCs w:val="32"/>
                      <w:lang w:val="en-US"/>
                    </w:rPr>
                  </w:rPrChange>
                </w:rPr>
                <w:t>type=</w:t>
              </w:r>
              <w:r w:rsidRPr="0079203F">
                <w:rPr>
                  <w:color w:val="4E9A06"/>
                  <w:lang w:val="es-ES"/>
                  <w:rPrChange w:id="2291" w:author="Rodrigo García" w:date="2017-09-29T10:05:00Z">
                    <w:rPr>
                      <w:rFonts w:ascii="Monaco" w:hAnsi="Monaco" w:cs="Monaco"/>
                      <w:color w:val="4E9A06"/>
                      <w:sz w:val="32"/>
                      <w:szCs w:val="32"/>
                      <w:lang w:val="en-US"/>
                    </w:rPr>
                  </w:rPrChange>
                </w:rPr>
                <w:t>"text"</w:t>
              </w:r>
              <w:r w:rsidRPr="0079203F">
                <w:rPr>
                  <w:lang w:val="es-ES"/>
                  <w:rPrChange w:id="2292" w:author="Rodrigo García" w:date="2017-09-29T10:05:00Z">
                    <w:rPr>
                      <w:rFonts w:ascii="Monaco" w:hAnsi="Monaco" w:cs="Monaco"/>
                      <w:sz w:val="32"/>
                      <w:szCs w:val="32"/>
                      <w:lang w:val="en-US"/>
                    </w:rPr>
                  </w:rPrChange>
                </w:rPr>
                <w:t xml:space="preserve"> </w:t>
              </w:r>
              <w:r w:rsidRPr="0079203F">
                <w:rPr>
                  <w:color w:val="C4A000"/>
                  <w:lang w:val="es-ES"/>
                  <w:rPrChange w:id="2293" w:author="Rodrigo García" w:date="2017-09-29T10:05:00Z">
                    <w:rPr>
                      <w:rFonts w:ascii="Monaco" w:hAnsi="Monaco" w:cs="Monaco"/>
                      <w:color w:val="C4A000"/>
                      <w:sz w:val="32"/>
                      <w:szCs w:val="32"/>
                      <w:lang w:val="en-US"/>
                    </w:rPr>
                  </w:rPrChange>
                </w:rPr>
                <w:t>id=</w:t>
              </w:r>
              <w:r w:rsidRPr="0079203F">
                <w:rPr>
                  <w:color w:val="4E9A06"/>
                  <w:lang w:val="es-ES"/>
                  <w:rPrChange w:id="2294" w:author="Rodrigo García" w:date="2017-09-29T10:05:00Z">
                    <w:rPr>
                      <w:rFonts w:ascii="Monaco" w:hAnsi="Monaco" w:cs="Monaco"/>
                      <w:color w:val="4E9A06"/>
                      <w:sz w:val="32"/>
                      <w:szCs w:val="32"/>
                      <w:lang w:val="en-US"/>
                    </w:rPr>
                  </w:rPrChange>
                </w:rPr>
                <w:t>"nombre"</w:t>
              </w:r>
              <w:r w:rsidRPr="0079203F">
                <w:rPr>
                  <w:lang w:val="es-ES"/>
                  <w:rPrChange w:id="2295" w:author="Rodrigo García" w:date="2017-09-29T10:05:00Z">
                    <w:rPr>
                      <w:rFonts w:ascii="Monaco" w:hAnsi="Monaco" w:cs="Monaco"/>
                      <w:sz w:val="32"/>
                      <w:szCs w:val="32"/>
                      <w:lang w:val="en-US"/>
                    </w:rPr>
                  </w:rPrChange>
                </w:rPr>
                <w:t xml:space="preserve"> </w:t>
              </w:r>
              <w:r w:rsidRPr="0079203F">
                <w:rPr>
                  <w:color w:val="C4A000"/>
                  <w:lang w:val="es-ES"/>
                  <w:rPrChange w:id="2296" w:author="Rodrigo García" w:date="2017-09-29T10:05:00Z">
                    <w:rPr>
                      <w:rFonts w:ascii="Monaco" w:hAnsi="Monaco" w:cs="Monaco"/>
                      <w:color w:val="C4A000"/>
                      <w:sz w:val="32"/>
                      <w:szCs w:val="32"/>
                      <w:lang w:val="en-US"/>
                    </w:rPr>
                  </w:rPrChange>
                </w:rPr>
                <w:t>placeholder=</w:t>
              </w:r>
              <w:r w:rsidRPr="0079203F">
                <w:rPr>
                  <w:color w:val="4E9A06"/>
                  <w:lang w:val="es-ES"/>
                  <w:rPrChange w:id="2297"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298"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299" w:author="Borja Gonzalez" w:date="2017-09-28T18:57:00Z"/>
                <w:lang w:val="es-ES"/>
                <w:rPrChange w:id="2300" w:author="Rodrigo García" w:date="2017-09-29T10:05:00Z">
                  <w:rPr>
                    <w:ins w:id="2301" w:author="Borja Gonzalez" w:date="2017-09-28T18:57:00Z"/>
                    <w:rFonts w:ascii="Monaco" w:eastAsiaTheme="majorEastAsia" w:hAnsi="Monaco" w:cs="Monaco"/>
                    <w:color w:val="243F60" w:themeColor="accent1" w:themeShade="7F"/>
                    <w:sz w:val="32"/>
                    <w:szCs w:val="32"/>
                    <w:lang w:val="en-US"/>
                  </w:rPr>
                </w:rPrChange>
              </w:rPr>
              <w:pPrChange w:id="2302" w:author="GONZALEZ DIAZ, BORJA" w:date="2017-09-29T19:28:00Z">
                <w:pPr>
                  <w:keepNext/>
                  <w:keepLines/>
                  <w:widowControl w:val="0"/>
                  <w:autoSpaceDE w:val="0"/>
                  <w:autoSpaceDN w:val="0"/>
                  <w:adjustRightInd w:val="0"/>
                  <w:spacing w:before="200"/>
                  <w:outlineLvl w:val="4"/>
                </w:pPr>
              </w:pPrChange>
            </w:pPr>
            <w:ins w:id="2303" w:author="Borja Gonzalez" w:date="2017-09-28T18:57:00Z">
              <w:r w:rsidRPr="0079203F">
                <w:rPr>
                  <w:lang w:val="es-ES"/>
                  <w:rPrChange w:id="2304" w:author="Rodrigo García" w:date="2017-09-29T10:05:00Z">
                    <w:rPr>
                      <w:rFonts w:ascii="Monaco" w:hAnsi="Monaco" w:cs="Monaco"/>
                      <w:sz w:val="32"/>
                      <w:szCs w:val="32"/>
                      <w:lang w:val="en-US"/>
                    </w:rPr>
                  </w:rPrChange>
                </w:rPr>
                <w:tab/>
              </w:r>
              <w:r w:rsidRPr="0079203F">
                <w:rPr>
                  <w:b/>
                  <w:bCs/>
                  <w:color w:val="204A87"/>
                  <w:lang w:val="es-ES"/>
                  <w:rPrChange w:id="2305" w:author="Rodrigo García" w:date="2017-09-29T10:05:00Z">
                    <w:rPr>
                      <w:rFonts w:ascii="Monaco" w:hAnsi="Monaco" w:cs="Monaco"/>
                      <w:b/>
                      <w:bCs/>
                      <w:color w:val="204A87"/>
                      <w:sz w:val="32"/>
                      <w:szCs w:val="32"/>
                      <w:lang w:val="en-US"/>
                    </w:rPr>
                  </w:rPrChange>
                </w:rPr>
                <w:t>&lt;p1&gt;</w:t>
              </w:r>
              <w:r w:rsidRPr="0079203F">
                <w:rPr>
                  <w:lang w:val="es-ES"/>
                  <w:rPrChange w:id="2306" w:author="Rodrigo García" w:date="2017-09-29T10:05:00Z">
                    <w:rPr>
                      <w:rFonts w:ascii="Monaco" w:hAnsi="Monaco" w:cs="Monaco"/>
                      <w:sz w:val="32"/>
                      <w:szCs w:val="32"/>
                      <w:lang w:val="en-US"/>
                    </w:rPr>
                  </w:rPrChange>
                </w:rPr>
                <w:t xml:space="preserve">Apellido: </w:t>
              </w:r>
              <w:r w:rsidRPr="0079203F">
                <w:rPr>
                  <w:b/>
                  <w:bCs/>
                  <w:color w:val="204A87"/>
                  <w:lang w:val="es-ES"/>
                  <w:rPrChange w:id="2307"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308" w:author="Borja Gonzalez" w:date="2017-09-28T18:57:00Z"/>
                <w:lang w:val="es-ES"/>
                <w:rPrChange w:id="2309" w:author="Rodrigo García" w:date="2017-09-29T10:05:00Z">
                  <w:rPr>
                    <w:ins w:id="2310" w:author="Borja Gonzalez" w:date="2017-09-28T18:57:00Z"/>
                    <w:rFonts w:ascii="Monaco" w:eastAsiaTheme="majorEastAsia" w:hAnsi="Monaco" w:cs="Monaco"/>
                    <w:color w:val="243F60" w:themeColor="accent1" w:themeShade="7F"/>
                    <w:sz w:val="32"/>
                    <w:szCs w:val="32"/>
                    <w:lang w:val="en-US"/>
                  </w:rPr>
                </w:rPrChange>
              </w:rPr>
              <w:pPrChange w:id="2311" w:author="GONZALEZ DIAZ, BORJA" w:date="2017-09-29T19:28:00Z">
                <w:pPr>
                  <w:keepNext/>
                  <w:keepLines/>
                  <w:widowControl w:val="0"/>
                  <w:autoSpaceDE w:val="0"/>
                  <w:autoSpaceDN w:val="0"/>
                  <w:adjustRightInd w:val="0"/>
                  <w:spacing w:before="200"/>
                  <w:outlineLvl w:val="4"/>
                </w:pPr>
              </w:pPrChange>
            </w:pPr>
            <w:ins w:id="2312" w:author="Borja Gonzalez" w:date="2017-09-28T18:57:00Z">
              <w:r w:rsidRPr="0079203F">
                <w:rPr>
                  <w:lang w:val="es-ES"/>
                  <w:rPrChange w:id="2313" w:author="Rodrigo García" w:date="2017-09-29T10:05:00Z">
                    <w:rPr>
                      <w:rFonts w:ascii="Monaco" w:hAnsi="Monaco" w:cs="Monaco"/>
                      <w:sz w:val="32"/>
                      <w:szCs w:val="32"/>
                      <w:lang w:val="en-US"/>
                    </w:rPr>
                  </w:rPrChange>
                </w:rPr>
                <w:tab/>
              </w:r>
              <w:r w:rsidRPr="0079203F">
                <w:rPr>
                  <w:b/>
                  <w:bCs/>
                  <w:color w:val="204A87"/>
                  <w:lang w:val="es-ES"/>
                  <w:rPrChange w:id="2314" w:author="Rodrigo García" w:date="2017-09-29T10:05:00Z">
                    <w:rPr>
                      <w:rFonts w:ascii="Monaco" w:hAnsi="Monaco" w:cs="Monaco"/>
                      <w:b/>
                      <w:bCs/>
                      <w:color w:val="204A87"/>
                      <w:sz w:val="32"/>
                      <w:szCs w:val="32"/>
                      <w:lang w:val="en-US"/>
                    </w:rPr>
                  </w:rPrChange>
                </w:rPr>
                <w:t>&lt;input</w:t>
              </w:r>
              <w:r w:rsidRPr="0079203F">
                <w:rPr>
                  <w:lang w:val="es-ES"/>
                  <w:rPrChange w:id="2315" w:author="Rodrigo García" w:date="2017-09-29T10:05:00Z">
                    <w:rPr>
                      <w:rFonts w:ascii="Monaco" w:hAnsi="Monaco" w:cs="Monaco"/>
                      <w:sz w:val="32"/>
                      <w:szCs w:val="32"/>
                      <w:lang w:val="en-US"/>
                    </w:rPr>
                  </w:rPrChange>
                </w:rPr>
                <w:t xml:space="preserve"> </w:t>
              </w:r>
              <w:r w:rsidRPr="0079203F">
                <w:rPr>
                  <w:color w:val="C4A000"/>
                  <w:lang w:val="es-ES"/>
                  <w:rPrChange w:id="2316" w:author="Rodrigo García" w:date="2017-09-29T10:05:00Z">
                    <w:rPr>
                      <w:rFonts w:ascii="Monaco" w:hAnsi="Monaco" w:cs="Monaco"/>
                      <w:color w:val="C4A000"/>
                      <w:sz w:val="32"/>
                      <w:szCs w:val="32"/>
                      <w:lang w:val="en-US"/>
                    </w:rPr>
                  </w:rPrChange>
                </w:rPr>
                <w:t>type=</w:t>
              </w:r>
              <w:r w:rsidRPr="0079203F">
                <w:rPr>
                  <w:color w:val="4E9A06"/>
                  <w:lang w:val="es-ES"/>
                  <w:rPrChange w:id="2317" w:author="Rodrigo García" w:date="2017-09-29T10:05:00Z">
                    <w:rPr>
                      <w:rFonts w:ascii="Monaco" w:hAnsi="Monaco" w:cs="Monaco"/>
                      <w:color w:val="4E9A06"/>
                      <w:sz w:val="32"/>
                      <w:szCs w:val="32"/>
                      <w:lang w:val="en-US"/>
                    </w:rPr>
                  </w:rPrChange>
                </w:rPr>
                <w:t>"text"</w:t>
              </w:r>
              <w:r w:rsidRPr="0079203F">
                <w:rPr>
                  <w:lang w:val="es-ES"/>
                  <w:rPrChange w:id="2318" w:author="Rodrigo García" w:date="2017-09-29T10:05:00Z">
                    <w:rPr>
                      <w:rFonts w:ascii="Monaco" w:hAnsi="Monaco" w:cs="Monaco"/>
                      <w:sz w:val="32"/>
                      <w:szCs w:val="32"/>
                      <w:lang w:val="en-US"/>
                    </w:rPr>
                  </w:rPrChange>
                </w:rPr>
                <w:t xml:space="preserve"> </w:t>
              </w:r>
              <w:r w:rsidRPr="0079203F">
                <w:rPr>
                  <w:color w:val="C4A000"/>
                  <w:lang w:val="es-ES"/>
                  <w:rPrChange w:id="2319" w:author="Rodrigo García" w:date="2017-09-29T10:05:00Z">
                    <w:rPr>
                      <w:rFonts w:ascii="Monaco" w:hAnsi="Monaco" w:cs="Monaco"/>
                      <w:color w:val="C4A000"/>
                      <w:sz w:val="32"/>
                      <w:szCs w:val="32"/>
                      <w:lang w:val="en-US"/>
                    </w:rPr>
                  </w:rPrChange>
                </w:rPr>
                <w:t>id=</w:t>
              </w:r>
              <w:r w:rsidRPr="0079203F">
                <w:rPr>
                  <w:color w:val="4E9A06"/>
                  <w:lang w:val="es-ES"/>
                  <w:rPrChange w:id="2320" w:author="Rodrigo García" w:date="2017-09-29T10:05:00Z">
                    <w:rPr>
                      <w:rFonts w:ascii="Monaco" w:hAnsi="Monaco" w:cs="Monaco"/>
                      <w:color w:val="4E9A06"/>
                      <w:sz w:val="32"/>
                      <w:szCs w:val="32"/>
                      <w:lang w:val="en-US"/>
                    </w:rPr>
                  </w:rPrChange>
                </w:rPr>
                <w:t>"apellido"</w:t>
              </w:r>
              <w:r w:rsidRPr="0079203F">
                <w:rPr>
                  <w:lang w:val="es-ES"/>
                  <w:rPrChange w:id="2321" w:author="Rodrigo García" w:date="2017-09-29T10:05:00Z">
                    <w:rPr>
                      <w:rFonts w:ascii="Monaco" w:hAnsi="Monaco" w:cs="Monaco"/>
                      <w:sz w:val="32"/>
                      <w:szCs w:val="32"/>
                      <w:lang w:val="en-US"/>
                    </w:rPr>
                  </w:rPrChange>
                </w:rPr>
                <w:t xml:space="preserve"> </w:t>
              </w:r>
              <w:r w:rsidRPr="0079203F">
                <w:rPr>
                  <w:color w:val="C4A000"/>
                  <w:lang w:val="es-ES"/>
                  <w:rPrChange w:id="2322" w:author="Rodrigo García" w:date="2017-09-29T10:05:00Z">
                    <w:rPr>
                      <w:rFonts w:ascii="Monaco" w:hAnsi="Monaco" w:cs="Monaco"/>
                      <w:color w:val="C4A000"/>
                      <w:sz w:val="32"/>
                      <w:szCs w:val="32"/>
                      <w:lang w:val="en-US"/>
                    </w:rPr>
                  </w:rPrChange>
                </w:rPr>
                <w:t>placeholder=</w:t>
              </w:r>
              <w:r w:rsidRPr="0079203F">
                <w:rPr>
                  <w:color w:val="4E9A06"/>
                  <w:lang w:val="es-ES"/>
                  <w:rPrChange w:id="2323"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324"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325" w:author="Borja Gonzalez" w:date="2017-09-28T18:57:00Z"/>
                <w:lang w:val="es-ES"/>
                <w:rPrChange w:id="2326" w:author="Rodrigo García" w:date="2017-09-29T10:05:00Z">
                  <w:rPr>
                    <w:ins w:id="2327" w:author="Borja Gonzalez" w:date="2017-09-28T18:57:00Z"/>
                    <w:rFonts w:ascii="Monaco" w:eastAsiaTheme="majorEastAsia" w:hAnsi="Monaco" w:cs="Monaco"/>
                    <w:color w:val="243F60" w:themeColor="accent1" w:themeShade="7F"/>
                    <w:sz w:val="32"/>
                    <w:szCs w:val="32"/>
                    <w:lang w:val="en-US"/>
                  </w:rPr>
                </w:rPrChange>
              </w:rPr>
              <w:pPrChange w:id="2328" w:author="GONZALEZ DIAZ, BORJA" w:date="2017-09-29T19:28:00Z">
                <w:pPr>
                  <w:keepNext/>
                  <w:keepLines/>
                  <w:widowControl w:val="0"/>
                  <w:autoSpaceDE w:val="0"/>
                  <w:autoSpaceDN w:val="0"/>
                  <w:adjustRightInd w:val="0"/>
                  <w:spacing w:before="200"/>
                  <w:outlineLvl w:val="4"/>
                </w:pPr>
              </w:pPrChange>
            </w:pPr>
            <w:ins w:id="2329" w:author="Borja Gonzalez" w:date="2017-09-28T18:57:00Z">
              <w:r w:rsidRPr="0079203F">
                <w:rPr>
                  <w:lang w:val="es-ES"/>
                  <w:rPrChange w:id="2330" w:author="Rodrigo García" w:date="2017-09-29T10:05:00Z">
                    <w:rPr>
                      <w:rFonts w:ascii="Monaco" w:hAnsi="Monaco" w:cs="Monaco"/>
                      <w:sz w:val="32"/>
                      <w:szCs w:val="32"/>
                      <w:lang w:val="en-US"/>
                    </w:rPr>
                  </w:rPrChange>
                </w:rPr>
                <w:tab/>
              </w:r>
              <w:r w:rsidRPr="0079203F">
                <w:rPr>
                  <w:b/>
                  <w:bCs/>
                  <w:color w:val="204A87"/>
                  <w:lang w:val="es-ES"/>
                  <w:rPrChange w:id="2331" w:author="Rodrigo García" w:date="2017-09-29T10:05:00Z">
                    <w:rPr>
                      <w:rFonts w:ascii="Monaco" w:hAnsi="Monaco" w:cs="Monaco"/>
                      <w:b/>
                      <w:bCs/>
                      <w:color w:val="204A87"/>
                      <w:sz w:val="32"/>
                      <w:szCs w:val="32"/>
                      <w:lang w:val="en-US"/>
                    </w:rPr>
                  </w:rPrChange>
                </w:rPr>
                <w:t>&lt;p1&gt;</w:t>
              </w:r>
              <w:proofErr w:type="gramStart"/>
              <w:r w:rsidRPr="0079203F">
                <w:rPr>
                  <w:lang w:val="es-ES"/>
                  <w:rPrChange w:id="2332" w:author="Rodrigo García" w:date="2017-09-29T10:05:00Z">
                    <w:rPr>
                      <w:rFonts w:ascii="Monaco" w:hAnsi="Monaco" w:cs="Monaco"/>
                      <w:sz w:val="32"/>
                      <w:szCs w:val="32"/>
                      <w:lang w:val="en-US"/>
                    </w:rPr>
                  </w:rPrChange>
                </w:rPr>
                <w:t>Sexo:</w:t>
              </w:r>
              <w:r w:rsidRPr="0079203F">
                <w:rPr>
                  <w:color w:val="CE5C00"/>
                  <w:lang w:val="es-ES"/>
                  <w:rPrChange w:id="2333" w:author="Rodrigo García" w:date="2017-09-29T10:05:00Z">
                    <w:rPr>
                      <w:rFonts w:ascii="Monaco" w:hAnsi="Monaco" w:cs="Monaco"/>
                      <w:color w:val="CE5C00"/>
                      <w:sz w:val="32"/>
                      <w:szCs w:val="32"/>
                      <w:lang w:val="en-US"/>
                    </w:rPr>
                  </w:rPrChange>
                </w:rPr>
                <w:t>&amp;</w:t>
              </w:r>
              <w:proofErr w:type="gramEnd"/>
              <w:r w:rsidRPr="0079203F">
                <w:rPr>
                  <w:color w:val="CE5C00"/>
                  <w:lang w:val="es-ES"/>
                  <w:rPrChange w:id="2334" w:author="Rodrigo García" w:date="2017-09-29T10:05:00Z">
                    <w:rPr>
                      <w:rFonts w:ascii="Monaco" w:hAnsi="Monaco" w:cs="Monaco"/>
                      <w:color w:val="CE5C00"/>
                      <w:sz w:val="32"/>
                      <w:szCs w:val="32"/>
                      <w:lang w:val="en-US"/>
                    </w:rPr>
                  </w:rPrChange>
                </w:rPr>
                <w:t>nbsp;&amp;nbsp;&amp;nbsp;&amp;nbsp;</w:t>
              </w:r>
              <w:r w:rsidRPr="0079203F">
                <w:rPr>
                  <w:lang w:val="es-ES"/>
                  <w:rPrChange w:id="2335" w:author="Rodrigo García" w:date="2017-09-29T10:05:00Z">
                    <w:rPr>
                      <w:rFonts w:ascii="Monaco" w:hAnsi="Monaco" w:cs="Monaco"/>
                      <w:sz w:val="32"/>
                      <w:szCs w:val="32"/>
                      <w:lang w:val="en-US"/>
                    </w:rPr>
                  </w:rPrChange>
                </w:rPr>
                <w:t xml:space="preserve"> </w:t>
              </w:r>
              <w:r w:rsidRPr="0079203F">
                <w:rPr>
                  <w:b/>
                  <w:bCs/>
                  <w:color w:val="204A87"/>
                  <w:lang w:val="es-ES"/>
                  <w:rPrChange w:id="2336"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337" w:author="Borja Gonzalez" w:date="2017-09-28T18:57:00Z"/>
                <w:lang w:val="en-US"/>
                <w:rPrChange w:id="2338" w:author="Borja Gonzalez" w:date="2017-09-28T18:57:00Z">
                  <w:rPr>
                    <w:ins w:id="2339" w:author="Borja Gonzalez" w:date="2017-09-28T18:57:00Z"/>
                    <w:rFonts w:ascii="Monaco" w:eastAsiaTheme="majorEastAsia" w:hAnsi="Monaco" w:cs="Monaco"/>
                    <w:color w:val="243F60" w:themeColor="accent1" w:themeShade="7F"/>
                    <w:sz w:val="32"/>
                    <w:szCs w:val="32"/>
                    <w:lang w:val="en-US"/>
                  </w:rPr>
                </w:rPrChange>
              </w:rPr>
              <w:pPrChange w:id="2340" w:author="GONZALEZ DIAZ, BORJA" w:date="2017-09-29T19:28:00Z">
                <w:pPr>
                  <w:keepNext/>
                  <w:keepLines/>
                  <w:widowControl w:val="0"/>
                  <w:autoSpaceDE w:val="0"/>
                  <w:autoSpaceDN w:val="0"/>
                  <w:adjustRightInd w:val="0"/>
                  <w:spacing w:before="200"/>
                  <w:outlineLvl w:val="4"/>
                </w:pPr>
              </w:pPrChange>
            </w:pPr>
            <w:ins w:id="2341" w:author="Borja Gonzalez" w:date="2017-09-28T18:57:00Z">
              <w:r w:rsidRPr="0079203F">
                <w:rPr>
                  <w:lang w:val="es-ES"/>
                  <w:rPrChange w:id="2342" w:author="Rodrigo García" w:date="2017-09-29T10:05:00Z">
                    <w:rPr>
                      <w:rFonts w:ascii="Monaco" w:hAnsi="Monaco" w:cs="Monaco"/>
                      <w:sz w:val="32"/>
                      <w:szCs w:val="32"/>
                      <w:lang w:val="en-US"/>
                    </w:rPr>
                  </w:rPrChange>
                </w:rPr>
                <w:tab/>
              </w:r>
              <w:r w:rsidRPr="0055352B">
                <w:rPr>
                  <w:b/>
                  <w:bCs/>
                  <w:color w:val="204A87"/>
                  <w:lang w:val="en-US"/>
                  <w:rPrChange w:id="2343" w:author="Borja Gonzalez" w:date="2017-09-28T18:57:00Z">
                    <w:rPr>
                      <w:rFonts w:ascii="Monaco" w:hAnsi="Monaco" w:cs="Monaco"/>
                      <w:b/>
                      <w:bCs/>
                      <w:color w:val="204A87"/>
                      <w:sz w:val="32"/>
                      <w:szCs w:val="32"/>
                      <w:lang w:val="en-US"/>
                    </w:rPr>
                  </w:rPrChange>
                </w:rPr>
                <w:t>&lt;input</w:t>
              </w:r>
              <w:r w:rsidRPr="0055352B">
                <w:rPr>
                  <w:lang w:val="en-US"/>
                  <w:rPrChange w:id="2344" w:author="Borja Gonzalez" w:date="2017-09-28T18:57:00Z">
                    <w:rPr>
                      <w:rFonts w:ascii="Monaco" w:hAnsi="Monaco" w:cs="Monaco"/>
                      <w:sz w:val="32"/>
                      <w:szCs w:val="32"/>
                      <w:lang w:val="en-US"/>
                    </w:rPr>
                  </w:rPrChange>
                </w:rPr>
                <w:t xml:space="preserve"> </w:t>
              </w:r>
              <w:r w:rsidRPr="0055352B">
                <w:rPr>
                  <w:color w:val="C4A000"/>
                  <w:lang w:val="en-US"/>
                  <w:rPrChange w:id="2345" w:author="Borja Gonzalez" w:date="2017-09-28T18:57:00Z">
                    <w:rPr>
                      <w:rFonts w:ascii="Monaco" w:hAnsi="Monaco" w:cs="Monaco"/>
                      <w:color w:val="C4A000"/>
                      <w:sz w:val="32"/>
                      <w:szCs w:val="32"/>
                      <w:lang w:val="en-US"/>
                    </w:rPr>
                  </w:rPrChange>
                </w:rPr>
                <w:t>type=</w:t>
              </w:r>
              <w:r w:rsidRPr="0055352B">
                <w:rPr>
                  <w:color w:val="4E9A06"/>
                  <w:lang w:val="en-US"/>
                  <w:rPrChange w:id="2346" w:author="Borja Gonzalez" w:date="2017-09-28T18:57:00Z">
                    <w:rPr>
                      <w:rFonts w:ascii="Monaco" w:hAnsi="Monaco" w:cs="Monaco"/>
                      <w:color w:val="4E9A06"/>
                      <w:sz w:val="32"/>
                      <w:szCs w:val="32"/>
                      <w:lang w:val="en-US"/>
                    </w:rPr>
                  </w:rPrChange>
                </w:rPr>
                <w:t>"radio"</w:t>
              </w:r>
              <w:r w:rsidRPr="0055352B">
                <w:rPr>
                  <w:lang w:val="en-US"/>
                  <w:rPrChange w:id="2347" w:author="Borja Gonzalez" w:date="2017-09-28T18:57:00Z">
                    <w:rPr>
                      <w:rFonts w:ascii="Monaco" w:hAnsi="Monaco" w:cs="Monaco"/>
                      <w:sz w:val="32"/>
                      <w:szCs w:val="32"/>
                      <w:lang w:val="en-US"/>
                    </w:rPr>
                  </w:rPrChange>
                </w:rPr>
                <w:t xml:space="preserve"> </w:t>
              </w:r>
              <w:r w:rsidRPr="0055352B">
                <w:rPr>
                  <w:color w:val="C4A000"/>
                  <w:lang w:val="en-US"/>
                  <w:rPrChange w:id="2348" w:author="Borja Gonzalez" w:date="2017-09-28T18:57:00Z">
                    <w:rPr>
                      <w:rFonts w:ascii="Monaco" w:hAnsi="Monaco" w:cs="Monaco"/>
                      <w:color w:val="C4A000"/>
                      <w:sz w:val="32"/>
                      <w:szCs w:val="32"/>
                      <w:lang w:val="en-US"/>
                    </w:rPr>
                  </w:rPrChange>
                </w:rPr>
                <w:t>name=</w:t>
              </w:r>
              <w:r w:rsidRPr="0055352B">
                <w:rPr>
                  <w:color w:val="4E9A06"/>
                  <w:lang w:val="en-US"/>
                  <w:rPrChange w:id="2349" w:author="Borja Gonzalez" w:date="2017-09-28T18:57:00Z">
                    <w:rPr>
                      <w:rFonts w:ascii="Monaco" w:hAnsi="Monaco" w:cs="Monaco"/>
                      <w:color w:val="4E9A06"/>
                      <w:sz w:val="32"/>
                      <w:szCs w:val="32"/>
                      <w:lang w:val="en-US"/>
                    </w:rPr>
                  </w:rPrChange>
                </w:rPr>
                <w:t>"sexo"</w:t>
              </w:r>
              <w:r w:rsidRPr="0055352B">
                <w:rPr>
                  <w:lang w:val="en-US"/>
                  <w:rPrChange w:id="2350" w:author="Borja Gonzalez" w:date="2017-09-28T18:57:00Z">
                    <w:rPr>
                      <w:rFonts w:ascii="Monaco" w:hAnsi="Monaco" w:cs="Monaco"/>
                      <w:sz w:val="32"/>
                      <w:szCs w:val="32"/>
                      <w:lang w:val="en-US"/>
                    </w:rPr>
                  </w:rPrChange>
                </w:rPr>
                <w:t xml:space="preserve"> </w:t>
              </w:r>
              <w:r w:rsidRPr="0055352B">
                <w:rPr>
                  <w:color w:val="C4A000"/>
                  <w:lang w:val="en-US"/>
                  <w:rPrChange w:id="2351" w:author="Borja Gonzalez" w:date="2017-09-28T18:57:00Z">
                    <w:rPr>
                      <w:rFonts w:ascii="Monaco" w:hAnsi="Monaco" w:cs="Monaco"/>
                      <w:color w:val="C4A000"/>
                      <w:sz w:val="32"/>
                      <w:szCs w:val="32"/>
                      <w:lang w:val="en-US"/>
                    </w:rPr>
                  </w:rPrChange>
                </w:rPr>
                <w:t>value=</w:t>
              </w:r>
              <w:r w:rsidRPr="0055352B">
                <w:rPr>
                  <w:color w:val="4E9A06"/>
                  <w:lang w:val="en-US"/>
                  <w:rPrChange w:id="2352" w:author="Borja Gonzalez" w:date="2017-09-28T18:57:00Z">
                    <w:rPr>
                      <w:rFonts w:ascii="Monaco" w:hAnsi="Monaco" w:cs="Monaco"/>
                      <w:color w:val="4E9A06"/>
                      <w:sz w:val="32"/>
                      <w:szCs w:val="32"/>
                      <w:lang w:val="en-US"/>
                    </w:rPr>
                  </w:rPrChange>
                </w:rPr>
                <w:t>"h"</w:t>
              </w:r>
              <w:r w:rsidRPr="0055352B">
                <w:rPr>
                  <w:lang w:val="en-US"/>
                  <w:rPrChange w:id="2353" w:author="Borja Gonzalez" w:date="2017-09-28T18:57:00Z">
                    <w:rPr>
                      <w:rFonts w:ascii="Monaco" w:hAnsi="Monaco" w:cs="Monaco"/>
                      <w:sz w:val="32"/>
                      <w:szCs w:val="32"/>
                      <w:lang w:val="en-US"/>
                    </w:rPr>
                  </w:rPrChange>
                </w:rPr>
                <w:t xml:space="preserve"> </w:t>
              </w:r>
              <w:r w:rsidRPr="0055352B">
                <w:rPr>
                  <w:color w:val="C4A000"/>
                  <w:lang w:val="en-US"/>
                  <w:rPrChange w:id="2354" w:author="Borja Gonzalez" w:date="2017-09-28T18:57:00Z">
                    <w:rPr>
                      <w:rFonts w:ascii="Monaco" w:hAnsi="Monaco" w:cs="Monaco"/>
                      <w:color w:val="C4A000"/>
                      <w:sz w:val="32"/>
                      <w:szCs w:val="32"/>
                      <w:lang w:val="en-US"/>
                    </w:rPr>
                  </w:rPrChange>
                </w:rPr>
                <w:t>id=</w:t>
              </w:r>
              <w:r w:rsidRPr="0055352B">
                <w:rPr>
                  <w:color w:val="4E9A06"/>
                  <w:lang w:val="en-US"/>
                  <w:rPrChange w:id="2355" w:author="Borja Gonzalez" w:date="2017-09-28T18:57:00Z">
                    <w:rPr>
                      <w:rFonts w:ascii="Monaco" w:hAnsi="Monaco" w:cs="Monaco"/>
                      <w:color w:val="4E9A06"/>
                      <w:sz w:val="32"/>
                      <w:szCs w:val="32"/>
                      <w:lang w:val="en-US"/>
                    </w:rPr>
                  </w:rPrChange>
                </w:rPr>
                <w:t>"sexo1"</w:t>
              </w:r>
              <w:r w:rsidRPr="0055352B">
                <w:rPr>
                  <w:b/>
                  <w:bCs/>
                  <w:color w:val="204A87"/>
                  <w:lang w:val="en-US"/>
                  <w:rPrChange w:id="2356" w:author="Borja Gonzalez" w:date="2017-09-28T18:57:00Z">
                    <w:rPr>
                      <w:rFonts w:ascii="Monaco" w:hAnsi="Monaco" w:cs="Monaco"/>
                      <w:b/>
                      <w:bCs/>
                      <w:color w:val="204A87"/>
                      <w:sz w:val="32"/>
                      <w:szCs w:val="32"/>
                      <w:lang w:val="en-US"/>
                    </w:rPr>
                  </w:rPrChange>
                </w:rPr>
                <w:t>&gt;</w:t>
              </w:r>
              <w:r w:rsidRPr="0055352B">
                <w:rPr>
                  <w:lang w:val="en-US"/>
                  <w:rPrChange w:id="2357"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358" w:author="Borja Gonzalez" w:date="2017-09-28T18:57:00Z"/>
                <w:lang w:val="en-US"/>
                <w:rPrChange w:id="2359" w:author="Borja Gonzalez" w:date="2017-09-28T18:57:00Z">
                  <w:rPr>
                    <w:ins w:id="2360" w:author="Borja Gonzalez" w:date="2017-09-28T18:57:00Z"/>
                    <w:rFonts w:ascii="Monaco" w:eastAsiaTheme="majorEastAsia" w:hAnsi="Monaco" w:cs="Monaco"/>
                    <w:color w:val="243F60" w:themeColor="accent1" w:themeShade="7F"/>
                    <w:sz w:val="32"/>
                    <w:szCs w:val="32"/>
                    <w:lang w:val="en-US"/>
                  </w:rPr>
                </w:rPrChange>
              </w:rPr>
              <w:pPrChange w:id="2361" w:author="GONZALEZ DIAZ, BORJA" w:date="2017-09-29T19:28:00Z">
                <w:pPr>
                  <w:keepNext/>
                  <w:keepLines/>
                  <w:widowControl w:val="0"/>
                  <w:autoSpaceDE w:val="0"/>
                  <w:autoSpaceDN w:val="0"/>
                  <w:adjustRightInd w:val="0"/>
                  <w:spacing w:before="200"/>
                  <w:outlineLvl w:val="4"/>
                </w:pPr>
              </w:pPrChange>
            </w:pPr>
            <w:ins w:id="2362" w:author="Borja Gonzalez" w:date="2017-09-28T18:57:00Z">
              <w:r w:rsidRPr="0055352B">
                <w:rPr>
                  <w:lang w:val="en-US"/>
                  <w:rPrChange w:id="2363" w:author="Borja Gonzalez" w:date="2017-09-28T18:57:00Z">
                    <w:rPr>
                      <w:rFonts w:ascii="Monaco" w:hAnsi="Monaco" w:cs="Monaco"/>
                      <w:sz w:val="32"/>
                      <w:szCs w:val="32"/>
                      <w:lang w:val="en-US"/>
                    </w:rPr>
                  </w:rPrChange>
                </w:rPr>
                <w:tab/>
              </w:r>
              <w:r w:rsidRPr="0055352B">
                <w:rPr>
                  <w:b/>
                  <w:bCs/>
                  <w:color w:val="204A87"/>
                  <w:lang w:val="en-US"/>
                  <w:rPrChange w:id="2364" w:author="Borja Gonzalez" w:date="2017-09-28T18:57:00Z">
                    <w:rPr>
                      <w:rFonts w:ascii="Monaco" w:hAnsi="Monaco" w:cs="Monaco"/>
                      <w:b/>
                      <w:bCs/>
                      <w:color w:val="204A87"/>
                      <w:sz w:val="32"/>
                      <w:szCs w:val="32"/>
                      <w:lang w:val="en-US"/>
                    </w:rPr>
                  </w:rPrChange>
                </w:rPr>
                <w:t>&lt;input</w:t>
              </w:r>
              <w:r w:rsidRPr="0055352B">
                <w:rPr>
                  <w:lang w:val="en-US"/>
                  <w:rPrChange w:id="2365" w:author="Borja Gonzalez" w:date="2017-09-28T18:57:00Z">
                    <w:rPr>
                      <w:rFonts w:ascii="Monaco" w:hAnsi="Monaco" w:cs="Monaco"/>
                      <w:sz w:val="32"/>
                      <w:szCs w:val="32"/>
                      <w:lang w:val="en-US"/>
                    </w:rPr>
                  </w:rPrChange>
                </w:rPr>
                <w:t xml:space="preserve"> </w:t>
              </w:r>
              <w:r w:rsidRPr="0055352B">
                <w:rPr>
                  <w:color w:val="C4A000"/>
                  <w:lang w:val="en-US"/>
                  <w:rPrChange w:id="2366" w:author="Borja Gonzalez" w:date="2017-09-28T18:57:00Z">
                    <w:rPr>
                      <w:rFonts w:ascii="Monaco" w:hAnsi="Monaco" w:cs="Monaco"/>
                      <w:color w:val="C4A000"/>
                      <w:sz w:val="32"/>
                      <w:szCs w:val="32"/>
                      <w:lang w:val="en-US"/>
                    </w:rPr>
                  </w:rPrChange>
                </w:rPr>
                <w:t>type=</w:t>
              </w:r>
              <w:r w:rsidRPr="0055352B">
                <w:rPr>
                  <w:color w:val="4E9A06"/>
                  <w:lang w:val="en-US"/>
                  <w:rPrChange w:id="2367" w:author="Borja Gonzalez" w:date="2017-09-28T18:57:00Z">
                    <w:rPr>
                      <w:rFonts w:ascii="Monaco" w:hAnsi="Monaco" w:cs="Monaco"/>
                      <w:color w:val="4E9A06"/>
                      <w:sz w:val="32"/>
                      <w:szCs w:val="32"/>
                      <w:lang w:val="en-US"/>
                    </w:rPr>
                  </w:rPrChange>
                </w:rPr>
                <w:t>"radio"</w:t>
              </w:r>
              <w:r w:rsidRPr="0055352B">
                <w:rPr>
                  <w:lang w:val="en-US"/>
                  <w:rPrChange w:id="2368" w:author="Borja Gonzalez" w:date="2017-09-28T18:57:00Z">
                    <w:rPr>
                      <w:rFonts w:ascii="Monaco" w:hAnsi="Monaco" w:cs="Monaco"/>
                      <w:sz w:val="32"/>
                      <w:szCs w:val="32"/>
                      <w:lang w:val="en-US"/>
                    </w:rPr>
                  </w:rPrChange>
                </w:rPr>
                <w:t xml:space="preserve"> </w:t>
              </w:r>
              <w:r w:rsidRPr="0055352B">
                <w:rPr>
                  <w:color w:val="C4A000"/>
                  <w:lang w:val="en-US"/>
                  <w:rPrChange w:id="2369" w:author="Borja Gonzalez" w:date="2017-09-28T18:57:00Z">
                    <w:rPr>
                      <w:rFonts w:ascii="Monaco" w:hAnsi="Monaco" w:cs="Monaco"/>
                      <w:color w:val="C4A000"/>
                      <w:sz w:val="32"/>
                      <w:szCs w:val="32"/>
                      <w:lang w:val="en-US"/>
                    </w:rPr>
                  </w:rPrChange>
                </w:rPr>
                <w:t>name=</w:t>
              </w:r>
              <w:r w:rsidRPr="0055352B">
                <w:rPr>
                  <w:color w:val="4E9A06"/>
                  <w:lang w:val="en-US"/>
                  <w:rPrChange w:id="2370" w:author="Borja Gonzalez" w:date="2017-09-28T18:57:00Z">
                    <w:rPr>
                      <w:rFonts w:ascii="Monaco" w:hAnsi="Monaco" w:cs="Monaco"/>
                      <w:color w:val="4E9A06"/>
                      <w:sz w:val="32"/>
                      <w:szCs w:val="32"/>
                      <w:lang w:val="en-US"/>
                    </w:rPr>
                  </w:rPrChange>
                </w:rPr>
                <w:t>"sexo"</w:t>
              </w:r>
              <w:r w:rsidRPr="0055352B">
                <w:rPr>
                  <w:lang w:val="en-US"/>
                  <w:rPrChange w:id="2371" w:author="Borja Gonzalez" w:date="2017-09-28T18:57:00Z">
                    <w:rPr>
                      <w:rFonts w:ascii="Monaco" w:hAnsi="Monaco" w:cs="Monaco"/>
                      <w:sz w:val="32"/>
                      <w:szCs w:val="32"/>
                      <w:lang w:val="en-US"/>
                    </w:rPr>
                  </w:rPrChange>
                </w:rPr>
                <w:t xml:space="preserve"> </w:t>
              </w:r>
              <w:r w:rsidRPr="0055352B">
                <w:rPr>
                  <w:color w:val="C4A000"/>
                  <w:lang w:val="en-US"/>
                  <w:rPrChange w:id="2372" w:author="Borja Gonzalez" w:date="2017-09-28T18:57:00Z">
                    <w:rPr>
                      <w:rFonts w:ascii="Monaco" w:hAnsi="Monaco" w:cs="Monaco"/>
                      <w:color w:val="C4A000"/>
                      <w:sz w:val="32"/>
                      <w:szCs w:val="32"/>
                      <w:lang w:val="en-US"/>
                    </w:rPr>
                  </w:rPrChange>
                </w:rPr>
                <w:t>value=</w:t>
              </w:r>
              <w:r w:rsidRPr="0055352B">
                <w:rPr>
                  <w:color w:val="4E9A06"/>
                  <w:lang w:val="en-US"/>
                  <w:rPrChange w:id="2373" w:author="Borja Gonzalez" w:date="2017-09-28T18:57:00Z">
                    <w:rPr>
                      <w:rFonts w:ascii="Monaco" w:hAnsi="Monaco" w:cs="Monaco"/>
                      <w:color w:val="4E9A06"/>
                      <w:sz w:val="32"/>
                      <w:szCs w:val="32"/>
                      <w:lang w:val="en-US"/>
                    </w:rPr>
                  </w:rPrChange>
                </w:rPr>
                <w:t>"m"</w:t>
              </w:r>
              <w:r w:rsidRPr="0055352B">
                <w:rPr>
                  <w:lang w:val="en-US"/>
                  <w:rPrChange w:id="2374" w:author="Borja Gonzalez" w:date="2017-09-28T18:57:00Z">
                    <w:rPr>
                      <w:rFonts w:ascii="Monaco" w:hAnsi="Monaco" w:cs="Monaco"/>
                      <w:sz w:val="32"/>
                      <w:szCs w:val="32"/>
                      <w:lang w:val="en-US"/>
                    </w:rPr>
                  </w:rPrChange>
                </w:rPr>
                <w:t xml:space="preserve"> </w:t>
              </w:r>
              <w:r w:rsidRPr="0055352B">
                <w:rPr>
                  <w:color w:val="C4A000"/>
                  <w:lang w:val="en-US"/>
                  <w:rPrChange w:id="2375" w:author="Borja Gonzalez" w:date="2017-09-28T18:57:00Z">
                    <w:rPr>
                      <w:rFonts w:ascii="Monaco" w:hAnsi="Monaco" w:cs="Monaco"/>
                      <w:color w:val="C4A000"/>
                      <w:sz w:val="32"/>
                      <w:szCs w:val="32"/>
                      <w:lang w:val="en-US"/>
                    </w:rPr>
                  </w:rPrChange>
                </w:rPr>
                <w:t>id=</w:t>
              </w:r>
              <w:r w:rsidRPr="0055352B">
                <w:rPr>
                  <w:color w:val="4E9A06"/>
                  <w:lang w:val="en-US"/>
                  <w:rPrChange w:id="2376" w:author="Borja Gonzalez" w:date="2017-09-28T18:57:00Z">
                    <w:rPr>
                      <w:rFonts w:ascii="Monaco" w:hAnsi="Monaco" w:cs="Monaco"/>
                      <w:color w:val="4E9A06"/>
                      <w:sz w:val="32"/>
                      <w:szCs w:val="32"/>
                      <w:lang w:val="en-US"/>
                    </w:rPr>
                  </w:rPrChange>
                </w:rPr>
                <w:t>"sexo2"</w:t>
              </w:r>
              <w:r w:rsidRPr="0055352B">
                <w:rPr>
                  <w:b/>
                  <w:bCs/>
                  <w:color w:val="204A87"/>
                  <w:lang w:val="en-US"/>
                  <w:rPrChange w:id="2377" w:author="Borja Gonzalez" w:date="2017-09-28T18:57:00Z">
                    <w:rPr>
                      <w:rFonts w:ascii="Monaco" w:hAnsi="Monaco" w:cs="Monaco"/>
                      <w:b/>
                      <w:bCs/>
                      <w:color w:val="204A87"/>
                      <w:sz w:val="32"/>
                      <w:szCs w:val="32"/>
                      <w:lang w:val="en-US"/>
                    </w:rPr>
                  </w:rPrChange>
                </w:rPr>
                <w:t>&gt;</w:t>
              </w:r>
              <w:r w:rsidRPr="0055352B">
                <w:rPr>
                  <w:lang w:val="en-US"/>
                  <w:rPrChange w:id="2378" w:author="Borja Gonzalez" w:date="2017-09-28T18:57:00Z">
                    <w:rPr>
                      <w:rFonts w:ascii="Monaco" w:hAnsi="Monaco" w:cs="Monaco"/>
                      <w:sz w:val="32"/>
                      <w:szCs w:val="32"/>
                      <w:lang w:val="en-US"/>
                    </w:rPr>
                  </w:rPrChange>
                </w:rPr>
                <w:t xml:space="preserve"> Mujer</w:t>
              </w:r>
              <w:r w:rsidRPr="0055352B">
                <w:rPr>
                  <w:b/>
                  <w:bCs/>
                  <w:color w:val="204A87"/>
                  <w:lang w:val="en-US"/>
                  <w:rPrChange w:id="2379"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380" w:author="Borja Gonzalez" w:date="2017-09-28T18:57:00Z"/>
                <w:lang w:val="en-US"/>
                <w:rPrChange w:id="2381" w:author="Borja Gonzalez" w:date="2017-09-28T18:57:00Z">
                  <w:rPr>
                    <w:ins w:id="2382" w:author="Borja Gonzalez" w:date="2017-09-28T18:57:00Z"/>
                    <w:rFonts w:ascii="Monaco" w:eastAsiaTheme="majorEastAsia" w:hAnsi="Monaco" w:cs="Monaco"/>
                    <w:color w:val="243F60" w:themeColor="accent1" w:themeShade="7F"/>
                    <w:sz w:val="32"/>
                    <w:szCs w:val="32"/>
                    <w:lang w:val="en-US"/>
                  </w:rPr>
                </w:rPrChange>
              </w:rPr>
              <w:pPrChange w:id="2383" w:author="GONZALEZ DIAZ, BORJA" w:date="2017-09-29T19:28:00Z">
                <w:pPr>
                  <w:keepNext/>
                  <w:keepLines/>
                  <w:widowControl w:val="0"/>
                  <w:autoSpaceDE w:val="0"/>
                  <w:autoSpaceDN w:val="0"/>
                  <w:adjustRightInd w:val="0"/>
                  <w:spacing w:before="200"/>
                  <w:outlineLvl w:val="4"/>
                </w:pPr>
              </w:pPrChange>
            </w:pPr>
            <w:ins w:id="2384" w:author="Borja Gonzalez" w:date="2017-09-28T18:57:00Z">
              <w:r w:rsidRPr="0055352B">
                <w:rPr>
                  <w:lang w:val="en-US"/>
                  <w:rPrChange w:id="2385" w:author="Borja Gonzalez" w:date="2017-09-28T18:57:00Z">
                    <w:rPr>
                      <w:rFonts w:ascii="Monaco" w:hAnsi="Monaco" w:cs="Monaco"/>
                      <w:sz w:val="32"/>
                      <w:szCs w:val="32"/>
                      <w:lang w:val="en-US"/>
                    </w:rPr>
                  </w:rPrChange>
                </w:rPr>
                <w:tab/>
              </w:r>
              <w:r w:rsidRPr="0055352B">
                <w:rPr>
                  <w:b/>
                  <w:bCs/>
                  <w:color w:val="204A87"/>
                  <w:lang w:val="en-US"/>
                  <w:rPrChange w:id="2386"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387" w:author="Borja Gonzalez" w:date="2017-09-28T18:57:00Z">
                    <w:rPr>
                      <w:rFonts w:ascii="Monaco" w:hAnsi="Monaco" w:cs="Monaco"/>
                      <w:color w:val="C4A000"/>
                      <w:sz w:val="32"/>
                      <w:szCs w:val="32"/>
                      <w:lang w:val="en-US"/>
                    </w:rPr>
                  </w:rPrChange>
                </w:rPr>
                <w:t>type=</w:t>
              </w:r>
              <w:r w:rsidRPr="0055352B">
                <w:rPr>
                  <w:color w:val="4E9A06"/>
                  <w:lang w:val="en-US"/>
                  <w:rPrChange w:id="2388" w:author="Borja Gonzalez" w:date="2017-09-28T18:57:00Z">
                    <w:rPr>
                      <w:rFonts w:ascii="Monaco" w:hAnsi="Monaco" w:cs="Monaco"/>
                      <w:color w:val="4E9A06"/>
                      <w:sz w:val="32"/>
                      <w:szCs w:val="32"/>
                      <w:lang w:val="en-US"/>
                    </w:rPr>
                  </w:rPrChange>
                </w:rPr>
                <w:t>"text/javascript"</w:t>
              </w:r>
              <w:r w:rsidRPr="0055352B">
                <w:rPr>
                  <w:b/>
                  <w:bCs/>
                  <w:color w:val="204A87"/>
                  <w:lang w:val="en-US"/>
                  <w:rPrChange w:id="2389"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390" w:author="Borja Gonzalez" w:date="2017-09-28T18:57:00Z"/>
                <w:lang w:val="en-US"/>
                <w:rPrChange w:id="2391" w:author="Borja Gonzalez" w:date="2017-09-28T18:57:00Z">
                  <w:rPr>
                    <w:ins w:id="2392" w:author="Borja Gonzalez" w:date="2017-09-28T18:57:00Z"/>
                    <w:rFonts w:ascii="Monaco" w:eastAsiaTheme="majorEastAsia" w:hAnsi="Monaco" w:cs="Monaco"/>
                    <w:color w:val="243F60" w:themeColor="accent1" w:themeShade="7F"/>
                    <w:sz w:val="32"/>
                    <w:szCs w:val="32"/>
                    <w:lang w:val="en-US"/>
                  </w:rPr>
                </w:rPrChange>
              </w:rPr>
              <w:pPrChange w:id="2393" w:author="GONZALEZ DIAZ, BORJA" w:date="2017-09-29T19:28:00Z">
                <w:pPr>
                  <w:keepNext/>
                  <w:keepLines/>
                  <w:widowControl w:val="0"/>
                  <w:autoSpaceDE w:val="0"/>
                  <w:autoSpaceDN w:val="0"/>
                  <w:adjustRightInd w:val="0"/>
                  <w:spacing w:before="200"/>
                  <w:outlineLvl w:val="4"/>
                </w:pPr>
              </w:pPrChange>
            </w:pPr>
            <w:ins w:id="2394" w:author="Borja Gonzalez" w:date="2017-09-28T18:57:00Z">
              <w:r w:rsidRPr="0055352B">
                <w:rPr>
                  <w:lang w:val="en-US"/>
                  <w:rPrChange w:id="2395" w:author="Borja Gonzalez" w:date="2017-09-28T18:57:00Z">
                    <w:rPr>
                      <w:rFonts w:ascii="Monaco" w:hAnsi="Monaco" w:cs="Monaco"/>
                      <w:sz w:val="32"/>
                      <w:szCs w:val="32"/>
                      <w:lang w:val="en-US"/>
                    </w:rPr>
                  </w:rPrChange>
                </w:rPr>
                <w:tab/>
              </w:r>
              <w:r w:rsidRPr="0055352B">
                <w:rPr>
                  <w:lang w:val="en-US"/>
                  <w:rPrChange w:id="2396" w:author="Borja Gonzalez" w:date="2017-09-28T18:57:00Z">
                    <w:rPr>
                      <w:rFonts w:ascii="Monaco" w:hAnsi="Monaco" w:cs="Monaco"/>
                      <w:sz w:val="32"/>
                      <w:szCs w:val="32"/>
                      <w:lang w:val="en-US"/>
                    </w:rPr>
                  </w:rPrChange>
                </w:rPr>
                <w:tab/>
              </w:r>
              <w:r w:rsidRPr="0055352B">
                <w:rPr>
                  <w:b/>
                  <w:bCs/>
                  <w:color w:val="204A87"/>
                  <w:lang w:val="en-US"/>
                  <w:rPrChange w:id="2397" w:author="Borja Gonzalez" w:date="2017-09-28T18:57:00Z">
                    <w:rPr>
                      <w:rFonts w:ascii="Monaco" w:hAnsi="Monaco" w:cs="Monaco"/>
                      <w:b/>
                      <w:bCs/>
                      <w:color w:val="204A87"/>
                      <w:sz w:val="32"/>
                      <w:szCs w:val="32"/>
                      <w:lang w:val="en-US"/>
                    </w:rPr>
                  </w:rPrChange>
                </w:rPr>
                <w:t>function</w:t>
              </w:r>
              <w:r w:rsidRPr="0055352B">
                <w:rPr>
                  <w:lang w:val="en-US"/>
                  <w:rPrChange w:id="2398" w:author="Borja Gonzalez" w:date="2017-09-28T18:57:00Z">
                    <w:rPr>
                      <w:rFonts w:ascii="Monaco" w:hAnsi="Monaco" w:cs="Monaco"/>
                      <w:sz w:val="32"/>
                      <w:szCs w:val="32"/>
                      <w:lang w:val="en-US"/>
                    </w:rPr>
                  </w:rPrChange>
                </w:rPr>
                <w:t xml:space="preserve"> </w:t>
              </w:r>
              <w:proofErr w:type="gramStart"/>
              <w:r w:rsidRPr="0055352B">
                <w:rPr>
                  <w:color w:val="000000"/>
                  <w:lang w:val="en-US"/>
                  <w:rPrChange w:id="2399" w:author="Borja Gonzalez" w:date="2017-09-28T18:57:00Z">
                    <w:rPr>
                      <w:rFonts w:ascii="Monaco" w:hAnsi="Monaco" w:cs="Monaco"/>
                      <w:color w:val="000000"/>
                      <w:sz w:val="32"/>
                      <w:szCs w:val="32"/>
                      <w:lang w:val="en-US"/>
                    </w:rPr>
                  </w:rPrChange>
                </w:rPr>
                <w:t>Validar</w:t>
              </w:r>
              <w:r w:rsidRPr="0055352B">
                <w:rPr>
                  <w:b/>
                  <w:bCs/>
                  <w:color w:val="000000"/>
                  <w:lang w:val="en-US"/>
                  <w:rPrChange w:id="2400" w:author="Borja Gonzalez" w:date="2017-09-28T18:57:00Z">
                    <w:rPr>
                      <w:rFonts w:ascii="Monaco" w:hAnsi="Monaco" w:cs="Monaco"/>
                      <w:b/>
                      <w:bCs/>
                      <w:color w:val="000000"/>
                      <w:sz w:val="32"/>
                      <w:szCs w:val="32"/>
                      <w:lang w:val="en-US"/>
                    </w:rPr>
                  </w:rPrChange>
                </w:rPr>
                <w:t>(</w:t>
              </w:r>
              <w:proofErr w:type="gramEnd"/>
              <w:r w:rsidRPr="0055352B">
                <w:rPr>
                  <w:b/>
                  <w:bCs/>
                  <w:color w:val="000000"/>
                  <w:lang w:val="en-US"/>
                  <w:rPrChange w:id="2401"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402" w:author="Borja Gonzalez" w:date="2017-09-28T18:57:00Z"/>
                <w:lang w:val="en-US"/>
                <w:rPrChange w:id="2403" w:author="Borja Gonzalez" w:date="2017-09-28T18:57:00Z">
                  <w:rPr>
                    <w:ins w:id="2404" w:author="Borja Gonzalez" w:date="2017-09-28T18:57:00Z"/>
                    <w:rFonts w:ascii="Monaco" w:eastAsiaTheme="majorEastAsia" w:hAnsi="Monaco" w:cs="Monaco"/>
                    <w:color w:val="243F60" w:themeColor="accent1" w:themeShade="7F"/>
                    <w:sz w:val="32"/>
                    <w:szCs w:val="32"/>
                    <w:lang w:val="en-US"/>
                  </w:rPr>
                </w:rPrChange>
              </w:rPr>
              <w:pPrChange w:id="2405" w:author="GONZALEZ DIAZ, BORJA" w:date="2017-09-29T19:28:00Z">
                <w:pPr>
                  <w:keepNext/>
                  <w:keepLines/>
                  <w:widowControl w:val="0"/>
                  <w:autoSpaceDE w:val="0"/>
                  <w:autoSpaceDN w:val="0"/>
                  <w:adjustRightInd w:val="0"/>
                  <w:spacing w:before="200"/>
                  <w:outlineLvl w:val="4"/>
                </w:pPr>
              </w:pPrChange>
            </w:pPr>
            <w:ins w:id="2406" w:author="Borja Gonzalez" w:date="2017-09-28T18:57:00Z">
              <w:r w:rsidRPr="0055352B">
                <w:rPr>
                  <w:lang w:val="en-US"/>
                  <w:rPrChange w:id="2407" w:author="Borja Gonzalez" w:date="2017-09-28T18:57:00Z">
                    <w:rPr>
                      <w:rFonts w:ascii="Monaco" w:hAnsi="Monaco" w:cs="Monaco"/>
                      <w:sz w:val="32"/>
                      <w:szCs w:val="32"/>
                      <w:lang w:val="en-US"/>
                    </w:rPr>
                  </w:rPrChange>
                </w:rPr>
                <w:tab/>
              </w:r>
              <w:r w:rsidRPr="0055352B">
                <w:rPr>
                  <w:lang w:val="en-US"/>
                  <w:rPrChange w:id="2408" w:author="Borja Gonzalez" w:date="2017-09-28T18:57:00Z">
                    <w:rPr>
                      <w:rFonts w:ascii="Monaco" w:hAnsi="Monaco" w:cs="Monaco"/>
                      <w:sz w:val="32"/>
                      <w:szCs w:val="32"/>
                      <w:lang w:val="en-US"/>
                    </w:rPr>
                  </w:rPrChange>
                </w:rPr>
                <w:tab/>
              </w:r>
              <w:r w:rsidRPr="0055352B">
                <w:rPr>
                  <w:lang w:val="en-US"/>
                  <w:rPrChange w:id="2409" w:author="Borja Gonzalez" w:date="2017-09-28T18:57:00Z">
                    <w:rPr>
                      <w:rFonts w:ascii="Monaco" w:hAnsi="Monaco" w:cs="Monaco"/>
                      <w:sz w:val="32"/>
                      <w:szCs w:val="32"/>
                      <w:lang w:val="en-US"/>
                    </w:rPr>
                  </w:rPrChange>
                </w:rPr>
                <w:tab/>
              </w:r>
              <w:r w:rsidRPr="0055352B">
                <w:rPr>
                  <w:b/>
                  <w:bCs/>
                  <w:color w:val="204A87"/>
                  <w:lang w:val="en-US"/>
                  <w:rPrChange w:id="2410" w:author="Borja Gonzalez" w:date="2017-09-28T18:57:00Z">
                    <w:rPr>
                      <w:rFonts w:ascii="Monaco" w:hAnsi="Monaco" w:cs="Monaco"/>
                      <w:b/>
                      <w:bCs/>
                      <w:color w:val="204A87"/>
                      <w:sz w:val="32"/>
                      <w:szCs w:val="32"/>
                      <w:lang w:val="en-US"/>
                    </w:rPr>
                  </w:rPrChange>
                </w:rPr>
                <w:t>if</w:t>
              </w:r>
              <w:r w:rsidRPr="0055352B">
                <w:rPr>
                  <w:b/>
                  <w:bCs/>
                  <w:color w:val="000000"/>
                  <w:lang w:val="en-US"/>
                  <w:rPrChange w:id="2411"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412" w:author="Borja Gonzalez" w:date="2017-09-28T18:57:00Z">
                    <w:rPr>
                      <w:rFonts w:ascii="Monaco" w:hAnsi="Monaco" w:cs="Monaco"/>
                      <w:color w:val="204A87"/>
                      <w:sz w:val="32"/>
                      <w:szCs w:val="32"/>
                      <w:lang w:val="en-US"/>
                    </w:rPr>
                  </w:rPrChange>
                </w:rPr>
                <w:t>document</w:t>
              </w:r>
              <w:r w:rsidRPr="0055352B">
                <w:rPr>
                  <w:b/>
                  <w:bCs/>
                  <w:color w:val="000000"/>
                  <w:lang w:val="en-US"/>
                  <w:rPrChange w:id="2413" w:author="Borja Gonzalez" w:date="2017-09-28T18:57:00Z">
                    <w:rPr>
                      <w:rFonts w:ascii="Monaco" w:hAnsi="Monaco" w:cs="Monaco"/>
                      <w:b/>
                      <w:bCs/>
                      <w:color w:val="000000"/>
                      <w:sz w:val="32"/>
                      <w:szCs w:val="32"/>
                      <w:lang w:val="en-US"/>
                    </w:rPr>
                  </w:rPrChange>
                </w:rPr>
                <w:t>.</w:t>
              </w:r>
              <w:r w:rsidRPr="0055352B">
                <w:rPr>
                  <w:color w:val="000000"/>
                  <w:lang w:val="en-US"/>
                  <w:rPrChange w:id="2414"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415" w:author="Borja Gonzalez" w:date="2017-09-28T18:57:00Z">
                    <w:rPr>
                      <w:rFonts w:ascii="Monaco" w:hAnsi="Monaco" w:cs="Monaco"/>
                      <w:b/>
                      <w:bCs/>
                      <w:color w:val="000000"/>
                      <w:sz w:val="32"/>
                      <w:szCs w:val="32"/>
                      <w:lang w:val="en-US"/>
                    </w:rPr>
                  </w:rPrChange>
                </w:rPr>
                <w:t>(</w:t>
              </w:r>
              <w:r w:rsidRPr="0055352B">
                <w:rPr>
                  <w:color w:val="4E9A06"/>
                  <w:lang w:val="en-US"/>
                  <w:rPrChange w:id="2416" w:author="Borja Gonzalez" w:date="2017-09-28T18:57:00Z">
                    <w:rPr>
                      <w:rFonts w:ascii="Monaco" w:hAnsi="Monaco" w:cs="Monaco"/>
                      <w:color w:val="4E9A06"/>
                      <w:sz w:val="32"/>
                      <w:szCs w:val="32"/>
                      <w:lang w:val="en-US"/>
                    </w:rPr>
                  </w:rPrChange>
                </w:rPr>
                <w:t>"sexo1"</w:t>
              </w:r>
              <w:r w:rsidRPr="0055352B">
                <w:rPr>
                  <w:b/>
                  <w:bCs/>
                  <w:color w:val="000000"/>
                  <w:lang w:val="en-US"/>
                  <w:rPrChange w:id="2417" w:author="Borja Gonzalez" w:date="2017-09-28T18:57:00Z">
                    <w:rPr>
                      <w:rFonts w:ascii="Monaco" w:hAnsi="Monaco" w:cs="Monaco"/>
                      <w:b/>
                      <w:bCs/>
                      <w:color w:val="000000"/>
                      <w:sz w:val="32"/>
                      <w:szCs w:val="32"/>
                      <w:lang w:val="en-US"/>
                    </w:rPr>
                  </w:rPrChange>
                </w:rPr>
                <w:t>).</w:t>
              </w:r>
              <w:r w:rsidRPr="0055352B">
                <w:rPr>
                  <w:color w:val="000000"/>
                  <w:lang w:val="en-US"/>
                  <w:rPrChange w:id="2418" w:author="Borja Gonzalez" w:date="2017-09-28T18:57:00Z">
                    <w:rPr>
                      <w:rFonts w:ascii="Monaco" w:hAnsi="Monaco" w:cs="Monaco"/>
                      <w:color w:val="000000"/>
                      <w:sz w:val="32"/>
                      <w:szCs w:val="32"/>
                      <w:lang w:val="en-US"/>
                    </w:rPr>
                  </w:rPrChange>
                </w:rPr>
                <w:t>checked</w:t>
              </w:r>
              <w:r w:rsidRPr="0055352B">
                <w:rPr>
                  <w:b/>
                  <w:bCs/>
                  <w:color w:val="000000"/>
                  <w:lang w:val="en-US"/>
                  <w:rPrChange w:id="2419"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420" w:author="Borja Gonzalez" w:date="2017-09-28T18:57:00Z"/>
                <w:lang w:val="en-US"/>
                <w:rPrChange w:id="2421" w:author="Borja Gonzalez" w:date="2017-09-28T18:57:00Z">
                  <w:rPr>
                    <w:ins w:id="2422" w:author="Borja Gonzalez" w:date="2017-09-28T18:57:00Z"/>
                    <w:rFonts w:ascii="Monaco" w:eastAsiaTheme="majorEastAsia" w:hAnsi="Monaco" w:cs="Monaco"/>
                    <w:color w:val="243F60" w:themeColor="accent1" w:themeShade="7F"/>
                    <w:sz w:val="32"/>
                    <w:szCs w:val="32"/>
                    <w:lang w:val="en-US"/>
                  </w:rPr>
                </w:rPrChange>
              </w:rPr>
              <w:pPrChange w:id="2423" w:author="GONZALEZ DIAZ, BORJA" w:date="2017-09-29T19:28:00Z">
                <w:pPr>
                  <w:keepNext/>
                  <w:keepLines/>
                  <w:widowControl w:val="0"/>
                  <w:autoSpaceDE w:val="0"/>
                  <w:autoSpaceDN w:val="0"/>
                  <w:adjustRightInd w:val="0"/>
                  <w:spacing w:before="200"/>
                  <w:outlineLvl w:val="4"/>
                </w:pPr>
              </w:pPrChange>
            </w:pPr>
            <w:ins w:id="2424" w:author="Borja Gonzalez" w:date="2017-09-28T18:57:00Z">
              <w:r w:rsidRPr="0055352B">
                <w:rPr>
                  <w:lang w:val="en-US"/>
                  <w:rPrChange w:id="2425" w:author="Borja Gonzalez" w:date="2017-09-28T18:57:00Z">
                    <w:rPr>
                      <w:rFonts w:ascii="Monaco" w:hAnsi="Monaco" w:cs="Monaco"/>
                      <w:sz w:val="32"/>
                      <w:szCs w:val="32"/>
                      <w:lang w:val="en-US"/>
                    </w:rPr>
                  </w:rPrChange>
                </w:rPr>
                <w:tab/>
              </w:r>
              <w:r w:rsidRPr="0055352B">
                <w:rPr>
                  <w:lang w:val="en-US"/>
                  <w:rPrChange w:id="2426" w:author="Borja Gonzalez" w:date="2017-09-28T18:57:00Z">
                    <w:rPr>
                      <w:rFonts w:ascii="Monaco" w:hAnsi="Monaco" w:cs="Monaco"/>
                      <w:sz w:val="32"/>
                      <w:szCs w:val="32"/>
                      <w:lang w:val="en-US"/>
                    </w:rPr>
                  </w:rPrChange>
                </w:rPr>
                <w:tab/>
              </w:r>
              <w:r w:rsidRPr="0055352B">
                <w:rPr>
                  <w:lang w:val="en-US"/>
                  <w:rPrChange w:id="2427" w:author="Borja Gonzalez" w:date="2017-09-28T18:57:00Z">
                    <w:rPr>
                      <w:rFonts w:ascii="Monaco" w:hAnsi="Monaco" w:cs="Monaco"/>
                      <w:sz w:val="32"/>
                      <w:szCs w:val="32"/>
                      <w:lang w:val="en-US"/>
                    </w:rPr>
                  </w:rPrChange>
                </w:rPr>
                <w:tab/>
              </w:r>
              <w:r w:rsidRPr="0055352B">
                <w:rPr>
                  <w:lang w:val="en-US"/>
                  <w:rPrChange w:id="2428" w:author="Borja Gonzalez" w:date="2017-09-28T18:57:00Z">
                    <w:rPr>
                      <w:rFonts w:ascii="Monaco" w:hAnsi="Monaco" w:cs="Monaco"/>
                      <w:sz w:val="32"/>
                      <w:szCs w:val="32"/>
                      <w:lang w:val="en-US"/>
                    </w:rPr>
                  </w:rPrChange>
                </w:rPr>
                <w:tab/>
              </w:r>
              <w:r w:rsidRPr="0055352B">
                <w:rPr>
                  <w:b/>
                  <w:bCs/>
                  <w:color w:val="204A87"/>
                  <w:lang w:val="en-US"/>
                  <w:rPrChange w:id="2429" w:author="Borja Gonzalez" w:date="2017-09-28T18:57:00Z">
                    <w:rPr>
                      <w:rFonts w:ascii="Monaco" w:hAnsi="Monaco" w:cs="Monaco"/>
                      <w:b/>
                      <w:bCs/>
                      <w:color w:val="204A87"/>
                      <w:sz w:val="32"/>
                      <w:szCs w:val="32"/>
                      <w:lang w:val="en-US"/>
                    </w:rPr>
                  </w:rPrChange>
                </w:rPr>
                <w:t>var</w:t>
              </w:r>
              <w:r w:rsidRPr="0055352B">
                <w:rPr>
                  <w:lang w:val="en-US"/>
                  <w:rPrChange w:id="2430" w:author="Borja Gonzalez" w:date="2017-09-28T18:57:00Z">
                    <w:rPr>
                      <w:rFonts w:ascii="Monaco" w:hAnsi="Monaco" w:cs="Monaco"/>
                      <w:sz w:val="32"/>
                      <w:szCs w:val="32"/>
                      <w:lang w:val="en-US"/>
                    </w:rPr>
                  </w:rPrChange>
                </w:rPr>
                <w:t xml:space="preserve"> </w:t>
              </w:r>
              <w:r w:rsidRPr="0055352B">
                <w:rPr>
                  <w:color w:val="000000"/>
                  <w:lang w:val="en-US"/>
                  <w:rPrChange w:id="2431" w:author="Borja Gonzalez" w:date="2017-09-28T18:57:00Z">
                    <w:rPr>
                      <w:rFonts w:ascii="Monaco" w:hAnsi="Monaco" w:cs="Monaco"/>
                      <w:color w:val="000000"/>
                      <w:sz w:val="32"/>
                      <w:szCs w:val="32"/>
                      <w:lang w:val="en-US"/>
                    </w:rPr>
                  </w:rPrChange>
                </w:rPr>
                <w:t>sexo</w:t>
              </w:r>
              <w:r w:rsidRPr="0055352B">
                <w:rPr>
                  <w:lang w:val="en-US"/>
                  <w:rPrChange w:id="2432" w:author="Borja Gonzalez" w:date="2017-09-28T18:57:00Z">
                    <w:rPr>
                      <w:rFonts w:ascii="Monaco" w:hAnsi="Monaco" w:cs="Monaco"/>
                      <w:sz w:val="32"/>
                      <w:szCs w:val="32"/>
                      <w:lang w:val="en-US"/>
                    </w:rPr>
                  </w:rPrChange>
                </w:rPr>
                <w:t xml:space="preserve"> </w:t>
              </w:r>
              <w:r w:rsidRPr="0055352B">
                <w:rPr>
                  <w:b/>
                  <w:bCs/>
                  <w:color w:val="CE5C00"/>
                  <w:lang w:val="en-US"/>
                  <w:rPrChange w:id="2433" w:author="Borja Gonzalez" w:date="2017-09-28T18:57:00Z">
                    <w:rPr>
                      <w:rFonts w:ascii="Monaco" w:hAnsi="Monaco" w:cs="Monaco"/>
                      <w:b/>
                      <w:bCs/>
                      <w:color w:val="CE5C00"/>
                      <w:sz w:val="32"/>
                      <w:szCs w:val="32"/>
                      <w:lang w:val="en-US"/>
                    </w:rPr>
                  </w:rPrChange>
                </w:rPr>
                <w:t>=</w:t>
              </w:r>
              <w:r w:rsidRPr="0055352B">
                <w:rPr>
                  <w:lang w:val="en-US"/>
                  <w:rPrChange w:id="2434" w:author="Borja Gonzalez" w:date="2017-09-28T18:57:00Z">
                    <w:rPr>
                      <w:rFonts w:ascii="Monaco" w:hAnsi="Monaco" w:cs="Monaco"/>
                      <w:sz w:val="32"/>
                      <w:szCs w:val="32"/>
                      <w:lang w:val="en-US"/>
                    </w:rPr>
                  </w:rPrChange>
                </w:rPr>
                <w:t xml:space="preserve"> </w:t>
              </w:r>
              <w:proofErr w:type="gramStart"/>
              <w:r w:rsidRPr="0055352B">
                <w:rPr>
                  <w:color w:val="204A87"/>
                  <w:lang w:val="en-US"/>
                  <w:rPrChange w:id="2435" w:author="Borja Gonzalez" w:date="2017-09-28T18:57:00Z">
                    <w:rPr>
                      <w:rFonts w:ascii="Monaco" w:hAnsi="Monaco" w:cs="Monaco"/>
                      <w:color w:val="204A87"/>
                      <w:sz w:val="32"/>
                      <w:szCs w:val="32"/>
                      <w:lang w:val="en-US"/>
                    </w:rPr>
                  </w:rPrChange>
                </w:rPr>
                <w:t>document</w:t>
              </w:r>
              <w:r w:rsidRPr="0055352B">
                <w:rPr>
                  <w:b/>
                  <w:bCs/>
                  <w:color w:val="000000"/>
                  <w:lang w:val="en-US"/>
                  <w:rPrChange w:id="2436" w:author="Borja Gonzalez" w:date="2017-09-28T18:57:00Z">
                    <w:rPr>
                      <w:rFonts w:ascii="Monaco" w:hAnsi="Monaco" w:cs="Monaco"/>
                      <w:b/>
                      <w:bCs/>
                      <w:color w:val="000000"/>
                      <w:sz w:val="32"/>
                      <w:szCs w:val="32"/>
                      <w:lang w:val="en-US"/>
                    </w:rPr>
                  </w:rPrChange>
                </w:rPr>
                <w:t>.</w:t>
              </w:r>
              <w:r w:rsidRPr="0055352B">
                <w:rPr>
                  <w:color w:val="000000"/>
                  <w:lang w:val="en-US"/>
                  <w:rPrChange w:id="2437"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438" w:author="Borja Gonzalez" w:date="2017-09-28T18:57:00Z">
                    <w:rPr>
                      <w:rFonts w:ascii="Monaco" w:hAnsi="Monaco" w:cs="Monaco"/>
                      <w:b/>
                      <w:bCs/>
                      <w:color w:val="000000"/>
                      <w:sz w:val="32"/>
                      <w:szCs w:val="32"/>
                      <w:lang w:val="en-US"/>
                    </w:rPr>
                  </w:rPrChange>
                </w:rPr>
                <w:t>(</w:t>
              </w:r>
              <w:r w:rsidRPr="0055352B">
                <w:rPr>
                  <w:color w:val="4E9A06"/>
                  <w:lang w:val="en-US"/>
                  <w:rPrChange w:id="2439" w:author="Borja Gonzalez" w:date="2017-09-28T18:57:00Z">
                    <w:rPr>
                      <w:rFonts w:ascii="Monaco" w:hAnsi="Monaco" w:cs="Monaco"/>
                      <w:color w:val="4E9A06"/>
                      <w:sz w:val="32"/>
                      <w:szCs w:val="32"/>
                      <w:lang w:val="en-US"/>
                    </w:rPr>
                  </w:rPrChange>
                </w:rPr>
                <w:t>"sexo1"</w:t>
              </w:r>
              <w:r w:rsidRPr="0055352B">
                <w:rPr>
                  <w:b/>
                  <w:bCs/>
                  <w:color w:val="000000"/>
                  <w:lang w:val="en-US"/>
                  <w:rPrChange w:id="2440" w:author="Borja Gonzalez" w:date="2017-09-28T18:57:00Z">
                    <w:rPr>
                      <w:rFonts w:ascii="Monaco" w:hAnsi="Monaco" w:cs="Monaco"/>
                      <w:b/>
                      <w:bCs/>
                      <w:color w:val="000000"/>
                      <w:sz w:val="32"/>
                      <w:szCs w:val="32"/>
                      <w:lang w:val="en-US"/>
                    </w:rPr>
                  </w:rPrChange>
                </w:rPr>
                <w:t>).</w:t>
              </w:r>
              <w:r w:rsidRPr="0055352B">
                <w:rPr>
                  <w:color w:val="000000"/>
                  <w:lang w:val="en-US"/>
                  <w:rPrChange w:id="2441" w:author="Borja Gonzalez" w:date="2017-09-28T18:57:00Z">
                    <w:rPr>
                      <w:rFonts w:ascii="Monaco" w:hAnsi="Monaco" w:cs="Monaco"/>
                      <w:color w:val="000000"/>
                      <w:sz w:val="32"/>
                      <w:szCs w:val="32"/>
                      <w:lang w:val="en-US"/>
                    </w:rPr>
                  </w:rPrChange>
                </w:rPr>
                <w:t>value</w:t>
              </w:r>
              <w:r w:rsidRPr="0055352B">
                <w:rPr>
                  <w:b/>
                  <w:bCs/>
                  <w:color w:val="000000"/>
                  <w:lang w:val="en-US"/>
                  <w:rPrChange w:id="2442"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443" w:author="Borja Gonzalez" w:date="2017-09-28T18:57:00Z"/>
                <w:lang w:val="en-US"/>
                <w:rPrChange w:id="2444" w:author="Borja Gonzalez" w:date="2017-09-28T18:57:00Z">
                  <w:rPr>
                    <w:ins w:id="2445" w:author="Borja Gonzalez" w:date="2017-09-28T18:57:00Z"/>
                    <w:rFonts w:ascii="Monaco" w:eastAsiaTheme="majorEastAsia" w:hAnsi="Monaco" w:cs="Monaco"/>
                    <w:color w:val="243F60" w:themeColor="accent1" w:themeShade="7F"/>
                    <w:sz w:val="32"/>
                    <w:szCs w:val="32"/>
                    <w:lang w:val="en-US"/>
                  </w:rPr>
                </w:rPrChange>
              </w:rPr>
              <w:pPrChange w:id="2446" w:author="GONZALEZ DIAZ, BORJA" w:date="2017-09-29T19:28:00Z">
                <w:pPr>
                  <w:keepNext/>
                  <w:keepLines/>
                  <w:widowControl w:val="0"/>
                  <w:autoSpaceDE w:val="0"/>
                  <w:autoSpaceDN w:val="0"/>
                  <w:adjustRightInd w:val="0"/>
                  <w:spacing w:before="200"/>
                  <w:outlineLvl w:val="4"/>
                </w:pPr>
              </w:pPrChange>
            </w:pPr>
            <w:ins w:id="2447" w:author="Borja Gonzalez" w:date="2017-09-28T18:57:00Z">
              <w:r w:rsidRPr="0055352B">
                <w:rPr>
                  <w:lang w:val="en-US"/>
                  <w:rPrChange w:id="2448" w:author="Borja Gonzalez" w:date="2017-09-28T18:57:00Z">
                    <w:rPr>
                      <w:rFonts w:ascii="Monaco" w:hAnsi="Monaco" w:cs="Monaco"/>
                      <w:sz w:val="32"/>
                      <w:szCs w:val="32"/>
                      <w:lang w:val="en-US"/>
                    </w:rPr>
                  </w:rPrChange>
                </w:rPr>
                <w:tab/>
              </w:r>
              <w:r w:rsidRPr="0055352B">
                <w:rPr>
                  <w:lang w:val="en-US"/>
                  <w:rPrChange w:id="2449" w:author="Borja Gonzalez" w:date="2017-09-28T18:57:00Z">
                    <w:rPr>
                      <w:rFonts w:ascii="Monaco" w:hAnsi="Monaco" w:cs="Monaco"/>
                      <w:sz w:val="32"/>
                      <w:szCs w:val="32"/>
                      <w:lang w:val="en-US"/>
                    </w:rPr>
                  </w:rPrChange>
                </w:rPr>
                <w:tab/>
              </w:r>
              <w:r w:rsidRPr="0055352B">
                <w:rPr>
                  <w:lang w:val="en-US"/>
                  <w:rPrChange w:id="2450" w:author="Borja Gonzalez" w:date="2017-09-28T18:57:00Z">
                    <w:rPr>
                      <w:rFonts w:ascii="Monaco" w:hAnsi="Monaco" w:cs="Monaco"/>
                      <w:sz w:val="32"/>
                      <w:szCs w:val="32"/>
                      <w:lang w:val="en-US"/>
                    </w:rPr>
                  </w:rPrChange>
                </w:rPr>
                <w:tab/>
              </w:r>
              <w:r w:rsidRPr="0055352B">
                <w:rPr>
                  <w:b/>
                  <w:bCs/>
                  <w:color w:val="000000"/>
                  <w:lang w:val="en-US"/>
                  <w:rPrChange w:id="2451"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452" w:author="Borja Gonzalez" w:date="2017-09-28T18:57:00Z"/>
                <w:lang w:val="en-US"/>
                <w:rPrChange w:id="2453" w:author="Borja Gonzalez" w:date="2017-09-28T18:57:00Z">
                  <w:rPr>
                    <w:ins w:id="2454" w:author="Borja Gonzalez" w:date="2017-09-28T18:57:00Z"/>
                    <w:rFonts w:ascii="Monaco" w:eastAsiaTheme="majorEastAsia" w:hAnsi="Monaco" w:cs="Monaco"/>
                    <w:color w:val="243F60" w:themeColor="accent1" w:themeShade="7F"/>
                    <w:sz w:val="32"/>
                    <w:szCs w:val="32"/>
                    <w:lang w:val="en-US"/>
                  </w:rPr>
                </w:rPrChange>
              </w:rPr>
              <w:pPrChange w:id="2455" w:author="GONZALEZ DIAZ, BORJA" w:date="2017-09-29T19:28:00Z">
                <w:pPr>
                  <w:keepNext/>
                  <w:keepLines/>
                  <w:widowControl w:val="0"/>
                  <w:autoSpaceDE w:val="0"/>
                  <w:autoSpaceDN w:val="0"/>
                  <w:adjustRightInd w:val="0"/>
                  <w:spacing w:before="200"/>
                  <w:outlineLvl w:val="4"/>
                </w:pPr>
              </w:pPrChange>
            </w:pPr>
            <w:ins w:id="2456" w:author="Borja Gonzalez" w:date="2017-09-28T18:57:00Z">
              <w:r w:rsidRPr="0055352B">
                <w:rPr>
                  <w:lang w:val="en-US"/>
                  <w:rPrChange w:id="2457" w:author="Borja Gonzalez" w:date="2017-09-28T18:57:00Z">
                    <w:rPr>
                      <w:rFonts w:ascii="Monaco" w:hAnsi="Monaco" w:cs="Monaco"/>
                      <w:sz w:val="32"/>
                      <w:szCs w:val="32"/>
                      <w:lang w:val="en-US"/>
                    </w:rPr>
                  </w:rPrChange>
                </w:rPr>
                <w:tab/>
              </w:r>
              <w:r w:rsidRPr="0055352B">
                <w:rPr>
                  <w:lang w:val="en-US"/>
                  <w:rPrChange w:id="2458" w:author="Borja Gonzalez" w:date="2017-09-28T18:57:00Z">
                    <w:rPr>
                      <w:rFonts w:ascii="Monaco" w:hAnsi="Monaco" w:cs="Monaco"/>
                      <w:sz w:val="32"/>
                      <w:szCs w:val="32"/>
                      <w:lang w:val="en-US"/>
                    </w:rPr>
                  </w:rPrChange>
                </w:rPr>
                <w:tab/>
              </w:r>
              <w:r w:rsidRPr="0055352B">
                <w:rPr>
                  <w:lang w:val="en-US"/>
                  <w:rPrChange w:id="2459" w:author="Borja Gonzalez" w:date="2017-09-28T18:57:00Z">
                    <w:rPr>
                      <w:rFonts w:ascii="Monaco" w:hAnsi="Monaco" w:cs="Monaco"/>
                      <w:sz w:val="32"/>
                      <w:szCs w:val="32"/>
                      <w:lang w:val="en-US"/>
                    </w:rPr>
                  </w:rPrChange>
                </w:rPr>
                <w:tab/>
              </w:r>
              <w:r w:rsidRPr="0055352B">
                <w:rPr>
                  <w:b/>
                  <w:bCs/>
                  <w:color w:val="204A87"/>
                  <w:lang w:val="en-US"/>
                  <w:rPrChange w:id="2460" w:author="Borja Gonzalez" w:date="2017-09-28T18:57:00Z">
                    <w:rPr>
                      <w:rFonts w:ascii="Monaco" w:hAnsi="Monaco" w:cs="Monaco"/>
                      <w:b/>
                      <w:bCs/>
                      <w:color w:val="204A87"/>
                      <w:sz w:val="32"/>
                      <w:szCs w:val="32"/>
                      <w:lang w:val="en-US"/>
                    </w:rPr>
                  </w:rPrChange>
                </w:rPr>
                <w:t>else</w:t>
              </w:r>
              <w:r w:rsidRPr="0055352B">
                <w:rPr>
                  <w:lang w:val="en-US"/>
                  <w:rPrChange w:id="2461" w:author="Borja Gonzalez" w:date="2017-09-28T18:57:00Z">
                    <w:rPr>
                      <w:rFonts w:ascii="Monaco" w:hAnsi="Monaco" w:cs="Monaco"/>
                      <w:sz w:val="32"/>
                      <w:szCs w:val="32"/>
                      <w:lang w:val="en-US"/>
                    </w:rPr>
                  </w:rPrChange>
                </w:rPr>
                <w:t xml:space="preserve"> </w:t>
              </w:r>
              <w:r w:rsidRPr="0055352B">
                <w:rPr>
                  <w:b/>
                  <w:bCs/>
                  <w:color w:val="204A87"/>
                  <w:lang w:val="en-US"/>
                  <w:rPrChange w:id="2462" w:author="Borja Gonzalez" w:date="2017-09-28T18:57:00Z">
                    <w:rPr>
                      <w:rFonts w:ascii="Monaco" w:hAnsi="Monaco" w:cs="Monaco"/>
                      <w:b/>
                      <w:bCs/>
                      <w:color w:val="204A87"/>
                      <w:sz w:val="32"/>
                      <w:szCs w:val="32"/>
                      <w:lang w:val="en-US"/>
                    </w:rPr>
                  </w:rPrChange>
                </w:rPr>
                <w:t>if</w:t>
              </w:r>
              <w:r w:rsidRPr="0055352B">
                <w:rPr>
                  <w:b/>
                  <w:bCs/>
                  <w:color w:val="000000"/>
                  <w:lang w:val="en-US"/>
                  <w:rPrChange w:id="2463"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464" w:author="Borja Gonzalez" w:date="2017-09-28T18:57:00Z">
                    <w:rPr>
                      <w:rFonts w:ascii="Monaco" w:hAnsi="Monaco" w:cs="Monaco"/>
                      <w:color w:val="204A87"/>
                      <w:sz w:val="32"/>
                      <w:szCs w:val="32"/>
                      <w:lang w:val="en-US"/>
                    </w:rPr>
                  </w:rPrChange>
                </w:rPr>
                <w:t>document</w:t>
              </w:r>
              <w:r w:rsidRPr="0055352B">
                <w:rPr>
                  <w:b/>
                  <w:bCs/>
                  <w:color w:val="000000"/>
                  <w:lang w:val="en-US"/>
                  <w:rPrChange w:id="2465" w:author="Borja Gonzalez" w:date="2017-09-28T18:57:00Z">
                    <w:rPr>
                      <w:rFonts w:ascii="Monaco" w:hAnsi="Monaco" w:cs="Monaco"/>
                      <w:b/>
                      <w:bCs/>
                      <w:color w:val="000000"/>
                      <w:sz w:val="32"/>
                      <w:szCs w:val="32"/>
                      <w:lang w:val="en-US"/>
                    </w:rPr>
                  </w:rPrChange>
                </w:rPr>
                <w:t>.</w:t>
              </w:r>
              <w:r w:rsidRPr="0055352B">
                <w:rPr>
                  <w:color w:val="000000"/>
                  <w:lang w:val="en-US"/>
                  <w:rPrChange w:id="2466"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467" w:author="Borja Gonzalez" w:date="2017-09-28T18:57:00Z">
                    <w:rPr>
                      <w:rFonts w:ascii="Monaco" w:hAnsi="Monaco" w:cs="Monaco"/>
                      <w:b/>
                      <w:bCs/>
                      <w:color w:val="000000"/>
                      <w:sz w:val="32"/>
                      <w:szCs w:val="32"/>
                      <w:lang w:val="en-US"/>
                    </w:rPr>
                  </w:rPrChange>
                </w:rPr>
                <w:t>(</w:t>
              </w:r>
              <w:r w:rsidRPr="0055352B">
                <w:rPr>
                  <w:color w:val="4E9A06"/>
                  <w:lang w:val="en-US"/>
                  <w:rPrChange w:id="2468" w:author="Borja Gonzalez" w:date="2017-09-28T18:57:00Z">
                    <w:rPr>
                      <w:rFonts w:ascii="Monaco" w:hAnsi="Monaco" w:cs="Monaco"/>
                      <w:color w:val="4E9A06"/>
                      <w:sz w:val="32"/>
                      <w:szCs w:val="32"/>
                      <w:lang w:val="en-US"/>
                    </w:rPr>
                  </w:rPrChange>
                </w:rPr>
                <w:t>"sexo2"</w:t>
              </w:r>
              <w:r w:rsidRPr="0055352B">
                <w:rPr>
                  <w:b/>
                  <w:bCs/>
                  <w:color w:val="000000"/>
                  <w:lang w:val="en-US"/>
                  <w:rPrChange w:id="2469" w:author="Borja Gonzalez" w:date="2017-09-28T18:57:00Z">
                    <w:rPr>
                      <w:rFonts w:ascii="Monaco" w:hAnsi="Monaco" w:cs="Monaco"/>
                      <w:b/>
                      <w:bCs/>
                      <w:color w:val="000000"/>
                      <w:sz w:val="32"/>
                      <w:szCs w:val="32"/>
                      <w:lang w:val="en-US"/>
                    </w:rPr>
                  </w:rPrChange>
                </w:rPr>
                <w:t>).</w:t>
              </w:r>
              <w:r w:rsidRPr="0055352B">
                <w:rPr>
                  <w:color w:val="000000"/>
                  <w:lang w:val="en-US"/>
                  <w:rPrChange w:id="2470" w:author="Borja Gonzalez" w:date="2017-09-28T18:57:00Z">
                    <w:rPr>
                      <w:rFonts w:ascii="Monaco" w:hAnsi="Monaco" w:cs="Monaco"/>
                      <w:color w:val="000000"/>
                      <w:sz w:val="32"/>
                      <w:szCs w:val="32"/>
                      <w:lang w:val="en-US"/>
                    </w:rPr>
                  </w:rPrChange>
                </w:rPr>
                <w:t>checked</w:t>
              </w:r>
              <w:r w:rsidRPr="0055352B">
                <w:rPr>
                  <w:b/>
                  <w:bCs/>
                  <w:color w:val="000000"/>
                  <w:lang w:val="en-US"/>
                  <w:rPrChange w:id="2471"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472" w:author="Borja Gonzalez" w:date="2017-09-28T18:57:00Z"/>
                <w:lang w:val="es-ES"/>
                <w:rPrChange w:id="2473" w:author="Rodrigo García" w:date="2017-09-29T10:05:00Z">
                  <w:rPr>
                    <w:ins w:id="2474" w:author="Borja Gonzalez" w:date="2017-09-28T18:57:00Z"/>
                    <w:rFonts w:ascii="Monaco" w:eastAsiaTheme="majorEastAsia" w:hAnsi="Monaco" w:cs="Monaco"/>
                    <w:color w:val="243F60" w:themeColor="accent1" w:themeShade="7F"/>
                    <w:sz w:val="32"/>
                    <w:szCs w:val="32"/>
                    <w:lang w:val="en-US"/>
                  </w:rPr>
                </w:rPrChange>
              </w:rPr>
              <w:pPrChange w:id="2475" w:author="GONZALEZ DIAZ, BORJA" w:date="2017-09-29T19:28:00Z">
                <w:pPr>
                  <w:keepNext/>
                  <w:keepLines/>
                  <w:widowControl w:val="0"/>
                  <w:autoSpaceDE w:val="0"/>
                  <w:autoSpaceDN w:val="0"/>
                  <w:adjustRightInd w:val="0"/>
                  <w:spacing w:before="200"/>
                  <w:outlineLvl w:val="4"/>
                </w:pPr>
              </w:pPrChange>
            </w:pPr>
            <w:ins w:id="2476" w:author="Borja Gonzalez" w:date="2017-09-28T18:57:00Z">
              <w:r w:rsidRPr="0055352B">
                <w:rPr>
                  <w:lang w:val="en-US"/>
                  <w:rPrChange w:id="2477" w:author="Borja Gonzalez" w:date="2017-09-28T18:57:00Z">
                    <w:rPr>
                      <w:rFonts w:ascii="Monaco" w:hAnsi="Monaco" w:cs="Monaco"/>
                      <w:sz w:val="32"/>
                      <w:szCs w:val="32"/>
                      <w:lang w:val="en-US"/>
                    </w:rPr>
                  </w:rPrChange>
                </w:rPr>
                <w:tab/>
              </w:r>
              <w:r w:rsidRPr="0055352B">
                <w:rPr>
                  <w:lang w:val="en-US"/>
                  <w:rPrChange w:id="2478" w:author="Borja Gonzalez" w:date="2017-09-28T18:57:00Z">
                    <w:rPr>
                      <w:rFonts w:ascii="Monaco" w:hAnsi="Monaco" w:cs="Monaco"/>
                      <w:sz w:val="32"/>
                      <w:szCs w:val="32"/>
                      <w:lang w:val="en-US"/>
                    </w:rPr>
                  </w:rPrChange>
                </w:rPr>
                <w:tab/>
              </w:r>
              <w:r w:rsidRPr="0055352B">
                <w:rPr>
                  <w:lang w:val="en-US"/>
                  <w:rPrChange w:id="2479" w:author="Borja Gonzalez" w:date="2017-09-28T18:57:00Z">
                    <w:rPr>
                      <w:rFonts w:ascii="Monaco" w:hAnsi="Monaco" w:cs="Monaco"/>
                      <w:sz w:val="32"/>
                      <w:szCs w:val="32"/>
                      <w:lang w:val="en-US"/>
                    </w:rPr>
                  </w:rPrChange>
                </w:rPr>
                <w:tab/>
              </w:r>
              <w:r w:rsidRPr="0055352B">
                <w:rPr>
                  <w:lang w:val="en-US"/>
                  <w:rPrChange w:id="2480" w:author="Borja Gonzalez" w:date="2017-09-28T18:57:00Z">
                    <w:rPr>
                      <w:rFonts w:ascii="Monaco" w:hAnsi="Monaco" w:cs="Monaco"/>
                      <w:sz w:val="32"/>
                      <w:szCs w:val="32"/>
                      <w:lang w:val="en-US"/>
                    </w:rPr>
                  </w:rPrChange>
                </w:rPr>
                <w:tab/>
              </w:r>
              <w:r w:rsidRPr="0079203F">
                <w:rPr>
                  <w:b/>
                  <w:bCs/>
                  <w:color w:val="204A87"/>
                  <w:lang w:val="es-ES"/>
                  <w:rPrChange w:id="2481" w:author="Rodrigo García" w:date="2017-09-29T10:05:00Z">
                    <w:rPr>
                      <w:rFonts w:ascii="Monaco" w:hAnsi="Monaco" w:cs="Monaco"/>
                      <w:b/>
                      <w:bCs/>
                      <w:color w:val="204A87"/>
                      <w:sz w:val="32"/>
                      <w:szCs w:val="32"/>
                      <w:lang w:val="en-US"/>
                    </w:rPr>
                  </w:rPrChange>
                </w:rPr>
                <w:t>var</w:t>
              </w:r>
              <w:r w:rsidRPr="0079203F">
                <w:rPr>
                  <w:lang w:val="es-ES"/>
                  <w:rPrChange w:id="2482" w:author="Rodrigo García" w:date="2017-09-29T10:05:00Z">
                    <w:rPr>
                      <w:rFonts w:ascii="Monaco" w:hAnsi="Monaco" w:cs="Monaco"/>
                      <w:sz w:val="32"/>
                      <w:szCs w:val="32"/>
                      <w:lang w:val="en-US"/>
                    </w:rPr>
                  </w:rPrChange>
                </w:rPr>
                <w:t xml:space="preserve"> </w:t>
              </w:r>
              <w:r w:rsidRPr="0079203F">
                <w:rPr>
                  <w:color w:val="000000"/>
                  <w:lang w:val="es-ES"/>
                  <w:rPrChange w:id="2483" w:author="Rodrigo García" w:date="2017-09-29T10:05:00Z">
                    <w:rPr>
                      <w:rFonts w:ascii="Monaco" w:hAnsi="Monaco" w:cs="Monaco"/>
                      <w:color w:val="000000"/>
                      <w:sz w:val="32"/>
                      <w:szCs w:val="32"/>
                      <w:lang w:val="en-US"/>
                    </w:rPr>
                  </w:rPrChange>
                </w:rPr>
                <w:t>sexo</w:t>
              </w:r>
              <w:r w:rsidRPr="0079203F">
                <w:rPr>
                  <w:lang w:val="es-ES"/>
                  <w:rPrChange w:id="2484" w:author="Rodrigo García" w:date="2017-09-29T10:05:00Z">
                    <w:rPr>
                      <w:rFonts w:ascii="Monaco" w:hAnsi="Monaco" w:cs="Monaco"/>
                      <w:sz w:val="32"/>
                      <w:szCs w:val="32"/>
                      <w:lang w:val="en-US"/>
                    </w:rPr>
                  </w:rPrChange>
                </w:rPr>
                <w:t xml:space="preserve"> </w:t>
              </w:r>
              <w:r w:rsidRPr="0079203F">
                <w:rPr>
                  <w:b/>
                  <w:bCs/>
                  <w:color w:val="CE5C00"/>
                  <w:lang w:val="es-ES"/>
                  <w:rPrChange w:id="2485" w:author="Rodrigo García" w:date="2017-09-29T10:05:00Z">
                    <w:rPr>
                      <w:rFonts w:ascii="Monaco" w:hAnsi="Monaco" w:cs="Monaco"/>
                      <w:b/>
                      <w:bCs/>
                      <w:color w:val="CE5C00"/>
                      <w:sz w:val="32"/>
                      <w:szCs w:val="32"/>
                      <w:lang w:val="en-US"/>
                    </w:rPr>
                  </w:rPrChange>
                </w:rPr>
                <w:t>=</w:t>
              </w:r>
              <w:r w:rsidRPr="0079203F">
                <w:rPr>
                  <w:lang w:val="es-ES"/>
                  <w:rPrChange w:id="2486" w:author="Rodrigo García" w:date="2017-09-29T10:05:00Z">
                    <w:rPr>
                      <w:rFonts w:ascii="Monaco" w:hAnsi="Monaco" w:cs="Monaco"/>
                      <w:sz w:val="32"/>
                      <w:szCs w:val="32"/>
                      <w:lang w:val="en-US"/>
                    </w:rPr>
                  </w:rPrChange>
                </w:rPr>
                <w:t xml:space="preserve"> </w:t>
              </w:r>
              <w:proofErr w:type="gramStart"/>
              <w:r w:rsidRPr="0079203F">
                <w:rPr>
                  <w:color w:val="204A87"/>
                  <w:lang w:val="es-ES"/>
                  <w:rPrChange w:id="2487" w:author="Rodrigo García" w:date="2017-09-29T10:05:00Z">
                    <w:rPr>
                      <w:rFonts w:ascii="Monaco" w:hAnsi="Monaco" w:cs="Monaco"/>
                      <w:color w:val="204A87"/>
                      <w:sz w:val="32"/>
                      <w:szCs w:val="32"/>
                      <w:lang w:val="en-US"/>
                    </w:rPr>
                  </w:rPrChange>
                </w:rPr>
                <w:t>document</w:t>
              </w:r>
              <w:r w:rsidRPr="0079203F">
                <w:rPr>
                  <w:b/>
                  <w:bCs/>
                  <w:color w:val="000000"/>
                  <w:lang w:val="es-ES"/>
                  <w:rPrChange w:id="2488" w:author="Rodrigo García" w:date="2017-09-29T10:05:00Z">
                    <w:rPr>
                      <w:rFonts w:ascii="Monaco" w:hAnsi="Monaco" w:cs="Monaco"/>
                      <w:b/>
                      <w:bCs/>
                      <w:color w:val="000000"/>
                      <w:sz w:val="32"/>
                      <w:szCs w:val="32"/>
                      <w:lang w:val="en-US"/>
                    </w:rPr>
                  </w:rPrChange>
                </w:rPr>
                <w:t>.</w:t>
              </w:r>
              <w:r w:rsidRPr="0079203F">
                <w:rPr>
                  <w:color w:val="000000"/>
                  <w:lang w:val="es-ES"/>
                  <w:rPrChange w:id="2489"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490" w:author="Rodrigo García" w:date="2017-09-29T10:05:00Z">
                    <w:rPr>
                      <w:rFonts w:ascii="Monaco" w:hAnsi="Monaco" w:cs="Monaco"/>
                      <w:b/>
                      <w:bCs/>
                      <w:color w:val="000000"/>
                      <w:sz w:val="32"/>
                      <w:szCs w:val="32"/>
                      <w:lang w:val="en-US"/>
                    </w:rPr>
                  </w:rPrChange>
                </w:rPr>
                <w:t>(</w:t>
              </w:r>
              <w:r w:rsidRPr="0079203F">
                <w:rPr>
                  <w:color w:val="4E9A06"/>
                  <w:lang w:val="es-ES"/>
                  <w:rPrChange w:id="2491" w:author="Rodrigo García" w:date="2017-09-29T10:05:00Z">
                    <w:rPr>
                      <w:rFonts w:ascii="Monaco" w:hAnsi="Monaco" w:cs="Monaco"/>
                      <w:color w:val="4E9A06"/>
                      <w:sz w:val="32"/>
                      <w:szCs w:val="32"/>
                      <w:lang w:val="en-US"/>
                    </w:rPr>
                  </w:rPrChange>
                </w:rPr>
                <w:t>"sexo2"</w:t>
              </w:r>
              <w:r w:rsidRPr="0079203F">
                <w:rPr>
                  <w:b/>
                  <w:bCs/>
                  <w:color w:val="000000"/>
                  <w:lang w:val="es-ES"/>
                  <w:rPrChange w:id="2492" w:author="Rodrigo García" w:date="2017-09-29T10:05:00Z">
                    <w:rPr>
                      <w:rFonts w:ascii="Monaco" w:hAnsi="Monaco" w:cs="Monaco"/>
                      <w:b/>
                      <w:bCs/>
                      <w:color w:val="000000"/>
                      <w:sz w:val="32"/>
                      <w:szCs w:val="32"/>
                      <w:lang w:val="en-US"/>
                    </w:rPr>
                  </w:rPrChange>
                </w:rPr>
                <w:t>).</w:t>
              </w:r>
              <w:r w:rsidRPr="0079203F">
                <w:rPr>
                  <w:color w:val="000000"/>
                  <w:lang w:val="es-ES"/>
                  <w:rPrChange w:id="2493" w:author="Rodrigo García" w:date="2017-09-29T10:05:00Z">
                    <w:rPr>
                      <w:rFonts w:ascii="Monaco" w:hAnsi="Monaco" w:cs="Monaco"/>
                      <w:color w:val="000000"/>
                      <w:sz w:val="32"/>
                      <w:szCs w:val="32"/>
                      <w:lang w:val="en-US"/>
                    </w:rPr>
                  </w:rPrChange>
                </w:rPr>
                <w:t>value</w:t>
              </w:r>
              <w:r w:rsidRPr="0079203F">
                <w:rPr>
                  <w:b/>
                  <w:bCs/>
                  <w:color w:val="000000"/>
                  <w:lang w:val="es-ES"/>
                  <w:rPrChange w:id="2494"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495" w:author="Borja Gonzalez" w:date="2017-09-28T18:57:00Z"/>
                <w:lang w:val="es-ES"/>
                <w:rPrChange w:id="2496" w:author="Rodrigo García" w:date="2017-09-29T10:05:00Z">
                  <w:rPr>
                    <w:ins w:id="2497" w:author="Borja Gonzalez" w:date="2017-09-28T18:57:00Z"/>
                    <w:rFonts w:ascii="Monaco" w:eastAsiaTheme="majorEastAsia" w:hAnsi="Monaco" w:cs="Monaco"/>
                    <w:color w:val="243F60" w:themeColor="accent1" w:themeShade="7F"/>
                    <w:sz w:val="32"/>
                    <w:szCs w:val="32"/>
                    <w:lang w:val="en-US"/>
                  </w:rPr>
                </w:rPrChange>
              </w:rPr>
              <w:pPrChange w:id="2498" w:author="GONZALEZ DIAZ, BORJA" w:date="2017-09-29T19:28:00Z">
                <w:pPr>
                  <w:keepNext/>
                  <w:keepLines/>
                  <w:widowControl w:val="0"/>
                  <w:autoSpaceDE w:val="0"/>
                  <w:autoSpaceDN w:val="0"/>
                  <w:adjustRightInd w:val="0"/>
                  <w:spacing w:before="200"/>
                  <w:outlineLvl w:val="4"/>
                </w:pPr>
              </w:pPrChange>
            </w:pPr>
            <w:ins w:id="2499" w:author="Borja Gonzalez" w:date="2017-09-28T18:57:00Z">
              <w:r w:rsidRPr="0079203F">
                <w:rPr>
                  <w:lang w:val="es-ES"/>
                  <w:rPrChange w:id="2500" w:author="Rodrigo García" w:date="2017-09-29T10:05:00Z">
                    <w:rPr>
                      <w:rFonts w:ascii="Monaco" w:hAnsi="Monaco" w:cs="Monaco"/>
                      <w:sz w:val="32"/>
                      <w:szCs w:val="32"/>
                      <w:lang w:val="en-US"/>
                    </w:rPr>
                  </w:rPrChange>
                </w:rPr>
                <w:tab/>
              </w:r>
              <w:r w:rsidRPr="0079203F">
                <w:rPr>
                  <w:lang w:val="es-ES"/>
                  <w:rPrChange w:id="2501" w:author="Rodrigo García" w:date="2017-09-29T10:05:00Z">
                    <w:rPr>
                      <w:rFonts w:ascii="Monaco" w:hAnsi="Monaco" w:cs="Monaco"/>
                      <w:sz w:val="32"/>
                      <w:szCs w:val="32"/>
                      <w:lang w:val="en-US"/>
                    </w:rPr>
                  </w:rPrChange>
                </w:rPr>
                <w:tab/>
              </w:r>
              <w:r w:rsidRPr="0079203F">
                <w:rPr>
                  <w:lang w:val="es-ES"/>
                  <w:rPrChange w:id="2502" w:author="Rodrigo García" w:date="2017-09-29T10:05:00Z">
                    <w:rPr>
                      <w:rFonts w:ascii="Monaco" w:hAnsi="Monaco" w:cs="Monaco"/>
                      <w:sz w:val="32"/>
                      <w:szCs w:val="32"/>
                      <w:lang w:val="en-US"/>
                    </w:rPr>
                  </w:rPrChange>
                </w:rPr>
                <w:tab/>
              </w:r>
              <w:r w:rsidRPr="0079203F">
                <w:rPr>
                  <w:b/>
                  <w:bCs/>
                  <w:color w:val="000000"/>
                  <w:lang w:val="es-ES"/>
                  <w:rPrChange w:id="2503"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504" w:author="Borja Gonzalez" w:date="2017-09-28T18:57:00Z"/>
                <w:lang w:val="es-ES"/>
                <w:rPrChange w:id="2505" w:author="Rodrigo García" w:date="2017-09-29T10:05:00Z">
                  <w:rPr>
                    <w:ins w:id="2506" w:author="Borja Gonzalez" w:date="2017-09-28T18:57:00Z"/>
                    <w:rFonts w:ascii="Monaco" w:eastAsiaTheme="majorEastAsia" w:hAnsi="Monaco" w:cs="Monaco"/>
                    <w:color w:val="243F60" w:themeColor="accent1" w:themeShade="7F"/>
                    <w:sz w:val="32"/>
                    <w:szCs w:val="32"/>
                    <w:lang w:val="en-US"/>
                  </w:rPr>
                </w:rPrChange>
              </w:rPr>
              <w:pPrChange w:id="2507" w:author="GONZALEZ DIAZ, BORJA" w:date="2017-09-29T19:28:00Z">
                <w:pPr>
                  <w:keepNext/>
                  <w:keepLines/>
                  <w:widowControl w:val="0"/>
                  <w:autoSpaceDE w:val="0"/>
                  <w:autoSpaceDN w:val="0"/>
                  <w:adjustRightInd w:val="0"/>
                  <w:spacing w:before="200"/>
                  <w:outlineLvl w:val="4"/>
                </w:pPr>
              </w:pPrChange>
            </w:pPr>
            <w:ins w:id="2508" w:author="Borja Gonzalez" w:date="2017-09-28T18:57:00Z">
              <w:r w:rsidRPr="0079203F">
                <w:rPr>
                  <w:lang w:val="es-ES"/>
                  <w:rPrChange w:id="2509" w:author="Rodrigo García" w:date="2017-09-29T10:05:00Z">
                    <w:rPr>
                      <w:rFonts w:ascii="Monaco" w:hAnsi="Monaco" w:cs="Monaco"/>
                      <w:sz w:val="32"/>
                      <w:szCs w:val="32"/>
                      <w:lang w:val="en-US"/>
                    </w:rPr>
                  </w:rPrChange>
                </w:rPr>
                <w:tab/>
              </w:r>
              <w:r w:rsidRPr="0079203F">
                <w:rPr>
                  <w:lang w:val="es-ES"/>
                  <w:rPrChange w:id="2510" w:author="Rodrigo García" w:date="2017-09-29T10:05:00Z">
                    <w:rPr>
                      <w:rFonts w:ascii="Monaco" w:hAnsi="Monaco" w:cs="Monaco"/>
                      <w:sz w:val="32"/>
                      <w:szCs w:val="32"/>
                      <w:lang w:val="en-US"/>
                    </w:rPr>
                  </w:rPrChange>
                </w:rPr>
                <w:tab/>
              </w:r>
              <w:r w:rsidRPr="0079203F">
                <w:rPr>
                  <w:lang w:val="es-ES"/>
                  <w:rPrChange w:id="2511" w:author="Rodrigo García" w:date="2017-09-29T10:05:00Z">
                    <w:rPr>
                      <w:rFonts w:ascii="Monaco" w:hAnsi="Monaco" w:cs="Monaco"/>
                      <w:sz w:val="32"/>
                      <w:szCs w:val="32"/>
                      <w:lang w:val="en-US"/>
                    </w:rPr>
                  </w:rPrChange>
                </w:rPr>
                <w:tab/>
              </w:r>
              <w:proofErr w:type="gramStart"/>
              <w:r w:rsidRPr="0079203F">
                <w:rPr>
                  <w:b/>
                  <w:bCs/>
                  <w:color w:val="204A87"/>
                  <w:lang w:val="es-ES"/>
                  <w:rPrChange w:id="2512" w:author="Rodrigo García" w:date="2017-09-29T10:05:00Z">
                    <w:rPr>
                      <w:rFonts w:ascii="Monaco" w:hAnsi="Monaco" w:cs="Monaco"/>
                      <w:b/>
                      <w:bCs/>
                      <w:color w:val="204A87"/>
                      <w:sz w:val="32"/>
                      <w:szCs w:val="32"/>
                      <w:lang w:val="en-US"/>
                    </w:rPr>
                  </w:rPrChange>
                </w:rPr>
                <w:t>else</w:t>
              </w:r>
              <w:r w:rsidRPr="0079203F">
                <w:rPr>
                  <w:b/>
                  <w:bCs/>
                  <w:color w:val="000000"/>
                  <w:lang w:val="es-ES"/>
                  <w:rPrChange w:id="2513" w:author="Rodrigo García" w:date="2017-09-29T10:05:00Z">
                    <w:rPr>
                      <w:rFonts w:ascii="Monaco" w:hAnsi="Monaco" w:cs="Monaco"/>
                      <w:b/>
                      <w:bCs/>
                      <w:color w:val="000000"/>
                      <w:sz w:val="32"/>
                      <w:szCs w:val="32"/>
                      <w:lang w:val="en-US"/>
                    </w:rPr>
                  </w:rPrChange>
                </w:rPr>
                <w:t>{</w:t>
              </w:r>
              <w:proofErr w:type="gramEnd"/>
            </w:ins>
          </w:p>
          <w:p w14:paraId="57ADA5FC" w14:textId="77777777" w:rsidR="0055352B" w:rsidRPr="0079203F" w:rsidRDefault="0055352B">
            <w:pPr>
              <w:rPr>
                <w:ins w:id="2514" w:author="Borja Gonzalez" w:date="2017-09-28T18:57:00Z"/>
                <w:lang w:val="es-ES"/>
                <w:rPrChange w:id="2515" w:author="Rodrigo García" w:date="2017-09-29T10:05:00Z">
                  <w:rPr>
                    <w:ins w:id="2516" w:author="Borja Gonzalez" w:date="2017-09-28T18:57:00Z"/>
                    <w:rFonts w:ascii="Monaco" w:eastAsiaTheme="majorEastAsia" w:hAnsi="Monaco" w:cs="Monaco"/>
                    <w:color w:val="243F60" w:themeColor="accent1" w:themeShade="7F"/>
                    <w:sz w:val="32"/>
                    <w:szCs w:val="32"/>
                    <w:lang w:val="en-US"/>
                  </w:rPr>
                </w:rPrChange>
              </w:rPr>
              <w:pPrChange w:id="2517" w:author="GONZALEZ DIAZ, BORJA" w:date="2017-09-29T19:28:00Z">
                <w:pPr>
                  <w:keepNext/>
                  <w:keepLines/>
                  <w:widowControl w:val="0"/>
                  <w:autoSpaceDE w:val="0"/>
                  <w:autoSpaceDN w:val="0"/>
                  <w:adjustRightInd w:val="0"/>
                  <w:spacing w:before="200"/>
                  <w:outlineLvl w:val="4"/>
                </w:pPr>
              </w:pPrChange>
            </w:pPr>
            <w:ins w:id="2518" w:author="Borja Gonzalez" w:date="2017-09-28T18:57:00Z">
              <w:r w:rsidRPr="0079203F">
                <w:rPr>
                  <w:lang w:val="es-ES"/>
                  <w:rPrChange w:id="2519" w:author="Rodrigo García" w:date="2017-09-29T10:05:00Z">
                    <w:rPr>
                      <w:rFonts w:ascii="Monaco" w:hAnsi="Monaco" w:cs="Monaco"/>
                      <w:sz w:val="32"/>
                      <w:szCs w:val="32"/>
                      <w:lang w:val="en-US"/>
                    </w:rPr>
                  </w:rPrChange>
                </w:rPr>
                <w:tab/>
              </w:r>
              <w:r w:rsidRPr="0079203F">
                <w:rPr>
                  <w:lang w:val="es-ES"/>
                  <w:rPrChange w:id="2520" w:author="Rodrigo García" w:date="2017-09-29T10:05:00Z">
                    <w:rPr>
                      <w:rFonts w:ascii="Monaco" w:hAnsi="Monaco" w:cs="Monaco"/>
                      <w:sz w:val="32"/>
                      <w:szCs w:val="32"/>
                      <w:lang w:val="en-US"/>
                    </w:rPr>
                  </w:rPrChange>
                </w:rPr>
                <w:tab/>
              </w:r>
              <w:r w:rsidRPr="0079203F">
                <w:rPr>
                  <w:lang w:val="es-ES"/>
                  <w:rPrChange w:id="2521" w:author="Rodrigo García" w:date="2017-09-29T10:05:00Z">
                    <w:rPr>
                      <w:rFonts w:ascii="Monaco" w:hAnsi="Monaco" w:cs="Monaco"/>
                      <w:sz w:val="32"/>
                      <w:szCs w:val="32"/>
                      <w:lang w:val="en-US"/>
                    </w:rPr>
                  </w:rPrChange>
                </w:rPr>
                <w:tab/>
              </w:r>
              <w:r w:rsidRPr="0079203F">
                <w:rPr>
                  <w:lang w:val="es-ES"/>
                  <w:rPrChange w:id="2522" w:author="Rodrigo García" w:date="2017-09-29T10:05:00Z">
                    <w:rPr>
                      <w:rFonts w:ascii="Monaco" w:hAnsi="Monaco" w:cs="Monaco"/>
                      <w:sz w:val="32"/>
                      <w:szCs w:val="32"/>
                      <w:lang w:val="en-US"/>
                    </w:rPr>
                  </w:rPrChange>
                </w:rPr>
                <w:tab/>
              </w:r>
              <w:proofErr w:type="gramStart"/>
              <w:r w:rsidRPr="0079203F">
                <w:rPr>
                  <w:color w:val="000000"/>
                  <w:lang w:val="es-ES"/>
                  <w:rPrChange w:id="2523" w:author="Rodrigo García" w:date="2017-09-29T10:05:00Z">
                    <w:rPr>
                      <w:rFonts w:ascii="Monaco" w:hAnsi="Monaco" w:cs="Monaco"/>
                      <w:color w:val="000000"/>
                      <w:sz w:val="32"/>
                      <w:szCs w:val="32"/>
                      <w:lang w:val="en-US"/>
                    </w:rPr>
                  </w:rPrChange>
                </w:rPr>
                <w:t>alert</w:t>
              </w:r>
              <w:r w:rsidRPr="0079203F">
                <w:rPr>
                  <w:b/>
                  <w:bCs/>
                  <w:color w:val="000000"/>
                  <w:lang w:val="es-ES"/>
                  <w:rPrChange w:id="2524"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525" w:author="Rodrigo García" w:date="2017-09-29T10:05:00Z">
                    <w:rPr>
                      <w:rFonts w:ascii="Monaco" w:hAnsi="Monaco" w:cs="Monaco"/>
                      <w:color w:val="4E9A06"/>
                      <w:sz w:val="32"/>
                      <w:szCs w:val="32"/>
                      <w:lang w:val="en-US"/>
                    </w:rPr>
                  </w:rPrChange>
                </w:rPr>
                <w:t>"Añada un sexo"</w:t>
              </w:r>
              <w:r w:rsidRPr="0079203F">
                <w:rPr>
                  <w:b/>
                  <w:bCs/>
                  <w:color w:val="000000"/>
                  <w:lang w:val="es-ES"/>
                  <w:rPrChange w:id="2526"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527" w:author="Borja Gonzalez" w:date="2017-09-28T18:57:00Z"/>
                <w:lang w:val="es-ES"/>
                <w:rPrChange w:id="2528" w:author="Rodrigo García" w:date="2017-09-29T10:05:00Z">
                  <w:rPr>
                    <w:ins w:id="2529" w:author="Borja Gonzalez" w:date="2017-09-28T18:57:00Z"/>
                    <w:rFonts w:ascii="Monaco" w:eastAsiaTheme="majorEastAsia" w:hAnsi="Monaco" w:cs="Monaco"/>
                    <w:color w:val="243F60" w:themeColor="accent1" w:themeShade="7F"/>
                    <w:sz w:val="32"/>
                    <w:szCs w:val="32"/>
                    <w:lang w:val="en-US"/>
                  </w:rPr>
                </w:rPrChange>
              </w:rPr>
              <w:pPrChange w:id="2530" w:author="GONZALEZ DIAZ, BORJA" w:date="2017-09-29T19:28:00Z">
                <w:pPr>
                  <w:keepNext/>
                  <w:keepLines/>
                  <w:widowControl w:val="0"/>
                  <w:autoSpaceDE w:val="0"/>
                  <w:autoSpaceDN w:val="0"/>
                  <w:adjustRightInd w:val="0"/>
                  <w:spacing w:before="200"/>
                  <w:outlineLvl w:val="4"/>
                </w:pPr>
              </w:pPrChange>
            </w:pPr>
            <w:ins w:id="2531" w:author="Borja Gonzalez" w:date="2017-09-28T18:57:00Z">
              <w:r w:rsidRPr="0079203F">
                <w:rPr>
                  <w:lang w:val="es-ES"/>
                  <w:rPrChange w:id="2532" w:author="Rodrigo García" w:date="2017-09-29T10:05:00Z">
                    <w:rPr>
                      <w:rFonts w:ascii="Monaco" w:hAnsi="Monaco" w:cs="Monaco"/>
                      <w:sz w:val="32"/>
                      <w:szCs w:val="32"/>
                      <w:lang w:val="en-US"/>
                    </w:rPr>
                  </w:rPrChange>
                </w:rPr>
                <w:tab/>
              </w:r>
              <w:r w:rsidRPr="0079203F">
                <w:rPr>
                  <w:lang w:val="es-ES"/>
                  <w:rPrChange w:id="2533" w:author="Rodrigo García" w:date="2017-09-29T10:05:00Z">
                    <w:rPr>
                      <w:rFonts w:ascii="Monaco" w:hAnsi="Monaco" w:cs="Monaco"/>
                      <w:sz w:val="32"/>
                      <w:szCs w:val="32"/>
                      <w:lang w:val="en-US"/>
                    </w:rPr>
                  </w:rPrChange>
                </w:rPr>
                <w:tab/>
              </w:r>
              <w:r w:rsidRPr="0079203F">
                <w:rPr>
                  <w:lang w:val="es-ES"/>
                  <w:rPrChange w:id="2534" w:author="Rodrigo García" w:date="2017-09-29T10:05:00Z">
                    <w:rPr>
                      <w:rFonts w:ascii="Monaco" w:hAnsi="Monaco" w:cs="Monaco"/>
                      <w:sz w:val="32"/>
                      <w:szCs w:val="32"/>
                      <w:lang w:val="en-US"/>
                    </w:rPr>
                  </w:rPrChange>
                </w:rPr>
                <w:tab/>
              </w:r>
              <w:r w:rsidRPr="0079203F">
                <w:rPr>
                  <w:lang w:val="es-ES"/>
                  <w:rPrChange w:id="2535" w:author="Rodrigo García" w:date="2017-09-29T10:05:00Z">
                    <w:rPr>
                      <w:rFonts w:ascii="Monaco" w:hAnsi="Monaco" w:cs="Monaco"/>
                      <w:sz w:val="32"/>
                      <w:szCs w:val="32"/>
                      <w:lang w:val="en-US"/>
                    </w:rPr>
                  </w:rPrChange>
                </w:rPr>
                <w:tab/>
              </w:r>
              <w:r w:rsidRPr="0079203F">
                <w:rPr>
                  <w:b/>
                  <w:bCs/>
                  <w:color w:val="204A87"/>
                  <w:lang w:val="es-ES"/>
                  <w:rPrChange w:id="2536" w:author="Rodrigo García" w:date="2017-09-29T10:05:00Z">
                    <w:rPr>
                      <w:rFonts w:ascii="Monaco" w:hAnsi="Monaco" w:cs="Monaco"/>
                      <w:b/>
                      <w:bCs/>
                      <w:color w:val="204A87"/>
                      <w:sz w:val="32"/>
                      <w:szCs w:val="32"/>
                      <w:lang w:val="en-US"/>
                    </w:rPr>
                  </w:rPrChange>
                </w:rPr>
                <w:t>return</w:t>
              </w:r>
              <w:r w:rsidRPr="0079203F">
                <w:rPr>
                  <w:b/>
                  <w:bCs/>
                  <w:color w:val="000000"/>
                  <w:lang w:val="es-ES"/>
                  <w:rPrChange w:id="2537"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538" w:author="Borja Gonzalez" w:date="2017-09-28T18:57:00Z"/>
                <w:lang w:val="es-ES"/>
                <w:rPrChange w:id="2539" w:author="Rodrigo García" w:date="2017-09-29T10:05:00Z">
                  <w:rPr>
                    <w:ins w:id="2540" w:author="Borja Gonzalez" w:date="2017-09-28T18:57:00Z"/>
                    <w:rFonts w:ascii="Monaco" w:eastAsiaTheme="majorEastAsia" w:hAnsi="Monaco" w:cs="Monaco"/>
                    <w:color w:val="243F60" w:themeColor="accent1" w:themeShade="7F"/>
                    <w:sz w:val="32"/>
                    <w:szCs w:val="32"/>
                    <w:lang w:val="en-US"/>
                  </w:rPr>
                </w:rPrChange>
              </w:rPr>
              <w:pPrChange w:id="2541" w:author="GONZALEZ DIAZ, BORJA" w:date="2017-09-29T19:28:00Z">
                <w:pPr>
                  <w:keepNext/>
                  <w:keepLines/>
                  <w:widowControl w:val="0"/>
                  <w:autoSpaceDE w:val="0"/>
                  <w:autoSpaceDN w:val="0"/>
                  <w:adjustRightInd w:val="0"/>
                  <w:spacing w:before="200"/>
                  <w:outlineLvl w:val="4"/>
                </w:pPr>
              </w:pPrChange>
            </w:pPr>
            <w:ins w:id="2542" w:author="Borja Gonzalez" w:date="2017-09-28T18:57:00Z">
              <w:r w:rsidRPr="0079203F">
                <w:rPr>
                  <w:lang w:val="es-ES"/>
                  <w:rPrChange w:id="2543" w:author="Rodrigo García" w:date="2017-09-29T10:05:00Z">
                    <w:rPr>
                      <w:rFonts w:ascii="Monaco" w:hAnsi="Monaco" w:cs="Monaco"/>
                      <w:sz w:val="32"/>
                      <w:szCs w:val="32"/>
                      <w:lang w:val="en-US"/>
                    </w:rPr>
                  </w:rPrChange>
                </w:rPr>
                <w:tab/>
              </w:r>
              <w:r w:rsidRPr="0079203F">
                <w:rPr>
                  <w:lang w:val="es-ES"/>
                  <w:rPrChange w:id="2544" w:author="Rodrigo García" w:date="2017-09-29T10:05:00Z">
                    <w:rPr>
                      <w:rFonts w:ascii="Monaco" w:hAnsi="Monaco" w:cs="Monaco"/>
                      <w:sz w:val="32"/>
                      <w:szCs w:val="32"/>
                      <w:lang w:val="en-US"/>
                    </w:rPr>
                  </w:rPrChange>
                </w:rPr>
                <w:tab/>
              </w:r>
              <w:r w:rsidRPr="0079203F">
                <w:rPr>
                  <w:lang w:val="es-ES"/>
                  <w:rPrChange w:id="2545" w:author="Rodrigo García" w:date="2017-09-29T10:05:00Z">
                    <w:rPr>
                      <w:rFonts w:ascii="Monaco" w:hAnsi="Monaco" w:cs="Monaco"/>
                      <w:sz w:val="32"/>
                      <w:szCs w:val="32"/>
                      <w:lang w:val="en-US"/>
                    </w:rPr>
                  </w:rPrChange>
                </w:rPr>
                <w:tab/>
              </w:r>
              <w:r w:rsidRPr="0079203F">
                <w:rPr>
                  <w:b/>
                  <w:bCs/>
                  <w:color w:val="000000"/>
                  <w:lang w:val="es-ES"/>
                  <w:rPrChange w:id="2546"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547" w:author="Borja Gonzalez" w:date="2017-09-28T18:57:00Z"/>
                <w:lang w:val="es-ES"/>
                <w:rPrChange w:id="2548" w:author="Rodrigo García" w:date="2017-09-29T10:05:00Z">
                  <w:rPr>
                    <w:ins w:id="2549" w:author="Borja Gonzalez" w:date="2017-09-28T18:57:00Z"/>
                    <w:rFonts w:ascii="Monaco" w:eastAsiaTheme="majorEastAsia" w:hAnsi="Monaco" w:cs="Monaco"/>
                    <w:color w:val="243F60" w:themeColor="accent1" w:themeShade="7F"/>
                    <w:sz w:val="32"/>
                    <w:szCs w:val="32"/>
                    <w:lang w:val="en-US"/>
                  </w:rPr>
                </w:rPrChange>
              </w:rPr>
              <w:pPrChange w:id="2550" w:author="GONZALEZ DIAZ, BORJA" w:date="2017-09-29T19:28:00Z">
                <w:pPr>
                  <w:keepNext/>
                  <w:keepLines/>
                  <w:widowControl w:val="0"/>
                  <w:autoSpaceDE w:val="0"/>
                  <w:autoSpaceDN w:val="0"/>
                  <w:adjustRightInd w:val="0"/>
                  <w:spacing w:before="200"/>
                  <w:outlineLvl w:val="4"/>
                </w:pPr>
              </w:pPrChange>
            </w:pPr>
            <w:ins w:id="2551" w:author="Borja Gonzalez" w:date="2017-09-28T18:57:00Z">
              <w:r w:rsidRPr="0079203F">
                <w:rPr>
                  <w:lang w:val="es-ES"/>
                  <w:rPrChange w:id="2552" w:author="Rodrigo García" w:date="2017-09-29T10:05:00Z">
                    <w:rPr>
                      <w:rFonts w:ascii="Monaco" w:hAnsi="Monaco" w:cs="Monaco"/>
                      <w:sz w:val="32"/>
                      <w:szCs w:val="32"/>
                      <w:lang w:val="en-US"/>
                    </w:rPr>
                  </w:rPrChange>
                </w:rPr>
                <w:tab/>
              </w:r>
              <w:r w:rsidRPr="0079203F">
                <w:rPr>
                  <w:lang w:val="es-ES"/>
                  <w:rPrChange w:id="2553" w:author="Rodrigo García" w:date="2017-09-29T10:05:00Z">
                    <w:rPr>
                      <w:rFonts w:ascii="Monaco" w:hAnsi="Monaco" w:cs="Monaco"/>
                      <w:sz w:val="32"/>
                      <w:szCs w:val="32"/>
                      <w:lang w:val="en-US"/>
                    </w:rPr>
                  </w:rPrChange>
                </w:rPr>
                <w:tab/>
              </w:r>
              <w:r w:rsidRPr="0079203F">
                <w:rPr>
                  <w:lang w:val="es-ES"/>
                  <w:rPrChange w:id="2554" w:author="Rodrigo García" w:date="2017-09-29T10:05:00Z">
                    <w:rPr>
                      <w:rFonts w:ascii="Monaco" w:hAnsi="Monaco" w:cs="Monaco"/>
                      <w:sz w:val="32"/>
                      <w:szCs w:val="32"/>
                      <w:lang w:val="en-US"/>
                    </w:rPr>
                  </w:rPrChange>
                </w:rPr>
                <w:tab/>
              </w:r>
              <w:r w:rsidRPr="0079203F">
                <w:rPr>
                  <w:b/>
                  <w:bCs/>
                  <w:color w:val="204A87"/>
                  <w:lang w:val="es-ES"/>
                  <w:rPrChange w:id="2555" w:author="Rodrigo García" w:date="2017-09-29T10:05:00Z">
                    <w:rPr>
                      <w:rFonts w:ascii="Monaco" w:hAnsi="Monaco" w:cs="Monaco"/>
                      <w:b/>
                      <w:bCs/>
                      <w:color w:val="204A87"/>
                      <w:sz w:val="32"/>
                      <w:szCs w:val="32"/>
                      <w:lang w:val="en-US"/>
                    </w:rPr>
                  </w:rPrChange>
                </w:rPr>
                <w:t>if</w:t>
              </w:r>
              <w:r w:rsidRPr="0079203F">
                <w:rPr>
                  <w:b/>
                  <w:bCs/>
                  <w:color w:val="000000"/>
                  <w:lang w:val="es-ES"/>
                  <w:rPrChange w:id="2556"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557" w:author="Rodrigo García" w:date="2017-09-29T10:05:00Z">
                    <w:rPr>
                      <w:rFonts w:ascii="Monaco" w:hAnsi="Monaco" w:cs="Monaco"/>
                      <w:color w:val="204A87"/>
                      <w:sz w:val="32"/>
                      <w:szCs w:val="32"/>
                      <w:lang w:val="en-US"/>
                    </w:rPr>
                  </w:rPrChange>
                </w:rPr>
                <w:t>document</w:t>
              </w:r>
              <w:r w:rsidRPr="0079203F">
                <w:rPr>
                  <w:b/>
                  <w:bCs/>
                  <w:color w:val="000000"/>
                  <w:lang w:val="es-ES"/>
                  <w:rPrChange w:id="2558" w:author="Rodrigo García" w:date="2017-09-29T10:05:00Z">
                    <w:rPr>
                      <w:rFonts w:ascii="Monaco" w:hAnsi="Monaco" w:cs="Monaco"/>
                      <w:b/>
                      <w:bCs/>
                      <w:color w:val="000000"/>
                      <w:sz w:val="32"/>
                      <w:szCs w:val="32"/>
                      <w:lang w:val="en-US"/>
                    </w:rPr>
                  </w:rPrChange>
                </w:rPr>
                <w:t>.</w:t>
              </w:r>
              <w:r w:rsidRPr="0079203F">
                <w:rPr>
                  <w:color w:val="000000"/>
                  <w:lang w:val="es-ES"/>
                  <w:rPrChange w:id="2559"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560" w:author="Rodrigo García" w:date="2017-09-29T10:05:00Z">
                    <w:rPr>
                      <w:rFonts w:ascii="Monaco" w:hAnsi="Monaco" w:cs="Monaco"/>
                      <w:b/>
                      <w:bCs/>
                      <w:color w:val="000000"/>
                      <w:sz w:val="32"/>
                      <w:szCs w:val="32"/>
                      <w:lang w:val="en-US"/>
                    </w:rPr>
                  </w:rPrChange>
                </w:rPr>
                <w:t>(</w:t>
              </w:r>
              <w:r w:rsidRPr="0079203F">
                <w:rPr>
                  <w:color w:val="4E9A06"/>
                  <w:lang w:val="es-ES"/>
                  <w:rPrChange w:id="2561" w:author="Rodrigo García" w:date="2017-09-29T10:05:00Z">
                    <w:rPr>
                      <w:rFonts w:ascii="Monaco" w:hAnsi="Monaco" w:cs="Monaco"/>
                      <w:color w:val="4E9A06"/>
                      <w:sz w:val="32"/>
                      <w:szCs w:val="32"/>
                      <w:lang w:val="en-US"/>
                    </w:rPr>
                  </w:rPrChange>
                </w:rPr>
                <w:t>"nombre"</w:t>
              </w:r>
              <w:r w:rsidRPr="0079203F">
                <w:rPr>
                  <w:b/>
                  <w:bCs/>
                  <w:color w:val="000000"/>
                  <w:lang w:val="es-ES"/>
                  <w:rPrChange w:id="2562" w:author="Rodrigo García" w:date="2017-09-29T10:05:00Z">
                    <w:rPr>
                      <w:rFonts w:ascii="Monaco" w:hAnsi="Monaco" w:cs="Monaco"/>
                      <w:b/>
                      <w:bCs/>
                      <w:color w:val="000000"/>
                      <w:sz w:val="32"/>
                      <w:szCs w:val="32"/>
                      <w:lang w:val="en-US"/>
                    </w:rPr>
                  </w:rPrChange>
                </w:rPr>
                <w:t>).</w:t>
              </w:r>
              <w:r w:rsidRPr="0079203F">
                <w:rPr>
                  <w:color w:val="000000"/>
                  <w:lang w:val="es-ES"/>
                  <w:rPrChange w:id="2563" w:author="Rodrigo García" w:date="2017-09-29T10:05:00Z">
                    <w:rPr>
                      <w:rFonts w:ascii="Monaco" w:hAnsi="Monaco" w:cs="Monaco"/>
                      <w:color w:val="000000"/>
                      <w:sz w:val="32"/>
                      <w:szCs w:val="32"/>
                      <w:lang w:val="en-US"/>
                    </w:rPr>
                  </w:rPrChange>
                </w:rPr>
                <w:t>value</w:t>
              </w:r>
              <w:r w:rsidRPr="0079203F">
                <w:rPr>
                  <w:lang w:val="es-ES"/>
                  <w:rPrChange w:id="2564" w:author="Rodrigo García" w:date="2017-09-29T10:05:00Z">
                    <w:rPr>
                      <w:rFonts w:ascii="Monaco" w:hAnsi="Monaco" w:cs="Monaco"/>
                      <w:sz w:val="32"/>
                      <w:szCs w:val="32"/>
                      <w:lang w:val="en-US"/>
                    </w:rPr>
                  </w:rPrChange>
                </w:rPr>
                <w:t xml:space="preserve"> </w:t>
              </w:r>
              <w:r w:rsidRPr="0079203F">
                <w:rPr>
                  <w:b/>
                  <w:bCs/>
                  <w:color w:val="CE5C00"/>
                  <w:lang w:val="es-ES"/>
                  <w:rPrChange w:id="2565" w:author="Rodrigo García" w:date="2017-09-29T10:05:00Z">
                    <w:rPr>
                      <w:rFonts w:ascii="Monaco" w:hAnsi="Monaco" w:cs="Monaco"/>
                      <w:b/>
                      <w:bCs/>
                      <w:color w:val="CE5C00"/>
                      <w:sz w:val="32"/>
                      <w:szCs w:val="32"/>
                      <w:lang w:val="en-US"/>
                    </w:rPr>
                  </w:rPrChange>
                </w:rPr>
                <w:t>==</w:t>
              </w:r>
              <w:r w:rsidRPr="0079203F">
                <w:rPr>
                  <w:lang w:val="es-ES"/>
                  <w:rPrChange w:id="2566" w:author="Rodrigo García" w:date="2017-09-29T10:05:00Z">
                    <w:rPr>
                      <w:rFonts w:ascii="Monaco" w:hAnsi="Monaco" w:cs="Monaco"/>
                      <w:sz w:val="32"/>
                      <w:szCs w:val="32"/>
                      <w:lang w:val="en-US"/>
                    </w:rPr>
                  </w:rPrChange>
                </w:rPr>
                <w:t xml:space="preserve"> </w:t>
              </w:r>
              <w:r w:rsidRPr="0079203F">
                <w:rPr>
                  <w:color w:val="4E9A06"/>
                  <w:lang w:val="es-ES"/>
                  <w:rPrChange w:id="2567" w:author="Rodrigo García" w:date="2017-09-29T10:05:00Z">
                    <w:rPr>
                      <w:rFonts w:ascii="Monaco" w:hAnsi="Monaco" w:cs="Monaco"/>
                      <w:color w:val="4E9A06"/>
                      <w:sz w:val="32"/>
                      <w:szCs w:val="32"/>
                      <w:lang w:val="en-US"/>
                    </w:rPr>
                  </w:rPrChange>
                </w:rPr>
                <w:t>""</w:t>
              </w:r>
              <w:r w:rsidRPr="0079203F">
                <w:rPr>
                  <w:lang w:val="es-ES"/>
                  <w:rPrChange w:id="2568" w:author="Rodrigo García" w:date="2017-09-29T10:05:00Z">
                    <w:rPr>
                      <w:rFonts w:ascii="Monaco" w:hAnsi="Monaco" w:cs="Monaco"/>
                      <w:sz w:val="32"/>
                      <w:szCs w:val="32"/>
                      <w:lang w:val="en-US"/>
                    </w:rPr>
                  </w:rPrChange>
                </w:rPr>
                <w:t xml:space="preserve"> </w:t>
              </w:r>
              <w:r w:rsidRPr="0079203F">
                <w:rPr>
                  <w:b/>
                  <w:bCs/>
                  <w:color w:val="CE5C00"/>
                  <w:lang w:val="es-ES"/>
                  <w:rPrChange w:id="2569" w:author="Rodrigo García" w:date="2017-09-29T10:05:00Z">
                    <w:rPr>
                      <w:rFonts w:ascii="Monaco" w:hAnsi="Monaco" w:cs="Monaco"/>
                      <w:b/>
                      <w:bCs/>
                      <w:color w:val="CE5C00"/>
                      <w:sz w:val="32"/>
                      <w:szCs w:val="32"/>
                      <w:lang w:val="en-US"/>
                    </w:rPr>
                  </w:rPrChange>
                </w:rPr>
                <w:t>||</w:t>
              </w:r>
              <w:r w:rsidRPr="0079203F">
                <w:rPr>
                  <w:lang w:val="es-ES"/>
                  <w:rPrChange w:id="2570" w:author="Rodrigo García" w:date="2017-09-29T10:05:00Z">
                    <w:rPr>
                      <w:rFonts w:ascii="Monaco" w:hAnsi="Monaco" w:cs="Monaco"/>
                      <w:sz w:val="32"/>
                      <w:szCs w:val="32"/>
                      <w:lang w:val="en-US"/>
                    </w:rPr>
                  </w:rPrChange>
                </w:rPr>
                <w:t xml:space="preserve"> </w:t>
              </w:r>
              <w:r w:rsidRPr="0079203F">
                <w:rPr>
                  <w:color w:val="204A87"/>
                  <w:lang w:val="es-ES"/>
                  <w:rPrChange w:id="2571"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2572" w:author="Rodrigo García" w:date="2017-09-29T10:05:00Z">
                    <w:rPr>
                      <w:rFonts w:ascii="Monaco" w:hAnsi="Monaco" w:cs="Monaco"/>
                      <w:b/>
                      <w:bCs/>
                      <w:color w:val="000000"/>
                      <w:sz w:val="32"/>
                      <w:szCs w:val="32"/>
                      <w:lang w:val="en-US"/>
                    </w:rPr>
                  </w:rPrChange>
                </w:rPr>
                <w:t>.</w:t>
              </w:r>
              <w:r w:rsidRPr="0079203F">
                <w:rPr>
                  <w:color w:val="000000"/>
                  <w:lang w:val="es-ES"/>
                  <w:rPrChange w:id="2573" w:author="Rodrigo García" w:date="2017-09-29T10:05:00Z">
                    <w:rPr>
                      <w:rFonts w:ascii="Monaco" w:hAnsi="Monaco" w:cs="Monaco"/>
                      <w:color w:val="000000"/>
                      <w:sz w:val="32"/>
                      <w:szCs w:val="32"/>
                      <w:lang w:val="en-US"/>
                    </w:rPr>
                  </w:rPrChange>
                </w:rPr>
                <w:t>getElementById</w:t>
              </w:r>
              <w:r w:rsidRPr="0079203F">
                <w:rPr>
                  <w:b/>
                  <w:bCs/>
                  <w:color w:val="000000"/>
                  <w:lang w:val="es-ES"/>
                  <w:rPrChange w:id="2574" w:author="Rodrigo García" w:date="2017-09-29T10:05:00Z">
                    <w:rPr>
                      <w:rFonts w:ascii="Monaco" w:hAnsi="Monaco" w:cs="Monaco"/>
                      <w:b/>
                      <w:bCs/>
                      <w:color w:val="000000"/>
                      <w:sz w:val="32"/>
                      <w:szCs w:val="32"/>
                      <w:lang w:val="en-US"/>
                    </w:rPr>
                  </w:rPrChange>
                </w:rPr>
                <w:t>(</w:t>
              </w:r>
              <w:r w:rsidRPr="0079203F">
                <w:rPr>
                  <w:color w:val="4E9A06"/>
                  <w:lang w:val="es-ES"/>
                  <w:rPrChange w:id="2575" w:author="Rodrigo García" w:date="2017-09-29T10:05:00Z">
                    <w:rPr>
                      <w:rFonts w:ascii="Monaco" w:hAnsi="Monaco" w:cs="Monaco"/>
                      <w:color w:val="4E9A06"/>
                      <w:sz w:val="32"/>
                      <w:szCs w:val="32"/>
                      <w:lang w:val="en-US"/>
                    </w:rPr>
                  </w:rPrChange>
                </w:rPr>
                <w:t>"apellido"</w:t>
              </w:r>
              <w:r w:rsidRPr="0079203F">
                <w:rPr>
                  <w:b/>
                  <w:bCs/>
                  <w:color w:val="000000"/>
                  <w:lang w:val="es-ES"/>
                  <w:rPrChange w:id="2576" w:author="Rodrigo García" w:date="2017-09-29T10:05:00Z">
                    <w:rPr>
                      <w:rFonts w:ascii="Monaco" w:hAnsi="Monaco" w:cs="Monaco"/>
                      <w:b/>
                      <w:bCs/>
                      <w:color w:val="000000"/>
                      <w:sz w:val="32"/>
                      <w:szCs w:val="32"/>
                      <w:lang w:val="en-US"/>
                    </w:rPr>
                  </w:rPrChange>
                </w:rPr>
                <w:t>).</w:t>
              </w:r>
              <w:r w:rsidRPr="0079203F">
                <w:rPr>
                  <w:color w:val="000000"/>
                  <w:lang w:val="es-ES"/>
                  <w:rPrChange w:id="2577" w:author="Rodrigo García" w:date="2017-09-29T10:05:00Z">
                    <w:rPr>
                      <w:rFonts w:ascii="Monaco" w:hAnsi="Monaco" w:cs="Monaco"/>
                      <w:color w:val="000000"/>
                      <w:sz w:val="32"/>
                      <w:szCs w:val="32"/>
                      <w:lang w:val="en-US"/>
                    </w:rPr>
                  </w:rPrChange>
                </w:rPr>
                <w:t>value</w:t>
              </w:r>
              <w:r w:rsidRPr="0079203F">
                <w:rPr>
                  <w:lang w:val="es-ES"/>
                  <w:rPrChange w:id="2578" w:author="Rodrigo García" w:date="2017-09-29T10:05:00Z">
                    <w:rPr>
                      <w:rFonts w:ascii="Monaco" w:hAnsi="Monaco" w:cs="Monaco"/>
                      <w:sz w:val="32"/>
                      <w:szCs w:val="32"/>
                      <w:lang w:val="en-US"/>
                    </w:rPr>
                  </w:rPrChange>
                </w:rPr>
                <w:t xml:space="preserve"> </w:t>
              </w:r>
              <w:r w:rsidRPr="0079203F">
                <w:rPr>
                  <w:b/>
                  <w:bCs/>
                  <w:color w:val="CE5C00"/>
                  <w:lang w:val="es-ES"/>
                  <w:rPrChange w:id="2579" w:author="Rodrigo García" w:date="2017-09-29T10:05:00Z">
                    <w:rPr>
                      <w:rFonts w:ascii="Monaco" w:hAnsi="Monaco" w:cs="Monaco"/>
                      <w:b/>
                      <w:bCs/>
                      <w:color w:val="CE5C00"/>
                      <w:sz w:val="32"/>
                      <w:szCs w:val="32"/>
                      <w:lang w:val="en-US"/>
                    </w:rPr>
                  </w:rPrChange>
                </w:rPr>
                <w:t>==</w:t>
              </w:r>
              <w:r w:rsidRPr="0079203F">
                <w:rPr>
                  <w:lang w:val="es-ES"/>
                  <w:rPrChange w:id="2580" w:author="Rodrigo García" w:date="2017-09-29T10:05:00Z">
                    <w:rPr>
                      <w:rFonts w:ascii="Monaco" w:hAnsi="Monaco" w:cs="Monaco"/>
                      <w:sz w:val="32"/>
                      <w:szCs w:val="32"/>
                      <w:lang w:val="en-US"/>
                    </w:rPr>
                  </w:rPrChange>
                </w:rPr>
                <w:t xml:space="preserve"> </w:t>
              </w:r>
              <w:r w:rsidRPr="0079203F">
                <w:rPr>
                  <w:color w:val="4E9A06"/>
                  <w:lang w:val="es-ES"/>
                  <w:rPrChange w:id="2581" w:author="Rodrigo García" w:date="2017-09-29T10:05:00Z">
                    <w:rPr>
                      <w:rFonts w:ascii="Monaco" w:hAnsi="Monaco" w:cs="Monaco"/>
                      <w:color w:val="4E9A06"/>
                      <w:sz w:val="32"/>
                      <w:szCs w:val="32"/>
                      <w:lang w:val="en-US"/>
                    </w:rPr>
                  </w:rPrChange>
                </w:rPr>
                <w:t>""</w:t>
              </w:r>
              <w:r w:rsidRPr="0079203F">
                <w:rPr>
                  <w:b/>
                  <w:bCs/>
                  <w:color w:val="000000"/>
                  <w:lang w:val="es-ES"/>
                  <w:rPrChange w:id="2582"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583" w:author="Borja Gonzalez" w:date="2017-09-28T18:57:00Z"/>
                <w:lang w:val="es-ES"/>
                <w:rPrChange w:id="2584" w:author="Rodrigo García" w:date="2017-09-29T10:05:00Z">
                  <w:rPr>
                    <w:ins w:id="2585" w:author="Borja Gonzalez" w:date="2017-09-28T18:57:00Z"/>
                    <w:rFonts w:ascii="Monaco" w:eastAsiaTheme="majorEastAsia" w:hAnsi="Monaco" w:cs="Monaco"/>
                    <w:color w:val="243F60" w:themeColor="accent1" w:themeShade="7F"/>
                    <w:sz w:val="32"/>
                    <w:szCs w:val="32"/>
                    <w:lang w:val="en-US"/>
                  </w:rPr>
                </w:rPrChange>
              </w:rPr>
              <w:pPrChange w:id="2586" w:author="GONZALEZ DIAZ, BORJA" w:date="2017-09-29T19:28:00Z">
                <w:pPr>
                  <w:keepNext/>
                  <w:keepLines/>
                  <w:widowControl w:val="0"/>
                  <w:autoSpaceDE w:val="0"/>
                  <w:autoSpaceDN w:val="0"/>
                  <w:adjustRightInd w:val="0"/>
                  <w:spacing w:before="200"/>
                  <w:outlineLvl w:val="4"/>
                </w:pPr>
              </w:pPrChange>
            </w:pPr>
            <w:ins w:id="2587" w:author="Borja Gonzalez" w:date="2017-09-28T18:57:00Z">
              <w:r w:rsidRPr="0079203F">
                <w:rPr>
                  <w:lang w:val="es-ES"/>
                  <w:rPrChange w:id="2588" w:author="Rodrigo García" w:date="2017-09-29T10:05:00Z">
                    <w:rPr>
                      <w:rFonts w:ascii="Monaco" w:hAnsi="Monaco" w:cs="Monaco"/>
                      <w:sz w:val="32"/>
                      <w:szCs w:val="32"/>
                      <w:lang w:val="en-US"/>
                    </w:rPr>
                  </w:rPrChange>
                </w:rPr>
                <w:tab/>
              </w:r>
              <w:r w:rsidRPr="0079203F">
                <w:rPr>
                  <w:lang w:val="es-ES"/>
                  <w:rPrChange w:id="2589" w:author="Rodrigo García" w:date="2017-09-29T10:05:00Z">
                    <w:rPr>
                      <w:rFonts w:ascii="Monaco" w:hAnsi="Monaco" w:cs="Monaco"/>
                      <w:sz w:val="32"/>
                      <w:szCs w:val="32"/>
                      <w:lang w:val="en-US"/>
                    </w:rPr>
                  </w:rPrChange>
                </w:rPr>
                <w:tab/>
              </w:r>
              <w:r w:rsidRPr="0079203F">
                <w:rPr>
                  <w:lang w:val="es-ES"/>
                  <w:rPrChange w:id="2590" w:author="Rodrigo García" w:date="2017-09-29T10:05:00Z">
                    <w:rPr>
                      <w:rFonts w:ascii="Monaco" w:hAnsi="Monaco" w:cs="Monaco"/>
                      <w:sz w:val="32"/>
                      <w:szCs w:val="32"/>
                      <w:lang w:val="en-US"/>
                    </w:rPr>
                  </w:rPrChange>
                </w:rPr>
                <w:tab/>
              </w:r>
              <w:r w:rsidRPr="0079203F">
                <w:rPr>
                  <w:lang w:val="es-ES"/>
                  <w:rPrChange w:id="2591" w:author="Rodrigo García" w:date="2017-09-29T10:05:00Z">
                    <w:rPr>
                      <w:rFonts w:ascii="Monaco" w:hAnsi="Monaco" w:cs="Monaco"/>
                      <w:sz w:val="32"/>
                      <w:szCs w:val="32"/>
                      <w:lang w:val="en-US"/>
                    </w:rPr>
                  </w:rPrChange>
                </w:rPr>
                <w:tab/>
              </w:r>
              <w:proofErr w:type="gramStart"/>
              <w:r w:rsidRPr="0079203F">
                <w:rPr>
                  <w:color w:val="000000"/>
                  <w:lang w:val="es-ES"/>
                  <w:rPrChange w:id="2592" w:author="Rodrigo García" w:date="2017-09-29T10:05:00Z">
                    <w:rPr>
                      <w:rFonts w:ascii="Monaco" w:hAnsi="Monaco" w:cs="Monaco"/>
                      <w:color w:val="000000"/>
                      <w:sz w:val="32"/>
                      <w:szCs w:val="32"/>
                      <w:lang w:val="en-US"/>
                    </w:rPr>
                  </w:rPrChange>
                </w:rPr>
                <w:t>alert</w:t>
              </w:r>
              <w:r w:rsidRPr="0079203F">
                <w:rPr>
                  <w:b/>
                  <w:bCs/>
                  <w:color w:val="000000"/>
                  <w:lang w:val="es-ES"/>
                  <w:rPrChange w:id="2593"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594"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595"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596" w:author="Borja Gonzalez" w:date="2017-09-28T18:57:00Z"/>
                <w:lang w:val="es-ES"/>
                <w:rPrChange w:id="2597" w:author="Rodrigo García" w:date="2017-09-29T10:05:00Z">
                  <w:rPr>
                    <w:ins w:id="2598" w:author="Borja Gonzalez" w:date="2017-09-28T18:57:00Z"/>
                    <w:rFonts w:ascii="Monaco" w:eastAsiaTheme="majorEastAsia" w:hAnsi="Monaco" w:cs="Monaco"/>
                    <w:color w:val="243F60" w:themeColor="accent1" w:themeShade="7F"/>
                    <w:sz w:val="32"/>
                    <w:szCs w:val="32"/>
                    <w:lang w:val="en-US"/>
                  </w:rPr>
                </w:rPrChange>
              </w:rPr>
              <w:pPrChange w:id="2599" w:author="GONZALEZ DIAZ, BORJA" w:date="2017-09-29T19:28:00Z">
                <w:pPr>
                  <w:keepNext/>
                  <w:keepLines/>
                  <w:widowControl w:val="0"/>
                  <w:autoSpaceDE w:val="0"/>
                  <w:autoSpaceDN w:val="0"/>
                  <w:adjustRightInd w:val="0"/>
                  <w:spacing w:before="200"/>
                  <w:outlineLvl w:val="4"/>
                </w:pPr>
              </w:pPrChange>
            </w:pPr>
            <w:ins w:id="2600" w:author="Borja Gonzalez" w:date="2017-09-28T18:57:00Z">
              <w:r w:rsidRPr="0079203F">
                <w:rPr>
                  <w:lang w:val="es-ES"/>
                  <w:rPrChange w:id="2601" w:author="Rodrigo García" w:date="2017-09-29T10:05:00Z">
                    <w:rPr>
                      <w:rFonts w:ascii="Monaco" w:hAnsi="Monaco" w:cs="Monaco"/>
                      <w:sz w:val="32"/>
                      <w:szCs w:val="32"/>
                      <w:lang w:val="en-US"/>
                    </w:rPr>
                  </w:rPrChange>
                </w:rPr>
                <w:tab/>
              </w:r>
              <w:r w:rsidRPr="0079203F">
                <w:rPr>
                  <w:lang w:val="es-ES"/>
                  <w:rPrChange w:id="2602" w:author="Rodrigo García" w:date="2017-09-29T10:05:00Z">
                    <w:rPr>
                      <w:rFonts w:ascii="Monaco" w:hAnsi="Monaco" w:cs="Monaco"/>
                      <w:sz w:val="32"/>
                      <w:szCs w:val="32"/>
                      <w:lang w:val="en-US"/>
                    </w:rPr>
                  </w:rPrChange>
                </w:rPr>
                <w:tab/>
              </w:r>
              <w:r w:rsidRPr="0079203F">
                <w:rPr>
                  <w:lang w:val="es-ES"/>
                  <w:rPrChange w:id="2603" w:author="Rodrigo García" w:date="2017-09-29T10:05:00Z">
                    <w:rPr>
                      <w:rFonts w:ascii="Monaco" w:hAnsi="Monaco" w:cs="Monaco"/>
                      <w:sz w:val="32"/>
                      <w:szCs w:val="32"/>
                      <w:lang w:val="en-US"/>
                    </w:rPr>
                  </w:rPrChange>
                </w:rPr>
                <w:tab/>
              </w:r>
              <w:r w:rsidRPr="0079203F">
                <w:rPr>
                  <w:lang w:val="es-ES"/>
                  <w:rPrChange w:id="2604" w:author="Rodrigo García" w:date="2017-09-29T10:05:00Z">
                    <w:rPr>
                      <w:rFonts w:ascii="Monaco" w:hAnsi="Monaco" w:cs="Monaco"/>
                      <w:sz w:val="32"/>
                      <w:szCs w:val="32"/>
                      <w:lang w:val="en-US"/>
                    </w:rPr>
                  </w:rPrChange>
                </w:rPr>
                <w:tab/>
              </w:r>
              <w:r w:rsidRPr="0079203F">
                <w:rPr>
                  <w:b/>
                  <w:bCs/>
                  <w:color w:val="204A87"/>
                  <w:lang w:val="es-ES"/>
                  <w:rPrChange w:id="2605" w:author="Rodrigo García" w:date="2017-09-29T10:05:00Z">
                    <w:rPr>
                      <w:rFonts w:ascii="Monaco" w:hAnsi="Monaco" w:cs="Monaco"/>
                      <w:b/>
                      <w:bCs/>
                      <w:color w:val="204A87"/>
                      <w:sz w:val="32"/>
                      <w:szCs w:val="32"/>
                      <w:lang w:val="en-US"/>
                    </w:rPr>
                  </w:rPrChange>
                </w:rPr>
                <w:t>return</w:t>
              </w:r>
              <w:r w:rsidRPr="0079203F">
                <w:rPr>
                  <w:b/>
                  <w:bCs/>
                  <w:color w:val="000000"/>
                  <w:lang w:val="es-ES"/>
                  <w:rPrChange w:id="2606"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607" w:author="Borja Gonzalez" w:date="2017-09-28T18:57:00Z"/>
                <w:lang w:val="es-ES"/>
                <w:rPrChange w:id="2608" w:author="Rodrigo García" w:date="2017-09-29T10:05:00Z">
                  <w:rPr>
                    <w:ins w:id="2609" w:author="Borja Gonzalez" w:date="2017-09-28T18:57:00Z"/>
                    <w:rFonts w:ascii="Monaco" w:eastAsiaTheme="majorEastAsia" w:hAnsi="Monaco" w:cs="Monaco"/>
                    <w:color w:val="243F60" w:themeColor="accent1" w:themeShade="7F"/>
                    <w:sz w:val="32"/>
                    <w:szCs w:val="32"/>
                    <w:lang w:val="en-US"/>
                  </w:rPr>
                </w:rPrChange>
              </w:rPr>
              <w:pPrChange w:id="2610" w:author="GONZALEZ DIAZ, BORJA" w:date="2017-09-29T19:28:00Z">
                <w:pPr>
                  <w:keepNext/>
                  <w:keepLines/>
                  <w:widowControl w:val="0"/>
                  <w:autoSpaceDE w:val="0"/>
                  <w:autoSpaceDN w:val="0"/>
                  <w:adjustRightInd w:val="0"/>
                  <w:spacing w:before="200"/>
                  <w:outlineLvl w:val="4"/>
                </w:pPr>
              </w:pPrChange>
            </w:pPr>
            <w:ins w:id="2611" w:author="Borja Gonzalez" w:date="2017-09-28T18:57:00Z">
              <w:r w:rsidRPr="0079203F">
                <w:rPr>
                  <w:lang w:val="es-ES"/>
                  <w:rPrChange w:id="2612" w:author="Rodrigo García" w:date="2017-09-29T10:05:00Z">
                    <w:rPr>
                      <w:rFonts w:ascii="Monaco" w:hAnsi="Monaco" w:cs="Monaco"/>
                      <w:sz w:val="32"/>
                      <w:szCs w:val="32"/>
                      <w:lang w:val="en-US"/>
                    </w:rPr>
                  </w:rPrChange>
                </w:rPr>
                <w:tab/>
              </w:r>
              <w:r w:rsidRPr="0079203F">
                <w:rPr>
                  <w:lang w:val="es-ES"/>
                  <w:rPrChange w:id="2613" w:author="Rodrigo García" w:date="2017-09-29T10:05:00Z">
                    <w:rPr>
                      <w:rFonts w:ascii="Monaco" w:hAnsi="Monaco" w:cs="Monaco"/>
                      <w:sz w:val="32"/>
                      <w:szCs w:val="32"/>
                      <w:lang w:val="en-US"/>
                    </w:rPr>
                  </w:rPrChange>
                </w:rPr>
                <w:tab/>
              </w:r>
              <w:r w:rsidRPr="0079203F">
                <w:rPr>
                  <w:lang w:val="es-ES"/>
                  <w:rPrChange w:id="2614" w:author="Rodrigo García" w:date="2017-09-29T10:05:00Z">
                    <w:rPr>
                      <w:rFonts w:ascii="Monaco" w:hAnsi="Monaco" w:cs="Monaco"/>
                      <w:sz w:val="32"/>
                      <w:szCs w:val="32"/>
                      <w:lang w:val="en-US"/>
                    </w:rPr>
                  </w:rPrChange>
                </w:rPr>
                <w:tab/>
              </w:r>
              <w:r w:rsidRPr="0079203F">
                <w:rPr>
                  <w:b/>
                  <w:bCs/>
                  <w:color w:val="000000"/>
                  <w:lang w:val="es-ES"/>
                  <w:rPrChange w:id="2615"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616" w:author="Borja Gonzalez" w:date="2017-09-28T18:57:00Z"/>
                <w:lang w:val="es-ES"/>
                <w:rPrChange w:id="2617" w:author="Rodrigo García" w:date="2017-09-29T10:05:00Z">
                  <w:rPr>
                    <w:ins w:id="2618" w:author="Borja Gonzalez" w:date="2017-09-28T18:57:00Z"/>
                    <w:rFonts w:ascii="Monaco" w:eastAsiaTheme="majorEastAsia" w:hAnsi="Monaco" w:cs="Monaco"/>
                    <w:color w:val="243F60" w:themeColor="accent1" w:themeShade="7F"/>
                    <w:sz w:val="32"/>
                    <w:szCs w:val="32"/>
                    <w:lang w:val="en-US"/>
                  </w:rPr>
                </w:rPrChange>
              </w:rPr>
              <w:pPrChange w:id="2619" w:author="GONZALEZ DIAZ, BORJA" w:date="2017-09-29T19:28:00Z">
                <w:pPr>
                  <w:keepNext/>
                  <w:keepLines/>
                  <w:widowControl w:val="0"/>
                  <w:autoSpaceDE w:val="0"/>
                  <w:autoSpaceDN w:val="0"/>
                  <w:adjustRightInd w:val="0"/>
                  <w:spacing w:before="200"/>
                  <w:outlineLvl w:val="4"/>
                </w:pPr>
              </w:pPrChange>
            </w:pPr>
            <w:ins w:id="2620" w:author="Borja Gonzalez" w:date="2017-09-28T18:57:00Z">
              <w:r w:rsidRPr="0079203F">
                <w:rPr>
                  <w:lang w:val="es-ES"/>
                  <w:rPrChange w:id="2621" w:author="Rodrigo García" w:date="2017-09-29T10:05:00Z">
                    <w:rPr>
                      <w:rFonts w:ascii="Monaco" w:hAnsi="Monaco" w:cs="Monaco"/>
                      <w:sz w:val="32"/>
                      <w:szCs w:val="32"/>
                      <w:lang w:val="en-US"/>
                    </w:rPr>
                  </w:rPrChange>
                </w:rPr>
                <w:tab/>
              </w:r>
              <w:r w:rsidRPr="0079203F">
                <w:rPr>
                  <w:lang w:val="es-ES"/>
                  <w:rPrChange w:id="2622" w:author="Rodrigo García" w:date="2017-09-29T10:05:00Z">
                    <w:rPr>
                      <w:rFonts w:ascii="Monaco" w:hAnsi="Monaco" w:cs="Monaco"/>
                      <w:sz w:val="32"/>
                      <w:szCs w:val="32"/>
                      <w:lang w:val="en-US"/>
                    </w:rPr>
                  </w:rPrChange>
                </w:rPr>
                <w:tab/>
              </w:r>
              <w:r w:rsidRPr="0079203F">
                <w:rPr>
                  <w:color w:val="000000"/>
                  <w:lang w:val="es-ES"/>
                  <w:rPrChange w:id="2623" w:author="Rodrigo García" w:date="2017-09-29T10:05:00Z">
                    <w:rPr>
                      <w:rFonts w:ascii="Monaco" w:hAnsi="Monaco" w:cs="Monaco"/>
                      <w:color w:val="000000"/>
                      <w:sz w:val="32"/>
                      <w:szCs w:val="32"/>
                      <w:lang w:val="en-US"/>
                    </w:rPr>
                  </w:rPrChange>
                </w:rPr>
                <w:t>save_paciente</w:t>
              </w:r>
              <w:r w:rsidRPr="0079203F">
                <w:rPr>
                  <w:b/>
                  <w:bCs/>
                  <w:color w:val="000000"/>
                  <w:lang w:val="es-ES"/>
                  <w:rPrChange w:id="2624"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625" w:author="Rodrigo García" w:date="2017-09-29T10:05:00Z">
                    <w:rPr>
                      <w:rFonts w:ascii="Monaco" w:hAnsi="Monaco" w:cs="Monaco"/>
                      <w:color w:val="204A87"/>
                      <w:sz w:val="32"/>
                      <w:szCs w:val="32"/>
                      <w:lang w:val="en-US"/>
                    </w:rPr>
                  </w:rPrChange>
                </w:rPr>
                <w:t>document</w:t>
              </w:r>
              <w:r w:rsidRPr="0079203F">
                <w:rPr>
                  <w:b/>
                  <w:bCs/>
                  <w:color w:val="000000"/>
                  <w:lang w:val="es-ES"/>
                  <w:rPrChange w:id="2626" w:author="Rodrigo García" w:date="2017-09-29T10:05:00Z">
                    <w:rPr>
                      <w:rFonts w:ascii="Monaco" w:hAnsi="Monaco" w:cs="Monaco"/>
                      <w:b/>
                      <w:bCs/>
                      <w:color w:val="000000"/>
                      <w:sz w:val="32"/>
                      <w:szCs w:val="32"/>
                      <w:lang w:val="en-US"/>
                    </w:rPr>
                  </w:rPrChange>
                </w:rPr>
                <w:t>.</w:t>
              </w:r>
              <w:r w:rsidRPr="0079203F">
                <w:rPr>
                  <w:color w:val="000000"/>
                  <w:lang w:val="es-ES"/>
                  <w:rPrChange w:id="2627"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628" w:author="Rodrigo García" w:date="2017-09-29T10:05:00Z">
                    <w:rPr>
                      <w:rFonts w:ascii="Monaco" w:hAnsi="Monaco" w:cs="Monaco"/>
                      <w:b/>
                      <w:bCs/>
                      <w:color w:val="000000"/>
                      <w:sz w:val="32"/>
                      <w:szCs w:val="32"/>
                      <w:lang w:val="en-US"/>
                    </w:rPr>
                  </w:rPrChange>
                </w:rPr>
                <w:t>(</w:t>
              </w:r>
              <w:r w:rsidRPr="0079203F">
                <w:rPr>
                  <w:color w:val="4E9A06"/>
                  <w:lang w:val="es-ES"/>
                  <w:rPrChange w:id="2629" w:author="Rodrigo García" w:date="2017-09-29T10:05:00Z">
                    <w:rPr>
                      <w:rFonts w:ascii="Monaco" w:hAnsi="Monaco" w:cs="Monaco"/>
                      <w:color w:val="4E9A06"/>
                      <w:sz w:val="32"/>
                      <w:szCs w:val="32"/>
                      <w:lang w:val="en-US"/>
                    </w:rPr>
                  </w:rPrChange>
                </w:rPr>
                <w:t>"nombre"</w:t>
              </w:r>
              <w:r w:rsidRPr="0079203F">
                <w:rPr>
                  <w:b/>
                  <w:bCs/>
                  <w:color w:val="000000"/>
                  <w:lang w:val="es-ES"/>
                  <w:rPrChange w:id="2630" w:author="Rodrigo García" w:date="2017-09-29T10:05:00Z">
                    <w:rPr>
                      <w:rFonts w:ascii="Monaco" w:hAnsi="Monaco" w:cs="Monaco"/>
                      <w:b/>
                      <w:bCs/>
                      <w:color w:val="000000"/>
                      <w:sz w:val="32"/>
                      <w:szCs w:val="32"/>
                      <w:lang w:val="en-US"/>
                    </w:rPr>
                  </w:rPrChange>
                </w:rPr>
                <w:t>).</w:t>
              </w:r>
              <w:r w:rsidRPr="0079203F">
                <w:rPr>
                  <w:color w:val="000000"/>
                  <w:lang w:val="es-ES"/>
                  <w:rPrChange w:id="2631" w:author="Rodrigo García" w:date="2017-09-29T10:05:00Z">
                    <w:rPr>
                      <w:rFonts w:ascii="Monaco" w:hAnsi="Monaco" w:cs="Monaco"/>
                      <w:color w:val="000000"/>
                      <w:sz w:val="32"/>
                      <w:szCs w:val="32"/>
                      <w:lang w:val="en-US"/>
                    </w:rPr>
                  </w:rPrChange>
                </w:rPr>
                <w:t>value</w:t>
              </w:r>
              <w:r w:rsidRPr="0079203F">
                <w:rPr>
                  <w:b/>
                  <w:bCs/>
                  <w:color w:val="000000"/>
                  <w:lang w:val="es-ES"/>
                  <w:rPrChange w:id="2632" w:author="Rodrigo García" w:date="2017-09-29T10:05:00Z">
                    <w:rPr>
                      <w:rFonts w:ascii="Monaco" w:hAnsi="Monaco" w:cs="Monaco"/>
                      <w:b/>
                      <w:bCs/>
                      <w:color w:val="000000"/>
                      <w:sz w:val="32"/>
                      <w:szCs w:val="32"/>
                      <w:lang w:val="en-US"/>
                    </w:rPr>
                  </w:rPrChange>
                </w:rPr>
                <w:t>,</w:t>
              </w:r>
              <w:r w:rsidRPr="0079203F">
                <w:rPr>
                  <w:lang w:val="es-ES"/>
                  <w:rPrChange w:id="2633" w:author="Rodrigo García" w:date="2017-09-29T10:05:00Z">
                    <w:rPr>
                      <w:rFonts w:ascii="Monaco" w:hAnsi="Monaco" w:cs="Monaco"/>
                      <w:sz w:val="32"/>
                      <w:szCs w:val="32"/>
                      <w:lang w:val="en-US"/>
                    </w:rPr>
                  </w:rPrChange>
                </w:rPr>
                <w:t xml:space="preserve"> </w:t>
              </w:r>
              <w:r w:rsidRPr="0079203F">
                <w:rPr>
                  <w:color w:val="204A87"/>
                  <w:lang w:val="es-ES"/>
                  <w:rPrChange w:id="2634" w:author="Rodrigo García" w:date="2017-09-29T10:05:00Z">
                    <w:rPr>
                      <w:rFonts w:ascii="Monaco" w:hAnsi="Monaco" w:cs="Monaco"/>
                      <w:color w:val="204A87"/>
                      <w:sz w:val="32"/>
                      <w:szCs w:val="32"/>
                      <w:lang w:val="en-US"/>
                    </w:rPr>
                  </w:rPrChange>
                </w:rPr>
                <w:t>document</w:t>
              </w:r>
              <w:r w:rsidRPr="0079203F">
                <w:rPr>
                  <w:b/>
                  <w:bCs/>
                  <w:color w:val="000000"/>
                  <w:lang w:val="es-ES"/>
                  <w:rPrChange w:id="2635" w:author="Rodrigo García" w:date="2017-09-29T10:05:00Z">
                    <w:rPr>
                      <w:rFonts w:ascii="Monaco" w:hAnsi="Monaco" w:cs="Monaco"/>
                      <w:b/>
                      <w:bCs/>
                      <w:color w:val="000000"/>
                      <w:sz w:val="32"/>
                      <w:szCs w:val="32"/>
                      <w:lang w:val="en-US"/>
                    </w:rPr>
                  </w:rPrChange>
                </w:rPr>
                <w:t>.</w:t>
              </w:r>
              <w:r w:rsidRPr="0079203F">
                <w:rPr>
                  <w:color w:val="000000"/>
                  <w:lang w:val="es-ES"/>
                  <w:rPrChange w:id="2636" w:author="Rodrigo García" w:date="2017-09-29T10:05:00Z">
                    <w:rPr>
                      <w:rFonts w:ascii="Monaco" w:hAnsi="Monaco" w:cs="Monaco"/>
                      <w:color w:val="000000"/>
                      <w:sz w:val="32"/>
                      <w:szCs w:val="32"/>
                      <w:lang w:val="en-US"/>
                    </w:rPr>
                  </w:rPrChange>
                </w:rPr>
                <w:t>getElementById</w:t>
              </w:r>
              <w:r w:rsidRPr="0079203F">
                <w:rPr>
                  <w:b/>
                  <w:bCs/>
                  <w:color w:val="000000"/>
                  <w:lang w:val="es-ES"/>
                  <w:rPrChange w:id="2637" w:author="Rodrigo García" w:date="2017-09-29T10:05:00Z">
                    <w:rPr>
                      <w:rFonts w:ascii="Monaco" w:hAnsi="Monaco" w:cs="Monaco"/>
                      <w:b/>
                      <w:bCs/>
                      <w:color w:val="000000"/>
                      <w:sz w:val="32"/>
                      <w:szCs w:val="32"/>
                      <w:lang w:val="en-US"/>
                    </w:rPr>
                  </w:rPrChange>
                </w:rPr>
                <w:t>(</w:t>
              </w:r>
              <w:r w:rsidRPr="0079203F">
                <w:rPr>
                  <w:color w:val="4E9A06"/>
                  <w:lang w:val="es-ES"/>
                  <w:rPrChange w:id="2638" w:author="Rodrigo García" w:date="2017-09-29T10:05:00Z">
                    <w:rPr>
                      <w:rFonts w:ascii="Monaco" w:hAnsi="Monaco" w:cs="Monaco"/>
                      <w:color w:val="4E9A06"/>
                      <w:sz w:val="32"/>
                      <w:szCs w:val="32"/>
                      <w:lang w:val="en-US"/>
                    </w:rPr>
                  </w:rPrChange>
                </w:rPr>
                <w:t>"apellido"</w:t>
              </w:r>
              <w:r w:rsidRPr="0079203F">
                <w:rPr>
                  <w:b/>
                  <w:bCs/>
                  <w:color w:val="000000"/>
                  <w:lang w:val="es-ES"/>
                  <w:rPrChange w:id="2639" w:author="Rodrigo García" w:date="2017-09-29T10:05:00Z">
                    <w:rPr>
                      <w:rFonts w:ascii="Monaco" w:hAnsi="Monaco" w:cs="Monaco"/>
                      <w:b/>
                      <w:bCs/>
                      <w:color w:val="000000"/>
                      <w:sz w:val="32"/>
                      <w:szCs w:val="32"/>
                      <w:lang w:val="en-US"/>
                    </w:rPr>
                  </w:rPrChange>
                </w:rPr>
                <w:t>).</w:t>
              </w:r>
              <w:r w:rsidRPr="0079203F">
                <w:rPr>
                  <w:color w:val="000000"/>
                  <w:lang w:val="es-ES"/>
                  <w:rPrChange w:id="2640" w:author="Rodrigo García" w:date="2017-09-29T10:05:00Z">
                    <w:rPr>
                      <w:rFonts w:ascii="Monaco" w:hAnsi="Monaco" w:cs="Monaco"/>
                      <w:color w:val="000000"/>
                      <w:sz w:val="32"/>
                      <w:szCs w:val="32"/>
                      <w:lang w:val="en-US"/>
                    </w:rPr>
                  </w:rPrChange>
                </w:rPr>
                <w:t>value</w:t>
              </w:r>
              <w:r w:rsidRPr="0079203F">
                <w:rPr>
                  <w:b/>
                  <w:bCs/>
                  <w:color w:val="000000"/>
                  <w:lang w:val="es-ES"/>
                  <w:rPrChange w:id="2641" w:author="Rodrigo García" w:date="2017-09-29T10:05:00Z">
                    <w:rPr>
                      <w:rFonts w:ascii="Monaco" w:hAnsi="Monaco" w:cs="Monaco"/>
                      <w:b/>
                      <w:bCs/>
                      <w:color w:val="000000"/>
                      <w:sz w:val="32"/>
                      <w:szCs w:val="32"/>
                      <w:lang w:val="en-US"/>
                    </w:rPr>
                  </w:rPrChange>
                </w:rPr>
                <w:t>,</w:t>
              </w:r>
              <w:r w:rsidRPr="0079203F">
                <w:rPr>
                  <w:color w:val="000000"/>
                  <w:lang w:val="es-ES"/>
                  <w:rPrChange w:id="2642" w:author="Rodrigo García" w:date="2017-09-29T10:05:00Z">
                    <w:rPr>
                      <w:rFonts w:ascii="Monaco" w:hAnsi="Monaco" w:cs="Monaco"/>
                      <w:color w:val="000000"/>
                      <w:sz w:val="32"/>
                      <w:szCs w:val="32"/>
                      <w:lang w:val="en-US"/>
                    </w:rPr>
                  </w:rPrChange>
                </w:rPr>
                <w:t>sexo</w:t>
              </w:r>
              <w:r w:rsidRPr="0079203F">
                <w:rPr>
                  <w:b/>
                  <w:bCs/>
                  <w:color w:val="000000"/>
                  <w:lang w:val="es-ES"/>
                  <w:rPrChange w:id="2643"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644" w:author="Borja Gonzalez" w:date="2017-09-28T18:57:00Z"/>
                <w:lang w:val="en-US"/>
                <w:rPrChange w:id="2645" w:author="Borja Gonzalez" w:date="2017-09-28T18:57:00Z">
                  <w:rPr>
                    <w:ins w:id="2646" w:author="Borja Gonzalez" w:date="2017-09-28T18:57:00Z"/>
                    <w:rFonts w:ascii="Monaco" w:eastAsiaTheme="majorEastAsia" w:hAnsi="Monaco" w:cs="Monaco"/>
                    <w:color w:val="243F60" w:themeColor="accent1" w:themeShade="7F"/>
                    <w:sz w:val="32"/>
                    <w:szCs w:val="32"/>
                    <w:lang w:val="en-US"/>
                  </w:rPr>
                </w:rPrChange>
              </w:rPr>
              <w:pPrChange w:id="2647" w:author="GONZALEZ DIAZ, BORJA" w:date="2017-09-29T19:28:00Z">
                <w:pPr>
                  <w:keepNext/>
                  <w:keepLines/>
                  <w:widowControl w:val="0"/>
                  <w:autoSpaceDE w:val="0"/>
                  <w:autoSpaceDN w:val="0"/>
                  <w:adjustRightInd w:val="0"/>
                  <w:spacing w:before="200"/>
                  <w:outlineLvl w:val="4"/>
                </w:pPr>
              </w:pPrChange>
            </w:pPr>
            <w:ins w:id="2648" w:author="Borja Gonzalez" w:date="2017-09-28T18:57:00Z">
              <w:r w:rsidRPr="0079203F">
                <w:rPr>
                  <w:lang w:val="es-ES"/>
                  <w:rPrChange w:id="2649" w:author="Rodrigo García" w:date="2017-09-29T10:05:00Z">
                    <w:rPr>
                      <w:rFonts w:ascii="Monaco" w:hAnsi="Monaco" w:cs="Monaco"/>
                      <w:sz w:val="32"/>
                      <w:szCs w:val="32"/>
                      <w:lang w:val="en-US"/>
                    </w:rPr>
                  </w:rPrChange>
                </w:rPr>
                <w:tab/>
              </w:r>
              <w:r w:rsidRPr="0079203F">
                <w:rPr>
                  <w:lang w:val="es-ES"/>
                  <w:rPrChange w:id="2650" w:author="Rodrigo García" w:date="2017-09-29T10:05:00Z">
                    <w:rPr>
                      <w:rFonts w:ascii="Monaco" w:hAnsi="Monaco" w:cs="Monaco"/>
                      <w:sz w:val="32"/>
                      <w:szCs w:val="32"/>
                      <w:lang w:val="en-US"/>
                    </w:rPr>
                  </w:rPrChange>
                </w:rPr>
                <w:tab/>
              </w:r>
              <w:r w:rsidRPr="0055352B">
                <w:rPr>
                  <w:b/>
                  <w:bCs/>
                  <w:color w:val="000000"/>
                  <w:lang w:val="en-US"/>
                  <w:rPrChange w:id="2651"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652" w:author="Borja Gonzalez" w:date="2017-09-28T18:57:00Z"/>
                <w:lang w:val="en-US"/>
                <w:rPrChange w:id="2653" w:author="Borja Gonzalez" w:date="2017-09-28T18:57:00Z">
                  <w:rPr>
                    <w:ins w:id="2654" w:author="Borja Gonzalez" w:date="2017-09-28T18:57:00Z"/>
                    <w:rFonts w:ascii="Monaco" w:eastAsiaTheme="majorEastAsia" w:hAnsi="Monaco" w:cs="Monaco"/>
                    <w:color w:val="243F60" w:themeColor="accent1" w:themeShade="7F"/>
                    <w:sz w:val="32"/>
                    <w:szCs w:val="32"/>
                    <w:lang w:val="en-US"/>
                  </w:rPr>
                </w:rPrChange>
              </w:rPr>
              <w:pPrChange w:id="2655" w:author="GONZALEZ DIAZ, BORJA" w:date="2017-09-29T19:28:00Z">
                <w:pPr>
                  <w:keepNext/>
                  <w:keepLines/>
                  <w:widowControl w:val="0"/>
                  <w:autoSpaceDE w:val="0"/>
                  <w:autoSpaceDN w:val="0"/>
                  <w:adjustRightInd w:val="0"/>
                  <w:spacing w:before="200"/>
                  <w:outlineLvl w:val="4"/>
                </w:pPr>
              </w:pPrChange>
            </w:pPr>
            <w:ins w:id="2656" w:author="Borja Gonzalez" w:date="2017-09-28T18:57:00Z">
              <w:r w:rsidRPr="0055352B">
                <w:rPr>
                  <w:lang w:val="en-US"/>
                  <w:rPrChange w:id="2657" w:author="Borja Gonzalez" w:date="2017-09-28T18:57:00Z">
                    <w:rPr>
                      <w:rFonts w:ascii="Monaco" w:hAnsi="Monaco" w:cs="Monaco"/>
                      <w:sz w:val="32"/>
                      <w:szCs w:val="32"/>
                      <w:lang w:val="en-US"/>
                    </w:rPr>
                  </w:rPrChange>
                </w:rPr>
                <w:tab/>
              </w:r>
              <w:r w:rsidRPr="0055352B">
                <w:rPr>
                  <w:b/>
                  <w:bCs/>
                  <w:color w:val="204A87"/>
                  <w:lang w:val="en-US"/>
                  <w:rPrChange w:id="2658"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659" w:author="Borja Gonzalez" w:date="2017-09-28T18:57:00Z"/>
                <w:lang w:val="en-US"/>
                <w:rPrChange w:id="2660" w:author="Borja Gonzalez" w:date="2017-09-28T18:57:00Z">
                  <w:rPr>
                    <w:ins w:id="2661" w:author="Borja Gonzalez" w:date="2017-09-28T18:57:00Z"/>
                    <w:rFonts w:ascii="Monaco" w:eastAsiaTheme="majorEastAsia" w:hAnsi="Monaco" w:cs="Monaco"/>
                    <w:color w:val="243F60" w:themeColor="accent1" w:themeShade="7F"/>
                    <w:sz w:val="32"/>
                    <w:szCs w:val="32"/>
                    <w:lang w:val="en-US"/>
                  </w:rPr>
                </w:rPrChange>
              </w:rPr>
              <w:pPrChange w:id="2662" w:author="GONZALEZ DIAZ, BORJA" w:date="2017-09-29T19:28:00Z">
                <w:pPr>
                  <w:keepNext/>
                  <w:keepLines/>
                  <w:widowControl w:val="0"/>
                  <w:autoSpaceDE w:val="0"/>
                  <w:autoSpaceDN w:val="0"/>
                  <w:adjustRightInd w:val="0"/>
                  <w:spacing w:before="200"/>
                  <w:outlineLvl w:val="4"/>
                </w:pPr>
              </w:pPrChange>
            </w:pPr>
            <w:ins w:id="2663" w:author="Borja Gonzalez" w:date="2017-09-28T18:57:00Z">
              <w:r w:rsidRPr="0055352B">
                <w:rPr>
                  <w:lang w:val="en-US"/>
                  <w:rPrChange w:id="2664" w:author="Borja Gonzalez" w:date="2017-09-28T18:57:00Z">
                    <w:rPr>
                      <w:rFonts w:ascii="Monaco" w:hAnsi="Monaco" w:cs="Monaco"/>
                      <w:sz w:val="32"/>
                      <w:szCs w:val="32"/>
                      <w:lang w:val="en-US"/>
                    </w:rPr>
                  </w:rPrChange>
                </w:rPr>
                <w:tab/>
              </w:r>
              <w:r w:rsidRPr="0055352B">
                <w:rPr>
                  <w:b/>
                  <w:bCs/>
                  <w:color w:val="204A87"/>
                  <w:lang w:val="en-US"/>
                  <w:rPrChange w:id="2665" w:author="Borja Gonzalez" w:date="2017-09-28T18:57:00Z">
                    <w:rPr>
                      <w:rFonts w:ascii="Monaco" w:hAnsi="Monaco" w:cs="Monaco"/>
                      <w:b/>
                      <w:bCs/>
                      <w:color w:val="204A87"/>
                      <w:sz w:val="32"/>
                      <w:szCs w:val="32"/>
                      <w:lang w:val="en-US"/>
                    </w:rPr>
                  </w:rPrChange>
                </w:rPr>
                <w:t>&lt;input</w:t>
              </w:r>
              <w:r w:rsidRPr="0055352B">
                <w:rPr>
                  <w:lang w:val="en-US"/>
                  <w:rPrChange w:id="2666" w:author="Borja Gonzalez" w:date="2017-09-28T18:57:00Z">
                    <w:rPr>
                      <w:rFonts w:ascii="Monaco" w:hAnsi="Monaco" w:cs="Monaco"/>
                      <w:sz w:val="32"/>
                      <w:szCs w:val="32"/>
                      <w:lang w:val="en-US"/>
                    </w:rPr>
                  </w:rPrChange>
                </w:rPr>
                <w:t xml:space="preserve"> </w:t>
              </w:r>
              <w:r w:rsidRPr="0055352B">
                <w:rPr>
                  <w:color w:val="C4A000"/>
                  <w:lang w:val="en-US"/>
                  <w:rPrChange w:id="2667" w:author="Borja Gonzalez" w:date="2017-09-28T18:57:00Z">
                    <w:rPr>
                      <w:rFonts w:ascii="Monaco" w:hAnsi="Monaco" w:cs="Monaco"/>
                      <w:color w:val="C4A000"/>
                      <w:sz w:val="32"/>
                      <w:szCs w:val="32"/>
                      <w:lang w:val="en-US"/>
                    </w:rPr>
                  </w:rPrChange>
                </w:rPr>
                <w:t>type=</w:t>
              </w:r>
              <w:r w:rsidRPr="0055352B">
                <w:rPr>
                  <w:color w:val="4E9A06"/>
                  <w:lang w:val="en-US"/>
                  <w:rPrChange w:id="2668" w:author="Borja Gonzalez" w:date="2017-09-28T18:57:00Z">
                    <w:rPr>
                      <w:rFonts w:ascii="Monaco" w:hAnsi="Monaco" w:cs="Monaco"/>
                      <w:color w:val="4E9A06"/>
                      <w:sz w:val="32"/>
                      <w:szCs w:val="32"/>
                      <w:lang w:val="en-US"/>
                    </w:rPr>
                  </w:rPrChange>
                </w:rPr>
                <w:t>"button"</w:t>
              </w:r>
              <w:r w:rsidRPr="0055352B">
                <w:rPr>
                  <w:lang w:val="en-US"/>
                  <w:rPrChange w:id="2669" w:author="Borja Gonzalez" w:date="2017-09-28T18:57:00Z">
                    <w:rPr>
                      <w:rFonts w:ascii="Monaco" w:hAnsi="Monaco" w:cs="Monaco"/>
                      <w:sz w:val="32"/>
                      <w:szCs w:val="32"/>
                      <w:lang w:val="en-US"/>
                    </w:rPr>
                  </w:rPrChange>
                </w:rPr>
                <w:t xml:space="preserve"> </w:t>
              </w:r>
              <w:r w:rsidRPr="0055352B">
                <w:rPr>
                  <w:color w:val="C4A000"/>
                  <w:lang w:val="en-US"/>
                  <w:rPrChange w:id="2670" w:author="Borja Gonzalez" w:date="2017-09-28T18:57:00Z">
                    <w:rPr>
                      <w:rFonts w:ascii="Monaco" w:hAnsi="Monaco" w:cs="Monaco"/>
                      <w:color w:val="C4A000"/>
                      <w:sz w:val="32"/>
                      <w:szCs w:val="32"/>
                      <w:lang w:val="en-US"/>
                    </w:rPr>
                  </w:rPrChange>
                </w:rPr>
                <w:t>onclick=</w:t>
              </w:r>
              <w:r w:rsidRPr="0055352B">
                <w:rPr>
                  <w:color w:val="4E9A06"/>
                  <w:lang w:val="en-US"/>
                  <w:rPrChange w:id="2671" w:author="Borja Gonzalez" w:date="2017-09-28T18:57:00Z">
                    <w:rPr>
                      <w:rFonts w:ascii="Monaco" w:hAnsi="Monaco" w:cs="Monaco"/>
                      <w:color w:val="4E9A06"/>
                      <w:sz w:val="32"/>
                      <w:szCs w:val="32"/>
                      <w:lang w:val="en-US"/>
                    </w:rPr>
                  </w:rPrChange>
                </w:rPr>
                <w:t>"</w:t>
              </w:r>
              <w:proofErr w:type="gramStart"/>
              <w:r w:rsidRPr="0055352B">
                <w:rPr>
                  <w:color w:val="4E9A06"/>
                  <w:lang w:val="en-US"/>
                  <w:rPrChange w:id="2672" w:author="Borja Gonzalez" w:date="2017-09-28T18:57:00Z">
                    <w:rPr>
                      <w:rFonts w:ascii="Monaco" w:hAnsi="Monaco" w:cs="Monaco"/>
                      <w:color w:val="4E9A06"/>
                      <w:sz w:val="32"/>
                      <w:szCs w:val="32"/>
                      <w:lang w:val="en-US"/>
                    </w:rPr>
                  </w:rPrChange>
                </w:rPr>
                <w:t>Validar(</w:t>
              </w:r>
              <w:proofErr w:type="gramEnd"/>
              <w:r w:rsidRPr="0055352B">
                <w:rPr>
                  <w:color w:val="4E9A06"/>
                  <w:lang w:val="en-US"/>
                  <w:rPrChange w:id="2673" w:author="Borja Gonzalez" w:date="2017-09-28T18:57:00Z">
                    <w:rPr>
                      <w:rFonts w:ascii="Monaco" w:hAnsi="Monaco" w:cs="Monaco"/>
                      <w:color w:val="4E9A06"/>
                      <w:sz w:val="32"/>
                      <w:szCs w:val="32"/>
                      <w:lang w:val="en-US"/>
                    </w:rPr>
                  </w:rPrChange>
                </w:rPr>
                <w:t>)"</w:t>
              </w:r>
              <w:r w:rsidRPr="0055352B">
                <w:rPr>
                  <w:lang w:val="en-US"/>
                  <w:rPrChange w:id="2674" w:author="Borja Gonzalez" w:date="2017-09-28T18:57:00Z">
                    <w:rPr>
                      <w:rFonts w:ascii="Monaco" w:hAnsi="Monaco" w:cs="Monaco"/>
                      <w:sz w:val="32"/>
                      <w:szCs w:val="32"/>
                      <w:lang w:val="en-US"/>
                    </w:rPr>
                  </w:rPrChange>
                </w:rPr>
                <w:t xml:space="preserve"> </w:t>
              </w:r>
              <w:r w:rsidRPr="0055352B">
                <w:rPr>
                  <w:color w:val="C4A000"/>
                  <w:lang w:val="en-US"/>
                  <w:rPrChange w:id="2675" w:author="Borja Gonzalez" w:date="2017-09-28T18:57:00Z">
                    <w:rPr>
                      <w:rFonts w:ascii="Monaco" w:hAnsi="Monaco" w:cs="Monaco"/>
                      <w:color w:val="C4A000"/>
                      <w:sz w:val="32"/>
                      <w:szCs w:val="32"/>
                      <w:lang w:val="en-US"/>
                    </w:rPr>
                  </w:rPrChange>
                </w:rPr>
                <w:t>value=</w:t>
              </w:r>
              <w:r w:rsidRPr="0055352B">
                <w:rPr>
                  <w:color w:val="4E9A06"/>
                  <w:lang w:val="en-US"/>
                  <w:rPrChange w:id="2676" w:author="Borja Gonzalez" w:date="2017-09-28T18:57:00Z">
                    <w:rPr>
                      <w:rFonts w:ascii="Monaco" w:hAnsi="Monaco" w:cs="Monaco"/>
                      <w:color w:val="4E9A06"/>
                      <w:sz w:val="32"/>
                      <w:szCs w:val="32"/>
                      <w:lang w:val="en-US"/>
                    </w:rPr>
                  </w:rPrChange>
                </w:rPr>
                <w:t>"Añadir"</w:t>
              </w:r>
              <w:r w:rsidRPr="0055352B">
                <w:rPr>
                  <w:b/>
                  <w:bCs/>
                  <w:color w:val="204A87"/>
                  <w:lang w:val="en-US"/>
                  <w:rPrChange w:id="2677"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678" w:author="Borja Gonzalez" w:date="2017-09-28T18:57:00Z"/>
                <w:lang w:val="en-US"/>
                <w:rPrChange w:id="2679" w:author="Rodrigo García" w:date="2017-09-29T10:05:00Z">
                  <w:rPr>
                    <w:ins w:id="2680" w:author="Borja Gonzalez" w:date="2017-09-28T18:57:00Z"/>
                  </w:rPr>
                </w:rPrChange>
              </w:rPr>
            </w:pPr>
          </w:p>
        </w:tc>
      </w:tr>
    </w:tbl>
    <w:p w14:paraId="0F6210F1" w14:textId="46C8C5A0" w:rsidR="00337DCF" w:rsidRPr="0079203F" w:rsidRDefault="00337DCF" w:rsidP="00F137C1">
      <w:pPr>
        <w:rPr>
          <w:lang w:val="en-US"/>
          <w:rPrChange w:id="2681" w:author="Rodrigo García" w:date="2017-09-29T10:05:00Z">
            <w:rPr/>
          </w:rPrChange>
        </w:rPr>
      </w:pPr>
      <w:del w:id="2682"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2683"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w:t>
      </w:r>
      <w:proofErr w:type="gramStart"/>
      <w:r>
        <w:t>Validar(</w:t>
      </w:r>
      <w:proofErr w:type="gramEnd"/>
      <w:r>
        <w:t>)”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w:t>
      </w:r>
      <w:proofErr w:type="gramStart"/>
      <w:r w:rsidR="00DC0CEF">
        <w:t>paciente(</w:t>
      </w:r>
      <w:proofErr w:type="gramEnd"/>
      <w:r w:rsidR="00DC0CEF">
        <w:t>)” a la que se le pasarán los datos requeridos.</w:t>
      </w:r>
    </w:p>
    <w:p w14:paraId="403093FE" w14:textId="2F63FBF3" w:rsidR="00337DCF" w:rsidRDefault="00337DCF" w:rsidP="00F137C1"/>
    <w:p w14:paraId="1ECFF641" w14:textId="77777777" w:rsidR="0055352B" w:rsidRDefault="00DC0CEF" w:rsidP="00F137C1">
      <w:pPr>
        <w:rPr>
          <w:ins w:id="2684" w:author="Borja Gonzalez" w:date="2017-09-28T18:57:00Z"/>
        </w:rPr>
      </w:pPr>
      <w:del w:id="2685"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2686" w:author="Borja Gonzalez" w:date="2017-09-28T18:57:00Z"/>
        </w:trPr>
        <w:tc>
          <w:tcPr>
            <w:tcW w:w="8856" w:type="dxa"/>
          </w:tcPr>
          <w:p w14:paraId="38F6C61F" w14:textId="77777777" w:rsidR="0055352B" w:rsidRPr="0079203F" w:rsidRDefault="0055352B">
            <w:pPr>
              <w:rPr>
                <w:ins w:id="2687" w:author="Borja Gonzalez" w:date="2017-09-28T18:57:00Z"/>
                <w:lang w:val="es-ES"/>
                <w:rPrChange w:id="2688" w:author="Rodrigo García" w:date="2017-09-29T10:05:00Z">
                  <w:rPr>
                    <w:ins w:id="2689" w:author="Borja Gonzalez" w:date="2017-09-28T18:57:00Z"/>
                    <w:rFonts w:ascii="Monaco" w:eastAsiaTheme="majorEastAsia" w:hAnsi="Monaco" w:cs="Monaco"/>
                    <w:color w:val="243F60" w:themeColor="accent1" w:themeShade="7F"/>
                    <w:sz w:val="32"/>
                    <w:szCs w:val="32"/>
                    <w:lang w:val="en-US"/>
                  </w:rPr>
                </w:rPrChange>
              </w:rPr>
              <w:pPrChange w:id="2690" w:author="GONZALEZ DIAZ, BORJA" w:date="2017-09-29T19:28:00Z">
                <w:pPr>
                  <w:keepNext/>
                  <w:keepLines/>
                  <w:widowControl w:val="0"/>
                  <w:autoSpaceDE w:val="0"/>
                  <w:autoSpaceDN w:val="0"/>
                  <w:adjustRightInd w:val="0"/>
                  <w:spacing w:before="200"/>
                  <w:outlineLvl w:val="4"/>
                </w:pPr>
              </w:pPrChange>
            </w:pPr>
            <w:ins w:id="2691" w:author="Borja Gonzalez" w:date="2017-09-28T18:57:00Z">
              <w:r w:rsidRPr="0079203F">
                <w:rPr>
                  <w:b/>
                  <w:bCs/>
                  <w:color w:val="204A87"/>
                  <w:lang w:val="es-ES"/>
                  <w:rPrChange w:id="2692" w:author="Rodrigo García" w:date="2017-09-29T10:05:00Z">
                    <w:rPr>
                      <w:rFonts w:ascii="Monaco" w:hAnsi="Monaco" w:cs="Monaco"/>
                      <w:b/>
                      <w:bCs/>
                      <w:color w:val="204A87"/>
                      <w:sz w:val="32"/>
                      <w:szCs w:val="32"/>
                      <w:lang w:val="en-US"/>
                    </w:rPr>
                  </w:rPrChange>
                </w:rPr>
                <w:t>function</w:t>
              </w:r>
              <w:r w:rsidRPr="0079203F">
                <w:rPr>
                  <w:lang w:val="es-ES"/>
                  <w:rPrChange w:id="2693" w:author="Rodrigo García" w:date="2017-09-29T10:05:00Z">
                    <w:rPr>
                      <w:rFonts w:ascii="Monaco" w:hAnsi="Monaco" w:cs="Monaco"/>
                      <w:sz w:val="32"/>
                      <w:szCs w:val="32"/>
                      <w:lang w:val="en-US"/>
                    </w:rPr>
                  </w:rPrChange>
                </w:rPr>
                <w:t xml:space="preserve"> save_</w:t>
              </w:r>
              <w:proofErr w:type="gramStart"/>
              <w:r w:rsidRPr="0079203F">
                <w:rPr>
                  <w:lang w:val="es-ES"/>
                  <w:rPrChange w:id="2694" w:author="Rodrigo García" w:date="2017-09-29T10:05:00Z">
                    <w:rPr>
                      <w:rFonts w:ascii="Monaco" w:hAnsi="Monaco" w:cs="Monaco"/>
                      <w:sz w:val="32"/>
                      <w:szCs w:val="32"/>
                      <w:lang w:val="en-US"/>
                    </w:rPr>
                  </w:rPrChange>
                </w:rPr>
                <w:t>paciente</w:t>
              </w:r>
              <w:r w:rsidRPr="0079203F">
                <w:rPr>
                  <w:b/>
                  <w:bCs/>
                  <w:lang w:val="es-ES"/>
                  <w:rPrChange w:id="2695" w:author="Rodrigo García" w:date="2017-09-29T10:05:00Z">
                    <w:rPr>
                      <w:rFonts w:ascii="Monaco" w:hAnsi="Monaco" w:cs="Monaco"/>
                      <w:b/>
                      <w:bCs/>
                      <w:color w:val="000000"/>
                      <w:sz w:val="32"/>
                      <w:szCs w:val="32"/>
                      <w:lang w:val="en-US"/>
                    </w:rPr>
                  </w:rPrChange>
                </w:rPr>
                <w:t>(</w:t>
              </w:r>
              <w:proofErr w:type="gramEnd"/>
              <w:r w:rsidRPr="0079203F">
                <w:rPr>
                  <w:lang w:val="es-ES"/>
                  <w:rPrChange w:id="2696" w:author="Rodrigo García" w:date="2017-09-29T10:05:00Z">
                    <w:rPr>
                      <w:rFonts w:ascii="Monaco" w:hAnsi="Monaco" w:cs="Monaco"/>
                      <w:color w:val="000000"/>
                      <w:sz w:val="32"/>
                      <w:szCs w:val="32"/>
                      <w:lang w:val="en-US"/>
                    </w:rPr>
                  </w:rPrChange>
                </w:rPr>
                <w:t>nombre</w:t>
              </w:r>
              <w:r w:rsidRPr="0079203F">
                <w:rPr>
                  <w:b/>
                  <w:bCs/>
                  <w:lang w:val="es-ES"/>
                  <w:rPrChange w:id="2697" w:author="Rodrigo García" w:date="2017-09-29T10:05:00Z">
                    <w:rPr>
                      <w:rFonts w:ascii="Monaco" w:hAnsi="Monaco" w:cs="Monaco"/>
                      <w:b/>
                      <w:bCs/>
                      <w:color w:val="000000"/>
                      <w:sz w:val="32"/>
                      <w:szCs w:val="32"/>
                      <w:lang w:val="en-US"/>
                    </w:rPr>
                  </w:rPrChange>
                </w:rPr>
                <w:t>,</w:t>
              </w:r>
              <w:r w:rsidRPr="0079203F">
                <w:rPr>
                  <w:lang w:val="es-ES"/>
                  <w:rPrChange w:id="2698" w:author="Rodrigo García" w:date="2017-09-29T10:05:00Z">
                    <w:rPr>
                      <w:rFonts w:ascii="Monaco" w:hAnsi="Monaco" w:cs="Monaco"/>
                      <w:sz w:val="32"/>
                      <w:szCs w:val="32"/>
                      <w:lang w:val="en-US"/>
                    </w:rPr>
                  </w:rPrChange>
                </w:rPr>
                <w:t xml:space="preserve"> apellido</w:t>
              </w:r>
              <w:r w:rsidRPr="0079203F">
                <w:rPr>
                  <w:b/>
                  <w:bCs/>
                  <w:lang w:val="es-ES"/>
                  <w:rPrChange w:id="2699" w:author="Rodrigo García" w:date="2017-09-29T10:05:00Z">
                    <w:rPr>
                      <w:rFonts w:ascii="Monaco" w:hAnsi="Monaco" w:cs="Monaco"/>
                      <w:b/>
                      <w:bCs/>
                      <w:color w:val="000000"/>
                      <w:sz w:val="32"/>
                      <w:szCs w:val="32"/>
                      <w:lang w:val="en-US"/>
                    </w:rPr>
                  </w:rPrChange>
                </w:rPr>
                <w:t>,</w:t>
              </w:r>
              <w:r w:rsidRPr="0079203F">
                <w:rPr>
                  <w:lang w:val="es-ES"/>
                  <w:rPrChange w:id="2700" w:author="Rodrigo García" w:date="2017-09-29T10:05:00Z">
                    <w:rPr>
                      <w:rFonts w:ascii="Monaco" w:hAnsi="Monaco" w:cs="Monaco"/>
                      <w:sz w:val="32"/>
                      <w:szCs w:val="32"/>
                      <w:lang w:val="en-US"/>
                    </w:rPr>
                  </w:rPrChange>
                </w:rPr>
                <w:t xml:space="preserve"> sexo</w:t>
              </w:r>
              <w:r w:rsidRPr="0079203F">
                <w:rPr>
                  <w:b/>
                  <w:bCs/>
                  <w:lang w:val="es-ES"/>
                  <w:rPrChange w:id="2701"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2702" w:author="Borja Gonzalez" w:date="2017-09-28T18:57:00Z"/>
                <w:lang w:val="en-US"/>
                <w:rPrChange w:id="2703" w:author="Borja Gonzalez" w:date="2017-09-28T18:58:00Z">
                  <w:rPr>
                    <w:ins w:id="2704" w:author="Borja Gonzalez" w:date="2017-09-28T18:57:00Z"/>
                    <w:rFonts w:ascii="Monaco" w:eastAsiaTheme="majorEastAsia" w:hAnsi="Monaco" w:cs="Monaco"/>
                    <w:color w:val="243F60" w:themeColor="accent1" w:themeShade="7F"/>
                    <w:sz w:val="32"/>
                    <w:szCs w:val="32"/>
                    <w:lang w:val="en-US"/>
                  </w:rPr>
                </w:rPrChange>
              </w:rPr>
              <w:pPrChange w:id="2705" w:author="GONZALEZ DIAZ, BORJA" w:date="2017-09-29T19:28:00Z">
                <w:pPr>
                  <w:keepNext/>
                  <w:keepLines/>
                  <w:widowControl w:val="0"/>
                  <w:autoSpaceDE w:val="0"/>
                  <w:autoSpaceDN w:val="0"/>
                  <w:adjustRightInd w:val="0"/>
                  <w:spacing w:before="200"/>
                  <w:outlineLvl w:val="4"/>
                </w:pPr>
              </w:pPrChange>
            </w:pPr>
            <w:ins w:id="2706" w:author="Borja Gonzalez" w:date="2017-09-28T18:57:00Z">
              <w:r w:rsidRPr="0079203F">
                <w:rPr>
                  <w:lang w:val="es-ES"/>
                  <w:rPrChange w:id="2707" w:author="Rodrigo García" w:date="2017-09-29T10:05:00Z">
                    <w:rPr>
                      <w:rFonts w:ascii="Monaco" w:hAnsi="Monaco" w:cs="Monaco"/>
                      <w:sz w:val="32"/>
                      <w:szCs w:val="32"/>
                      <w:lang w:val="en-US"/>
                    </w:rPr>
                  </w:rPrChange>
                </w:rPr>
                <w:tab/>
              </w:r>
              <w:r w:rsidRPr="0055352B">
                <w:rPr>
                  <w:b/>
                  <w:bCs/>
                  <w:color w:val="204A87"/>
                  <w:lang w:val="en-US"/>
                  <w:rPrChange w:id="2708" w:author="Borja Gonzalez" w:date="2017-09-28T18:58:00Z">
                    <w:rPr>
                      <w:rFonts w:ascii="Monaco" w:hAnsi="Monaco" w:cs="Monaco"/>
                      <w:b/>
                      <w:bCs/>
                      <w:color w:val="204A87"/>
                      <w:sz w:val="32"/>
                      <w:szCs w:val="32"/>
                      <w:lang w:val="en-US"/>
                    </w:rPr>
                  </w:rPrChange>
                </w:rPr>
                <w:t>var</w:t>
              </w:r>
              <w:r w:rsidRPr="0055352B">
                <w:rPr>
                  <w:lang w:val="en-US"/>
                  <w:rPrChange w:id="2709" w:author="Borja Gonzalez" w:date="2017-09-28T18:58:00Z">
                    <w:rPr>
                      <w:rFonts w:ascii="Monaco" w:hAnsi="Monaco" w:cs="Monaco"/>
                      <w:sz w:val="32"/>
                      <w:szCs w:val="32"/>
                      <w:lang w:val="en-US"/>
                    </w:rPr>
                  </w:rPrChange>
                </w:rPr>
                <w:t xml:space="preserve"> socket </w:t>
              </w:r>
              <w:r w:rsidRPr="0055352B">
                <w:rPr>
                  <w:b/>
                  <w:bCs/>
                  <w:color w:val="CE5C00"/>
                  <w:lang w:val="en-US"/>
                  <w:rPrChange w:id="2710" w:author="Borja Gonzalez" w:date="2017-09-28T18:58:00Z">
                    <w:rPr>
                      <w:rFonts w:ascii="Monaco" w:hAnsi="Monaco" w:cs="Monaco"/>
                      <w:b/>
                      <w:bCs/>
                      <w:color w:val="CE5C00"/>
                      <w:sz w:val="32"/>
                      <w:szCs w:val="32"/>
                      <w:lang w:val="en-US"/>
                    </w:rPr>
                  </w:rPrChange>
                </w:rPr>
                <w:t>=</w:t>
              </w:r>
              <w:r w:rsidRPr="0055352B">
                <w:rPr>
                  <w:lang w:val="en-US"/>
                  <w:rPrChange w:id="2711" w:author="Borja Gonzalez" w:date="2017-09-28T18:58:00Z">
                    <w:rPr>
                      <w:rFonts w:ascii="Monaco" w:hAnsi="Monaco" w:cs="Monaco"/>
                      <w:sz w:val="32"/>
                      <w:szCs w:val="32"/>
                      <w:lang w:val="en-US"/>
                    </w:rPr>
                  </w:rPrChange>
                </w:rPr>
                <w:t xml:space="preserve"> </w:t>
              </w:r>
              <w:proofErr w:type="gramStart"/>
              <w:r w:rsidRPr="0055352B">
                <w:rPr>
                  <w:lang w:val="en-US"/>
                  <w:rPrChange w:id="2712" w:author="Borja Gonzalez" w:date="2017-09-28T18:58:00Z">
                    <w:rPr>
                      <w:rFonts w:ascii="Monaco" w:hAnsi="Monaco" w:cs="Monaco"/>
                      <w:sz w:val="32"/>
                      <w:szCs w:val="32"/>
                      <w:lang w:val="en-US"/>
                    </w:rPr>
                  </w:rPrChange>
                </w:rPr>
                <w:t>io</w:t>
              </w:r>
              <w:r w:rsidRPr="0055352B">
                <w:rPr>
                  <w:b/>
                  <w:bCs/>
                  <w:lang w:val="en-US"/>
                  <w:rPrChange w:id="2713" w:author="Borja Gonzalez" w:date="2017-09-28T18:58:00Z">
                    <w:rPr>
                      <w:rFonts w:ascii="Monaco" w:hAnsi="Monaco" w:cs="Monaco"/>
                      <w:b/>
                      <w:bCs/>
                      <w:color w:val="000000"/>
                      <w:sz w:val="32"/>
                      <w:szCs w:val="32"/>
                      <w:lang w:val="en-US"/>
                    </w:rPr>
                  </w:rPrChange>
                </w:rPr>
                <w:t>.</w:t>
              </w:r>
              <w:r w:rsidRPr="0055352B">
                <w:rPr>
                  <w:lang w:val="en-US"/>
                  <w:rPrChange w:id="2714" w:author="Borja Gonzalez" w:date="2017-09-28T18:58:00Z">
                    <w:rPr>
                      <w:rFonts w:ascii="Monaco" w:hAnsi="Monaco" w:cs="Monaco"/>
                      <w:color w:val="000000"/>
                      <w:sz w:val="32"/>
                      <w:szCs w:val="32"/>
                      <w:lang w:val="en-US"/>
                    </w:rPr>
                  </w:rPrChange>
                </w:rPr>
                <w:t>connect</w:t>
              </w:r>
              <w:proofErr w:type="gramEnd"/>
              <w:r w:rsidRPr="0055352B">
                <w:rPr>
                  <w:b/>
                  <w:bCs/>
                  <w:lang w:val="en-US"/>
                  <w:rPrChange w:id="2715" w:author="Borja Gonzalez" w:date="2017-09-28T18:58:00Z">
                    <w:rPr>
                      <w:rFonts w:ascii="Monaco" w:hAnsi="Monaco" w:cs="Monaco"/>
                      <w:b/>
                      <w:bCs/>
                      <w:color w:val="000000"/>
                      <w:sz w:val="32"/>
                      <w:szCs w:val="32"/>
                      <w:lang w:val="en-US"/>
                    </w:rPr>
                  </w:rPrChange>
                </w:rPr>
                <w:t>(</w:t>
              </w:r>
              <w:r w:rsidRPr="0055352B">
                <w:rPr>
                  <w:color w:val="4E9A06"/>
                  <w:lang w:val="en-US"/>
                  <w:rPrChange w:id="2716" w:author="Borja Gonzalez" w:date="2017-09-28T18:58:00Z">
                    <w:rPr>
                      <w:rFonts w:ascii="Monaco" w:hAnsi="Monaco" w:cs="Monaco"/>
                      <w:color w:val="4E9A06"/>
                      <w:sz w:val="32"/>
                      <w:szCs w:val="32"/>
                      <w:lang w:val="en-US"/>
                    </w:rPr>
                  </w:rPrChange>
                </w:rPr>
                <w:t>"http://172.20.10.5:8124"</w:t>
              </w:r>
              <w:r w:rsidRPr="0055352B">
                <w:rPr>
                  <w:b/>
                  <w:bCs/>
                  <w:lang w:val="en-US"/>
                  <w:rPrChange w:id="2717" w:author="Borja Gonzalez" w:date="2017-09-28T18:58:00Z">
                    <w:rPr>
                      <w:rFonts w:ascii="Monaco" w:hAnsi="Monaco" w:cs="Monaco"/>
                      <w:b/>
                      <w:bCs/>
                      <w:color w:val="000000"/>
                      <w:sz w:val="32"/>
                      <w:szCs w:val="32"/>
                      <w:lang w:val="en-US"/>
                    </w:rPr>
                  </w:rPrChange>
                </w:rPr>
                <w:t>);</w:t>
              </w:r>
              <w:r w:rsidRPr="0055352B">
                <w:rPr>
                  <w:lang w:val="en-US"/>
                  <w:rPrChange w:id="2718"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2719" w:author="Borja Gonzalez" w:date="2017-09-28T18:57:00Z"/>
                <w:lang w:val="es-ES"/>
                <w:rPrChange w:id="2720" w:author="Rodrigo García" w:date="2017-09-29T10:05:00Z">
                  <w:rPr>
                    <w:ins w:id="2721" w:author="Borja Gonzalez" w:date="2017-09-28T18:57:00Z"/>
                    <w:rFonts w:ascii="Monaco" w:eastAsiaTheme="majorEastAsia" w:hAnsi="Monaco" w:cs="Monaco"/>
                    <w:color w:val="243F60" w:themeColor="accent1" w:themeShade="7F"/>
                    <w:sz w:val="32"/>
                    <w:szCs w:val="32"/>
                    <w:lang w:val="en-US"/>
                  </w:rPr>
                </w:rPrChange>
              </w:rPr>
              <w:pPrChange w:id="2722" w:author="GONZALEZ DIAZ, BORJA" w:date="2017-09-29T19:28:00Z">
                <w:pPr>
                  <w:keepNext/>
                  <w:keepLines/>
                  <w:widowControl w:val="0"/>
                  <w:autoSpaceDE w:val="0"/>
                  <w:autoSpaceDN w:val="0"/>
                  <w:adjustRightInd w:val="0"/>
                  <w:spacing w:before="200"/>
                  <w:outlineLvl w:val="4"/>
                </w:pPr>
              </w:pPrChange>
            </w:pPr>
            <w:ins w:id="2723" w:author="Borja Gonzalez" w:date="2017-09-28T18:57:00Z">
              <w:r w:rsidRPr="0055352B">
                <w:rPr>
                  <w:lang w:val="en-US"/>
                  <w:rPrChange w:id="2724" w:author="Borja Gonzalez" w:date="2017-09-28T18:58:00Z">
                    <w:rPr>
                      <w:rFonts w:ascii="Monaco" w:hAnsi="Monaco" w:cs="Monaco"/>
                      <w:sz w:val="32"/>
                      <w:szCs w:val="32"/>
                      <w:lang w:val="en-US"/>
                    </w:rPr>
                  </w:rPrChange>
                </w:rPr>
                <w:t xml:space="preserve">    </w:t>
              </w:r>
              <w:proofErr w:type="gramStart"/>
              <w:r w:rsidRPr="0079203F">
                <w:rPr>
                  <w:lang w:val="es-ES"/>
                  <w:rPrChange w:id="2725" w:author="Rodrigo García" w:date="2017-09-29T10:05:00Z">
                    <w:rPr>
                      <w:rFonts w:ascii="Monaco" w:hAnsi="Monaco" w:cs="Monaco"/>
                      <w:color w:val="000000"/>
                      <w:sz w:val="32"/>
                      <w:szCs w:val="32"/>
                      <w:lang w:val="en-US"/>
                    </w:rPr>
                  </w:rPrChange>
                </w:rPr>
                <w:t>console</w:t>
              </w:r>
              <w:r w:rsidRPr="0079203F">
                <w:rPr>
                  <w:b/>
                  <w:bCs/>
                  <w:lang w:val="es-ES"/>
                  <w:rPrChange w:id="2726" w:author="Rodrigo García" w:date="2017-09-29T10:05:00Z">
                    <w:rPr>
                      <w:rFonts w:ascii="Monaco" w:hAnsi="Monaco" w:cs="Monaco"/>
                      <w:b/>
                      <w:bCs/>
                      <w:color w:val="000000"/>
                      <w:sz w:val="32"/>
                      <w:szCs w:val="32"/>
                      <w:lang w:val="en-US"/>
                    </w:rPr>
                  </w:rPrChange>
                </w:rPr>
                <w:t>.</w:t>
              </w:r>
              <w:r w:rsidRPr="0079203F">
                <w:rPr>
                  <w:lang w:val="es-ES"/>
                  <w:rPrChange w:id="2727" w:author="Rodrigo García" w:date="2017-09-29T10:05:00Z">
                    <w:rPr>
                      <w:rFonts w:ascii="Monaco" w:hAnsi="Monaco" w:cs="Monaco"/>
                      <w:color w:val="000000"/>
                      <w:sz w:val="32"/>
                      <w:szCs w:val="32"/>
                      <w:lang w:val="en-US"/>
                    </w:rPr>
                  </w:rPrChange>
                </w:rPr>
                <w:t>log</w:t>
              </w:r>
              <w:r w:rsidRPr="0079203F">
                <w:rPr>
                  <w:b/>
                  <w:bCs/>
                  <w:lang w:val="es-ES"/>
                  <w:rPrChange w:id="2728"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729"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2730" w:author="Rodrigo García" w:date="2017-09-29T10:05:00Z">
                    <w:rPr>
                      <w:rFonts w:ascii="Monaco" w:hAnsi="Monaco" w:cs="Monaco"/>
                      <w:b/>
                      <w:bCs/>
                      <w:color w:val="000000"/>
                      <w:sz w:val="32"/>
                      <w:szCs w:val="32"/>
                      <w:lang w:val="en-US"/>
                    </w:rPr>
                  </w:rPrChange>
                </w:rPr>
                <w:t>);</w:t>
              </w:r>
              <w:r w:rsidRPr="0079203F">
                <w:rPr>
                  <w:lang w:val="es-ES"/>
                  <w:rPrChange w:id="2731"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2732" w:author="Borja Gonzalez" w:date="2017-09-28T18:57:00Z"/>
                <w:lang w:val="en-US"/>
                <w:rPrChange w:id="2733" w:author="Borja Gonzalez" w:date="2017-09-28T18:58:00Z">
                  <w:rPr>
                    <w:ins w:id="2734" w:author="Borja Gonzalez" w:date="2017-09-28T18:57:00Z"/>
                    <w:rFonts w:ascii="Monaco" w:eastAsiaTheme="majorEastAsia" w:hAnsi="Monaco" w:cs="Monaco"/>
                    <w:color w:val="243F60" w:themeColor="accent1" w:themeShade="7F"/>
                    <w:sz w:val="32"/>
                    <w:szCs w:val="32"/>
                    <w:lang w:val="en-US"/>
                  </w:rPr>
                </w:rPrChange>
              </w:rPr>
              <w:pPrChange w:id="2735" w:author="GONZALEZ DIAZ, BORJA" w:date="2017-09-29T19:28:00Z">
                <w:pPr>
                  <w:keepNext/>
                  <w:keepLines/>
                  <w:widowControl w:val="0"/>
                  <w:autoSpaceDE w:val="0"/>
                  <w:autoSpaceDN w:val="0"/>
                  <w:adjustRightInd w:val="0"/>
                  <w:spacing w:before="200"/>
                  <w:outlineLvl w:val="4"/>
                </w:pPr>
              </w:pPrChange>
            </w:pPr>
            <w:ins w:id="2736" w:author="Borja Gonzalez" w:date="2017-09-28T18:57:00Z">
              <w:r w:rsidRPr="0079203F">
                <w:rPr>
                  <w:lang w:val="es-ES"/>
                  <w:rPrChange w:id="2737" w:author="Rodrigo García" w:date="2017-09-29T10:05:00Z">
                    <w:rPr>
                      <w:rFonts w:ascii="Monaco" w:hAnsi="Monaco" w:cs="Monaco"/>
                      <w:sz w:val="32"/>
                      <w:szCs w:val="32"/>
                      <w:lang w:val="en-US"/>
                    </w:rPr>
                  </w:rPrChange>
                </w:rPr>
                <w:t xml:space="preserve">    </w:t>
              </w:r>
              <w:proofErr w:type="gramStart"/>
              <w:r w:rsidRPr="0055352B">
                <w:rPr>
                  <w:lang w:val="en-US"/>
                  <w:rPrChange w:id="2738" w:author="Borja Gonzalez" w:date="2017-09-28T18:58:00Z">
                    <w:rPr>
                      <w:rFonts w:ascii="Monaco" w:hAnsi="Monaco" w:cs="Monaco"/>
                      <w:color w:val="000000"/>
                      <w:sz w:val="32"/>
                      <w:szCs w:val="32"/>
                      <w:lang w:val="en-US"/>
                    </w:rPr>
                  </w:rPrChange>
                </w:rPr>
                <w:t>socket</w:t>
              </w:r>
              <w:r w:rsidRPr="0055352B">
                <w:rPr>
                  <w:b/>
                  <w:bCs/>
                  <w:lang w:val="en-US"/>
                  <w:rPrChange w:id="2739" w:author="Borja Gonzalez" w:date="2017-09-28T18:58:00Z">
                    <w:rPr>
                      <w:rFonts w:ascii="Monaco" w:hAnsi="Monaco" w:cs="Monaco"/>
                      <w:b/>
                      <w:bCs/>
                      <w:color w:val="000000"/>
                      <w:sz w:val="32"/>
                      <w:szCs w:val="32"/>
                      <w:lang w:val="en-US"/>
                    </w:rPr>
                  </w:rPrChange>
                </w:rPr>
                <w:t>.</w:t>
              </w:r>
              <w:r w:rsidRPr="0055352B">
                <w:rPr>
                  <w:lang w:val="en-US"/>
                  <w:rPrChange w:id="2740" w:author="Borja Gonzalez" w:date="2017-09-28T18:58:00Z">
                    <w:rPr>
                      <w:rFonts w:ascii="Monaco" w:hAnsi="Monaco" w:cs="Monaco"/>
                      <w:color w:val="000000"/>
                      <w:sz w:val="32"/>
                      <w:szCs w:val="32"/>
                      <w:lang w:val="en-US"/>
                    </w:rPr>
                  </w:rPrChange>
                </w:rPr>
                <w:t>on</w:t>
              </w:r>
              <w:proofErr w:type="gramEnd"/>
              <w:r w:rsidRPr="0055352B">
                <w:rPr>
                  <w:b/>
                  <w:bCs/>
                  <w:lang w:val="en-US"/>
                  <w:rPrChange w:id="2741" w:author="Borja Gonzalez" w:date="2017-09-28T18:58:00Z">
                    <w:rPr>
                      <w:rFonts w:ascii="Monaco" w:hAnsi="Monaco" w:cs="Monaco"/>
                      <w:b/>
                      <w:bCs/>
                      <w:color w:val="000000"/>
                      <w:sz w:val="32"/>
                      <w:szCs w:val="32"/>
                      <w:lang w:val="en-US"/>
                    </w:rPr>
                  </w:rPrChange>
                </w:rPr>
                <w:t>(</w:t>
              </w:r>
              <w:r w:rsidRPr="0055352B">
                <w:rPr>
                  <w:color w:val="4E9A06"/>
                  <w:lang w:val="en-US"/>
                  <w:rPrChange w:id="2742" w:author="Borja Gonzalez" w:date="2017-09-28T18:58:00Z">
                    <w:rPr>
                      <w:rFonts w:ascii="Monaco" w:hAnsi="Monaco" w:cs="Monaco"/>
                      <w:color w:val="4E9A06"/>
                      <w:sz w:val="32"/>
                      <w:szCs w:val="32"/>
                      <w:lang w:val="en-US"/>
                    </w:rPr>
                  </w:rPrChange>
                </w:rPr>
                <w:t>"message"</w:t>
              </w:r>
              <w:r w:rsidRPr="0055352B">
                <w:rPr>
                  <w:b/>
                  <w:bCs/>
                  <w:lang w:val="en-US"/>
                  <w:rPrChange w:id="2743" w:author="Borja Gonzalez" w:date="2017-09-28T18:58:00Z">
                    <w:rPr>
                      <w:rFonts w:ascii="Monaco" w:hAnsi="Monaco" w:cs="Monaco"/>
                      <w:b/>
                      <w:bCs/>
                      <w:color w:val="000000"/>
                      <w:sz w:val="32"/>
                      <w:szCs w:val="32"/>
                      <w:lang w:val="en-US"/>
                    </w:rPr>
                  </w:rPrChange>
                </w:rPr>
                <w:t>,</w:t>
              </w:r>
              <w:r w:rsidRPr="0055352B">
                <w:rPr>
                  <w:b/>
                  <w:bCs/>
                  <w:color w:val="204A87"/>
                  <w:lang w:val="en-US"/>
                  <w:rPrChange w:id="2744" w:author="Borja Gonzalez" w:date="2017-09-28T18:58:00Z">
                    <w:rPr>
                      <w:rFonts w:ascii="Monaco" w:hAnsi="Monaco" w:cs="Monaco"/>
                      <w:b/>
                      <w:bCs/>
                      <w:color w:val="204A87"/>
                      <w:sz w:val="32"/>
                      <w:szCs w:val="32"/>
                      <w:lang w:val="en-US"/>
                    </w:rPr>
                  </w:rPrChange>
                </w:rPr>
                <w:t>function</w:t>
              </w:r>
              <w:r w:rsidRPr="0055352B">
                <w:rPr>
                  <w:b/>
                  <w:bCs/>
                  <w:lang w:val="en-US"/>
                  <w:rPrChange w:id="2745" w:author="Borja Gonzalez" w:date="2017-09-28T18:58:00Z">
                    <w:rPr>
                      <w:rFonts w:ascii="Monaco" w:hAnsi="Monaco" w:cs="Monaco"/>
                      <w:b/>
                      <w:bCs/>
                      <w:color w:val="000000"/>
                      <w:sz w:val="32"/>
                      <w:szCs w:val="32"/>
                      <w:lang w:val="en-US"/>
                    </w:rPr>
                  </w:rPrChange>
                </w:rPr>
                <w:t>(</w:t>
              </w:r>
              <w:r w:rsidRPr="0055352B">
                <w:rPr>
                  <w:lang w:val="en-US"/>
                  <w:rPrChange w:id="2746" w:author="Borja Gonzalez" w:date="2017-09-28T18:58:00Z">
                    <w:rPr>
                      <w:rFonts w:ascii="Monaco" w:hAnsi="Monaco" w:cs="Monaco"/>
                      <w:color w:val="000000"/>
                      <w:sz w:val="32"/>
                      <w:szCs w:val="32"/>
                      <w:lang w:val="en-US"/>
                    </w:rPr>
                  </w:rPrChange>
                </w:rPr>
                <w:t>message</w:t>
              </w:r>
              <w:r w:rsidRPr="0055352B">
                <w:rPr>
                  <w:b/>
                  <w:bCs/>
                  <w:lang w:val="en-US"/>
                  <w:rPrChange w:id="2747" w:author="Borja Gonzalez" w:date="2017-09-28T18:58:00Z">
                    <w:rPr>
                      <w:rFonts w:ascii="Monaco" w:hAnsi="Monaco" w:cs="Monaco"/>
                      <w:b/>
                      <w:bCs/>
                      <w:color w:val="000000"/>
                      <w:sz w:val="32"/>
                      <w:szCs w:val="32"/>
                      <w:lang w:val="en-US"/>
                    </w:rPr>
                  </w:rPrChange>
                </w:rPr>
                <w:t>){</w:t>
              </w:r>
              <w:r w:rsidRPr="0055352B">
                <w:rPr>
                  <w:lang w:val="en-US"/>
                  <w:rPrChange w:id="2748"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2749" w:author="Borja Gonzalez" w:date="2017-09-28T18:57:00Z"/>
                <w:lang w:val="es-ES"/>
                <w:rPrChange w:id="2750" w:author="Rodrigo García" w:date="2017-09-29T10:05:00Z">
                  <w:rPr>
                    <w:ins w:id="2751" w:author="Borja Gonzalez" w:date="2017-09-28T18:57:00Z"/>
                    <w:rFonts w:ascii="Monaco" w:eastAsiaTheme="majorEastAsia" w:hAnsi="Monaco" w:cs="Monaco"/>
                    <w:color w:val="243F60" w:themeColor="accent1" w:themeShade="7F"/>
                    <w:sz w:val="32"/>
                    <w:szCs w:val="32"/>
                    <w:lang w:val="en-US"/>
                  </w:rPr>
                </w:rPrChange>
              </w:rPr>
              <w:pPrChange w:id="2752" w:author="GONZALEZ DIAZ, BORJA" w:date="2017-09-29T19:28:00Z">
                <w:pPr>
                  <w:keepNext/>
                  <w:keepLines/>
                  <w:widowControl w:val="0"/>
                  <w:autoSpaceDE w:val="0"/>
                  <w:autoSpaceDN w:val="0"/>
                  <w:adjustRightInd w:val="0"/>
                  <w:spacing w:before="200"/>
                  <w:outlineLvl w:val="4"/>
                </w:pPr>
              </w:pPrChange>
            </w:pPr>
            <w:ins w:id="2753" w:author="Borja Gonzalez" w:date="2017-09-28T18:57:00Z">
              <w:r w:rsidRPr="0055352B">
                <w:rPr>
                  <w:lang w:val="en-US"/>
                  <w:rPrChange w:id="2754" w:author="Borja Gonzalez" w:date="2017-09-28T18:58:00Z">
                    <w:rPr>
                      <w:rFonts w:ascii="Monaco" w:hAnsi="Monaco" w:cs="Monaco"/>
                      <w:sz w:val="32"/>
                      <w:szCs w:val="32"/>
                      <w:lang w:val="en-US"/>
                    </w:rPr>
                  </w:rPrChange>
                </w:rPr>
                <w:t xml:space="preserve">        </w:t>
              </w:r>
              <w:proofErr w:type="gramStart"/>
              <w:r w:rsidRPr="0079203F">
                <w:rPr>
                  <w:lang w:val="es-ES"/>
                  <w:rPrChange w:id="2755" w:author="Rodrigo García" w:date="2017-09-29T10:05:00Z">
                    <w:rPr>
                      <w:rFonts w:ascii="Monaco" w:hAnsi="Monaco" w:cs="Monaco"/>
                      <w:color w:val="000000"/>
                      <w:sz w:val="32"/>
                      <w:szCs w:val="32"/>
                      <w:lang w:val="en-US"/>
                    </w:rPr>
                  </w:rPrChange>
                </w:rPr>
                <w:t>console</w:t>
              </w:r>
              <w:r w:rsidRPr="0079203F">
                <w:rPr>
                  <w:b/>
                  <w:bCs/>
                  <w:lang w:val="es-ES"/>
                  <w:rPrChange w:id="2756" w:author="Rodrigo García" w:date="2017-09-29T10:05:00Z">
                    <w:rPr>
                      <w:rFonts w:ascii="Monaco" w:hAnsi="Monaco" w:cs="Monaco"/>
                      <w:b/>
                      <w:bCs/>
                      <w:color w:val="000000"/>
                      <w:sz w:val="32"/>
                      <w:szCs w:val="32"/>
                      <w:lang w:val="en-US"/>
                    </w:rPr>
                  </w:rPrChange>
                </w:rPr>
                <w:t>.</w:t>
              </w:r>
              <w:r w:rsidRPr="0079203F">
                <w:rPr>
                  <w:lang w:val="es-ES"/>
                  <w:rPrChange w:id="2757" w:author="Rodrigo García" w:date="2017-09-29T10:05:00Z">
                    <w:rPr>
                      <w:rFonts w:ascii="Monaco" w:hAnsi="Monaco" w:cs="Monaco"/>
                      <w:color w:val="000000"/>
                      <w:sz w:val="32"/>
                      <w:szCs w:val="32"/>
                      <w:lang w:val="en-US"/>
                    </w:rPr>
                  </w:rPrChange>
                </w:rPr>
                <w:t>log</w:t>
              </w:r>
              <w:r w:rsidRPr="0079203F">
                <w:rPr>
                  <w:b/>
                  <w:bCs/>
                  <w:lang w:val="es-ES"/>
                  <w:rPrChange w:id="2758"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759" w:author="Rodrigo García" w:date="2017-09-29T10:05:00Z">
                    <w:rPr>
                      <w:rFonts w:ascii="Monaco" w:hAnsi="Monaco" w:cs="Monaco"/>
                      <w:color w:val="4E9A06"/>
                      <w:sz w:val="32"/>
                      <w:szCs w:val="32"/>
                      <w:lang w:val="en-US"/>
                    </w:rPr>
                  </w:rPrChange>
                </w:rPr>
                <w:t>"El servidor ha enviado un mensaje:"</w:t>
              </w:r>
              <w:r w:rsidRPr="0079203F">
                <w:rPr>
                  <w:b/>
                  <w:bCs/>
                  <w:lang w:val="es-ES"/>
                  <w:rPrChange w:id="2760"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2761" w:author="Borja Gonzalez" w:date="2017-09-28T18:57:00Z"/>
                <w:lang w:val="en-US"/>
                <w:rPrChange w:id="2762" w:author="Borja Gonzalez" w:date="2017-09-28T18:58:00Z">
                  <w:rPr>
                    <w:ins w:id="2763" w:author="Borja Gonzalez" w:date="2017-09-28T18:57:00Z"/>
                    <w:rFonts w:ascii="Monaco" w:eastAsiaTheme="majorEastAsia" w:hAnsi="Monaco" w:cs="Monaco"/>
                    <w:color w:val="243F60" w:themeColor="accent1" w:themeShade="7F"/>
                    <w:sz w:val="32"/>
                    <w:szCs w:val="32"/>
                    <w:lang w:val="en-US"/>
                  </w:rPr>
                </w:rPrChange>
              </w:rPr>
              <w:pPrChange w:id="2764" w:author="GONZALEZ DIAZ, BORJA" w:date="2017-09-29T19:28:00Z">
                <w:pPr>
                  <w:keepNext/>
                  <w:keepLines/>
                  <w:widowControl w:val="0"/>
                  <w:autoSpaceDE w:val="0"/>
                  <w:autoSpaceDN w:val="0"/>
                  <w:adjustRightInd w:val="0"/>
                  <w:spacing w:before="200"/>
                  <w:outlineLvl w:val="4"/>
                </w:pPr>
              </w:pPrChange>
            </w:pPr>
            <w:ins w:id="2765" w:author="Borja Gonzalez" w:date="2017-09-28T18:57:00Z">
              <w:r w:rsidRPr="0079203F">
                <w:rPr>
                  <w:lang w:val="es-ES"/>
                  <w:rPrChange w:id="2766" w:author="Rodrigo García" w:date="2017-09-29T10:05:00Z">
                    <w:rPr>
                      <w:rFonts w:ascii="Monaco" w:hAnsi="Monaco" w:cs="Monaco"/>
                      <w:sz w:val="32"/>
                      <w:szCs w:val="32"/>
                      <w:lang w:val="en-US"/>
                    </w:rPr>
                  </w:rPrChange>
                </w:rPr>
                <w:t xml:space="preserve">        </w:t>
              </w:r>
              <w:r w:rsidRPr="0055352B">
                <w:rPr>
                  <w:lang w:val="en-US"/>
                  <w:rPrChange w:id="2767"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2768" w:author="Borja Gonzalez" w:date="2017-09-28T18:58:00Z">
                    <w:rPr>
                      <w:rFonts w:ascii="Monaco" w:hAnsi="Monaco" w:cs="Monaco"/>
                      <w:b/>
                      <w:bCs/>
                      <w:color w:val="CE5C00"/>
                      <w:sz w:val="32"/>
                      <w:szCs w:val="32"/>
                      <w:lang w:val="en-US"/>
                    </w:rPr>
                  </w:rPrChange>
                </w:rPr>
                <w:t>=</w:t>
              </w:r>
              <w:r w:rsidRPr="0055352B">
                <w:rPr>
                  <w:lang w:val="en-US"/>
                  <w:rPrChange w:id="2769" w:author="Borja Gonzalez" w:date="2017-09-28T18:58:00Z">
                    <w:rPr>
                      <w:rFonts w:ascii="Monaco" w:hAnsi="Monaco" w:cs="Monaco"/>
                      <w:sz w:val="32"/>
                      <w:szCs w:val="32"/>
                      <w:lang w:val="en-US"/>
                    </w:rPr>
                  </w:rPrChange>
                </w:rPr>
                <w:t xml:space="preserve"> JSON</w:t>
              </w:r>
              <w:r w:rsidRPr="0055352B">
                <w:rPr>
                  <w:b/>
                  <w:bCs/>
                  <w:lang w:val="en-US"/>
                  <w:rPrChange w:id="2770" w:author="Borja Gonzalez" w:date="2017-09-28T18:58:00Z">
                    <w:rPr>
                      <w:rFonts w:ascii="Monaco" w:hAnsi="Monaco" w:cs="Monaco"/>
                      <w:b/>
                      <w:bCs/>
                      <w:color w:val="000000"/>
                      <w:sz w:val="32"/>
                      <w:szCs w:val="32"/>
                      <w:lang w:val="en-US"/>
                    </w:rPr>
                  </w:rPrChange>
                </w:rPr>
                <w:t>.</w:t>
              </w:r>
              <w:r w:rsidRPr="0055352B">
                <w:rPr>
                  <w:lang w:val="en-US"/>
                  <w:rPrChange w:id="2771" w:author="Borja Gonzalez" w:date="2017-09-28T18:58:00Z">
                    <w:rPr>
                      <w:rFonts w:ascii="Monaco" w:hAnsi="Monaco" w:cs="Monaco"/>
                      <w:color w:val="000000"/>
                      <w:sz w:val="32"/>
                      <w:szCs w:val="32"/>
                      <w:lang w:val="en-US"/>
                    </w:rPr>
                  </w:rPrChange>
                </w:rPr>
                <w:t>parse</w:t>
              </w:r>
              <w:r w:rsidRPr="0055352B">
                <w:rPr>
                  <w:b/>
                  <w:bCs/>
                  <w:lang w:val="en-US"/>
                  <w:rPrChange w:id="2772" w:author="Borja Gonzalez" w:date="2017-09-28T18:58:00Z">
                    <w:rPr>
                      <w:rFonts w:ascii="Monaco" w:hAnsi="Monaco" w:cs="Monaco"/>
                      <w:b/>
                      <w:bCs/>
                      <w:color w:val="000000"/>
                      <w:sz w:val="32"/>
                      <w:szCs w:val="32"/>
                      <w:lang w:val="en-US"/>
                    </w:rPr>
                  </w:rPrChange>
                </w:rPr>
                <w:t>(</w:t>
              </w:r>
              <w:r w:rsidRPr="0055352B">
                <w:rPr>
                  <w:lang w:val="en-US"/>
                  <w:rPrChange w:id="2773" w:author="Borja Gonzalez" w:date="2017-09-28T18:58:00Z">
                    <w:rPr>
                      <w:rFonts w:ascii="Monaco" w:hAnsi="Monaco" w:cs="Monaco"/>
                      <w:color w:val="000000"/>
                      <w:sz w:val="32"/>
                      <w:szCs w:val="32"/>
                      <w:lang w:val="en-US"/>
                    </w:rPr>
                  </w:rPrChange>
                </w:rPr>
                <w:t>message</w:t>
              </w:r>
              <w:r w:rsidRPr="0055352B">
                <w:rPr>
                  <w:b/>
                  <w:bCs/>
                  <w:lang w:val="en-US"/>
                  <w:rPrChange w:id="2774"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2775" w:author="Borja Gonzalez" w:date="2017-09-28T18:57:00Z"/>
                <w:i/>
                <w:iCs/>
                <w:color w:val="8F5902"/>
                <w:lang w:val="en-US"/>
                <w:rPrChange w:id="2776" w:author="Borja Gonzalez" w:date="2017-09-28T18:58:00Z">
                  <w:rPr>
                    <w:ins w:id="2777" w:author="Borja Gonzalez" w:date="2017-09-28T18:57:00Z"/>
                    <w:rFonts w:ascii="Monaco" w:eastAsiaTheme="majorEastAsia" w:hAnsi="Monaco" w:cs="Monaco"/>
                    <w:i/>
                    <w:iCs/>
                    <w:color w:val="8F5902"/>
                    <w:sz w:val="32"/>
                    <w:szCs w:val="32"/>
                    <w:lang w:val="en-US"/>
                  </w:rPr>
                </w:rPrChange>
              </w:rPr>
              <w:pPrChange w:id="2778" w:author="GONZALEZ DIAZ, BORJA" w:date="2017-09-29T19:28:00Z">
                <w:pPr>
                  <w:keepNext/>
                  <w:keepLines/>
                  <w:widowControl w:val="0"/>
                  <w:autoSpaceDE w:val="0"/>
                  <w:autoSpaceDN w:val="0"/>
                  <w:adjustRightInd w:val="0"/>
                  <w:spacing w:before="200"/>
                  <w:outlineLvl w:val="4"/>
                </w:pPr>
              </w:pPrChange>
            </w:pPr>
            <w:ins w:id="2779" w:author="Borja Gonzalez" w:date="2017-09-28T18:57:00Z">
              <w:r w:rsidRPr="0055352B">
                <w:rPr>
                  <w:lang w:val="en-US"/>
                  <w:rPrChange w:id="2780" w:author="Borja Gonzalez" w:date="2017-09-28T18:58:00Z">
                    <w:rPr>
                      <w:rFonts w:ascii="Monaco" w:hAnsi="Monaco" w:cs="Monaco"/>
                      <w:sz w:val="32"/>
                      <w:szCs w:val="32"/>
                      <w:lang w:val="en-US"/>
                    </w:rPr>
                  </w:rPrChange>
                </w:rPr>
                <w:t xml:space="preserve">        </w:t>
              </w:r>
              <w:r w:rsidRPr="0055352B">
                <w:rPr>
                  <w:i/>
                  <w:iCs/>
                  <w:color w:val="8F5902"/>
                  <w:lang w:val="en-US"/>
                  <w:rPrChange w:id="2781"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2782" w:author="Borja Gonzalez" w:date="2017-09-28T18:57:00Z"/>
                <w:lang w:val="es-ES"/>
                <w:rPrChange w:id="2783" w:author="Rodrigo García" w:date="2017-09-29T10:05:00Z">
                  <w:rPr>
                    <w:ins w:id="2784" w:author="Borja Gonzalez" w:date="2017-09-28T18:57:00Z"/>
                    <w:rFonts w:ascii="Monaco" w:eastAsiaTheme="majorEastAsia" w:hAnsi="Monaco" w:cs="Monaco"/>
                    <w:color w:val="243F60" w:themeColor="accent1" w:themeShade="7F"/>
                    <w:sz w:val="32"/>
                    <w:szCs w:val="32"/>
                    <w:lang w:val="en-US"/>
                  </w:rPr>
                </w:rPrChange>
              </w:rPr>
              <w:pPrChange w:id="2785" w:author="GONZALEZ DIAZ, BORJA" w:date="2017-09-29T19:28:00Z">
                <w:pPr>
                  <w:keepNext/>
                  <w:keepLines/>
                  <w:widowControl w:val="0"/>
                  <w:autoSpaceDE w:val="0"/>
                  <w:autoSpaceDN w:val="0"/>
                  <w:adjustRightInd w:val="0"/>
                  <w:spacing w:before="200"/>
                  <w:outlineLvl w:val="4"/>
                </w:pPr>
              </w:pPrChange>
            </w:pPr>
            <w:ins w:id="2786" w:author="Borja Gonzalez" w:date="2017-09-28T18:57:00Z">
              <w:r w:rsidRPr="0055352B">
                <w:rPr>
                  <w:lang w:val="en-US"/>
                  <w:rPrChange w:id="2787" w:author="Borja Gonzalez" w:date="2017-09-28T18:58:00Z">
                    <w:rPr>
                      <w:rFonts w:ascii="Monaco" w:hAnsi="Monaco" w:cs="Monaco"/>
                      <w:sz w:val="32"/>
                      <w:szCs w:val="32"/>
                      <w:lang w:val="en-US"/>
                    </w:rPr>
                  </w:rPrChange>
                </w:rPr>
                <w:t xml:space="preserve">    </w:t>
              </w:r>
              <w:r w:rsidRPr="0079203F">
                <w:rPr>
                  <w:b/>
                  <w:bCs/>
                  <w:lang w:val="es-ES"/>
                  <w:rPrChange w:id="2788"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2789" w:author="Borja Gonzalez" w:date="2017-09-28T18:57:00Z"/>
                <w:lang w:val="es-ES"/>
                <w:rPrChange w:id="2790" w:author="Rodrigo García" w:date="2017-09-29T10:05:00Z">
                  <w:rPr>
                    <w:ins w:id="2791" w:author="Borja Gonzalez" w:date="2017-09-28T18:57:00Z"/>
                    <w:rFonts w:ascii="Monaco" w:hAnsi="Monaco" w:cs="Monaco"/>
                    <w:sz w:val="32"/>
                    <w:szCs w:val="32"/>
                    <w:lang w:val="en-US"/>
                  </w:rPr>
                </w:rPrChange>
              </w:rPr>
              <w:pPrChange w:id="2792" w:author="GONZALEZ DIAZ, BORJA" w:date="2017-09-29T19:28:00Z">
                <w:pPr>
                  <w:widowControl w:val="0"/>
                  <w:autoSpaceDE w:val="0"/>
                  <w:autoSpaceDN w:val="0"/>
                  <w:adjustRightInd w:val="0"/>
                </w:pPr>
              </w:pPrChange>
            </w:pPr>
          </w:p>
          <w:p w14:paraId="105171F5" w14:textId="77777777" w:rsidR="0055352B" w:rsidRPr="0079203F" w:rsidRDefault="0055352B">
            <w:pPr>
              <w:rPr>
                <w:ins w:id="2793" w:author="Borja Gonzalez" w:date="2017-09-28T18:57:00Z"/>
                <w:lang w:val="es-ES"/>
                <w:rPrChange w:id="2794" w:author="Rodrigo García" w:date="2017-09-29T10:05:00Z">
                  <w:rPr>
                    <w:ins w:id="2795" w:author="Borja Gonzalez" w:date="2017-09-28T18:57:00Z"/>
                    <w:rFonts w:ascii="Monaco" w:eastAsiaTheme="majorEastAsia" w:hAnsi="Monaco" w:cs="Monaco"/>
                    <w:color w:val="243F60" w:themeColor="accent1" w:themeShade="7F"/>
                    <w:sz w:val="32"/>
                    <w:szCs w:val="32"/>
                    <w:lang w:val="en-US"/>
                  </w:rPr>
                </w:rPrChange>
              </w:rPr>
              <w:pPrChange w:id="2796" w:author="GONZALEZ DIAZ, BORJA" w:date="2017-09-29T19:28:00Z">
                <w:pPr>
                  <w:keepNext/>
                  <w:keepLines/>
                  <w:widowControl w:val="0"/>
                  <w:autoSpaceDE w:val="0"/>
                  <w:autoSpaceDN w:val="0"/>
                  <w:adjustRightInd w:val="0"/>
                  <w:spacing w:before="200"/>
                  <w:outlineLvl w:val="4"/>
                </w:pPr>
              </w:pPrChange>
            </w:pPr>
            <w:ins w:id="2797" w:author="Borja Gonzalez" w:date="2017-09-28T18:57:00Z">
              <w:r w:rsidRPr="0079203F">
                <w:rPr>
                  <w:lang w:val="es-ES"/>
                  <w:rPrChange w:id="2798" w:author="Rodrigo García" w:date="2017-09-29T10:05:00Z">
                    <w:rPr>
                      <w:rFonts w:ascii="Monaco" w:hAnsi="Monaco" w:cs="Monaco"/>
                      <w:sz w:val="32"/>
                      <w:szCs w:val="32"/>
                      <w:lang w:val="en-US"/>
                    </w:rPr>
                  </w:rPrChange>
                </w:rPr>
                <w:t xml:space="preserve">     </w:t>
              </w:r>
              <w:r w:rsidRPr="0079203F">
                <w:rPr>
                  <w:b/>
                  <w:bCs/>
                  <w:color w:val="204A87"/>
                  <w:lang w:val="es-ES"/>
                  <w:rPrChange w:id="2799" w:author="Rodrigo García" w:date="2017-09-29T10:05:00Z">
                    <w:rPr>
                      <w:rFonts w:ascii="Monaco" w:hAnsi="Monaco" w:cs="Monaco"/>
                      <w:b/>
                      <w:bCs/>
                      <w:color w:val="204A87"/>
                      <w:sz w:val="32"/>
                      <w:szCs w:val="32"/>
                      <w:lang w:val="en-US"/>
                    </w:rPr>
                  </w:rPrChange>
                </w:rPr>
                <w:t>var</w:t>
              </w:r>
              <w:r w:rsidRPr="0079203F">
                <w:rPr>
                  <w:lang w:val="es-ES"/>
                  <w:rPrChange w:id="2800" w:author="Rodrigo García" w:date="2017-09-29T10:05:00Z">
                    <w:rPr>
                      <w:rFonts w:ascii="Monaco" w:hAnsi="Monaco" w:cs="Monaco"/>
                      <w:sz w:val="32"/>
                      <w:szCs w:val="32"/>
                      <w:lang w:val="en-US"/>
                    </w:rPr>
                  </w:rPrChange>
                </w:rPr>
                <w:t xml:space="preserve"> data </w:t>
              </w:r>
              <w:r w:rsidRPr="0079203F">
                <w:rPr>
                  <w:b/>
                  <w:bCs/>
                  <w:color w:val="CE5C00"/>
                  <w:lang w:val="es-ES"/>
                  <w:rPrChange w:id="2801" w:author="Rodrigo García" w:date="2017-09-29T10:05:00Z">
                    <w:rPr>
                      <w:rFonts w:ascii="Monaco" w:hAnsi="Monaco" w:cs="Monaco"/>
                      <w:b/>
                      <w:bCs/>
                      <w:color w:val="CE5C00"/>
                      <w:sz w:val="32"/>
                      <w:szCs w:val="32"/>
                      <w:lang w:val="en-US"/>
                    </w:rPr>
                  </w:rPrChange>
                </w:rPr>
                <w:t>=</w:t>
              </w:r>
              <w:r w:rsidRPr="0079203F">
                <w:rPr>
                  <w:lang w:val="es-ES"/>
                  <w:rPrChange w:id="2802" w:author="Rodrigo García" w:date="2017-09-29T10:05:00Z">
                    <w:rPr>
                      <w:rFonts w:ascii="Monaco" w:hAnsi="Monaco" w:cs="Monaco"/>
                      <w:sz w:val="32"/>
                      <w:szCs w:val="32"/>
                      <w:lang w:val="en-US"/>
                    </w:rPr>
                  </w:rPrChange>
                </w:rPr>
                <w:t xml:space="preserve"> </w:t>
              </w:r>
              <w:r w:rsidRPr="0079203F">
                <w:rPr>
                  <w:b/>
                  <w:bCs/>
                  <w:lang w:val="es-ES"/>
                  <w:rPrChange w:id="2803"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2804" w:author="Borja Gonzalez" w:date="2017-09-28T18:57:00Z"/>
                <w:lang w:val="es-ES"/>
                <w:rPrChange w:id="2805" w:author="Rodrigo García" w:date="2017-09-29T10:05:00Z">
                  <w:rPr>
                    <w:ins w:id="2806" w:author="Borja Gonzalez" w:date="2017-09-28T18:57:00Z"/>
                    <w:rFonts w:ascii="Monaco" w:eastAsiaTheme="majorEastAsia" w:hAnsi="Monaco" w:cs="Monaco"/>
                    <w:color w:val="243F60" w:themeColor="accent1" w:themeShade="7F"/>
                    <w:sz w:val="32"/>
                    <w:szCs w:val="32"/>
                    <w:lang w:val="en-US"/>
                  </w:rPr>
                </w:rPrChange>
              </w:rPr>
              <w:pPrChange w:id="2807" w:author="GONZALEZ DIAZ, BORJA" w:date="2017-09-29T19:28:00Z">
                <w:pPr>
                  <w:keepNext/>
                  <w:keepLines/>
                  <w:widowControl w:val="0"/>
                  <w:autoSpaceDE w:val="0"/>
                  <w:autoSpaceDN w:val="0"/>
                  <w:adjustRightInd w:val="0"/>
                  <w:spacing w:before="200"/>
                  <w:outlineLvl w:val="4"/>
                </w:pPr>
              </w:pPrChange>
            </w:pPr>
            <w:ins w:id="2808" w:author="Borja Gonzalez" w:date="2017-09-28T18:57:00Z">
              <w:r w:rsidRPr="0079203F">
                <w:rPr>
                  <w:lang w:val="es-ES"/>
                  <w:rPrChange w:id="2809" w:author="Rodrigo García" w:date="2017-09-29T10:05:00Z">
                    <w:rPr>
                      <w:rFonts w:ascii="Monaco" w:hAnsi="Monaco" w:cs="Monaco"/>
                      <w:sz w:val="32"/>
                      <w:szCs w:val="32"/>
                      <w:lang w:val="en-US"/>
                    </w:rPr>
                  </w:rPrChange>
                </w:rPr>
                <w:t xml:space="preserve">        </w:t>
              </w:r>
              <w:r w:rsidRPr="0079203F">
                <w:rPr>
                  <w:lang w:val="es-ES"/>
                  <w:rPrChange w:id="2810" w:author="Rodrigo García" w:date="2017-09-29T10:05:00Z">
                    <w:rPr>
                      <w:rFonts w:ascii="Monaco" w:hAnsi="Monaco" w:cs="Monaco"/>
                      <w:sz w:val="32"/>
                      <w:szCs w:val="32"/>
                      <w:lang w:val="en-US"/>
                    </w:rPr>
                  </w:rPrChange>
                </w:rPr>
                <w:tab/>
                <w:t>operacion</w:t>
              </w:r>
              <w:r w:rsidRPr="0079203F">
                <w:rPr>
                  <w:b/>
                  <w:bCs/>
                  <w:color w:val="CE5C00"/>
                  <w:lang w:val="es-ES"/>
                  <w:rPrChange w:id="2811" w:author="Rodrigo García" w:date="2017-09-29T10:05:00Z">
                    <w:rPr>
                      <w:rFonts w:ascii="Monaco" w:hAnsi="Monaco" w:cs="Monaco"/>
                      <w:b/>
                      <w:bCs/>
                      <w:color w:val="CE5C00"/>
                      <w:sz w:val="32"/>
                      <w:szCs w:val="32"/>
                      <w:lang w:val="en-US"/>
                    </w:rPr>
                  </w:rPrChange>
                </w:rPr>
                <w:t>:</w:t>
              </w:r>
              <w:r w:rsidRPr="0079203F">
                <w:rPr>
                  <w:lang w:val="es-ES"/>
                  <w:rPrChange w:id="2812" w:author="Rodrigo García" w:date="2017-09-29T10:05:00Z">
                    <w:rPr>
                      <w:rFonts w:ascii="Monaco" w:hAnsi="Monaco" w:cs="Monaco"/>
                      <w:sz w:val="32"/>
                      <w:szCs w:val="32"/>
                      <w:lang w:val="en-US"/>
                    </w:rPr>
                  </w:rPrChange>
                </w:rPr>
                <w:t xml:space="preserve"> </w:t>
              </w:r>
              <w:r w:rsidRPr="0079203F">
                <w:rPr>
                  <w:color w:val="4E9A06"/>
                  <w:lang w:val="es-ES"/>
                  <w:rPrChange w:id="2813" w:author="Rodrigo García" w:date="2017-09-29T10:05:00Z">
                    <w:rPr>
                      <w:rFonts w:ascii="Monaco" w:hAnsi="Monaco" w:cs="Monaco"/>
                      <w:color w:val="4E9A06"/>
                      <w:sz w:val="32"/>
                      <w:szCs w:val="32"/>
                      <w:lang w:val="en-US"/>
                    </w:rPr>
                  </w:rPrChange>
                </w:rPr>
                <w:t>"Añadir paciente"</w:t>
              </w:r>
              <w:r w:rsidRPr="0079203F">
                <w:rPr>
                  <w:b/>
                  <w:bCs/>
                  <w:lang w:val="es-ES"/>
                  <w:rPrChange w:id="2814" w:author="Rodrigo García" w:date="2017-09-29T10:05:00Z">
                    <w:rPr>
                      <w:rFonts w:ascii="Monaco" w:hAnsi="Monaco" w:cs="Monaco"/>
                      <w:b/>
                      <w:bCs/>
                      <w:color w:val="000000"/>
                      <w:sz w:val="32"/>
                      <w:szCs w:val="32"/>
                      <w:lang w:val="en-US"/>
                    </w:rPr>
                  </w:rPrChange>
                </w:rPr>
                <w:t>,</w:t>
              </w:r>
              <w:r w:rsidRPr="0079203F">
                <w:rPr>
                  <w:lang w:val="es-ES"/>
                  <w:rPrChange w:id="2815"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2816" w:author="Borja Gonzalez" w:date="2017-09-28T18:57:00Z"/>
                <w:lang w:val="es-ES"/>
                <w:rPrChange w:id="2817" w:author="Rodrigo García" w:date="2017-09-29T10:05:00Z">
                  <w:rPr>
                    <w:ins w:id="2818" w:author="Borja Gonzalez" w:date="2017-09-28T18:57:00Z"/>
                    <w:rFonts w:ascii="Monaco" w:eastAsiaTheme="majorEastAsia" w:hAnsi="Monaco" w:cs="Monaco"/>
                    <w:color w:val="243F60" w:themeColor="accent1" w:themeShade="7F"/>
                    <w:sz w:val="32"/>
                    <w:szCs w:val="32"/>
                    <w:lang w:val="en-US"/>
                  </w:rPr>
                </w:rPrChange>
              </w:rPr>
              <w:pPrChange w:id="2819" w:author="GONZALEZ DIAZ, BORJA" w:date="2017-09-29T19:28:00Z">
                <w:pPr>
                  <w:keepNext/>
                  <w:keepLines/>
                  <w:widowControl w:val="0"/>
                  <w:autoSpaceDE w:val="0"/>
                  <w:autoSpaceDN w:val="0"/>
                  <w:adjustRightInd w:val="0"/>
                  <w:spacing w:before="200"/>
                  <w:outlineLvl w:val="4"/>
                </w:pPr>
              </w:pPrChange>
            </w:pPr>
            <w:ins w:id="2820" w:author="Borja Gonzalez" w:date="2017-09-28T18:57:00Z">
              <w:r w:rsidRPr="0079203F">
                <w:rPr>
                  <w:lang w:val="es-ES"/>
                  <w:rPrChange w:id="2821" w:author="Rodrigo García" w:date="2017-09-29T10:05:00Z">
                    <w:rPr>
                      <w:rFonts w:ascii="Monaco" w:hAnsi="Monaco" w:cs="Monaco"/>
                      <w:sz w:val="32"/>
                      <w:szCs w:val="32"/>
                      <w:lang w:val="en-US"/>
                    </w:rPr>
                  </w:rPrChange>
                </w:rPr>
                <w:t xml:space="preserve">            n</w:t>
              </w:r>
              <w:r w:rsidRPr="0079203F">
                <w:rPr>
                  <w:b/>
                  <w:bCs/>
                  <w:color w:val="CE5C00"/>
                  <w:lang w:val="es-ES"/>
                  <w:rPrChange w:id="2822" w:author="Rodrigo García" w:date="2017-09-29T10:05:00Z">
                    <w:rPr>
                      <w:rFonts w:ascii="Monaco" w:hAnsi="Monaco" w:cs="Monaco"/>
                      <w:b/>
                      <w:bCs/>
                      <w:color w:val="CE5C00"/>
                      <w:sz w:val="32"/>
                      <w:szCs w:val="32"/>
                      <w:lang w:val="en-US"/>
                    </w:rPr>
                  </w:rPrChange>
                </w:rPr>
                <w:t>:</w:t>
              </w:r>
              <w:r w:rsidRPr="0079203F">
                <w:rPr>
                  <w:lang w:val="es-ES"/>
                  <w:rPrChange w:id="2823" w:author="Rodrigo García" w:date="2017-09-29T10:05:00Z">
                    <w:rPr>
                      <w:rFonts w:ascii="Monaco" w:hAnsi="Monaco" w:cs="Monaco"/>
                      <w:sz w:val="32"/>
                      <w:szCs w:val="32"/>
                      <w:lang w:val="en-US"/>
                    </w:rPr>
                  </w:rPrChange>
                </w:rPr>
                <w:t xml:space="preserve"> nombre</w:t>
              </w:r>
              <w:r w:rsidRPr="0079203F">
                <w:rPr>
                  <w:b/>
                  <w:bCs/>
                  <w:lang w:val="es-ES"/>
                  <w:rPrChange w:id="2824" w:author="Rodrigo García" w:date="2017-09-29T10:05:00Z">
                    <w:rPr>
                      <w:rFonts w:ascii="Monaco" w:hAnsi="Monaco" w:cs="Monaco"/>
                      <w:b/>
                      <w:bCs/>
                      <w:color w:val="000000"/>
                      <w:sz w:val="32"/>
                      <w:szCs w:val="32"/>
                      <w:lang w:val="en-US"/>
                    </w:rPr>
                  </w:rPrChange>
                </w:rPr>
                <w:t>,</w:t>
              </w:r>
              <w:r w:rsidRPr="0079203F">
                <w:rPr>
                  <w:lang w:val="es-ES"/>
                  <w:rPrChange w:id="2825"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2826" w:author="Borja Gonzalez" w:date="2017-09-28T18:57:00Z"/>
                <w:lang w:val="es-ES"/>
                <w:rPrChange w:id="2827" w:author="Rodrigo García" w:date="2017-09-29T10:05:00Z">
                  <w:rPr>
                    <w:ins w:id="2828" w:author="Borja Gonzalez" w:date="2017-09-28T18:57:00Z"/>
                    <w:rFonts w:ascii="Monaco" w:eastAsiaTheme="majorEastAsia" w:hAnsi="Monaco" w:cs="Monaco"/>
                    <w:color w:val="243F60" w:themeColor="accent1" w:themeShade="7F"/>
                    <w:sz w:val="32"/>
                    <w:szCs w:val="32"/>
                    <w:lang w:val="en-US"/>
                  </w:rPr>
                </w:rPrChange>
              </w:rPr>
              <w:pPrChange w:id="2829" w:author="GONZALEZ DIAZ, BORJA" w:date="2017-09-29T19:28:00Z">
                <w:pPr>
                  <w:keepNext/>
                  <w:keepLines/>
                  <w:widowControl w:val="0"/>
                  <w:autoSpaceDE w:val="0"/>
                  <w:autoSpaceDN w:val="0"/>
                  <w:adjustRightInd w:val="0"/>
                  <w:spacing w:before="200"/>
                  <w:outlineLvl w:val="4"/>
                </w:pPr>
              </w:pPrChange>
            </w:pPr>
            <w:ins w:id="2830" w:author="Borja Gonzalez" w:date="2017-09-28T18:57:00Z">
              <w:r w:rsidRPr="0079203F">
                <w:rPr>
                  <w:lang w:val="es-ES"/>
                  <w:rPrChange w:id="2831" w:author="Rodrigo García" w:date="2017-09-29T10:05:00Z">
                    <w:rPr>
                      <w:rFonts w:ascii="Monaco" w:hAnsi="Monaco" w:cs="Monaco"/>
                      <w:sz w:val="32"/>
                      <w:szCs w:val="32"/>
                      <w:lang w:val="en-US"/>
                    </w:rPr>
                  </w:rPrChange>
                </w:rPr>
                <w:t xml:space="preserve">            a</w:t>
              </w:r>
              <w:r w:rsidRPr="0079203F">
                <w:rPr>
                  <w:b/>
                  <w:bCs/>
                  <w:color w:val="CE5C00"/>
                  <w:lang w:val="es-ES"/>
                  <w:rPrChange w:id="2832" w:author="Rodrigo García" w:date="2017-09-29T10:05:00Z">
                    <w:rPr>
                      <w:rFonts w:ascii="Monaco" w:hAnsi="Monaco" w:cs="Monaco"/>
                      <w:b/>
                      <w:bCs/>
                      <w:color w:val="CE5C00"/>
                      <w:sz w:val="32"/>
                      <w:szCs w:val="32"/>
                      <w:lang w:val="en-US"/>
                    </w:rPr>
                  </w:rPrChange>
                </w:rPr>
                <w:t>:</w:t>
              </w:r>
              <w:r w:rsidRPr="0079203F">
                <w:rPr>
                  <w:lang w:val="es-ES"/>
                  <w:rPrChange w:id="2833" w:author="Rodrigo García" w:date="2017-09-29T10:05:00Z">
                    <w:rPr>
                      <w:rFonts w:ascii="Monaco" w:hAnsi="Monaco" w:cs="Monaco"/>
                      <w:sz w:val="32"/>
                      <w:szCs w:val="32"/>
                      <w:lang w:val="en-US"/>
                    </w:rPr>
                  </w:rPrChange>
                </w:rPr>
                <w:t xml:space="preserve"> apellido</w:t>
              </w:r>
              <w:r w:rsidRPr="0079203F">
                <w:rPr>
                  <w:b/>
                  <w:bCs/>
                  <w:lang w:val="es-ES"/>
                  <w:rPrChange w:id="2834"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2835" w:author="Borja Gonzalez" w:date="2017-09-28T18:57:00Z"/>
                <w:lang w:val="es-ES"/>
                <w:rPrChange w:id="2836" w:author="Rodrigo García" w:date="2017-09-29T10:05:00Z">
                  <w:rPr>
                    <w:ins w:id="2837" w:author="Borja Gonzalez" w:date="2017-09-28T18:57:00Z"/>
                    <w:rFonts w:ascii="Monaco" w:eastAsiaTheme="majorEastAsia" w:hAnsi="Monaco" w:cs="Monaco"/>
                    <w:color w:val="243F60" w:themeColor="accent1" w:themeShade="7F"/>
                    <w:sz w:val="32"/>
                    <w:szCs w:val="32"/>
                    <w:lang w:val="en-US"/>
                  </w:rPr>
                </w:rPrChange>
              </w:rPr>
              <w:pPrChange w:id="2838" w:author="GONZALEZ DIAZ, BORJA" w:date="2017-09-29T19:28:00Z">
                <w:pPr>
                  <w:keepNext/>
                  <w:keepLines/>
                  <w:widowControl w:val="0"/>
                  <w:autoSpaceDE w:val="0"/>
                  <w:autoSpaceDN w:val="0"/>
                  <w:adjustRightInd w:val="0"/>
                  <w:spacing w:before="200"/>
                  <w:outlineLvl w:val="4"/>
                </w:pPr>
              </w:pPrChange>
            </w:pPr>
            <w:ins w:id="2839" w:author="Borja Gonzalez" w:date="2017-09-28T18:57:00Z">
              <w:r w:rsidRPr="0079203F">
                <w:rPr>
                  <w:lang w:val="es-ES"/>
                  <w:rPrChange w:id="2840" w:author="Rodrigo García" w:date="2017-09-29T10:05:00Z">
                    <w:rPr>
                      <w:rFonts w:ascii="Monaco" w:hAnsi="Monaco" w:cs="Monaco"/>
                      <w:sz w:val="32"/>
                      <w:szCs w:val="32"/>
                      <w:lang w:val="en-US"/>
                    </w:rPr>
                  </w:rPrChange>
                </w:rPr>
                <w:t xml:space="preserve">            s</w:t>
              </w:r>
              <w:r w:rsidRPr="0079203F">
                <w:rPr>
                  <w:b/>
                  <w:bCs/>
                  <w:color w:val="CE5C00"/>
                  <w:lang w:val="es-ES"/>
                  <w:rPrChange w:id="2841" w:author="Rodrigo García" w:date="2017-09-29T10:05:00Z">
                    <w:rPr>
                      <w:rFonts w:ascii="Monaco" w:hAnsi="Monaco" w:cs="Monaco"/>
                      <w:b/>
                      <w:bCs/>
                      <w:color w:val="CE5C00"/>
                      <w:sz w:val="32"/>
                      <w:szCs w:val="32"/>
                      <w:lang w:val="en-US"/>
                    </w:rPr>
                  </w:rPrChange>
                </w:rPr>
                <w:t>:</w:t>
              </w:r>
              <w:r w:rsidRPr="0079203F">
                <w:rPr>
                  <w:lang w:val="es-ES"/>
                  <w:rPrChange w:id="2842"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2843" w:author="Borja Gonzalez" w:date="2017-09-28T18:57:00Z"/>
                <w:lang w:val="en-US"/>
                <w:rPrChange w:id="2844" w:author="Borja Gonzalez" w:date="2017-09-28T18:58:00Z">
                  <w:rPr>
                    <w:ins w:id="2845" w:author="Borja Gonzalez" w:date="2017-09-28T18:57:00Z"/>
                    <w:rFonts w:ascii="Monaco" w:eastAsiaTheme="majorEastAsia" w:hAnsi="Monaco" w:cs="Monaco"/>
                    <w:color w:val="243F60" w:themeColor="accent1" w:themeShade="7F"/>
                    <w:sz w:val="32"/>
                    <w:szCs w:val="32"/>
                    <w:lang w:val="en-US"/>
                  </w:rPr>
                </w:rPrChange>
              </w:rPr>
              <w:pPrChange w:id="2846" w:author="GONZALEZ DIAZ, BORJA" w:date="2017-09-29T19:28:00Z">
                <w:pPr>
                  <w:keepNext/>
                  <w:keepLines/>
                  <w:widowControl w:val="0"/>
                  <w:autoSpaceDE w:val="0"/>
                  <w:autoSpaceDN w:val="0"/>
                  <w:adjustRightInd w:val="0"/>
                  <w:spacing w:before="200"/>
                  <w:outlineLvl w:val="4"/>
                </w:pPr>
              </w:pPrChange>
            </w:pPr>
            <w:ins w:id="2847" w:author="Borja Gonzalez" w:date="2017-09-28T18:57:00Z">
              <w:r w:rsidRPr="0079203F">
                <w:rPr>
                  <w:lang w:val="es-ES"/>
                  <w:rPrChange w:id="2848" w:author="Rodrigo García" w:date="2017-09-29T10:05:00Z">
                    <w:rPr>
                      <w:rFonts w:ascii="Monaco" w:hAnsi="Monaco" w:cs="Monaco"/>
                      <w:sz w:val="32"/>
                      <w:szCs w:val="32"/>
                      <w:lang w:val="en-US"/>
                    </w:rPr>
                  </w:rPrChange>
                </w:rPr>
                <w:t xml:space="preserve">    </w:t>
              </w:r>
              <w:r w:rsidRPr="0055352B">
                <w:rPr>
                  <w:b/>
                  <w:bCs/>
                  <w:lang w:val="en-US"/>
                  <w:rPrChange w:id="2849"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2850" w:author="Borja Gonzalez" w:date="2017-09-28T18:57:00Z"/>
                <w:lang w:val="en-US"/>
                <w:rPrChange w:id="2851" w:author="Borja Gonzalez" w:date="2017-09-28T18:58:00Z">
                  <w:rPr>
                    <w:ins w:id="2852" w:author="Borja Gonzalez" w:date="2017-09-28T18:57:00Z"/>
                    <w:rFonts w:ascii="Monaco" w:eastAsiaTheme="majorEastAsia" w:hAnsi="Monaco" w:cs="Monaco"/>
                    <w:color w:val="243F60" w:themeColor="accent1" w:themeShade="7F"/>
                    <w:sz w:val="32"/>
                    <w:szCs w:val="32"/>
                    <w:lang w:val="en-US"/>
                  </w:rPr>
                </w:rPrChange>
              </w:rPr>
              <w:pPrChange w:id="2853" w:author="GONZALEZ DIAZ, BORJA" w:date="2017-09-29T19:28:00Z">
                <w:pPr>
                  <w:keepNext/>
                  <w:keepLines/>
                  <w:widowControl w:val="0"/>
                  <w:autoSpaceDE w:val="0"/>
                  <w:autoSpaceDN w:val="0"/>
                  <w:adjustRightInd w:val="0"/>
                  <w:spacing w:before="200"/>
                  <w:outlineLvl w:val="4"/>
                </w:pPr>
              </w:pPrChange>
            </w:pPr>
            <w:ins w:id="2854" w:author="Borja Gonzalez" w:date="2017-09-28T18:57:00Z">
              <w:r w:rsidRPr="0055352B">
                <w:rPr>
                  <w:lang w:val="en-US"/>
                  <w:rPrChange w:id="2855" w:author="Borja Gonzalez" w:date="2017-09-28T18:58:00Z">
                    <w:rPr>
                      <w:rFonts w:ascii="Monaco" w:hAnsi="Monaco" w:cs="Monaco"/>
                      <w:sz w:val="32"/>
                      <w:szCs w:val="32"/>
                      <w:lang w:val="en-US"/>
                    </w:rPr>
                  </w:rPrChange>
                </w:rPr>
                <w:t xml:space="preserve">    </w:t>
              </w:r>
              <w:proofErr w:type="gramStart"/>
              <w:r w:rsidRPr="0055352B">
                <w:rPr>
                  <w:lang w:val="en-US"/>
                  <w:rPrChange w:id="2856" w:author="Borja Gonzalez" w:date="2017-09-28T18:58:00Z">
                    <w:rPr>
                      <w:rFonts w:ascii="Monaco" w:hAnsi="Monaco" w:cs="Monaco"/>
                      <w:sz w:val="32"/>
                      <w:szCs w:val="32"/>
                      <w:lang w:val="en-US"/>
                    </w:rPr>
                  </w:rPrChange>
                </w:rPr>
                <w:t>socket</w:t>
              </w:r>
              <w:r w:rsidRPr="0055352B">
                <w:rPr>
                  <w:b/>
                  <w:bCs/>
                  <w:lang w:val="en-US"/>
                  <w:rPrChange w:id="2857" w:author="Borja Gonzalez" w:date="2017-09-28T18:58:00Z">
                    <w:rPr>
                      <w:rFonts w:ascii="Monaco" w:hAnsi="Monaco" w:cs="Monaco"/>
                      <w:b/>
                      <w:bCs/>
                      <w:color w:val="000000"/>
                      <w:sz w:val="32"/>
                      <w:szCs w:val="32"/>
                      <w:lang w:val="en-US"/>
                    </w:rPr>
                  </w:rPrChange>
                </w:rPr>
                <w:t>.</w:t>
              </w:r>
              <w:r w:rsidRPr="0055352B">
                <w:rPr>
                  <w:lang w:val="en-US"/>
                  <w:rPrChange w:id="2858" w:author="Borja Gonzalez" w:date="2017-09-28T18:58:00Z">
                    <w:rPr>
                      <w:rFonts w:ascii="Monaco" w:hAnsi="Monaco" w:cs="Monaco"/>
                      <w:color w:val="000000"/>
                      <w:sz w:val="32"/>
                      <w:szCs w:val="32"/>
                      <w:lang w:val="en-US"/>
                    </w:rPr>
                  </w:rPrChange>
                </w:rPr>
                <w:t>send</w:t>
              </w:r>
              <w:proofErr w:type="gramEnd"/>
              <w:r w:rsidRPr="0055352B">
                <w:rPr>
                  <w:b/>
                  <w:bCs/>
                  <w:lang w:val="en-US"/>
                  <w:rPrChange w:id="2859" w:author="Borja Gonzalez" w:date="2017-09-28T18:58:00Z">
                    <w:rPr>
                      <w:rFonts w:ascii="Monaco" w:hAnsi="Monaco" w:cs="Monaco"/>
                      <w:b/>
                      <w:bCs/>
                      <w:color w:val="000000"/>
                      <w:sz w:val="32"/>
                      <w:szCs w:val="32"/>
                      <w:lang w:val="en-US"/>
                    </w:rPr>
                  </w:rPrChange>
                </w:rPr>
                <w:t>(</w:t>
              </w:r>
              <w:r w:rsidRPr="0055352B">
                <w:rPr>
                  <w:lang w:val="en-US"/>
                  <w:rPrChange w:id="2860" w:author="Borja Gonzalez" w:date="2017-09-28T18:58:00Z">
                    <w:rPr>
                      <w:rFonts w:ascii="Monaco" w:hAnsi="Monaco" w:cs="Monaco"/>
                      <w:color w:val="000000"/>
                      <w:sz w:val="32"/>
                      <w:szCs w:val="32"/>
                      <w:lang w:val="en-US"/>
                    </w:rPr>
                  </w:rPrChange>
                </w:rPr>
                <w:t>JSON</w:t>
              </w:r>
              <w:r w:rsidRPr="0055352B">
                <w:rPr>
                  <w:b/>
                  <w:bCs/>
                  <w:lang w:val="en-US"/>
                  <w:rPrChange w:id="2861" w:author="Borja Gonzalez" w:date="2017-09-28T18:58:00Z">
                    <w:rPr>
                      <w:rFonts w:ascii="Monaco" w:hAnsi="Monaco" w:cs="Monaco"/>
                      <w:b/>
                      <w:bCs/>
                      <w:color w:val="000000"/>
                      <w:sz w:val="32"/>
                      <w:szCs w:val="32"/>
                      <w:lang w:val="en-US"/>
                    </w:rPr>
                  </w:rPrChange>
                </w:rPr>
                <w:t>.</w:t>
              </w:r>
              <w:r w:rsidRPr="0055352B">
                <w:rPr>
                  <w:lang w:val="en-US"/>
                  <w:rPrChange w:id="2862" w:author="Borja Gonzalez" w:date="2017-09-28T18:58:00Z">
                    <w:rPr>
                      <w:rFonts w:ascii="Monaco" w:hAnsi="Monaco" w:cs="Monaco"/>
                      <w:color w:val="000000"/>
                      <w:sz w:val="32"/>
                      <w:szCs w:val="32"/>
                      <w:lang w:val="en-US"/>
                    </w:rPr>
                  </w:rPrChange>
                </w:rPr>
                <w:t>stringify</w:t>
              </w:r>
              <w:r w:rsidRPr="0055352B">
                <w:rPr>
                  <w:b/>
                  <w:bCs/>
                  <w:lang w:val="en-US"/>
                  <w:rPrChange w:id="2863" w:author="Borja Gonzalez" w:date="2017-09-28T18:58:00Z">
                    <w:rPr>
                      <w:rFonts w:ascii="Monaco" w:hAnsi="Monaco" w:cs="Monaco"/>
                      <w:b/>
                      <w:bCs/>
                      <w:color w:val="000000"/>
                      <w:sz w:val="32"/>
                      <w:szCs w:val="32"/>
                      <w:lang w:val="en-US"/>
                    </w:rPr>
                  </w:rPrChange>
                </w:rPr>
                <w:t>(</w:t>
              </w:r>
              <w:r w:rsidRPr="0055352B">
                <w:rPr>
                  <w:lang w:val="en-US"/>
                  <w:rPrChange w:id="2864" w:author="Borja Gonzalez" w:date="2017-09-28T18:58:00Z">
                    <w:rPr>
                      <w:rFonts w:ascii="Monaco" w:hAnsi="Monaco" w:cs="Monaco"/>
                      <w:color w:val="000000"/>
                      <w:sz w:val="32"/>
                      <w:szCs w:val="32"/>
                      <w:lang w:val="en-US"/>
                    </w:rPr>
                  </w:rPrChange>
                </w:rPr>
                <w:t>data</w:t>
              </w:r>
              <w:r w:rsidRPr="0055352B">
                <w:rPr>
                  <w:b/>
                  <w:bCs/>
                  <w:lang w:val="en-US"/>
                  <w:rPrChange w:id="2865"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2866" w:author="Borja Gonzalez" w:date="2017-09-28T18:57:00Z"/>
                <w:lang w:val="es-ES"/>
                <w:rPrChange w:id="2867" w:author="Rodrigo García" w:date="2017-09-29T10:05:00Z">
                  <w:rPr>
                    <w:ins w:id="2868" w:author="Borja Gonzalez" w:date="2017-09-28T18:57:00Z"/>
                    <w:rFonts w:ascii="Monaco" w:eastAsiaTheme="majorEastAsia" w:hAnsi="Monaco" w:cs="Monaco"/>
                    <w:color w:val="243F60" w:themeColor="accent1" w:themeShade="7F"/>
                    <w:sz w:val="32"/>
                    <w:szCs w:val="32"/>
                    <w:lang w:val="en-US"/>
                  </w:rPr>
                </w:rPrChange>
              </w:rPr>
              <w:pPrChange w:id="2869" w:author="GONZALEZ DIAZ, BORJA" w:date="2017-09-29T19:28:00Z">
                <w:pPr>
                  <w:keepNext/>
                  <w:keepLines/>
                  <w:widowControl w:val="0"/>
                  <w:autoSpaceDE w:val="0"/>
                  <w:autoSpaceDN w:val="0"/>
                  <w:adjustRightInd w:val="0"/>
                  <w:spacing w:before="200"/>
                  <w:outlineLvl w:val="4"/>
                </w:pPr>
              </w:pPrChange>
            </w:pPr>
            <w:ins w:id="2870" w:author="Borja Gonzalez" w:date="2017-09-28T18:57:00Z">
              <w:r w:rsidRPr="0055352B">
                <w:rPr>
                  <w:lang w:val="en-US"/>
                  <w:rPrChange w:id="2871" w:author="Borja Gonzalez" w:date="2017-09-28T18:58:00Z">
                    <w:rPr>
                      <w:rFonts w:ascii="Monaco" w:hAnsi="Monaco" w:cs="Monaco"/>
                      <w:sz w:val="32"/>
                      <w:szCs w:val="32"/>
                      <w:lang w:val="en-US"/>
                    </w:rPr>
                  </w:rPrChange>
                </w:rPr>
                <w:t xml:space="preserve">    </w:t>
              </w:r>
              <w:proofErr w:type="gramStart"/>
              <w:r w:rsidRPr="0079203F">
                <w:rPr>
                  <w:lang w:val="es-ES"/>
                  <w:rPrChange w:id="2872" w:author="Rodrigo García" w:date="2017-09-29T10:05:00Z">
                    <w:rPr>
                      <w:rFonts w:ascii="Monaco" w:hAnsi="Monaco" w:cs="Monaco"/>
                      <w:color w:val="000000"/>
                      <w:sz w:val="32"/>
                      <w:szCs w:val="32"/>
                      <w:lang w:val="en-US"/>
                    </w:rPr>
                  </w:rPrChange>
                </w:rPr>
                <w:t>console</w:t>
              </w:r>
              <w:r w:rsidRPr="0079203F">
                <w:rPr>
                  <w:b/>
                  <w:bCs/>
                  <w:lang w:val="es-ES"/>
                  <w:rPrChange w:id="2873" w:author="Rodrigo García" w:date="2017-09-29T10:05:00Z">
                    <w:rPr>
                      <w:rFonts w:ascii="Monaco" w:hAnsi="Monaco" w:cs="Monaco"/>
                      <w:b/>
                      <w:bCs/>
                      <w:color w:val="000000"/>
                      <w:sz w:val="32"/>
                      <w:szCs w:val="32"/>
                      <w:lang w:val="en-US"/>
                    </w:rPr>
                  </w:rPrChange>
                </w:rPr>
                <w:t>.</w:t>
              </w:r>
              <w:r w:rsidRPr="0079203F">
                <w:rPr>
                  <w:lang w:val="es-ES"/>
                  <w:rPrChange w:id="2874" w:author="Rodrigo García" w:date="2017-09-29T10:05:00Z">
                    <w:rPr>
                      <w:rFonts w:ascii="Monaco" w:hAnsi="Monaco" w:cs="Monaco"/>
                      <w:color w:val="000000"/>
                      <w:sz w:val="32"/>
                      <w:szCs w:val="32"/>
                      <w:lang w:val="en-US"/>
                    </w:rPr>
                  </w:rPrChange>
                </w:rPr>
                <w:t>log</w:t>
              </w:r>
              <w:r w:rsidRPr="0079203F">
                <w:rPr>
                  <w:b/>
                  <w:bCs/>
                  <w:lang w:val="es-ES"/>
                  <w:rPrChange w:id="2875"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876"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2877" w:author="Rodrigo García" w:date="2017-09-29T10:05:00Z">
                    <w:rPr>
                      <w:rFonts w:ascii="Monaco" w:hAnsi="Monaco" w:cs="Monaco"/>
                      <w:b/>
                      <w:bCs/>
                      <w:color w:val="CE5C00"/>
                      <w:sz w:val="32"/>
                      <w:szCs w:val="32"/>
                      <w:lang w:val="en-US"/>
                    </w:rPr>
                  </w:rPrChange>
                </w:rPr>
                <w:t>+</w:t>
              </w:r>
              <w:r w:rsidRPr="0079203F">
                <w:rPr>
                  <w:lang w:val="es-ES"/>
                  <w:rPrChange w:id="2878" w:author="Rodrigo García" w:date="2017-09-29T10:05:00Z">
                    <w:rPr>
                      <w:rFonts w:ascii="Monaco" w:hAnsi="Monaco" w:cs="Monaco"/>
                      <w:color w:val="000000"/>
                      <w:sz w:val="32"/>
                      <w:szCs w:val="32"/>
                      <w:lang w:val="en-US"/>
                    </w:rPr>
                  </w:rPrChange>
                </w:rPr>
                <w:t>data</w:t>
              </w:r>
              <w:r w:rsidRPr="0079203F">
                <w:rPr>
                  <w:b/>
                  <w:bCs/>
                  <w:lang w:val="es-ES"/>
                  <w:rPrChange w:id="2879" w:author="Rodrigo García" w:date="2017-09-29T10:05:00Z">
                    <w:rPr>
                      <w:rFonts w:ascii="Monaco" w:hAnsi="Monaco" w:cs="Monaco"/>
                      <w:b/>
                      <w:bCs/>
                      <w:color w:val="000000"/>
                      <w:sz w:val="32"/>
                      <w:szCs w:val="32"/>
                      <w:lang w:val="en-US"/>
                    </w:rPr>
                  </w:rPrChange>
                </w:rPr>
                <w:t>.</w:t>
              </w:r>
              <w:r w:rsidRPr="0079203F">
                <w:rPr>
                  <w:lang w:val="es-ES"/>
                  <w:rPrChange w:id="2880" w:author="Rodrigo García" w:date="2017-09-29T10:05:00Z">
                    <w:rPr>
                      <w:rFonts w:ascii="Monaco" w:hAnsi="Monaco" w:cs="Monaco"/>
                      <w:color w:val="000000"/>
                      <w:sz w:val="32"/>
                      <w:szCs w:val="32"/>
                      <w:lang w:val="en-US"/>
                    </w:rPr>
                  </w:rPrChange>
                </w:rPr>
                <w:t>n</w:t>
              </w:r>
              <w:r w:rsidRPr="0079203F">
                <w:rPr>
                  <w:b/>
                  <w:bCs/>
                  <w:color w:val="CE5C00"/>
                  <w:lang w:val="es-ES"/>
                  <w:rPrChange w:id="2881" w:author="Rodrigo García" w:date="2017-09-29T10:05:00Z">
                    <w:rPr>
                      <w:rFonts w:ascii="Monaco" w:hAnsi="Monaco" w:cs="Monaco"/>
                      <w:b/>
                      <w:bCs/>
                      <w:color w:val="CE5C00"/>
                      <w:sz w:val="32"/>
                      <w:szCs w:val="32"/>
                      <w:lang w:val="en-US"/>
                    </w:rPr>
                  </w:rPrChange>
                </w:rPr>
                <w:t>+</w:t>
              </w:r>
              <w:r w:rsidRPr="0079203F">
                <w:rPr>
                  <w:color w:val="4E9A06"/>
                  <w:lang w:val="es-ES"/>
                  <w:rPrChange w:id="2882" w:author="Rodrigo García" w:date="2017-09-29T10:05:00Z">
                    <w:rPr>
                      <w:rFonts w:ascii="Monaco" w:hAnsi="Monaco" w:cs="Monaco"/>
                      <w:color w:val="4E9A06"/>
                      <w:sz w:val="32"/>
                      <w:szCs w:val="32"/>
                      <w:lang w:val="en-US"/>
                    </w:rPr>
                  </w:rPrChange>
                </w:rPr>
                <w:t>" "</w:t>
              </w:r>
              <w:r w:rsidRPr="0079203F">
                <w:rPr>
                  <w:b/>
                  <w:bCs/>
                  <w:color w:val="CE5C00"/>
                  <w:lang w:val="es-ES"/>
                  <w:rPrChange w:id="2883" w:author="Rodrigo García" w:date="2017-09-29T10:05:00Z">
                    <w:rPr>
                      <w:rFonts w:ascii="Monaco" w:hAnsi="Monaco" w:cs="Monaco"/>
                      <w:b/>
                      <w:bCs/>
                      <w:color w:val="CE5C00"/>
                      <w:sz w:val="32"/>
                      <w:szCs w:val="32"/>
                      <w:lang w:val="en-US"/>
                    </w:rPr>
                  </w:rPrChange>
                </w:rPr>
                <w:t>+</w:t>
              </w:r>
              <w:r w:rsidRPr="0079203F">
                <w:rPr>
                  <w:lang w:val="es-ES"/>
                  <w:rPrChange w:id="2884" w:author="Rodrigo García" w:date="2017-09-29T10:05:00Z">
                    <w:rPr>
                      <w:rFonts w:ascii="Monaco" w:hAnsi="Monaco" w:cs="Monaco"/>
                      <w:color w:val="000000"/>
                      <w:sz w:val="32"/>
                      <w:szCs w:val="32"/>
                      <w:lang w:val="en-US"/>
                    </w:rPr>
                  </w:rPrChange>
                </w:rPr>
                <w:t>data</w:t>
              </w:r>
              <w:r w:rsidRPr="0079203F">
                <w:rPr>
                  <w:b/>
                  <w:bCs/>
                  <w:lang w:val="es-ES"/>
                  <w:rPrChange w:id="2885" w:author="Rodrigo García" w:date="2017-09-29T10:05:00Z">
                    <w:rPr>
                      <w:rFonts w:ascii="Monaco" w:hAnsi="Monaco" w:cs="Monaco"/>
                      <w:b/>
                      <w:bCs/>
                      <w:color w:val="000000"/>
                      <w:sz w:val="32"/>
                      <w:szCs w:val="32"/>
                      <w:lang w:val="en-US"/>
                    </w:rPr>
                  </w:rPrChange>
                </w:rPr>
                <w:t>.</w:t>
              </w:r>
              <w:r w:rsidRPr="0079203F">
                <w:rPr>
                  <w:lang w:val="es-ES"/>
                  <w:rPrChange w:id="2886" w:author="Rodrigo García" w:date="2017-09-29T10:05:00Z">
                    <w:rPr>
                      <w:rFonts w:ascii="Monaco" w:hAnsi="Monaco" w:cs="Monaco"/>
                      <w:color w:val="000000"/>
                      <w:sz w:val="32"/>
                      <w:szCs w:val="32"/>
                      <w:lang w:val="en-US"/>
                    </w:rPr>
                  </w:rPrChange>
                </w:rPr>
                <w:t>a</w:t>
              </w:r>
              <w:r w:rsidRPr="0079203F">
                <w:rPr>
                  <w:b/>
                  <w:bCs/>
                  <w:color w:val="CE5C00"/>
                  <w:lang w:val="es-ES"/>
                  <w:rPrChange w:id="2887" w:author="Rodrigo García" w:date="2017-09-29T10:05:00Z">
                    <w:rPr>
                      <w:rFonts w:ascii="Monaco" w:hAnsi="Monaco" w:cs="Monaco"/>
                      <w:b/>
                      <w:bCs/>
                      <w:color w:val="CE5C00"/>
                      <w:sz w:val="32"/>
                      <w:szCs w:val="32"/>
                      <w:lang w:val="en-US"/>
                    </w:rPr>
                  </w:rPrChange>
                </w:rPr>
                <w:t>+</w:t>
              </w:r>
              <w:r w:rsidRPr="0079203F">
                <w:rPr>
                  <w:color w:val="4E9A06"/>
                  <w:lang w:val="es-ES"/>
                  <w:rPrChange w:id="2888" w:author="Rodrigo García" w:date="2017-09-29T10:05:00Z">
                    <w:rPr>
                      <w:rFonts w:ascii="Monaco" w:hAnsi="Monaco" w:cs="Monaco"/>
                      <w:color w:val="4E9A06"/>
                      <w:sz w:val="32"/>
                      <w:szCs w:val="32"/>
                      <w:lang w:val="en-US"/>
                    </w:rPr>
                  </w:rPrChange>
                </w:rPr>
                <w:t>") enviada"</w:t>
              </w:r>
              <w:r w:rsidRPr="0079203F">
                <w:rPr>
                  <w:b/>
                  <w:bCs/>
                  <w:lang w:val="es-ES"/>
                  <w:rPrChange w:id="2889"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2890" w:author="Borja Gonzalez" w:date="2017-09-28T18:57:00Z"/>
                <w:lang w:val="en-US"/>
                <w:rPrChange w:id="2891" w:author="Borja Gonzalez" w:date="2017-09-28T18:58:00Z">
                  <w:rPr>
                    <w:ins w:id="2892" w:author="Borja Gonzalez" w:date="2017-09-28T18:57:00Z"/>
                    <w:rFonts w:ascii="Monaco" w:eastAsiaTheme="majorEastAsia" w:hAnsi="Monaco" w:cs="Monaco"/>
                    <w:color w:val="243F60" w:themeColor="accent1" w:themeShade="7F"/>
                    <w:sz w:val="32"/>
                    <w:szCs w:val="32"/>
                    <w:lang w:val="en-US"/>
                  </w:rPr>
                </w:rPrChange>
              </w:rPr>
              <w:pPrChange w:id="2893" w:author="GONZALEZ DIAZ, BORJA" w:date="2017-09-29T19:28:00Z">
                <w:pPr>
                  <w:keepNext/>
                  <w:keepLines/>
                  <w:widowControl w:val="0"/>
                  <w:autoSpaceDE w:val="0"/>
                  <w:autoSpaceDN w:val="0"/>
                  <w:adjustRightInd w:val="0"/>
                  <w:spacing w:before="200"/>
                  <w:outlineLvl w:val="4"/>
                </w:pPr>
              </w:pPrChange>
            </w:pPr>
            <w:ins w:id="2894" w:author="Borja Gonzalez" w:date="2017-09-28T18:57:00Z">
              <w:r w:rsidRPr="0055352B">
                <w:rPr>
                  <w:b/>
                  <w:bCs/>
                  <w:lang w:val="en-US"/>
                  <w:rPrChange w:id="2895"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896"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2897" w:author="Borja Gonzalez" w:date="2017-09-28T18:59:00Z"/>
          <w:rFonts w:ascii="Monaco" w:hAnsi="Monaco" w:cs="Monaco"/>
          <w:noProof/>
          <w:sz w:val="20"/>
          <w:szCs w:val="20"/>
          <w:lang w:val="es-ES"/>
          <w:rPrChange w:id="2898" w:author="Rodrigo García" w:date="2017-09-29T10:05:00Z">
            <w:rPr>
              <w:ins w:id="2899"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2900" w:author="Borja Gonzalez" w:date="2017-09-28T18:59:00Z"/>
        </w:trPr>
        <w:tc>
          <w:tcPr>
            <w:tcW w:w="8856" w:type="dxa"/>
          </w:tcPr>
          <w:p w14:paraId="73F5ABB8" w14:textId="77777777" w:rsidR="0055352B" w:rsidRPr="00557475" w:rsidRDefault="0055352B">
            <w:pPr>
              <w:rPr>
                <w:ins w:id="2901" w:author="Borja Gonzalez" w:date="2017-09-28T18:59:00Z"/>
                <w:noProof/>
                <w:lang w:val="en-US"/>
              </w:rPr>
              <w:pPrChange w:id="2902" w:author="GONZALEZ DIAZ, BORJA" w:date="2017-09-29T19:28:00Z">
                <w:pPr>
                  <w:widowControl w:val="0"/>
                  <w:autoSpaceDE w:val="0"/>
                  <w:autoSpaceDN w:val="0"/>
                  <w:adjustRightInd w:val="0"/>
                </w:pPr>
              </w:pPrChange>
            </w:pPr>
            <w:ins w:id="2903"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2904" w:author="Borja Gonzalez" w:date="2017-09-28T18:59:00Z"/>
                <w:noProof/>
                <w:lang w:val="en-US"/>
              </w:rPr>
              <w:pPrChange w:id="2905" w:author="GONZALEZ DIAZ, BORJA" w:date="2017-09-29T19:28:00Z">
                <w:pPr>
                  <w:widowControl w:val="0"/>
                  <w:autoSpaceDE w:val="0"/>
                  <w:autoSpaceDN w:val="0"/>
                  <w:adjustRightInd w:val="0"/>
                </w:pPr>
              </w:pPrChange>
            </w:pPr>
            <w:ins w:id="2906"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2907" w:author="Borja Gonzalez" w:date="2017-09-28T18:59:00Z"/>
                <w:noProof/>
                <w:lang w:val="en-US"/>
              </w:rPr>
              <w:pPrChange w:id="2908" w:author="GONZALEZ DIAZ, BORJA" w:date="2017-09-29T19:28:00Z">
                <w:pPr>
                  <w:widowControl w:val="0"/>
                  <w:autoSpaceDE w:val="0"/>
                  <w:autoSpaceDN w:val="0"/>
                  <w:adjustRightInd w:val="0"/>
                </w:pPr>
              </w:pPrChange>
            </w:pPr>
            <w:ins w:id="2909"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2910" w:author="Borja Gonzalez" w:date="2017-09-28T18:59:00Z"/>
                <w:noProof/>
                <w:lang w:val="en-US"/>
              </w:rPr>
              <w:pPrChange w:id="2911" w:author="GONZALEZ DIAZ, BORJA" w:date="2017-09-29T19:28:00Z">
                <w:pPr>
                  <w:widowControl w:val="0"/>
                  <w:autoSpaceDE w:val="0"/>
                  <w:autoSpaceDN w:val="0"/>
                  <w:adjustRightInd w:val="0"/>
                </w:pPr>
              </w:pPrChange>
            </w:pPr>
            <w:ins w:id="2912"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2913"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914" w:author="Borja Gonzalez" w:date="2017-09-28T18:59:00Z"/>
          <w:rFonts w:ascii="Monaco" w:hAnsi="Monaco" w:cs="Monaco"/>
          <w:noProof/>
          <w:sz w:val="20"/>
          <w:szCs w:val="20"/>
          <w:lang w:val="en-US"/>
        </w:rPr>
      </w:pPr>
    </w:p>
    <w:p w14:paraId="0E3EF5F8" w14:textId="55030607" w:rsidR="00520C5F" w:rsidRDefault="00520C5F" w:rsidP="00520C5F">
      <w:del w:id="2915"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2916" w:author="Borja Gonzalez" w:date="2017-09-29T12:48:00Z">
        <w:r>
          <w:t>E</w:t>
        </w:r>
      </w:ins>
      <w:del w:id="2917"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 xml:space="preserve">que se han borrado los datos. Una vez recibida la confirmación, el navegador realiza un </w:t>
      </w:r>
      <w:proofErr w:type="gramStart"/>
      <w:r w:rsidR="00520C5F">
        <w:t>location.reload</w:t>
      </w:r>
      <w:proofErr w:type="gramEnd"/>
      <w:r w:rsidR="00520C5F">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2918" w:author="Borja Gonzalez" w:date="2017-09-28T19:00:00Z"/>
        </w:trPr>
        <w:tc>
          <w:tcPr>
            <w:tcW w:w="8856" w:type="dxa"/>
          </w:tcPr>
          <w:p w14:paraId="3E7E0B57" w14:textId="77777777" w:rsidR="0055352B" w:rsidRPr="00557475" w:rsidRDefault="0055352B">
            <w:pPr>
              <w:rPr>
                <w:ins w:id="2919" w:author="Borja Gonzalez" w:date="2017-09-28T19:00:00Z"/>
                <w:noProof/>
                <w:lang w:val="en-US"/>
              </w:rPr>
              <w:pPrChange w:id="2920" w:author="GONZALEZ DIAZ, BORJA" w:date="2017-09-29T19:28:00Z">
                <w:pPr>
                  <w:widowControl w:val="0"/>
                  <w:autoSpaceDE w:val="0"/>
                  <w:autoSpaceDN w:val="0"/>
                  <w:adjustRightInd w:val="0"/>
                </w:pPr>
              </w:pPrChange>
            </w:pPr>
            <w:ins w:id="2921"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2922" w:author="Borja Gonzalez" w:date="2017-09-28T19:00:00Z"/>
                <w:b/>
                <w:bCs/>
                <w:noProof/>
                <w:lang w:val="es-ES"/>
                <w:rPrChange w:id="2923" w:author="Rodrigo García" w:date="2017-09-29T10:05:00Z">
                  <w:rPr>
                    <w:ins w:id="2924" w:author="Borja Gonzalez" w:date="2017-09-28T19:00:00Z"/>
                    <w:rFonts w:ascii="Monaco" w:eastAsiaTheme="majorEastAsia" w:hAnsi="Monaco" w:cs="Monaco"/>
                    <w:b/>
                    <w:bCs/>
                    <w:noProof/>
                    <w:color w:val="000000"/>
                    <w:sz w:val="20"/>
                    <w:szCs w:val="20"/>
                    <w:lang w:val="en-US"/>
                  </w:rPr>
                </w:rPrChange>
              </w:rPr>
              <w:pPrChange w:id="2925" w:author="GONZALEZ DIAZ, BORJA" w:date="2017-09-29T19:28:00Z">
                <w:pPr>
                  <w:keepNext/>
                  <w:keepLines/>
                  <w:widowControl w:val="0"/>
                  <w:autoSpaceDE w:val="0"/>
                  <w:autoSpaceDN w:val="0"/>
                  <w:adjustRightInd w:val="0"/>
                  <w:spacing w:before="200"/>
                  <w:outlineLvl w:val="4"/>
                </w:pPr>
              </w:pPrChange>
            </w:pPr>
            <w:ins w:id="2926" w:author="Borja Gonzalez" w:date="2017-09-28T19:00:00Z">
              <w:r w:rsidRPr="00557475">
                <w:rPr>
                  <w:noProof/>
                  <w:lang w:val="en-US"/>
                </w:rPr>
                <w:t xml:space="preserve">    </w:t>
              </w:r>
              <w:r w:rsidRPr="0079203F">
                <w:rPr>
                  <w:noProof/>
                  <w:lang w:val="es-ES"/>
                  <w:rPrChange w:id="2927"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928" w:author="Rodrigo García" w:date="2017-09-29T10:05:00Z">
                    <w:rPr>
                      <w:rFonts w:ascii="Monaco" w:hAnsi="Monaco" w:cs="Monaco"/>
                      <w:b/>
                      <w:bCs/>
                      <w:noProof/>
                      <w:color w:val="CE5C00"/>
                      <w:sz w:val="20"/>
                      <w:szCs w:val="20"/>
                      <w:lang w:val="en-US"/>
                    </w:rPr>
                  </w:rPrChange>
                </w:rPr>
                <w:t>=</w:t>
              </w:r>
              <w:r w:rsidRPr="0079203F">
                <w:rPr>
                  <w:noProof/>
                  <w:lang w:val="es-ES"/>
                  <w:rPrChange w:id="2929" w:author="Rodrigo García" w:date="2017-09-29T10:05:00Z">
                    <w:rPr>
                      <w:rFonts w:ascii="Monaco" w:hAnsi="Monaco" w:cs="Monaco"/>
                      <w:noProof/>
                      <w:sz w:val="20"/>
                      <w:szCs w:val="20"/>
                      <w:lang w:val="en-US"/>
                    </w:rPr>
                  </w:rPrChange>
                </w:rPr>
                <w:t xml:space="preserve"> JSON</w:t>
              </w:r>
              <w:r w:rsidRPr="0079203F">
                <w:rPr>
                  <w:b/>
                  <w:bCs/>
                  <w:noProof/>
                  <w:lang w:val="es-ES"/>
                  <w:rPrChange w:id="2930" w:author="Rodrigo García" w:date="2017-09-29T10:05:00Z">
                    <w:rPr>
                      <w:rFonts w:ascii="Monaco" w:hAnsi="Monaco" w:cs="Monaco"/>
                      <w:b/>
                      <w:bCs/>
                      <w:noProof/>
                      <w:color w:val="000000"/>
                      <w:sz w:val="20"/>
                      <w:szCs w:val="20"/>
                      <w:lang w:val="en-US"/>
                    </w:rPr>
                  </w:rPrChange>
                </w:rPr>
                <w:t>.</w:t>
              </w:r>
              <w:r w:rsidRPr="0079203F">
                <w:rPr>
                  <w:noProof/>
                  <w:lang w:val="es-ES"/>
                  <w:rPrChange w:id="2931" w:author="Rodrigo García" w:date="2017-09-29T10:05:00Z">
                    <w:rPr>
                      <w:rFonts w:ascii="Monaco" w:hAnsi="Monaco" w:cs="Monaco"/>
                      <w:noProof/>
                      <w:color w:val="000000"/>
                      <w:sz w:val="20"/>
                      <w:szCs w:val="20"/>
                      <w:lang w:val="en-US"/>
                    </w:rPr>
                  </w:rPrChange>
                </w:rPr>
                <w:t>parse</w:t>
              </w:r>
              <w:r w:rsidRPr="0079203F">
                <w:rPr>
                  <w:b/>
                  <w:bCs/>
                  <w:noProof/>
                  <w:lang w:val="es-ES"/>
                  <w:rPrChange w:id="2932" w:author="Rodrigo García" w:date="2017-09-29T10:05:00Z">
                    <w:rPr>
                      <w:rFonts w:ascii="Monaco" w:hAnsi="Monaco" w:cs="Monaco"/>
                      <w:b/>
                      <w:bCs/>
                      <w:noProof/>
                      <w:color w:val="000000"/>
                      <w:sz w:val="20"/>
                      <w:szCs w:val="20"/>
                      <w:lang w:val="en-US"/>
                    </w:rPr>
                  </w:rPrChange>
                </w:rPr>
                <w:t>(</w:t>
              </w:r>
              <w:r w:rsidRPr="0079203F">
                <w:rPr>
                  <w:noProof/>
                  <w:lang w:val="es-ES"/>
                  <w:rPrChange w:id="2933" w:author="Rodrigo García" w:date="2017-09-29T10:05:00Z">
                    <w:rPr>
                      <w:rFonts w:ascii="Monaco" w:hAnsi="Monaco" w:cs="Monaco"/>
                      <w:noProof/>
                      <w:color w:val="000000"/>
                      <w:sz w:val="20"/>
                      <w:szCs w:val="20"/>
                      <w:lang w:val="en-US"/>
                    </w:rPr>
                  </w:rPrChange>
                </w:rPr>
                <w:t>info</w:t>
              </w:r>
              <w:r w:rsidRPr="0079203F">
                <w:rPr>
                  <w:b/>
                  <w:bCs/>
                  <w:noProof/>
                  <w:lang w:val="es-ES"/>
                  <w:rPrChange w:id="2934"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2935" w:author="Borja Gonzalez" w:date="2017-09-28T19:00:00Z"/>
                <w:b/>
                <w:bCs/>
                <w:color w:val="204A87"/>
                <w:lang w:val="es-ES"/>
                <w:rPrChange w:id="2936" w:author="Rodrigo García" w:date="2017-09-29T10:05:00Z">
                  <w:rPr>
                    <w:ins w:id="2937" w:author="Borja Gonzalez" w:date="2017-09-28T19:00:00Z"/>
                    <w:rFonts w:ascii="Monaco" w:hAnsi="Monaco" w:cs="Monaco"/>
                    <w:b/>
                    <w:bCs/>
                    <w:color w:val="204A87"/>
                    <w:sz w:val="20"/>
                    <w:szCs w:val="20"/>
                    <w:lang w:val="en-US"/>
                  </w:rPr>
                </w:rPrChange>
              </w:rPr>
              <w:pPrChange w:id="2938" w:author="GONZALEZ DIAZ, BORJA" w:date="2017-09-29T19:28:00Z">
                <w:pPr>
                  <w:widowControl w:val="0"/>
                  <w:autoSpaceDE w:val="0"/>
                  <w:autoSpaceDN w:val="0"/>
                  <w:adjustRightInd w:val="0"/>
                </w:pPr>
              </w:pPrChange>
            </w:pPr>
          </w:p>
          <w:p w14:paraId="6D3226C2" w14:textId="77777777" w:rsidR="0055352B" w:rsidRPr="0079203F" w:rsidRDefault="0055352B">
            <w:pPr>
              <w:rPr>
                <w:ins w:id="2939" w:author="Borja Gonzalez" w:date="2017-09-28T19:00:00Z"/>
                <w:lang w:val="es-ES"/>
                <w:rPrChange w:id="2940" w:author="Rodrigo García" w:date="2017-09-29T10:05:00Z">
                  <w:rPr>
                    <w:ins w:id="2941" w:author="Borja Gonzalez" w:date="2017-09-28T19:00:00Z"/>
                    <w:rFonts w:ascii="Monaco" w:eastAsiaTheme="majorEastAsia" w:hAnsi="Monaco" w:cs="Monaco"/>
                    <w:color w:val="243F60" w:themeColor="accent1" w:themeShade="7F"/>
                    <w:sz w:val="32"/>
                    <w:szCs w:val="32"/>
                    <w:lang w:val="en-US"/>
                  </w:rPr>
                </w:rPrChange>
              </w:rPr>
              <w:pPrChange w:id="2942" w:author="GONZALEZ DIAZ, BORJA" w:date="2017-09-29T19:28:00Z">
                <w:pPr>
                  <w:keepNext/>
                  <w:keepLines/>
                  <w:widowControl w:val="0"/>
                  <w:autoSpaceDE w:val="0"/>
                  <w:autoSpaceDN w:val="0"/>
                  <w:adjustRightInd w:val="0"/>
                  <w:spacing w:before="200"/>
                  <w:outlineLvl w:val="4"/>
                </w:pPr>
              </w:pPrChange>
            </w:pPr>
            <w:proofErr w:type="gramStart"/>
            <w:ins w:id="2943" w:author="Borja Gonzalez" w:date="2017-09-28T19:00:00Z">
              <w:r w:rsidRPr="0079203F">
                <w:rPr>
                  <w:b/>
                  <w:bCs/>
                  <w:color w:val="204A87"/>
                  <w:lang w:val="es-ES"/>
                  <w:rPrChange w:id="2944" w:author="Rodrigo García" w:date="2017-09-29T10:05:00Z">
                    <w:rPr>
                      <w:rFonts w:ascii="Monaco" w:hAnsi="Monaco" w:cs="Monaco"/>
                      <w:b/>
                      <w:bCs/>
                      <w:color w:val="204A87"/>
                      <w:sz w:val="32"/>
                      <w:szCs w:val="32"/>
                      <w:lang w:val="en-US"/>
                    </w:rPr>
                  </w:rPrChange>
                </w:rPr>
                <w:t>if</w:t>
              </w:r>
              <w:r w:rsidRPr="0079203F">
                <w:rPr>
                  <w:b/>
                  <w:bCs/>
                  <w:lang w:val="es-ES"/>
                  <w:rPrChange w:id="2945" w:author="Rodrigo García" w:date="2017-09-29T10:05:00Z">
                    <w:rPr>
                      <w:rFonts w:ascii="Monaco" w:hAnsi="Monaco" w:cs="Monaco"/>
                      <w:b/>
                      <w:bCs/>
                      <w:color w:val="000000"/>
                      <w:sz w:val="32"/>
                      <w:szCs w:val="32"/>
                      <w:lang w:val="en-US"/>
                    </w:rPr>
                  </w:rPrChange>
                </w:rPr>
                <w:t>(</w:t>
              </w:r>
              <w:proofErr w:type="gramEnd"/>
              <w:r w:rsidRPr="0079203F">
                <w:rPr>
                  <w:lang w:val="es-ES"/>
                  <w:rPrChange w:id="2946" w:author="Rodrigo García" w:date="2017-09-29T10:05:00Z">
                    <w:rPr>
                      <w:rFonts w:ascii="Monaco" w:hAnsi="Monaco" w:cs="Monaco"/>
                      <w:color w:val="000000"/>
                      <w:sz w:val="32"/>
                      <w:szCs w:val="32"/>
                      <w:lang w:val="en-US"/>
                    </w:rPr>
                  </w:rPrChange>
                </w:rPr>
                <w:t>datos</w:t>
              </w:r>
              <w:r w:rsidRPr="0079203F">
                <w:rPr>
                  <w:b/>
                  <w:bCs/>
                  <w:lang w:val="es-ES"/>
                  <w:rPrChange w:id="2947" w:author="Rodrigo García" w:date="2017-09-29T10:05:00Z">
                    <w:rPr>
                      <w:rFonts w:ascii="Monaco" w:hAnsi="Monaco" w:cs="Monaco"/>
                      <w:b/>
                      <w:bCs/>
                      <w:color w:val="000000"/>
                      <w:sz w:val="32"/>
                      <w:szCs w:val="32"/>
                      <w:lang w:val="en-US"/>
                    </w:rPr>
                  </w:rPrChange>
                </w:rPr>
                <w:t>.</w:t>
              </w:r>
              <w:r w:rsidRPr="0079203F">
                <w:rPr>
                  <w:lang w:val="es-ES"/>
                  <w:rPrChange w:id="2948"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2949" w:author="Rodrigo García" w:date="2017-09-29T10:05:00Z">
                    <w:rPr>
                      <w:rFonts w:ascii="Monaco" w:hAnsi="Monaco" w:cs="Monaco"/>
                      <w:b/>
                      <w:bCs/>
                      <w:color w:val="CE5C00"/>
                      <w:sz w:val="32"/>
                      <w:szCs w:val="32"/>
                      <w:lang w:val="en-US"/>
                    </w:rPr>
                  </w:rPrChange>
                </w:rPr>
                <w:t>==</w:t>
              </w:r>
              <w:r w:rsidRPr="0079203F">
                <w:rPr>
                  <w:lang w:val="es-ES"/>
                  <w:rPrChange w:id="2950" w:author="Rodrigo García" w:date="2017-09-29T10:05:00Z">
                    <w:rPr>
                      <w:rFonts w:ascii="Monaco" w:hAnsi="Monaco" w:cs="Monaco"/>
                      <w:sz w:val="32"/>
                      <w:szCs w:val="32"/>
                      <w:lang w:val="en-US"/>
                    </w:rPr>
                  </w:rPrChange>
                </w:rPr>
                <w:t xml:space="preserve"> </w:t>
              </w:r>
              <w:r w:rsidRPr="0079203F">
                <w:rPr>
                  <w:color w:val="4E9A06"/>
                  <w:lang w:val="es-ES"/>
                  <w:rPrChange w:id="2951" w:author="Rodrigo García" w:date="2017-09-29T10:05:00Z">
                    <w:rPr>
                      <w:rFonts w:ascii="Monaco" w:hAnsi="Monaco" w:cs="Monaco"/>
                      <w:color w:val="4E9A06"/>
                      <w:sz w:val="32"/>
                      <w:szCs w:val="32"/>
                      <w:lang w:val="en-US"/>
                    </w:rPr>
                  </w:rPrChange>
                </w:rPr>
                <w:t>"Añadir paciente"</w:t>
              </w:r>
              <w:r w:rsidRPr="0079203F">
                <w:rPr>
                  <w:b/>
                  <w:bCs/>
                  <w:lang w:val="es-ES"/>
                  <w:rPrChange w:id="2952"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2953" w:author="Borja Gonzalez" w:date="2017-09-28T19:00:00Z"/>
                <w:lang w:val="es-ES"/>
                <w:rPrChange w:id="2954" w:author="Rodrigo García" w:date="2017-09-29T10:05:00Z">
                  <w:rPr>
                    <w:ins w:id="2955" w:author="Borja Gonzalez" w:date="2017-09-28T19:00:00Z"/>
                    <w:rFonts w:ascii="Monaco" w:eastAsiaTheme="majorEastAsia" w:hAnsi="Monaco" w:cs="Monaco"/>
                    <w:color w:val="243F60" w:themeColor="accent1" w:themeShade="7F"/>
                    <w:sz w:val="32"/>
                    <w:szCs w:val="32"/>
                    <w:lang w:val="en-US"/>
                  </w:rPr>
                </w:rPrChange>
              </w:rPr>
              <w:pPrChange w:id="2956" w:author="GONZALEZ DIAZ, BORJA" w:date="2017-09-29T19:28:00Z">
                <w:pPr>
                  <w:keepNext/>
                  <w:keepLines/>
                  <w:widowControl w:val="0"/>
                  <w:autoSpaceDE w:val="0"/>
                  <w:autoSpaceDN w:val="0"/>
                  <w:adjustRightInd w:val="0"/>
                  <w:spacing w:before="200"/>
                  <w:outlineLvl w:val="4"/>
                </w:pPr>
              </w:pPrChange>
            </w:pPr>
            <w:ins w:id="2957" w:author="Borja Gonzalez" w:date="2017-09-28T19:00:00Z">
              <w:r w:rsidRPr="0079203F">
                <w:rPr>
                  <w:lang w:val="es-ES"/>
                  <w:rPrChange w:id="2958" w:author="Rodrigo García" w:date="2017-09-29T10:05:00Z">
                    <w:rPr>
                      <w:rFonts w:ascii="Monaco" w:hAnsi="Monaco" w:cs="Monaco"/>
                      <w:sz w:val="32"/>
                      <w:szCs w:val="32"/>
                      <w:lang w:val="en-US"/>
                    </w:rPr>
                  </w:rPrChange>
                </w:rPr>
                <w:t xml:space="preserve">    console</w:t>
              </w:r>
              <w:r w:rsidRPr="0079203F">
                <w:rPr>
                  <w:b/>
                  <w:bCs/>
                  <w:lang w:val="es-ES"/>
                  <w:rPrChange w:id="2959" w:author="Rodrigo García" w:date="2017-09-29T10:05:00Z">
                    <w:rPr>
                      <w:rFonts w:ascii="Monaco" w:hAnsi="Monaco" w:cs="Monaco"/>
                      <w:b/>
                      <w:bCs/>
                      <w:color w:val="000000"/>
                      <w:sz w:val="32"/>
                      <w:szCs w:val="32"/>
                      <w:lang w:val="en-US"/>
                    </w:rPr>
                  </w:rPrChange>
                </w:rPr>
                <w:t>.</w:t>
              </w:r>
              <w:r w:rsidRPr="0079203F">
                <w:rPr>
                  <w:lang w:val="es-ES"/>
                  <w:rPrChange w:id="2960" w:author="Rodrigo García" w:date="2017-09-29T10:05:00Z">
                    <w:rPr>
                      <w:rFonts w:ascii="Monaco" w:hAnsi="Monaco" w:cs="Monaco"/>
                      <w:color w:val="000000"/>
                      <w:sz w:val="32"/>
                      <w:szCs w:val="32"/>
                      <w:lang w:val="en-US"/>
                    </w:rPr>
                  </w:rPrChange>
                </w:rPr>
                <w:t>log</w:t>
              </w:r>
              <w:r w:rsidRPr="0079203F">
                <w:rPr>
                  <w:b/>
                  <w:bCs/>
                  <w:lang w:val="es-ES"/>
                  <w:rPrChange w:id="2961" w:author="Rodrigo García" w:date="2017-09-29T10:05:00Z">
                    <w:rPr>
                      <w:rFonts w:ascii="Monaco" w:hAnsi="Monaco" w:cs="Monaco"/>
                      <w:b/>
                      <w:bCs/>
                      <w:color w:val="000000"/>
                      <w:sz w:val="32"/>
                      <w:szCs w:val="32"/>
                      <w:lang w:val="en-US"/>
                    </w:rPr>
                  </w:rPrChange>
                </w:rPr>
                <w:t>(</w:t>
              </w:r>
              <w:r w:rsidRPr="0079203F">
                <w:rPr>
                  <w:lang w:val="es-ES"/>
                  <w:rPrChange w:id="2962" w:author="Rodrigo García" w:date="2017-09-29T10:05:00Z">
                    <w:rPr>
                      <w:rFonts w:ascii="Monaco" w:hAnsi="Monaco" w:cs="Monaco"/>
                      <w:color w:val="000000"/>
                      <w:sz w:val="32"/>
                      <w:szCs w:val="32"/>
                      <w:lang w:val="en-US"/>
                    </w:rPr>
                  </w:rPrChange>
                </w:rPr>
                <w:t>timestamp</w:t>
              </w:r>
              <w:r w:rsidRPr="0079203F">
                <w:rPr>
                  <w:b/>
                  <w:bCs/>
                  <w:lang w:val="es-ES"/>
                  <w:rPrChange w:id="2963" w:author="Rodrigo García" w:date="2017-09-29T10:05:00Z">
                    <w:rPr>
                      <w:rFonts w:ascii="Monaco" w:hAnsi="Monaco" w:cs="Monaco"/>
                      <w:b/>
                      <w:bCs/>
                      <w:color w:val="000000"/>
                      <w:sz w:val="32"/>
                      <w:szCs w:val="32"/>
                      <w:lang w:val="en-US"/>
                    </w:rPr>
                  </w:rPrChange>
                </w:rPr>
                <w:t>(</w:t>
              </w:r>
              <w:r w:rsidRPr="0079203F">
                <w:rPr>
                  <w:color w:val="4E9A06"/>
                  <w:lang w:val="es-ES"/>
                  <w:rPrChange w:id="2964"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2965"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2966" w:author="Rodrigo García" w:date="2017-09-29T10:05:00Z">
                    <w:rPr>
                      <w:rFonts w:ascii="Monaco" w:hAnsi="Monaco" w:cs="Monaco"/>
                      <w:color w:val="4E9A06"/>
                      <w:sz w:val="32"/>
                      <w:szCs w:val="32"/>
                      <w:lang w:val="en-US"/>
                    </w:rPr>
                  </w:rPrChange>
                </w:rPr>
                <w:t>:iii'</w:t>
              </w:r>
              <w:r w:rsidRPr="0079203F">
                <w:rPr>
                  <w:b/>
                  <w:bCs/>
                  <w:lang w:val="es-ES"/>
                  <w:rPrChange w:id="2967" w:author="Rodrigo García" w:date="2017-09-29T10:05:00Z">
                    <w:rPr>
                      <w:rFonts w:ascii="Monaco" w:hAnsi="Monaco" w:cs="Monaco"/>
                      <w:b/>
                      <w:bCs/>
                      <w:color w:val="000000"/>
                      <w:sz w:val="32"/>
                      <w:szCs w:val="32"/>
                      <w:lang w:val="en-US"/>
                    </w:rPr>
                  </w:rPrChange>
                </w:rPr>
                <w:t>)</w:t>
              </w:r>
              <w:r w:rsidRPr="0079203F">
                <w:rPr>
                  <w:b/>
                  <w:bCs/>
                  <w:color w:val="CE5C00"/>
                  <w:lang w:val="es-ES"/>
                  <w:rPrChange w:id="2968" w:author="Rodrigo García" w:date="2017-09-29T10:05:00Z">
                    <w:rPr>
                      <w:rFonts w:ascii="Monaco" w:hAnsi="Monaco" w:cs="Monaco"/>
                      <w:b/>
                      <w:bCs/>
                      <w:color w:val="CE5C00"/>
                      <w:sz w:val="32"/>
                      <w:szCs w:val="32"/>
                      <w:lang w:val="en-US"/>
                    </w:rPr>
                  </w:rPrChange>
                </w:rPr>
                <w:t>+</w:t>
              </w:r>
              <w:r w:rsidRPr="0079203F">
                <w:rPr>
                  <w:color w:val="4E9A06"/>
                  <w:lang w:val="es-ES"/>
                  <w:rPrChange w:id="2969"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2970" w:author="Rodrigo García" w:date="2017-09-29T10:05:00Z">
                    <w:rPr>
                      <w:rFonts w:ascii="Monaco" w:hAnsi="Monaco" w:cs="Monaco"/>
                      <w:b/>
                      <w:bCs/>
                      <w:color w:val="CE5C00"/>
                      <w:sz w:val="32"/>
                      <w:szCs w:val="32"/>
                      <w:lang w:val="en-US"/>
                    </w:rPr>
                  </w:rPrChange>
                </w:rPr>
                <w:t>+</w:t>
              </w:r>
              <w:r w:rsidRPr="0079203F">
                <w:rPr>
                  <w:lang w:val="es-ES"/>
                  <w:rPrChange w:id="2971" w:author="Rodrigo García" w:date="2017-09-29T10:05:00Z">
                    <w:rPr>
                      <w:rFonts w:ascii="Monaco" w:hAnsi="Monaco" w:cs="Monaco"/>
                      <w:color w:val="000000"/>
                      <w:sz w:val="32"/>
                      <w:szCs w:val="32"/>
                      <w:lang w:val="en-US"/>
                    </w:rPr>
                  </w:rPrChange>
                </w:rPr>
                <w:t>datos</w:t>
              </w:r>
              <w:r w:rsidRPr="0079203F">
                <w:rPr>
                  <w:b/>
                  <w:bCs/>
                  <w:lang w:val="es-ES"/>
                  <w:rPrChange w:id="2972" w:author="Rodrigo García" w:date="2017-09-29T10:05:00Z">
                    <w:rPr>
                      <w:rFonts w:ascii="Monaco" w:hAnsi="Monaco" w:cs="Monaco"/>
                      <w:b/>
                      <w:bCs/>
                      <w:color w:val="000000"/>
                      <w:sz w:val="32"/>
                      <w:szCs w:val="32"/>
                      <w:lang w:val="en-US"/>
                    </w:rPr>
                  </w:rPrChange>
                </w:rPr>
                <w:t>.</w:t>
              </w:r>
              <w:r w:rsidRPr="0079203F">
                <w:rPr>
                  <w:lang w:val="es-ES"/>
                  <w:rPrChange w:id="2973" w:author="Rodrigo García" w:date="2017-09-29T10:05:00Z">
                    <w:rPr>
                      <w:rFonts w:ascii="Monaco" w:hAnsi="Monaco" w:cs="Monaco"/>
                      <w:color w:val="000000"/>
                      <w:sz w:val="32"/>
                      <w:szCs w:val="32"/>
                      <w:lang w:val="en-US"/>
                    </w:rPr>
                  </w:rPrChange>
                </w:rPr>
                <w:t>n</w:t>
              </w:r>
              <w:r w:rsidRPr="0079203F">
                <w:rPr>
                  <w:b/>
                  <w:bCs/>
                  <w:color w:val="CE5C00"/>
                  <w:lang w:val="es-ES"/>
                  <w:rPrChange w:id="2974" w:author="Rodrigo García" w:date="2017-09-29T10:05:00Z">
                    <w:rPr>
                      <w:rFonts w:ascii="Monaco" w:hAnsi="Monaco" w:cs="Monaco"/>
                      <w:b/>
                      <w:bCs/>
                      <w:color w:val="CE5C00"/>
                      <w:sz w:val="32"/>
                      <w:szCs w:val="32"/>
                      <w:lang w:val="en-US"/>
                    </w:rPr>
                  </w:rPrChange>
                </w:rPr>
                <w:t>+</w:t>
              </w:r>
              <w:r w:rsidRPr="0079203F">
                <w:rPr>
                  <w:color w:val="4E9A06"/>
                  <w:lang w:val="es-ES"/>
                  <w:rPrChange w:id="2975" w:author="Rodrigo García" w:date="2017-09-29T10:05:00Z">
                    <w:rPr>
                      <w:rFonts w:ascii="Monaco" w:hAnsi="Monaco" w:cs="Monaco"/>
                      <w:color w:val="4E9A06"/>
                      <w:sz w:val="32"/>
                      <w:szCs w:val="32"/>
                      <w:lang w:val="en-US"/>
                    </w:rPr>
                  </w:rPrChange>
                </w:rPr>
                <w:t>" "</w:t>
              </w:r>
              <w:r w:rsidRPr="0079203F">
                <w:rPr>
                  <w:b/>
                  <w:bCs/>
                  <w:color w:val="CE5C00"/>
                  <w:lang w:val="es-ES"/>
                  <w:rPrChange w:id="2976" w:author="Rodrigo García" w:date="2017-09-29T10:05:00Z">
                    <w:rPr>
                      <w:rFonts w:ascii="Monaco" w:hAnsi="Monaco" w:cs="Monaco"/>
                      <w:b/>
                      <w:bCs/>
                      <w:color w:val="CE5C00"/>
                      <w:sz w:val="32"/>
                      <w:szCs w:val="32"/>
                      <w:lang w:val="en-US"/>
                    </w:rPr>
                  </w:rPrChange>
                </w:rPr>
                <w:t>+</w:t>
              </w:r>
              <w:r w:rsidRPr="0079203F">
                <w:rPr>
                  <w:lang w:val="es-ES"/>
                  <w:rPrChange w:id="2977" w:author="Rodrigo García" w:date="2017-09-29T10:05:00Z">
                    <w:rPr>
                      <w:rFonts w:ascii="Monaco" w:hAnsi="Monaco" w:cs="Monaco"/>
                      <w:color w:val="000000"/>
                      <w:sz w:val="32"/>
                      <w:szCs w:val="32"/>
                      <w:lang w:val="en-US"/>
                    </w:rPr>
                  </w:rPrChange>
                </w:rPr>
                <w:t>datos</w:t>
              </w:r>
              <w:r w:rsidRPr="0079203F">
                <w:rPr>
                  <w:b/>
                  <w:bCs/>
                  <w:lang w:val="es-ES"/>
                  <w:rPrChange w:id="2978" w:author="Rodrigo García" w:date="2017-09-29T10:05:00Z">
                    <w:rPr>
                      <w:rFonts w:ascii="Monaco" w:hAnsi="Monaco" w:cs="Monaco"/>
                      <w:b/>
                      <w:bCs/>
                      <w:color w:val="000000"/>
                      <w:sz w:val="32"/>
                      <w:szCs w:val="32"/>
                      <w:lang w:val="en-US"/>
                    </w:rPr>
                  </w:rPrChange>
                </w:rPr>
                <w:t>.</w:t>
              </w:r>
              <w:r w:rsidRPr="0079203F">
                <w:rPr>
                  <w:lang w:val="es-ES"/>
                  <w:rPrChange w:id="2979" w:author="Rodrigo García" w:date="2017-09-29T10:05:00Z">
                    <w:rPr>
                      <w:rFonts w:ascii="Monaco" w:hAnsi="Monaco" w:cs="Monaco"/>
                      <w:color w:val="000000"/>
                      <w:sz w:val="32"/>
                      <w:szCs w:val="32"/>
                      <w:lang w:val="en-US"/>
                    </w:rPr>
                  </w:rPrChange>
                </w:rPr>
                <w:t>a</w:t>
              </w:r>
              <w:r w:rsidRPr="0079203F">
                <w:rPr>
                  <w:b/>
                  <w:bCs/>
                  <w:lang w:val="es-ES"/>
                  <w:rPrChange w:id="2980"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2981" w:author="Borja Gonzalez" w:date="2017-09-28T19:00:00Z"/>
                <w:lang w:val="en-US"/>
                <w:rPrChange w:id="2982" w:author="Borja Gonzalez" w:date="2017-09-28T19:00:00Z">
                  <w:rPr>
                    <w:ins w:id="2983" w:author="Borja Gonzalez" w:date="2017-09-28T19:00:00Z"/>
                    <w:rFonts w:ascii="Monaco" w:eastAsiaTheme="majorEastAsia" w:hAnsi="Monaco" w:cs="Monaco"/>
                    <w:color w:val="243F60" w:themeColor="accent1" w:themeShade="7F"/>
                    <w:sz w:val="32"/>
                    <w:szCs w:val="32"/>
                    <w:lang w:val="en-US"/>
                  </w:rPr>
                </w:rPrChange>
              </w:rPr>
              <w:pPrChange w:id="2984" w:author="GONZALEZ DIAZ, BORJA" w:date="2017-09-29T19:28:00Z">
                <w:pPr>
                  <w:keepNext/>
                  <w:keepLines/>
                  <w:widowControl w:val="0"/>
                  <w:autoSpaceDE w:val="0"/>
                  <w:autoSpaceDN w:val="0"/>
                  <w:adjustRightInd w:val="0"/>
                  <w:spacing w:before="200"/>
                  <w:outlineLvl w:val="4"/>
                </w:pPr>
              </w:pPrChange>
            </w:pPr>
            <w:ins w:id="2985" w:author="Borja Gonzalez" w:date="2017-09-28T19:00:00Z">
              <w:r w:rsidRPr="0079203F">
                <w:rPr>
                  <w:lang w:val="es-ES"/>
                  <w:rPrChange w:id="2986" w:author="Rodrigo García" w:date="2017-09-29T10:05:00Z">
                    <w:rPr>
                      <w:rFonts w:ascii="Monaco" w:hAnsi="Monaco" w:cs="Monaco"/>
                      <w:sz w:val="32"/>
                      <w:szCs w:val="32"/>
                      <w:lang w:val="en-US"/>
                    </w:rPr>
                  </w:rPrChange>
                </w:rPr>
                <w:t xml:space="preserve">    </w:t>
              </w:r>
              <w:r w:rsidRPr="0055352B">
                <w:rPr>
                  <w:b/>
                  <w:bCs/>
                  <w:color w:val="204A87"/>
                  <w:lang w:val="en-US"/>
                  <w:rPrChange w:id="2987" w:author="Borja Gonzalez" w:date="2017-09-28T19:00:00Z">
                    <w:rPr>
                      <w:rFonts w:ascii="Monaco" w:hAnsi="Monaco" w:cs="Monaco"/>
                      <w:b/>
                      <w:bCs/>
                      <w:color w:val="204A87"/>
                      <w:sz w:val="32"/>
                      <w:szCs w:val="32"/>
                      <w:lang w:val="en-US"/>
                    </w:rPr>
                  </w:rPrChange>
                </w:rPr>
                <w:t>var</w:t>
              </w:r>
              <w:r w:rsidRPr="0055352B">
                <w:rPr>
                  <w:lang w:val="en-US"/>
                  <w:rPrChange w:id="2988" w:author="Borja Gonzalez" w:date="2017-09-28T19:00:00Z">
                    <w:rPr>
                      <w:rFonts w:ascii="Monaco" w:hAnsi="Monaco" w:cs="Monaco"/>
                      <w:sz w:val="32"/>
                      <w:szCs w:val="32"/>
                      <w:lang w:val="en-US"/>
                    </w:rPr>
                  </w:rPrChange>
                </w:rPr>
                <w:t xml:space="preserve"> filebuffer </w:t>
              </w:r>
              <w:r w:rsidRPr="0055352B">
                <w:rPr>
                  <w:b/>
                  <w:bCs/>
                  <w:color w:val="CE5C00"/>
                  <w:lang w:val="en-US"/>
                  <w:rPrChange w:id="2989" w:author="Borja Gonzalez" w:date="2017-09-28T19:00:00Z">
                    <w:rPr>
                      <w:rFonts w:ascii="Monaco" w:hAnsi="Monaco" w:cs="Monaco"/>
                      <w:b/>
                      <w:bCs/>
                      <w:color w:val="CE5C00"/>
                      <w:sz w:val="32"/>
                      <w:szCs w:val="32"/>
                      <w:lang w:val="en-US"/>
                    </w:rPr>
                  </w:rPrChange>
                </w:rPr>
                <w:t>=</w:t>
              </w:r>
              <w:r w:rsidRPr="0055352B">
                <w:rPr>
                  <w:lang w:val="en-US"/>
                  <w:rPrChange w:id="2990" w:author="Borja Gonzalez" w:date="2017-09-28T19:00:00Z">
                    <w:rPr>
                      <w:rFonts w:ascii="Monaco" w:hAnsi="Monaco" w:cs="Monaco"/>
                      <w:sz w:val="32"/>
                      <w:szCs w:val="32"/>
                      <w:lang w:val="en-US"/>
                    </w:rPr>
                  </w:rPrChange>
                </w:rPr>
                <w:t xml:space="preserve"> </w:t>
              </w:r>
              <w:proofErr w:type="gramStart"/>
              <w:r w:rsidRPr="0055352B">
                <w:rPr>
                  <w:lang w:val="en-US"/>
                  <w:rPrChange w:id="2991" w:author="Borja Gonzalez" w:date="2017-09-28T19:00:00Z">
                    <w:rPr>
                      <w:rFonts w:ascii="Monaco" w:hAnsi="Monaco" w:cs="Monaco"/>
                      <w:sz w:val="32"/>
                      <w:szCs w:val="32"/>
                      <w:lang w:val="en-US"/>
                    </w:rPr>
                  </w:rPrChange>
                </w:rPr>
                <w:t>fs</w:t>
              </w:r>
              <w:r w:rsidRPr="0055352B">
                <w:rPr>
                  <w:b/>
                  <w:bCs/>
                  <w:lang w:val="en-US"/>
                  <w:rPrChange w:id="2992" w:author="Borja Gonzalez" w:date="2017-09-28T19:00:00Z">
                    <w:rPr>
                      <w:rFonts w:ascii="Monaco" w:hAnsi="Monaco" w:cs="Monaco"/>
                      <w:b/>
                      <w:bCs/>
                      <w:color w:val="000000"/>
                      <w:sz w:val="32"/>
                      <w:szCs w:val="32"/>
                      <w:lang w:val="en-US"/>
                    </w:rPr>
                  </w:rPrChange>
                </w:rPr>
                <w:t>.</w:t>
              </w:r>
              <w:r w:rsidRPr="0055352B">
                <w:rPr>
                  <w:lang w:val="en-US"/>
                  <w:rPrChange w:id="2993" w:author="Borja Gonzalez" w:date="2017-09-28T19:00:00Z">
                    <w:rPr>
                      <w:rFonts w:ascii="Monaco" w:hAnsi="Monaco" w:cs="Monaco"/>
                      <w:color w:val="000000"/>
                      <w:sz w:val="32"/>
                      <w:szCs w:val="32"/>
                      <w:lang w:val="en-US"/>
                    </w:rPr>
                  </w:rPrChange>
                </w:rPr>
                <w:t>readFileSync</w:t>
              </w:r>
              <w:proofErr w:type="gramEnd"/>
              <w:r w:rsidRPr="0055352B">
                <w:rPr>
                  <w:b/>
                  <w:bCs/>
                  <w:lang w:val="en-US"/>
                  <w:rPrChange w:id="2994" w:author="Borja Gonzalez" w:date="2017-09-28T19:00:00Z">
                    <w:rPr>
                      <w:rFonts w:ascii="Monaco" w:hAnsi="Monaco" w:cs="Monaco"/>
                      <w:b/>
                      <w:bCs/>
                      <w:color w:val="000000"/>
                      <w:sz w:val="32"/>
                      <w:szCs w:val="32"/>
                      <w:lang w:val="en-US"/>
                    </w:rPr>
                  </w:rPrChange>
                </w:rPr>
                <w:t>(</w:t>
              </w:r>
              <w:r w:rsidRPr="0055352B">
                <w:rPr>
                  <w:color w:val="4E9A06"/>
                  <w:lang w:val="en-US"/>
                  <w:rPrChange w:id="2995" w:author="Borja Gonzalez" w:date="2017-09-28T19:00:00Z">
                    <w:rPr>
                      <w:rFonts w:ascii="Monaco" w:hAnsi="Monaco" w:cs="Monaco"/>
                      <w:color w:val="4E9A06"/>
                      <w:sz w:val="32"/>
                      <w:szCs w:val="32"/>
                      <w:lang w:val="en-US"/>
                    </w:rPr>
                  </w:rPrChange>
                </w:rPr>
                <w:t>'./Pacientes_DB.db'</w:t>
              </w:r>
              <w:r w:rsidRPr="0055352B">
                <w:rPr>
                  <w:b/>
                  <w:bCs/>
                  <w:lang w:val="en-US"/>
                  <w:rPrChange w:id="2996"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2997" w:author="Borja Gonzalez" w:date="2017-09-28T19:00:00Z"/>
                <w:lang w:val="en-US"/>
                <w:rPrChange w:id="2998" w:author="Borja Gonzalez" w:date="2017-09-28T19:00:00Z">
                  <w:rPr>
                    <w:ins w:id="2999" w:author="Borja Gonzalez" w:date="2017-09-28T19:00:00Z"/>
                    <w:rFonts w:ascii="Monaco" w:hAnsi="Monaco" w:cs="Monaco"/>
                    <w:sz w:val="32"/>
                    <w:szCs w:val="32"/>
                    <w:lang w:val="en-US"/>
                  </w:rPr>
                </w:rPrChange>
              </w:rPr>
              <w:pPrChange w:id="3000" w:author="GONZALEZ DIAZ, BORJA" w:date="2017-09-29T19:28:00Z">
                <w:pPr>
                  <w:widowControl w:val="0"/>
                  <w:autoSpaceDE w:val="0"/>
                  <w:autoSpaceDN w:val="0"/>
                  <w:adjustRightInd w:val="0"/>
                </w:pPr>
              </w:pPrChange>
            </w:pPr>
          </w:p>
          <w:p w14:paraId="4CEEA15E" w14:textId="77777777" w:rsidR="0055352B" w:rsidRPr="0055352B" w:rsidRDefault="0055352B">
            <w:pPr>
              <w:rPr>
                <w:ins w:id="3001" w:author="Borja Gonzalez" w:date="2017-09-28T19:00:00Z"/>
                <w:lang w:val="en-US"/>
                <w:rPrChange w:id="3002" w:author="Borja Gonzalez" w:date="2017-09-28T19:00:00Z">
                  <w:rPr>
                    <w:ins w:id="3003" w:author="Borja Gonzalez" w:date="2017-09-28T19:00:00Z"/>
                    <w:rFonts w:ascii="Monaco" w:eastAsiaTheme="majorEastAsia" w:hAnsi="Monaco" w:cs="Monaco"/>
                    <w:color w:val="243F60" w:themeColor="accent1" w:themeShade="7F"/>
                    <w:sz w:val="32"/>
                    <w:szCs w:val="32"/>
                    <w:lang w:val="en-US"/>
                  </w:rPr>
                </w:rPrChange>
              </w:rPr>
              <w:pPrChange w:id="3004" w:author="GONZALEZ DIAZ, BORJA" w:date="2017-09-29T19:28:00Z">
                <w:pPr>
                  <w:keepNext/>
                  <w:keepLines/>
                  <w:widowControl w:val="0"/>
                  <w:autoSpaceDE w:val="0"/>
                  <w:autoSpaceDN w:val="0"/>
                  <w:adjustRightInd w:val="0"/>
                  <w:spacing w:before="200"/>
                  <w:outlineLvl w:val="4"/>
                </w:pPr>
              </w:pPrChange>
            </w:pPr>
            <w:ins w:id="3005" w:author="Borja Gonzalez" w:date="2017-09-28T19:00:00Z">
              <w:r w:rsidRPr="0055352B">
                <w:rPr>
                  <w:lang w:val="en-US"/>
                  <w:rPrChange w:id="3006" w:author="Borja Gonzalez" w:date="2017-09-28T19:00:00Z">
                    <w:rPr>
                      <w:rFonts w:ascii="Monaco" w:hAnsi="Monaco" w:cs="Monaco"/>
                      <w:sz w:val="32"/>
                      <w:szCs w:val="32"/>
                      <w:lang w:val="en-US"/>
                    </w:rPr>
                  </w:rPrChange>
                </w:rPr>
                <w:t xml:space="preserve">    </w:t>
              </w:r>
              <w:r w:rsidRPr="0055352B">
                <w:rPr>
                  <w:b/>
                  <w:bCs/>
                  <w:color w:val="204A87"/>
                  <w:lang w:val="en-US"/>
                  <w:rPrChange w:id="3007" w:author="Borja Gonzalez" w:date="2017-09-28T19:00:00Z">
                    <w:rPr>
                      <w:rFonts w:ascii="Monaco" w:hAnsi="Monaco" w:cs="Monaco"/>
                      <w:b/>
                      <w:bCs/>
                      <w:color w:val="204A87"/>
                      <w:sz w:val="32"/>
                      <w:szCs w:val="32"/>
                      <w:lang w:val="en-US"/>
                    </w:rPr>
                  </w:rPrChange>
                </w:rPr>
                <w:t>var</w:t>
              </w:r>
              <w:r w:rsidRPr="0055352B">
                <w:rPr>
                  <w:lang w:val="en-US"/>
                  <w:rPrChange w:id="3008" w:author="Borja Gonzalez" w:date="2017-09-28T19:00:00Z">
                    <w:rPr>
                      <w:rFonts w:ascii="Monaco" w:hAnsi="Monaco" w:cs="Monaco"/>
                      <w:sz w:val="32"/>
                      <w:szCs w:val="32"/>
                      <w:lang w:val="en-US"/>
                    </w:rPr>
                  </w:rPrChange>
                </w:rPr>
                <w:t xml:space="preserve"> db </w:t>
              </w:r>
              <w:r w:rsidRPr="0055352B">
                <w:rPr>
                  <w:b/>
                  <w:bCs/>
                  <w:color w:val="CE5C00"/>
                  <w:lang w:val="en-US"/>
                  <w:rPrChange w:id="3009" w:author="Borja Gonzalez" w:date="2017-09-28T19:00:00Z">
                    <w:rPr>
                      <w:rFonts w:ascii="Monaco" w:hAnsi="Monaco" w:cs="Monaco"/>
                      <w:b/>
                      <w:bCs/>
                      <w:color w:val="CE5C00"/>
                      <w:sz w:val="32"/>
                      <w:szCs w:val="32"/>
                      <w:lang w:val="en-US"/>
                    </w:rPr>
                  </w:rPrChange>
                </w:rPr>
                <w:t>=</w:t>
              </w:r>
              <w:r w:rsidRPr="0055352B">
                <w:rPr>
                  <w:lang w:val="en-US"/>
                  <w:rPrChange w:id="3010" w:author="Borja Gonzalez" w:date="2017-09-28T19:00:00Z">
                    <w:rPr>
                      <w:rFonts w:ascii="Monaco" w:hAnsi="Monaco" w:cs="Monaco"/>
                      <w:sz w:val="32"/>
                      <w:szCs w:val="32"/>
                      <w:lang w:val="en-US"/>
                    </w:rPr>
                  </w:rPrChange>
                </w:rPr>
                <w:t xml:space="preserve"> </w:t>
              </w:r>
              <w:r w:rsidRPr="0055352B">
                <w:rPr>
                  <w:b/>
                  <w:bCs/>
                  <w:color w:val="204A87"/>
                  <w:lang w:val="en-US"/>
                  <w:rPrChange w:id="3011" w:author="Borja Gonzalez" w:date="2017-09-28T19:00:00Z">
                    <w:rPr>
                      <w:rFonts w:ascii="Monaco" w:hAnsi="Monaco" w:cs="Monaco"/>
                      <w:b/>
                      <w:bCs/>
                      <w:color w:val="204A87"/>
                      <w:sz w:val="32"/>
                      <w:szCs w:val="32"/>
                      <w:lang w:val="en-US"/>
                    </w:rPr>
                  </w:rPrChange>
                </w:rPr>
                <w:t>new</w:t>
              </w:r>
              <w:r w:rsidRPr="0055352B">
                <w:rPr>
                  <w:lang w:val="en-US"/>
                  <w:rPrChange w:id="3012" w:author="Borja Gonzalez" w:date="2017-09-28T19:00:00Z">
                    <w:rPr>
                      <w:rFonts w:ascii="Monaco" w:hAnsi="Monaco" w:cs="Monaco"/>
                      <w:sz w:val="32"/>
                      <w:szCs w:val="32"/>
                      <w:lang w:val="en-US"/>
                    </w:rPr>
                  </w:rPrChange>
                </w:rPr>
                <w:t xml:space="preserve"> SQL</w:t>
              </w:r>
              <w:r w:rsidRPr="0055352B">
                <w:rPr>
                  <w:b/>
                  <w:bCs/>
                  <w:lang w:val="en-US"/>
                  <w:rPrChange w:id="3013" w:author="Borja Gonzalez" w:date="2017-09-28T19:00:00Z">
                    <w:rPr>
                      <w:rFonts w:ascii="Monaco" w:hAnsi="Monaco" w:cs="Monaco"/>
                      <w:b/>
                      <w:bCs/>
                      <w:color w:val="000000"/>
                      <w:sz w:val="32"/>
                      <w:szCs w:val="32"/>
                      <w:lang w:val="en-US"/>
                    </w:rPr>
                  </w:rPrChange>
                </w:rPr>
                <w:t>.</w:t>
              </w:r>
              <w:r w:rsidRPr="0055352B">
                <w:rPr>
                  <w:lang w:val="en-US"/>
                  <w:rPrChange w:id="3014" w:author="Borja Gonzalez" w:date="2017-09-28T19:00:00Z">
                    <w:rPr>
                      <w:rFonts w:ascii="Monaco" w:hAnsi="Monaco" w:cs="Monaco"/>
                      <w:color w:val="000000"/>
                      <w:sz w:val="32"/>
                      <w:szCs w:val="32"/>
                      <w:lang w:val="en-US"/>
                    </w:rPr>
                  </w:rPrChange>
                </w:rPr>
                <w:t>Database</w:t>
              </w:r>
              <w:r w:rsidRPr="0055352B">
                <w:rPr>
                  <w:b/>
                  <w:bCs/>
                  <w:lang w:val="en-US"/>
                  <w:rPrChange w:id="3015" w:author="Borja Gonzalez" w:date="2017-09-28T19:00:00Z">
                    <w:rPr>
                      <w:rFonts w:ascii="Monaco" w:hAnsi="Monaco" w:cs="Monaco"/>
                      <w:b/>
                      <w:bCs/>
                      <w:color w:val="000000"/>
                      <w:sz w:val="32"/>
                      <w:szCs w:val="32"/>
                      <w:lang w:val="en-US"/>
                    </w:rPr>
                  </w:rPrChange>
                </w:rPr>
                <w:t>(</w:t>
              </w:r>
              <w:r w:rsidRPr="0055352B">
                <w:rPr>
                  <w:lang w:val="en-US"/>
                  <w:rPrChange w:id="3016" w:author="Borja Gonzalez" w:date="2017-09-28T19:00:00Z">
                    <w:rPr>
                      <w:rFonts w:ascii="Monaco" w:hAnsi="Monaco" w:cs="Monaco"/>
                      <w:color w:val="000000"/>
                      <w:sz w:val="32"/>
                      <w:szCs w:val="32"/>
                      <w:lang w:val="en-US"/>
                    </w:rPr>
                  </w:rPrChange>
                </w:rPr>
                <w:t>filebuffer</w:t>
              </w:r>
              <w:r w:rsidRPr="0055352B">
                <w:rPr>
                  <w:b/>
                  <w:bCs/>
                  <w:lang w:val="en-US"/>
                  <w:rPrChange w:id="3017"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018" w:author="Borja Gonzalez" w:date="2017-09-28T19:00:00Z"/>
                <w:lang w:val="es-ES"/>
                <w:rPrChange w:id="3019" w:author="Rodrigo García" w:date="2017-09-29T10:05:00Z">
                  <w:rPr>
                    <w:ins w:id="3020" w:author="Borja Gonzalez" w:date="2017-09-28T19:00:00Z"/>
                    <w:rFonts w:ascii="Monaco" w:eastAsiaTheme="majorEastAsia" w:hAnsi="Monaco" w:cs="Monaco"/>
                    <w:color w:val="243F60" w:themeColor="accent1" w:themeShade="7F"/>
                    <w:sz w:val="32"/>
                    <w:szCs w:val="32"/>
                    <w:lang w:val="en-US"/>
                  </w:rPr>
                </w:rPrChange>
              </w:rPr>
              <w:pPrChange w:id="3021" w:author="GONZALEZ DIAZ, BORJA" w:date="2017-09-29T19:28:00Z">
                <w:pPr>
                  <w:keepNext/>
                  <w:keepLines/>
                  <w:widowControl w:val="0"/>
                  <w:autoSpaceDE w:val="0"/>
                  <w:autoSpaceDN w:val="0"/>
                  <w:adjustRightInd w:val="0"/>
                  <w:spacing w:before="200"/>
                  <w:outlineLvl w:val="4"/>
                </w:pPr>
              </w:pPrChange>
            </w:pPr>
            <w:ins w:id="3022" w:author="Borja Gonzalez" w:date="2017-09-28T19:00:00Z">
              <w:r w:rsidRPr="0055352B">
                <w:rPr>
                  <w:lang w:val="en-US"/>
                  <w:rPrChange w:id="3023" w:author="Borja Gonzalez" w:date="2017-09-28T19:00:00Z">
                    <w:rPr>
                      <w:rFonts w:ascii="Monaco" w:hAnsi="Monaco" w:cs="Monaco"/>
                      <w:sz w:val="32"/>
                      <w:szCs w:val="32"/>
                      <w:lang w:val="en-US"/>
                    </w:rPr>
                  </w:rPrChange>
                </w:rPr>
                <w:t xml:space="preserve">    </w:t>
              </w:r>
              <w:r w:rsidRPr="0079203F">
                <w:rPr>
                  <w:lang w:val="es-ES"/>
                  <w:rPrChange w:id="3024" w:author="Rodrigo García" w:date="2017-09-29T10:05:00Z">
                    <w:rPr>
                      <w:rFonts w:ascii="Monaco" w:hAnsi="Monaco" w:cs="Monaco"/>
                      <w:color w:val="000000"/>
                      <w:sz w:val="32"/>
                      <w:szCs w:val="32"/>
                      <w:lang w:val="en-US"/>
                    </w:rPr>
                  </w:rPrChange>
                </w:rPr>
                <w:t>console</w:t>
              </w:r>
              <w:r w:rsidRPr="0079203F">
                <w:rPr>
                  <w:b/>
                  <w:bCs/>
                  <w:lang w:val="es-ES"/>
                  <w:rPrChange w:id="3025" w:author="Rodrigo García" w:date="2017-09-29T10:05:00Z">
                    <w:rPr>
                      <w:rFonts w:ascii="Monaco" w:hAnsi="Monaco" w:cs="Monaco"/>
                      <w:b/>
                      <w:bCs/>
                      <w:color w:val="000000"/>
                      <w:sz w:val="32"/>
                      <w:szCs w:val="32"/>
                      <w:lang w:val="en-US"/>
                    </w:rPr>
                  </w:rPrChange>
                </w:rPr>
                <w:t>.</w:t>
              </w:r>
              <w:r w:rsidRPr="0079203F">
                <w:rPr>
                  <w:lang w:val="es-ES"/>
                  <w:rPrChange w:id="3026" w:author="Rodrigo García" w:date="2017-09-29T10:05:00Z">
                    <w:rPr>
                      <w:rFonts w:ascii="Monaco" w:hAnsi="Monaco" w:cs="Monaco"/>
                      <w:color w:val="000000"/>
                      <w:sz w:val="32"/>
                      <w:szCs w:val="32"/>
                      <w:lang w:val="en-US"/>
                    </w:rPr>
                  </w:rPrChange>
                </w:rPr>
                <w:t>log</w:t>
              </w:r>
              <w:r w:rsidRPr="0079203F">
                <w:rPr>
                  <w:b/>
                  <w:bCs/>
                  <w:lang w:val="es-ES"/>
                  <w:rPrChange w:id="3027" w:author="Rodrigo García" w:date="2017-09-29T10:05:00Z">
                    <w:rPr>
                      <w:rFonts w:ascii="Monaco" w:hAnsi="Monaco" w:cs="Monaco"/>
                      <w:b/>
                      <w:bCs/>
                      <w:color w:val="000000"/>
                      <w:sz w:val="32"/>
                      <w:szCs w:val="32"/>
                      <w:lang w:val="en-US"/>
                    </w:rPr>
                  </w:rPrChange>
                </w:rPr>
                <w:t>(</w:t>
              </w:r>
              <w:r w:rsidRPr="0079203F">
                <w:rPr>
                  <w:lang w:val="es-ES"/>
                  <w:rPrChange w:id="3028" w:author="Rodrigo García" w:date="2017-09-29T10:05:00Z">
                    <w:rPr>
                      <w:rFonts w:ascii="Monaco" w:hAnsi="Monaco" w:cs="Monaco"/>
                      <w:color w:val="000000"/>
                      <w:sz w:val="32"/>
                      <w:szCs w:val="32"/>
                      <w:lang w:val="en-US"/>
                    </w:rPr>
                  </w:rPrChange>
                </w:rPr>
                <w:t>timestamp</w:t>
              </w:r>
              <w:r w:rsidRPr="0079203F">
                <w:rPr>
                  <w:b/>
                  <w:bCs/>
                  <w:lang w:val="es-ES"/>
                  <w:rPrChange w:id="3029" w:author="Rodrigo García" w:date="2017-09-29T10:05:00Z">
                    <w:rPr>
                      <w:rFonts w:ascii="Monaco" w:hAnsi="Monaco" w:cs="Monaco"/>
                      <w:b/>
                      <w:bCs/>
                      <w:color w:val="000000"/>
                      <w:sz w:val="32"/>
                      <w:szCs w:val="32"/>
                      <w:lang w:val="en-US"/>
                    </w:rPr>
                  </w:rPrChange>
                </w:rPr>
                <w:t>(</w:t>
              </w:r>
              <w:r w:rsidRPr="0079203F">
                <w:rPr>
                  <w:color w:val="4E9A06"/>
                  <w:lang w:val="es-ES"/>
                  <w:rPrChange w:id="3030"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031"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032" w:author="Rodrigo García" w:date="2017-09-29T10:05:00Z">
                    <w:rPr>
                      <w:rFonts w:ascii="Monaco" w:hAnsi="Monaco" w:cs="Monaco"/>
                      <w:color w:val="4E9A06"/>
                      <w:sz w:val="32"/>
                      <w:szCs w:val="32"/>
                      <w:lang w:val="en-US"/>
                    </w:rPr>
                  </w:rPrChange>
                </w:rPr>
                <w:t>:iii'</w:t>
              </w:r>
              <w:r w:rsidRPr="0079203F">
                <w:rPr>
                  <w:b/>
                  <w:bCs/>
                  <w:lang w:val="es-ES"/>
                  <w:rPrChange w:id="3033" w:author="Rodrigo García" w:date="2017-09-29T10:05:00Z">
                    <w:rPr>
                      <w:rFonts w:ascii="Monaco" w:hAnsi="Monaco" w:cs="Monaco"/>
                      <w:b/>
                      <w:bCs/>
                      <w:color w:val="000000"/>
                      <w:sz w:val="32"/>
                      <w:szCs w:val="32"/>
                      <w:lang w:val="en-US"/>
                    </w:rPr>
                  </w:rPrChange>
                </w:rPr>
                <w:t>)</w:t>
              </w:r>
              <w:r w:rsidRPr="0079203F">
                <w:rPr>
                  <w:b/>
                  <w:bCs/>
                  <w:color w:val="CE5C00"/>
                  <w:lang w:val="es-ES"/>
                  <w:rPrChange w:id="3034" w:author="Rodrigo García" w:date="2017-09-29T10:05:00Z">
                    <w:rPr>
                      <w:rFonts w:ascii="Monaco" w:hAnsi="Monaco" w:cs="Monaco"/>
                      <w:b/>
                      <w:bCs/>
                      <w:color w:val="CE5C00"/>
                      <w:sz w:val="32"/>
                      <w:szCs w:val="32"/>
                      <w:lang w:val="en-US"/>
                    </w:rPr>
                  </w:rPrChange>
                </w:rPr>
                <w:t>+</w:t>
              </w:r>
              <w:r w:rsidRPr="0079203F">
                <w:rPr>
                  <w:color w:val="4E9A06"/>
                  <w:lang w:val="es-ES"/>
                  <w:rPrChange w:id="3035" w:author="Rodrigo García" w:date="2017-09-29T10:05:00Z">
                    <w:rPr>
                      <w:rFonts w:ascii="Monaco" w:hAnsi="Monaco" w:cs="Monaco"/>
                      <w:color w:val="4E9A06"/>
                      <w:sz w:val="32"/>
                      <w:szCs w:val="32"/>
                      <w:lang w:val="en-US"/>
                    </w:rPr>
                  </w:rPrChange>
                </w:rPr>
                <w:t>" Base de datos abierta"</w:t>
              </w:r>
              <w:r w:rsidRPr="0079203F">
                <w:rPr>
                  <w:b/>
                  <w:bCs/>
                  <w:lang w:val="es-ES"/>
                  <w:rPrChange w:id="3036"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037" w:author="Borja Gonzalez" w:date="2017-09-28T19:00:00Z"/>
                <w:lang w:val="es-ES"/>
                <w:rPrChange w:id="3038" w:author="Rodrigo García" w:date="2017-09-29T10:05:00Z">
                  <w:rPr>
                    <w:ins w:id="3039" w:author="Borja Gonzalez" w:date="2017-09-28T19:00:00Z"/>
                    <w:rFonts w:ascii="Monaco" w:eastAsiaTheme="majorEastAsia" w:hAnsi="Monaco" w:cs="Monaco"/>
                    <w:color w:val="243F60" w:themeColor="accent1" w:themeShade="7F"/>
                    <w:sz w:val="32"/>
                    <w:szCs w:val="32"/>
                    <w:lang w:val="en-US"/>
                  </w:rPr>
                </w:rPrChange>
              </w:rPr>
              <w:pPrChange w:id="3040" w:author="GONZALEZ DIAZ, BORJA" w:date="2017-09-29T19:28:00Z">
                <w:pPr>
                  <w:keepNext/>
                  <w:keepLines/>
                  <w:widowControl w:val="0"/>
                  <w:autoSpaceDE w:val="0"/>
                  <w:autoSpaceDN w:val="0"/>
                  <w:adjustRightInd w:val="0"/>
                  <w:spacing w:before="200"/>
                  <w:outlineLvl w:val="4"/>
                </w:pPr>
              </w:pPrChange>
            </w:pPr>
            <w:ins w:id="3041" w:author="Borja Gonzalez" w:date="2017-09-28T19:00:00Z">
              <w:r w:rsidRPr="0079203F">
                <w:rPr>
                  <w:lang w:val="es-ES"/>
                  <w:rPrChange w:id="3042" w:author="Rodrigo García" w:date="2017-09-29T10:05:00Z">
                    <w:rPr>
                      <w:rFonts w:ascii="Monaco" w:hAnsi="Monaco" w:cs="Monaco"/>
                      <w:sz w:val="32"/>
                      <w:szCs w:val="32"/>
                      <w:lang w:val="en-US"/>
                    </w:rPr>
                  </w:rPrChange>
                </w:rPr>
                <w:t xml:space="preserve">    </w:t>
              </w:r>
              <w:proofErr w:type="gramStart"/>
              <w:r w:rsidRPr="0079203F">
                <w:rPr>
                  <w:lang w:val="es-ES"/>
                  <w:rPrChange w:id="3043" w:author="Rodrigo García" w:date="2017-09-29T10:05:00Z">
                    <w:rPr>
                      <w:rFonts w:ascii="Monaco" w:hAnsi="Monaco" w:cs="Monaco"/>
                      <w:sz w:val="32"/>
                      <w:szCs w:val="32"/>
                      <w:lang w:val="en-US"/>
                    </w:rPr>
                  </w:rPrChange>
                </w:rPr>
                <w:t>db</w:t>
              </w:r>
              <w:r w:rsidRPr="0079203F">
                <w:rPr>
                  <w:b/>
                  <w:bCs/>
                  <w:lang w:val="es-ES"/>
                  <w:rPrChange w:id="3044" w:author="Rodrigo García" w:date="2017-09-29T10:05:00Z">
                    <w:rPr>
                      <w:rFonts w:ascii="Monaco" w:hAnsi="Monaco" w:cs="Monaco"/>
                      <w:b/>
                      <w:bCs/>
                      <w:color w:val="000000"/>
                      <w:sz w:val="32"/>
                      <w:szCs w:val="32"/>
                      <w:lang w:val="en-US"/>
                    </w:rPr>
                  </w:rPrChange>
                </w:rPr>
                <w:t>.</w:t>
              </w:r>
              <w:r w:rsidRPr="0079203F">
                <w:rPr>
                  <w:lang w:val="es-ES"/>
                  <w:rPrChange w:id="3045" w:author="Rodrigo García" w:date="2017-09-29T10:05:00Z">
                    <w:rPr>
                      <w:rFonts w:ascii="Monaco" w:hAnsi="Monaco" w:cs="Monaco"/>
                      <w:color w:val="000000"/>
                      <w:sz w:val="32"/>
                      <w:szCs w:val="32"/>
                      <w:lang w:val="en-US"/>
                    </w:rPr>
                  </w:rPrChange>
                </w:rPr>
                <w:t>run</w:t>
              </w:r>
              <w:r w:rsidRPr="0079203F">
                <w:rPr>
                  <w:b/>
                  <w:bCs/>
                  <w:lang w:val="es-ES"/>
                  <w:rPrChange w:id="3046"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047"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048" w:author="Rodrigo García" w:date="2017-09-29T10:05:00Z">
                    <w:rPr>
                      <w:rFonts w:ascii="Monaco" w:hAnsi="Monaco" w:cs="Monaco"/>
                      <w:b/>
                      <w:bCs/>
                      <w:color w:val="000000"/>
                      <w:sz w:val="32"/>
                      <w:szCs w:val="32"/>
                      <w:lang w:val="en-US"/>
                    </w:rPr>
                  </w:rPrChange>
                </w:rPr>
                <w:t>,</w:t>
              </w:r>
              <w:r w:rsidRPr="0079203F">
                <w:rPr>
                  <w:lang w:val="es-ES"/>
                  <w:rPrChange w:id="3049" w:author="Rodrigo García" w:date="2017-09-29T10:05:00Z">
                    <w:rPr>
                      <w:rFonts w:ascii="Monaco" w:hAnsi="Monaco" w:cs="Monaco"/>
                      <w:sz w:val="32"/>
                      <w:szCs w:val="32"/>
                      <w:lang w:val="en-US"/>
                    </w:rPr>
                  </w:rPrChange>
                </w:rPr>
                <w:t xml:space="preserve"> </w:t>
              </w:r>
              <w:r w:rsidRPr="0079203F">
                <w:rPr>
                  <w:b/>
                  <w:bCs/>
                  <w:lang w:val="es-ES"/>
                  <w:rPrChange w:id="3050" w:author="Rodrigo García" w:date="2017-09-29T10:05:00Z">
                    <w:rPr>
                      <w:rFonts w:ascii="Monaco" w:hAnsi="Monaco" w:cs="Monaco"/>
                      <w:b/>
                      <w:bCs/>
                      <w:color w:val="000000"/>
                      <w:sz w:val="32"/>
                      <w:szCs w:val="32"/>
                      <w:lang w:val="en-US"/>
                    </w:rPr>
                  </w:rPrChange>
                </w:rPr>
                <w:t>{</w:t>
              </w:r>
              <w:r w:rsidRPr="0079203F">
                <w:rPr>
                  <w:color w:val="4E9A06"/>
                  <w:lang w:val="es-ES"/>
                  <w:rPrChange w:id="3051" w:author="Rodrigo García" w:date="2017-09-29T10:05:00Z">
                    <w:rPr>
                      <w:rFonts w:ascii="Monaco" w:hAnsi="Monaco" w:cs="Monaco"/>
                      <w:color w:val="4E9A06"/>
                      <w:sz w:val="32"/>
                      <w:szCs w:val="32"/>
                      <w:lang w:val="en-US"/>
                    </w:rPr>
                  </w:rPrChange>
                </w:rPr>
                <w:t>':nombre'</w:t>
              </w:r>
              <w:r w:rsidRPr="0079203F">
                <w:rPr>
                  <w:b/>
                  <w:bCs/>
                  <w:color w:val="CE5C00"/>
                  <w:lang w:val="es-ES"/>
                  <w:rPrChange w:id="3052" w:author="Rodrigo García" w:date="2017-09-29T10:05:00Z">
                    <w:rPr>
                      <w:rFonts w:ascii="Monaco" w:hAnsi="Monaco" w:cs="Monaco"/>
                      <w:b/>
                      <w:bCs/>
                      <w:color w:val="CE5C00"/>
                      <w:sz w:val="32"/>
                      <w:szCs w:val="32"/>
                      <w:lang w:val="en-US"/>
                    </w:rPr>
                  </w:rPrChange>
                </w:rPr>
                <w:t>:</w:t>
              </w:r>
              <w:r w:rsidRPr="0079203F">
                <w:rPr>
                  <w:lang w:val="es-ES"/>
                  <w:rPrChange w:id="3053" w:author="Rodrigo García" w:date="2017-09-29T10:05:00Z">
                    <w:rPr>
                      <w:rFonts w:ascii="Monaco" w:hAnsi="Monaco" w:cs="Monaco"/>
                      <w:color w:val="000000"/>
                      <w:sz w:val="32"/>
                      <w:szCs w:val="32"/>
                      <w:lang w:val="en-US"/>
                    </w:rPr>
                  </w:rPrChange>
                </w:rPr>
                <w:t>datos</w:t>
              </w:r>
              <w:r w:rsidRPr="0079203F">
                <w:rPr>
                  <w:b/>
                  <w:bCs/>
                  <w:lang w:val="es-ES"/>
                  <w:rPrChange w:id="3054" w:author="Rodrigo García" w:date="2017-09-29T10:05:00Z">
                    <w:rPr>
                      <w:rFonts w:ascii="Monaco" w:hAnsi="Monaco" w:cs="Monaco"/>
                      <w:b/>
                      <w:bCs/>
                      <w:color w:val="000000"/>
                      <w:sz w:val="32"/>
                      <w:szCs w:val="32"/>
                      <w:lang w:val="en-US"/>
                    </w:rPr>
                  </w:rPrChange>
                </w:rPr>
                <w:t>.</w:t>
              </w:r>
              <w:r w:rsidRPr="0079203F">
                <w:rPr>
                  <w:lang w:val="es-ES"/>
                  <w:rPrChange w:id="3055" w:author="Rodrigo García" w:date="2017-09-29T10:05:00Z">
                    <w:rPr>
                      <w:rFonts w:ascii="Monaco" w:hAnsi="Monaco" w:cs="Monaco"/>
                      <w:color w:val="000000"/>
                      <w:sz w:val="32"/>
                      <w:szCs w:val="32"/>
                      <w:lang w:val="en-US"/>
                    </w:rPr>
                  </w:rPrChange>
                </w:rPr>
                <w:t>n</w:t>
              </w:r>
              <w:r w:rsidRPr="0079203F">
                <w:rPr>
                  <w:b/>
                  <w:bCs/>
                  <w:lang w:val="es-ES"/>
                  <w:rPrChange w:id="3056" w:author="Rodrigo García" w:date="2017-09-29T10:05:00Z">
                    <w:rPr>
                      <w:rFonts w:ascii="Monaco" w:hAnsi="Monaco" w:cs="Monaco"/>
                      <w:b/>
                      <w:bCs/>
                      <w:color w:val="000000"/>
                      <w:sz w:val="32"/>
                      <w:szCs w:val="32"/>
                      <w:lang w:val="en-US"/>
                    </w:rPr>
                  </w:rPrChange>
                </w:rPr>
                <w:t>,</w:t>
              </w:r>
              <w:r w:rsidRPr="0079203F">
                <w:rPr>
                  <w:lang w:val="es-ES"/>
                  <w:rPrChange w:id="3057" w:author="Rodrigo García" w:date="2017-09-29T10:05:00Z">
                    <w:rPr>
                      <w:rFonts w:ascii="Monaco" w:hAnsi="Monaco" w:cs="Monaco"/>
                      <w:sz w:val="32"/>
                      <w:szCs w:val="32"/>
                      <w:lang w:val="en-US"/>
                    </w:rPr>
                  </w:rPrChange>
                </w:rPr>
                <w:t xml:space="preserve"> </w:t>
              </w:r>
              <w:r w:rsidRPr="0079203F">
                <w:rPr>
                  <w:color w:val="4E9A06"/>
                  <w:lang w:val="es-ES"/>
                  <w:rPrChange w:id="3058" w:author="Rodrigo García" w:date="2017-09-29T10:05:00Z">
                    <w:rPr>
                      <w:rFonts w:ascii="Monaco" w:hAnsi="Monaco" w:cs="Monaco"/>
                      <w:color w:val="4E9A06"/>
                      <w:sz w:val="32"/>
                      <w:szCs w:val="32"/>
                      <w:lang w:val="en-US"/>
                    </w:rPr>
                  </w:rPrChange>
                </w:rPr>
                <w:t>':apellido'</w:t>
              </w:r>
              <w:r w:rsidRPr="0079203F">
                <w:rPr>
                  <w:b/>
                  <w:bCs/>
                  <w:color w:val="CE5C00"/>
                  <w:lang w:val="es-ES"/>
                  <w:rPrChange w:id="3059" w:author="Rodrigo García" w:date="2017-09-29T10:05:00Z">
                    <w:rPr>
                      <w:rFonts w:ascii="Monaco" w:hAnsi="Monaco" w:cs="Monaco"/>
                      <w:b/>
                      <w:bCs/>
                      <w:color w:val="CE5C00"/>
                      <w:sz w:val="32"/>
                      <w:szCs w:val="32"/>
                      <w:lang w:val="en-US"/>
                    </w:rPr>
                  </w:rPrChange>
                </w:rPr>
                <w:t>:</w:t>
              </w:r>
              <w:r w:rsidRPr="0079203F">
                <w:rPr>
                  <w:lang w:val="es-ES"/>
                  <w:rPrChange w:id="3060" w:author="Rodrigo García" w:date="2017-09-29T10:05:00Z">
                    <w:rPr>
                      <w:rFonts w:ascii="Monaco" w:hAnsi="Monaco" w:cs="Monaco"/>
                      <w:color w:val="000000"/>
                      <w:sz w:val="32"/>
                      <w:szCs w:val="32"/>
                      <w:lang w:val="en-US"/>
                    </w:rPr>
                  </w:rPrChange>
                </w:rPr>
                <w:t>datos</w:t>
              </w:r>
              <w:r w:rsidRPr="0079203F">
                <w:rPr>
                  <w:b/>
                  <w:bCs/>
                  <w:lang w:val="es-ES"/>
                  <w:rPrChange w:id="3061" w:author="Rodrigo García" w:date="2017-09-29T10:05:00Z">
                    <w:rPr>
                      <w:rFonts w:ascii="Monaco" w:hAnsi="Monaco" w:cs="Monaco"/>
                      <w:b/>
                      <w:bCs/>
                      <w:color w:val="000000"/>
                      <w:sz w:val="32"/>
                      <w:szCs w:val="32"/>
                      <w:lang w:val="en-US"/>
                    </w:rPr>
                  </w:rPrChange>
                </w:rPr>
                <w:t>.</w:t>
              </w:r>
              <w:r w:rsidRPr="0079203F">
                <w:rPr>
                  <w:lang w:val="es-ES"/>
                  <w:rPrChange w:id="3062" w:author="Rodrigo García" w:date="2017-09-29T10:05:00Z">
                    <w:rPr>
                      <w:rFonts w:ascii="Monaco" w:hAnsi="Monaco" w:cs="Monaco"/>
                      <w:color w:val="000000"/>
                      <w:sz w:val="32"/>
                      <w:szCs w:val="32"/>
                      <w:lang w:val="en-US"/>
                    </w:rPr>
                  </w:rPrChange>
                </w:rPr>
                <w:t>a</w:t>
              </w:r>
              <w:r w:rsidRPr="0079203F">
                <w:rPr>
                  <w:b/>
                  <w:bCs/>
                  <w:lang w:val="es-ES"/>
                  <w:rPrChange w:id="3063" w:author="Rodrigo García" w:date="2017-09-29T10:05:00Z">
                    <w:rPr>
                      <w:rFonts w:ascii="Monaco" w:hAnsi="Monaco" w:cs="Monaco"/>
                      <w:b/>
                      <w:bCs/>
                      <w:color w:val="000000"/>
                      <w:sz w:val="32"/>
                      <w:szCs w:val="32"/>
                      <w:lang w:val="en-US"/>
                    </w:rPr>
                  </w:rPrChange>
                </w:rPr>
                <w:t>,</w:t>
              </w:r>
              <w:r w:rsidRPr="0079203F">
                <w:rPr>
                  <w:color w:val="4E9A06"/>
                  <w:lang w:val="es-ES"/>
                  <w:rPrChange w:id="3064" w:author="Rodrigo García" w:date="2017-09-29T10:05:00Z">
                    <w:rPr>
                      <w:rFonts w:ascii="Monaco" w:hAnsi="Monaco" w:cs="Monaco"/>
                      <w:color w:val="4E9A06"/>
                      <w:sz w:val="32"/>
                      <w:szCs w:val="32"/>
                      <w:lang w:val="en-US"/>
                    </w:rPr>
                  </w:rPrChange>
                </w:rPr>
                <w:t>':sexo'</w:t>
              </w:r>
              <w:r w:rsidRPr="0079203F">
                <w:rPr>
                  <w:b/>
                  <w:bCs/>
                  <w:color w:val="CE5C00"/>
                  <w:lang w:val="es-ES"/>
                  <w:rPrChange w:id="3065" w:author="Rodrigo García" w:date="2017-09-29T10:05:00Z">
                    <w:rPr>
                      <w:rFonts w:ascii="Monaco" w:hAnsi="Monaco" w:cs="Monaco"/>
                      <w:b/>
                      <w:bCs/>
                      <w:color w:val="CE5C00"/>
                      <w:sz w:val="32"/>
                      <w:szCs w:val="32"/>
                      <w:lang w:val="en-US"/>
                    </w:rPr>
                  </w:rPrChange>
                </w:rPr>
                <w:t>:</w:t>
              </w:r>
              <w:r w:rsidRPr="0079203F">
                <w:rPr>
                  <w:lang w:val="es-ES"/>
                  <w:rPrChange w:id="3066" w:author="Rodrigo García" w:date="2017-09-29T10:05:00Z">
                    <w:rPr>
                      <w:rFonts w:ascii="Monaco" w:hAnsi="Monaco" w:cs="Monaco"/>
                      <w:color w:val="000000"/>
                      <w:sz w:val="32"/>
                      <w:szCs w:val="32"/>
                      <w:lang w:val="en-US"/>
                    </w:rPr>
                  </w:rPrChange>
                </w:rPr>
                <w:t>datos</w:t>
              </w:r>
              <w:r w:rsidRPr="0079203F">
                <w:rPr>
                  <w:b/>
                  <w:bCs/>
                  <w:lang w:val="es-ES"/>
                  <w:rPrChange w:id="3067" w:author="Rodrigo García" w:date="2017-09-29T10:05:00Z">
                    <w:rPr>
                      <w:rFonts w:ascii="Monaco" w:hAnsi="Monaco" w:cs="Monaco"/>
                      <w:b/>
                      <w:bCs/>
                      <w:color w:val="000000"/>
                      <w:sz w:val="32"/>
                      <w:szCs w:val="32"/>
                      <w:lang w:val="en-US"/>
                    </w:rPr>
                  </w:rPrChange>
                </w:rPr>
                <w:t>.</w:t>
              </w:r>
              <w:r w:rsidRPr="0079203F">
                <w:rPr>
                  <w:lang w:val="es-ES"/>
                  <w:rPrChange w:id="3068" w:author="Rodrigo García" w:date="2017-09-29T10:05:00Z">
                    <w:rPr>
                      <w:rFonts w:ascii="Monaco" w:hAnsi="Monaco" w:cs="Monaco"/>
                      <w:color w:val="000000"/>
                      <w:sz w:val="32"/>
                      <w:szCs w:val="32"/>
                      <w:lang w:val="en-US"/>
                    </w:rPr>
                  </w:rPrChange>
                </w:rPr>
                <w:t>s</w:t>
              </w:r>
              <w:r w:rsidRPr="0079203F">
                <w:rPr>
                  <w:b/>
                  <w:bCs/>
                  <w:lang w:val="es-ES"/>
                  <w:rPrChange w:id="3069"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070" w:author="Borja Gonzalez" w:date="2017-09-28T19:00:00Z"/>
                <w:lang w:val="es-ES"/>
                <w:rPrChange w:id="3071" w:author="Rodrigo García" w:date="2017-09-29T10:05:00Z">
                  <w:rPr>
                    <w:ins w:id="3072" w:author="Borja Gonzalez" w:date="2017-09-28T19:00:00Z"/>
                    <w:rFonts w:ascii="Monaco" w:eastAsiaTheme="majorEastAsia" w:hAnsi="Monaco" w:cs="Monaco"/>
                    <w:color w:val="243F60" w:themeColor="accent1" w:themeShade="7F"/>
                    <w:sz w:val="32"/>
                    <w:szCs w:val="32"/>
                    <w:lang w:val="en-US"/>
                  </w:rPr>
                </w:rPrChange>
              </w:rPr>
              <w:pPrChange w:id="3073" w:author="GONZALEZ DIAZ, BORJA" w:date="2017-09-29T19:28:00Z">
                <w:pPr>
                  <w:keepNext/>
                  <w:keepLines/>
                  <w:widowControl w:val="0"/>
                  <w:autoSpaceDE w:val="0"/>
                  <w:autoSpaceDN w:val="0"/>
                  <w:adjustRightInd w:val="0"/>
                  <w:spacing w:before="200"/>
                  <w:outlineLvl w:val="4"/>
                </w:pPr>
              </w:pPrChange>
            </w:pPr>
            <w:ins w:id="3074" w:author="Borja Gonzalez" w:date="2017-09-28T19:00:00Z">
              <w:r w:rsidRPr="0079203F">
                <w:rPr>
                  <w:lang w:val="es-ES"/>
                  <w:rPrChange w:id="3075" w:author="Rodrigo García" w:date="2017-09-29T10:05:00Z">
                    <w:rPr>
                      <w:rFonts w:ascii="Monaco" w:hAnsi="Monaco" w:cs="Monaco"/>
                      <w:sz w:val="32"/>
                      <w:szCs w:val="32"/>
                      <w:lang w:val="en-US"/>
                    </w:rPr>
                  </w:rPrChange>
                </w:rPr>
                <w:t xml:space="preserve">    console</w:t>
              </w:r>
              <w:r w:rsidRPr="0079203F">
                <w:rPr>
                  <w:b/>
                  <w:bCs/>
                  <w:lang w:val="es-ES"/>
                  <w:rPrChange w:id="3076" w:author="Rodrigo García" w:date="2017-09-29T10:05:00Z">
                    <w:rPr>
                      <w:rFonts w:ascii="Monaco" w:hAnsi="Monaco" w:cs="Monaco"/>
                      <w:b/>
                      <w:bCs/>
                      <w:color w:val="000000"/>
                      <w:sz w:val="32"/>
                      <w:szCs w:val="32"/>
                      <w:lang w:val="en-US"/>
                    </w:rPr>
                  </w:rPrChange>
                </w:rPr>
                <w:t>.</w:t>
              </w:r>
              <w:r w:rsidRPr="0079203F">
                <w:rPr>
                  <w:lang w:val="es-ES"/>
                  <w:rPrChange w:id="3077" w:author="Rodrigo García" w:date="2017-09-29T10:05:00Z">
                    <w:rPr>
                      <w:rFonts w:ascii="Monaco" w:hAnsi="Monaco" w:cs="Monaco"/>
                      <w:color w:val="000000"/>
                      <w:sz w:val="32"/>
                      <w:szCs w:val="32"/>
                      <w:lang w:val="en-US"/>
                    </w:rPr>
                  </w:rPrChange>
                </w:rPr>
                <w:t>log</w:t>
              </w:r>
              <w:r w:rsidRPr="0079203F">
                <w:rPr>
                  <w:b/>
                  <w:bCs/>
                  <w:lang w:val="es-ES"/>
                  <w:rPrChange w:id="3078" w:author="Rodrigo García" w:date="2017-09-29T10:05:00Z">
                    <w:rPr>
                      <w:rFonts w:ascii="Monaco" w:hAnsi="Monaco" w:cs="Monaco"/>
                      <w:b/>
                      <w:bCs/>
                      <w:color w:val="000000"/>
                      <w:sz w:val="32"/>
                      <w:szCs w:val="32"/>
                      <w:lang w:val="en-US"/>
                    </w:rPr>
                  </w:rPrChange>
                </w:rPr>
                <w:t>(</w:t>
              </w:r>
              <w:r w:rsidRPr="0079203F">
                <w:rPr>
                  <w:lang w:val="es-ES"/>
                  <w:rPrChange w:id="3079" w:author="Rodrigo García" w:date="2017-09-29T10:05:00Z">
                    <w:rPr>
                      <w:rFonts w:ascii="Monaco" w:hAnsi="Monaco" w:cs="Monaco"/>
                      <w:color w:val="000000"/>
                      <w:sz w:val="32"/>
                      <w:szCs w:val="32"/>
                      <w:lang w:val="en-US"/>
                    </w:rPr>
                  </w:rPrChange>
                </w:rPr>
                <w:t>timestamp</w:t>
              </w:r>
              <w:r w:rsidRPr="0079203F">
                <w:rPr>
                  <w:b/>
                  <w:bCs/>
                  <w:lang w:val="es-ES"/>
                  <w:rPrChange w:id="3080" w:author="Rodrigo García" w:date="2017-09-29T10:05:00Z">
                    <w:rPr>
                      <w:rFonts w:ascii="Monaco" w:hAnsi="Monaco" w:cs="Monaco"/>
                      <w:b/>
                      <w:bCs/>
                      <w:color w:val="000000"/>
                      <w:sz w:val="32"/>
                      <w:szCs w:val="32"/>
                      <w:lang w:val="en-US"/>
                    </w:rPr>
                  </w:rPrChange>
                </w:rPr>
                <w:t>(</w:t>
              </w:r>
              <w:r w:rsidRPr="0079203F">
                <w:rPr>
                  <w:color w:val="4E9A06"/>
                  <w:lang w:val="es-ES"/>
                  <w:rPrChange w:id="3081"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082"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083" w:author="Rodrigo García" w:date="2017-09-29T10:05:00Z">
                    <w:rPr>
                      <w:rFonts w:ascii="Monaco" w:hAnsi="Monaco" w:cs="Monaco"/>
                      <w:color w:val="4E9A06"/>
                      <w:sz w:val="32"/>
                      <w:szCs w:val="32"/>
                      <w:lang w:val="en-US"/>
                    </w:rPr>
                  </w:rPrChange>
                </w:rPr>
                <w:t>:iii'</w:t>
              </w:r>
              <w:r w:rsidRPr="0079203F">
                <w:rPr>
                  <w:b/>
                  <w:bCs/>
                  <w:lang w:val="es-ES"/>
                  <w:rPrChange w:id="3084" w:author="Rodrigo García" w:date="2017-09-29T10:05:00Z">
                    <w:rPr>
                      <w:rFonts w:ascii="Monaco" w:hAnsi="Monaco" w:cs="Monaco"/>
                      <w:b/>
                      <w:bCs/>
                      <w:color w:val="000000"/>
                      <w:sz w:val="32"/>
                      <w:szCs w:val="32"/>
                      <w:lang w:val="en-US"/>
                    </w:rPr>
                  </w:rPrChange>
                </w:rPr>
                <w:t>)</w:t>
              </w:r>
              <w:r w:rsidRPr="0079203F">
                <w:rPr>
                  <w:b/>
                  <w:bCs/>
                  <w:color w:val="CE5C00"/>
                  <w:lang w:val="es-ES"/>
                  <w:rPrChange w:id="3085" w:author="Rodrigo García" w:date="2017-09-29T10:05:00Z">
                    <w:rPr>
                      <w:rFonts w:ascii="Monaco" w:hAnsi="Monaco" w:cs="Monaco"/>
                      <w:b/>
                      <w:bCs/>
                      <w:color w:val="CE5C00"/>
                      <w:sz w:val="32"/>
                      <w:szCs w:val="32"/>
                      <w:lang w:val="en-US"/>
                    </w:rPr>
                  </w:rPrChange>
                </w:rPr>
                <w:t>+</w:t>
              </w:r>
              <w:r w:rsidRPr="0079203F">
                <w:rPr>
                  <w:color w:val="4E9A06"/>
                  <w:lang w:val="es-ES"/>
                  <w:rPrChange w:id="3086"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087" w:author="Rodrigo García" w:date="2017-09-29T10:05:00Z">
                    <w:rPr>
                      <w:rFonts w:ascii="Monaco" w:hAnsi="Monaco" w:cs="Monaco"/>
                      <w:b/>
                      <w:bCs/>
                      <w:color w:val="CE5C00"/>
                      <w:sz w:val="32"/>
                      <w:szCs w:val="32"/>
                      <w:lang w:val="en-US"/>
                    </w:rPr>
                  </w:rPrChange>
                </w:rPr>
                <w:t>+</w:t>
              </w:r>
              <w:r w:rsidRPr="0079203F">
                <w:rPr>
                  <w:lang w:val="es-ES"/>
                  <w:rPrChange w:id="3088" w:author="Rodrigo García" w:date="2017-09-29T10:05:00Z">
                    <w:rPr>
                      <w:rFonts w:ascii="Monaco" w:hAnsi="Monaco" w:cs="Monaco"/>
                      <w:color w:val="000000"/>
                      <w:sz w:val="32"/>
                      <w:szCs w:val="32"/>
                      <w:lang w:val="en-US"/>
                    </w:rPr>
                  </w:rPrChange>
                </w:rPr>
                <w:t>datos</w:t>
              </w:r>
              <w:r w:rsidRPr="0079203F">
                <w:rPr>
                  <w:b/>
                  <w:bCs/>
                  <w:lang w:val="es-ES"/>
                  <w:rPrChange w:id="3089" w:author="Rodrigo García" w:date="2017-09-29T10:05:00Z">
                    <w:rPr>
                      <w:rFonts w:ascii="Monaco" w:hAnsi="Monaco" w:cs="Monaco"/>
                      <w:b/>
                      <w:bCs/>
                      <w:color w:val="000000"/>
                      <w:sz w:val="32"/>
                      <w:szCs w:val="32"/>
                      <w:lang w:val="en-US"/>
                    </w:rPr>
                  </w:rPrChange>
                </w:rPr>
                <w:t>.</w:t>
              </w:r>
              <w:r w:rsidRPr="0079203F">
                <w:rPr>
                  <w:lang w:val="es-ES"/>
                  <w:rPrChange w:id="3090" w:author="Rodrigo García" w:date="2017-09-29T10:05:00Z">
                    <w:rPr>
                      <w:rFonts w:ascii="Monaco" w:hAnsi="Monaco" w:cs="Monaco"/>
                      <w:color w:val="000000"/>
                      <w:sz w:val="32"/>
                      <w:szCs w:val="32"/>
                      <w:lang w:val="en-US"/>
                    </w:rPr>
                  </w:rPrChange>
                </w:rPr>
                <w:t>n</w:t>
              </w:r>
              <w:r w:rsidRPr="0079203F">
                <w:rPr>
                  <w:b/>
                  <w:bCs/>
                  <w:color w:val="CE5C00"/>
                  <w:lang w:val="es-ES"/>
                  <w:rPrChange w:id="3091" w:author="Rodrigo García" w:date="2017-09-29T10:05:00Z">
                    <w:rPr>
                      <w:rFonts w:ascii="Monaco" w:hAnsi="Monaco" w:cs="Monaco"/>
                      <w:b/>
                      <w:bCs/>
                      <w:color w:val="CE5C00"/>
                      <w:sz w:val="32"/>
                      <w:szCs w:val="32"/>
                      <w:lang w:val="en-US"/>
                    </w:rPr>
                  </w:rPrChange>
                </w:rPr>
                <w:t>+</w:t>
              </w:r>
              <w:r w:rsidRPr="0079203F">
                <w:rPr>
                  <w:color w:val="4E9A06"/>
                  <w:lang w:val="es-ES"/>
                  <w:rPrChange w:id="3092" w:author="Rodrigo García" w:date="2017-09-29T10:05:00Z">
                    <w:rPr>
                      <w:rFonts w:ascii="Monaco" w:hAnsi="Monaco" w:cs="Monaco"/>
                      <w:color w:val="4E9A06"/>
                      <w:sz w:val="32"/>
                      <w:szCs w:val="32"/>
                      <w:lang w:val="en-US"/>
                    </w:rPr>
                  </w:rPrChange>
                </w:rPr>
                <w:t>" "</w:t>
              </w:r>
              <w:r w:rsidRPr="0079203F">
                <w:rPr>
                  <w:b/>
                  <w:bCs/>
                  <w:color w:val="CE5C00"/>
                  <w:lang w:val="es-ES"/>
                  <w:rPrChange w:id="3093" w:author="Rodrigo García" w:date="2017-09-29T10:05:00Z">
                    <w:rPr>
                      <w:rFonts w:ascii="Monaco" w:hAnsi="Monaco" w:cs="Monaco"/>
                      <w:b/>
                      <w:bCs/>
                      <w:color w:val="CE5C00"/>
                      <w:sz w:val="32"/>
                      <w:szCs w:val="32"/>
                      <w:lang w:val="en-US"/>
                    </w:rPr>
                  </w:rPrChange>
                </w:rPr>
                <w:t>+</w:t>
              </w:r>
              <w:r w:rsidRPr="0079203F">
                <w:rPr>
                  <w:lang w:val="es-ES"/>
                  <w:rPrChange w:id="3094" w:author="Rodrigo García" w:date="2017-09-29T10:05:00Z">
                    <w:rPr>
                      <w:rFonts w:ascii="Monaco" w:hAnsi="Monaco" w:cs="Monaco"/>
                      <w:color w:val="000000"/>
                      <w:sz w:val="32"/>
                      <w:szCs w:val="32"/>
                      <w:lang w:val="en-US"/>
                    </w:rPr>
                  </w:rPrChange>
                </w:rPr>
                <w:t>datos</w:t>
              </w:r>
              <w:r w:rsidRPr="0079203F">
                <w:rPr>
                  <w:b/>
                  <w:bCs/>
                  <w:lang w:val="es-ES"/>
                  <w:rPrChange w:id="3095" w:author="Rodrigo García" w:date="2017-09-29T10:05:00Z">
                    <w:rPr>
                      <w:rFonts w:ascii="Monaco" w:hAnsi="Monaco" w:cs="Monaco"/>
                      <w:b/>
                      <w:bCs/>
                      <w:color w:val="000000"/>
                      <w:sz w:val="32"/>
                      <w:szCs w:val="32"/>
                      <w:lang w:val="en-US"/>
                    </w:rPr>
                  </w:rPrChange>
                </w:rPr>
                <w:t>.</w:t>
              </w:r>
              <w:r w:rsidRPr="0079203F">
                <w:rPr>
                  <w:lang w:val="es-ES"/>
                  <w:rPrChange w:id="3096" w:author="Rodrigo García" w:date="2017-09-29T10:05:00Z">
                    <w:rPr>
                      <w:rFonts w:ascii="Monaco" w:hAnsi="Monaco" w:cs="Monaco"/>
                      <w:color w:val="000000"/>
                      <w:sz w:val="32"/>
                      <w:szCs w:val="32"/>
                      <w:lang w:val="en-US"/>
                    </w:rPr>
                  </w:rPrChange>
                </w:rPr>
                <w:t>a</w:t>
              </w:r>
              <w:r w:rsidRPr="0079203F">
                <w:rPr>
                  <w:b/>
                  <w:bCs/>
                  <w:color w:val="CE5C00"/>
                  <w:lang w:val="es-ES"/>
                  <w:rPrChange w:id="3097" w:author="Rodrigo García" w:date="2017-09-29T10:05:00Z">
                    <w:rPr>
                      <w:rFonts w:ascii="Monaco" w:hAnsi="Monaco" w:cs="Monaco"/>
                      <w:b/>
                      <w:bCs/>
                      <w:color w:val="CE5C00"/>
                      <w:sz w:val="32"/>
                      <w:szCs w:val="32"/>
                      <w:lang w:val="en-US"/>
                    </w:rPr>
                  </w:rPrChange>
                </w:rPr>
                <w:t>+</w:t>
              </w:r>
              <w:r w:rsidRPr="0079203F">
                <w:rPr>
                  <w:color w:val="4E9A06"/>
                  <w:lang w:val="es-ES"/>
                  <w:rPrChange w:id="3098" w:author="Rodrigo García" w:date="2017-09-29T10:05:00Z">
                    <w:rPr>
                      <w:rFonts w:ascii="Monaco" w:hAnsi="Monaco" w:cs="Monaco"/>
                      <w:color w:val="4E9A06"/>
                      <w:sz w:val="32"/>
                      <w:szCs w:val="32"/>
                      <w:lang w:val="en-US"/>
                    </w:rPr>
                  </w:rPrChange>
                </w:rPr>
                <w:t>" a la base de datos"</w:t>
              </w:r>
              <w:r w:rsidRPr="0079203F">
                <w:rPr>
                  <w:b/>
                  <w:bCs/>
                  <w:lang w:val="es-ES"/>
                  <w:rPrChange w:id="3099"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100" w:author="Borja Gonzalez" w:date="2017-09-28T19:00:00Z"/>
                <w:lang w:val="en-US"/>
                <w:rPrChange w:id="3101" w:author="Borja Gonzalez" w:date="2017-09-28T19:00:00Z">
                  <w:rPr>
                    <w:ins w:id="3102" w:author="Borja Gonzalez" w:date="2017-09-28T19:00:00Z"/>
                    <w:rFonts w:ascii="Monaco" w:eastAsiaTheme="majorEastAsia" w:hAnsi="Monaco" w:cs="Monaco"/>
                    <w:color w:val="243F60" w:themeColor="accent1" w:themeShade="7F"/>
                    <w:sz w:val="32"/>
                    <w:szCs w:val="32"/>
                    <w:lang w:val="en-US"/>
                  </w:rPr>
                </w:rPrChange>
              </w:rPr>
              <w:pPrChange w:id="3103" w:author="GONZALEZ DIAZ, BORJA" w:date="2017-09-29T19:28:00Z">
                <w:pPr>
                  <w:keepNext/>
                  <w:keepLines/>
                  <w:widowControl w:val="0"/>
                  <w:autoSpaceDE w:val="0"/>
                  <w:autoSpaceDN w:val="0"/>
                  <w:adjustRightInd w:val="0"/>
                  <w:spacing w:before="200"/>
                  <w:outlineLvl w:val="4"/>
                </w:pPr>
              </w:pPrChange>
            </w:pPr>
            <w:ins w:id="3104" w:author="Borja Gonzalez" w:date="2017-09-28T19:00:00Z">
              <w:r w:rsidRPr="0079203F">
                <w:rPr>
                  <w:lang w:val="es-ES"/>
                  <w:rPrChange w:id="3105" w:author="Rodrigo García" w:date="2017-09-29T10:05:00Z">
                    <w:rPr>
                      <w:rFonts w:ascii="Monaco" w:hAnsi="Monaco" w:cs="Monaco"/>
                      <w:sz w:val="32"/>
                      <w:szCs w:val="32"/>
                      <w:lang w:val="en-US"/>
                    </w:rPr>
                  </w:rPrChange>
                </w:rPr>
                <w:t xml:space="preserve">    </w:t>
              </w:r>
              <w:r w:rsidRPr="0055352B">
                <w:rPr>
                  <w:b/>
                  <w:bCs/>
                  <w:color w:val="204A87"/>
                  <w:lang w:val="en-US"/>
                  <w:rPrChange w:id="3106" w:author="Borja Gonzalez" w:date="2017-09-28T19:00:00Z">
                    <w:rPr>
                      <w:rFonts w:ascii="Monaco" w:hAnsi="Monaco" w:cs="Monaco"/>
                      <w:b/>
                      <w:bCs/>
                      <w:color w:val="204A87"/>
                      <w:sz w:val="32"/>
                      <w:szCs w:val="32"/>
                      <w:lang w:val="en-US"/>
                    </w:rPr>
                  </w:rPrChange>
                </w:rPr>
                <w:t>var</w:t>
              </w:r>
              <w:r w:rsidRPr="0055352B">
                <w:rPr>
                  <w:lang w:val="en-US"/>
                  <w:rPrChange w:id="3107" w:author="Borja Gonzalez" w:date="2017-09-28T19:00:00Z">
                    <w:rPr>
                      <w:rFonts w:ascii="Monaco" w:hAnsi="Monaco" w:cs="Monaco"/>
                      <w:sz w:val="32"/>
                      <w:szCs w:val="32"/>
                      <w:lang w:val="en-US"/>
                    </w:rPr>
                  </w:rPrChange>
                </w:rPr>
                <w:t xml:space="preserve"> data </w:t>
              </w:r>
              <w:r w:rsidRPr="0055352B">
                <w:rPr>
                  <w:b/>
                  <w:bCs/>
                  <w:color w:val="CE5C00"/>
                  <w:lang w:val="en-US"/>
                  <w:rPrChange w:id="3108" w:author="Borja Gonzalez" w:date="2017-09-28T19:00:00Z">
                    <w:rPr>
                      <w:rFonts w:ascii="Monaco" w:hAnsi="Monaco" w:cs="Monaco"/>
                      <w:b/>
                      <w:bCs/>
                      <w:color w:val="CE5C00"/>
                      <w:sz w:val="32"/>
                      <w:szCs w:val="32"/>
                      <w:lang w:val="en-US"/>
                    </w:rPr>
                  </w:rPrChange>
                </w:rPr>
                <w:t>=</w:t>
              </w:r>
              <w:r w:rsidRPr="0055352B">
                <w:rPr>
                  <w:lang w:val="en-US"/>
                  <w:rPrChange w:id="3109" w:author="Borja Gonzalez" w:date="2017-09-28T19:00:00Z">
                    <w:rPr>
                      <w:rFonts w:ascii="Monaco" w:hAnsi="Monaco" w:cs="Monaco"/>
                      <w:sz w:val="32"/>
                      <w:szCs w:val="32"/>
                      <w:lang w:val="en-US"/>
                    </w:rPr>
                  </w:rPrChange>
                </w:rPr>
                <w:t xml:space="preserve"> </w:t>
              </w:r>
              <w:proofErr w:type="gramStart"/>
              <w:r w:rsidRPr="0055352B">
                <w:rPr>
                  <w:lang w:val="en-US"/>
                  <w:rPrChange w:id="3110" w:author="Borja Gonzalez" w:date="2017-09-28T19:00:00Z">
                    <w:rPr>
                      <w:rFonts w:ascii="Monaco" w:hAnsi="Monaco" w:cs="Monaco"/>
                      <w:sz w:val="32"/>
                      <w:szCs w:val="32"/>
                      <w:lang w:val="en-US"/>
                    </w:rPr>
                  </w:rPrChange>
                </w:rPr>
                <w:t>db</w:t>
              </w:r>
              <w:r w:rsidRPr="0055352B">
                <w:rPr>
                  <w:b/>
                  <w:bCs/>
                  <w:lang w:val="en-US"/>
                  <w:rPrChange w:id="3111" w:author="Borja Gonzalez" w:date="2017-09-28T19:00:00Z">
                    <w:rPr>
                      <w:rFonts w:ascii="Monaco" w:hAnsi="Monaco" w:cs="Monaco"/>
                      <w:b/>
                      <w:bCs/>
                      <w:color w:val="000000"/>
                      <w:sz w:val="32"/>
                      <w:szCs w:val="32"/>
                      <w:lang w:val="en-US"/>
                    </w:rPr>
                  </w:rPrChange>
                </w:rPr>
                <w:t>.</w:t>
              </w:r>
              <w:r w:rsidRPr="0055352B">
                <w:rPr>
                  <w:b/>
                  <w:bCs/>
                  <w:color w:val="204A87"/>
                  <w:lang w:val="en-US"/>
                  <w:rPrChange w:id="3112" w:author="Borja Gonzalez" w:date="2017-09-28T19:00:00Z">
                    <w:rPr>
                      <w:rFonts w:ascii="Monaco" w:hAnsi="Monaco" w:cs="Monaco"/>
                      <w:b/>
                      <w:bCs/>
                      <w:color w:val="204A87"/>
                      <w:sz w:val="32"/>
                      <w:szCs w:val="32"/>
                      <w:lang w:val="en-US"/>
                    </w:rPr>
                  </w:rPrChange>
                </w:rPr>
                <w:t>export</w:t>
              </w:r>
              <w:proofErr w:type="gramEnd"/>
              <w:r w:rsidRPr="0055352B">
                <w:rPr>
                  <w:b/>
                  <w:bCs/>
                  <w:lang w:val="en-US"/>
                  <w:rPrChange w:id="3113"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114" w:author="Borja Gonzalez" w:date="2017-09-28T19:00:00Z"/>
                <w:lang w:val="en-US"/>
                <w:rPrChange w:id="3115" w:author="Borja Gonzalez" w:date="2017-09-28T19:00:00Z">
                  <w:rPr>
                    <w:ins w:id="3116" w:author="Borja Gonzalez" w:date="2017-09-28T19:00:00Z"/>
                    <w:rFonts w:ascii="Monaco" w:eastAsiaTheme="majorEastAsia" w:hAnsi="Monaco" w:cs="Monaco"/>
                    <w:color w:val="243F60" w:themeColor="accent1" w:themeShade="7F"/>
                    <w:sz w:val="32"/>
                    <w:szCs w:val="32"/>
                    <w:lang w:val="en-US"/>
                  </w:rPr>
                </w:rPrChange>
              </w:rPr>
              <w:pPrChange w:id="3117" w:author="GONZALEZ DIAZ, BORJA" w:date="2017-09-29T19:28:00Z">
                <w:pPr>
                  <w:keepNext/>
                  <w:keepLines/>
                  <w:widowControl w:val="0"/>
                  <w:autoSpaceDE w:val="0"/>
                  <w:autoSpaceDN w:val="0"/>
                  <w:adjustRightInd w:val="0"/>
                  <w:spacing w:before="200"/>
                  <w:outlineLvl w:val="4"/>
                </w:pPr>
              </w:pPrChange>
            </w:pPr>
            <w:ins w:id="3118" w:author="Borja Gonzalez" w:date="2017-09-28T19:00:00Z">
              <w:r w:rsidRPr="0055352B">
                <w:rPr>
                  <w:lang w:val="en-US"/>
                  <w:rPrChange w:id="3119" w:author="Borja Gonzalez" w:date="2017-09-28T19:00:00Z">
                    <w:rPr>
                      <w:rFonts w:ascii="Monaco" w:hAnsi="Monaco" w:cs="Monaco"/>
                      <w:sz w:val="32"/>
                      <w:szCs w:val="32"/>
                      <w:lang w:val="en-US"/>
                    </w:rPr>
                  </w:rPrChange>
                </w:rPr>
                <w:t xml:space="preserve">    </w:t>
              </w:r>
              <w:r w:rsidRPr="0055352B">
                <w:rPr>
                  <w:b/>
                  <w:bCs/>
                  <w:color w:val="204A87"/>
                  <w:lang w:val="en-US"/>
                  <w:rPrChange w:id="3120" w:author="Borja Gonzalez" w:date="2017-09-28T19:00:00Z">
                    <w:rPr>
                      <w:rFonts w:ascii="Monaco" w:hAnsi="Monaco" w:cs="Monaco"/>
                      <w:b/>
                      <w:bCs/>
                      <w:color w:val="204A87"/>
                      <w:sz w:val="32"/>
                      <w:szCs w:val="32"/>
                      <w:lang w:val="en-US"/>
                    </w:rPr>
                  </w:rPrChange>
                </w:rPr>
                <w:t>var</w:t>
              </w:r>
              <w:r w:rsidRPr="0055352B">
                <w:rPr>
                  <w:lang w:val="en-US"/>
                  <w:rPrChange w:id="3121" w:author="Borja Gonzalez" w:date="2017-09-28T19:00:00Z">
                    <w:rPr>
                      <w:rFonts w:ascii="Monaco" w:hAnsi="Monaco" w:cs="Monaco"/>
                      <w:sz w:val="32"/>
                      <w:szCs w:val="32"/>
                      <w:lang w:val="en-US"/>
                    </w:rPr>
                  </w:rPrChange>
                </w:rPr>
                <w:t xml:space="preserve"> buffer </w:t>
              </w:r>
              <w:r w:rsidRPr="0055352B">
                <w:rPr>
                  <w:b/>
                  <w:bCs/>
                  <w:color w:val="CE5C00"/>
                  <w:lang w:val="en-US"/>
                  <w:rPrChange w:id="3122" w:author="Borja Gonzalez" w:date="2017-09-28T19:00:00Z">
                    <w:rPr>
                      <w:rFonts w:ascii="Monaco" w:hAnsi="Monaco" w:cs="Monaco"/>
                      <w:b/>
                      <w:bCs/>
                      <w:color w:val="CE5C00"/>
                      <w:sz w:val="32"/>
                      <w:szCs w:val="32"/>
                      <w:lang w:val="en-US"/>
                    </w:rPr>
                  </w:rPrChange>
                </w:rPr>
                <w:t>=</w:t>
              </w:r>
              <w:r w:rsidRPr="0055352B">
                <w:rPr>
                  <w:lang w:val="en-US"/>
                  <w:rPrChange w:id="3123" w:author="Borja Gonzalez" w:date="2017-09-28T19:00:00Z">
                    <w:rPr>
                      <w:rFonts w:ascii="Monaco" w:hAnsi="Monaco" w:cs="Monaco"/>
                      <w:sz w:val="32"/>
                      <w:szCs w:val="32"/>
                      <w:lang w:val="en-US"/>
                    </w:rPr>
                  </w:rPrChange>
                </w:rPr>
                <w:t xml:space="preserve"> </w:t>
              </w:r>
              <w:r w:rsidRPr="0055352B">
                <w:rPr>
                  <w:b/>
                  <w:bCs/>
                  <w:color w:val="204A87"/>
                  <w:lang w:val="en-US"/>
                  <w:rPrChange w:id="3124" w:author="Borja Gonzalez" w:date="2017-09-28T19:00:00Z">
                    <w:rPr>
                      <w:rFonts w:ascii="Monaco" w:hAnsi="Monaco" w:cs="Monaco"/>
                      <w:b/>
                      <w:bCs/>
                      <w:color w:val="204A87"/>
                      <w:sz w:val="32"/>
                      <w:szCs w:val="32"/>
                      <w:lang w:val="en-US"/>
                    </w:rPr>
                  </w:rPrChange>
                </w:rPr>
                <w:t>new</w:t>
              </w:r>
              <w:r w:rsidRPr="0055352B">
                <w:rPr>
                  <w:lang w:val="en-US"/>
                  <w:rPrChange w:id="3125" w:author="Borja Gonzalez" w:date="2017-09-28T19:00:00Z">
                    <w:rPr>
                      <w:rFonts w:ascii="Monaco" w:hAnsi="Monaco" w:cs="Monaco"/>
                      <w:sz w:val="32"/>
                      <w:szCs w:val="32"/>
                      <w:lang w:val="en-US"/>
                    </w:rPr>
                  </w:rPrChange>
                </w:rPr>
                <w:t xml:space="preserve"> Buffer</w:t>
              </w:r>
              <w:r w:rsidRPr="0055352B">
                <w:rPr>
                  <w:b/>
                  <w:bCs/>
                  <w:lang w:val="en-US"/>
                  <w:rPrChange w:id="3126" w:author="Borja Gonzalez" w:date="2017-09-28T19:00:00Z">
                    <w:rPr>
                      <w:rFonts w:ascii="Monaco" w:hAnsi="Monaco" w:cs="Monaco"/>
                      <w:b/>
                      <w:bCs/>
                      <w:color w:val="000000"/>
                      <w:sz w:val="32"/>
                      <w:szCs w:val="32"/>
                      <w:lang w:val="en-US"/>
                    </w:rPr>
                  </w:rPrChange>
                </w:rPr>
                <w:t>(</w:t>
              </w:r>
              <w:r w:rsidRPr="0055352B">
                <w:rPr>
                  <w:lang w:val="en-US"/>
                  <w:rPrChange w:id="3127" w:author="Borja Gonzalez" w:date="2017-09-28T19:00:00Z">
                    <w:rPr>
                      <w:rFonts w:ascii="Monaco" w:hAnsi="Monaco" w:cs="Monaco"/>
                      <w:color w:val="000000"/>
                      <w:sz w:val="32"/>
                      <w:szCs w:val="32"/>
                      <w:lang w:val="en-US"/>
                    </w:rPr>
                  </w:rPrChange>
                </w:rPr>
                <w:t>data</w:t>
              </w:r>
              <w:r w:rsidRPr="0055352B">
                <w:rPr>
                  <w:b/>
                  <w:bCs/>
                  <w:lang w:val="en-US"/>
                  <w:rPrChange w:id="3128"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129" w:author="Borja Gonzalez" w:date="2017-09-28T19:00:00Z"/>
                <w:lang w:val="en-US"/>
                <w:rPrChange w:id="3130" w:author="Borja Gonzalez" w:date="2017-09-28T19:00:00Z">
                  <w:rPr>
                    <w:ins w:id="3131" w:author="Borja Gonzalez" w:date="2017-09-28T19:00:00Z"/>
                    <w:rFonts w:ascii="Monaco" w:eastAsiaTheme="majorEastAsia" w:hAnsi="Monaco" w:cs="Monaco"/>
                    <w:color w:val="243F60" w:themeColor="accent1" w:themeShade="7F"/>
                    <w:sz w:val="32"/>
                    <w:szCs w:val="32"/>
                    <w:lang w:val="en-US"/>
                  </w:rPr>
                </w:rPrChange>
              </w:rPr>
              <w:pPrChange w:id="3132" w:author="GONZALEZ DIAZ, BORJA" w:date="2017-09-29T19:28:00Z">
                <w:pPr>
                  <w:keepNext/>
                  <w:keepLines/>
                  <w:widowControl w:val="0"/>
                  <w:autoSpaceDE w:val="0"/>
                  <w:autoSpaceDN w:val="0"/>
                  <w:adjustRightInd w:val="0"/>
                  <w:spacing w:before="200"/>
                  <w:outlineLvl w:val="4"/>
                </w:pPr>
              </w:pPrChange>
            </w:pPr>
            <w:ins w:id="3133" w:author="Borja Gonzalez" w:date="2017-09-28T19:00:00Z">
              <w:r w:rsidRPr="0055352B">
                <w:rPr>
                  <w:lang w:val="en-US"/>
                  <w:rPrChange w:id="3134" w:author="Borja Gonzalez" w:date="2017-09-28T19:00:00Z">
                    <w:rPr>
                      <w:rFonts w:ascii="Monaco" w:hAnsi="Monaco" w:cs="Monaco"/>
                      <w:sz w:val="32"/>
                      <w:szCs w:val="32"/>
                      <w:lang w:val="en-US"/>
                    </w:rPr>
                  </w:rPrChange>
                </w:rPr>
                <w:t xml:space="preserve">    </w:t>
              </w:r>
              <w:proofErr w:type="gramStart"/>
              <w:r w:rsidRPr="0055352B">
                <w:rPr>
                  <w:lang w:val="en-US"/>
                  <w:rPrChange w:id="3135" w:author="Borja Gonzalez" w:date="2017-09-28T19:00:00Z">
                    <w:rPr>
                      <w:rFonts w:ascii="Monaco" w:hAnsi="Monaco" w:cs="Monaco"/>
                      <w:sz w:val="32"/>
                      <w:szCs w:val="32"/>
                      <w:lang w:val="en-US"/>
                    </w:rPr>
                  </w:rPrChange>
                </w:rPr>
                <w:t>fs</w:t>
              </w:r>
              <w:r w:rsidRPr="0055352B">
                <w:rPr>
                  <w:b/>
                  <w:bCs/>
                  <w:lang w:val="en-US"/>
                  <w:rPrChange w:id="3136" w:author="Borja Gonzalez" w:date="2017-09-28T19:00:00Z">
                    <w:rPr>
                      <w:rFonts w:ascii="Monaco" w:hAnsi="Monaco" w:cs="Monaco"/>
                      <w:b/>
                      <w:bCs/>
                      <w:color w:val="000000"/>
                      <w:sz w:val="32"/>
                      <w:szCs w:val="32"/>
                      <w:lang w:val="en-US"/>
                    </w:rPr>
                  </w:rPrChange>
                </w:rPr>
                <w:t>.</w:t>
              </w:r>
              <w:r w:rsidRPr="0055352B">
                <w:rPr>
                  <w:lang w:val="en-US"/>
                  <w:rPrChange w:id="3137" w:author="Borja Gonzalez" w:date="2017-09-28T19:00:00Z">
                    <w:rPr>
                      <w:rFonts w:ascii="Monaco" w:hAnsi="Monaco" w:cs="Monaco"/>
                      <w:color w:val="000000"/>
                      <w:sz w:val="32"/>
                      <w:szCs w:val="32"/>
                      <w:lang w:val="en-US"/>
                    </w:rPr>
                  </w:rPrChange>
                </w:rPr>
                <w:t>writeFileSync</w:t>
              </w:r>
              <w:proofErr w:type="gramEnd"/>
              <w:r w:rsidRPr="0055352B">
                <w:rPr>
                  <w:b/>
                  <w:bCs/>
                  <w:lang w:val="en-US"/>
                  <w:rPrChange w:id="3138" w:author="Borja Gonzalez" w:date="2017-09-28T19:00:00Z">
                    <w:rPr>
                      <w:rFonts w:ascii="Monaco" w:hAnsi="Monaco" w:cs="Monaco"/>
                      <w:b/>
                      <w:bCs/>
                      <w:color w:val="000000"/>
                      <w:sz w:val="32"/>
                      <w:szCs w:val="32"/>
                      <w:lang w:val="en-US"/>
                    </w:rPr>
                  </w:rPrChange>
                </w:rPr>
                <w:t>(</w:t>
              </w:r>
              <w:r w:rsidRPr="0055352B">
                <w:rPr>
                  <w:color w:val="4E9A06"/>
                  <w:lang w:val="en-US"/>
                  <w:rPrChange w:id="3139" w:author="Borja Gonzalez" w:date="2017-09-28T19:00:00Z">
                    <w:rPr>
                      <w:rFonts w:ascii="Monaco" w:hAnsi="Monaco" w:cs="Monaco"/>
                      <w:color w:val="4E9A06"/>
                      <w:sz w:val="32"/>
                      <w:szCs w:val="32"/>
                      <w:lang w:val="en-US"/>
                    </w:rPr>
                  </w:rPrChange>
                </w:rPr>
                <w:t>"./Pacientes_DB.db"</w:t>
              </w:r>
              <w:r w:rsidRPr="0055352B">
                <w:rPr>
                  <w:b/>
                  <w:bCs/>
                  <w:lang w:val="en-US"/>
                  <w:rPrChange w:id="3140" w:author="Borja Gonzalez" w:date="2017-09-28T19:00:00Z">
                    <w:rPr>
                      <w:rFonts w:ascii="Monaco" w:hAnsi="Monaco" w:cs="Monaco"/>
                      <w:b/>
                      <w:bCs/>
                      <w:color w:val="000000"/>
                      <w:sz w:val="32"/>
                      <w:szCs w:val="32"/>
                      <w:lang w:val="en-US"/>
                    </w:rPr>
                  </w:rPrChange>
                </w:rPr>
                <w:t>,</w:t>
              </w:r>
              <w:r w:rsidRPr="0055352B">
                <w:rPr>
                  <w:lang w:val="en-US"/>
                  <w:rPrChange w:id="3141" w:author="Borja Gonzalez" w:date="2017-09-28T19:00:00Z">
                    <w:rPr>
                      <w:rFonts w:ascii="Monaco" w:hAnsi="Monaco" w:cs="Monaco"/>
                      <w:sz w:val="32"/>
                      <w:szCs w:val="32"/>
                      <w:lang w:val="en-US"/>
                    </w:rPr>
                  </w:rPrChange>
                </w:rPr>
                <w:t xml:space="preserve"> buffer</w:t>
              </w:r>
              <w:r w:rsidRPr="0055352B">
                <w:rPr>
                  <w:b/>
                  <w:bCs/>
                  <w:lang w:val="en-US"/>
                  <w:rPrChange w:id="3142"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143" w:author="Borja Gonzalez" w:date="2017-09-28T19:00:00Z"/>
                <w:lang w:val="es-ES"/>
                <w:rPrChange w:id="3144" w:author="Rodrigo García" w:date="2017-09-29T10:05:00Z">
                  <w:rPr>
                    <w:ins w:id="3145" w:author="Borja Gonzalez" w:date="2017-09-28T19:00:00Z"/>
                    <w:rFonts w:ascii="Monaco" w:eastAsiaTheme="majorEastAsia" w:hAnsi="Monaco" w:cs="Monaco"/>
                    <w:color w:val="243F60" w:themeColor="accent1" w:themeShade="7F"/>
                    <w:sz w:val="32"/>
                    <w:szCs w:val="32"/>
                    <w:lang w:val="en-US"/>
                  </w:rPr>
                </w:rPrChange>
              </w:rPr>
              <w:pPrChange w:id="3146" w:author="GONZALEZ DIAZ, BORJA" w:date="2017-09-29T19:28:00Z">
                <w:pPr>
                  <w:keepNext/>
                  <w:keepLines/>
                  <w:widowControl w:val="0"/>
                  <w:autoSpaceDE w:val="0"/>
                  <w:autoSpaceDN w:val="0"/>
                  <w:adjustRightInd w:val="0"/>
                  <w:spacing w:before="200"/>
                  <w:outlineLvl w:val="4"/>
                </w:pPr>
              </w:pPrChange>
            </w:pPr>
            <w:ins w:id="3147" w:author="Borja Gonzalez" w:date="2017-09-28T19:00:00Z">
              <w:r w:rsidRPr="0055352B">
                <w:rPr>
                  <w:lang w:val="en-US"/>
                  <w:rPrChange w:id="3148" w:author="Borja Gonzalez" w:date="2017-09-28T19:00:00Z">
                    <w:rPr>
                      <w:rFonts w:ascii="Monaco" w:hAnsi="Monaco" w:cs="Monaco"/>
                      <w:sz w:val="32"/>
                      <w:szCs w:val="32"/>
                      <w:lang w:val="en-US"/>
                    </w:rPr>
                  </w:rPrChange>
                </w:rPr>
                <w:t xml:space="preserve">    </w:t>
              </w:r>
              <w:proofErr w:type="gramStart"/>
              <w:r w:rsidRPr="0079203F">
                <w:rPr>
                  <w:lang w:val="es-ES"/>
                  <w:rPrChange w:id="3149" w:author="Rodrigo García" w:date="2017-09-29T10:05:00Z">
                    <w:rPr>
                      <w:rFonts w:ascii="Monaco" w:hAnsi="Monaco" w:cs="Monaco"/>
                      <w:color w:val="000000"/>
                      <w:sz w:val="32"/>
                      <w:szCs w:val="32"/>
                      <w:lang w:val="en-US"/>
                    </w:rPr>
                  </w:rPrChange>
                </w:rPr>
                <w:t>db</w:t>
              </w:r>
              <w:r w:rsidRPr="0079203F">
                <w:rPr>
                  <w:b/>
                  <w:bCs/>
                  <w:lang w:val="es-ES"/>
                  <w:rPrChange w:id="3150" w:author="Rodrigo García" w:date="2017-09-29T10:05:00Z">
                    <w:rPr>
                      <w:rFonts w:ascii="Monaco" w:hAnsi="Monaco" w:cs="Monaco"/>
                      <w:b/>
                      <w:bCs/>
                      <w:color w:val="000000"/>
                      <w:sz w:val="32"/>
                      <w:szCs w:val="32"/>
                      <w:lang w:val="en-US"/>
                    </w:rPr>
                  </w:rPrChange>
                </w:rPr>
                <w:t>.</w:t>
              </w:r>
              <w:r w:rsidRPr="0079203F">
                <w:rPr>
                  <w:lang w:val="es-ES"/>
                  <w:rPrChange w:id="3151" w:author="Rodrigo García" w:date="2017-09-29T10:05:00Z">
                    <w:rPr>
                      <w:rFonts w:ascii="Monaco" w:hAnsi="Monaco" w:cs="Monaco"/>
                      <w:color w:val="000000"/>
                      <w:sz w:val="32"/>
                      <w:szCs w:val="32"/>
                      <w:lang w:val="en-US"/>
                    </w:rPr>
                  </w:rPrChange>
                </w:rPr>
                <w:t>close</w:t>
              </w:r>
              <w:proofErr w:type="gramEnd"/>
              <w:r w:rsidRPr="0079203F">
                <w:rPr>
                  <w:b/>
                  <w:bCs/>
                  <w:lang w:val="es-ES"/>
                  <w:rPrChange w:id="3152"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153" w:author="Borja Gonzalez" w:date="2017-09-28T19:00:00Z"/>
                <w:lang w:val="es-ES"/>
                <w:rPrChange w:id="3154" w:author="Rodrigo García" w:date="2017-09-29T10:05:00Z">
                  <w:rPr>
                    <w:ins w:id="3155" w:author="Borja Gonzalez" w:date="2017-09-28T19:00:00Z"/>
                    <w:rFonts w:ascii="Monaco" w:eastAsiaTheme="majorEastAsia" w:hAnsi="Monaco" w:cs="Monaco"/>
                    <w:color w:val="243F60" w:themeColor="accent1" w:themeShade="7F"/>
                    <w:sz w:val="32"/>
                    <w:szCs w:val="32"/>
                    <w:lang w:val="en-US"/>
                  </w:rPr>
                </w:rPrChange>
              </w:rPr>
              <w:pPrChange w:id="3156" w:author="GONZALEZ DIAZ, BORJA" w:date="2017-09-29T19:28:00Z">
                <w:pPr>
                  <w:keepNext/>
                  <w:keepLines/>
                  <w:widowControl w:val="0"/>
                  <w:autoSpaceDE w:val="0"/>
                  <w:autoSpaceDN w:val="0"/>
                  <w:adjustRightInd w:val="0"/>
                  <w:spacing w:before="200"/>
                  <w:outlineLvl w:val="4"/>
                </w:pPr>
              </w:pPrChange>
            </w:pPr>
            <w:ins w:id="3157" w:author="Borja Gonzalez" w:date="2017-09-28T19:00:00Z">
              <w:r w:rsidRPr="0079203F">
                <w:rPr>
                  <w:lang w:val="es-ES"/>
                  <w:rPrChange w:id="3158" w:author="Rodrigo García" w:date="2017-09-29T10:05:00Z">
                    <w:rPr>
                      <w:rFonts w:ascii="Monaco" w:hAnsi="Monaco" w:cs="Monaco"/>
                      <w:sz w:val="32"/>
                      <w:szCs w:val="32"/>
                      <w:lang w:val="en-US"/>
                    </w:rPr>
                  </w:rPrChange>
                </w:rPr>
                <w:t xml:space="preserve">    console</w:t>
              </w:r>
              <w:r w:rsidRPr="0079203F">
                <w:rPr>
                  <w:b/>
                  <w:bCs/>
                  <w:lang w:val="es-ES"/>
                  <w:rPrChange w:id="3159" w:author="Rodrigo García" w:date="2017-09-29T10:05:00Z">
                    <w:rPr>
                      <w:rFonts w:ascii="Monaco" w:hAnsi="Monaco" w:cs="Monaco"/>
                      <w:b/>
                      <w:bCs/>
                      <w:color w:val="000000"/>
                      <w:sz w:val="32"/>
                      <w:szCs w:val="32"/>
                      <w:lang w:val="en-US"/>
                    </w:rPr>
                  </w:rPrChange>
                </w:rPr>
                <w:t>.</w:t>
              </w:r>
              <w:r w:rsidRPr="0079203F">
                <w:rPr>
                  <w:lang w:val="es-ES"/>
                  <w:rPrChange w:id="3160" w:author="Rodrigo García" w:date="2017-09-29T10:05:00Z">
                    <w:rPr>
                      <w:rFonts w:ascii="Monaco" w:hAnsi="Monaco" w:cs="Monaco"/>
                      <w:color w:val="000000"/>
                      <w:sz w:val="32"/>
                      <w:szCs w:val="32"/>
                      <w:lang w:val="en-US"/>
                    </w:rPr>
                  </w:rPrChange>
                </w:rPr>
                <w:t>log</w:t>
              </w:r>
              <w:r w:rsidRPr="0079203F">
                <w:rPr>
                  <w:b/>
                  <w:bCs/>
                  <w:lang w:val="es-ES"/>
                  <w:rPrChange w:id="3161" w:author="Rodrigo García" w:date="2017-09-29T10:05:00Z">
                    <w:rPr>
                      <w:rFonts w:ascii="Monaco" w:hAnsi="Monaco" w:cs="Monaco"/>
                      <w:b/>
                      <w:bCs/>
                      <w:color w:val="000000"/>
                      <w:sz w:val="32"/>
                      <w:szCs w:val="32"/>
                      <w:lang w:val="en-US"/>
                    </w:rPr>
                  </w:rPrChange>
                </w:rPr>
                <w:t>(</w:t>
              </w:r>
              <w:r w:rsidRPr="0079203F">
                <w:rPr>
                  <w:lang w:val="es-ES"/>
                  <w:rPrChange w:id="3162" w:author="Rodrigo García" w:date="2017-09-29T10:05:00Z">
                    <w:rPr>
                      <w:rFonts w:ascii="Monaco" w:hAnsi="Monaco" w:cs="Monaco"/>
                      <w:color w:val="000000"/>
                      <w:sz w:val="32"/>
                      <w:szCs w:val="32"/>
                      <w:lang w:val="en-US"/>
                    </w:rPr>
                  </w:rPrChange>
                </w:rPr>
                <w:t>timestamp</w:t>
              </w:r>
              <w:r w:rsidRPr="0079203F">
                <w:rPr>
                  <w:b/>
                  <w:bCs/>
                  <w:lang w:val="es-ES"/>
                  <w:rPrChange w:id="3163" w:author="Rodrigo García" w:date="2017-09-29T10:05:00Z">
                    <w:rPr>
                      <w:rFonts w:ascii="Monaco" w:hAnsi="Monaco" w:cs="Monaco"/>
                      <w:b/>
                      <w:bCs/>
                      <w:color w:val="000000"/>
                      <w:sz w:val="32"/>
                      <w:szCs w:val="32"/>
                      <w:lang w:val="en-US"/>
                    </w:rPr>
                  </w:rPrChange>
                </w:rPr>
                <w:t>(</w:t>
              </w:r>
              <w:r w:rsidRPr="0079203F">
                <w:rPr>
                  <w:color w:val="4E9A06"/>
                  <w:lang w:val="es-ES"/>
                  <w:rPrChange w:id="3164"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165"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166" w:author="Rodrigo García" w:date="2017-09-29T10:05:00Z">
                    <w:rPr>
                      <w:rFonts w:ascii="Monaco" w:hAnsi="Monaco" w:cs="Monaco"/>
                      <w:color w:val="4E9A06"/>
                      <w:sz w:val="32"/>
                      <w:szCs w:val="32"/>
                      <w:lang w:val="en-US"/>
                    </w:rPr>
                  </w:rPrChange>
                </w:rPr>
                <w:t>:iii'</w:t>
              </w:r>
              <w:r w:rsidRPr="0079203F">
                <w:rPr>
                  <w:b/>
                  <w:bCs/>
                  <w:lang w:val="es-ES"/>
                  <w:rPrChange w:id="3167" w:author="Rodrigo García" w:date="2017-09-29T10:05:00Z">
                    <w:rPr>
                      <w:rFonts w:ascii="Monaco" w:hAnsi="Monaco" w:cs="Monaco"/>
                      <w:b/>
                      <w:bCs/>
                      <w:color w:val="000000"/>
                      <w:sz w:val="32"/>
                      <w:szCs w:val="32"/>
                      <w:lang w:val="en-US"/>
                    </w:rPr>
                  </w:rPrChange>
                </w:rPr>
                <w:t>)</w:t>
              </w:r>
              <w:r w:rsidRPr="0079203F">
                <w:rPr>
                  <w:b/>
                  <w:bCs/>
                  <w:color w:val="CE5C00"/>
                  <w:lang w:val="es-ES"/>
                  <w:rPrChange w:id="3168" w:author="Rodrigo García" w:date="2017-09-29T10:05:00Z">
                    <w:rPr>
                      <w:rFonts w:ascii="Monaco" w:hAnsi="Monaco" w:cs="Monaco"/>
                      <w:b/>
                      <w:bCs/>
                      <w:color w:val="CE5C00"/>
                      <w:sz w:val="32"/>
                      <w:szCs w:val="32"/>
                      <w:lang w:val="en-US"/>
                    </w:rPr>
                  </w:rPrChange>
                </w:rPr>
                <w:t>+</w:t>
              </w:r>
              <w:r w:rsidRPr="0079203F">
                <w:rPr>
                  <w:color w:val="4E9A06"/>
                  <w:lang w:val="es-ES"/>
                  <w:rPrChange w:id="3169" w:author="Rodrigo García" w:date="2017-09-29T10:05:00Z">
                    <w:rPr>
                      <w:rFonts w:ascii="Monaco" w:hAnsi="Monaco" w:cs="Monaco"/>
                      <w:color w:val="4E9A06"/>
                      <w:sz w:val="32"/>
                      <w:szCs w:val="32"/>
                      <w:lang w:val="en-US"/>
                    </w:rPr>
                  </w:rPrChange>
                </w:rPr>
                <w:t>" Base de datos cerrada"</w:t>
              </w:r>
              <w:r w:rsidRPr="0079203F">
                <w:rPr>
                  <w:b/>
                  <w:bCs/>
                  <w:lang w:val="es-ES"/>
                  <w:rPrChange w:id="3170"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171" w:author="Borja Gonzalez" w:date="2017-09-28T19:00:00Z"/>
                <w:lang w:val="es-ES"/>
                <w:rPrChange w:id="3172" w:author="Rodrigo García" w:date="2017-09-29T10:06:00Z">
                  <w:rPr>
                    <w:ins w:id="3173" w:author="Borja Gonzalez" w:date="2017-09-28T19:00:00Z"/>
                    <w:rFonts w:ascii="Monaco" w:eastAsiaTheme="majorEastAsia" w:hAnsi="Monaco" w:cs="Monaco"/>
                    <w:color w:val="243F60" w:themeColor="accent1" w:themeShade="7F"/>
                    <w:sz w:val="32"/>
                    <w:szCs w:val="32"/>
                    <w:lang w:val="en-US"/>
                  </w:rPr>
                </w:rPrChange>
              </w:rPr>
              <w:pPrChange w:id="3174" w:author="GONZALEZ DIAZ, BORJA" w:date="2017-09-29T19:28:00Z">
                <w:pPr>
                  <w:keepNext/>
                  <w:keepLines/>
                  <w:widowControl w:val="0"/>
                  <w:autoSpaceDE w:val="0"/>
                  <w:autoSpaceDN w:val="0"/>
                  <w:adjustRightInd w:val="0"/>
                  <w:spacing w:before="200"/>
                  <w:outlineLvl w:val="4"/>
                </w:pPr>
              </w:pPrChange>
            </w:pPr>
            <w:ins w:id="3175" w:author="Borja Gonzalez" w:date="2017-09-28T19:00:00Z">
              <w:r w:rsidRPr="0079203F">
                <w:rPr>
                  <w:lang w:val="es-ES"/>
                  <w:rPrChange w:id="3176"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177" w:author="Rodrigo García" w:date="2017-09-29T10:06:00Z">
                    <w:rPr>
                      <w:rFonts w:ascii="Monaco" w:hAnsi="Monaco" w:cs="Monaco"/>
                      <w:b/>
                      <w:bCs/>
                      <w:color w:val="204A87"/>
                      <w:sz w:val="32"/>
                      <w:szCs w:val="32"/>
                      <w:lang w:val="en-US"/>
                    </w:rPr>
                  </w:rPrChange>
                </w:rPr>
                <w:t>var</w:t>
              </w:r>
              <w:r w:rsidRPr="0079203F">
                <w:rPr>
                  <w:lang w:val="es-ES"/>
                  <w:rPrChange w:id="3178" w:author="Rodrigo García" w:date="2017-09-29T10:06:00Z">
                    <w:rPr>
                      <w:rFonts w:ascii="Monaco" w:hAnsi="Monaco" w:cs="Monaco"/>
                      <w:sz w:val="32"/>
                      <w:szCs w:val="32"/>
                      <w:lang w:val="en-US"/>
                    </w:rPr>
                  </w:rPrChange>
                </w:rPr>
                <w:t xml:space="preserve"> ack_to_client </w:t>
              </w:r>
              <w:r w:rsidRPr="0079203F">
                <w:rPr>
                  <w:b/>
                  <w:bCs/>
                  <w:color w:val="CE5C00"/>
                  <w:lang w:val="es-ES"/>
                  <w:rPrChange w:id="3179" w:author="Rodrigo García" w:date="2017-09-29T10:06:00Z">
                    <w:rPr>
                      <w:rFonts w:ascii="Monaco" w:hAnsi="Monaco" w:cs="Monaco"/>
                      <w:b/>
                      <w:bCs/>
                      <w:color w:val="CE5C00"/>
                      <w:sz w:val="32"/>
                      <w:szCs w:val="32"/>
                      <w:lang w:val="en-US"/>
                    </w:rPr>
                  </w:rPrChange>
                </w:rPr>
                <w:t>=</w:t>
              </w:r>
              <w:r w:rsidRPr="0079203F">
                <w:rPr>
                  <w:lang w:val="es-ES"/>
                  <w:rPrChange w:id="3180" w:author="Rodrigo García" w:date="2017-09-29T10:06:00Z">
                    <w:rPr>
                      <w:rFonts w:ascii="Monaco" w:hAnsi="Monaco" w:cs="Monaco"/>
                      <w:sz w:val="32"/>
                      <w:szCs w:val="32"/>
                      <w:lang w:val="en-US"/>
                    </w:rPr>
                  </w:rPrChange>
                </w:rPr>
                <w:t xml:space="preserve"> </w:t>
              </w:r>
              <w:r w:rsidRPr="0079203F">
                <w:rPr>
                  <w:b/>
                  <w:bCs/>
                  <w:lang w:val="es-ES"/>
                  <w:rPrChange w:id="3181"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182" w:author="Borja Gonzalez" w:date="2017-09-28T19:00:00Z"/>
                <w:lang w:val="es-ES"/>
                <w:rPrChange w:id="3183" w:author="Rodrigo García" w:date="2017-09-29T10:06:00Z">
                  <w:rPr>
                    <w:ins w:id="3184" w:author="Borja Gonzalez" w:date="2017-09-28T19:00:00Z"/>
                    <w:rFonts w:ascii="Monaco" w:eastAsiaTheme="majorEastAsia" w:hAnsi="Monaco" w:cs="Monaco"/>
                    <w:color w:val="243F60" w:themeColor="accent1" w:themeShade="7F"/>
                    <w:sz w:val="32"/>
                    <w:szCs w:val="32"/>
                    <w:lang w:val="en-US"/>
                  </w:rPr>
                </w:rPrChange>
              </w:rPr>
              <w:pPrChange w:id="3185" w:author="GONZALEZ DIAZ, BORJA" w:date="2017-09-29T19:28:00Z">
                <w:pPr>
                  <w:keepNext/>
                  <w:keepLines/>
                  <w:widowControl w:val="0"/>
                  <w:autoSpaceDE w:val="0"/>
                  <w:autoSpaceDN w:val="0"/>
                  <w:adjustRightInd w:val="0"/>
                  <w:spacing w:before="200"/>
                  <w:outlineLvl w:val="4"/>
                </w:pPr>
              </w:pPrChange>
            </w:pPr>
            <w:ins w:id="3186" w:author="Borja Gonzalez" w:date="2017-09-28T19:00:00Z">
              <w:r w:rsidRPr="0079203F">
                <w:rPr>
                  <w:lang w:val="es-ES"/>
                  <w:rPrChange w:id="3187" w:author="Rodrigo García" w:date="2017-09-29T10:06:00Z">
                    <w:rPr>
                      <w:rFonts w:ascii="Monaco" w:hAnsi="Monaco" w:cs="Monaco"/>
                      <w:sz w:val="32"/>
                      <w:szCs w:val="32"/>
                      <w:lang w:val="en-US"/>
                    </w:rPr>
                  </w:rPrChange>
                </w:rPr>
                <w:t xml:space="preserve">        data</w:t>
              </w:r>
              <w:r w:rsidRPr="0079203F">
                <w:rPr>
                  <w:b/>
                  <w:bCs/>
                  <w:color w:val="CE5C00"/>
                  <w:lang w:val="es-ES"/>
                  <w:rPrChange w:id="3188" w:author="Rodrigo García" w:date="2017-09-29T10:06:00Z">
                    <w:rPr>
                      <w:rFonts w:ascii="Monaco" w:hAnsi="Monaco" w:cs="Monaco"/>
                      <w:b/>
                      <w:bCs/>
                      <w:color w:val="CE5C00"/>
                      <w:sz w:val="32"/>
                      <w:szCs w:val="32"/>
                      <w:lang w:val="en-US"/>
                    </w:rPr>
                  </w:rPrChange>
                </w:rPr>
                <w:t>:</w:t>
              </w:r>
              <w:r w:rsidRPr="0079203F">
                <w:rPr>
                  <w:color w:val="4E9A06"/>
                  <w:lang w:val="es-ES"/>
                  <w:rPrChange w:id="3189"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190" w:author="Borja Gonzalez" w:date="2017-09-28T19:00:00Z"/>
                <w:lang w:val="en-US"/>
                <w:rPrChange w:id="3191" w:author="Borja Gonzalez" w:date="2017-09-28T19:00:00Z">
                  <w:rPr>
                    <w:ins w:id="3192" w:author="Borja Gonzalez" w:date="2017-09-28T19:00:00Z"/>
                    <w:rFonts w:ascii="Monaco" w:eastAsiaTheme="majorEastAsia" w:hAnsi="Monaco" w:cs="Monaco"/>
                    <w:color w:val="243F60" w:themeColor="accent1" w:themeShade="7F"/>
                    <w:sz w:val="32"/>
                    <w:szCs w:val="32"/>
                    <w:lang w:val="en-US"/>
                  </w:rPr>
                </w:rPrChange>
              </w:rPr>
              <w:pPrChange w:id="3193" w:author="GONZALEZ DIAZ, BORJA" w:date="2017-09-29T19:28:00Z">
                <w:pPr>
                  <w:keepNext/>
                  <w:keepLines/>
                  <w:widowControl w:val="0"/>
                  <w:autoSpaceDE w:val="0"/>
                  <w:autoSpaceDN w:val="0"/>
                  <w:adjustRightInd w:val="0"/>
                  <w:spacing w:before="200"/>
                  <w:outlineLvl w:val="4"/>
                </w:pPr>
              </w:pPrChange>
            </w:pPr>
            <w:ins w:id="3194" w:author="Borja Gonzalez" w:date="2017-09-28T19:00:00Z">
              <w:r w:rsidRPr="0079203F">
                <w:rPr>
                  <w:lang w:val="es-ES"/>
                  <w:rPrChange w:id="3195" w:author="Rodrigo García" w:date="2017-09-29T10:06:00Z">
                    <w:rPr>
                      <w:rFonts w:ascii="Monaco" w:hAnsi="Monaco" w:cs="Monaco"/>
                      <w:sz w:val="32"/>
                      <w:szCs w:val="32"/>
                      <w:lang w:val="en-US"/>
                    </w:rPr>
                  </w:rPrChange>
                </w:rPr>
                <w:t xml:space="preserve">    </w:t>
              </w:r>
              <w:r w:rsidRPr="0055352B">
                <w:rPr>
                  <w:b/>
                  <w:bCs/>
                  <w:lang w:val="en-US"/>
                  <w:rPrChange w:id="3196"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197" w:author="Borja Gonzalez" w:date="2017-09-28T19:00:00Z"/>
                <w:lang w:val="en-US"/>
                <w:rPrChange w:id="3198" w:author="Borja Gonzalez" w:date="2017-09-28T19:00:00Z">
                  <w:rPr>
                    <w:ins w:id="3199" w:author="Borja Gonzalez" w:date="2017-09-28T19:00:00Z"/>
                    <w:rFonts w:ascii="Monaco" w:eastAsiaTheme="majorEastAsia" w:hAnsi="Monaco" w:cs="Monaco"/>
                    <w:color w:val="243F60" w:themeColor="accent1" w:themeShade="7F"/>
                    <w:sz w:val="32"/>
                    <w:szCs w:val="32"/>
                    <w:lang w:val="en-US"/>
                  </w:rPr>
                </w:rPrChange>
              </w:rPr>
              <w:pPrChange w:id="3200" w:author="GONZALEZ DIAZ, BORJA" w:date="2017-09-29T19:28:00Z">
                <w:pPr>
                  <w:keepNext/>
                  <w:keepLines/>
                  <w:widowControl w:val="0"/>
                  <w:autoSpaceDE w:val="0"/>
                  <w:autoSpaceDN w:val="0"/>
                  <w:adjustRightInd w:val="0"/>
                  <w:spacing w:before="200"/>
                  <w:outlineLvl w:val="4"/>
                </w:pPr>
              </w:pPrChange>
            </w:pPr>
            <w:ins w:id="3201" w:author="Borja Gonzalez" w:date="2017-09-28T19:00:00Z">
              <w:r w:rsidRPr="0055352B">
                <w:rPr>
                  <w:lang w:val="en-US"/>
                  <w:rPrChange w:id="3202" w:author="Borja Gonzalez" w:date="2017-09-28T19:00:00Z">
                    <w:rPr>
                      <w:rFonts w:ascii="Monaco" w:hAnsi="Monaco" w:cs="Monaco"/>
                      <w:sz w:val="32"/>
                      <w:szCs w:val="32"/>
                      <w:lang w:val="en-US"/>
                    </w:rPr>
                  </w:rPrChange>
                </w:rPr>
                <w:t xml:space="preserve">    </w:t>
              </w:r>
              <w:proofErr w:type="gramStart"/>
              <w:r w:rsidRPr="0055352B">
                <w:rPr>
                  <w:lang w:val="en-US"/>
                  <w:rPrChange w:id="3203" w:author="Borja Gonzalez" w:date="2017-09-28T19:00:00Z">
                    <w:rPr>
                      <w:rFonts w:ascii="Monaco" w:hAnsi="Monaco" w:cs="Monaco"/>
                      <w:sz w:val="32"/>
                      <w:szCs w:val="32"/>
                      <w:lang w:val="en-US"/>
                    </w:rPr>
                  </w:rPrChange>
                </w:rPr>
                <w:t>socket</w:t>
              </w:r>
              <w:r w:rsidRPr="0055352B">
                <w:rPr>
                  <w:b/>
                  <w:bCs/>
                  <w:lang w:val="en-US"/>
                  <w:rPrChange w:id="3204" w:author="Borja Gonzalez" w:date="2017-09-28T19:00:00Z">
                    <w:rPr>
                      <w:rFonts w:ascii="Monaco" w:hAnsi="Monaco" w:cs="Monaco"/>
                      <w:b/>
                      <w:bCs/>
                      <w:color w:val="000000"/>
                      <w:sz w:val="32"/>
                      <w:szCs w:val="32"/>
                      <w:lang w:val="en-US"/>
                    </w:rPr>
                  </w:rPrChange>
                </w:rPr>
                <w:t>.</w:t>
              </w:r>
              <w:r w:rsidRPr="0055352B">
                <w:rPr>
                  <w:lang w:val="en-US"/>
                  <w:rPrChange w:id="3205" w:author="Borja Gonzalez" w:date="2017-09-28T19:00:00Z">
                    <w:rPr>
                      <w:rFonts w:ascii="Monaco" w:hAnsi="Monaco" w:cs="Monaco"/>
                      <w:color w:val="000000"/>
                      <w:sz w:val="32"/>
                      <w:szCs w:val="32"/>
                      <w:lang w:val="en-US"/>
                    </w:rPr>
                  </w:rPrChange>
                </w:rPr>
                <w:t>send</w:t>
              </w:r>
              <w:proofErr w:type="gramEnd"/>
              <w:r w:rsidRPr="0055352B">
                <w:rPr>
                  <w:b/>
                  <w:bCs/>
                  <w:lang w:val="en-US"/>
                  <w:rPrChange w:id="3206" w:author="Borja Gonzalez" w:date="2017-09-28T19:00:00Z">
                    <w:rPr>
                      <w:rFonts w:ascii="Monaco" w:hAnsi="Monaco" w:cs="Monaco"/>
                      <w:b/>
                      <w:bCs/>
                      <w:color w:val="000000"/>
                      <w:sz w:val="32"/>
                      <w:szCs w:val="32"/>
                      <w:lang w:val="en-US"/>
                    </w:rPr>
                  </w:rPrChange>
                </w:rPr>
                <w:t>(</w:t>
              </w:r>
              <w:r w:rsidRPr="0055352B">
                <w:rPr>
                  <w:lang w:val="en-US"/>
                  <w:rPrChange w:id="3207" w:author="Borja Gonzalez" w:date="2017-09-28T19:00:00Z">
                    <w:rPr>
                      <w:rFonts w:ascii="Monaco" w:hAnsi="Monaco" w:cs="Monaco"/>
                      <w:color w:val="000000"/>
                      <w:sz w:val="32"/>
                      <w:szCs w:val="32"/>
                      <w:lang w:val="en-US"/>
                    </w:rPr>
                  </w:rPrChange>
                </w:rPr>
                <w:t>JSON</w:t>
              </w:r>
              <w:r w:rsidRPr="0055352B">
                <w:rPr>
                  <w:b/>
                  <w:bCs/>
                  <w:lang w:val="en-US"/>
                  <w:rPrChange w:id="3208" w:author="Borja Gonzalez" w:date="2017-09-28T19:00:00Z">
                    <w:rPr>
                      <w:rFonts w:ascii="Monaco" w:hAnsi="Monaco" w:cs="Monaco"/>
                      <w:b/>
                      <w:bCs/>
                      <w:color w:val="000000"/>
                      <w:sz w:val="32"/>
                      <w:szCs w:val="32"/>
                      <w:lang w:val="en-US"/>
                    </w:rPr>
                  </w:rPrChange>
                </w:rPr>
                <w:t>.</w:t>
              </w:r>
              <w:r w:rsidRPr="0055352B">
                <w:rPr>
                  <w:lang w:val="en-US"/>
                  <w:rPrChange w:id="3209" w:author="Borja Gonzalez" w:date="2017-09-28T19:00:00Z">
                    <w:rPr>
                      <w:rFonts w:ascii="Monaco" w:hAnsi="Monaco" w:cs="Monaco"/>
                      <w:color w:val="000000"/>
                      <w:sz w:val="32"/>
                      <w:szCs w:val="32"/>
                      <w:lang w:val="en-US"/>
                    </w:rPr>
                  </w:rPrChange>
                </w:rPr>
                <w:t>stringify</w:t>
              </w:r>
              <w:r w:rsidRPr="0055352B">
                <w:rPr>
                  <w:b/>
                  <w:bCs/>
                  <w:lang w:val="en-US"/>
                  <w:rPrChange w:id="3210" w:author="Borja Gonzalez" w:date="2017-09-28T19:00:00Z">
                    <w:rPr>
                      <w:rFonts w:ascii="Monaco" w:hAnsi="Monaco" w:cs="Monaco"/>
                      <w:b/>
                      <w:bCs/>
                      <w:color w:val="000000"/>
                      <w:sz w:val="32"/>
                      <w:szCs w:val="32"/>
                      <w:lang w:val="en-US"/>
                    </w:rPr>
                  </w:rPrChange>
                </w:rPr>
                <w:t>(</w:t>
              </w:r>
              <w:r w:rsidRPr="0055352B">
                <w:rPr>
                  <w:lang w:val="en-US"/>
                  <w:rPrChange w:id="3211" w:author="Borja Gonzalez" w:date="2017-09-28T19:00:00Z">
                    <w:rPr>
                      <w:rFonts w:ascii="Monaco" w:hAnsi="Monaco" w:cs="Monaco"/>
                      <w:color w:val="000000"/>
                      <w:sz w:val="32"/>
                      <w:szCs w:val="32"/>
                      <w:lang w:val="en-US"/>
                    </w:rPr>
                  </w:rPrChange>
                </w:rPr>
                <w:t>ack_to_client</w:t>
              </w:r>
              <w:r w:rsidRPr="0055352B">
                <w:rPr>
                  <w:b/>
                  <w:bCs/>
                  <w:lang w:val="en-US"/>
                  <w:rPrChange w:id="3212"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213" w:author="Borja Gonzalez" w:date="2017-09-28T19:00:00Z"/>
                <w:lang w:val="en-US"/>
                <w:rPrChange w:id="3214" w:author="Borja Gonzalez" w:date="2017-09-28T19:00:00Z">
                  <w:rPr>
                    <w:ins w:id="3215" w:author="Borja Gonzalez" w:date="2017-09-28T19:00:00Z"/>
                    <w:rFonts w:ascii="Monaco" w:eastAsiaTheme="majorEastAsia" w:hAnsi="Monaco" w:cs="Monaco"/>
                    <w:color w:val="243F60" w:themeColor="accent1" w:themeShade="7F"/>
                    <w:sz w:val="32"/>
                    <w:szCs w:val="32"/>
                    <w:lang w:val="en-US"/>
                  </w:rPr>
                </w:rPrChange>
              </w:rPr>
              <w:pPrChange w:id="3216" w:author="GONZALEZ DIAZ, BORJA" w:date="2017-09-29T19:28:00Z">
                <w:pPr>
                  <w:keepNext/>
                  <w:keepLines/>
                  <w:widowControl w:val="0"/>
                  <w:autoSpaceDE w:val="0"/>
                  <w:autoSpaceDN w:val="0"/>
                  <w:adjustRightInd w:val="0"/>
                  <w:spacing w:before="200"/>
                  <w:outlineLvl w:val="4"/>
                </w:pPr>
              </w:pPrChange>
            </w:pPr>
            <w:ins w:id="3217" w:author="Borja Gonzalez" w:date="2017-09-28T19:00:00Z">
              <w:r w:rsidRPr="0055352B">
                <w:rPr>
                  <w:lang w:val="en-US"/>
                  <w:rPrChange w:id="3218" w:author="Borja Gonzalez" w:date="2017-09-28T19:00:00Z">
                    <w:rPr>
                      <w:rFonts w:ascii="Monaco" w:hAnsi="Monaco" w:cs="Monaco"/>
                      <w:sz w:val="32"/>
                      <w:szCs w:val="32"/>
                      <w:lang w:val="en-US"/>
                    </w:rPr>
                  </w:rPrChange>
                </w:rPr>
                <w:t xml:space="preserve">    </w:t>
              </w:r>
              <w:proofErr w:type="gramStart"/>
              <w:r w:rsidRPr="0055352B">
                <w:rPr>
                  <w:lang w:val="en-US"/>
                  <w:rPrChange w:id="3219" w:author="Borja Gonzalez" w:date="2017-09-28T19:00:00Z">
                    <w:rPr>
                      <w:rFonts w:ascii="Monaco" w:hAnsi="Monaco" w:cs="Monaco"/>
                      <w:sz w:val="32"/>
                      <w:szCs w:val="32"/>
                      <w:lang w:val="en-US"/>
                    </w:rPr>
                  </w:rPrChange>
                </w:rPr>
                <w:t>io</w:t>
              </w:r>
              <w:r w:rsidRPr="0055352B">
                <w:rPr>
                  <w:b/>
                  <w:bCs/>
                  <w:lang w:val="en-US"/>
                  <w:rPrChange w:id="3220" w:author="Borja Gonzalez" w:date="2017-09-28T19:00:00Z">
                    <w:rPr>
                      <w:rFonts w:ascii="Monaco" w:hAnsi="Monaco" w:cs="Monaco"/>
                      <w:b/>
                      <w:bCs/>
                      <w:color w:val="000000"/>
                      <w:sz w:val="32"/>
                      <w:szCs w:val="32"/>
                      <w:lang w:val="en-US"/>
                    </w:rPr>
                  </w:rPrChange>
                </w:rPr>
                <w:t>.</w:t>
              </w:r>
              <w:r w:rsidRPr="0055352B">
                <w:rPr>
                  <w:lang w:val="en-US"/>
                  <w:rPrChange w:id="3221" w:author="Borja Gonzalez" w:date="2017-09-28T19:00:00Z">
                    <w:rPr>
                      <w:rFonts w:ascii="Monaco" w:hAnsi="Monaco" w:cs="Monaco"/>
                      <w:color w:val="000000"/>
                      <w:sz w:val="32"/>
                      <w:szCs w:val="32"/>
                      <w:lang w:val="en-US"/>
                    </w:rPr>
                  </w:rPrChange>
                </w:rPr>
                <w:t>sockets</w:t>
              </w:r>
              <w:proofErr w:type="gramEnd"/>
              <w:r w:rsidRPr="0055352B">
                <w:rPr>
                  <w:b/>
                  <w:bCs/>
                  <w:lang w:val="en-US"/>
                  <w:rPrChange w:id="3222" w:author="Borja Gonzalez" w:date="2017-09-28T19:00:00Z">
                    <w:rPr>
                      <w:rFonts w:ascii="Monaco" w:hAnsi="Monaco" w:cs="Monaco"/>
                      <w:b/>
                      <w:bCs/>
                      <w:color w:val="000000"/>
                      <w:sz w:val="32"/>
                      <w:szCs w:val="32"/>
                      <w:lang w:val="en-US"/>
                    </w:rPr>
                  </w:rPrChange>
                </w:rPr>
                <w:t>.</w:t>
              </w:r>
              <w:r w:rsidRPr="0055352B">
                <w:rPr>
                  <w:lang w:val="en-US"/>
                  <w:rPrChange w:id="3223" w:author="Borja Gonzalez" w:date="2017-09-28T19:00:00Z">
                    <w:rPr>
                      <w:rFonts w:ascii="Monaco" w:hAnsi="Monaco" w:cs="Monaco"/>
                      <w:color w:val="000000"/>
                      <w:sz w:val="32"/>
                      <w:szCs w:val="32"/>
                      <w:lang w:val="en-US"/>
                    </w:rPr>
                  </w:rPrChange>
                </w:rPr>
                <w:t>emit</w:t>
              </w:r>
              <w:r w:rsidRPr="0055352B">
                <w:rPr>
                  <w:b/>
                  <w:bCs/>
                  <w:lang w:val="en-US"/>
                  <w:rPrChange w:id="3224" w:author="Borja Gonzalez" w:date="2017-09-28T19:00:00Z">
                    <w:rPr>
                      <w:rFonts w:ascii="Monaco" w:hAnsi="Monaco" w:cs="Monaco"/>
                      <w:b/>
                      <w:bCs/>
                      <w:color w:val="000000"/>
                      <w:sz w:val="32"/>
                      <w:szCs w:val="32"/>
                      <w:lang w:val="en-US"/>
                    </w:rPr>
                  </w:rPrChange>
                </w:rPr>
                <w:t>(</w:t>
              </w:r>
              <w:r w:rsidRPr="0055352B">
                <w:rPr>
                  <w:color w:val="4E9A06"/>
                  <w:lang w:val="en-US"/>
                  <w:rPrChange w:id="3225" w:author="Borja Gonzalez" w:date="2017-09-28T19:00:00Z">
                    <w:rPr>
                      <w:rFonts w:ascii="Monaco" w:hAnsi="Monaco" w:cs="Monaco"/>
                      <w:color w:val="4E9A06"/>
                      <w:sz w:val="32"/>
                      <w:szCs w:val="32"/>
                      <w:lang w:val="en-US"/>
                    </w:rPr>
                  </w:rPrChange>
                </w:rPr>
                <w:t>"reload"</w:t>
              </w:r>
              <w:r w:rsidRPr="0055352B">
                <w:rPr>
                  <w:b/>
                  <w:bCs/>
                  <w:lang w:val="en-US"/>
                  <w:rPrChange w:id="3226"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227" w:author="Borja Gonzalez" w:date="2017-09-28T19:00:00Z"/>
                <w:sz w:val="32"/>
                <w:szCs w:val="32"/>
                <w:lang w:val="en-US"/>
              </w:rPr>
              <w:pPrChange w:id="3228" w:author="GONZALEZ DIAZ, BORJA" w:date="2017-09-29T19:28:00Z">
                <w:pPr>
                  <w:widowControl w:val="0"/>
                  <w:autoSpaceDE w:val="0"/>
                  <w:autoSpaceDN w:val="0"/>
                  <w:adjustRightInd w:val="0"/>
                </w:pPr>
              </w:pPrChange>
            </w:pPr>
            <w:ins w:id="3229" w:author="Borja Gonzalez" w:date="2017-09-28T19:00:00Z">
              <w:r w:rsidRPr="0055352B">
                <w:rPr>
                  <w:lang w:val="en-US"/>
                  <w:rPrChange w:id="3230" w:author="Borja Gonzalez" w:date="2017-09-28T19:00:00Z">
                    <w:rPr>
                      <w:rFonts w:ascii="Monaco" w:hAnsi="Monaco" w:cs="Monaco"/>
                      <w:sz w:val="32"/>
                      <w:szCs w:val="32"/>
                      <w:lang w:val="en-US"/>
                    </w:rPr>
                  </w:rPrChange>
                </w:rPr>
                <w:t xml:space="preserve">  </w:t>
              </w:r>
              <w:r w:rsidRPr="0055352B">
                <w:rPr>
                  <w:b/>
                  <w:bCs/>
                  <w:lang w:val="en-US"/>
                  <w:rPrChange w:id="3231"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232" w:author="Borja Gonzalez" w:date="2017-09-28T19:00:00Z"/>
              </w:rPr>
            </w:pPr>
          </w:p>
        </w:tc>
      </w:tr>
    </w:tbl>
    <w:p w14:paraId="51D9D2D2" w14:textId="216D802D" w:rsidR="00520C5F" w:rsidDel="0055352B" w:rsidRDefault="00520C5F" w:rsidP="00BC4CE1">
      <w:pPr>
        <w:rPr>
          <w:del w:id="3233" w:author="Borja Gonzalez" w:date="2017-09-28T19:00:00Z"/>
        </w:rPr>
      </w:pPr>
      <w:del w:id="3234"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235" w:author="Borja Gonzalez" w:date="2017-09-28T19:00:00Z"/>
        </w:rPr>
      </w:pPr>
      <w:del w:id="3236"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w:t>
      </w:r>
      <w:proofErr w:type="gramStart"/>
      <w:r>
        <w:t>socket.on</w:t>
      </w:r>
      <w:proofErr w:type="gramEnd"/>
      <w:r>
        <w:t xml:space="preserve">(). Cuando recibe un mensaje comprueba su cabecera y al reconocer la operación “Añadir paciente” realiza la conexión con la base de datos y realiza un INSERT pasando los datos del paciente a añadir como parámetros. A </w:t>
      </w:r>
      <w:del w:id="3237" w:author="GONZALEZ DIAZ, BORJA" w:date="2017-10-02T18:18:00Z">
        <w:r w:rsidDel="00796200">
          <w:delText>continuación</w:delText>
        </w:r>
      </w:del>
      <w:ins w:id="3238" w:author="GONZALEZ DIAZ, BORJA" w:date="2017-10-02T18:18:00Z">
        <w:r w:rsidR="00796200">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clientes, por lo </w:t>
      </w:r>
      <w:del w:id="3239" w:author="GONZALEZ DIAZ, BORJA" w:date="2017-10-02T18:18:00Z">
        <w:r w:rsidDel="00796200">
          <w:delText>que</w:delText>
        </w:r>
      </w:del>
      <w:ins w:id="3240"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241" w:name="_Toc494476020"/>
      <w:bookmarkStart w:id="3242" w:name="_Toc494726506"/>
      <w:r>
        <w:t>4.3.4.  Obtener datos de movimiento de un paciente</w:t>
      </w:r>
      <w:bookmarkEnd w:id="3241"/>
      <w:bookmarkEnd w:id="3242"/>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243" w:author="Rodrigo García" w:date="2017-09-29T10:38:00Z">
        <w:r w:rsidDel="007321A0">
          <w:delText>Para empezar</w:delText>
        </w:r>
      </w:del>
      <w:ins w:id="3244"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245" w:author="Borja Gonzalez" w:date="2017-09-28T19:02:00Z"/>
        </w:rPr>
      </w:pPr>
      <w:del w:id="3246"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247" w:author="Borja Gonzalez" w:date="2017-09-28T19:02:00Z">
          <w:tblPr>
            <w:tblStyle w:val="Tablaconcuadrcula"/>
            <w:tblW w:w="0" w:type="auto"/>
            <w:tblLook w:val="04A0" w:firstRow="1" w:lastRow="0" w:firstColumn="1" w:lastColumn="0" w:noHBand="0" w:noVBand="1"/>
          </w:tblPr>
        </w:tblPrChange>
      </w:tblPr>
      <w:tblGrid>
        <w:gridCol w:w="8856"/>
        <w:tblGridChange w:id="3248">
          <w:tblGrid>
            <w:gridCol w:w="8856"/>
          </w:tblGrid>
        </w:tblGridChange>
      </w:tblGrid>
      <w:tr w:rsidR="0055352B" w:rsidRPr="00891F58" w14:paraId="53B301FD" w14:textId="77777777" w:rsidTr="0055352B">
        <w:trPr>
          <w:trHeight w:val="874"/>
          <w:ins w:id="3249" w:author="Borja Gonzalez" w:date="2017-09-28T19:02:00Z"/>
        </w:trPr>
        <w:tc>
          <w:tcPr>
            <w:tcW w:w="8856" w:type="dxa"/>
            <w:tcPrChange w:id="3250" w:author="Borja Gonzalez" w:date="2017-09-28T19:02:00Z">
              <w:tcPr>
                <w:tcW w:w="8856" w:type="dxa"/>
              </w:tcPr>
            </w:tcPrChange>
          </w:tcPr>
          <w:p w14:paraId="2758EEF2" w14:textId="77777777" w:rsidR="0055352B" w:rsidRPr="0055352B" w:rsidRDefault="0055352B">
            <w:pPr>
              <w:rPr>
                <w:ins w:id="3251" w:author="Borja Gonzalez" w:date="2017-09-28T19:02:00Z"/>
                <w:lang w:val="en-US"/>
                <w:rPrChange w:id="3252" w:author="Borja Gonzalez" w:date="2017-09-28T19:02:00Z">
                  <w:rPr>
                    <w:ins w:id="3253" w:author="Borja Gonzalez" w:date="2017-09-28T19:02:00Z"/>
                    <w:rFonts w:ascii="Monaco" w:eastAsiaTheme="majorEastAsia" w:hAnsi="Monaco" w:cs="Monaco"/>
                    <w:color w:val="243F60" w:themeColor="accent1" w:themeShade="7F"/>
                    <w:sz w:val="32"/>
                    <w:szCs w:val="32"/>
                    <w:lang w:val="en-US"/>
                  </w:rPr>
                </w:rPrChange>
              </w:rPr>
              <w:pPrChange w:id="3254" w:author="GONZALEZ DIAZ, BORJA" w:date="2017-09-29T19:28:00Z">
                <w:pPr>
                  <w:keepNext/>
                  <w:keepLines/>
                  <w:widowControl w:val="0"/>
                  <w:autoSpaceDE w:val="0"/>
                  <w:autoSpaceDN w:val="0"/>
                  <w:adjustRightInd w:val="0"/>
                  <w:spacing w:before="200"/>
                  <w:outlineLvl w:val="4"/>
                </w:pPr>
              </w:pPrChange>
            </w:pPr>
            <w:proofErr w:type="gramStart"/>
            <w:ins w:id="3255" w:author="Borja Gonzalez" w:date="2017-09-28T19:02:00Z">
              <w:r w:rsidRPr="0055352B">
                <w:rPr>
                  <w:lang w:val="en-US"/>
                  <w:rPrChange w:id="3256" w:author="Borja Gonzalez" w:date="2017-09-28T19:02:00Z">
                    <w:rPr>
                      <w:rFonts w:ascii="Monaco" w:hAnsi="Monaco" w:cs="Monaco"/>
                      <w:sz w:val="32"/>
                      <w:szCs w:val="32"/>
                      <w:lang w:val="en-US"/>
                    </w:rPr>
                  </w:rPrChange>
                </w:rPr>
                <w:t>fila.insertCell</w:t>
              </w:r>
              <w:proofErr w:type="gramEnd"/>
              <w:r w:rsidRPr="0055352B">
                <w:rPr>
                  <w:lang w:val="en-US"/>
                  <w:rPrChange w:id="3257" w:author="Borja Gonzalez" w:date="2017-09-28T19:02:00Z">
                    <w:rPr>
                      <w:rFonts w:ascii="Monaco" w:hAnsi="Monaco" w:cs="Monaco"/>
                      <w:sz w:val="32"/>
                      <w:szCs w:val="32"/>
                      <w:lang w:val="en-US"/>
                    </w:rPr>
                  </w:rPrChange>
                </w:rPr>
                <w:t>(0).innerHTML = '</w:t>
              </w:r>
              <w:r w:rsidRPr="0055352B">
                <w:rPr>
                  <w:b/>
                  <w:bCs/>
                  <w:color w:val="204A87"/>
                  <w:lang w:val="en-US"/>
                  <w:rPrChange w:id="3258" w:author="Borja Gonzalez" w:date="2017-09-28T19:02:00Z">
                    <w:rPr>
                      <w:rFonts w:ascii="Monaco" w:hAnsi="Monaco" w:cs="Monaco"/>
                      <w:b/>
                      <w:bCs/>
                      <w:color w:val="204A87"/>
                      <w:sz w:val="32"/>
                      <w:szCs w:val="32"/>
                      <w:lang w:val="en-US"/>
                    </w:rPr>
                  </w:rPrChange>
                </w:rPr>
                <w:t>&lt;button</w:t>
              </w:r>
              <w:r w:rsidRPr="0055352B">
                <w:rPr>
                  <w:lang w:val="en-US"/>
                  <w:rPrChange w:id="3259" w:author="Borja Gonzalez" w:date="2017-09-28T19:02:00Z">
                    <w:rPr>
                      <w:rFonts w:ascii="Monaco" w:hAnsi="Monaco" w:cs="Monaco"/>
                      <w:sz w:val="32"/>
                      <w:szCs w:val="32"/>
                      <w:lang w:val="en-US"/>
                    </w:rPr>
                  </w:rPrChange>
                </w:rPr>
                <w:t xml:space="preserve"> </w:t>
              </w:r>
              <w:r w:rsidRPr="0055352B">
                <w:rPr>
                  <w:color w:val="C4A000"/>
                  <w:lang w:val="en-US"/>
                  <w:rPrChange w:id="3260" w:author="Borja Gonzalez" w:date="2017-09-28T19:02:00Z">
                    <w:rPr>
                      <w:rFonts w:ascii="Monaco" w:hAnsi="Monaco" w:cs="Monaco"/>
                      <w:color w:val="C4A000"/>
                      <w:sz w:val="32"/>
                      <w:szCs w:val="32"/>
                      <w:lang w:val="en-US"/>
                    </w:rPr>
                  </w:rPrChange>
                </w:rPr>
                <w:t>class=</w:t>
              </w:r>
              <w:r w:rsidRPr="0055352B">
                <w:rPr>
                  <w:lang w:val="en-US"/>
                  <w:rPrChange w:id="3261" w:author="Borja Gonzalez" w:date="2017-09-28T19:02:00Z">
                    <w:rPr>
                      <w:rFonts w:ascii="Monaco" w:hAnsi="Monaco" w:cs="Monaco"/>
                      <w:color w:val="4E9A06"/>
                      <w:sz w:val="32"/>
                      <w:szCs w:val="32"/>
                      <w:lang w:val="en-US"/>
                    </w:rPr>
                  </w:rPrChange>
                </w:rPr>
                <w:t xml:space="preserve">"btn" </w:t>
              </w:r>
              <w:r w:rsidRPr="0055352B">
                <w:rPr>
                  <w:color w:val="C4A000"/>
                  <w:lang w:val="en-US"/>
                  <w:rPrChange w:id="3262" w:author="Borja Gonzalez" w:date="2017-09-28T19:02:00Z">
                    <w:rPr>
                      <w:rFonts w:ascii="Monaco" w:hAnsi="Monaco" w:cs="Monaco"/>
                      <w:color w:val="C4A000"/>
                      <w:sz w:val="32"/>
                      <w:szCs w:val="32"/>
                      <w:lang w:val="en-US"/>
                    </w:rPr>
                  </w:rPrChange>
                </w:rPr>
                <w:t>type=</w:t>
              </w:r>
              <w:r w:rsidRPr="0055352B">
                <w:rPr>
                  <w:lang w:val="en-US"/>
                  <w:rPrChange w:id="3263" w:author="Borja Gonzalez" w:date="2017-09-28T19:02:00Z">
                    <w:rPr>
                      <w:rFonts w:ascii="Monaco" w:hAnsi="Monaco" w:cs="Monaco"/>
                      <w:color w:val="4E9A06"/>
                      <w:sz w:val="32"/>
                      <w:szCs w:val="32"/>
                      <w:lang w:val="en-US"/>
                    </w:rPr>
                  </w:rPrChange>
                </w:rPr>
                <w:t xml:space="preserve">"button" </w:t>
              </w:r>
              <w:r w:rsidRPr="0055352B">
                <w:rPr>
                  <w:color w:val="C4A000"/>
                  <w:lang w:val="en-US"/>
                  <w:rPrChange w:id="3264" w:author="Borja Gonzalez" w:date="2017-09-28T19:02:00Z">
                    <w:rPr>
                      <w:rFonts w:ascii="Monaco" w:hAnsi="Monaco" w:cs="Monaco"/>
                      <w:color w:val="C4A000"/>
                      <w:sz w:val="32"/>
                      <w:szCs w:val="32"/>
                      <w:lang w:val="en-US"/>
                    </w:rPr>
                  </w:rPrChange>
                </w:rPr>
                <w:t>onClick=</w:t>
              </w:r>
              <w:r w:rsidRPr="0055352B">
                <w:rPr>
                  <w:lang w:val="en-US"/>
                  <w:rPrChange w:id="3265"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266" w:author="Borja Gonzalez" w:date="2017-09-28T19:02:00Z">
                    <w:rPr>
                      <w:rFonts w:ascii="Monaco" w:hAnsi="Monaco" w:cs="Monaco"/>
                      <w:b/>
                      <w:bCs/>
                      <w:color w:val="204A87"/>
                      <w:sz w:val="32"/>
                      <w:szCs w:val="32"/>
                      <w:lang w:val="en-US"/>
                    </w:rPr>
                  </w:rPrChange>
                </w:rPr>
                <w:t>&gt;&lt;/button&gt;</w:t>
              </w:r>
              <w:r w:rsidRPr="0055352B">
                <w:rPr>
                  <w:lang w:val="en-US"/>
                  <w:rPrChange w:id="3267"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268" w:author="Borja Gonzalez" w:date="2017-09-28T19:02:00Z"/>
                <w:lang w:val="en-US"/>
                <w:rPrChange w:id="3269" w:author="Rodrigo García" w:date="2017-09-29T10:06:00Z">
                  <w:rPr>
                    <w:ins w:id="3270" w:author="Borja Gonzalez" w:date="2017-09-28T19:02:00Z"/>
                  </w:rPr>
                </w:rPrChange>
              </w:rPr>
            </w:pPr>
          </w:p>
        </w:tc>
      </w:tr>
    </w:tbl>
    <w:p w14:paraId="3633F2A8" w14:textId="02525059" w:rsidR="008C605D" w:rsidRPr="0079203F" w:rsidRDefault="008C605D" w:rsidP="008C605D">
      <w:pPr>
        <w:rPr>
          <w:lang w:val="en-US"/>
          <w:rPrChange w:id="3271" w:author="Rodrigo García" w:date="2017-09-29T10:06:00Z">
            <w:rPr/>
          </w:rPrChange>
        </w:rPr>
      </w:pPr>
    </w:p>
    <w:p w14:paraId="183ADAD8" w14:textId="77777777" w:rsidR="00520C5F" w:rsidRPr="0079203F" w:rsidRDefault="00520C5F" w:rsidP="00BC4CE1">
      <w:pPr>
        <w:rPr>
          <w:lang w:val="en-US"/>
          <w:rPrChange w:id="3272"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w:t>
      </w:r>
      <w:proofErr w:type="gramStart"/>
      <w:r>
        <w:t>datos(</w:t>
      </w:r>
      <w:proofErr w:type="gramEnd"/>
      <w:r>
        <w:t>)” a la que se le pasan el id, nombre y apellidos del paciente.</w:t>
      </w:r>
    </w:p>
    <w:p w14:paraId="1C88D1E0" w14:textId="77777777" w:rsidR="008C605D" w:rsidRDefault="008C605D" w:rsidP="00BC4CE1"/>
    <w:p w14:paraId="46EF1478" w14:textId="77777777" w:rsidR="0055352B" w:rsidRDefault="00DC7D84" w:rsidP="00BC4CE1">
      <w:pPr>
        <w:rPr>
          <w:ins w:id="3273" w:author="Borja Gonzalez" w:date="2017-09-28T19:03:00Z"/>
        </w:rPr>
      </w:pPr>
      <w:del w:id="3274"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275" w:author="Borja Gonzalez" w:date="2017-09-28T19:03:00Z"/>
        </w:trPr>
        <w:tc>
          <w:tcPr>
            <w:tcW w:w="8856" w:type="dxa"/>
          </w:tcPr>
          <w:p w14:paraId="37131914" w14:textId="77777777" w:rsidR="0055352B" w:rsidRPr="0079203F" w:rsidRDefault="0055352B">
            <w:pPr>
              <w:rPr>
                <w:ins w:id="3276" w:author="Borja Gonzalez" w:date="2017-09-28T19:03:00Z"/>
                <w:lang w:val="es-ES"/>
                <w:rPrChange w:id="3277" w:author="Rodrigo García" w:date="2017-09-29T10:06:00Z">
                  <w:rPr>
                    <w:ins w:id="3278" w:author="Borja Gonzalez" w:date="2017-09-28T19:03:00Z"/>
                    <w:rFonts w:ascii="Monaco" w:eastAsiaTheme="majorEastAsia" w:hAnsi="Monaco" w:cs="Monaco"/>
                    <w:color w:val="243F60" w:themeColor="accent1" w:themeShade="7F"/>
                    <w:sz w:val="32"/>
                    <w:szCs w:val="32"/>
                    <w:lang w:val="en-US"/>
                  </w:rPr>
                </w:rPrChange>
              </w:rPr>
              <w:pPrChange w:id="3279" w:author="GONZALEZ DIAZ, BORJA" w:date="2017-09-29T19:27:00Z">
                <w:pPr>
                  <w:keepNext/>
                  <w:keepLines/>
                  <w:widowControl w:val="0"/>
                  <w:autoSpaceDE w:val="0"/>
                  <w:autoSpaceDN w:val="0"/>
                  <w:adjustRightInd w:val="0"/>
                  <w:spacing w:before="200"/>
                  <w:outlineLvl w:val="4"/>
                </w:pPr>
              </w:pPrChange>
            </w:pPr>
            <w:ins w:id="3280" w:author="Borja Gonzalez" w:date="2017-09-28T19:03:00Z">
              <w:r w:rsidRPr="0079203F">
                <w:rPr>
                  <w:b/>
                  <w:bCs/>
                  <w:color w:val="204A87"/>
                  <w:lang w:val="es-ES"/>
                  <w:rPrChange w:id="3281" w:author="Rodrigo García" w:date="2017-09-29T10:06:00Z">
                    <w:rPr>
                      <w:rFonts w:ascii="Monaco" w:hAnsi="Monaco" w:cs="Monaco"/>
                      <w:b/>
                      <w:bCs/>
                      <w:color w:val="204A87"/>
                      <w:sz w:val="32"/>
                      <w:szCs w:val="32"/>
                      <w:lang w:val="en-US"/>
                    </w:rPr>
                  </w:rPrChange>
                </w:rPr>
                <w:t>function</w:t>
              </w:r>
              <w:r w:rsidRPr="0079203F">
                <w:rPr>
                  <w:lang w:val="es-ES"/>
                  <w:rPrChange w:id="3282" w:author="Rodrigo García" w:date="2017-09-29T10:06:00Z">
                    <w:rPr>
                      <w:rFonts w:ascii="Monaco" w:hAnsi="Monaco" w:cs="Monaco"/>
                      <w:sz w:val="32"/>
                      <w:szCs w:val="32"/>
                      <w:lang w:val="en-US"/>
                    </w:rPr>
                  </w:rPrChange>
                </w:rPr>
                <w:t xml:space="preserve"> datos</w:t>
              </w:r>
              <w:r w:rsidRPr="0079203F">
                <w:rPr>
                  <w:b/>
                  <w:bCs/>
                  <w:lang w:val="es-ES"/>
                  <w:rPrChange w:id="3283" w:author="Rodrigo García" w:date="2017-09-29T10:06:00Z">
                    <w:rPr>
                      <w:rFonts w:ascii="Monaco" w:hAnsi="Monaco" w:cs="Monaco"/>
                      <w:b/>
                      <w:bCs/>
                      <w:color w:val="000000"/>
                      <w:sz w:val="32"/>
                      <w:szCs w:val="32"/>
                      <w:lang w:val="en-US"/>
                    </w:rPr>
                  </w:rPrChange>
                </w:rPr>
                <w:t>(</w:t>
              </w:r>
              <w:proofErr w:type="gramStart"/>
              <w:r w:rsidRPr="0079203F">
                <w:rPr>
                  <w:lang w:val="es-ES"/>
                  <w:rPrChange w:id="3284" w:author="Rodrigo García" w:date="2017-09-29T10:06:00Z">
                    <w:rPr>
                      <w:rFonts w:ascii="Monaco" w:hAnsi="Monaco" w:cs="Monaco"/>
                      <w:color w:val="000000"/>
                      <w:sz w:val="32"/>
                      <w:szCs w:val="32"/>
                      <w:lang w:val="en-US"/>
                    </w:rPr>
                  </w:rPrChange>
                </w:rPr>
                <w:t>id</w:t>
              </w:r>
              <w:r w:rsidRPr="0079203F">
                <w:rPr>
                  <w:b/>
                  <w:bCs/>
                  <w:lang w:val="es-ES"/>
                  <w:rPrChange w:id="3285" w:author="Rodrigo García" w:date="2017-09-29T10:06:00Z">
                    <w:rPr>
                      <w:rFonts w:ascii="Monaco" w:hAnsi="Monaco" w:cs="Monaco"/>
                      <w:b/>
                      <w:bCs/>
                      <w:color w:val="000000"/>
                      <w:sz w:val="32"/>
                      <w:szCs w:val="32"/>
                      <w:lang w:val="en-US"/>
                    </w:rPr>
                  </w:rPrChange>
                </w:rPr>
                <w:t>,</w:t>
              </w:r>
              <w:r w:rsidRPr="0079203F">
                <w:rPr>
                  <w:lang w:val="es-ES"/>
                  <w:rPrChange w:id="3286" w:author="Rodrigo García" w:date="2017-09-29T10:06:00Z">
                    <w:rPr>
                      <w:rFonts w:ascii="Monaco" w:hAnsi="Monaco" w:cs="Monaco"/>
                      <w:color w:val="000000"/>
                      <w:sz w:val="32"/>
                      <w:szCs w:val="32"/>
                      <w:lang w:val="en-US"/>
                    </w:rPr>
                  </w:rPrChange>
                </w:rPr>
                <w:t>nombre</w:t>
              </w:r>
              <w:proofErr w:type="gramEnd"/>
              <w:r w:rsidRPr="0079203F">
                <w:rPr>
                  <w:b/>
                  <w:bCs/>
                  <w:lang w:val="es-ES"/>
                  <w:rPrChange w:id="3287" w:author="Rodrigo García" w:date="2017-09-29T10:06:00Z">
                    <w:rPr>
                      <w:rFonts w:ascii="Monaco" w:hAnsi="Monaco" w:cs="Monaco"/>
                      <w:b/>
                      <w:bCs/>
                      <w:color w:val="000000"/>
                      <w:sz w:val="32"/>
                      <w:szCs w:val="32"/>
                      <w:lang w:val="en-US"/>
                    </w:rPr>
                  </w:rPrChange>
                </w:rPr>
                <w:t>,</w:t>
              </w:r>
              <w:r w:rsidRPr="0079203F">
                <w:rPr>
                  <w:lang w:val="es-ES"/>
                  <w:rPrChange w:id="3288" w:author="Rodrigo García" w:date="2017-09-29T10:06:00Z">
                    <w:rPr>
                      <w:rFonts w:ascii="Monaco" w:hAnsi="Monaco" w:cs="Monaco"/>
                      <w:color w:val="000000"/>
                      <w:sz w:val="32"/>
                      <w:szCs w:val="32"/>
                      <w:lang w:val="en-US"/>
                    </w:rPr>
                  </w:rPrChange>
                </w:rPr>
                <w:t>apellido</w:t>
              </w:r>
              <w:r w:rsidRPr="0079203F">
                <w:rPr>
                  <w:b/>
                  <w:bCs/>
                  <w:lang w:val="es-ES"/>
                  <w:rPrChange w:id="3289" w:author="Rodrigo García" w:date="2017-09-29T10:06:00Z">
                    <w:rPr>
                      <w:rFonts w:ascii="Monaco" w:hAnsi="Monaco" w:cs="Monaco"/>
                      <w:b/>
                      <w:bCs/>
                      <w:color w:val="000000"/>
                      <w:sz w:val="32"/>
                      <w:szCs w:val="32"/>
                      <w:lang w:val="en-US"/>
                    </w:rPr>
                  </w:rPrChange>
                </w:rPr>
                <w:t>,</w:t>
              </w:r>
              <w:r w:rsidRPr="0079203F">
                <w:rPr>
                  <w:lang w:val="es-ES"/>
                  <w:rPrChange w:id="3290" w:author="Rodrigo García" w:date="2017-09-29T10:06:00Z">
                    <w:rPr>
                      <w:rFonts w:ascii="Monaco" w:hAnsi="Monaco" w:cs="Monaco"/>
                      <w:color w:val="000000"/>
                      <w:sz w:val="32"/>
                      <w:szCs w:val="32"/>
                      <w:lang w:val="en-US"/>
                    </w:rPr>
                  </w:rPrChange>
                </w:rPr>
                <w:t>sexo</w:t>
              </w:r>
              <w:r w:rsidRPr="0079203F">
                <w:rPr>
                  <w:b/>
                  <w:bCs/>
                  <w:lang w:val="es-ES"/>
                  <w:rPrChange w:id="3291"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292" w:author="Borja Gonzalez" w:date="2017-09-28T19:03:00Z"/>
                <w:lang w:val="en-US"/>
                <w:rPrChange w:id="3293" w:author="Borja Gonzalez" w:date="2017-09-28T19:03:00Z">
                  <w:rPr>
                    <w:ins w:id="3294" w:author="Borja Gonzalez" w:date="2017-09-28T19:03:00Z"/>
                    <w:rFonts w:ascii="Monaco" w:eastAsiaTheme="majorEastAsia" w:hAnsi="Monaco" w:cs="Monaco"/>
                    <w:color w:val="243F60" w:themeColor="accent1" w:themeShade="7F"/>
                    <w:sz w:val="32"/>
                    <w:szCs w:val="32"/>
                    <w:lang w:val="en-US"/>
                  </w:rPr>
                </w:rPrChange>
              </w:rPr>
              <w:pPrChange w:id="3295" w:author="GONZALEZ DIAZ, BORJA" w:date="2017-09-29T19:27:00Z">
                <w:pPr>
                  <w:keepNext/>
                  <w:keepLines/>
                  <w:widowControl w:val="0"/>
                  <w:autoSpaceDE w:val="0"/>
                  <w:autoSpaceDN w:val="0"/>
                  <w:adjustRightInd w:val="0"/>
                  <w:spacing w:before="200"/>
                  <w:outlineLvl w:val="4"/>
                </w:pPr>
              </w:pPrChange>
            </w:pPr>
            <w:ins w:id="3296" w:author="Borja Gonzalez" w:date="2017-09-28T19:03:00Z">
              <w:r w:rsidRPr="0079203F">
                <w:rPr>
                  <w:lang w:val="es-ES"/>
                  <w:rPrChange w:id="3297" w:author="Rodrigo García" w:date="2017-09-29T10:06:00Z">
                    <w:rPr>
                      <w:rFonts w:ascii="Monaco" w:hAnsi="Monaco" w:cs="Monaco"/>
                      <w:sz w:val="32"/>
                      <w:szCs w:val="32"/>
                      <w:lang w:val="en-US"/>
                    </w:rPr>
                  </w:rPrChange>
                </w:rPr>
                <w:lastRenderedPageBreak/>
                <w:tab/>
              </w:r>
              <w:proofErr w:type="gramStart"/>
              <w:r w:rsidRPr="0055352B">
                <w:rPr>
                  <w:color w:val="204A87"/>
                  <w:lang w:val="en-US"/>
                  <w:rPrChange w:id="3298" w:author="Borja Gonzalez" w:date="2017-09-28T19:03:00Z">
                    <w:rPr>
                      <w:rFonts w:ascii="Monaco" w:hAnsi="Monaco" w:cs="Monaco"/>
                      <w:color w:val="204A87"/>
                      <w:sz w:val="32"/>
                      <w:szCs w:val="32"/>
                      <w:lang w:val="en-US"/>
                    </w:rPr>
                  </w:rPrChange>
                </w:rPr>
                <w:t>window</w:t>
              </w:r>
              <w:r w:rsidRPr="0055352B">
                <w:rPr>
                  <w:b/>
                  <w:bCs/>
                  <w:lang w:val="en-US"/>
                  <w:rPrChange w:id="3299" w:author="Borja Gonzalez" w:date="2017-09-28T19:03:00Z">
                    <w:rPr>
                      <w:rFonts w:ascii="Monaco" w:hAnsi="Monaco" w:cs="Monaco"/>
                      <w:b/>
                      <w:bCs/>
                      <w:color w:val="000000"/>
                      <w:sz w:val="32"/>
                      <w:szCs w:val="32"/>
                      <w:lang w:val="en-US"/>
                    </w:rPr>
                  </w:rPrChange>
                </w:rPr>
                <w:t>.</w:t>
              </w:r>
              <w:r w:rsidRPr="0055352B">
                <w:rPr>
                  <w:lang w:val="en-US"/>
                  <w:rPrChange w:id="3300" w:author="Borja Gonzalez" w:date="2017-09-28T19:03:00Z">
                    <w:rPr>
                      <w:rFonts w:ascii="Monaco" w:hAnsi="Monaco" w:cs="Monaco"/>
                      <w:color w:val="000000"/>
                      <w:sz w:val="32"/>
                      <w:szCs w:val="32"/>
                      <w:lang w:val="en-US"/>
                    </w:rPr>
                  </w:rPrChange>
                </w:rPr>
                <w:t>location</w:t>
              </w:r>
              <w:proofErr w:type="gramEnd"/>
              <w:r w:rsidRPr="0055352B">
                <w:rPr>
                  <w:b/>
                  <w:bCs/>
                  <w:lang w:val="en-US"/>
                  <w:rPrChange w:id="3301" w:author="Borja Gonzalez" w:date="2017-09-28T19:03:00Z">
                    <w:rPr>
                      <w:rFonts w:ascii="Monaco" w:hAnsi="Monaco" w:cs="Monaco"/>
                      <w:b/>
                      <w:bCs/>
                      <w:color w:val="000000"/>
                      <w:sz w:val="32"/>
                      <w:szCs w:val="32"/>
                      <w:lang w:val="en-US"/>
                    </w:rPr>
                  </w:rPrChange>
                </w:rPr>
                <w:t>.</w:t>
              </w:r>
              <w:r w:rsidRPr="0055352B">
                <w:rPr>
                  <w:lang w:val="en-US"/>
                  <w:rPrChange w:id="3302"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303" w:author="Borja Gonzalez" w:date="2017-09-28T19:03:00Z">
                    <w:rPr>
                      <w:rFonts w:ascii="Monaco" w:hAnsi="Monaco" w:cs="Monaco"/>
                      <w:b/>
                      <w:bCs/>
                      <w:color w:val="CE5C00"/>
                      <w:sz w:val="32"/>
                      <w:szCs w:val="32"/>
                      <w:lang w:val="en-US"/>
                    </w:rPr>
                  </w:rPrChange>
                </w:rPr>
                <w:t>=</w:t>
              </w:r>
              <w:r w:rsidRPr="0055352B">
                <w:rPr>
                  <w:lang w:val="en-US"/>
                  <w:rPrChange w:id="3304" w:author="Borja Gonzalez" w:date="2017-09-28T19:03:00Z">
                    <w:rPr>
                      <w:rFonts w:ascii="Monaco" w:hAnsi="Monaco" w:cs="Monaco"/>
                      <w:sz w:val="32"/>
                      <w:szCs w:val="32"/>
                      <w:lang w:val="en-US"/>
                    </w:rPr>
                  </w:rPrChange>
                </w:rPr>
                <w:t xml:space="preserve"> </w:t>
              </w:r>
              <w:r w:rsidRPr="0055352B">
                <w:rPr>
                  <w:color w:val="4E9A06"/>
                  <w:lang w:val="en-US"/>
                  <w:rPrChange w:id="3305"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306" w:author="Borja Gonzalez" w:date="2017-09-28T19:03:00Z">
                    <w:rPr>
                      <w:rFonts w:ascii="Monaco" w:hAnsi="Monaco" w:cs="Monaco"/>
                      <w:b/>
                      <w:bCs/>
                      <w:color w:val="CE5C00"/>
                      <w:sz w:val="32"/>
                      <w:szCs w:val="32"/>
                      <w:lang w:val="en-US"/>
                    </w:rPr>
                  </w:rPrChange>
                </w:rPr>
                <w:t>+</w:t>
              </w:r>
              <w:r w:rsidRPr="0055352B">
                <w:rPr>
                  <w:lang w:val="en-US"/>
                  <w:rPrChange w:id="3307" w:author="Borja Gonzalez" w:date="2017-09-28T19:03:00Z">
                    <w:rPr>
                      <w:rFonts w:ascii="Monaco" w:hAnsi="Monaco" w:cs="Monaco"/>
                      <w:color w:val="000000"/>
                      <w:sz w:val="32"/>
                      <w:szCs w:val="32"/>
                      <w:lang w:val="en-US"/>
                    </w:rPr>
                  </w:rPrChange>
                </w:rPr>
                <w:t>id</w:t>
              </w:r>
              <w:r w:rsidRPr="0055352B">
                <w:rPr>
                  <w:b/>
                  <w:bCs/>
                  <w:color w:val="CE5C00"/>
                  <w:lang w:val="en-US"/>
                  <w:rPrChange w:id="3308" w:author="Borja Gonzalez" w:date="2017-09-28T19:03:00Z">
                    <w:rPr>
                      <w:rFonts w:ascii="Monaco" w:hAnsi="Monaco" w:cs="Monaco"/>
                      <w:b/>
                      <w:bCs/>
                      <w:color w:val="CE5C00"/>
                      <w:sz w:val="32"/>
                      <w:szCs w:val="32"/>
                      <w:lang w:val="en-US"/>
                    </w:rPr>
                  </w:rPrChange>
                </w:rPr>
                <w:t>+</w:t>
              </w:r>
              <w:r w:rsidRPr="0055352B">
                <w:rPr>
                  <w:color w:val="4E9A06"/>
                  <w:lang w:val="en-US"/>
                  <w:rPrChange w:id="3309" w:author="Borja Gonzalez" w:date="2017-09-28T19:03:00Z">
                    <w:rPr>
                      <w:rFonts w:ascii="Monaco" w:hAnsi="Monaco" w:cs="Monaco"/>
                      <w:color w:val="4E9A06"/>
                      <w:sz w:val="32"/>
                      <w:szCs w:val="32"/>
                      <w:lang w:val="en-US"/>
                    </w:rPr>
                  </w:rPrChange>
                </w:rPr>
                <w:t>"&amp;var2="</w:t>
              </w:r>
              <w:r w:rsidRPr="0055352B">
                <w:rPr>
                  <w:b/>
                  <w:bCs/>
                  <w:color w:val="CE5C00"/>
                  <w:lang w:val="en-US"/>
                  <w:rPrChange w:id="3310" w:author="Borja Gonzalez" w:date="2017-09-28T19:03:00Z">
                    <w:rPr>
                      <w:rFonts w:ascii="Monaco" w:hAnsi="Monaco" w:cs="Monaco"/>
                      <w:b/>
                      <w:bCs/>
                      <w:color w:val="CE5C00"/>
                      <w:sz w:val="32"/>
                      <w:szCs w:val="32"/>
                      <w:lang w:val="en-US"/>
                    </w:rPr>
                  </w:rPrChange>
                </w:rPr>
                <w:t>+</w:t>
              </w:r>
              <w:r w:rsidRPr="0055352B">
                <w:rPr>
                  <w:lang w:val="en-US"/>
                  <w:rPrChange w:id="3311" w:author="Borja Gonzalez" w:date="2017-09-28T19:03:00Z">
                    <w:rPr>
                      <w:rFonts w:ascii="Monaco" w:hAnsi="Monaco" w:cs="Monaco"/>
                      <w:color w:val="000000"/>
                      <w:sz w:val="32"/>
                      <w:szCs w:val="32"/>
                      <w:lang w:val="en-US"/>
                    </w:rPr>
                  </w:rPrChange>
                </w:rPr>
                <w:t>nombre</w:t>
              </w:r>
              <w:r w:rsidRPr="0055352B">
                <w:rPr>
                  <w:b/>
                  <w:bCs/>
                  <w:color w:val="CE5C00"/>
                  <w:lang w:val="en-US"/>
                  <w:rPrChange w:id="3312" w:author="Borja Gonzalez" w:date="2017-09-28T19:03:00Z">
                    <w:rPr>
                      <w:rFonts w:ascii="Monaco" w:hAnsi="Monaco" w:cs="Monaco"/>
                      <w:b/>
                      <w:bCs/>
                      <w:color w:val="CE5C00"/>
                      <w:sz w:val="32"/>
                      <w:szCs w:val="32"/>
                      <w:lang w:val="en-US"/>
                    </w:rPr>
                  </w:rPrChange>
                </w:rPr>
                <w:t>+</w:t>
              </w:r>
              <w:r w:rsidRPr="0055352B">
                <w:rPr>
                  <w:color w:val="4E9A06"/>
                  <w:lang w:val="en-US"/>
                  <w:rPrChange w:id="3313" w:author="Borja Gonzalez" w:date="2017-09-28T19:03:00Z">
                    <w:rPr>
                      <w:rFonts w:ascii="Monaco" w:hAnsi="Monaco" w:cs="Monaco"/>
                      <w:color w:val="4E9A06"/>
                      <w:sz w:val="32"/>
                      <w:szCs w:val="32"/>
                      <w:lang w:val="en-US"/>
                    </w:rPr>
                  </w:rPrChange>
                </w:rPr>
                <w:t>"&amp;var3="</w:t>
              </w:r>
              <w:r w:rsidRPr="0055352B">
                <w:rPr>
                  <w:b/>
                  <w:bCs/>
                  <w:color w:val="CE5C00"/>
                  <w:lang w:val="en-US"/>
                  <w:rPrChange w:id="3314" w:author="Borja Gonzalez" w:date="2017-09-28T19:03:00Z">
                    <w:rPr>
                      <w:rFonts w:ascii="Monaco" w:hAnsi="Monaco" w:cs="Monaco"/>
                      <w:b/>
                      <w:bCs/>
                      <w:color w:val="CE5C00"/>
                      <w:sz w:val="32"/>
                      <w:szCs w:val="32"/>
                      <w:lang w:val="en-US"/>
                    </w:rPr>
                  </w:rPrChange>
                </w:rPr>
                <w:t>+</w:t>
              </w:r>
              <w:r w:rsidRPr="0055352B">
                <w:rPr>
                  <w:lang w:val="en-US"/>
                  <w:rPrChange w:id="3315" w:author="Borja Gonzalez" w:date="2017-09-28T19:03:00Z">
                    <w:rPr>
                      <w:rFonts w:ascii="Monaco" w:hAnsi="Monaco" w:cs="Monaco"/>
                      <w:color w:val="000000"/>
                      <w:sz w:val="32"/>
                      <w:szCs w:val="32"/>
                      <w:lang w:val="en-US"/>
                    </w:rPr>
                  </w:rPrChange>
                </w:rPr>
                <w:t>apellido</w:t>
              </w:r>
              <w:r w:rsidRPr="0055352B">
                <w:rPr>
                  <w:b/>
                  <w:bCs/>
                  <w:color w:val="CE5C00"/>
                  <w:lang w:val="en-US"/>
                  <w:rPrChange w:id="3316" w:author="Borja Gonzalez" w:date="2017-09-28T19:03:00Z">
                    <w:rPr>
                      <w:rFonts w:ascii="Monaco" w:hAnsi="Monaco" w:cs="Monaco"/>
                      <w:b/>
                      <w:bCs/>
                      <w:color w:val="CE5C00"/>
                      <w:sz w:val="32"/>
                      <w:szCs w:val="32"/>
                      <w:lang w:val="en-US"/>
                    </w:rPr>
                  </w:rPrChange>
                </w:rPr>
                <w:t>+</w:t>
              </w:r>
              <w:r w:rsidRPr="0055352B">
                <w:rPr>
                  <w:color w:val="4E9A06"/>
                  <w:lang w:val="en-US"/>
                  <w:rPrChange w:id="3317" w:author="Borja Gonzalez" w:date="2017-09-28T19:03:00Z">
                    <w:rPr>
                      <w:rFonts w:ascii="Monaco" w:hAnsi="Monaco" w:cs="Monaco"/>
                      <w:color w:val="4E9A06"/>
                      <w:sz w:val="32"/>
                      <w:szCs w:val="32"/>
                      <w:lang w:val="en-US"/>
                    </w:rPr>
                  </w:rPrChange>
                </w:rPr>
                <w:t>"&amp;var4="</w:t>
              </w:r>
              <w:r w:rsidRPr="0055352B">
                <w:rPr>
                  <w:b/>
                  <w:bCs/>
                  <w:color w:val="CE5C00"/>
                  <w:lang w:val="en-US"/>
                  <w:rPrChange w:id="3318" w:author="Borja Gonzalez" w:date="2017-09-28T19:03:00Z">
                    <w:rPr>
                      <w:rFonts w:ascii="Monaco" w:hAnsi="Monaco" w:cs="Monaco"/>
                      <w:b/>
                      <w:bCs/>
                      <w:color w:val="CE5C00"/>
                      <w:sz w:val="32"/>
                      <w:szCs w:val="32"/>
                      <w:lang w:val="en-US"/>
                    </w:rPr>
                  </w:rPrChange>
                </w:rPr>
                <w:t>+</w:t>
              </w:r>
              <w:r w:rsidRPr="0055352B">
                <w:rPr>
                  <w:lang w:val="en-US"/>
                  <w:rPrChange w:id="3319" w:author="Borja Gonzalez" w:date="2017-09-28T19:03:00Z">
                    <w:rPr>
                      <w:rFonts w:ascii="Monaco" w:hAnsi="Monaco" w:cs="Monaco"/>
                      <w:color w:val="000000"/>
                      <w:sz w:val="32"/>
                      <w:szCs w:val="32"/>
                      <w:lang w:val="en-US"/>
                    </w:rPr>
                  </w:rPrChange>
                </w:rPr>
                <w:t>sexo</w:t>
              </w:r>
              <w:r w:rsidRPr="0055352B">
                <w:rPr>
                  <w:b/>
                  <w:bCs/>
                  <w:lang w:val="en-US"/>
                  <w:rPrChange w:id="3320"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321" w:author="Borja Gonzalez" w:date="2017-09-28T19:03:00Z"/>
                <w:lang w:val="en-US"/>
                <w:rPrChange w:id="3322" w:author="Borja Gonzalez" w:date="2017-09-28T19:03:00Z">
                  <w:rPr>
                    <w:ins w:id="3323" w:author="Borja Gonzalez" w:date="2017-09-28T19:03:00Z"/>
                    <w:rFonts w:ascii="Monaco" w:eastAsiaTheme="majorEastAsia" w:hAnsi="Monaco" w:cs="Monaco"/>
                    <w:color w:val="243F60" w:themeColor="accent1" w:themeShade="7F"/>
                    <w:sz w:val="32"/>
                    <w:szCs w:val="32"/>
                    <w:lang w:val="en-US"/>
                  </w:rPr>
                </w:rPrChange>
              </w:rPr>
              <w:pPrChange w:id="3324" w:author="GONZALEZ DIAZ, BORJA" w:date="2017-09-29T19:27:00Z">
                <w:pPr>
                  <w:keepNext/>
                  <w:keepLines/>
                  <w:widowControl w:val="0"/>
                  <w:autoSpaceDE w:val="0"/>
                  <w:autoSpaceDN w:val="0"/>
                  <w:adjustRightInd w:val="0"/>
                  <w:spacing w:before="200"/>
                  <w:outlineLvl w:val="4"/>
                </w:pPr>
              </w:pPrChange>
            </w:pPr>
            <w:ins w:id="3325" w:author="Borja Gonzalez" w:date="2017-09-28T19:03:00Z">
              <w:r w:rsidRPr="0055352B">
                <w:rPr>
                  <w:b/>
                  <w:bCs/>
                  <w:lang w:val="en-US"/>
                  <w:rPrChange w:id="3326"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327"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328" w:author="Borja Gonzalez" w:date="2017-09-28T19:09:00Z"/>
        </w:rPr>
      </w:pPr>
      <w:del w:id="3329"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330" w:author="Borja Gonzalez" w:date="2017-09-28T19:09:00Z"/>
        </w:trPr>
        <w:tc>
          <w:tcPr>
            <w:tcW w:w="8856" w:type="dxa"/>
          </w:tcPr>
          <w:p w14:paraId="733045D6" w14:textId="77777777" w:rsidR="00A47B4C" w:rsidRPr="0079203F" w:rsidRDefault="00A47B4C">
            <w:pPr>
              <w:rPr>
                <w:ins w:id="3331" w:author="Borja Gonzalez" w:date="2017-09-28T19:09:00Z"/>
                <w:lang w:val="es-ES"/>
                <w:rPrChange w:id="3332" w:author="Rodrigo García" w:date="2017-09-29T10:06:00Z">
                  <w:rPr>
                    <w:ins w:id="3333" w:author="Borja Gonzalez" w:date="2017-09-28T19:09:00Z"/>
                    <w:rFonts w:ascii="Monaco" w:eastAsiaTheme="majorEastAsia" w:hAnsi="Monaco" w:cs="Monaco"/>
                    <w:color w:val="243F60" w:themeColor="accent1" w:themeShade="7F"/>
                    <w:sz w:val="32"/>
                    <w:szCs w:val="32"/>
                    <w:lang w:val="en-US"/>
                  </w:rPr>
                </w:rPrChange>
              </w:rPr>
              <w:pPrChange w:id="3334" w:author="GONZALEZ DIAZ, BORJA" w:date="2017-09-29T19:27:00Z">
                <w:pPr>
                  <w:keepNext/>
                  <w:keepLines/>
                  <w:widowControl w:val="0"/>
                  <w:autoSpaceDE w:val="0"/>
                  <w:autoSpaceDN w:val="0"/>
                  <w:adjustRightInd w:val="0"/>
                  <w:spacing w:before="200"/>
                  <w:outlineLvl w:val="4"/>
                </w:pPr>
              </w:pPrChange>
            </w:pPr>
            <w:proofErr w:type="gramStart"/>
            <w:ins w:id="3335" w:author="Borja Gonzalez" w:date="2017-09-28T19:09:00Z">
              <w:r w:rsidRPr="0079203F">
                <w:rPr>
                  <w:lang w:val="es-ES"/>
                  <w:rPrChange w:id="3336" w:author="Rodrigo García" w:date="2017-09-29T10:06:00Z">
                    <w:rPr>
                      <w:rFonts w:ascii="Monaco" w:hAnsi="Monaco" w:cs="Monaco"/>
                      <w:sz w:val="32"/>
                      <w:szCs w:val="32"/>
                      <w:lang w:val="en-US"/>
                    </w:rPr>
                  </w:rPrChange>
                </w:rPr>
                <w:t>document.getElementById</w:t>
              </w:r>
              <w:proofErr w:type="gramEnd"/>
              <w:r w:rsidRPr="0079203F">
                <w:rPr>
                  <w:lang w:val="es-ES"/>
                  <w:rPrChange w:id="3337" w:author="Rodrigo García" w:date="2017-09-29T10:06:00Z">
                    <w:rPr>
                      <w:rFonts w:ascii="Monaco" w:hAnsi="Monaco" w:cs="Monaco"/>
                      <w:sz w:val="32"/>
                      <w:szCs w:val="32"/>
                      <w:lang w:val="en-US"/>
                    </w:rPr>
                  </w:rPrChange>
                </w:rPr>
                <w:t>("paciente_info").innerHTML = "Paciente: "+nombre+" "+apellido;</w:t>
              </w:r>
            </w:ins>
          </w:p>
          <w:p w14:paraId="1DF42A71" w14:textId="77777777" w:rsidR="00A47B4C" w:rsidRPr="00A47B4C" w:rsidRDefault="00A47B4C">
            <w:pPr>
              <w:rPr>
                <w:ins w:id="3338" w:author="Borja Gonzalez" w:date="2017-09-28T19:09:00Z"/>
                <w:lang w:val="en-US"/>
                <w:rPrChange w:id="3339" w:author="Borja Gonzalez" w:date="2017-09-28T19:09:00Z">
                  <w:rPr>
                    <w:ins w:id="3340" w:author="Borja Gonzalez" w:date="2017-09-28T19:09:00Z"/>
                    <w:rFonts w:ascii="Monaco" w:eastAsiaTheme="majorEastAsia" w:hAnsi="Monaco" w:cs="Monaco"/>
                    <w:color w:val="243F60" w:themeColor="accent1" w:themeShade="7F"/>
                    <w:sz w:val="32"/>
                    <w:szCs w:val="32"/>
                    <w:lang w:val="en-US"/>
                  </w:rPr>
                </w:rPrChange>
              </w:rPr>
              <w:pPrChange w:id="3341" w:author="GONZALEZ DIAZ, BORJA" w:date="2017-09-29T19:27:00Z">
                <w:pPr>
                  <w:keepNext/>
                  <w:keepLines/>
                  <w:widowControl w:val="0"/>
                  <w:autoSpaceDE w:val="0"/>
                  <w:autoSpaceDN w:val="0"/>
                  <w:adjustRightInd w:val="0"/>
                  <w:spacing w:before="200"/>
                  <w:outlineLvl w:val="4"/>
                </w:pPr>
              </w:pPrChange>
            </w:pPr>
            <w:ins w:id="3342" w:author="Borja Gonzalez" w:date="2017-09-28T19:09:00Z">
              <w:r w:rsidRPr="00A47B4C">
                <w:rPr>
                  <w:lang w:val="en-US"/>
                  <w:rPrChange w:id="3343" w:author="Borja Gonzalez" w:date="2017-09-28T19:09:00Z">
                    <w:rPr>
                      <w:rFonts w:ascii="Monaco" w:hAnsi="Monaco" w:cs="Monaco"/>
                      <w:sz w:val="32"/>
                      <w:szCs w:val="32"/>
                      <w:lang w:val="en-US"/>
                    </w:rPr>
                  </w:rPrChange>
                </w:rPr>
                <w:t>get_datos_</w:t>
              </w:r>
              <w:proofErr w:type="gramStart"/>
              <w:r w:rsidRPr="00A47B4C">
                <w:rPr>
                  <w:lang w:val="en-US"/>
                  <w:rPrChange w:id="3344" w:author="Borja Gonzalez" w:date="2017-09-28T19:09:00Z">
                    <w:rPr>
                      <w:rFonts w:ascii="Monaco" w:hAnsi="Monaco" w:cs="Monaco"/>
                      <w:sz w:val="32"/>
                      <w:szCs w:val="32"/>
                      <w:lang w:val="en-US"/>
                    </w:rPr>
                  </w:rPrChange>
                </w:rPr>
                <w:t>node(</w:t>
              </w:r>
              <w:proofErr w:type="gramEnd"/>
              <w:r w:rsidRPr="00A47B4C">
                <w:rPr>
                  <w:lang w:val="en-US"/>
                  <w:rPrChange w:id="3345" w:author="Borja Gonzalez" w:date="2017-09-28T19:09:00Z">
                    <w:rPr>
                      <w:rFonts w:ascii="Monaco" w:hAnsi="Monaco" w:cs="Monaco"/>
                      <w:sz w:val="32"/>
                      <w:szCs w:val="32"/>
                      <w:lang w:val="en-US"/>
                    </w:rPr>
                  </w:rPrChange>
                </w:rPr>
                <w:t>id, function(datos){</w:t>
              </w:r>
            </w:ins>
          </w:p>
          <w:p w14:paraId="3B0CE2BB" w14:textId="77777777" w:rsidR="00A47B4C" w:rsidRPr="0079203F" w:rsidRDefault="00A47B4C">
            <w:pPr>
              <w:rPr>
                <w:ins w:id="3346" w:author="Borja Gonzalez" w:date="2017-09-28T19:09:00Z"/>
                <w:lang w:val="es-ES"/>
                <w:rPrChange w:id="3347" w:author="Rodrigo García" w:date="2017-09-29T10:06:00Z">
                  <w:rPr>
                    <w:ins w:id="3348" w:author="Borja Gonzalez" w:date="2017-09-28T19:09:00Z"/>
                    <w:rFonts w:ascii="Monaco" w:eastAsiaTheme="majorEastAsia" w:hAnsi="Monaco" w:cs="Monaco"/>
                    <w:color w:val="243F60" w:themeColor="accent1" w:themeShade="7F"/>
                    <w:sz w:val="32"/>
                    <w:szCs w:val="32"/>
                    <w:lang w:val="en-US"/>
                  </w:rPr>
                </w:rPrChange>
              </w:rPr>
              <w:pPrChange w:id="3349" w:author="GONZALEZ DIAZ, BORJA" w:date="2017-09-29T19:27:00Z">
                <w:pPr>
                  <w:keepNext/>
                  <w:keepLines/>
                  <w:widowControl w:val="0"/>
                  <w:autoSpaceDE w:val="0"/>
                  <w:autoSpaceDN w:val="0"/>
                  <w:adjustRightInd w:val="0"/>
                  <w:spacing w:before="200"/>
                  <w:outlineLvl w:val="4"/>
                </w:pPr>
              </w:pPrChange>
            </w:pPr>
            <w:ins w:id="3350" w:author="Borja Gonzalez" w:date="2017-09-28T19:09:00Z">
              <w:r w:rsidRPr="00A47B4C">
                <w:rPr>
                  <w:lang w:val="en-US"/>
                  <w:rPrChange w:id="3351" w:author="Borja Gonzalez" w:date="2017-09-28T19:09:00Z">
                    <w:rPr>
                      <w:rFonts w:ascii="Monaco" w:hAnsi="Monaco" w:cs="Monaco"/>
                      <w:sz w:val="32"/>
                      <w:szCs w:val="32"/>
                      <w:lang w:val="en-US"/>
                    </w:rPr>
                  </w:rPrChange>
                </w:rPr>
                <w:tab/>
              </w:r>
              <w:r w:rsidRPr="0079203F">
                <w:rPr>
                  <w:lang w:val="es-ES"/>
                  <w:rPrChange w:id="3352" w:author="Rodrigo García" w:date="2017-09-29T10:06:00Z">
                    <w:rPr>
                      <w:rFonts w:ascii="Monaco" w:hAnsi="Monaco" w:cs="Monaco"/>
                      <w:sz w:val="32"/>
                      <w:szCs w:val="32"/>
                      <w:lang w:val="en-US"/>
                    </w:rPr>
                  </w:rPrChange>
                </w:rPr>
                <w:t>if (</w:t>
              </w:r>
              <w:proofErr w:type="gramStart"/>
              <w:r w:rsidRPr="0079203F">
                <w:rPr>
                  <w:lang w:val="es-ES"/>
                  <w:rPrChange w:id="3353" w:author="Rodrigo García" w:date="2017-09-29T10:06:00Z">
                    <w:rPr>
                      <w:rFonts w:ascii="Monaco" w:hAnsi="Monaco" w:cs="Monaco"/>
                      <w:sz w:val="32"/>
                      <w:szCs w:val="32"/>
                      <w:lang w:val="en-US"/>
                    </w:rPr>
                  </w:rPrChange>
                </w:rPr>
                <w:t>datos.length</w:t>
              </w:r>
              <w:proofErr w:type="gramEnd"/>
              <w:r w:rsidRPr="0079203F">
                <w:rPr>
                  <w:lang w:val="es-ES"/>
                  <w:rPrChange w:id="3354" w:author="Rodrigo García" w:date="2017-09-29T10:06:00Z">
                    <w:rPr>
                      <w:rFonts w:ascii="Monaco" w:hAnsi="Monaco" w:cs="Monaco"/>
                      <w:sz w:val="32"/>
                      <w:szCs w:val="32"/>
                      <w:lang w:val="en-US"/>
                    </w:rPr>
                  </w:rPrChange>
                </w:rPr>
                <w:t>==0){</w:t>
              </w:r>
            </w:ins>
          </w:p>
          <w:p w14:paraId="7862E3D1" w14:textId="77777777" w:rsidR="00A47B4C" w:rsidRPr="0079203F" w:rsidRDefault="00A47B4C">
            <w:pPr>
              <w:rPr>
                <w:ins w:id="3355" w:author="Borja Gonzalez" w:date="2017-09-28T19:09:00Z"/>
                <w:lang w:val="es-ES"/>
                <w:rPrChange w:id="3356" w:author="Rodrigo García" w:date="2017-09-29T10:06:00Z">
                  <w:rPr>
                    <w:ins w:id="3357" w:author="Borja Gonzalez" w:date="2017-09-28T19:09:00Z"/>
                    <w:rFonts w:ascii="Monaco" w:eastAsiaTheme="majorEastAsia" w:hAnsi="Monaco" w:cs="Monaco"/>
                    <w:color w:val="243F60" w:themeColor="accent1" w:themeShade="7F"/>
                    <w:sz w:val="32"/>
                    <w:szCs w:val="32"/>
                    <w:lang w:val="en-US"/>
                  </w:rPr>
                </w:rPrChange>
              </w:rPr>
              <w:pPrChange w:id="3358" w:author="GONZALEZ DIAZ, BORJA" w:date="2017-09-29T19:27:00Z">
                <w:pPr>
                  <w:keepNext/>
                  <w:keepLines/>
                  <w:widowControl w:val="0"/>
                  <w:autoSpaceDE w:val="0"/>
                  <w:autoSpaceDN w:val="0"/>
                  <w:adjustRightInd w:val="0"/>
                  <w:spacing w:before="200"/>
                  <w:outlineLvl w:val="4"/>
                </w:pPr>
              </w:pPrChange>
            </w:pPr>
            <w:ins w:id="3359" w:author="Borja Gonzalez" w:date="2017-09-28T19:09:00Z">
              <w:r w:rsidRPr="0079203F">
                <w:rPr>
                  <w:lang w:val="es-ES"/>
                  <w:rPrChange w:id="3360" w:author="Rodrigo García" w:date="2017-09-29T10:06:00Z">
                    <w:rPr>
                      <w:rFonts w:ascii="Monaco" w:hAnsi="Monaco" w:cs="Monaco"/>
                      <w:sz w:val="32"/>
                      <w:szCs w:val="32"/>
                      <w:lang w:val="en-US"/>
                    </w:rPr>
                  </w:rPrChange>
                </w:rPr>
                <w:tab/>
              </w:r>
              <w:r w:rsidRPr="0079203F">
                <w:rPr>
                  <w:lang w:val="es-ES"/>
                  <w:rPrChange w:id="3361" w:author="Rodrigo García" w:date="2017-09-29T10:06:00Z">
                    <w:rPr>
                      <w:rFonts w:ascii="Monaco" w:hAnsi="Monaco" w:cs="Monaco"/>
                      <w:sz w:val="32"/>
                      <w:szCs w:val="32"/>
                      <w:lang w:val="en-US"/>
                    </w:rPr>
                  </w:rPrChange>
                </w:rPr>
                <w:tab/>
              </w:r>
              <w:proofErr w:type="gramStart"/>
              <w:r w:rsidRPr="0079203F">
                <w:rPr>
                  <w:lang w:val="es-ES"/>
                  <w:rPrChange w:id="3362" w:author="Rodrigo García" w:date="2017-09-29T10:06:00Z">
                    <w:rPr>
                      <w:rFonts w:ascii="Monaco" w:hAnsi="Monaco" w:cs="Monaco"/>
                      <w:sz w:val="32"/>
                      <w:szCs w:val="32"/>
                      <w:lang w:val="en-US"/>
                    </w:rPr>
                  </w:rPrChange>
                </w:rPr>
                <w:t>document.getElementById</w:t>
              </w:r>
              <w:proofErr w:type="gramEnd"/>
              <w:r w:rsidRPr="0079203F">
                <w:rPr>
                  <w:lang w:val="es-ES"/>
                  <w:rPrChange w:id="3363" w:author="Rodrigo García" w:date="2017-09-29T10:06:00Z">
                    <w:rPr>
                      <w:rFonts w:ascii="Monaco" w:hAnsi="Monaco" w:cs="Monaco"/>
                      <w:sz w:val="32"/>
                      <w:szCs w:val="32"/>
                      <w:lang w:val="en-US"/>
                    </w:rPr>
                  </w:rPrChange>
                </w:rPr>
                <w:t>("paciente_info_1").innerHTML = "Todavía no hay datos de movimieto disponibles para este paciente";</w:t>
              </w:r>
            </w:ins>
          </w:p>
          <w:p w14:paraId="04CAB87F" w14:textId="77777777" w:rsidR="00A47B4C" w:rsidRPr="0079203F" w:rsidRDefault="00A47B4C">
            <w:pPr>
              <w:rPr>
                <w:ins w:id="3364" w:author="Borja Gonzalez" w:date="2017-09-28T19:09:00Z"/>
                <w:lang w:val="es-ES"/>
                <w:rPrChange w:id="3365" w:author="Rodrigo García" w:date="2017-09-29T10:06:00Z">
                  <w:rPr>
                    <w:ins w:id="3366" w:author="Borja Gonzalez" w:date="2017-09-28T19:09:00Z"/>
                    <w:rFonts w:ascii="Monaco" w:eastAsiaTheme="majorEastAsia" w:hAnsi="Monaco" w:cs="Monaco"/>
                    <w:color w:val="243F60" w:themeColor="accent1" w:themeShade="7F"/>
                    <w:sz w:val="32"/>
                    <w:szCs w:val="32"/>
                    <w:lang w:val="en-US"/>
                  </w:rPr>
                </w:rPrChange>
              </w:rPr>
              <w:pPrChange w:id="3367" w:author="GONZALEZ DIAZ, BORJA" w:date="2017-09-29T19:27:00Z">
                <w:pPr>
                  <w:keepNext/>
                  <w:keepLines/>
                  <w:widowControl w:val="0"/>
                  <w:autoSpaceDE w:val="0"/>
                  <w:autoSpaceDN w:val="0"/>
                  <w:adjustRightInd w:val="0"/>
                  <w:spacing w:before="200"/>
                  <w:outlineLvl w:val="4"/>
                </w:pPr>
              </w:pPrChange>
            </w:pPr>
            <w:ins w:id="3368" w:author="Borja Gonzalez" w:date="2017-09-28T19:09:00Z">
              <w:r w:rsidRPr="0079203F">
                <w:rPr>
                  <w:lang w:val="es-ES"/>
                  <w:rPrChange w:id="3369"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370" w:author="Borja Gonzalez" w:date="2017-09-28T19:09:00Z"/>
                <w:lang w:val="es-ES"/>
                <w:rPrChange w:id="3371" w:author="Rodrigo García" w:date="2017-09-29T10:06:00Z">
                  <w:rPr>
                    <w:ins w:id="3372" w:author="Borja Gonzalez" w:date="2017-09-28T19:09:00Z"/>
                    <w:rFonts w:ascii="Monaco" w:eastAsiaTheme="majorEastAsia" w:hAnsi="Monaco" w:cs="Monaco"/>
                    <w:color w:val="243F60" w:themeColor="accent1" w:themeShade="7F"/>
                    <w:sz w:val="32"/>
                    <w:szCs w:val="32"/>
                    <w:lang w:val="en-US"/>
                  </w:rPr>
                </w:rPrChange>
              </w:rPr>
              <w:pPrChange w:id="3373" w:author="GONZALEZ DIAZ, BORJA" w:date="2017-09-29T19:27:00Z">
                <w:pPr>
                  <w:keepNext/>
                  <w:keepLines/>
                  <w:widowControl w:val="0"/>
                  <w:autoSpaceDE w:val="0"/>
                  <w:autoSpaceDN w:val="0"/>
                  <w:adjustRightInd w:val="0"/>
                  <w:spacing w:before="200"/>
                  <w:outlineLvl w:val="4"/>
                </w:pPr>
              </w:pPrChange>
            </w:pPr>
            <w:ins w:id="3374" w:author="Borja Gonzalez" w:date="2017-09-28T19:09:00Z">
              <w:r w:rsidRPr="0079203F">
                <w:rPr>
                  <w:lang w:val="es-ES"/>
                  <w:rPrChange w:id="3375" w:author="Rodrigo García" w:date="2017-09-29T10:06:00Z">
                    <w:rPr>
                      <w:rFonts w:ascii="Monaco" w:hAnsi="Monaco" w:cs="Monaco"/>
                      <w:sz w:val="32"/>
                      <w:szCs w:val="32"/>
                      <w:lang w:val="en-US"/>
                    </w:rPr>
                  </w:rPrChange>
                </w:rPr>
                <w:tab/>
              </w:r>
              <w:proofErr w:type="gramStart"/>
              <w:r w:rsidRPr="0079203F">
                <w:rPr>
                  <w:lang w:val="es-ES"/>
                  <w:rPrChange w:id="3376" w:author="Rodrigo García" w:date="2017-09-29T10:06:00Z">
                    <w:rPr>
                      <w:rFonts w:ascii="Monaco" w:hAnsi="Monaco" w:cs="Monaco"/>
                      <w:sz w:val="32"/>
                      <w:szCs w:val="32"/>
                      <w:lang w:val="en-US"/>
                    </w:rPr>
                  </w:rPrChange>
                </w:rPr>
                <w:t>else{</w:t>
              </w:r>
              <w:proofErr w:type="gramEnd"/>
            </w:ins>
          </w:p>
          <w:p w14:paraId="631BE0ED" w14:textId="77777777" w:rsidR="00A47B4C" w:rsidRPr="0079203F" w:rsidRDefault="00A47B4C">
            <w:pPr>
              <w:rPr>
                <w:ins w:id="3377" w:author="Borja Gonzalez" w:date="2017-09-28T19:09:00Z"/>
                <w:lang w:val="es-ES"/>
                <w:rPrChange w:id="3378" w:author="Rodrigo García" w:date="2017-09-29T10:06:00Z">
                  <w:rPr>
                    <w:ins w:id="3379" w:author="Borja Gonzalez" w:date="2017-09-28T19:09:00Z"/>
                    <w:rFonts w:ascii="Monaco" w:eastAsiaTheme="majorEastAsia" w:hAnsi="Monaco" w:cs="Monaco"/>
                    <w:color w:val="243F60" w:themeColor="accent1" w:themeShade="7F"/>
                    <w:sz w:val="32"/>
                    <w:szCs w:val="32"/>
                    <w:lang w:val="en-US"/>
                  </w:rPr>
                </w:rPrChange>
              </w:rPr>
              <w:pPrChange w:id="3380" w:author="GONZALEZ DIAZ, BORJA" w:date="2017-09-29T19:27:00Z">
                <w:pPr>
                  <w:keepNext/>
                  <w:keepLines/>
                  <w:widowControl w:val="0"/>
                  <w:autoSpaceDE w:val="0"/>
                  <w:autoSpaceDN w:val="0"/>
                  <w:adjustRightInd w:val="0"/>
                  <w:spacing w:before="200"/>
                  <w:outlineLvl w:val="4"/>
                </w:pPr>
              </w:pPrChange>
            </w:pPr>
            <w:ins w:id="3381" w:author="Borja Gonzalez" w:date="2017-09-28T19:09:00Z">
              <w:r w:rsidRPr="0079203F">
                <w:rPr>
                  <w:lang w:val="es-ES"/>
                  <w:rPrChange w:id="3382" w:author="Rodrigo García" w:date="2017-09-29T10:06:00Z">
                    <w:rPr>
                      <w:rFonts w:ascii="Monaco" w:hAnsi="Monaco" w:cs="Monaco"/>
                      <w:sz w:val="32"/>
                      <w:szCs w:val="32"/>
                      <w:lang w:val="en-US"/>
                    </w:rPr>
                  </w:rPrChange>
                </w:rPr>
                <w:tab/>
              </w:r>
              <w:r w:rsidRPr="0079203F">
                <w:rPr>
                  <w:lang w:val="es-ES"/>
                  <w:rPrChange w:id="3383" w:author="Rodrigo García" w:date="2017-09-29T10:06:00Z">
                    <w:rPr>
                      <w:rFonts w:ascii="Monaco" w:hAnsi="Monaco" w:cs="Monaco"/>
                      <w:sz w:val="32"/>
                      <w:szCs w:val="32"/>
                      <w:lang w:val="en-US"/>
                    </w:rPr>
                  </w:rPrChange>
                </w:rPr>
                <w:tab/>
                <w:t xml:space="preserve">var tabla = </w:t>
              </w:r>
              <w:proofErr w:type="gramStart"/>
              <w:r w:rsidRPr="0079203F">
                <w:rPr>
                  <w:lang w:val="es-ES"/>
                  <w:rPrChange w:id="3384" w:author="Rodrigo García" w:date="2017-09-29T10:06:00Z">
                    <w:rPr>
                      <w:rFonts w:ascii="Monaco" w:hAnsi="Monaco" w:cs="Monaco"/>
                      <w:sz w:val="32"/>
                      <w:szCs w:val="32"/>
                      <w:lang w:val="en-US"/>
                    </w:rPr>
                  </w:rPrChange>
                </w:rPr>
                <w:t>document.getElementById</w:t>
              </w:r>
              <w:proofErr w:type="gramEnd"/>
              <w:r w:rsidRPr="0079203F">
                <w:rPr>
                  <w:lang w:val="es-ES"/>
                  <w:rPrChange w:id="3385" w:author="Rodrigo García" w:date="2017-09-29T10:06:00Z">
                    <w:rPr>
                      <w:rFonts w:ascii="Monaco" w:hAnsi="Monaco" w:cs="Monaco"/>
                      <w:sz w:val="32"/>
                      <w:szCs w:val="32"/>
                      <w:lang w:val="en-US"/>
                    </w:rPr>
                  </w:rPrChange>
                </w:rPr>
                <w:t>("miTabla");</w:t>
              </w:r>
            </w:ins>
          </w:p>
          <w:p w14:paraId="3F90CE1F" w14:textId="77777777" w:rsidR="00A47B4C" w:rsidRPr="00A47B4C" w:rsidRDefault="00A47B4C">
            <w:pPr>
              <w:rPr>
                <w:ins w:id="3386" w:author="Borja Gonzalez" w:date="2017-09-28T19:09:00Z"/>
                <w:lang w:val="en-US"/>
                <w:rPrChange w:id="3387" w:author="Borja Gonzalez" w:date="2017-09-28T19:09:00Z">
                  <w:rPr>
                    <w:ins w:id="3388" w:author="Borja Gonzalez" w:date="2017-09-28T19:09:00Z"/>
                    <w:rFonts w:ascii="Monaco" w:eastAsiaTheme="majorEastAsia" w:hAnsi="Monaco" w:cs="Monaco"/>
                    <w:color w:val="243F60" w:themeColor="accent1" w:themeShade="7F"/>
                    <w:sz w:val="32"/>
                    <w:szCs w:val="32"/>
                    <w:lang w:val="en-US"/>
                  </w:rPr>
                </w:rPrChange>
              </w:rPr>
              <w:pPrChange w:id="3389" w:author="GONZALEZ DIAZ, BORJA" w:date="2017-09-29T19:27:00Z">
                <w:pPr>
                  <w:keepNext/>
                  <w:keepLines/>
                  <w:widowControl w:val="0"/>
                  <w:autoSpaceDE w:val="0"/>
                  <w:autoSpaceDN w:val="0"/>
                  <w:adjustRightInd w:val="0"/>
                  <w:spacing w:before="200"/>
                  <w:outlineLvl w:val="4"/>
                </w:pPr>
              </w:pPrChange>
            </w:pPr>
            <w:ins w:id="3390" w:author="Borja Gonzalez" w:date="2017-09-28T19:09:00Z">
              <w:r w:rsidRPr="0079203F">
                <w:rPr>
                  <w:lang w:val="es-ES"/>
                  <w:rPrChange w:id="3391" w:author="Rodrigo García" w:date="2017-09-29T10:06:00Z">
                    <w:rPr>
                      <w:rFonts w:ascii="Monaco" w:hAnsi="Monaco" w:cs="Monaco"/>
                      <w:sz w:val="32"/>
                      <w:szCs w:val="32"/>
                      <w:lang w:val="en-US"/>
                    </w:rPr>
                  </w:rPrChange>
                </w:rPr>
                <w:tab/>
              </w:r>
              <w:r w:rsidRPr="0079203F">
                <w:rPr>
                  <w:lang w:val="es-ES"/>
                  <w:rPrChange w:id="3392" w:author="Rodrigo García" w:date="2017-09-29T10:06:00Z">
                    <w:rPr>
                      <w:rFonts w:ascii="Monaco" w:hAnsi="Monaco" w:cs="Monaco"/>
                      <w:sz w:val="32"/>
                      <w:szCs w:val="32"/>
                      <w:lang w:val="en-US"/>
                    </w:rPr>
                  </w:rPrChange>
                </w:rPr>
                <w:tab/>
              </w:r>
              <w:proofErr w:type="gramStart"/>
              <w:r w:rsidRPr="00A47B4C">
                <w:rPr>
                  <w:lang w:val="en-US"/>
                  <w:rPrChange w:id="3393" w:author="Borja Gonzalez" w:date="2017-09-28T19:09:00Z">
                    <w:rPr>
                      <w:rFonts w:ascii="Monaco" w:hAnsi="Monaco" w:cs="Monaco"/>
                      <w:sz w:val="32"/>
                      <w:szCs w:val="32"/>
                      <w:lang w:val="en-US"/>
                    </w:rPr>
                  </w:rPrChange>
                </w:rPr>
                <w:t>for(</w:t>
              </w:r>
              <w:proofErr w:type="gramEnd"/>
              <w:r w:rsidRPr="00A47B4C">
                <w:rPr>
                  <w:lang w:val="en-US"/>
                  <w:rPrChange w:id="3394" w:author="Borja Gonzalez" w:date="2017-09-28T19:09:00Z">
                    <w:rPr>
                      <w:rFonts w:ascii="Monaco" w:hAnsi="Monaco" w:cs="Monaco"/>
                      <w:sz w:val="32"/>
                      <w:szCs w:val="32"/>
                      <w:lang w:val="en-US"/>
                    </w:rPr>
                  </w:rPrChange>
                </w:rPr>
                <w:t>i=0; i</w:t>
              </w:r>
              <w:r w:rsidRPr="00A47B4C">
                <w:rPr>
                  <w:color w:val="A40000"/>
                  <w:shd w:val="clear" w:color="EF2929" w:fill="auto"/>
                  <w:lang w:val="en-US"/>
                  <w:rPrChange w:id="3395" w:author="Borja Gonzalez" w:date="2017-09-28T19:09:00Z">
                    <w:rPr>
                      <w:rFonts w:ascii="Monaco" w:hAnsi="Monaco" w:cs="Monaco"/>
                      <w:color w:val="A40000"/>
                      <w:sz w:val="32"/>
                      <w:szCs w:val="32"/>
                      <w:shd w:val="clear" w:color="EF2929" w:fill="auto"/>
                      <w:lang w:val="en-US"/>
                    </w:rPr>
                  </w:rPrChange>
                </w:rPr>
                <w:t>&lt;</w:t>
              </w:r>
              <w:r w:rsidRPr="00A47B4C">
                <w:rPr>
                  <w:lang w:val="en-US"/>
                  <w:rPrChange w:id="3396"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397" w:author="Borja Gonzalez" w:date="2017-09-28T19:09:00Z"/>
                <w:lang w:val="en-US"/>
                <w:rPrChange w:id="3398" w:author="Borja Gonzalez" w:date="2017-09-28T19:09:00Z">
                  <w:rPr>
                    <w:ins w:id="3399" w:author="Borja Gonzalez" w:date="2017-09-28T19:09:00Z"/>
                    <w:rFonts w:ascii="Monaco" w:eastAsiaTheme="majorEastAsia" w:hAnsi="Monaco" w:cs="Monaco"/>
                    <w:color w:val="243F60" w:themeColor="accent1" w:themeShade="7F"/>
                    <w:sz w:val="32"/>
                    <w:szCs w:val="32"/>
                    <w:lang w:val="en-US"/>
                  </w:rPr>
                </w:rPrChange>
              </w:rPr>
              <w:pPrChange w:id="3400" w:author="GONZALEZ DIAZ, BORJA" w:date="2017-09-29T19:27:00Z">
                <w:pPr>
                  <w:keepNext/>
                  <w:keepLines/>
                  <w:widowControl w:val="0"/>
                  <w:autoSpaceDE w:val="0"/>
                  <w:autoSpaceDN w:val="0"/>
                  <w:adjustRightInd w:val="0"/>
                  <w:spacing w:before="200"/>
                  <w:outlineLvl w:val="4"/>
                </w:pPr>
              </w:pPrChange>
            </w:pPr>
            <w:ins w:id="3401" w:author="Borja Gonzalez" w:date="2017-09-28T19:09:00Z">
              <w:r w:rsidRPr="00A47B4C">
                <w:rPr>
                  <w:lang w:val="en-US"/>
                  <w:rPrChange w:id="3402" w:author="Borja Gonzalez" w:date="2017-09-28T19:09:00Z">
                    <w:rPr>
                      <w:rFonts w:ascii="Monaco" w:hAnsi="Monaco" w:cs="Monaco"/>
                      <w:sz w:val="32"/>
                      <w:szCs w:val="32"/>
                      <w:lang w:val="en-US"/>
                    </w:rPr>
                  </w:rPrChange>
                </w:rPr>
                <w:tab/>
              </w:r>
              <w:r w:rsidRPr="00A47B4C">
                <w:rPr>
                  <w:lang w:val="en-US"/>
                  <w:rPrChange w:id="3403" w:author="Borja Gonzalez" w:date="2017-09-28T19:09:00Z">
                    <w:rPr>
                      <w:rFonts w:ascii="Monaco" w:hAnsi="Monaco" w:cs="Monaco"/>
                      <w:sz w:val="32"/>
                      <w:szCs w:val="32"/>
                      <w:lang w:val="en-US"/>
                    </w:rPr>
                  </w:rPrChange>
                </w:rPr>
                <w:tab/>
              </w:r>
              <w:r w:rsidRPr="00A47B4C">
                <w:rPr>
                  <w:lang w:val="en-US"/>
                  <w:rPrChange w:id="3404" w:author="Borja Gonzalez" w:date="2017-09-28T19:09:00Z">
                    <w:rPr>
                      <w:rFonts w:ascii="Monaco" w:hAnsi="Monaco" w:cs="Monaco"/>
                      <w:sz w:val="32"/>
                      <w:szCs w:val="32"/>
                      <w:lang w:val="en-US"/>
                    </w:rPr>
                  </w:rPrChange>
                </w:rPr>
                <w:tab/>
              </w:r>
              <w:r w:rsidRPr="00A47B4C">
                <w:rPr>
                  <w:lang w:val="en-US"/>
                  <w:rPrChange w:id="3405" w:author="Borja Gonzalez" w:date="2017-09-28T19:09:00Z">
                    <w:rPr>
                      <w:rFonts w:ascii="Monaco" w:hAnsi="Monaco" w:cs="Monaco"/>
                      <w:sz w:val="32"/>
                      <w:szCs w:val="32"/>
                      <w:lang w:val="en-US"/>
                    </w:rPr>
                  </w:rPrChange>
                </w:rPr>
                <w:tab/>
              </w:r>
              <w:r w:rsidRPr="00A47B4C">
                <w:rPr>
                  <w:lang w:val="en-US"/>
                  <w:rPrChange w:id="3406" w:author="Borja Gonzalez" w:date="2017-09-28T19:09:00Z">
                    <w:rPr>
                      <w:rFonts w:ascii="Monaco" w:hAnsi="Monaco" w:cs="Monaco"/>
                      <w:sz w:val="32"/>
                      <w:szCs w:val="32"/>
                      <w:lang w:val="en-US"/>
                    </w:rPr>
                  </w:rPrChange>
                </w:rPr>
                <w:tab/>
                <w:t xml:space="preserve">var filas = </w:t>
              </w:r>
              <w:proofErr w:type="gramStart"/>
              <w:r w:rsidRPr="00A47B4C">
                <w:rPr>
                  <w:lang w:val="en-US"/>
                  <w:rPrChange w:id="3407" w:author="Borja Gonzalez" w:date="2017-09-28T19:09:00Z">
                    <w:rPr>
                      <w:rFonts w:ascii="Monaco" w:hAnsi="Monaco" w:cs="Monaco"/>
                      <w:sz w:val="32"/>
                      <w:szCs w:val="32"/>
                      <w:lang w:val="en-US"/>
                    </w:rPr>
                  </w:rPrChange>
                </w:rPr>
                <w:t>tabla.rows</w:t>
              </w:r>
              <w:proofErr w:type="gramEnd"/>
              <w:r w:rsidRPr="00A47B4C">
                <w:rPr>
                  <w:lang w:val="en-US"/>
                  <w:rPrChange w:id="3408" w:author="Borja Gonzalez" w:date="2017-09-28T19:09:00Z">
                    <w:rPr>
                      <w:rFonts w:ascii="Monaco" w:hAnsi="Monaco" w:cs="Monaco"/>
                      <w:sz w:val="32"/>
                      <w:szCs w:val="32"/>
                      <w:lang w:val="en-US"/>
                    </w:rPr>
                  </w:rPrChange>
                </w:rPr>
                <w:t>.length;</w:t>
              </w:r>
            </w:ins>
          </w:p>
          <w:p w14:paraId="0C2D36B3" w14:textId="77777777" w:rsidR="00A47B4C" w:rsidRPr="00A47B4C" w:rsidRDefault="00A47B4C">
            <w:pPr>
              <w:rPr>
                <w:ins w:id="3409" w:author="Borja Gonzalez" w:date="2017-09-28T19:09:00Z"/>
                <w:lang w:val="en-US"/>
                <w:rPrChange w:id="3410" w:author="Borja Gonzalez" w:date="2017-09-28T19:09:00Z">
                  <w:rPr>
                    <w:ins w:id="3411" w:author="Borja Gonzalez" w:date="2017-09-28T19:09:00Z"/>
                    <w:rFonts w:ascii="Monaco" w:eastAsiaTheme="majorEastAsia" w:hAnsi="Monaco" w:cs="Monaco"/>
                    <w:color w:val="243F60" w:themeColor="accent1" w:themeShade="7F"/>
                    <w:sz w:val="32"/>
                    <w:szCs w:val="32"/>
                    <w:lang w:val="en-US"/>
                  </w:rPr>
                </w:rPrChange>
              </w:rPr>
              <w:pPrChange w:id="3412" w:author="GONZALEZ DIAZ, BORJA" w:date="2017-09-29T19:27:00Z">
                <w:pPr>
                  <w:keepNext/>
                  <w:keepLines/>
                  <w:widowControl w:val="0"/>
                  <w:autoSpaceDE w:val="0"/>
                  <w:autoSpaceDN w:val="0"/>
                  <w:adjustRightInd w:val="0"/>
                  <w:spacing w:before="200"/>
                  <w:outlineLvl w:val="4"/>
                </w:pPr>
              </w:pPrChange>
            </w:pPr>
            <w:ins w:id="3413" w:author="Borja Gonzalez" w:date="2017-09-28T19:09:00Z">
              <w:r w:rsidRPr="00A47B4C">
                <w:rPr>
                  <w:lang w:val="en-US"/>
                  <w:rPrChange w:id="3414" w:author="Borja Gonzalez" w:date="2017-09-28T19:09:00Z">
                    <w:rPr>
                      <w:rFonts w:ascii="Monaco" w:hAnsi="Monaco" w:cs="Monaco"/>
                      <w:sz w:val="32"/>
                      <w:szCs w:val="32"/>
                      <w:lang w:val="en-US"/>
                    </w:rPr>
                  </w:rPrChange>
                </w:rPr>
                <w:tab/>
              </w:r>
              <w:r w:rsidRPr="00A47B4C">
                <w:rPr>
                  <w:lang w:val="en-US"/>
                  <w:rPrChange w:id="3415" w:author="Borja Gonzalez" w:date="2017-09-28T19:09:00Z">
                    <w:rPr>
                      <w:rFonts w:ascii="Monaco" w:hAnsi="Monaco" w:cs="Monaco"/>
                      <w:sz w:val="32"/>
                      <w:szCs w:val="32"/>
                      <w:lang w:val="en-US"/>
                    </w:rPr>
                  </w:rPrChange>
                </w:rPr>
                <w:tab/>
              </w:r>
              <w:r w:rsidRPr="00A47B4C">
                <w:rPr>
                  <w:lang w:val="en-US"/>
                  <w:rPrChange w:id="3416" w:author="Borja Gonzalez" w:date="2017-09-28T19:09:00Z">
                    <w:rPr>
                      <w:rFonts w:ascii="Monaco" w:hAnsi="Monaco" w:cs="Monaco"/>
                      <w:sz w:val="32"/>
                      <w:szCs w:val="32"/>
                      <w:lang w:val="en-US"/>
                    </w:rPr>
                  </w:rPrChange>
                </w:rPr>
                <w:tab/>
              </w:r>
              <w:r w:rsidRPr="00A47B4C">
                <w:rPr>
                  <w:lang w:val="en-US"/>
                  <w:rPrChange w:id="3417" w:author="Borja Gonzalez" w:date="2017-09-28T19:09:00Z">
                    <w:rPr>
                      <w:rFonts w:ascii="Monaco" w:hAnsi="Monaco" w:cs="Monaco"/>
                      <w:sz w:val="32"/>
                      <w:szCs w:val="32"/>
                      <w:lang w:val="en-US"/>
                    </w:rPr>
                  </w:rPrChange>
                </w:rPr>
                <w:tab/>
              </w:r>
              <w:r w:rsidRPr="00A47B4C">
                <w:rPr>
                  <w:lang w:val="en-US"/>
                  <w:rPrChange w:id="3418" w:author="Borja Gonzalez" w:date="2017-09-28T19:09:00Z">
                    <w:rPr>
                      <w:rFonts w:ascii="Monaco" w:hAnsi="Monaco" w:cs="Monaco"/>
                      <w:sz w:val="32"/>
                      <w:szCs w:val="32"/>
                      <w:lang w:val="en-US"/>
                    </w:rPr>
                  </w:rPrChange>
                </w:rPr>
                <w:tab/>
                <w:t xml:space="preserve">var fila = </w:t>
              </w:r>
              <w:proofErr w:type="gramStart"/>
              <w:r w:rsidRPr="00A47B4C">
                <w:rPr>
                  <w:lang w:val="en-US"/>
                  <w:rPrChange w:id="3419" w:author="Borja Gonzalez" w:date="2017-09-28T19:09:00Z">
                    <w:rPr>
                      <w:rFonts w:ascii="Monaco" w:hAnsi="Monaco" w:cs="Monaco"/>
                      <w:sz w:val="32"/>
                      <w:szCs w:val="32"/>
                      <w:lang w:val="en-US"/>
                    </w:rPr>
                  </w:rPrChange>
                </w:rPr>
                <w:t>tabla.insertRow</w:t>
              </w:r>
              <w:proofErr w:type="gramEnd"/>
              <w:r w:rsidRPr="00A47B4C">
                <w:rPr>
                  <w:lang w:val="en-US"/>
                  <w:rPrChange w:id="3420" w:author="Borja Gonzalez" w:date="2017-09-28T19:09:00Z">
                    <w:rPr>
                      <w:rFonts w:ascii="Monaco" w:hAnsi="Monaco" w:cs="Monaco"/>
                      <w:sz w:val="32"/>
                      <w:szCs w:val="32"/>
                      <w:lang w:val="en-US"/>
                    </w:rPr>
                  </w:rPrChange>
                </w:rPr>
                <w:t>(filas);</w:t>
              </w:r>
            </w:ins>
          </w:p>
          <w:p w14:paraId="3D981D16" w14:textId="77777777" w:rsidR="00A47B4C" w:rsidRPr="00A47B4C" w:rsidRDefault="00A47B4C">
            <w:pPr>
              <w:rPr>
                <w:ins w:id="3421" w:author="Borja Gonzalez" w:date="2017-09-28T19:09:00Z"/>
                <w:lang w:val="en-US"/>
                <w:rPrChange w:id="3422" w:author="Borja Gonzalez" w:date="2017-09-28T19:09:00Z">
                  <w:rPr>
                    <w:ins w:id="3423" w:author="Borja Gonzalez" w:date="2017-09-28T19:09:00Z"/>
                    <w:rFonts w:ascii="Monaco" w:eastAsiaTheme="majorEastAsia" w:hAnsi="Monaco" w:cs="Monaco"/>
                    <w:color w:val="243F60" w:themeColor="accent1" w:themeShade="7F"/>
                    <w:sz w:val="32"/>
                    <w:szCs w:val="32"/>
                    <w:lang w:val="en-US"/>
                  </w:rPr>
                </w:rPrChange>
              </w:rPr>
              <w:pPrChange w:id="3424" w:author="GONZALEZ DIAZ, BORJA" w:date="2017-09-29T19:27:00Z">
                <w:pPr>
                  <w:keepNext/>
                  <w:keepLines/>
                  <w:widowControl w:val="0"/>
                  <w:autoSpaceDE w:val="0"/>
                  <w:autoSpaceDN w:val="0"/>
                  <w:adjustRightInd w:val="0"/>
                  <w:spacing w:before="200"/>
                  <w:outlineLvl w:val="4"/>
                </w:pPr>
              </w:pPrChange>
            </w:pPr>
            <w:ins w:id="3425" w:author="Borja Gonzalez" w:date="2017-09-28T19:09:00Z">
              <w:r w:rsidRPr="00A47B4C">
                <w:rPr>
                  <w:lang w:val="en-US"/>
                  <w:rPrChange w:id="3426" w:author="Borja Gonzalez" w:date="2017-09-28T19:09:00Z">
                    <w:rPr>
                      <w:rFonts w:ascii="Monaco" w:hAnsi="Monaco" w:cs="Monaco"/>
                      <w:sz w:val="32"/>
                      <w:szCs w:val="32"/>
                      <w:lang w:val="en-US"/>
                    </w:rPr>
                  </w:rPrChange>
                </w:rPr>
                <w:t xml:space="preserve">          </w:t>
              </w:r>
              <w:proofErr w:type="gramStart"/>
              <w:r w:rsidRPr="00A47B4C">
                <w:rPr>
                  <w:lang w:val="en-US"/>
                  <w:rPrChange w:id="3427" w:author="Borja Gonzalez" w:date="2017-09-28T19:09:00Z">
                    <w:rPr>
                      <w:rFonts w:ascii="Monaco" w:hAnsi="Monaco" w:cs="Monaco"/>
                      <w:sz w:val="32"/>
                      <w:szCs w:val="32"/>
                      <w:lang w:val="en-US"/>
                    </w:rPr>
                  </w:rPrChange>
                </w:rPr>
                <w:t>fila.insertCell</w:t>
              </w:r>
              <w:proofErr w:type="gramEnd"/>
              <w:r w:rsidRPr="00A47B4C">
                <w:rPr>
                  <w:lang w:val="en-US"/>
                  <w:rPrChange w:id="3428" w:author="Borja Gonzalez" w:date="2017-09-28T19:09:00Z">
                    <w:rPr>
                      <w:rFonts w:ascii="Monaco" w:hAnsi="Monaco" w:cs="Monaco"/>
                      <w:sz w:val="32"/>
                      <w:szCs w:val="32"/>
                      <w:lang w:val="en-US"/>
                    </w:rPr>
                  </w:rPrChange>
                </w:rPr>
                <w:t>(0).innerHTML = '</w:t>
              </w:r>
              <w:r w:rsidRPr="00A47B4C">
                <w:rPr>
                  <w:b/>
                  <w:bCs/>
                  <w:color w:val="204A87"/>
                  <w:lang w:val="en-US"/>
                  <w:rPrChange w:id="3429" w:author="Borja Gonzalez" w:date="2017-09-28T19:09:00Z">
                    <w:rPr>
                      <w:rFonts w:ascii="Monaco" w:hAnsi="Monaco" w:cs="Monaco"/>
                      <w:b/>
                      <w:bCs/>
                      <w:color w:val="204A87"/>
                      <w:sz w:val="32"/>
                      <w:szCs w:val="32"/>
                      <w:lang w:val="en-US"/>
                    </w:rPr>
                  </w:rPrChange>
                </w:rPr>
                <w:t>&lt;button</w:t>
              </w:r>
              <w:r w:rsidRPr="00A47B4C">
                <w:rPr>
                  <w:lang w:val="en-US"/>
                  <w:rPrChange w:id="3430" w:author="Borja Gonzalez" w:date="2017-09-28T19:09:00Z">
                    <w:rPr>
                      <w:rFonts w:ascii="Monaco" w:hAnsi="Monaco" w:cs="Monaco"/>
                      <w:sz w:val="32"/>
                      <w:szCs w:val="32"/>
                      <w:lang w:val="en-US"/>
                    </w:rPr>
                  </w:rPrChange>
                </w:rPr>
                <w:t xml:space="preserve"> </w:t>
              </w:r>
              <w:r w:rsidRPr="00A47B4C">
                <w:rPr>
                  <w:color w:val="C4A000"/>
                  <w:lang w:val="en-US"/>
                  <w:rPrChange w:id="3431" w:author="Borja Gonzalez" w:date="2017-09-28T19:09:00Z">
                    <w:rPr>
                      <w:rFonts w:ascii="Monaco" w:hAnsi="Monaco" w:cs="Monaco"/>
                      <w:color w:val="C4A000"/>
                      <w:sz w:val="32"/>
                      <w:szCs w:val="32"/>
                      <w:lang w:val="en-US"/>
                    </w:rPr>
                  </w:rPrChange>
                </w:rPr>
                <w:t>class=</w:t>
              </w:r>
              <w:r w:rsidRPr="00A47B4C">
                <w:rPr>
                  <w:color w:val="4E9A06"/>
                  <w:lang w:val="en-US"/>
                  <w:rPrChange w:id="3432" w:author="Borja Gonzalez" w:date="2017-09-28T19:09:00Z">
                    <w:rPr>
                      <w:rFonts w:ascii="Monaco" w:hAnsi="Monaco" w:cs="Monaco"/>
                      <w:color w:val="4E9A06"/>
                      <w:sz w:val="32"/>
                      <w:szCs w:val="32"/>
                      <w:lang w:val="en-US"/>
                    </w:rPr>
                  </w:rPrChange>
                </w:rPr>
                <w:t>"btn_borrar"</w:t>
              </w:r>
              <w:r w:rsidRPr="00A47B4C">
                <w:rPr>
                  <w:lang w:val="en-US"/>
                  <w:rPrChange w:id="3433" w:author="Borja Gonzalez" w:date="2017-09-28T19:09:00Z">
                    <w:rPr>
                      <w:rFonts w:ascii="Monaco" w:hAnsi="Monaco" w:cs="Monaco"/>
                      <w:sz w:val="32"/>
                      <w:szCs w:val="32"/>
                      <w:lang w:val="en-US"/>
                    </w:rPr>
                  </w:rPrChange>
                </w:rPr>
                <w:t xml:space="preserve"> </w:t>
              </w:r>
              <w:r w:rsidRPr="00A47B4C">
                <w:rPr>
                  <w:color w:val="C4A000"/>
                  <w:lang w:val="en-US"/>
                  <w:rPrChange w:id="3434" w:author="Borja Gonzalez" w:date="2017-09-28T19:09:00Z">
                    <w:rPr>
                      <w:rFonts w:ascii="Monaco" w:hAnsi="Monaco" w:cs="Monaco"/>
                      <w:color w:val="C4A000"/>
                      <w:sz w:val="32"/>
                      <w:szCs w:val="32"/>
                      <w:lang w:val="en-US"/>
                    </w:rPr>
                  </w:rPrChange>
                </w:rPr>
                <w:t>type=</w:t>
              </w:r>
              <w:r w:rsidRPr="00A47B4C">
                <w:rPr>
                  <w:color w:val="4E9A06"/>
                  <w:lang w:val="en-US"/>
                  <w:rPrChange w:id="3435" w:author="Borja Gonzalez" w:date="2017-09-28T19:09:00Z">
                    <w:rPr>
                      <w:rFonts w:ascii="Monaco" w:hAnsi="Monaco" w:cs="Monaco"/>
                      <w:color w:val="4E9A06"/>
                      <w:sz w:val="32"/>
                      <w:szCs w:val="32"/>
                      <w:lang w:val="en-US"/>
                    </w:rPr>
                  </w:rPrChange>
                </w:rPr>
                <w:t>"button"</w:t>
              </w:r>
              <w:r w:rsidRPr="00A47B4C">
                <w:rPr>
                  <w:lang w:val="en-US"/>
                  <w:rPrChange w:id="3436" w:author="Borja Gonzalez" w:date="2017-09-28T19:09:00Z">
                    <w:rPr>
                      <w:rFonts w:ascii="Monaco" w:hAnsi="Monaco" w:cs="Monaco"/>
                      <w:sz w:val="32"/>
                      <w:szCs w:val="32"/>
                      <w:lang w:val="en-US"/>
                    </w:rPr>
                  </w:rPrChange>
                </w:rPr>
                <w:t xml:space="preserve"> </w:t>
              </w:r>
              <w:r w:rsidRPr="00A47B4C">
                <w:rPr>
                  <w:color w:val="C4A000"/>
                  <w:lang w:val="en-US"/>
                  <w:rPrChange w:id="3437" w:author="Borja Gonzalez" w:date="2017-09-28T19:09:00Z">
                    <w:rPr>
                      <w:rFonts w:ascii="Monaco" w:hAnsi="Monaco" w:cs="Monaco"/>
                      <w:color w:val="C4A000"/>
                      <w:sz w:val="32"/>
                      <w:szCs w:val="32"/>
                      <w:lang w:val="en-US"/>
                    </w:rPr>
                  </w:rPrChange>
                </w:rPr>
                <w:t>onClick=</w:t>
              </w:r>
              <w:r w:rsidRPr="00A47B4C">
                <w:rPr>
                  <w:color w:val="4E9A06"/>
                  <w:lang w:val="en-US"/>
                  <w:rPrChange w:id="3438"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439" w:author="Borja Gonzalez" w:date="2017-09-28T19:09:00Z">
                    <w:rPr>
                      <w:rFonts w:ascii="Monaco" w:hAnsi="Monaco" w:cs="Monaco"/>
                      <w:b/>
                      <w:bCs/>
                      <w:color w:val="204A87"/>
                      <w:sz w:val="32"/>
                      <w:szCs w:val="32"/>
                      <w:lang w:val="en-US"/>
                    </w:rPr>
                  </w:rPrChange>
                </w:rPr>
                <w:t>&gt;&lt;/button&gt;</w:t>
              </w:r>
              <w:r w:rsidRPr="00A47B4C">
                <w:rPr>
                  <w:lang w:val="en-US"/>
                  <w:rPrChange w:id="3440"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441" w:author="Borja Gonzalez" w:date="2017-09-28T19:09:00Z"/>
                <w:lang w:val="en-US"/>
                <w:rPrChange w:id="3442" w:author="Borja Gonzalez" w:date="2017-09-28T19:09:00Z">
                  <w:rPr>
                    <w:ins w:id="3443" w:author="Borja Gonzalez" w:date="2017-09-28T19:09:00Z"/>
                    <w:rFonts w:ascii="Monaco" w:eastAsiaTheme="majorEastAsia" w:hAnsi="Monaco" w:cs="Monaco"/>
                    <w:color w:val="243F60" w:themeColor="accent1" w:themeShade="7F"/>
                    <w:sz w:val="32"/>
                    <w:szCs w:val="32"/>
                    <w:lang w:val="en-US"/>
                  </w:rPr>
                </w:rPrChange>
              </w:rPr>
              <w:pPrChange w:id="3444" w:author="GONZALEZ DIAZ, BORJA" w:date="2017-09-29T19:27:00Z">
                <w:pPr>
                  <w:keepNext/>
                  <w:keepLines/>
                  <w:widowControl w:val="0"/>
                  <w:autoSpaceDE w:val="0"/>
                  <w:autoSpaceDN w:val="0"/>
                  <w:adjustRightInd w:val="0"/>
                  <w:spacing w:before="200"/>
                  <w:outlineLvl w:val="4"/>
                </w:pPr>
              </w:pPrChange>
            </w:pPr>
            <w:ins w:id="3445" w:author="Borja Gonzalez" w:date="2017-09-28T19:09:00Z">
              <w:r w:rsidRPr="00A47B4C">
                <w:rPr>
                  <w:lang w:val="en-US"/>
                  <w:rPrChange w:id="3446" w:author="Borja Gonzalez" w:date="2017-09-28T19:09:00Z">
                    <w:rPr>
                      <w:rFonts w:ascii="Monaco" w:hAnsi="Monaco" w:cs="Monaco"/>
                      <w:sz w:val="32"/>
                      <w:szCs w:val="32"/>
                      <w:lang w:val="en-US"/>
                    </w:rPr>
                  </w:rPrChange>
                </w:rPr>
                <w:tab/>
              </w:r>
              <w:r w:rsidRPr="00A47B4C">
                <w:rPr>
                  <w:lang w:val="en-US"/>
                  <w:rPrChange w:id="3447" w:author="Borja Gonzalez" w:date="2017-09-28T19:09:00Z">
                    <w:rPr>
                      <w:rFonts w:ascii="Monaco" w:hAnsi="Monaco" w:cs="Monaco"/>
                      <w:sz w:val="32"/>
                      <w:szCs w:val="32"/>
                      <w:lang w:val="en-US"/>
                    </w:rPr>
                  </w:rPrChange>
                </w:rPr>
                <w:tab/>
              </w:r>
              <w:r w:rsidRPr="00A47B4C">
                <w:rPr>
                  <w:lang w:val="en-US"/>
                  <w:rPrChange w:id="3448" w:author="Borja Gonzalez" w:date="2017-09-28T19:09:00Z">
                    <w:rPr>
                      <w:rFonts w:ascii="Monaco" w:hAnsi="Monaco" w:cs="Monaco"/>
                      <w:sz w:val="32"/>
                      <w:szCs w:val="32"/>
                      <w:lang w:val="en-US"/>
                    </w:rPr>
                  </w:rPrChange>
                </w:rPr>
                <w:tab/>
              </w:r>
              <w:r w:rsidRPr="00A47B4C">
                <w:rPr>
                  <w:lang w:val="en-US"/>
                  <w:rPrChange w:id="3449" w:author="Borja Gonzalez" w:date="2017-09-28T19:09:00Z">
                    <w:rPr>
                      <w:rFonts w:ascii="Monaco" w:hAnsi="Monaco" w:cs="Monaco"/>
                      <w:sz w:val="32"/>
                      <w:szCs w:val="32"/>
                      <w:lang w:val="en-US"/>
                    </w:rPr>
                  </w:rPrChange>
                </w:rPr>
                <w:tab/>
              </w:r>
              <w:r w:rsidRPr="00A47B4C">
                <w:rPr>
                  <w:lang w:val="en-US"/>
                  <w:rPrChange w:id="3450" w:author="Borja Gonzalez" w:date="2017-09-28T19:09:00Z">
                    <w:rPr>
                      <w:rFonts w:ascii="Monaco" w:hAnsi="Monaco" w:cs="Monaco"/>
                      <w:sz w:val="32"/>
                      <w:szCs w:val="32"/>
                      <w:lang w:val="en-US"/>
                    </w:rPr>
                  </w:rPrChange>
                </w:rPr>
                <w:tab/>
              </w:r>
              <w:proofErr w:type="gramStart"/>
              <w:r w:rsidRPr="00A47B4C">
                <w:rPr>
                  <w:lang w:val="en-US"/>
                  <w:rPrChange w:id="3451" w:author="Borja Gonzalez" w:date="2017-09-28T19:09:00Z">
                    <w:rPr>
                      <w:rFonts w:ascii="Monaco" w:hAnsi="Monaco" w:cs="Monaco"/>
                      <w:sz w:val="32"/>
                      <w:szCs w:val="32"/>
                      <w:lang w:val="en-US"/>
                    </w:rPr>
                  </w:rPrChange>
                </w:rPr>
                <w:t>fila.insertCell</w:t>
              </w:r>
              <w:proofErr w:type="gramEnd"/>
              <w:r w:rsidRPr="00A47B4C">
                <w:rPr>
                  <w:lang w:val="en-US"/>
                  <w:rPrChange w:id="3452" w:author="Borja Gonzalez" w:date="2017-09-28T19:09:00Z">
                    <w:rPr>
                      <w:rFonts w:ascii="Monaco" w:hAnsi="Monaco" w:cs="Monaco"/>
                      <w:sz w:val="32"/>
                      <w:szCs w:val="32"/>
                      <w:lang w:val="en-US"/>
                    </w:rPr>
                  </w:rPrChange>
                </w:rPr>
                <w:t>(0).innerHTML = datos[0].values[i][6].substring(0,10)+" "+datos[0].values[i][6].substring(11,16);</w:t>
              </w:r>
            </w:ins>
          </w:p>
          <w:p w14:paraId="21407FFC" w14:textId="77777777" w:rsidR="00A47B4C" w:rsidRPr="00A47B4C" w:rsidRDefault="00A47B4C">
            <w:pPr>
              <w:rPr>
                <w:ins w:id="3453" w:author="Borja Gonzalez" w:date="2017-09-28T19:09:00Z"/>
                <w:lang w:val="en-US"/>
                <w:rPrChange w:id="3454" w:author="Borja Gonzalez" w:date="2017-09-28T19:09:00Z">
                  <w:rPr>
                    <w:ins w:id="3455" w:author="Borja Gonzalez" w:date="2017-09-28T19:09:00Z"/>
                    <w:rFonts w:ascii="Monaco" w:eastAsiaTheme="majorEastAsia" w:hAnsi="Monaco" w:cs="Monaco"/>
                    <w:color w:val="243F60" w:themeColor="accent1" w:themeShade="7F"/>
                    <w:sz w:val="32"/>
                    <w:szCs w:val="32"/>
                    <w:lang w:val="en-US"/>
                  </w:rPr>
                </w:rPrChange>
              </w:rPr>
              <w:pPrChange w:id="3456" w:author="GONZALEZ DIAZ, BORJA" w:date="2017-09-29T19:27:00Z">
                <w:pPr>
                  <w:keepNext/>
                  <w:keepLines/>
                  <w:widowControl w:val="0"/>
                  <w:autoSpaceDE w:val="0"/>
                  <w:autoSpaceDN w:val="0"/>
                  <w:adjustRightInd w:val="0"/>
                  <w:spacing w:before="200"/>
                  <w:outlineLvl w:val="4"/>
                </w:pPr>
              </w:pPrChange>
            </w:pPr>
            <w:ins w:id="3457" w:author="Borja Gonzalez" w:date="2017-09-28T19:09:00Z">
              <w:r w:rsidRPr="00A47B4C">
                <w:rPr>
                  <w:lang w:val="en-US"/>
                  <w:rPrChange w:id="3458" w:author="Borja Gonzalez" w:date="2017-09-28T19:09:00Z">
                    <w:rPr>
                      <w:rFonts w:ascii="Monaco" w:hAnsi="Monaco" w:cs="Monaco"/>
                      <w:sz w:val="32"/>
                      <w:szCs w:val="32"/>
                      <w:lang w:val="en-US"/>
                    </w:rPr>
                  </w:rPrChange>
                </w:rPr>
                <w:tab/>
              </w:r>
              <w:r w:rsidRPr="00A47B4C">
                <w:rPr>
                  <w:lang w:val="en-US"/>
                  <w:rPrChange w:id="3459" w:author="Borja Gonzalez" w:date="2017-09-28T19:09:00Z">
                    <w:rPr>
                      <w:rFonts w:ascii="Monaco" w:hAnsi="Monaco" w:cs="Monaco"/>
                      <w:sz w:val="32"/>
                      <w:szCs w:val="32"/>
                      <w:lang w:val="en-US"/>
                    </w:rPr>
                  </w:rPrChange>
                </w:rPr>
                <w:tab/>
              </w:r>
              <w:r w:rsidRPr="00A47B4C">
                <w:rPr>
                  <w:lang w:val="en-US"/>
                  <w:rPrChange w:id="3460" w:author="Borja Gonzalez" w:date="2017-09-28T19:09:00Z">
                    <w:rPr>
                      <w:rFonts w:ascii="Monaco" w:hAnsi="Monaco" w:cs="Monaco"/>
                      <w:sz w:val="32"/>
                      <w:szCs w:val="32"/>
                      <w:lang w:val="en-US"/>
                    </w:rPr>
                  </w:rPrChange>
                </w:rPr>
                <w:tab/>
              </w:r>
              <w:r w:rsidRPr="00A47B4C">
                <w:rPr>
                  <w:lang w:val="en-US"/>
                  <w:rPrChange w:id="3461" w:author="Borja Gonzalez" w:date="2017-09-28T19:09:00Z">
                    <w:rPr>
                      <w:rFonts w:ascii="Monaco" w:hAnsi="Monaco" w:cs="Monaco"/>
                      <w:sz w:val="32"/>
                      <w:szCs w:val="32"/>
                      <w:lang w:val="en-US"/>
                    </w:rPr>
                  </w:rPrChange>
                </w:rPr>
                <w:tab/>
              </w:r>
              <w:r w:rsidRPr="00A47B4C">
                <w:rPr>
                  <w:lang w:val="en-US"/>
                  <w:rPrChange w:id="3462" w:author="Borja Gonzalez" w:date="2017-09-28T19:09:00Z">
                    <w:rPr>
                      <w:rFonts w:ascii="Monaco" w:hAnsi="Monaco" w:cs="Monaco"/>
                      <w:sz w:val="32"/>
                      <w:szCs w:val="32"/>
                      <w:lang w:val="en-US"/>
                    </w:rPr>
                  </w:rPrChange>
                </w:rPr>
                <w:tab/>
              </w:r>
              <w:proofErr w:type="gramStart"/>
              <w:r w:rsidRPr="00A47B4C">
                <w:rPr>
                  <w:lang w:val="en-US"/>
                  <w:rPrChange w:id="3463" w:author="Borja Gonzalez" w:date="2017-09-28T19:09:00Z">
                    <w:rPr>
                      <w:rFonts w:ascii="Monaco" w:hAnsi="Monaco" w:cs="Monaco"/>
                      <w:sz w:val="32"/>
                      <w:szCs w:val="32"/>
                      <w:lang w:val="en-US"/>
                    </w:rPr>
                  </w:rPrChange>
                </w:rPr>
                <w:t>fila.insertCell</w:t>
              </w:r>
              <w:proofErr w:type="gramEnd"/>
              <w:r w:rsidRPr="00A47B4C">
                <w:rPr>
                  <w:lang w:val="en-US"/>
                  <w:rPrChange w:id="3464" w:author="Borja Gonzalez" w:date="2017-09-28T19:09:00Z">
                    <w:rPr>
                      <w:rFonts w:ascii="Monaco" w:hAnsi="Monaco" w:cs="Monaco"/>
                      <w:sz w:val="32"/>
                      <w:szCs w:val="32"/>
                      <w:lang w:val="en-US"/>
                    </w:rPr>
                  </w:rPrChange>
                </w:rPr>
                <w:t>(0).innerHTML = '</w:t>
              </w:r>
              <w:r w:rsidRPr="00A47B4C">
                <w:rPr>
                  <w:b/>
                  <w:bCs/>
                  <w:color w:val="204A87"/>
                  <w:lang w:val="en-US"/>
                  <w:rPrChange w:id="3465" w:author="Borja Gonzalez" w:date="2017-09-28T19:09:00Z">
                    <w:rPr>
                      <w:rFonts w:ascii="Monaco" w:hAnsi="Monaco" w:cs="Monaco"/>
                      <w:b/>
                      <w:bCs/>
                      <w:color w:val="204A87"/>
                      <w:sz w:val="32"/>
                      <w:szCs w:val="32"/>
                      <w:lang w:val="en-US"/>
                    </w:rPr>
                  </w:rPrChange>
                </w:rPr>
                <w:t>&lt;button</w:t>
              </w:r>
              <w:r w:rsidRPr="00A47B4C">
                <w:rPr>
                  <w:lang w:val="en-US"/>
                  <w:rPrChange w:id="3466" w:author="Borja Gonzalez" w:date="2017-09-28T19:09:00Z">
                    <w:rPr>
                      <w:rFonts w:ascii="Monaco" w:hAnsi="Monaco" w:cs="Monaco"/>
                      <w:sz w:val="32"/>
                      <w:szCs w:val="32"/>
                      <w:lang w:val="en-US"/>
                    </w:rPr>
                  </w:rPrChange>
                </w:rPr>
                <w:t xml:space="preserve"> </w:t>
              </w:r>
              <w:r w:rsidRPr="00A47B4C">
                <w:rPr>
                  <w:color w:val="C4A000"/>
                  <w:lang w:val="en-US"/>
                  <w:rPrChange w:id="3467" w:author="Borja Gonzalez" w:date="2017-09-28T19:09:00Z">
                    <w:rPr>
                      <w:rFonts w:ascii="Monaco" w:hAnsi="Monaco" w:cs="Monaco"/>
                      <w:color w:val="C4A000"/>
                      <w:sz w:val="32"/>
                      <w:szCs w:val="32"/>
                      <w:lang w:val="en-US"/>
                    </w:rPr>
                  </w:rPrChange>
                </w:rPr>
                <w:t>class=</w:t>
              </w:r>
              <w:r w:rsidRPr="00A47B4C">
                <w:rPr>
                  <w:color w:val="4E9A06"/>
                  <w:lang w:val="en-US"/>
                  <w:rPrChange w:id="3468" w:author="Borja Gonzalez" w:date="2017-09-28T19:09:00Z">
                    <w:rPr>
                      <w:rFonts w:ascii="Monaco" w:hAnsi="Monaco" w:cs="Monaco"/>
                      <w:color w:val="4E9A06"/>
                      <w:sz w:val="32"/>
                      <w:szCs w:val="32"/>
                      <w:lang w:val="en-US"/>
                    </w:rPr>
                  </w:rPrChange>
                </w:rPr>
                <w:t>"btn"</w:t>
              </w:r>
              <w:r w:rsidRPr="00A47B4C">
                <w:rPr>
                  <w:lang w:val="en-US"/>
                  <w:rPrChange w:id="3469" w:author="Borja Gonzalez" w:date="2017-09-28T19:09:00Z">
                    <w:rPr>
                      <w:rFonts w:ascii="Monaco" w:hAnsi="Monaco" w:cs="Monaco"/>
                      <w:sz w:val="32"/>
                      <w:szCs w:val="32"/>
                      <w:lang w:val="en-US"/>
                    </w:rPr>
                  </w:rPrChange>
                </w:rPr>
                <w:t xml:space="preserve"> </w:t>
              </w:r>
              <w:r w:rsidRPr="00A47B4C">
                <w:rPr>
                  <w:color w:val="C4A000"/>
                  <w:lang w:val="en-US"/>
                  <w:rPrChange w:id="3470" w:author="Borja Gonzalez" w:date="2017-09-28T19:09:00Z">
                    <w:rPr>
                      <w:rFonts w:ascii="Monaco" w:hAnsi="Monaco" w:cs="Monaco"/>
                      <w:color w:val="C4A000"/>
                      <w:sz w:val="32"/>
                      <w:szCs w:val="32"/>
                      <w:lang w:val="en-US"/>
                    </w:rPr>
                  </w:rPrChange>
                </w:rPr>
                <w:t>type=</w:t>
              </w:r>
              <w:r w:rsidRPr="00A47B4C">
                <w:rPr>
                  <w:color w:val="4E9A06"/>
                  <w:lang w:val="en-US"/>
                  <w:rPrChange w:id="3471" w:author="Borja Gonzalez" w:date="2017-09-28T19:09:00Z">
                    <w:rPr>
                      <w:rFonts w:ascii="Monaco" w:hAnsi="Monaco" w:cs="Monaco"/>
                      <w:color w:val="4E9A06"/>
                      <w:sz w:val="32"/>
                      <w:szCs w:val="32"/>
                      <w:lang w:val="en-US"/>
                    </w:rPr>
                  </w:rPrChange>
                </w:rPr>
                <w:t>"button"</w:t>
              </w:r>
              <w:r w:rsidRPr="00A47B4C">
                <w:rPr>
                  <w:lang w:val="en-US"/>
                  <w:rPrChange w:id="3472" w:author="Borja Gonzalez" w:date="2017-09-28T19:09:00Z">
                    <w:rPr>
                      <w:rFonts w:ascii="Monaco" w:hAnsi="Monaco" w:cs="Monaco"/>
                      <w:sz w:val="32"/>
                      <w:szCs w:val="32"/>
                      <w:lang w:val="en-US"/>
                    </w:rPr>
                  </w:rPrChange>
                </w:rPr>
                <w:t xml:space="preserve"> </w:t>
              </w:r>
              <w:r w:rsidRPr="00A47B4C">
                <w:rPr>
                  <w:color w:val="C4A000"/>
                  <w:lang w:val="en-US"/>
                  <w:rPrChange w:id="3473" w:author="Borja Gonzalez" w:date="2017-09-28T19:09:00Z">
                    <w:rPr>
                      <w:rFonts w:ascii="Monaco" w:hAnsi="Monaco" w:cs="Monaco"/>
                      <w:color w:val="C4A000"/>
                      <w:sz w:val="32"/>
                      <w:szCs w:val="32"/>
                      <w:lang w:val="en-US"/>
                    </w:rPr>
                  </w:rPrChange>
                </w:rPr>
                <w:t>onClick=</w:t>
              </w:r>
              <w:r w:rsidRPr="00A47B4C">
                <w:rPr>
                  <w:color w:val="4E9A06"/>
                  <w:lang w:val="en-US"/>
                  <w:rPrChange w:id="3474"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475" w:author="Borja Gonzalez" w:date="2017-09-28T19:09:00Z">
                    <w:rPr>
                      <w:rFonts w:ascii="Monaco" w:hAnsi="Monaco" w:cs="Monaco"/>
                      <w:b/>
                      <w:bCs/>
                      <w:color w:val="204A87"/>
                      <w:sz w:val="32"/>
                      <w:szCs w:val="32"/>
                      <w:lang w:val="en-US"/>
                    </w:rPr>
                  </w:rPrChange>
                </w:rPr>
                <w:t>&gt;&lt;/button&gt;</w:t>
              </w:r>
              <w:r w:rsidRPr="00A47B4C">
                <w:rPr>
                  <w:lang w:val="en-US"/>
                  <w:rPrChange w:id="3476"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477" w:author="Borja Gonzalez" w:date="2017-09-28T19:09:00Z"/>
                <w:lang w:val="en-US"/>
                <w:rPrChange w:id="3478" w:author="Borja Gonzalez" w:date="2017-09-28T19:09:00Z">
                  <w:rPr>
                    <w:ins w:id="3479" w:author="Borja Gonzalez" w:date="2017-09-28T19:09:00Z"/>
                    <w:rFonts w:ascii="Monaco" w:eastAsiaTheme="majorEastAsia" w:hAnsi="Monaco" w:cs="Monaco"/>
                    <w:color w:val="243F60" w:themeColor="accent1" w:themeShade="7F"/>
                    <w:sz w:val="32"/>
                    <w:szCs w:val="32"/>
                    <w:lang w:val="en-US"/>
                  </w:rPr>
                </w:rPrChange>
              </w:rPr>
              <w:pPrChange w:id="3480" w:author="GONZALEZ DIAZ, BORJA" w:date="2017-09-29T19:27:00Z">
                <w:pPr>
                  <w:keepNext/>
                  <w:keepLines/>
                  <w:widowControl w:val="0"/>
                  <w:autoSpaceDE w:val="0"/>
                  <w:autoSpaceDN w:val="0"/>
                  <w:adjustRightInd w:val="0"/>
                  <w:spacing w:before="200"/>
                  <w:outlineLvl w:val="4"/>
                </w:pPr>
              </w:pPrChange>
            </w:pPr>
            <w:ins w:id="3481" w:author="Borja Gonzalez" w:date="2017-09-28T19:09:00Z">
              <w:r w:rsidRPr="00A47B4C">
                <w:rPr>
                  <w:lang w:val="en-US"/>
                  <w:rPrChange w:id="3482" w:author="Borja Gonzalez" w:date="2017-09-28T19:09:00Z">
                    <w:rPr>
                      <w:rFonts w:ascii="Monaco" w:hAnsi="Monaco" w:cs="Monaco"/>
                      <w:sz w:val="32"/>
                      <w:szCs w:val="32"/>
                      <w:lang w:val="en-US"/>
                    </w:rPr>
                  </w:rPrChange>
                </w:rPr>
                <w:tab/>
              </w:r>
              <w:r w:rsidRPr="00A47B4C">
                <w:rPr>
                  <w:lang w:val="en-US"/>
                  <w:rPrChange w:id="3483" w:author="Borja Gonzalez" w:date="2017-09-28T19:09:00Z">
                    <w:rPr>
                      <w:rFonts w:ascii="Monaco" w:hAnsi="Monaco" w:cs="Monaco"/>
                      <w:sz w:val="32"/>
                      <w:szCs w:val="32"/>
                      <w:lang w:val="en-US"/>
                    </w:rPr>
                  </w:rPrChange>
                </w:rPr>
                <w:tab/>
              </w:r>
              <w:r w:rsidRPr="00A47B4C">
                <w:rPr>
                  <w:lang w:val="en-US"/>
                  <w:rPrChange w:id="3484" w:author="Borja Gonzalez" w:date="2017-09-28T19:09:00Z">
                    <w:rPr>
                      <w:rFonts w:ascii="Monaco" w:hAnsi="Monaco" w:cs="Monaco"/>
                      <w:sz w:val="32"/>
                      <w:szCs w:val="32"/>
                      <w:lang w:val="en-US"/>
                    </w:rPr>
                  </w:rPrChange>
                </w:rPr>
                <w:tab/>
              </w:r>
              <w:r w:rsidRPr="00A47B4C">
                <w:rPr>
                  <w:lang w:val="en-US"/>
                  <w:rPrChange w:id="3485" w:author="Borja Gonzalez" w:date="2017-09-28T19:09:00Z">
                    <w:rPr>
                      <w:rFonts w:ascii="Monaco" w:hAnsi="Monaco" w:cs="Monaco"/>
                      <w:sz w:val="32"/>
                      <w:szCs w:val="32"/>
                      <w:lang w:val="en-US"/>
                    </w:rPr>
                  </w:rPrChange>
                </w:rPr>
                <w:tab/>
              </w:r>
              <w:r w:rsidRPr="00A47B4C">
                <w:rPr>
                  <w:lang w:val="en-US"/>
                  <w:rPrChange w:id="3486" w:author="Borja Gonzalez" w:date="2017-09-28T19:09:00Z">
                    <w:rPr>
                      <w:rFonts w:ascii="Monaco" w:hAnsi="Monaco" w:cs="Monaco"/>
                      <w:sz w:val="32"/>
                      <w:szCs w:val="32"/>
                      <w:lang w:val="en-US"/>
                    </w:rPr>
                  </w:rPrChange>
                </w:rPr>
                <w:tab/>
              </w:r>
              <w:proofErr w:type="gramStart"/>
              <w:r w:rsidRPr="00A47B4C">
                <w:rPr>
                  <w:lang w:val="en-US"/>
                  <w:rPrChange w:id="3487" w:author="Borja Gonzalez" w:date="2017-09-28T19:09:00Z">
                    <w:rPr>
                      <w:rFonts w:ascii="Monaco" w:hAnsi="Monaco" w:cs="Monaco"/>
                      <w:sz w:val="32"/>
                      <w:szCs w:val="32"/>
                      <w:lang w:val="en-US"/>
                    </w:rPr>
                  </w:rPrChange>
                </w:rPr>
                <w:t>fila.insertCell</w:t>
              </w:r>
              <w:proofErr w:type="gramEnd"/>
              <w:r w:rsidRPr="00A47B4C">
                <w:rPr>
                  <w:lang w:val="en-US"/>
                  <w:rPrChange w:id="3488" w:author="Borja Gonzalez" w:date="2017-09-28T19:09:00Z">
                    <w:rPr>
                      <w:rFonts w:ascii="Monaco" w:hAnsi="Monaco" w:cs="Monaco"/>
                      <w:sz w:val="32"/>
                      <w:szCs w:val="32"/>
                      <w:lang w:val="en-US"/>
                    </w:rPr>
                  </w:rPrChange>
                </w:rPr>
                <w:t>(0).innerHTML = '</w:t>
              </w:r>
              <w:r w:rsidRPr="00A47B4C">
                <w:rPr>
                  <w:b/>
                  <w:bCs/>
                  <w:color w:val="204A87"/>
                  <w:lang w:val="en-US"/>
                  <w:rPrChange w:id="3489" w:author="Borja Gonzalez" w:date="2017-09-28T19:09:00Z">
                    <w:rPr>
                      <w:rFonts w:ascii="Monaco" w:hAnsi="Monaco" w:cs="Monaco"/>
                      <w:b/>
                      <w:bCs/>
                      <w:color w:val="204A87"/>
                      <w:sz w:val="32"/>
                      <w:szCs w:val="32"/>
                      <w:lang w:val="en-US"/>
                    </w:rPr>
                  </w:rPrChange>
                </w:rPr>
                <w:t>&lt;button</w:t>
              </w:r>
              <w:r w:rsidRPr="00A47B4C">
                <w:rPr>
                  <w:lang w:val="en-US"/>
                  <w:rPrChange w:id="3490" w:author="Borja Gonzalez" w:date="2017-09-28T19:09:00Z">
                    <w:rPr>
                      <w:rFonts w:ascii="Monaco" w:hAnsi="Monaco" w:cs="Monaco"/>
                      <w:sz w:val="32"/>
                      <w:szCs w:val="32"/>
                      <w:lang w:val="en-US"/>
                    </w:rPr>
                  </w:rPrChange>
                </w:rPr>
                <w:t xml:space="preserve"> </w:t>
              </w:r>
              <w:r w:rsidRPr="00A47B4C">
                <w:rPr>
                  <w:color w:val="C4A000"/>
                  <w:lang w:val="en-US"/>
                  <w:rPrChange w:id="3491" w:author="Borja Gonzalez" w:date="2017-09-28T19:09:00Z">
                    <w:rPr>
                      <w:rFonts w:ascii="Monaco" w:hAnsi="Monaco" w:cs="Monaco"/>
                      <w:color w:val="C4A000"/>
                      <w:sz w:val="32"/>
                      <w:szCs w:val="32"/>
                      <w:lang w:val="en-US"/>
                    </w:rPr>
                  </w:rPrChange>
                </w:rPr>
                <w:t>class=</w:t>
              </w:r>
              <w:r w:rsidRPr="00A47B4C">
                <w:rPr>
                  <w:color w:val="4E9A06"/>
                  <w:lang w:val="en-US"/>
                  <w:rPrChange w:id="3492" w:author="Borja Gonzalez" w:date="2017-09-28T19:09:00Z">
                    <w:rPr>
                      <w:rFonts w:ascii="Monaco" w:hAnsi="Monaco" w:cs="Monaco"/>
                      <w:color w:val="4E9A06"/>
                      <w:sz w:val="32"/>
                      <w:szCs w:val="32"/>
                      <w:lang w:val="en-US"/>
                    </w:rPr>
                  </w:rPrChange>
                </w:rPr>
                <w:t>"btn"</w:t>
              </w:r>
              <w:r w:rsidRPr="00A47B4C">
                <w:rPr>
                  <w:lang w:val="en-US"/>
                  <w:rPrChange w:id="3493" w:author="Borja Gonzalez" w:date="2017-09-28T19:09:00Z">
                    <w:rPr>
                      <w:rFonts w:ascii="Monaco" w:hAnsi="Monaco" w:cs="Monaco"/>
                      <w:sz w:val="32"/>
                      <w:szCs w:val="32"/>
                      <w:lang w:val="en-US"/>
                    </w:rPr>
                  </w:rPrChange>
                </w:rPr>
                <w:t xml:space="preserve"> </w:t>
              </w:r>
              <w:r w:rsidRPr="00A47B4C">
                <w:rPr>
                  <w:color w:val="C4A000"/>
                  <w:lang w:val="en-US"/>
                  <w:rPrChange w:id="3494" w:author="Borja Gonzalez" w:date="2017-09-28T19:09:00Z">
                    <w:rPr>
                      <w:rFonts w:ascii="Monaco" w:hAnsi="Monaco" w:cs="Monaco"/>
                      <w:color w:val="C4A000"/>
                      <w:sz w:val="32"/>
                      <w:szCs w:val="32"/>
                      <w:lang w:val="en-US"/>
                    </w:rPr>
                  </w:rPrChange>
                </w:rPr>
                <w:t>type=</w:t>
              </w:r>
              <w:r w:rsidRPr="00A47B4C">
                <w:rPr>
                  <w:color w:val="4E9A06"/>
                  <w:lang w:val="en-US"/>
                  <w:rPrChange w:id="3495" w:author="Borja Gonzalez" w:date="2017-09-28T19:09:00Z">
                    <w:rPr>
                      <w:rFonts w:ascii="Monaco" w:hAnsi="Monaco" w:cs="Monaco"/>
                      <w:color w:val="4E9A06"/>
                      <w:sz w:val="32"/>
                      <w:szCs w:val="32"/>
                      <w:lang w:val="en-US"/>
                    </w:rPr>
                  </w:rPrChange>
                </w:rPr>
                <w:t>"button"</w:t>
              </w:r>
              <w:r w:rsidRPr="00A47B4C">
                <w:rPr>
                  <w:lang w:val="en-US"/>
                  <w:rPrChange w:id="3496" w:author="Borja Gonzalez" w:date="2017-09-28T19:09:00Z">
                    <w:rPr>
                      <w:rFonts w:ascii="Monaco" w:hAnsi="Monaco" w:cs="Monaco"/>
                      <w:sz w:val="32"/>
                      <w:szCs w:val="32"/>
                      <w:lang w:val="en-US"/>
                    </w:rPr>
                  </w:rPrChange>
                </w:rPr>
                <w:t xml:space="preserve"> </w:t>
              </w:r>
              <w:r w:rsidRPr="00A47B4C">
                <w:rPr>
                  <w:color w:val="C4A000"/>
                  <w:lang w:val="en-US"/>
                  <w:rPrChange w:id="3497" w:author="Borja Gonzalez" w:date="2017-09-28T19:09:00Z">
                    <w:rPr>
                      <w:rFonts w:ascii="Monaco" w:hAnsi="Monaco" w:cs="Monaco"/>
                      <w:color w:val="C4A000"/>
                      <w:sz w:val="32"/>
                      <w:szCs w:val="32"/>
                      <w:lang w:val="en-US"/>
                    </w:rPr>
                  </w:rPrChange>
                </w:rPr>
                <w:t>onClick=</w:t>
              </w:r>
              <w:r w:rsidRPr="00A47B4C">
                <w:rPr>
                  <w:color w:val="4E9A06"/>
                  <w:lang w:val="en-US"/>
                  <w:rPrChange w:id="3498"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499" w:author="Borja Gonzalez" w:date="2017-09-28T19:09:00Z">
                    <w:rPr>
                      <w:rFonts w:ascii="Monaco" w:hAnsi="Monaco" w:cs="Monaco"/>
                      <w:b/>
                      <w:bCs/>
                      <w:color w:val="204A87"/>
                      <w:sz w:val="32"/>
                      <w:szCs w:val="32"/>
                      <w:lang w:val="en-US"/>
                    </w:rPr>
                  </w:rPrChange>
                </w:rPr>
                <w:t>&gt;&lt;/button&gt;</w:t>
              </w:r>
              <w:r w:rsidRPr="00A47B4C">
                <w:rPr>
                  <w:lang w:val="en-US"/>
                  <w:rPrChange w:id="3500"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501" w:author="Borja Gonzalez" w:date="2017-09-28T19:09:00Z"/>
                <w:lang w:val="en-US"/>
                <w:rPrChange w:id="3502" w:author="Borja Gonzalez" w:date="2017-09-28T19:09:00Z">
                  <w:rPr>
                    <w:ins w:id="3503" w:author="Borja Gonzalez" w:date="2017-09-28T19:09:00Z"/>
                    <w:rFonts w:ascii="Monaco" w:eastAsiaTheme="majorEastAsia" w:hAnsi="Monaco" w:cs="Monaco"/>
                    <w:color w:val="243F60" w:themeColor="accent1" w:themeShade="7F"/>
                    <w:sz w:val="32"/>
                    <w:szCs w:val="32"/>
                    <w:lang w:val="en-US"/>
                  </w:rPr>
                </w:rPrChange>
              </w:rPr>
              <w:pPrChange w:id="3504" w:author="GONZALEZ DIAZ, BORJA" w:date="2017-09-29T19:27:00Z">
                <w:pPr>
                  <w:keepNext/>
                  <w:keepLines/>
                  <w:widowControl w:val="0"/>
                  <w:autoSpaceDE w:val="0"/>
                  <w:autoSpaceDN w:val="0"/>
                  <w:adjustRightInd w:val="0"/>
                  <w:spacing w:before="200"/>
                  <w:outlineLvl w:val="4"/>
                </w:pPr>
              </w:pPrChange>
            </w:pPr>
            <w:ins w:id="3505" w:author="Borja Gonzalez" w:date="2017-09-28T19:09:00Z">
              <w:r w:rsidRPr="00A47B4C">
                <w:rPr>
                  <w:lang w:val="en-US"/>
                  <w:rPrChange w:id="3506" w:author="Borja Gonzalez" w:date="2017-09-28T19:09:00Z">
                    <w:rPr>
                      <w:rFonts w:ascii="Monaco" w:hAnsi="Monaco" w:cs="Monaco"/>
                      <w:sz w:val="32"/>
                      <w:szCs w:val="32"/>
                      <w:lang w:val="en-US"/>
                    </w:rPr>
                  </w:rPrChange>
                </w:rPr>
                <w:tab/>
              </w:r>
              <w:r w:rsidRPr="00A47B4C">
                <w:rPr>
                  <w:lang w:val="en-US"/>
                  <w:rPrChange w:id="3507" w:author="Borja Gonzalez" w:date="2017-09-28T19:09:00Z">
                    <w:rPr>
                      <w:rFonts w:ascii="Monaco" w:hAnsi="Monaco" w:cs="Monaco"/>
                      <w:sz w:val="32"/>
                      <w:szCs w:val="32"/>
                      <w:lang w:val="en-US"/>
                    </w:rPr>
                  </w:rPrChange>
                </w:rPr>
                <w:tab/>
              </w:r>
              <w:r w:rsidRPr="00A47B4C">
                <w:rPr>
                  <w:lang w:val="en-US"/>
                  <w:rPrChange w:id="3508" w:author="Borja Gonzalez" w:date="2017-09-28T19:09:00Z">
                    <w:rPr>
                      <w:rFonts w:ascii="Monaco" w:hAnsi="Monaco" w:cs="Monaco"/>
                      <w:sz w:val="32"/>
                      <w:szCs w:val="32"/>
                      <w:lang w:val="en-US"/>
                    </w:rPr>
                  </w:rPrChange>
                </w:rPr>
                <w:tab/>
              </w:r>
              <w:r w:rsidRPr="00A47B4C">
                <w:rPr>
                  <w:lang w:val="en-US"/>
                  <w:rPrChange w:id="3509" w:author="Borja Gonzalez" w:date="2017-09-28T19:09:00Z">
                    <w:rPr>
                      <w:rFonts w:ascii="Monaco" w:hAnsi="Monaco" w:cs="Monaco"/>
                      <w:sz w:val="32"/>
                      <w:szCs w:val="32"/>
                      <w:lang w:val="en-US"/>
                    </w:rPr>
                  </w:rPrChange>
                </w:rPr>
                <w:tab/>
              </w:r>
              <w:r w:rsidRPr="00A47B4C">
                <w:rPr>
                  <w:lang w:val="en-US"/>
                  <w:rPrChange w:id="3510" w:author="Borja Gonzalez" w:date="2017-09-28T19:09:00Z">
                    <w:rPr>
                      <w:rFonts w:ascii="Monaco" w:hAnsi="Monaco" w:cs="Monaco"/>
                      <w:sz w:val="32"/>
                      <w:szCs w:val="32"/>
                      <w:lang w:val="en-US"/>
                    </w:rPr>
                  </w:rPrChange>
                </w:rPr>
                <w:tab/>
              </w:r>
              <w:proofErr w:type="gramStart"/>
              <w:r w:rsidRPr="00A47B4C">
                <w:rPr>
                  <w:lang w:val="en-US"/>
                  <w:rPrChange w:id="3511" w:author="Borja Gonzalez" w:date="2017-09-28T19:09:00Z">
                    <w:rPr>
                      <w:rFonts w:ascii="Monaco" w:hAnsi="Monaco" w:cs="Monaco"/>
                      <w:sz w:val="32"/>
                      <w:szCs w:val="32"/>
                      <w:lang w:val="en-US"/>
                    </w:rPr>
                  </w:rPrChange>
                </w:rPr>
                <w:t>fila.insertCell</w:t>
              </w:r>
              <w:proofErr w:type="gramEnd"/>
              <w:r w:rsidRPr="00A47B4C">
                <w:rPr>
                  <w:lang w:val="en-US"/>
                  <w:rPrChange w:id="3512" w:author="Borja Gonzalez" w:date="2017-09-28T19:09:00Z">
                    <w:rPr>
                      <w:rFonts w:ascii="Monaco" w:hAnsi="Monaco" w:cs="Monaco"/>
                      <w:sz w:val="32"/>
                      <w:szCs w:val="32"/>
                      <w:lang w:val="en-US"/>
                    </w:rPr>
                  </w:rPrChange>
                </w:rPr>
                <w:t>(0).innerHTML = '</w:t>
              </w:r>
              <w:r w:rsidRPr="00A47B4C">
                <w:rPr>
                  <w:b/>
                  <w:bCs/>
                  <w:color w:val="204A87"/>
                  <w:lang w:val="en-US"/>
                  <w:rPrChange w:id="3513" w:author="Borja Gonzalez" w:date="2017-09-28T19:09:00Z">
                    <w:rPr>
                      <w:rFonts w:ascii="Monaco" w:hAnsi="Monaco" w:cs="Monaco"/>
                      <w:b/>
                      <w:bCs/>
                      <w:color w:val="204A87"/>
                      <w:sz w:val="32"/>
                      <w:szCs w:val="32"/>
                      <w:lang w:val="en-US"/>
                    </w:rPr>
                  </w:rPrChange>
                </w:rPr>
                <w:t>&lt;button</w:t>
              </w:r>
              <w:r w:rsidRPr="00A47B4C">
                <w:rPr>
                  <w:lang w:val="en-US"/>
                  <w:rPrChange w:id="3514" w:author="Borja Gonzalez" w:date="2017-09-28T19:09:00Z">
                    <w:rPr>
                      <w:rFonts w:ascii="Monaco" w:hAnsi="Monaco" w:cs="Monaco"/>
                      <w:sz w:val="32"/>
                      <w:szCs w:val="32"/>
                      <w:lang w:val="en-US"/>
                    </w:rPr>
                  </w:rPrChange>
                </w:rPr>
                <w:t xml:space="preserve"> </w:t>
              </w:r>
              <w:r w:rsidRPr="00A47B4C">
                <w:rPr>
                  <w:color w:val="C4A000"/>
                  <w:lang w:val="en-US"/>
                  <w:rPrChange w:id="3515" w:author="Borja Gonzalez" w:date="2017-09-28T19:09:00Z">
                    <w:rPr>
                      <w:rFonts w:ascii="Monaco" w:hAnsi="Monaco" w:cs="Monaco"/>
                      <w:color w:val="C4A000"/>
                      <w:sz w:val="32"/>
                      <w:szCs w:val="32"/>
                      <w:lang w:val="en-US"/>
                    </w:rPr>
                  </w:rPrChange>
                </w:rPr>
                <w:t>class=</w:t>
              </w:r>
              <w:r w:rsidRPr="00A47B4C">
                <w:rPr>
                  <w:color w:val="4E9A06"/>
                  <w:lang w:val="en-US"/>
                  <w:rPrChange w:id="3516" w:author="Borja Gonzalez" w:date="2017-09-28T19:09:00Z">
                    <w:rPr>
                      <w:rFonts w:ascii="Monaco" w:hAnsi="Monaco" w:cs="Monaco"/>
                      <w:color w:val="4E9A06"/>
                      <w:sz w:val="32"/>
                      <w:szCs w:val="32"/>
                      <w:lang w:val="en-US"/>
                    </w:rPr>
                  </w:rPrChange>
                </w:rPr>
                <w:t>"btn"</w:t>
              </w:r>
              <w:r w:rsidRPr="00A47B4C">
                <w:rPr>
                  <w:lang w:val="en-US"/>
                  <w:rPrChange w:id="3517" w:author="Borja Gonzalez" w:date="2017-09-28T19:09:00Z">
                    <w:rPr>
                      <w:rFonts w:ascii="Monaco" w:hAnsi="Monaco" w:cs="Monaco"/>
                      <w:sz w:val="32"/>
                      <w:szCs w:val="32"/>
                      <w:lang w:val="en-US"/>
                    </w:rPr>
                  </w:rPrChange>
                </w:rPr>
                <w:t xml:space="preserve"> </w:t>
              </w:r>
              <w:r w:rsidRPr="00A47B4C">
                <w:rPr>
                  <w:color w:val="C4A000"/>
                  <w:lang w:val="en-US"/>
                  <w:rPrChange w:id="3518" w:author="Borja Gonzalez" w:date="2017-09-28T19:09:00Z">
                    <w:rPr>
                      <w:rFonts w:ascii="Monaco" w:hAnsi="Monaco" w:cs="Monaco"/>
                      <w:color w:val="C4A000"/>
                      <w:sz w:val="32"/>
                      <w:szCs w:val="32"/>
                      <w:lang w:val="en-US"/>
                    </w:rPr>
                  </w:rPrChange>
                </w:rPr>
                <w:t>type=</w:t>
              </w:r>
              <w:r w:rsidRPr="00A47B4C">
                <w:rPr>
                  <w:color w:val="4E9A06"/>
                  <w:lang w:val="en-US"/>
                  <w:rPrChange w:id="3519" w:author="Borja Gonzalez" w:date="2017-09-28T19:09:00Z">
                    <w:rPr>
                      <w:rFonts w:ascii="Monaco" w:hAnsi="Monaco" w:cs="Monaco"/>
                      <w:color w:val="4E9A06"/>
                      <w:sz w:val="32"/>
                      <w:szCs w:val="32"/>
                      <w:lang w:val="en-US"/>
                    </w:rPr>
                  </w:rPrChange>
                </w:rPr>
                <w:t>"button"</w:t>
              </w:r>
              <w:r w:rsidRPr="00A47B4C">
                <w:rPr>
                  <w:lang w:val="en-US"/>
                  <w:rPrChange w:id="3520" w:author="Borja Gonzalez" w:date="2017-09-28T19:09:00Z">
                    <w:rPr>
                      <w:rFonts w:ascii="Monaco" w:hAnsi="Monaco" w:cs="Monaco"/>
                      <w:sz w:val="32"/>
                      <w:szCs w:val="32"/>
                      <w:lang w:val="en-US"/>
                    </w:rPr>
                  </w:rPrChange>
                </w:rPr>
                <w:t xml:space="preserve"> </w:t>
              </w:r>
              <w:r w:rsidRPr="00A47B4C">
                <w:rPr>
                  <w:color w:val="C4A000"/>
                  <w:lang w:val="en-US"/>
                  <w:rPrChange w:id="3521" w:author="Borja Gonzalez" w:date="2017-09-28T19:09:00Z">
                    <w:rPr>
                      <w:rFonts w:ascii="Monaco" w:hAnsi="Monaco" w:cs="Monaco"/>
                      <w:color w:val="C4A000"/>
                      <w:sz w:val="32"/>
                      <w:szCs w:val="32"/>
                      <w:lang w:val="en-US"/>
                    </w:rPr>
                  </w:rPrChange>
                </w:rPr>
                <w:t>onClick=</w:t>
              </w:r>
              <w:r w:rsidRPr="00A47B4C">
                <w:rPr>
                  <w:color w:val="4E9A06"/>
                  <w:lang w:val="en-US"/>
                  <w:rPrChange w:id="3522"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523" w:author="Borja Gonzalez" w:date="2017-09-28T19:09:00Z">
                    <w:rPr>
                      <w:rFonts w:ascii="Monaco" w:hAnsi="Monaco" w:cs="Monaco"/>
                      <w:b/>
                      <w:bCs/>
                      <w:color w:val="204A87"/>
                      <w:sz w:val="32"/>
                      <w:szCs w:val="32"/>
                      <w:lang w:val="en-US"/>
                    </w:rPr>
                  </w:rPrChange>
                </w:rPr>
                <w:t>&gt;&lt;/button&gt;</w:t>
              </w:r>
              <w:r w:rsidRPr="00A47B4C">
                <w:rPr>
                  <w:lang w:val="en-US"/>
                  <w:rPrChange w:id="3524"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525" w:author="Borja Gonzalez" w:date="2017-09-28T19:09:00Z"/>
                <w:lang w:val="en-US"/>
                <w:rPrChange w:id="3526" w:author="Borja Gonzalez" w:date="2017-09-28T19:09:00Z">
                  <w:rPr>
                    <w:ins w:id="3527" w:author="Borja Gonzalez" w:date="2017-09-28T19:09:00Z"/>
                    <w:rFonts w:ascii="Monaco" w:eastAsiaTheme="majorEastAsia" w:hAnsi="Monaco" w:cs="Monaco"/>
                    <w:color w:val="243F60" w:themeColor="accent1" w:themeShade="7F"/>
                    <w:sz w:val="32"/>
                    <w:szCs w:val="32"/>
                    <w:lang w:val="en-US"/>
                  </w:rPr>
                </w:rPrChange>
              </w:rPr>
              <w:pPrChange w:id="3528" w:author="GONZALEZ DIAZ, BORJA" w:date="2017-09-29T19:27:00Z">
                <w:pPr>
                  <w:keepNext/>
                  <w:keepLines/>
                  <w:widowControl w:val="0"/>
                  <w:autoSpaceDE w:val="0"/>
                  <w:autoSpaceDN w:val="0"/>
                  <w:adjustRightInd w:val="0"/>
                  <w:spacing w:before="200"/>
                  <w:outlineLvl w:val="4"/>
                </w:pPr>
              </w:pPrChange>
            </w:pPr>
            <w:ins w:id="3529" w:author="Borja Gonzalez" w:date="2017-09-28T19:09:00Z">
              <w:r w:rsidRPr="00A47B4C">
                <w:rPr>
                  <w:lang w:val="en-US"/>
                  <w:rPrChange w:id="3530" w:author="Borja Gonzalez" w:date="2017-09-28T19:09:00Z">
                    <w:rPr>
                      <w:rFonts w:ascii="Monaco" w:hAnsi="Monaco" w:cs="Monaco"/>
                      <w:sz w:val="32"/>
                      <w:szCs w:val="32"/>
                      <w:lang w:val="en-US"/>
                    </w:rPr>
                  </w:rPrChange>
                </w:rPr>
                <w:tab/>
              </w:r>
              <w:r w:rsidRPr="00A47B4C">
                <w:rPr>
                  <w:lang w:val="en-US"/>
                  <w:rPrChange w:id="3531" w:author="Borja Gonzalez" w:date="2017-09-28T19:09:00Z">
                    <w:rPr>
                      <w:rFonts w:ascii="Monaco" w:hAnsi="Monaco" w:cs="Monaco"/>
                      <w:sz w:val="32"/>
                      <w:szCs w:val="32"/>
                      <w:lang w:val="en-US"/>
                    </w:rPr>
                  </w:rPrChange>
                </w:rPr>
                <w:tab/>
              </w:r>
              <w:r w:rsidRPr="00A47B4C">
                <w:rPr>
                  <w:lang w:val="en-US"/>
                  <w:rPrChange w:id="3532" w:author="Borja Gonzalez" w:date="2017-09-28T19:09:00Z">
                    <w:rPr>
                      <w:rFonts w:ascii="Monaco" w:hAnsi="Monaco" w:cs="Monaco"/>
                      <w:sz w:val="32"/>
                      <w:szCs w:val="32"/>
                      <w:lang w:val="en-US"/>
                    </w:rPr>
                  </w:rPrChange>
                </w:rPr>
                <w:tab/>
              </w:r>
              <w:r w:rsidRPr="00A47B4C">
                <w:rPr>
                  <w:lang w:val="en-US"/>
                  <w:rPrChange w:id="3533" w:author="Borja Gonzalez" w:date="2017-09-28T19:09:00Z">
                    <w:rPr>
                      <w:rFonts w:ascii="Monaco" w:hAnsi="Monaco" w:cs="Monaco"/>
                      <w:sz w:val="32"/>
                      <w:szCs w:val="32"/>
                      <w:lang w:val="en-US"/>
                    </w:rPr>
                  </w:rPrChange>
                </w:rPr>
                <w:tab/>
              </w:r>
              <w:r w:rsidRPr="00A47B4C">
                <w:rPr>
                  <w:lang w:val="en-US"/>
                  <w:rPrChange w:id="3534"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535" w:author="Borja Gonzalez" w:date="2017-09-28T19:09:00Z"/>
                <w:lang w:val="en-US"/>
                <w:rPrChange w:id="3536" w:author="Borja Gonzalez" w:date="2017-09-28T19:09:00Z">
                  <w:rPr>
                    <w:ins w:id="3537" w:author="Borja Gonzalez" w:date="2017-09-28T19:09:00Z"/>
                    <w:rFonts w:ascii="Monaco" w:eastAsiaTheme="majorEastAsia" w:hAnsi="Monaco" w:cs="Monaco"/>
                    <w:color w:val="243F60" w:themeColor="accent1" w:themeShade="7F"/>
                    <w:sz w:val="32"/>
                    <w:szCs w:val="32"/>
                    <w:lang w:val="en-US"/>
                  </w:rPr>
                </w:rPrChange>
              </w:rPr>
              <w:pPrChange w:id="3538" w:author="GONZALEZ DIAZ, BORJA" w:date="2017-09-29T19:27:00Z">
                <w:pPr>
                  <w:keepNext/>
                  <w:keepLines/>
                  <w:widowControl w:val="0"/>
                  <w:autoSpaceDE w:val="0"/>
                  <w:autoSpaceDN w:val="0"/>
                  <w:adjustRightInd w:val="0"/>
                  <w:spacing w:before="200"/>
                  <w:outlineLvl w:val="4"/>
                </w:pPr>
              </w:pPrChange>
            </w:pPr>
            <w:ins w:id="3539" w:author="Borja Gonzalez" w:date="2017-09-28T19:09:00Z">
              <w:r w:rsidRPr="00A47B4C">
                <w:rPr>
                  <w:lang w:val="en-US"/>
                  <w:rPrChange w:id="3540" w:author="Borja Gonzalez" w:date="2017-09-28T19:09:00Z">
                    <w:rPr>
                      <w:rFonts w:ascii="Monaco" w:hAnsi="Monaco" w:cs="Monaco"/>
                      <w:sz w:val="32"/>
                      <w:szCs w:val="32"/>
                      <w:lang w:val="en-US"/>
                    </w:rPr>
                  </w:rPrChange>
                </w:rPr>
                <w:tab/>
              </w:r>
              <w:r w:rsidRPr="00A47B4C">
                <w:rPr>
                  <w:lang w:val="en-US"/>
                  <w:rPrChange w:id="3541" w:author="Borja Gonzalez" w:date="2017-09-28T19:09:00Z">
                    <w:rPr>
                      <w:rFonts w:ascii="Monaco" w:hAnsi="Monaco" w:cs="Monaco"/>
                      <w:sz w:val="32"/>
                      <w:szCs w:val="32"/>
                      <w:lang w:val="en-US"/>
                    </w:rPr>
                  </w:rPrChange>
                </w:rPr>
                <w:tab/>
              </w:r>
              <w:r w:rsidRPr="00A47B4C">
                <w:rPr>
                  <w:lang w:val="en-US"/>
                  <w:rPrChange w:id="3542" w:author="Borja Gonzalez" w:date="2017-09-28T19:09:00Z">
                    <w:rPr>
                      <w:rFonts w:ascii="Monaco" w:hAnsi="Monaco" w:cs="Monaco"/>
                      <w:sz w:val="32"/>
                      <w:szCs w:val="32"/>
                      <w:lang w:val="en-US"/>
                    </w:rPr>
                  </w:rPrChange>
                </w:rPr>
                <w:tab/>
              </w:r>
              <w:r w:rsidRPr="00A47B4C">
                <w:rPr>
                  <w:lang w:val="en-US"/>
                  <w:rPrChange w:id="3543" w:author="Borja Gonzalez" w:date="2017-09-28T19:09:00Z">
                    <w:rPr>
                      <w:rFonts w:ascii="Monaco" w:hAnsi="Monaco" w:cs="Monaco"/>
                      <w:sz w:val="32"/>
                      <w:szCs w:val="32"/>
                      <w:lang w:val="en-US"/>
                    </w:rPr>
                  </w:rPrChange>
                </w:rPr>
                <w:tab/>
                <w:t xml:space="preserve">var fila1 = </w:t>
              </w:r>
              <w:proofErr w:type="gramStart"/>
              <w:r w:rsidRPr="00A47B4C">
                <w:rPr>
                  <w:lang w:val="en-US"/>
                  <w:rPrChange w:id="3544" w:author="Borja Gonzalez" w:date="2017-09-28T19:09:00Z">
                    <w:rPr>
                      <w:rFonts w:ascii="Monaco" w:hAnsi="Monaco" w:cs="Monaco"/>
                      <w:sz w:val="32"/>
                      <w:szCs w:val="32"/>
                      <w:lang w:val="en-US"/>
                    </w:rPr>
                  </w:rPrChange>
                </w:rPr>
                <w:t>tabla.insertRow</w:t>
              </w:r>
              <w:proofErr w:type="gramEnd"/>
              <w:r w:rsidRPr="00A47B4C">
                <w:rPr>
                  <w:lang w:val="en-US"/>
                  <w:rPrChange w:id="3545" w:author="Borja Gonzalez" w:date="2017-09-28T19:09:00Z">
                    <w:rPr>
                      <w:rFonts w:ascii="Monaco" w:hAnsi="Monaco" w:cs="Monaco"/>
                      <w:sz w:val="32"/>
                      <w:szCs w:val="32"/>
                      <w:lang w:val="en-US"/>
                    </w:rPr>
                  </w:rPrChange>
                </w:rPr>
                <w:t>(tabla.length);</w:t>
              </w:r>
            </w:ins>
          </w:p>
          <w:p w14:paraId="3D21FB79" w14:textId="77777777" w:rsidR="00A47B4C" w:rsidRPr="00A47B4C" w:rsidRDefault="00A47B4C">
            <w:pPr>
              <w:rPr>
                <w:ins w:id="3546" w:author="Borja Gonzalez" w:date="2017-09-28T19:09:00Z"/>
                <w:lang w:val="en-US"/>
                <w:rPrChange w:id="3547" w:author="Borja Gonzalez" w:date="2017-09-28T19:09:00Z">
                  <w:rPr>
                    <w:ins w:id="3548" w:author="Borja Gonzalez" w:date="2017-09-28T19:09:00Z"/>
                    <w:rFonts w:ascii="Monaco" w:eastAsiaTheme="majorEastAsia" w:hAnsi="Monaco" w:cs="Monaco"/>
                    <w:color w:val="243F60" w:themeColor="accent1" w:themeShade="7F"/>
                    <w:sz w:val="32"/>
                    <w:szCs w:val="32"/>
                    <w:lang w:val="en-US"/>
                  </w:rPr>
                </w:rPrChange>
              </w:rPr>
              <w:pPrChange w:id="3549" w:author="GONZALEZ DIAZ, BORJA" w:date="2017-09-29T19:27:00Z">
                <w:pPr>
                  <w:keepNext/>
                  <w:keepLines/>
                  <w:widowControl w:val="0"/>
                  <w:autoSpaceDE w:val="0"/>
                  <w:autoSpaceDN w:val="0"/>
                  <w:adjustRightInd w:val="0"/>
                  <w:spacing w:before="200"/>
                  <w:outlineLvl w:val="4"/>
                </w:pPr>
              </w:pPrChange>
            </w:pPr>
            <w:ins w:id="3550" w:author="Borja Gonzalez" w:date="2017-09-28T19:09:00Z">
              <w:r w:rsidRPr="00A47B4C">
                <w:rPr>
                  <w:lang w:val="en-US"/>
                  <w:rPrChange w:id="3551" w:author="Borja Gonzalez" w:date="2017-09-28T19:09:00Z">
                    <w:rPr>
                      <w:rFonts w:ascii="Monaco" w:hAnsi="Monaco" w:cs="Monaco"/>
                      <w:sz w:val="32"/>
                      <w:szCs w:val="32"/>
                      <w:lang w:val="en-US"/>
                    </w:rPr>
                  </w:rPrChange>
                </w:rPr>
                <w:tab/>
              </w:r>
              <w:r w:rsidRPr="00A47B4C">
                <w:rPr>
                  <w:lang w:val="en-US"/>
                  <w:rPrChange w:id="3552" w:author="Borja Gonzalez" w:date="2017-09-28T19:09:00Z">
                    <w:rPr>
                      <w:rFonts w:ascii="Monaco" w:hAnsi="Monaco" w:cs="Monaco"/>
                      <w:sz w:val="32"/>
                      <w:szCs w:val="32"/>
                      <w:lang w:val="en-US"/>
                    </w:rPr>
                  </w:rPrChange>
                </w:rPr>
                <w:tab/>
              </w:r>
              <w:r w:rsidRPr="00A47B4C">
                <w:rPr>
                  <w:lang w:val="en-US"/>
                  <w:rPrChange w:id="3553" w:author="Borja Gonzalez" w:date="2017-09-28T19:09:00Z">
                    <w:rPr>
                      <w:rFonts w:ascii="Monaco" w:hAnsi="Monaco" w:cs="Monaco"/>
                      <w:sz w:val="32"/>
                      <w:szCs w:val="32"/>
                      <w:lang w:val="en-US"/>
                    </w:rPr>
                  </w:rPrChange>
                </w:rPr>
                <w:tab/>
              </w:r>
              <w:r w:rsidRPr="00A47B4C">
                <w:rPr>
                  <w:lang w:val="en-US"/>
                  <w:rPrChange w:id="3554" w:author="Borja Gonzalez" w:date="2017-09-28T19:09:00Z">
                    <w:rPr>
                      <w:rFonts w:ascii="Monaco" w:hAnsi="Monaco" w:cs="Monaco"/>
                      <w:sz w:val="32"/>
                      <w:szCs w:val="32"/>
                      <w:lang w:val="en-US"/>
                    </w:rPr>
                  </w:rPrChange>
                </w:rPr>
                <w:tab/>
                <w:t>fila1.insertCell(0</w:t>
              </w:r>
              <w:proofErr w:type="gramStart"/>
              <w:r w:rsidRPr="00A47B4C">
                <w:rPr>
                  <w:lang w:val="en-US"/>
                  <w:rPrChange w:id="3555" w:author="Borja Gonzalez" w:date="2017-09-28T19:09:00Z">
                    <w:rPr>
                      <w:rFonts w:ascii="Monaco" w:hAnsi="Monaco" w:cs="Monaco"/>
                      <w:sz w:val="32"/>
                      <w:szCs w:val="32"/>
                      <w:lang w:val="en-US"/>
                    </w:rPr>
                  </w:rPrChange>
                </w:rPr>
                <w:t>).innerHTML</w:t>
              </w:r>
              <w:proofErr w:type="gramEnd"/>
              <w:r w:rsidRPr="00A47B4C">
                <w:rPr>
                  <w:lang w:val="en-US"/>
                  <w:rPrChange w:id="3556" w:author="Borja Gonzalez" w:date="2017-09-28T19:09:00Z">
                    <w:rPr>
                      <w:rFonts w:ascii="Monaco" w:hAnsi="Monaco" w:cs="Monaco"/>
                      <w:sz w:val="32"/>
                      <w:szCs w:val="32"/>
                      <w:lang w:val="en-US"/>
                    </w:rPr>
                  </w:rPrChange>
                </w:rPr>
                <w:t xml:space="preserve"> = '</w:t>
              </w:r>
              <w:r w:rsidRPr="00A47B4C">
                <w:rPr>
                  <w:b/>
                  <w:bCs/>
                  <w:color w:val="204A87"/>
                  <w:lang w:val="en-US"/>
                  <w:rPrChange w:id="3557" w:author="Borja Gonzalez" w:date="2017-09-28T19:09:00Z">
                    <w:rPr>
                      <w:rFonts w:ascii="Monaco" w:hAnsi="Monaco" w:cs="Monaco"/>
                      <w:b/>
                      <w:bCs/>
                      <w:color w:val="204A87"/>
                      <w:sz w:val="32"/>
                      <w:szCs w:val="32"/>
                      <w:lang w:val="en-US"/>
                    </w:rPr>
                  </w:rPrChange>
                </w:rPr>
                <w:t>&lt;button</w:t>
              </w:r>
              <w:r w:rsidRPr="00A47B4C">
                <w:rPr>
                  <w:lang w:val="en-US"/>
                  <w:rPrChange w:id="3558" w:author="Borja Gonzalez" w:date="2017-09-28T19:09:00Z">
                    <w:rPr>
                      <w:rFonts w:ascii="Monaco" w:hAnsi="Monaco" w:cs="Monaco"/>
                      <w:sz w:val="32"/>
                      <w:szCs w:val="32"/>
                      <w:lang w:val="en-US"/>
                    </w:rPr>
                  </w:rPrChange>
                </w:rPr>
                <w:t xml:space="preserve"> </w:t>
              </w:r>
              <w:r w:rsidRPr="00A47B4C">
                <w:rPr>
                  <w:color w:val="C4A000"/>
                  <w:lang w:val="en-US"/>
                  <w:rPrChange w:id="3559" w:author="Borja Gonzalez" w:date="2017-09-28T19:09:00Z">
                    <w:rPr>
                      <w:rFonts w:ascii="Monaco" w:hAnsi="Monaco" w:cs="Monaco"/>
                      <w:color w:val="C4A000"/>
                      <w:sz w:val="32"/>
                      <w:szCs w:val="32"/>
                      <w:lang w:val="en-US"/>
                    </w:rPr>
                  </w:rPrChange>
                </w:rPr>
                <w:t>class=</w:t>
              </w:r>
              <w:r w:rsidRPr="00A47B4C">
                <w:rPr>
                  <w:color w:val="4E9A06"/>
                  <w:lang w:val="en-US"/>
                  <w:rPrChange w:id="3560" w:author="Borja Gonzalez" w:date="2017-09-28T19:09:00Z">
                    <w:rPr>
                      <w:rFonts w:ascii="Monaco" w:hAnsi="Monaco" w:cs="Monaco"/>
                      <w:color w:val="4E9A06"/>
                      <w:sz w:val="32"/>
                      <w:szCs w:val="32"/>
                      <w:lang w:val="en-US"/>
                    </w:rPr>
                  </w:rPrChange>
                </w:rPr>
                <w:t>"bt"</w:t>
              </w:r>
              <w:r w:rsidRPr="00A47B4C">
                <w:rPr>
                  <w:lang w:val="en-US"/>
                  <w:rPrChange w:id="3561" w:author="Borja Gonzalez" w:date="2017-09-28T19:09:00Z">
                    <w:rPr>
                      <w:rFonts w:ascii="Monaco" w:hAnsi="Monaco" w:cs="Monaco"/>
                      <w:sz w:val="32"/>
                      <w:szCs w:val="32"/>
                      <w:lang w:val="en-US"/>
                    </w:rPr>
                  </w:rPrChange>
                </w:rPr>
                <w:t xml:space="preserve"> </w:t>
              </w:r>
              <w:r w:rsidRPr="00A47B4C">
                <w:rPr>
                  <w:color w:val="C4A000"/>
                  <w:lang w:val="en-US"/>
                  <w:rPrChange w:id="3562" w:author="Borja Gonzalez" w:date="2017-09-28T19:09:00Z">
                    <w:rPr>
                      <w:rFonts w:ascii="Monaco" w:hAnsi="Monaco" w:cs="Monaco"/>
                      <w:color w:val="C4A000"/>
                      <w:sz w:val="32"/>
                      <w:szCs w:val="32"/>
                      <w:lang w:val="en-US"/>
                    </w:rPr>
                  </w:rPrChange>
                </w:rPr>
                <w:t>type=</w:t>
              </w:r>
              <w:r w:rsidRPr="00A47B4C">
                <w:rPr>
                  <w:color w:val="4E9A06"/>
                  <w:lang w:val="en-US"/>
                  <w:rPrChange w:id="3563" w:author="Borja Gonzalez" w:date="2017-09-28T19:09:00Z">
                    <w:rPr>
                      <w:rFonts w:ascii="Monaco" w:hAnsi="Monaco" w:cs="Monaco"/>
                      <w:color w:val="4E9A06"/>
                      <w:sz w:val="32"/>
                      <w:szCs w:val="32"/>
                      <w:lang w:val="en-US"/>
                    </w:rPr>
                  </w:rPrChange>
                </w:rPr>
                <w:t>"button"</w:t>
              </w:r>
              <w:r w:rsidRPr="00A47B4C">
                <w:rPr>
                  <w:lang w:val="en-US"/>
                  <w:rPrChange w:id="3564" w:author="Borja Gonzalez" w:date="2017-09-28T19:09:00Z">
                    <w:rPr>
                      <w:rFonts w:ascii="Monaco" w:hAnsi="Monaco" w:cs="Monaco"/>
                      <w:sz w:val="32"/>
                      <w:szCs w:val="32"/>
                      <w:lang w:val="en-US"/>
                    </w:rPr>
                  </w:rPrChange>
                </w:rPr>
                <w:t xml:space="preserve"> </w:t>
              </w:r>
              <w:r w:rsidRPr="00A47B4C">
                <w:rPr>
                  <w:color w:val="C4A000"/>
                  <w:lang w:val="en-US"/>
                  <w:rPrChange w:id="3565" w:author="Borja Gonzalez" w:date="2017-09-28T19:09:00Z">
                    <w:rPr>
                      <w:rFonts w:ascii="Monaco" w:hAnsi="Monaco" w:cs="Monaco"/>
                      <w:color w:val="C4A000"/>
                      <w:sz w:val="32"/>
                      <w:szCs w:val="32"/>
                      <w:lang w:val="en-US"/>
                    </w:rPr>
                  </w:rPrChange>
                </w:rPr>
                <w:t>onClick=</w:t>
              </w:r>
              <w:r w:rsidRPr="00A47B4C">
                <w:rPr>
                  <w:color w:val="4E9A06"/>
                  <w:lang w:val="en-US"/>
                  <w:rPrChange w:id="3566" w:author="Borja Gonzalez" w:date="2017-09-28T19:09:00Z">
                    <w:rPr>
                      <w:rFonts w:ascii="Monaco" w:hAnsi="Monaco" w:cs="Monaco"/>
                      <w:color w:val="4E9A06"/>
                      <w:sz w:val="32"/>
                      <w:szCs w:val="32"/>
                      <w:lang w:val="en-US"/>
                    </w:rPr>
                  </w:rPrChange>
                </w:rPr>
                <w:t>"Evolucion(1)"</w:t>
              </w:r>
              <w:r w:rsidRPr="00A47B4C">
                <w:rPr>
                  <w:b/>
                  <w:bCs/>
                  <w:color w:val="204A87"/>
                  <w:lang w:val="en-US"/>
                  <w:rPrChange w:id="3567" w:author="Borja Gonzalez" w:date="2017-09-28T19:09:00Z">
                    <w:rPr>
                      <w:rFonts w:ascii="Monaco" w:hAnsi="Monaco" w:cs="Monaco"/>
                      <w:b/>
                      <w:bCs/>
                      <w:color w:val="204A87"/>
                      <w:sz w:val="32"/>
                      <w:szCs w:val="32"/>
                      <w:lang w:val="en-US"/>
                    </w:rPr>
                  </w:rPrChange>
                </w:rPr>
                <w:t>&gt;</w:t>
              </w:r>
              <w:r w:rsidRPr="00A47B4C">
                <w:rPr>
                  <w:lang w:val="en-US"/>
                  <w:rPrChange w:id="3568" w:author="Borja Gonzalez" w:date="2017-09-28T19:09:00Z">
                    <w:rPr>
                      <w:rFonts w:ascii="Monaco" w:hAnsi="Monaco" w:cs="Monaco"/>
                      <w:sz w:val="32"/>
                      <w:szCs w:val="32"/>
                      <w:lang w:val="en-US"/>
                    </w:rPr>
                  </w:rPrChange>
                </w:rPr>
                <w:t>Evolución del movimieto</w:t>
              </w:r>
              <w:r w:rsidRPr="00A47B4C">
                <w:rPr>
                  <w:b/>
                  <w:bCs/>
                  <w:color w:val="204A87"/>
                  <w:lang w:val="en-US"/>
                  <w:rPrChange w:id="3569" w:author="Borja Gonzalez" w:date="2017-09-28T19:09:00Z">
                    <w:rPr>
                      <w:rFonts w:ascii="Monaco" w:hAnsi="Monaco" w:cs="Monaco"/>
                      <w:b/>
                      <w:bCs/>
                      <w:color w:val="204A87"/>
                      <w:sz w:val="32"/>
                      <w:szCs w:val="32"/>
                      <w:lang w:val="en-US"/>
                    </w:rPr>
                  </w:rPrChange>
                </w:rPr>
                <w:t>&lt;/button&gt;</w:t>
              </w:r>
              <w:r w:rsidRPr="00A47B4C">
                <w:rPr>
                  <w:lang w:val="en-US"/>
                  <w:rPrChange w:id="3570"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571" w:author="Borja Gonzalez" w:date="2017-09-28T19:09:00Z"/>
                <w:lang w:val="en-US"/>
                <w:rPrChange w:id="3572" w:author="Borja Gonzalez" w:date="2017-09-28T19:09:00Z">
                  <w:rPr>
                    <w:ins w:id="3573" w:author="Borja Gonzalez" w:date="2017-09-28T19:09:00Z"/>
                    <w:rFonts w:ascii="Monaco" w:eastAsiaTheme="majorEastAsia" w:hAnsi="Monaco" w:cs="Monaco"/>
                    <w:color w:val="243F60" w:themeColor="accent1" w:themeShade="7F"/>
                    <w:sz w:val="32"/>
                    <w:szCs w:val="32"/>
                    <w:lang w:val="en-US"/>
                  </w:rPr>
                </w:rPrChange>
              </w:rPr>
              <w:pPrChange w:id="3574" w:author="GONZALEZ DIAZ, BORJA" w:date="2017-09-29T19:27:00Z">
                <w:pPr>
                  <w:keepNext/>
                  <w:keepLines/>
                  <w:widowControl w:val="0"/>
                  <w:autoSpaceDE w:val="0"/>
                  <w:autoSpaceDN w:val="0"/>
                  <w:adjustRightInd w:val="0"/>
                  <w:spacing w:before="200"/>
                  <w:outlineLvl w:val="4"/>
                </w:pPr>
              </w:pPrChange>
            </w:pPr>
            <w:ins w:id="3575" w:author="Borja Gonzalez" w:date="2017-09-28T19:09:00Z">
              <w:r w:rsidRPr="00A47B4C">
                <w:rPr>
                  <w:lang w:val="en-US"/>
                  <w:rPrChange w:id="3576" w:author="Borja Gonzalez" w:date="2017-09-28T19:09:00Z">
                    <w:rPr>
                      <w:rFonts w:ascii="Monaco" w:hAnsi="Monaco" w:cs="Monaco"/>
                      <w:sz w:val="32"/>
                      <w:szCs w:val="32"/>
                      <w:lang w:val="en-US"/>
                    </w:rPr>
                  </w:rPrChange>
                </w:rPr>
                <w:tab/>
              </w:r>
              <w:r w:rsidRPr="00A47B4C">
                <w:rPr>
                  <w:lang w:val="en-US"/>
                  <w:rPrChange w:id="3577" w:author="Borja Gonzalez" w:date="2017-09-28T19:09:00Z">
                    <w:rPr>
                      <w:rFonts w:ascii="Monaco" w:hAnsi="Monaco" w:cs="Monaco"/>
                      <w:sz w:val="32"/>
                      <w:szCs w:val="32"/>
                      <w:lang w:val="en-US"/>
                    </w:rPr>
                  </w:rPrChange>
                </w:rPr>
                <w:tab/>
              </w:r>
              <w:r w:rsidRPr="00A47B4C">
                <w:rPr>
                  <w:lang w:val="en-US"/>
                  <w:rPrChange w:id="3578" w:author="Borja Gonzalez" w:date="2017-09-28T19:09:00Z">
                    <w:rPr>
                      <w:rFonts w:ascii="Monaco" w:hAnsi="Monaco" w:cs="Monaco"/>
                      <w:sz w:val="32"/>
                      <w:szCs w:val="32"/>
                      <w:lang w:val="en-US"/>
                    </w:rPr>
                  </w:rPrChange>
                </w:rPr>
                <w:tab/>
              </w:r>
              <w:r w:rsidRPr="00A47B4C">
                <w:rPr>
                  <w:lang w:val="en-US"/>
                  <w:rPrChange w:id="3579" w:author="Borja Gonzalez" w:date="2017-09-28T19:09:00Z">
                    <w:rPr>
                      <w:rFonts w:ascii="Monaco" w:hAnsi="Monaco" w:cs="Monaco"/>
                      <w:sz w:val="32"/>
                      <w:szCs w:val="32"/>
                      <w:lang w:val="en-US"/>
                    </w:rPr>
                  </w:rPrChange>
                </w:rPr>
                <w:tab/>
                <w:t>fila1.insertCell(0</w:t>
              </w:r>
              <w:proofErr w:type="gramStart"/>
              <w:r w:rsidRPr="00A47B4C">
                <w:rPr>
                  <w:lang w:val="en-US"/>
                  <w:rPrChange w:id="3580" w:author="Borja Gonzalez" w:date="2017-09-28T19:09:00Z">
                    <w:rPr>
                      <w:rFonts w:ascii="Monaco" w:hAnsi="Monaco" w:cs="Monaco"/>
                      <w:sz w:val="32"/>
                      <w:szCs w:val="32"/>
                      <w:lang w:val="en-US"/>
                    </w:rPr>
                  </w:rPrChange>
                </w:rPr>
                <w:t>).innerHTML</w:t>
              </w:r>
              <w:proofErr w:type="gramEnd"/>
              <w:r w:rsidRPr="00A47B4C">
                <w:rPr>
                  <w:lang w:val="en-US"/>
                  <w:rPrChange w:id="3581" w:author="Borja Gonzalez" w:date="2017-09-28T19:09:00Z">
                    <w:rPr>
                      <w:rFonts w:ascii="Monaco" w:hAnsi="Monaco" w:cs="Monaco"/>
                      <w:sz w:val="32"/>
                      <w:szCs w:val="32"/>
                      <w:lang w:val="en-US"/>
                    </w:rPr>
                  </w:rPrChange>
                </w:rPr>
                <w:t xml:space="preserve"> = '</w:t>
              </w:r>
              <w:r w:rsidRPr="00A47B4C">
                <w:rPr>
                  <w:b/>
                  <w:bCs/>
                  <w:color w:val="204A87"/>
                  <w:lang w:val="en-US"/>
                  <w:rPrChange w:id="3582" w:author="Borja Gonzalez" w:date="2017-09-28T19:09:00Z">
                    <w:rPr>
                      <w:rFonts w:ascii="Monaco" w:hAnsi="Monaco" w:cs="Monaco"/>
                      <w:b/>
                      <w:bCs/>
                      <w:color w:val="204A87"/>
                      <w:sz w:val="32"/>
                      <w:szCs w:val="32"/>
                      <w:lang w:val="en-US"/>
                    </w:rPr>
                  </w:rPrChange>
                </w:rPr>
                <w:t>&lt;button</w:t>
              </w:r>
              <w:r w:rsidRPr="00A47B4C">
                <w:rPr>
                  <w:lang w:val="en-US"/>
                  <w:rPrChange w:id="3583" w:author="Borja Gonzalez" w:date="2017-09-28T19:09:00Z">
                    <w:rPr>
                      <w:rFonts w:ascii="Monaco" w:hAnsi="Monaco" w:cs="Monaco"/>
                      <w:sz w:val="32"/>
                      <w:szCs w:val="32"/>
                      <w:lang w:val="en-US"/>
                    </w:rPr>
                  </w:rPrChange>
                </w:rPr>
                <w:t xml:space="preserve"> </w:t>
              </w:r>
              <w:r w:rsidRPr="00A47B4C">
                <w:rPr>
                  <w:color w:val="C4A000"/>
                  <w:lang w:val="en-US"/>
                  <w:rPrChange w:id="3584" w:author="Borja Gonzalez" w:date="2017-09-28T19:09:00Z">
                    <w:rPr>
                      <w:rFonts w:ascii="Monaco" w:hAnsi="Monaco" w:cs="Monaco"/>
                      <w:color w:val="C4A000"/>
                      <w:sz w:val="32"/>
                      <w:szCs w:val="32"/>
                      <w:lang w:val="en-US"/>
                    </w:rPr>
                  </w:rPrChange>
                </w:rPr>
                <w:t>class=</w:t>
              </w:r>
              <w:r w:rsidRPr="00A47B4C">
                <w:rPr>
                  <w:color w:val="4E9A06"/>
                  <w:lang w:val="en-US"/>
                  <w:rPrChange w:id="3585" w:author="Borja Gonzalez" w:date="2017-09-28T19:09:00Z">
                    <w:rPr>
                      <w:rFonts w:ascii="Monaco" w:hAnsi="Monaco" w:cs="Monaco"/>
                      <w:color w:val="4E9A06"/>
                      <w:sz w:val="32"/>
                      <w:szCs w:val="32"/>
                      <w:lang w:val="en-US"/>
                    </w:rPr>
                  </w:rPrChange>
                </w:rPr>
                <w:t>"bt"</w:t>
              </w:r>
              <w:r w:rsidRPr="00A47B4C">
                <w:rPr>
                  <w:lang w:val="en-US"/>
                  <w:rPrChange w:id="3586" w:author="Borja Gonzalez" w:date="2017-09-28T19:09:00Z">
                    <w:rPr>
                      <w:rFonts w:ascii="Monaco" w:hAnsi="Monaco" w:cs="Monaco"/>
                      <w:sz w:val="32"/>
                      <w:szCs w:val="32"/>
                      <w:lang w:val="en-US"/>
                    </w:rPr>
                  </w:rPrChange>
                </w:rPr>
                <w:t xml:space="preserve"> </w:t>
              </w:r>
              <w:r w:rsidRPr="00A47B4C">
                <w:rPr>
                  <w:color w:val="C4A000"/>
                  <w:lang w:val="en-US"/>
                  <w:rPrChange w:id="3587" w:author="Borja Gonzalez" w:date="2017-09-28T19:09:00Z">
                    <w:rPr>
                      <w:rFonts w:ascii="Monaco" w:hAnsi="Monaco" w:cs="Monaco"/>
                      <w:color w:val="C4A000"/>
                      <w:sz w:val="32"/>
                      <w:szCs w:val="32"/>
                      <w:lang w:val="en-US"/>
                    </w:rPr>
                  </w:rPrChange>
                </w:rPr>
                <w:t>type=</w:t>
              </w:r>
              <w:r w:rsidRPr="00A47B4C">
                <w:rPr>
                  <w:color w:val="4E9A06"/>
                  <w:lang w:val="en-US"/>
                  <w:rPrChange w:id="3588" w:author="Borja Gonzalez" w:date="2017-09-28T19:09:00Z">
                    <w:rPr>
                      <w:rFonts w:ascii="Monaco" w:hAnsi="Monaco" w:cs="Monaco"/>
                      <w:color w:val="4E9A06"/>
                      <w:sz w:val="32"/>
                      <w:szCs w:val="32"/>
                      <w:lang w:val="en-US"/>
                    </w:rPr>
                  </w:rPrChange>
                </w:rPr>
                <w:t>"button"</w:t>
              </w:r>
              <w:r w:rsidRPr="00A47B4C">
                <w:rPr>
                  <w:lang w:val="en-US"/>
                  <w:rPrChange w:id="3589" w:author="Borja Gonzalez" w:date="2017-09-28T19:09:00Z">
                    <w:rPr>
                      <w:rFonts w:ascii="Monaco" w:hAnsi="Monaco" w:cs="Monaco"/>
                      <w:sz w:val="32"/>
                      <w:szCs w:val="32"/>
                      <w:lang w:val="en-US"/>
                    </w:rPr>
                  </w:rPrChange>
                </w:rPr>
                <w:t xml:space="preserve"> </w:t>
              </w:r>
              <w:r w:rsidRPr="00A47B4C">
                <w:rPr>
                  <w:color w:val="C4A000"/>
                  <w:lang w:val="en-US"/>
                  <w:rPrChange w:id="3590" w:author="Borja Gonzalez" w:date="2017-09-28T19:09:00Z">
                    <w:rPr>
                      <w:rFonts w:ascii="Monaco" w:hAnsi="Monaco" w:cs="Monaco"/>
                      <w:color w:val="C4A000"/>
                      <w:sz w:val="32"/>
                      <w:szCs w:val="32"/>
                      <w:lang w:val="en-US"/>
                    </w:rPr>
                  </w:rPrChange>
                </w:rPr>
                <w:t>onClick=</w:t>
              </w:r>
              <w:r w:rsidRPr="00A47B4C">
                <w:rPr>
                  <w:color w:val="4E9A06"/>
                  <w:lang w:val="en-US"/>
                  <w:rPrChange w:id="3591" w:author="Borja Gonzalez" w:date="2017-09-28T19:09:00Z">
                    <w:rPr>
                      <w:rFonts w:ascii="Monaco" w:hAnsi="Monaco" w:cs="Monaco"/>
                      <w:color w:val="4E9A06"/>
                      <w:sz w:val="32"/>
                      <w:szCs w:val="32"/>
                      <w:lang w:val="en-US"/>
                    </w:rPr>
                  </w:rPrChange>
                </w:rPr>
                <w:t>"Evolucion(2)"</w:t>
              </w:r>
              <w:r w:rsidRPr="00A47B4C">
                <w:rPr>
                  <w:b/>
                  <w:bCs/>
                  <w:color w:val="204A87"/>
                  <w:lang w:val="en-US"/>
                  <w:rPrChange w:id="3592" w:author="Borja Gonzalez" w:date="2017-09-28T19:09:00Z">
                    <w:rPr>
                      <w:rFonts w:ascii="Monaco" w:hAnsi="Monaco" w:cs="Monaco"/>
                      <w:b/>
                      <w:bCs/>
                      <w:color w:val="204A87"/>
                      <w:sz w:val="32"/>
                      <w:szCs w:val="32"/>
                      <w:lang w:val="en-US"/>
                    </w:rPr>
                  </w:rPrChange>
                </w:rPr>
                <w:t>&gt;</w:t>
              </w:r>
              <w:r w:rsidRPr="00A47B4C">
                <w:rPr>
                  <w:lang w:val="en-US"/>
                  <w:rPrChange w:id="3593" w:author="Borja Gonzalez" w:date="2017-09-28T19:09:00Z">
                    <w:rPr>
                      <w:rFonts w:ascii="Monaco" w:hAnsi="Monaco" w:cs="Monaco"/>
                      <w:sz w:val="32"/>
                      <w:szCs w:val="32"/>
                      <w:lang w:val="en-US"/>
                    </w:rPr>
                  </w:rPrChange>
                </w:rPr>
                <w:t>Evolución del movimieto</w:t>
              </w:r>
              <w:r w:rsidRPr="00A47B4C">
                <w:rPr>
                  <w:b/>
                  <w:bCs/>
                  <w:color w:val="204A87"/>
                  <w:lang w:val="en-US"/>
                  <w:rPrChange w:id="3594" w:author="Borja Gonzalez" w:date="2017-09-28T19:09:00Z">
                    <w:rPr>
                      <w:rFonts w:ascii="Monaco" w:hAnsi="Monaco" w:cs="Monaco"/>
                      <w:b/>
                      <w:bCs/>
                      <w:color w:val="204A87"/>
                      <w:sz w:val="32"/>
                      <w:szCs w:val="32"/>
                      <w:lang w:val="en-US"/>
                    </w:rPr>
                  </w:rPrChange>
                </w:rPr>
                <w:t>&lt;/button&gt;</w:t>
              </w:r>
              <w:r w:rsidRPr="00A47B4C">
                <w:rPr>
                  <w:lang w:val="en-US"/>
                  <w:rPrChange w:id="3595"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596" w:author="Borja Gonzalez" w:date="2017-09-28T19:09:00Z"/>
                <w:lang w:val="en-US"/>
                <w:rPrChange w:id="3597" w:author="Borja Gonzalez" w:date="2017-09-28T19:09:00Z">
                  <w:rPr>
                    <w:ins w:id="3598" w:author="Borja Gonzalez" w:date="2017-09-28T19:09:00Z"/>
                    <w:rFonts w:ascii="Monaco" w:eastAsiaTheme="majorEastAsia" w:hAnsi="Monaco" w:cs="Monaco"/>
                    <w:color w:val="243F60" w:themeColor="accent1" w:themeShade="7F"/>
                    <w:sz w:val="32"/>
                    <w:szCs w:val="32"/>
                    <w:lang w:val="en-US"/>
                  </w:rPr>
                </w:rPrChange>
              </w:rPr>
              <w:pPrChange w:id="3599" w:author="GONZALEZ DIAZ, BORJA" w:date="2017-09-29T19:27:00Z">
                <w:pPr>
                  <w:keepNext/>
                  <w:keepLines/>
                  <w:widowControl w:val="0"/>
                  <w:autoSpaceDE w:val="0"/>
                  <w:autoSpaceDN w:val="0"/>
                  <w:adjustRightInd w:val="0"/>
                  <w:spacing w:before="200"/>
                  <w:outlineLvl w:val="4"/>
                </w:pPr>
              </w:pPrChange>
            </w:pPr>
            <w:ins w:id="3600" w:author="Borja Gonzalez" w:date="2017-09-28T19:09:00Z">
              <w:r w:rsidRPr="00A47B4C">
                <w:rPr>
                  <w:lang w:val="en-US"/>
                  <w:rPrChange w:id="3601" w:author="Borja Gonzalez" w:date="2017-09-28T19:09:00Z">
                    <w:rPr>
                      <w:rFonts w:ascii="Monaco" w:hAnsi="Monaco" w:cs="Monaco"/>
                      <w:sz w:val="32"/>
                      <w:szCs w:val="32"/>
                      <w:lang w:val="en-US"/>
                    </w:rPr>
                  </w:rPrChange>
                </w:rPr>
                <w:tab/>
              </w:r>
              <w:r w:rsidRPr="00A47B4C">
                <w:rPr>
                  <w:lang w:val="en-US"/>
                  <w:rPrChange w:id="3602" w:author="Borja Gonzalez" w:date="2017-09-28T19:09:00Z">
                    <w:rPr>
                      <w:rFonts w:ascii="Monaco" w:hAnsi="Monaco" w:cs="Monaco"/>
                      <w:sz w:val="32"/>
                      <w:szCs w:val="32"/>
                      <w:lang w:val="en-US"/>
                    </w:rPr>
                  </w:rPrChange>
                </w:rPr>
                <w:tab/>
              </w:r>
              <w:r w:rsidRPr="00A47B4C">
                <w:rPr>
                  <w:lang w:val="en-US"/>
                  <w:rPrChange w:id="3603" w:author="Borja Gonzalez" w:date="2017-09-28T19:09:00Z">
                    <w:rPr>
                      <w:rFonts w:ascii="Monaco" w:hAnsi="Monaco" w:cs="Monaco"/>
                      <w:sz w:val="32"/>
                      <w:szCs w:val="32"/>
                      <w:lang w:val="en-US"/>
                    </w:rPr>
                  </w:rPrChange>
                </w:rPr>
                <w:tab/>
              </w:r>
              <w:r w:rsidRPr="00A47B4C">
                <w:rPr>
                  <w:lang w:val="en-US"/>
                  <w:rPrChange w:id="3604" w:author="Borja Gonzalez" w:date="2017-09-28T19:09:00Z">
                    <w:rPr>
                      <w:rFonts w:ascii="Monaco" w:hAnsi="Monaco" w:cs="Monaco"/>
                      <w:sz w:val="32"/>
                      <w:szCs w:val="32"/>
                      <w:lang w:val="en-US"/>
                    </w:rPr>
                  </w:rPrChange>
                </w:rPr>
                <w:tab/>
                <w:t>fila1.insertCell(0</w:t>
              </w:r>
              <w:proofErr w:type="gramStart"/>
              <w:r w:rsidRPr="00A47B4C">
                <w:rPr>
                  <w:lang w:val="en-US"/>
                  <w:rPrChange w:id="3605" w:author="Borja Gonzalez" w:date="2017-09-28T19:09:00Z">
                    <w:rPr>
                      <w:rFonts w:ascii="Monaco" w:hAnsi="Monaco" w:cs="Monaco"/>
                      <w:sz w:val="32"/>
                      <w:szCs w:val="32"/>
                      <w:lang w:val="en-US"/>
                    </w:rPr>
                  </w:rPrChange>
                </w:rPr>
                <w:t>).innerHTML</w:t>
              </w:r>
              <w:proofErr w:type="gramEnd"/>
              <w:r w:rsidRPr="00A47B4C">
                <w:rPr>
                  <w:lang w:val="en-US"/>
                  <w:rPrChange w:id="3606" w:author="Borja Gonzalez" w:date="2017-09-28T19:09:00Z">
                    <w:rPr>
                      <w:rFonts w:ascii="Monaco" w:hAnsi="Monaco" w:cs="Monaco"/>
                      <w:sz w:val="32"/>
                      <w:szCs w:val="32"/>
                      <w:lang w:val="en-US"/>
                    </w:rPr>
                  </w:rPrChange>
                </w:rPr>
                <w:t xml:space="preserve"> = '</w:t>
              </w:r>
              <w:r w:rsidRPr="00A47B4C">
                <w:rPr>
                  <w:b/>
                  <w:bCs/>
                  <w:color w:val="204A87"/>
                  <w:lang w:val="en-US"/>
                  <w:rPrChange w:id="3607" w:author="Borja Gonzalez" w:date="2017-09-28T19:09:00Z">
                    <w:rPr>
                      <w:rFonts w:ascii="Monaco" w:hAnsi="Monaco" w:cs="Monaco"/>
                      <w:b/>
                      <w:bCs/>
                      <w:color w:val="204A87"/>
                      <w:sz w:val="32"/>
                      <w:szCs w:val="32"/>
                      <w:lang w:val="en-US"/>
                    </w:rPr>
                  </w:rPrChange>
                </w:rPr>
                <w:t>&lt;button</w:t>
              </w:r>
              <w:r w:rsidRPr="00A47B4C">
                <w:rPr>
                  <w:lang w:val="en-US"/>
                  <w:rPrChange w:id="3608" w:author="Borja Gonzalez" w:date="2017-09-28T19:09:00Z">
                    <w:rPr>
                      <w:rFonts w:ascii="Monaco" w:hAnsi="Monaco" w:cs="Monaco"/>
                      <w:sz w:val="32"/>
                      <w:szCs w:val="32"/>
                      <w:lang w:val="en-US"/>
                    </w:rPr>
                  </w:rPrChange>
                </w:rPr>
                <w:t xml:space="preserve"> </w:t>
              </w:r>
              <w:r w:rsidRPr="00A47B4C">
                <w:rPr>
                  <w:color w:val="C4A000"/>
                  <w:lang w:val="en-US"/>
                  <w:rPrChange w:id="3609" w:author="Borja Gonzalez" w:date="2017-09-28T19:09:00Z">
                    <w:rPr>
                      <w:rFonts w:ascii="Monaco" w:hAnsi="Monaco" w:cs="Monaco"/>
                      <w:color w:val="C4A000"/>
                      <w:sz w:val="32"/>
                      <w:szCs w:val="32"/>
                      <w:lang w:val="en-US"/>
                    </w:rPr>
                  </w:rPrChange>
                </w:rPr>
                <w:t>class=</w:t>
              </w:r>
              <w:r w:rsidRPr="00A47B4C">
                <w:rPr>
                  <w:color w:val="4E9A06"/>
                  <w:lang w:val="en-US"/>
                  <w:rPrChange w:id="3610" w:author="Borja Gonzalez" w:date="2017-09-28T19:09:00Z">
                    <w:rPr>
                      <w:rFonts w:ascii="Monaco" w:hAnsi="Monaco" w:cs="Monaco"/>
                      <w:color w:val="4E9A06"/>
                      <w:sz w:val="32"/>
                      <w:szCs w:val="32"/>
                      <w:lang w:val="en-US"/>
                    </w:rPr>
                  </w:rPrChange>
                </w:rPr>
                <w:t>"bt"</w:t>
              </w:r>
              <w:r w:rsidRPr="00A47B4C">
                <w:rPr>
                  <w:lang w:val="en-US"/>
                  <w:rPrChange w:id="3611" w:author="Borja Gonzalez" w:date="2017-09-28T19:09:00Z">
                    <w:rPr>
                      <w:rFonts w:ascii="Monaco" w:hAnsi="Monaco" w:cs="Monaco"/>
                      <w:sz w:val="32"/>
                      <w:szCs w:val="32"/>
                      <w:lang w:val="en-US"/>
                    </w:rPr>
                  </w:rPrChange>
                </w:rPr>
                <w:t xml:space="preserve"> </w:t>
              </w:r>
              <w:r w:rsidRPr="00A47B4C">
                <w:rPr>
                  <w:color w:val="C4A000"/>
                  <w:lang w:val="en-US"/>
                  <w:rPrChange w:id="3612" w:author="Borja Gonzalez" w:date="2017-09-28T19:09:00Z">
                    <w:rPr>
                      <w:rFonts w:ascii="Monaco" w:hAnsi="Monaco" w:cs="Monaco"/>
                      <w:color w:val="C4A000"/>
                      <w:sz w:val="32"/>
                      <w:szCs w:val="32"/>
                      <w:lang w:val="en-US"/>
                    </w:rPr>
                  </w:rPrChange>
                </w:rPr>
                <w:t>type=</w:t>
              </w:r>
              <w:r w:rsidRPr="00A47B4C">
                <w:rPr>
                  <w:color w:val="4E9A06"/>
                  <w:lang w:val="en-US"/>
                  <w:rPrChange w:id="3613" w:author="Borja Gonzalez" w:date="2017-09-28T19:09:00Z">
                    <w:rPr>
                      <w:rFonts w:ascii="Monaco" w:hAnsi="Monaco" w:cs="Monaco"/>
                      <w:color w:val="4E9A06"/>
                      <w:sz w:val="32"/>
                      <w:szCs w:val="32"/>
                      <w:lang w:val="en-US"/>
                    </w:rPr>
                  </w:rPrChange>
                </w:rPr>
                <w:t>"button"</w:t>
              </w:r>
              <w:r w:rsidRPr="00A47B4C">
                <w:rPr>
                  <w:lang w:val="en-US"/>
                  <w:rPrChange w:id="3614" w:author="Borja Gonzalez" w:date="2017-09-28T19:09:00Z">
                    <w:rPr>
                      <w:rFonts w:ascii="Monaco" w:hAnsi="Monaco" w:cs="Monaco"/>
                      <w:sz w:val="32"/>
                      <w:szCs w:val="32"/>
                      <w:lang w:val="en-US"/>
                    </w:rPr>
                  </w:rPrChange>
                </w:rPr>
                <w:t xml:space="preserve"> </w:t>
              </w:r>
              <w:r w:rsidRPr="00A47B4C">
                <w:rPr>
                  <w:color w:val="C4A000"/>
                  <w:lang w:val="en-US"/>
                  <w:rPrChange w:id="3615" w:author="Borja Gonzalez" w:date="2017-09-28T19:09:00Z">
                    <w:rPr>
                      <w:rFonts w:ascii="Monaco" w:hAnsi="Monaco" w:cs="Monaco"/>
                      <w:color w:val="C4A000"/>
                      <w:sz w:val="32"/>
                      <w:szCs w:val="32"/>
                      <w:lang w:val="en-US"/>
                    </w:rPr>
                  </w:rPrChange>
                </w:rPr>
                <w:t>onClick=</w:t>
              </w:r>
              <w:r w:rsidRPr="00A47B4C">
                <w:rPr>
                  <w:color w:val="4E9A06"/>
                  <w:lang w:val="en-US"/>
                  <w:rPrChange w:id="3616" w:author="Borja Gonzalez" w:date="2017-09-28T19:09:00Z">
                    <w:rPr>
                      <w:rFonts w:ascii="Monaco" w:hAnsi="Monaco" w:cs="Monaco"/>
                      <w:color w:val="4E9A06"/>
                      <w:sz w:val="32"/>
                      <w:szCs w:val="32"/>
                      <w:lang w:val="en-US"/>
                    </w:rPr>
                  </w:rPrChange>
                </w:rPr>
                <w:t>"Evolucion(3)"</w:t>
              </w:r>
              <w:r w:rsidRPr="00A47B4C">
                <w:rPr>
                  <w:b/>
                  <w:bCs/>
                  <w:color w:val="204A87"/>
                  <w:lang w:val="en-US"/>
                  <w:rPrChange w:id="3617" w:author="Borja Gonzalez" w:date="2017-09-28T19:09:00Z">
                    <w:rPr>
                      <w:rFonts w:ascii="Monaco" w:hAnsi="Monaco" w:cs="Monaco"/>
                      <w:b/>
                      <w:bCs/>
                      <w:color w:val="204A87"/>
                      <w:sz w:val="32"/>
                      <w:szCs w:val="32"/>
                      <w:lang w:val="en-US"/>
                    </w:rPr>
                  </w:rPrChange>
                </w:rPr>
                <w:t>&gt;</w:t>
              </w:r>
              <w:r w:rsidRPr="00A47B4C">
                <w:rPr>
                  <w:lang w:val="en-US"/>
                  <w:rPrChange w:id="3618" w:author="Borja Gonzalez" w:date="2017-09-28T19:09:00Z">
                    <w:rPr>
                      <w:rFonts w:ascii="Monaco" w:hAnsi="Monaco" w:cs="Monaco"/>
                      <w:sz w:val="32"/>
                      <w:szCs w:val="32"/>
                      <w:lang w:val="en-US"/>
                    </w:rPr>
                  </w:rPrChange>
                </w:rPr>
                <w:t>Evolución del movimieto</w:t>
              </w:r>
              <w:r w:rsidRPr="00A47B4C">
                <w:rPr>
                  <w:b/>
                  <w:bCs/>
                  <w:color w:val="204A87"/>
                  <w:lang w:val="en-US"/>
                  <w:rPrChange w:id="3619" w:author="Borja Gonzalez" w:date="2017-09-28T19:09:00Z">
                    <w:rPr>
                      <w:rFonts w:ascii="Monaco" w:hAnsi="Monaco" w:cs="Monaco"/>
                      <w:b/>
                      <w:bCs/>
                      <w:color w:val="204A87"/>
                      <w:sz w:val="32"/>
                      <w:szCs w:val="32"/>
                      <w:lang w:val="en-US"/>
                    </w:rPr>
                  </w:rPrChange>
                </w:rPr>
                <w:t>&lt;/button&gt;</w:t>
              </w:r>
              <w:r w:rsidRPr="00A47B4C">
                <w:rPr>
                  <w:lang w:val="en-US"/>
                  <w:rPrChange w:id="3620"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621" w:author="Borja Gonzalez" w:date="2017-09-28T19:09:00Z"/>
                <w:lang w:val="en-US"/>
                <w:rPrChange w:id="3622" w:author="Borja Gonzalez" w:date="2017-09-28T19:09:00Z">
                  <w:rPr>
                    <w:ins w:id="3623" w:author="Borja Gonzalez" w:date="2017-09-28T19:09:00Z"/>
                    <w:rFonts w:ascii="Monaco" w:eastAsiaTheme="majorEastAsia" w:hAnsi="Monaco" w:cs="Monaco"/>
                    <w:color w:val="243F60" w:themeColor="accent1" w:themeShade="7F"/>
                    <w:sz w:val="32"/>
                    <w:szCs w:val="32"/>
                    <w:lang w:val="en-US"/>
                  </w:rPr>
                </w:rPrChange>
              </w:rPr>
              <w:pPrChange w:id="3624" w:author="GONZALEZ DIAZ, BORJA" w:date="2017-09-29T19:27:00Z">
                <w:pPr>
                  <w:keepNext/>
                  <w:keepLines/>
                  <w:widowControl w:val="0"/>
                  <w:autoSpaceDE w:val="0"/>
                  <w:autoSpaceDN w:val="0"/>
                  <w:adjustRightInd w:val="0"/>
                  <w:spacing w:before="200"/>
                  <w:outlineLvl w:val="4"/>
                </w:pPr>
              </w:pPrChange>
            </w:pPr>
            <w:ins w:id="3625" w:author="Borja Gonzalez" w:date="2017-09-28T19:09:00Z">
              <w:r w:rsidRPr="00A47B4C">
                <w:rPr>
                  <w:lang w:val="en-US"/>
                  <w:rPrChange w:id="3626"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3627" w:author="Borja Gonzalez" w:date="2017-09-28T19:09:00Z"/>
                <w:del w:id="3628" w:author="GONZALEZ DIAZ, BORJA" w:date="2017-09-29T19:27:00Z"/>
                <w:sz w:val="32"/>
                <w:szCs w:val="32"/>
                <w:lang w:val="en-US"/>
              </w:rPr>
              <w:pPrChange w:id="3629" w:author="GONZALEZ DIAZ, BORJA" w:date="2017-09-29T19:27:00Z">
                <w:pPr>
                  <w:widowControl w:val="0"/>
                  <w:autoSpaceDE w:val="0"/>
                  <w:autoSpaceDN w:val="0"/>
                  <w:adjustRightInd w:val="0"/>
                </w:pPr>
              </w:pPrChange>
            </w:pPr>
            <w:ins w:id="3630" w:author="Borja Gonzalez" w:date="2017-09-28T19:09:00Z">
              <w:r w:rsidRPr="00A47B4C">
                <w:rPr>
                  <w:lang w:val="en-US"/>
                  <w:rPrChange w:id="3631"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632"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w:t>
      </w:r>
      <w:proofErr w:type="gramStart"/>
      <w:r>
        <w:t>node(</w:t>
      </w:r>
      <w:proofErr w:type="gramEnd"/>
      <w:r>
        <w:t>)”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633" w:author="Borja Gonzalez" w:date="2017-09-28T19:10:00Z"/>
        </w:rPr>
      </w:pPr>
      <w:del w:id="3634"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635" w:author="Borja Gonzalez" w:date="2017-09-28T19:10:00Z"/>
        </w:trPr>
        <w:tc>
          <w:tcPr>
            <w:tcW w:w="8856" w:type="dxa"/>
          </w:tcPr>
          <w:p w14:paraId="742F1169" w14:textId="77777777" w:rsidR="00A47B4C" w:rsidRPr="00A47B4C" w:rsidRDefault="00A47B4C">
            <w:pPr>
              <w:rPr>
                <w:ins w:id="3636" w:author="Borja Gonzalez" w:date="2017-09-28T19:10:00Z"/>
                <w:lang w:val="en-US"/>
                <w:rPrChange w:id="3637" w:author="Borja Gonzalez" w:date="2017-09-28T19:10:00Z">
                  <w:rPr>
                    <w:ins w:id="3638" w:author="Borja Gonzalez" w:date="2017-09-28T19:10:00Z"/>
                    <w:rFonts w:ascii="Monaco" w:eastAsiaTheme="majorEastAsia" w:hAnsi="Monaco" w:cs="Monaco"/>
                    <w:color w:val="243F60" w:themeColor="accent1" w:themeShade="7F"/>
                    <w:sz w:val="32"/>
                    <w:szCs w:val="32"/>
                    <w:lang w:val="en-US"/>
                  </w:rPr>
                </w:rPrChange>
              </w:rPr>
              <w:pPrChange w:id="3639" w:author="GONZALEZ DIAZ, BORJA" w:date="2017-09-29T19:27:00Z">
                <w:pPr>
                  <w:keepNext/>
                  <w:keepLines/>
                  <w:widowControl w:val="0"/>
                  <w:autoSpaceDE w:val="0"/>
                  <w:autoSpaceDN w:val="0"/>
                  <w:adjustRightInd w:val="0"/>
                  <w:spacing w:before="200"/>
                  <w:outlineLvl w:val="4"/>
                </w:pPr>
              </w:pPrChange>
            </w:pPr>
            <w:ins w:id="3640" w:author="Borja Gonzalez" w:date="2017-09-28T19:10:00Z">
              <w:r w:rsidRPr="00A47B4C">
                <w:rPr>
                  <w:b/>
                  <w:bCs/>
                  <w:color w:val="204A87"/>
                  <w:lang w:val="en-US"/>
                  <w:rPrChange w:id="3641" w:author="Borja Gonzalez" w:date="2017-09-28T19:10:00Z">
                    <w:rPr>
                      <w:rFonts w:ascii="Monaco" w:hAnsi="Monaco" w:cs="Monaco"/>
                      <w:b/>
                      <w:bCs/>
                      <w:color w:val="204A87"/>
                      <w:sz w:val="32"/>
                      <w:szCs w:val="32"/>
                      <w:lang w:val="en-US"/>
                    </w:rPr>
                  </w:rPrChange>
                </w:rPr>
                <w:t>function</w:t>
              </w:r>
              <w:r w:rsidRPr="00A47B4C">
                <w:rPr>
                  <w:lang w:val="en-US"/>
                  <w:rPrChange w:id="3642" w:author="Borja Gonzalez" w:date="2017-09-28T19:10:00Z">
                    <w:rPr>
                      <w:rFonts w:ascii="Monaco" w:hAnsi="Monaco" w:cs="Monaco"/>
                      <w:sz w:val="32"/>
                      <w:szCs w:val="32"/>
                      <w:lang w:val="en-US"/>
                    </w:rPr>
                  </w:rPrChange>
                </w:rPr>
                <w:t xml:space="preserve"> get_datos_</w:t>
              </w:r>
              <w:proofErr w:type="gramStart"/>
              <w:r w:rsidRPr="00A47B4C">
                <w:rPr>
                  <w:lang w:val="en-US"/>
                  <w:rPrChange w:id="3643" w:author="Borja Gonzalez" w:date="2017-09-28T19:10:00Z">
                    <w:rPr>
                      <w:rFonts w:ascii="Monaco" w:hAnsi="Monaco" w:cs="Monaco"/>
                      <w:sz w:val="32"/>
                      <w:szCs w:val="32"/>
                      <w:lang w:val="en-US"/>
                    </w:rPr>
                  </w:rPrChange>
                </w:rPr>
                <w:t>node</w:t>
              </w:r>
              <w:r w:rsidRPr="00A47B4C">
                <w:rPr>
                  <w:b/>
                  <w:bCs/>
                  <w:lang w:val="en-US"/>
                  <w:rPrChange w:id="3644" w:author="Borja Gonzalez" w:date="2017-09-28T19:10:00Z">
                    <w:rPr>
                      <w:rFonts w:ascii="Monaco" w:hAnsi="Monaco" w:cs="Monaco"/>
                      <w:b/>
                      <w:bCs/>
                      <w:color w:val="000000"/>
                      <w:sz w:val="32"/>
                      <w:szCs w:val="32"/>
                      <w:lang w:val="en-US"/>
                    </w:rPr>
                  </w:rPrChange>
                </w:rPr>
                <w:t>(</w:t>
              </w:r>
              <w:proofErr w:type="gramEnd"/>
              <w:r w:rsidRPr="00A47B4C">
                <w:rPr>
                  <w:lang w:val="en-US"/>
                  <w:rPrChange w:id="3645" w:author="Borja Gonzalez" w:date="2017-09-28T19:10:00Z">
                    <w:rPr>
                      <w:rFonts w:ascii="Monaco" w:hAnsi="Monaco" w:cs="Monaco"/>
                      <w:color w:val="000000"/>
                      <w:sz w:val="32"/>
                      <w:szCs w:val="32"/>
                      <w:lang w:val="en-US"/>
                    </w:rPr>
                  </w:rPrChange>
                </w:rPr>
                <w:t>id_p</w:t>
              </w:r>
              <w:r w:rsidRPr="00A47B4C">
                <w:rPr>
                  <w:b/>
                  <w:bCs/>
                  <w:lang w:val="en-US"/>
                  <w:rPrChange w:id="3646" w:author="Borja Gonzalez" w:date="2017-09-28T19:10:00Z">
                    <w:rPr>
                      <w:rFonts w:ascii="Monaco" w:hAnsi="Monaco" w:cs="Monaco"/>
                      <w:b/>
                      <w:bCs/>
                      <w:color w:val="000000"/>
                      <w:sz w:val="32"/>
                      <w:szCs w:val="32"/>
                      <w:lang w:val="en-US"/>
                    </w:rPr>
                  </w:rPrChange>
                </w:rPr>
                <w:t>,</w:t>
              </w:r>
              <w:r w:rsidRPr="00A47B4C">
                <w:rPr>
                  <w:lang w:val="en-US"/>
                  <w:rPrChange w:id="3647" w:author="Borja Gonzalez" w:date="2017-09-28T19:10:00Z">
                    <w:rPr>
                      <w:rFonts w:ascii="Monaco" w:hAnsi="Monaco" w:cs="Monaco"/>
                      <w:sz w:val="32"/>
                      <w:szCs w:val="32"/>
                      <w:lang w:val="en-US"/>
                    </w:rPr>
                  </w:rPrChange>
                </w:rPr>
                <w:t xml:space="preserve"> callback</w:t>
              </w:r>
              <w:r w:rsidRPr="00A47B4C">
                <w:rPr>
                  <w:b/>
                  <w:bCs/>
                  <w:lang w:val="en-US"/>
                  <w:rPrChange w:id="3648"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649" w:author="Borja Gonzalez" w:date="2017-09-28T19:10:00Z"/>
                <w:lang w:val="en-US"/>
                <w:rPrChange w:id="3650" w:author="Borja Gonzalez" w:date="2017-09-28T19:10:00Z">
                  <w:rPr>
                    <w:ins w:id="3651" w:author="Borja Gonzalez" w:date="2017-09-28T19:10:00Z"/>
                    <w:rFonts w:ascii="Monaco" w:eastAsiaTheme="majorEastAsia" w:hAnsi="Monaco" w:cs="Monaco"/>
                    <w:color w:val="243F60" w:themeColor="accent1" w:themeShade="7F"/>
                    <w:sz w:val="32"/>
                    <w:szCs w:val="32"/>
                    <w:lang w:val="en-US"/>
                  </w:rPr>
                </w:rPrChange>
              </w:rPr>
              <w:pPrChange w:id="3652" w:author="GONZALEZ DIAZ, BORJA" w:date="2017-09-29T19:27:00Z">
                <w:pPr>
                  <w:keepNext/>
                  <w:keepLines/>
                  <w:widowControl w:val="0"/>
                  <w:autoSpaceDE w:val="0"/>
                  <w:autoSpaceDN w:val="0"/>
                  <w:adjustRightInd w:val="0"/>
                  <w:spacing w:before="200"/>
                  <w:outlineLvl w:val="4"/>
                </w:pPr>
              </w:pPrChange>
            </w:pPr>
            <w:ins w:id="3653" w:author="Borja Gonzalez" w:date="2017-09-28T19:10:00Z">
              <w:r w:rsidRPr="00A47B4C">
                <w:rPr>
                  <w:lang w:val="en-US"/>
                  <w:rPrChange w:id="3654" w:author="Borja Gonzalez" w:date="2017-09-28T19:10:00Z">
                    <w:rPr>
                      <w:rFonts w:ascii="Monaco" w:hAnsi="Monaco" w:cs="Monaco"/>
                      <w:sz w:val="32"/>
                      <w:szCs w:val="32"/>
                      <w:lang w:val="en-US"/>
                    </w:rPr>
                  </w:rPrChange>
                </w:rPr>
                <w:t xml:space="preserve">    </w:t>
              </w:r>
              <w:r w:rsidRPr="00A47B4C">
                <w:rPr>
                  <w:b/>
                  <w:bCs/>
                  <w:color w:val="204A87"/>
                  <w:lang w:val="en-US"/>
                  <w:rPrChange w:id="3655" w:author="Borja Gonzalez" w:date="2017-09-28T19:10:00Z">
                    <w:rPr>
                      <w:rFonts w:ascii="Monaco" w:hAnsi="Monaco" w:cs="Monaco"/>
                      <w:b/>
                      <w:bCs/>
                      <w:color w:val="204A87"/>
                      <w:sz w:val="32"/>
                      <w:szCs w:val="32"/>
                      <w:lang w:val="en-US"/>
                    </w:rPr>
                  </w:rPrChange>
                </w:rPr>
                <w:t>var</w:t>
              </w:r>
              <w:r w:rsidRPr="00A47B4C">
                <w:rPr>
                  <w:lang w:val="en-US"/>
                  <w:rPrChange w:id="3656" w:author="Borja Gonzalez" w:date="2017-09-28T19:10:00Z">
                    <w:rPr>
                      <w:rFonts w:ascii="Monaco" w:hAnsi="Monaco" w:cs="Monaco"/>
                      <w:sz w:val="32"/>
                      <w:szCs w:val="32"/>
                      <w:lang w:val="en-US"/>
                    </w:rPr>
                  </w:rPrChange>
                </w:rPr>
                <w:t xml:space="preserve"> socket </w:t>
              </w:r>
              <w:r w:rsidRPr="00A47B4C">
                <w:rPr>
                  <w:b/>
                  <w:bCs/>
                  <w:color w:val="CE5C00"/>
                  <w:lang w:val="en-US"/>
                  <w:rPrChange w:id="3657" w:author="Borja Gonzalez" w:date="2017-09-28T19:10:00Z">
                    <w:rPr>
                      <w:rFonts w:ascii="Monaco" w:hAnsi="Monaco" w:cs="Monaco"/>
                      <w:b/>
                      <w:bCs/>
                      <w:color w:val="CE5C00"/>
                      <w:sz w:val="32"/>
                      <w:szCs w:val="32"/>
                      <w:lang w:val="en-US"/>
                    </w:rPr>
                  </w:rPrChange>
                </w:rPr>
                <w:t>=</w:t>
              </w:r>
              <w:r w:rsidRPr="00A47B4C">
                <w:rPr>
                  <w:lang w:val="en-US"/>
                  <w:rPrChange w:id="3658" w:author="Borja Gonzalez" w:date="2017-09-28T19:10:00Z">
                    <w:rPr>
                      <w:rFonts w:ascii="Monaco" w:hAnsi="Monaco" w:cs="Monaco"/>
                      <w:sz w:val="32"/>
                      <w:szCs w:val="32"/>
                      <w:lang w:val="en-US"/>
                    </w:rPr>
                  </w:rPrChange>
                </w:rPr>
                <w:t xml:space="preserve"> </w:t>
              </w:r>
              <w:proofErr w:type="gramStart"/>
              <w:r w:rsidRPr="00A47B4C">
                <w:rPr>
                  <w:lang w:val="en-US"/>
                  <w:rPrChange w:id="3659" w:author="Borja Gonzalez" w:date="2017-09-28T19:10:00Z">
                    <w:rPr>
                      <w:rFonts w:ascii="Monaco" w:hAnsi="Monaco" w:cs="Monaco"/>
                      <w:sz w:val="32"/>
                      <w:szCs w:val="32"/>
                      <w:lang w:val="en-US"/>
                    </w:rPr>
                  </w:rPrChange>
                </w:rPr>
                <w:t>io</w:t>
              </w:r>
              <w:r w:rsidRPr="00A47B4C">
                <w:rPr>
                  <w:b/>
                  <w:bCs/>
                  <w:lang w:val="en-US"/>
                  <w:rPrChange w:id="3660" w:author="Borja Gonzalez" w:date="2017-09-28T19:10:00Z">
                    <w:rPr>
                      <w:rFonts w:ascii="Monaco" w:hAnsi="Monaco" w:cs="Monaco"/>
                      <w:b/>
                      <w:bCs/>
                      <w:color w:val="000000"/>
                      <w:sz w:val="32"/>
                      <w:szCs w:val="32"/>
                      <w:lang w:val="en-US"/>
                    </w:rPr>
                  </w:rPrChange>
                </w:rPr>
                <w:t>.</w:t>
              </w:r>
              <w:r w:rsidRPr="00A47B4C">
                <w:rPr>
                  <w:lang w:val="en-US"/>
                  <w:rPrChange w:id="3661" w:author="Borja Gonzalez" w:date="2017-09-28T19:10:00Z">
                    <w:rPr>
                      <w:rFonts w:ascii="Monaco" w:hAnsi="Monaco" w:cs="Monaco"/>
                      <w:color w:val="000000"/>
                      <w:sz w:val="32"/>
                      <w:szCs w:val="32"/>
                      <w:lang w:val="en-US"/>
                    </w:rPr>
                  </w:rPrChange>
                </w:rPr>
                <w:t>connect</w:t>
              </w:r>
              <w:proofErr w:type="gramEnd"/>
              <w:r w:rsidRPr="00A47B4C">
                <w:rPr>
                  <w:b/>
                  <w:bCs/>
                  <w:lang w:val="en-US"/>
                  <w:rPrChange w:id="3662" w:author="Borja Gonzalez" w:date="2017-09-28T19:10:00Z">
                    <w:rPr>
                      <w:rFonts w:ascii="Monaco" w:hAnsi="Monaco" w:cs="Monaco"/>
                      <w:b/>
                      <w:bCs/>
                      <w:color w:val="000000"/>
                      <w:sz w:val="32"/>
                      <w:szCs w:val="32"/>
                      <w:lang w:val="en-US"/>
                    </w:rPr>
                  </w:rPrChange>
                </w:rPr>
                <w:t>(</w:t>
              </w:r>
              <w:r w:rsidRPr="00A47B4C">
                <w:rPr>
                  <w:color w:val="4E9A06"/>
                  <w:lang w:val="en-US"/>
                  <w:rPrChange w:id="3663" w:author="Borja Gonzalez" w:date="2017-09-28T19:10:00Z">
                    <w:rPr>
                      <w:rFonts w:ascii="Monaco" w:hAnsi="Monaco" w:cs="Monaco"/>
                      <w:color w:val="4E9A06"/>
                      <w:sz w:val="32"/>
                      <w:szCs w:val="32"/>
                      <w:lang w:val="en-US"/>
                    </w:rPr>
                  </w:rPrChange>
                </w:rPr>
                <w:t>"http://172.20.10.5:8124"</w:t>
              </w:r>
              <w:r w:rsidRPr="00A47B4C">
                <w:rPr>
                  <w:b/>
                  <w:bCs/>
                  <w:lang w:val="en-US"/>
                  <w:rPrChange w:id="3664" w:author="Borja Gonzalez" w:date="2017-09-28T19:10:00Z">
                    <w:rPr>
                      <w:rFonts w:ascii="Monaco" w:hAnsi="Monaco" w:cs="Monaco"/>
                      <w:b/>
                      <w:bCs/>
                      <w:color w:val="000000"/>
                      <w:sz w:val="32"/>
                      <w:szCs w:val="32"/>
                      <w:lang w:val="en-US"/>
                    </w:rPr>
                  </w:rPrChange>
                </w:rPr>
                <w:t>);</w:t>
              </w:r>
              <w:r w:rsidRPr="00A47B4C">
                <w:rPr>
                  <w:lang w:val="en-US"/>
                  <w:rPrChange w:id="3665"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666" w:author="Borja Gonzalez" w:date="2017-09-28T19:10:00Z"/>
                <w:lang w:val="en-US"/>
                <w:rPrChange w:id="3667" w:author="Borja Gonzalez" w:date="2017-09-28T19:10:00Z">
                  <w:rPr>
                    <w:ins w:id="3668" w:author="Borja Gonzalez" w:date="2017-09-28T19:10:00Z"/>
                    <w:rFonts w:ascii="Monaco" w:hAnsi="Monaco" w:cs="Monaco"/>
                    <w:sz w:val="32"/>
                    <w:szCs w:val="32"/>
                    <w:lang w:val="en-US"/>
                  </w:rPr>
                </w:rPrChange>
              </w:rPr>
              <w:pPrChange w:id="3669" w:author="GONZALEZ DIAZ, BORJA" w:date="2017-09-29T19:27:00Z">
                <w:pPr>
                  <w:widowControl w:val="0"/>
                  <w:autoSpaceDE w:val="0"/>
                  <w:autoSpaceDN w:val="0"/>
                  <w:adjustRightInd w:val="0"/>
                </w:pPr>
              </w:pPrChange>
            </w:pPr>
          </w:p>
          <w:p w14:paraId="19E11928" w14:textId="77777777" w:rsidR="00A47B4C" w:rsidRPr="00A47B4C" w:rsidRDefault="00A47B4C">
            <w:pPr>
              <w:rPr>
                <w:ins w:id="3670" w:author="Borja Gonzalez" w:date="2017-09-28T19:10:00Z"/>
                <w:lang w:val="en-US"/>
                <w:rPrChange w:id="3671" w:author="Borja Gonzalez" w:date="2017-09-28T19:10:00Z">
                  <w:rPr>
                    <w:ins w:id="3672" w:author="Borja Gonzalez" w:date="2017-09-28T19:10:00Z"/>
                    <w:rFonts w:ascii="Monaco" w:eastAsiaTheme="majorEastAsia" w:hAnsi="Monaco" w:cs="Monaco"/>
                    <w:color w:val="243F60" w:themeColor="accent1" w:themeShade="7F"/>
                    <w:sz w:val="32"/>
                    <w:szCs w:val="32"/>
                    <w:lang w:val="en-US"/>
                  </w:rPr>
                </w:rPrChange>
              </w:rPr>
              <w:pPrChange w:id="3673" w:author="GONZALEZ DIAZ, BORJA" w:date="2017-09-29T19:27:00Z">
                <w:pPr>
                  <w:keepNext/>
                  <w:keepLines/>
                  <w:widowControl w:val="0"/>
                  <w:autoSpaceDE w:val="0"/>
                  <w:autoSpaceDN w:val="0"/>
                  <w:adjustRightInd w:val="0"/>
                  <w:spacing w:before="200"/>
                  <w:outlineLvl w:val="4"/>
                </w:pPr>
              </w:pPrChange>
            </w:pPr>
            <w:ins w:id="3674" w:author="Borja Gonzalez" w:date="2017-09-28T19:10:00Z">
              <w:r w:rsidRPr="00A47B4C">
                <w:rPr>
                  <w:lang w:val="en-US"/>
                  <w:rPrChange w:id="3675" w:author="Borja Gonzalez" w:date="2017-09-28T19:10:00Z">
                    <w:rPr>
                      <w:rFonts w:ascii="Monaco" w:hAnsi="Monaco" w:cs="Monaco"/>
                      <w:sz w:val="32"/>
                      <w:szCs w:val="32"/>
                      <w:lang w:val="en-US"/>
                    </w:rPr>
                  </w:rPrChange>
                </w:rPr>
                <w:t xml:space="preserve">    </w:t>
              </w:r>
              <w:proofErr w:type="gramStart"/>
              <w:r w:rsidRPr="00A47B4C">
                <w:rPr>
                  <w:lang w:val="en-US"/>
                  <w:rPrChange w:id="3676" w:author="Borja Gonzalez" w:date="2017-09-28T19:10:00Z">
                    <w:rPr>
                      <w:rFonts w:ascii="Monaco" w:hAnsi="Monaco" w:cs="Monaco"/>
                      <w:sz w:val="32"/>
                      <w:szCs w:val="32"/>
                      <w:lang w:val="en-US"/>
                    </w:rPr>
                  </w:rPrChange>
                </w:rPr>
                <w:t>socket</w:t>
              </w:r>
              <w:r w:rsidRPr="00A47B4C">
                <w:rPr>
                  <w:b/>
                  <w:bCs/>
                  <w:lang w:val="en-US"/>
                  <w:rPrChange w:id="3677" w:author="Borja Gonzalez" w:date="2017-09-28T19:10:00Z">
                    <w:rPr>
                      <w:rFonts w:ascii="Monaco" w:hAnsi="Monaco" w:cs="Monaco"/>
                      <w:b/>
                      <w:bCs/>
                      <w:color w:val="000000"/>
                      <w:sz w:val="32"/>
                      <w:szCs w:val="32"/>
                      <w:lang w:val="en-US"/>
                    </w:rPr>
                  </w:rPrChange>
                </w:rPr>
                <w:t>.</w:t>
              </w:r>
              <w:r w:rsidRPr="00A47B4C">
                <w:rPr>
                  <w:lang w:val="en-US"/>
                  <w:rPrChange w:id="3678" w:author="Borja Gonzalez" w:date="2017-09-28T19:10:00Z">
                    <w:rPr>
                      <w:rFonts w:ascii="Monaco" w:hAnsi="Monaco" w:cs="Monaco"/>
                      <w:color w:val="000000"/>
                      <w:sz w:val="32"/>
                      <w:szCs w:val="32"/>
                      <w:lang w:val="en-US"/>
                    </w:rPr>
                  </w:rPrChange>
                </w:rPr>
                <w:t>on</w:t>
              </w:r>
              <w:proofErr w:type="gramEnd"/>
              <w:r w:rsidRPr="00A47B4C">
                <w:rPr>
                  <w:b/>
                  <w:bCs/>
                  <w:lang w:val="en-US"/>
                  <w:rPrChange w:id="3679" w:author="Borja Gonzalez" w:date="2017-09-28T19:10:00Z">
                    <w:rPr>
                      <w:rFonts w:ascii="Monaco" w:hAnsi="Monaco" w:cs="Monaco"/>
                      <w:b/>
                      <w:bCs/>
                      <w:color w:val="000000"/>
                      <w:sz w:val="32"/>
                      <w:szCs w:val="32"/>
                      <w:lang w:val="en-US"/>
                    </w:rPr>
                  </w:rPrChange>
                </w:rPr>
                <w:t>(</w:t>
              </w:r>
              <w:r w:rsidRPr="00A47B4C">
                <w:rPr>
                  <w:color w:val="4E9A06"/>
                  <w:lang w:val="en-US"/>
                  <w:rPrChange w:id="3680" w:author="Borja Gonzalez" w:date="2017-09-28T19:10:00Z">
                    <w:rPr>
                      <w:rFonts w:ascii="Monaco" w:hAnsi="Monaco" w:cs="Monaco"/>
                      <w:color w:val="4E9A06"/>
                      <w:sz w:val="32"/>
                      <w:szCs w:val="32"/>
                      <w:lang w:val="en-US"/>
                    </w:rPr>
                  </w:rPrChange>
                </w:rPr>
                <w:t>"message"</w:t>
              </w:r>
              <w:r w:rsidRPr="00A47B4C">
                <w:rPr>
                  <w:b/>
                  <w:bCs/>
                  <w:lang w:val="en-US"/>
                  <w:rPrChange w:id="3681" w:author="Borja Gonzalez" w:date="2017-09-28T19:10:00Z">
                    <w:rPr>
                      <w:rFonts w:ascii="Monaco" w:hAnsi="Monaco" w:cs="Monaco"/>
                      <w:b/>
                      <w:bCs/>
                      <w:color w:val="000000"/>
                      <w:sz w:val="32"/>
                      <w:szCs w:val="32"/>
                      <w:lang w:val="en-US"/>
                    </w:rPr>
                  </w:rPrChange>
                </w:rPr>
                <w:t>,</w:t>
              </w:r>
              <w:r w:rsidRPr="00A47B4C">
                <w:rPr>
                  <w:b/>
                  <w:bCs/>
                  <w:color w:val="204A87"/>
                  <w:lang w:val="en-US"/>
                  <w:rPrChange w:id="3682" w:author="Borja Gonzalez" w:date="2017-09-28T19:10:00Z">
                    <w:rPr>
                      <w:rFonts w:ascii="Monaco" w:hAnsi="Monaco" w:cs="Monaco"/>
                      <w:b/>
                      <w:bCs/>
                      <w:color w:val="204A87"/>
                      <w:sz w:val="32"/>
                      <w:szCs w:val="32"/>
                      <w:lang w:val="en-US"/>
                    </w:rPr>
                  </w:rPrChange>
                </w:rPr>
                <w:t>function</w:t>
              </w:r>
              <w:r w:rsidRPr="00A47B4C">
                <w:rPr>
                  <w:b/>
                  <w:bCs/>
                  <w:lang w:val="en-US"/>
                  <w:rPrChange w:id="3683" w:author="Borja Gonzalez" w:date="2017-09-28T19:10:00Z">
                    <w:rPr>
                      <w:rFonts w:ascii="Monaco" w:hAnsi="Monaco" w:cs="Monaco"/>
                      <w:b/>
                      <w:bCs/>
                      <w:color w:val="000000"/>
                      <w:sz w:val="32"/>
                      <w:szCs w:val="32"/>
                      <w:lang w:val="en-US"/>
                    </w:rPr>
                  </w:rPrChange>
                </w:rPr>
                <w:t>(</w:t>
              </w:r>
              <w:r w:rsidRPr="00A47B4C">
                <w:rPr>
                  <w:lang w:val="en-US"/>
                  <w:rPrChange w:id="3684" w:author="Borja Gonzalez" w:date="2017-09-28T19:10:00Z">
                    <w:rPr>
                      <w:rFonts w:ascii="Monaco" w:hAnsi="Monaco" w:cs="Monaco"/>
                      <w:color w:val="000000"/>
                      <w:sz w:val="32"/>
                      <w:szCs w:val="32"/>
                      <w:lang w:val="en-US"/>
                    </w:rPr>
                  </w:rPrChange>
                </w:rPr>
                <w:t>message</w:t>
              </w:r>
              <w:r w:rsidRPr="00A47B4C">
                <w:rPr>
                  <w:b/>
                  <w:bCs/>
                  <w:lang w:val="en-US"/>
                  <w:rPrChange w:id="3685" w:author="Borja Gonzalez" w:date="2017-09-28T19:10:00Z">
                    <w:rPr>
                      <w:rFonts w:ascii="Monaco" w:hAnsi="Monaco" w:cs="Monaco"/>
                      <w:b/>
                      <w:bCs/>
                      <w:color w:val="000000"/>
                      <w:sz w:val="32"/>
                      <w:szCs w:val="32"/>
                      <w:lang w:val="en-US"/>
                    </w:rPr>
                  </w:rPrChange>
                </w:rPr>
                <w:t>){</w:t>
              </w:r>
              <w:r w:rsidRPr="00A47B4C">
                <w:rPr>
                  <w:lang w:val="en-US"/>
                  <w:rPrChange w:id="3686"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3687" w:author="Borja Gonzalez" w:date="2017-09-28T19:10:00Z"/>
                <w:lang w:val="es-ES"/>
                <w:rPrChange w:id="3688" w:author="Rodrigo García" w:date="2017-09-29T10:06:00Z">
                  <w:rPr>
                    <w:ins w:id="3689" w:author="Borja Gonzalez" w:date="2017-09-28T19:10:00Z"/>
                    <w:rFonts w:ascii="Monaco" w:eastAsiaTheme="majorEastAsia" w:hAnsi="Monaco" w:cs="Monaco"/>
                    <w:color w:val="243F60" w:themeColor="accent1" w:themeShade="7F"/>
                    <w:sz w:val="32"/>
                    <w:szCs w:val="32"/>
                    <w:lang w:val="en-US"/>
                  </w:rPr>
                </w:rPrChange>
              </w:rPr>
              <w:pPrChange w:id="3690" w:author="GONZALEZ DIAZ, BORJA" w:date="2017-09-29T19:27:00Z">
                <w:pPr>
                  <w:keepNext/>
                  <w:keepLines/>
                  <w:widowControl w:val="0"/>
                  <w:autoSpaceDE w:val="0"/>
                  <w:autoSpaceDN w:val="0"/>
                  <w:adjustRightInd w:val="0"/>
                  <w:spacing w:before="200"/>
                  <w:outlineLvl w:val="4"/>
                </w:pPr>
              </w:pPrChange>
            </w:pPr>
            <w:ins w:id="3691" w:author="Borja Gonzalez" w:date="2017-09-28T19:10:00Z">
              <w:r w:rsidRPr="00A47B4C">
                <w:rPr>
                  <w:lang w:val="en-US"/>
                  <w:rPrChange w:id="3692" w:author="Borja Gonzalez" w:date="2017-09-28T19:10:00Z">
                    <w:rPr>
                      <w:rFonts w:ascii="Monaco" w:hAnsi="Monaco" w:cs="Monaco"/>
                      <w:sz w:val="32"/>
                      <w:szCs w:val="32"/>
                      <w:lang w:val="en-US"/>
                    </w:rPr>
                  </w:rPrChange>
                </w:rPr>
                <w:t xml:space="preserve">        </w:t>
              </w:r>
              <w:proofErr w:type="gramStart"/>
              <w:r w:rsidRPr="0079203F">
                <w:rPr>
                  <w:lang w:val="es-ES"/>
                  <w:rPrChange w:id="3693" w:author="Rodrigo García" w:date="2017-09-29T10:06:00Z">
                    <w:rPr>
                      <w:rFonts w:ascii="Monaco" w:hAnsi="Monaco" w:cs="Monaco"/>
                      <w:color w:val="000000"/>
                      <w:sz w:val="32"/>
                      <w:szCs w:val="32"/>
                      <w:lang w:val="en-US"/>
                    </w:rPr>
                  </w:rPrChange>
                </w:rPr>
                <w:t>console</w:t>
              </w:r>
              <w:r w:rsidRPr="0079203F">
                <w:rPr>
                  <w:b/>
                  <w:bCs/>
                  <w:lang w:val="es-ES"/>
                  <w:rPrChange w:id="3694" w:author="Rodrigo García" w:date="2017-09-29T10:06:00Z">
                    <w:rPr>
                      <w:rFonts w:ascii="Monaco" w:hAnsi="Monaco" w:cs="Monaco"/>
                      <w:b/>
                      <w:bCs/>
                      <w:color w:val="000000"/>
                      <w:sz w:val="32"/>
                      <w:szCs w:val="32"/>
                      <w:lang w:val="en-US"/>
                    </w:rPr>
                  </w:rPrChange>
                </w:rPr>
                <w:t>.</w:t>
              </w:r>
              <w:r w:rsidRPr="0079203F">
                <w:rPr>
                  <w:lang w:val="es-ES"/>
                  <w:rPrChange w:id="3695" w:author="Rodrigo García" w:date="2017-09-29T10:06:00Z">
                    <w:rPr>
                      <w:rFonts w:ascii="Monaco" w:hAnsi="Monaco" w:cs="Monaco"/>
                      <w:color w:val="000000"/>
                      <w:sz w:val="32"/>
                      <w:szCs w:val="32"/>
                      <w:lang w:val="en-US"/>
                    </w:rPr>
                  </w:rPrChange>
                </w:rPr>
                <w:t>log</w:t>
              </w:r>
              <w:r w:rsidRPr="0079203F">
                <w:rPr>
                  <w:b/>
                  <w:bCs/>
                  <w:lang w:val="es-ES"/>
                  <w:rPrChange w:id="3696"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3697" w:author="Rodrigo García" w:date="2017-09-29T10:06:00Z">
                    <w:rPr>
                      <w:rFonts w:ascii="Monaco" w:hAnsi="Monaco" w:cs="Monaco"/>
                      <w:color w:val="4E9A06"/>
                      <w:sz w:val="32"/>
                      <w:szCs w:val="32"/>
                      <w:lang w:val="en-US"/>
                    </w:rPr>
                  </w:rPrChange>
                </w:rPr>
                <w:t>"El servidor ha enviado un mensaje:"</w:t>
              </w:r>
              <w:r w:rsidRPr="0079203F">
                <w:rPr>
                  <w:b/>
                  <w:bCs/>
                  <w:lang w:val="es-ES"/>
                  <w:rPrChange w:id="3698"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3699" w:author="Borja Gonzalez" w:date="2017-09-28T19:10:00Z"/>
                <w:lang w:val="en-US"/>
                <w:rPrChange w:id="3700" w:author="Borja Gonzalez" w:date="2017-09-28T19:10:00Z">
                  <w:rPr>
                    <w:ins w:id="3701" w:author="Borja Gonzalez" w:date="2017-09-28T19:10:00Z"/>
                    <w:rFonts w:ascii="Monaco" w:eastAsiaTheme="majorEastAsia" w:hAnsi="Monaco" w:cs="Monaco"/>
                    <w:color w:val="243F60" w:themeColor="accent1" w:themeShade="7F"/>
                    <w:sz w:val="32"/>
                    <w:szCs w:val="32"/>
                    <w:lang w:val="en-US"/>
                  </w:rPr>
                </w:rPrChange>
              </w:rPr>
              <w:pPrChange w:id="3702" w:author="GONZALEZ DIAZ, BORJA" w:date="2017-09-29T19:27:00Z">
                <w:pPr>
                  <w:keepNext/>
                  <w:keepLines/>
                  <w:widowControl w:val="0"/>
                  <w:autoSpaceDE w:val="0"/>
                  <w:autoSpaceDN w:val="0"/>
                  <w:adjustRightInd w:val="0"/>
                  <w:spacing w:before="200"/>
                  <w:outlineLvl w:val="4"/>
                </w:pPr>
              </w:pPrChange>
            </w:pPr>
            <w:ins w:id="3703" w:author="Borja Gonzalez" w:date="2017-09-28T19:10:00Z">
              <w:r w:rsidRPr="0079203F">
                <w:rPr>
                  <w:lang w:val="es-ES"/>
                  <w:rPrChange w:id="3704" w:author="Rodrigo García" w:date="2017-09-29T10:06:00Z">
                    <w:rPr>
                      <w:rFonts w:ascii="Monaco" w:hAnsi="Monaco" w:cs="Monaco"/>
                      <w:sz w:val="32"/>
                      <w:szCs w:val="32"/>
                      <w:lang w:val="en-US"/>
                    </w:rPr>
                  </w:rPrChange>
                </w:rPr>
                <w:t xml:space="preserve">        </w:t>
              </w:r>
              <w:r w:rsidRPr="00A47B4C">
                <w:rPr>
                  <w:lang w:val="en-US"/>
                  <w:rPrChange w:id="3705"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3706" w:author="Borja Gonzalez" w:date="2017-09-28T19:10:00Z">
                    <w:rPr>
                      <w:rFonts w:ascii="Monaco" w:hAnsi="Monaco" w:cs="Monaco"/>
                      <w:b/>
                      <w:bCs/>
                      <w:color w:val="CE5C00"/>
                      <w:sz w:val="32"/>
                      <w:szCs w:val="32"/>
                      <w:lang w:val="en-US"/>
                    </w:rPr>
                  </w:rPrChange>
                </w:rPr>
                <w:t>=</w:t>
              </w:r>
              <w:r w:rsidRPr="00A47B4C">
                <w:rPr>
                  <w:lang w:val="en-US"/>
                  <w:rPrChange w:id="3707" w:author="Borja Gonzalez" w:date="2017-09-28T19:10:00Z">
                    <w:rPr>
                      <w:rFonts w:ascii="Monaco" w:hAnsi="Monaco" w:cs="Monaco"/>
                      <w:sz w:val="32"/>
                      <w:szCs w:val="32"/>
                      <w:lang w:val="en-US"/>
                    </w:rPr>
                  </w:rPrChange>
                </w:rPr>
                <w:t xml:space="preserve"> JSON</w:t>
              </w:r>
              <w:r w:rsidRPr="00A47B4C">
                <w:rPr>
                  <w:b/>
                  <w:bCs/>
                  <w:lang w:val="en-US"/>
                  <w:rPrChange w:id="3708" w:author="Borja Gonzalez" w:date="2017-09-28T19:10:00Z">
                    <w:rPr>
                      <w:rFonts w:ascii="Monaco" w:hAnsi="Monaco" w:cs="Monaco"/>
                      <w:b/>
                      <w:bCs/>
                      <w:color w:val="000000"/>
                      <w:sz w:val="32"/>
                      <w:szCs w:val="32"/>
                      <w:lang w:val="en-US"/>
                    </w:rPr>
                  </w:rPrChange>
                </w:rPr>
                <w:t>.</w:t>
              </w:r>
              <w:r w:rsidRPr="00A47B4C">
                <w:rPr>
                  <w:lang w:val="en-US"/>
                  <w:rPrChange w:id="3709" w:author="Borja Gonzalez" w:date="2017-09-28T19:10:00Z">
                    <w:rPr>
                      <w:rFonts w:ascii="Monaco" w:hAnsi="Monaco" w:cs="Monaco"/>
                      <w:color w:val="000000"/>
                      <w:sz w:val="32"/>
                      <w:szCs w:val="32"/>
                      <w:lang w:val="en-US"/>
                    </w:rPr>
                  </w:rPrChange>
                </w:rPr>
                <w:t>parse</w:t>
              </w:r>
              <w:r w:rsidRPr="00A47B4C">
                <w:rPr>
                  <w:b/>
                  <w:bCs/>
                  <w:lang w:val="en-US"/>
                  <w:rPrChange w:id="3710" w:author="Borja Gonzalez" w:date="2017-09-28T19:10:00Z">
                    <w:rPr>
                      <w:rFonts w:ascii="Monaco" w:hAnsi="Monaco" w:cs="Monaco"/>
                      <w:b/>
                      <w:bCs/>
                      <w:color w:val="000000"/>
                      <w:sz w:val="32"/>
                      <w:szCs w:val="32"/>
                      <w:lang w:val="en-US"/>
                    </w:rPr>
                  </w:rPrChange>
                </w:rPr>
                <w:t>(</w:t>
              </w:r>
              <w:r w:rsidRPr="00A47B4C">
                <w:rPr>
                  <w:lang w:val="en-US"/>
                  <w:rPrChange w:id="3711" w:author="Borja Gonzalez" w:date="2017-09-28T19:10:00Z">
                    <w:rPr>
                      <w:rFonts w:ascii="Monaco" w:hAnsi="Monaco" w:cs="Monaco"/>
                      <w:color w:val="000000"/>
                      <w:sz w:val="32"/>
                      <w:szCs w:val="32"/>
                      <w:lang w:val="en-US"/>
                    </w:rPr>
                  </w:rPrChange>
                </w:rPr>
                <w:t>message</w:t>
              </w:r>
              <w:r w:rsidRPr="00A47B4C">
                <w:rPr>
                  <w:b/>
                  <w:bCs/>
                  <w:lang w:val="en-US"/>
                  <w:rPrChange w:id="3712"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3713" w:author="Borja Gonzalez" w:date="2017-09-28T19:10:00Z"/>
                <w:lang w:val="en-US"/>
                <w:rPrChange w:id="3714" w:author="Borja Gonzalez" w:date="2017-09-28T19:10:00Z">
                  <w:rPr>
                    <w:ins w:id="3715" w:author="Borja Gonzalez" w:date="2017-09-28T19:10:00Z"/>
                    <w:rFonts w:ascii="Monaco" w:eastAsiaTheme="majorEastAsia" w:hAnsi="Monaco" w:cs="Monaco"/>
                    <w:color w:val="243F60" w:themeColor="accent1" w:themeShade="7F"/>
                    <w:sz w:val="32"/>
                    <w:szCs w:val="32"/>
                    <w:lang w:val="en-US"/>
                  </w:rPr>
                </w:rPrChange>
              </w:rPr>
              <w:pPrChange w:id="3716" w:author="GONZALEZ DIAZ, BORJA" w:date="2017-09-29T19:27:00Z">
                <w:pPr>
                  <w:keepNext/>
                  <w:keepLines/>
                  <w:widowControl w:val="0"/>
                  <w:autoSpaceDE w:val="0"/>
                  <w:autoSpaceDN w:val="0"/>
                  <w:adjustRightInd w:val="0"/>
                  <w:spacing w:before="200"/>
                  <w:outlineLvl w:val="4"/>
                </w:pPr>
              </w:pPrChange>
            </w:pPr>
            <w:ins w:id="3717" w:author="Borja Gonzalez" w:date="2017-09-28T19:10:00Z">
              <w:r w:rsidRPr="00A47B4C">
                <w:rPr>
                  <w:lang w:val="en-US"/>
                  <w:rPrChange w:id="3718" w:author="Borja Gonzalez" w:date="2017-09-28T19:10:00Z">
                    <w:rPr>
                      <w:rFonts w:ascii="Monaco" w:hAnsi="Monaco" w:cs="Monaco"/>
                      <w:sz w:val="32"/>
                      <w:szCs w:val="32"/>
                      <w:lang w:val="en-US"/>
                    </w:rPr>
                  </w:rPrChange>
                </w:rPr>
                <w:t xml:space="preserve">        console</w:t>
              </w:r>
              <w:r w:rsidRPr="00A47B4C">
                <w:rPr>
                  <w:b/>
                  <w:bCs/>
                  <w:lang w:val="en-US"/>
                  <w:rPrChange w:id="3719" w:author="Borja Gonzalez" w:date="2017-09-28T19:10:00Z">
                    <w:rPr>
                      <w:rFonts w:ascii="Monaco" w:hAnsi="Monaco" w:cs="Monaco"/>
                      <w:b/>
                      <w:bCs/>
                      <w:color w:val="000000"/>
                      <w:sz w:val="32"/>
                      <w:szCs w:val="32"/>
                      <w:lang w:val="en-US"/>
                    </w:rPr>
                  </w:rPrChange>
                </w:rPr>
                <w:t>.</w:t>
              </w:r>
              <w:r w:rsidRPr="00A47B4C">
                <w:rPr>
                  <w:lang w:val="en-US"/>
                  <w:rPrChange w:id="3720" w:author="Borja Gonzalez" w:date="2017-09-28T19:10:00Z">
                    <w:rPr>
                      <w:rFonts w:ascii="Monaco" w:hAnsi="Monaco" w:cs="Monaco"/>
                      <w:color w:val="000000"/>
                      <w:sz w:val="32"/>
                      <w:szCs w:val="32"/>
                      <w:lang w:val="en-US"/>
                    </w:rPr>
                  </w:rPrChange>
                </w:rPr>
                <w:t>log</w:t>
              </w:r>
              <w:r w:rsidRPr="00A47B4C">
                <w:rPr>
                  <w:b/>
                  <w:bCs/>
                  <w:lang w:val="en-US"/>
                  <w:rPrChange w:id="3721" w:author="Borja Gonzalez" w:date="2017-09-28T19:10:00Z">
                    <w:rPr>
                      <w:rFonts w:ascii="Monaco" w:hAnsi="Monaco" w:cs="Monaco"/>
                      <w:b/>
                      <w:bCs/>
                      <w:color w:val="000000"/>
                      <w:sz w:val="32"/>
                      <w:szCs w:val="32"/>
                      <w:lang w:val="en-US"/>
                    </w:rPr>
                  </w:rPrChange>
                </w:rPr>
                <w:t>(</w:t>
              </w:r>
              <w:r w:rsidRPr="00A47B4C">
                <w:rPr>
                  <w:lang w:val="en-US"/>
                  <w:rPrChange w:id="3722" w:author="Borja Gonzalez" w:date="2017-09-28T19:10:00Z">
                    <w:rPr>
                      <w:rFonts w:ascii="Monaco" w:hAnsi="Monaco" w:cs="Monaco"/>
                      <w:color w:val="000000"/>
                      <w:sz w:val="32"/>
                      <w:szCs w:val="32"/>
                      <w:lang w:val="en-US"/>
                    </w:rPr>
                  </w:rPrChange>
                </w:rPr>
                <w:t>message</w:t>
              </w:r>
              <w:r w:rsidRPr="00A47B4C">
                <w:rPr>
                  <w:b/>
                  <w:bCs/>
                  <w:lang w:val="en-US"/>
                  <w:rPrChange w:id="3723" w:author="Borja Gonzalez" w:date="2017-09-28T19:10:00Z">
                    <w:rPr>
                      <w:rFonts w:ascii="Monaco" w:hAnsi="Monaco" w:cs="Monaco"/>
                      <w:b/>
                      <w:bCs/>
                      <w:color w:val="000000"/>
                      <w:sz w:val="32"/>
                      <w:szCs w:val="32"/>
                      <w:lang w:val="en-US"/>
                    </w:rPr>
                  </w:rPrChange>
                </w:rPr>
                <w:t>);</w:t>
              </w:r>
              <w:r w:rsidRPr="00A47B4C">
                <w:rPr>
                  <w:lang w:val="en-US"/>
                  <w:rPrChange w:id="3724"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3725" w:author="Borja Gonzalez" w:date="2017-09-28T19:10:00Z"/>
                <w:lang w:val="es-ES"/>
                <w:rPrChange w:id="3726" w:author="Rodrigo García" w:date="2017-09-29T10:06:00Z">
                  <w:rPr>
                    <w:ins w:id="3727" w:author="Borja Gonzalez" w:date="2017-09-28T19:10:00Z"/>
                    <w:rFonts w:ascii="Monaco" w:eastAsiaTheme="majorEastAsia" w:hAnsi="Monaco" w:cs="Monaco"/>
                    <w:color w:val="243F60" w:themeColor="accent1" w:themeShade="7F"/>
                    <w:sz w:val="32"/>
                    <w:szCs w:val="32"/>
                    <w:lang w:val="en-US"/>
                  </w:rPr>
                </w:rPrChange>
              </w:rPr>
              <w:pPrChange w:id="3728" w:author="GONZALEZ DIAZ, BORJA" w:date="2017-09-29T19:27:00Z">
                <w:pPr>
                  <w:keepNext/>
                  <w:keepLines/>
                  <w:widowControl w:val="0"/>
                  <w:autoSpaceDE w:val="0"/>
                  <w:autoSpaceDN w:val="0"/>
                  <w:adjustRightInd w:val="0"/>
                  <w:spacing w:before="200"/>
                  <w:outlineLvl w:val="4"/>
                </w:pPr>
              </w:pPrChange>
            </w:pPr>
            <w:ins w:id="3729" w:author="Borja Gonzalez" w:date="2017-09-28T19:10:00Z">
              <w:r w:rsidRPr="00A47B4C">
                <w:rPr>
                  <w:lang w:val="en-US"/>
                  <w:rPrChange w:id="3730" w:author="Borja Gonzalez" w:date="2017-09-28T19:10:00Z">
                    <w:rPr>
                      <w:rFonts w:ascii="Monaco" w:hAnsi="Monaco" w:cs="Monaco"/>
                      <w:sz w:val="32"/>
                      <w:szCs w:val="32"/>
                      <w:lang w:val="en-US"/>
                    </w:rPr>
                  </w:rPrChange>
                </w:rPr>
                <w:t xml:space="preserve">    </w:t>
              </w:r>
              <w:r w:rsidRPr="0079203F">
                <w:rPr>
                  <w:b/>
                  <w:bCs/>
                  <w:lang w:val="es-ES"/>
                  <w:rPrChange w:id="3731"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3732" w:author="Borja Gonzalez" w:date="2017-09-28T19:10:00Z"/>
                <w:lang w:val="es-ES"/>
                <w:rPrChange w:id="3733" w:author="Rodrigo García" w:date="2017-09-29T10:06:00Z">
                  <w:rPr>
                    <w:ins w:id="3734" w:author="Borja Gonzalez" w:date="2017-09-28T19:10:00Z"/>
                    <w:rFonts w:ascii="Monaco" w:hAnsi="Monaco" w:cs="Monaco"/>
                    <w:sz w:val="32"/>
                    <w:szCs w:val="32"/>
                    <w:lang w:val="en-US"/>
                  </w:rPr>
                </w:rPrChange>
              </w:rPr>
              <w:pPrChange w:id="3735" w:author="GONZALEZ DIAZ, BORJA" w:date="2017-09-29T19:27:00Z">
                <w:pPr>
                  <w:widowControl w:val="0"/>
                  <w:autoSpaceDE w:val="0"/>
                  <w:autoSpaceDN w:val="0"/>
                  <w:adjustRightInd w:val="0"/>
                </w:pPr>
              </w:pPrChange>
            </w:pPr>
          </w:p>
          <w:p w14:paraId="0F2374D6" w14:textId="77777777" w:rsidR="00A47B4C" w:rsidRPr="0079203F" w:rsidRDefault="00A47B4C">
            <w:pPr>
              <w:rPr>
                <w:ins w:id="3736" w:author="Borja Gonzalez" w:date="2017-09-28T19:10:00Z"/>
                <w:lang w:val="es-ES"/>
                <w:rPrChange w:id="3737" w:author="Rodrigo García" w:date="2017-09-29T10:06:00Z">
                  <w:rPr>
                    <w:ins w:id="3738" w:author="Borja Gonzalez" w:date="2017-09-28T19:10:00Z"/>
                    <w:rFonts w:ascii="Monaco" w:eastAsiaTheme="majorEastAsia" w:hAnsi="Monaco" w:cs="Monaco"/>
                    <w:color w:val="243F60" w:themeColor="accent1" w:themeShade="7F"/>
                    <w:sz w:val="32"/>
                    <w:szCs w:val="32"/>
                    <w:lang w:val="en-US"/>
                  </w:rPr>
                </w:rPrChange>
              </w:rPr>
              <w:pPrChange w:id="3739" w:author="GONZALEZ DIAZ, BORJA" w:date="2017-09-29T19:27:00Z">
                <w:pPr>
                  <w:keepNext/>
                  <w:keepLines/>
                  <w:widowControl w:val="0"/>
                  <w:autoSpaceDE w:val="0"/>
                  <w:autoSpaceDN w:val="0"/>
                  <w:adjustRightInd w:val="0"/>
                  <w:spacing w:before="200"/>
                  <w:outlineLvl w:val="4"/>
                </w:pPr>
              </w:pPrChange>
            </w:pPr>
            <w:ins w:id="3740" w:author="Borja Gonzalez" w:date="2017-09-28T19:10:00Z">
              <w:r w:rsidRPr="0079203F">
                <w:rPr>
                  <w:lang w:val="es-ES"/>
                  <w:rPrChange w:id="3741" w:author="Rodrigo García" w:date="2017-09-29T10:06:00Z">
                    <w:rPr>
                      <w:rFonts w:ascii="Monaco" w:hAnsi="Monaco" w:cs="Monaco"/>
                      <w:sz w:val="32"/>
                      <w:szCs w:val="32"/>
                      <w:lang w:val="en-US"/>
                    </w:rPr>
                  </w:rPrChange>
                </w:rPr>
                <w:t xml:space="preserve">     </w:t>
              </w:r>
              <w:r w:rsidRPr="0079203F">
                <w:rPr>
                  <w:b/>
                  <w:bCs/>
                  <w:color w:val="204A87"/>
                  <w:lang w:val="es-ES"/>
                  <w:rPrChange w:id="3742" w:author="Rodrigo García" w:date="2017-09-29T10:06:00Z">
                    <w:rPr>
                      <w:rFonts w:ascii="Monaco" w:hAnsi="Monaco" w:cs="Monaco"/>
                      <w:b/>
                      <w:bCs/>
                      <w:color w:val="204A87"/>
                      <w:sz w:val="32"/>
                      <w:szCs w:val="32"/>
                      <w:lang w:val="en-US"/>
                    </w:rPr>
                  </w:rPrChange>
                </w:rPr>
                <w:t>var</w:t>
              </w:r>
              <w:r w:rsidRPr="0079203F">
                <w:rPr>
                  <w:lang w:val="es-ES"/>
                  <w:rPrChange w:id="3743" w:author="Rodrigo García" w:date="2017-09-29T10:06:00Z">
                    <w:rPr>
                      <w:rFonts w:ascii="Monaco" w:hAnsi="Monaco" w:cs="Monaco"/>
                      <w:sz w:val="32"/>
                      <w:szCs w:val="32"/>
                      <w:lang w:val="en-US"/>
                    </w:rPr>
                  </w:rPrChange>
                </w:rPr>
                <w:t xml:space="preserve"> datos1 </w:t>
              </w:r>
              <w:r w:rsidRPr="0079203F">
                <w:rPr>
                  <w:b/>
                  <w:bCs/>
                  <w:color w:val="CE5C00"/>
                  <w:lang w:val="es-ES"/>
                  <w:rPrChange w:id="3744" w:author="Rodrigo García" w:date="2017-09-29T10:06:00Z">
                    <w:rPr>
                      <w:rFonts w:ascii="Monaco" w:hAnsi="Monaco" w:cs="Monaco"/>
                      <w:b/>
                      <w:bCs/>
                      <w:color w:val="CE5C00"/>
                      <w:sz w:val="32"/>
                      <w:szCs w:val="32"/>
                      <w:lang w:val="en-US"/>
                    </w:rPr>
                  </w:rPrChange>
                </w:rPr>
                <w:t>=</w:t>
              </w:r>
              <w:r w:rsidRPr="0079203F">
                <w:rPr>
                  <w:lang w:val="es-ES"/>
                  <w:rPrChange w:id="3745" w:author="Rodrigo García" w:date="2017-09-29T10:06:00Z">
                    <w:rPr>
                      <w:rFonts w:ascii="Monaco" w:hAnsi="Monaco" w:cs="Monaco"/>
                      <w:sz w:val="32"/>
                      <w:szCs w:val="32"/>
                      <w:lang w:val="en-US"/>
                    </w:rPr>
                  </w:rPrChange>
                </w:rPr>
                <w:t xml:space="preserve"> </w:t>
              </w:r>
              <w:r w:rsidRPr="0079203F">
                <w:rPr>
                  <w:b/>
                  <w:bCs/>
                  <w:lang w:val="es-ES"/>
                  <w:rPrChange w:id="3746"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3747" w:author="Borja Gonzalez" w:date="2017-09-28T19:10:00Z"/>
                <w:lang w:val="es-ES"/>
                <w:rPrChange w:id="3748" w:author="Rodrigo García" w:date="2017-09-29T10:06:00Z">
                  <w:rPr>
                    <w:ins w:id="3749" w:author="Borja Gonzalez" w:date="2017-09-28T19:10:00Z"/>
                    <w:rFonts w:ascii="Monaco" w:eastAsiaTheme="majorEastAsia" w:hAnsi="Monaco" w:cs="Monaco"/>
                    <w:color w:val="243F60" w:themeColor="accent1" w:themeShade="7F"/>
                    <w:sz w:val="32"/>
                    <w:szCs w:val="32"/>
                    <w:lang w:val="en-US"/>
                  </w:rPr>
                </w:rPrChange>
              </w:rPr>
              <w:pPrChange w:id="3750" w:author="GONZALEZ DIAZ, BORJA" w:date="2017-09-29T19:27:00Z">
                <w:pPr>
                  <w:keepNext/>
                  <w:keepLines/>
                  <w:widowControl w:val="0"/>
                  <w:autoSpaceDE w:val="0"/>
                  <w:autoSpaceDN w:val="0"/>
                  <w:adjustRightInd w:val="0"/>
                  <w:spacing w:before="200"/>
                  <w:outlineLvl w:val="4"/>
                </w:pPr>
              </w:pPrChange>
            </w:pPr>
            <w:ins w:id="3751" w:author="Borja Gonzalez" w:date="2017-09-28T19:10:00Z">
              <w:r w:rsidRPr="0079203F">
                <w:rPr>
                  <w:lang w:val="es-ES"/>
                  <w:rPrChange w:id="3752" w:author="Rodrigo García" w:date="2017-09-29T10:06:00Z">
                    <w:rPr>
                      <w:rFonts w:ascii="Monaco" w:hAnsi="Monaco" w:cs="Monaco"/>
                      <w:sz w:val="32"/>
                      <w:szCs w:val="32"/>
                      <w:lang w:val="en-US"/>
                    </w:rPr>
                  </w:rPrChange>
                </w:rPr>
                <w:t xml:space="preserve">            operacion</w:t>
              </w:r>
              <w:r w:rsidRPr="0079203F">
                <w:rPr>
                  <w:b/>
                  <w:bCs/>
                  <w:color w:val="CE5C00"/>
                  <w:lang w:val="es-ES"/>
                  <w:rPrChange w:id="3753" w:author="Rodrigo García" w:date="2017-09-29T10:06:00Z">
                    <w:rPr>
                      <w:rFonts w:ascii="Monaco" w:hAnsi="Monaco" w:cs="Monaco"/>
                      <w:b/>
                      <w:bCs/>
                      <w:color w:val="CE5C00"/>
                      <w:sz w:val="32"/>
                      <w:szCs w:val="32"/>
                      <w:lang w:val="en-US"/>
                    </w:rPr>
                  </w:rPrChange>
                </w:rPr>
                <w:t>:</w:t>
              </w:r>
              <w:r w:rsidRPr="0079203F">
                <w:rPr>
                  <w:lang w:val="es-ES"/>
                  <w:rPrChange w:id="3754" w:author="Rodrigo García" w:date="2017-09-29T10:06:00Z">
                    <w:rPr>
                      <w:rFonts w:ascii="Monaco" w:hAnsi="Monaco" w:cs="Monaco"/>
                      <w:sz w:val="32"/>
                      <w:szCs w:val="32"/>
                      <w:lang w:val="en-US"/>
                    </w:rPr>
                  </w:rPrChange>
                </w:rPr>
                <w:t xml:space="preserve"> </w:t>
              </w:r>
              <w:r w:rsidRPr="0079203F">
                <w:rPr>
                  <w:color w:val="4E9A06"/>
                  <w:lang w:val="es-ES"/>
                  <w:rPrChange w:id="3755" w:author="Rodrigo García" w:date="2017-09-29T10:06:00Z">
                    <w:rPr>
                      <w:rFonts w:ascii="Monaco" w:hAnsi="Monaco" w:cs="Monaco"/>
                      <w:color w:val="4E9A06"/>
                      <w:sz w:val="32"/>
                      <w:szCs w:val="32"/>
                      <w:lang w:val="en-US"/>
                    </w:rPr>
                  </w:rPrChange>
                </w:rPr>
                <w:t>"Datos paciente"</w:t>
              </w:r>
              <w:r w:rsidRPr="0079203F">
                <w:rPr>
                  <w:b/>
                  <w:bCs/>
                  <w:lang w:val="es-ES"/>
                  <w:rPrChange w:id="3756" w:author="Rodrigo García" w:date="2017-09-29T10:06:00Z">
                    <w:rPr>
                      <w:rFonts w:ascii="Monaco" w:hAnsi="Monaco" w:cs="Monaco"/>
                      <w:b/>
                      <w:bCs/>
                      <w:color w:val="000000"/>
                      <w:sz w:val="32"/>
                      <w:szCs w:val="32"/>
                      <w:lang w:val="en-US"/>
                    </w:rPr>
                  </w:rPrChange>
                </w:rPr>
                <w:t>,</w:t>
              </w:r>
              <w:r w:rsidRPr="0079203F">
                <w:rPr>
                  <w:lang w:val="es-ES"/>
                  <w:rPrChange w:id="3757"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3758" w:author="Borja Gonzalez" w:date="2017-09-28T19:10:00Z"/>
                <w:lang w:val="es-ES"/>
                <w:rPrChange w:id="3759" w:author="Rodrigo García" w:date="2017-09-29T10:06:00Z">
                  <w:rPr>
                    <w:ins w:id="3760" w:author="Borja Gonzalez" w:date="2017-09-28T19:10:00Z"/>
                    <w:rFonts w:ascii="Monaco" w:eastAsiaTheme="majorEastAsia" w:hAnsi="Monaco" w:cs="Monaco"/>
                    <w:color w:val="243F60" w:themeColor="accent1" w:themeShade="7F"/>
                    <w:sz w:val="32"/>
                    <w:szCs w:val="32"/>
                    <w:lang w:val="en-US"/>
                  </w:rPr>
                </w:rPrChange>
              </w:rPr>
              <w:pPrChange w:id="3761" w:author="GONZALEZ DIAZ, BORJA" w:date="2017-09-29T19:27:00Z">
                <w:pPr>
                  <w:keepNext/>
                  <w:keepLines/>
                  <w:widowControl w:val="0"/>
                  <w:autoSpaceDE w:val="0"/>
                  <w:autoSpaceDN w:val="0"/>
                  <w:adjustRightInd w:val="0"/>
                  <w:spacing w:before="200"/>
                  <w:outlineLvl w:val="4"/>
                </w:pPr>
              </w:pPrChange>
            </w:pPr>
            <w:ins w:id="3762" w:author="Borja Gonzalez" w:date="2017-09-28T19:10:00Z">
              <w:r w:rsidRPr="0079203F">
                <w:rPr>
                  <w:lang w:val="es-ES"/>
                  <w:rPrChange w:id="3763" w:author="Rodrigo García" w:date="2017-09-29T10:06:00Z">
                    <w:rPr>
                      <w:rFonts w:ascii="Monaco" w:hAnsi="Monaco" w:cs="Monaco"/>
                      <w:sz w:val="32"/>
                      <w:szCs w:val="32"/>
                      <w:lang w:val="en-US"/>
                    </w:rPr>
                  </w:rPrChange>
                </w:rPr>
                <w:t xml:space="preserve">            id</w:t>
              </w:r>
              <w:r w:rsidRPr="0079203F">
                <w:rPr>
                  <w:b/>
                  <w:bCs/>
                  <w:color w:val="CE5C00"/>
                  <w:lang w:val="es-ES"/>
                  <w:rPrChange w:id="3764" w:author="Rodrigo García" w:date="2017-09-29T10:06:00Z">
                    <w:rPr>
                      <w:rFonts w:ascii="Monaco" w:hAnsi="Monaco" w:cs="Monaco"/>
                      <w:b/>
                      <w:bCs/>
                      <w:color w:val="CE5C00"/>
                      <w:sz w:val="32"/>
                      <w:szCs w:val="32"/>
                      <w:lang w:val="en-US"/>
                    </w:rPr>
                  </w:rPrChange>
                </w:rPr>
                <w:t>:</w:t>
              </w:r>
              <w:r w:rsidRPr="0079203F">
                <w:rPr>
                  <w:lang w:val="es-ES"/>
                  <w:rPrChange w:id="3765" w:author="Rodrigo García" w:date="2017-09-29T10:06:00Z">
                    <w:rPr>
                      <w:rFonts w:ascii="Monaco" w:hAnsi="Monaco" w:cs="Monaco"/>
                      <w:sz w:val="32"/>
                      <w:szCs w:val="32"/>
                      <w:lang w:val="en-US"/>
                    </w:rPr>
                  </w:rPrChange>
                </w:rPr>
                <w:t xml:space="preserve"> id_p</w:t>
              </w:r>
              <w:r w:rsidRPr="0079203F">
                <w:rPr>
                  <w:b/>
                  <w:bCs/>
                  <w:lang w:val="es-ES"/>
                  <w:rPrChange w:id="3766" w:author="Rodrigo García" w:date="2017-09-29T10:06:00Z">
                    <w:rPr>
                      <w:rFonts w:ascii="Monaco" w:hAnsi="Monaco" w:cs="Monaco"/>
                      <w:b/>
                      <w:bCs/>
                      <w:color w:val="000000"/>
                      <w:sz w:val="32"/>
                      <w:szCs w:val="32"/>
                      <w:lang w:val="en-US"/>
                    </w:rPr>
                  </w:rPrChange>
                </w:rPr>
                <w:t>,</w:t>
              </w:r>
              <w:r w:rsidRPr="0079203F">
                <w:rPr>
                  <w:lang w:val="es-ES"/>
                  <w:rPrChange w:id="3767"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3768" w:author="Borja Gonzalez" w:date="2017-09-28T19:10:00Z"/>
                <w:lang w:val="es-ES"/>
                <w:rPrChange w:id="3769" w:author="Rodrigo García" w:date="2017-09-29T10:06:00Z">
                  <w:rPr>
                    <w:ins w:id="3770" w:author="Borja Gonzalez" w:date="2017-09-28T19:10:00Z"/>
                    <w:rFonts w:ascii="Monaco" w:eastAsiaTheme="majorEastAsia" w:hAnsi="Monaco" w:cs="Monaco"/>
                    <w:color w:val="243F60" w:themeColor="accent1" w:themeShade="7F"/>
                    <w:sz w:val="32"/>
                    <w:szCs w:val="32"/>
                    <w:lang w:val="en-US"/>
                  </w:rPr>
                </w:rPrChange>
              </w:rPr>
              <w:pPrChange w:id="3771" w:author="GONZALEZ DIAZ, BORJA" w:date="2017-09-29T19:27:00Z">
                <w:pPr>
                  <w:keepNext/>
                  <w:keepLines/>
                  <w:widowControl w:val="0"/>
                  <w:autoSpaceDE w:val="0"/>
                  <w:autoSpaceDN w:val="0"/>
                  <w:adjustRightInd w:val="0"/>
                  <w:spacing w:before="200"/>
                  <w:outlineLvl w:val="4"/>
                </w:pPr>
              </w:pPrChange>
            </w:pPr>
            <w:ins w:id="3772" w:author="Borja Gonzalez" w:date="2017-09-28T19:10:00Z">
              <w:r w:rsidRPr="0079203F">
                <w:rPr>
                  <w:lang w:val="es-ES"/>
                  <w:rPrChange w:id="3773" w:author="Rodrigo García" w:date="2017-09-29T10:06:00Z">
                    <w:rPr>
                      <w:rFonts w:ascii="Monaco" w:hAnsi="Monaco" w:cs="Monaco"/>
                      <w:sz w:val="32"/>
                      <w:szCs w:val="32"/>
                      <w:lang w:val="en-US"/>
                    </w:rPr>
                  </w:rPrChange>
                </w:rPr>
                <w:t xml:space="preserve">            n</w:t>
              </w:r>
              <w:r w:rsidRPr="0079203F">
                <w:rPr>
                  <w:b/>
                  <w:bCs/>
                  <w:color w:val="CE5C00"/>
                  <w:lang w:val="es-ES"/>
                  <w:rPrChange w:id="3774" w:author="Rodrigo García" w:date="2017-09-29T10:06:00Z">
                    <w:rPr>
                      <w:rFonts w:ascii="Monaco" w:hAnsi="Monaco" w:cs="Monaco"/>
                      <w:b/>
                      <w:bCs/>
                      <w:color w:val="CE5C00"/>
                      <w:sz w:val="32"/>
                      <w:szCs w:val="32"/>
                      <w:lang w:val="en-US"/>
                    </w:rPr>
                  </w:rPrChange>
                </w:rPr>
                <w:t>:</w:t>
              </w:r>
              <w:r w:rsidRPr="0079203F">
                <w:rPr>
                  <w:lang w:val="es-ES"/>
                  <w:rPrChange w:id="3775"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3776" w:author="Borja Gonzalez" w:date="2017-09-28T19:10:00Z"/>
                <w:lang w:val="es-ES"/>
                <w:rPrChange w:id="3777" w:author="Rodrigo García" w:date="2017-09-29T10:06:00Z">
                  <w:rPr>
                    <w:ins w:id="3778" w:author="Borja Gonzalez" w:date="2017-09-28T19:10:00Z"/>
                    <w:rFonts w:ascii="Monaco" w:eastAsiaTheme="majorEastAsia" w:hAnsi="Monaco" w:cs="Monaco"/>
                    <w:color w:val="243F60" w:themeColor="accent1" w:themeShade="7F"/>
                    <w:sz w:val="32"/>
                    <w:szCs w:val="32"/>
                    <w:lang w:val="en-US"/>
                  </w:rPr>
                </w:rPrChange>
              </w:rPr>
              <w:pPrChange w:id="3779" w:author="GONZALEZ DIAZ, BORJA" w:date="2017-09-29T19:27:00Z">
                <w:pPr>
                  <w:keepNext/>
                  <w:keepLines/>
                  <w:widowControl w:val="0"/>
                  <w:autoSpaceDE w:val="0"/>
                  <w:autoSpaceDN w:val="0"/>
                  <w:adjustRightInd w:val="0"/>
                  <w:spacing w:before="200"/>
                  <w:outlineLvl w:val="4"/>
                </w:pPr>
              </w:pPrChange>
            </w:pPr>
            <w:ins w:id="3780" w:author="Borja Gonzalez" w:date="2017-09-28T19:10:00Z">
              <w:r w:rsidRPr="0079203F">
                <w:rPr>
                  <w:lang w:val="es-ES"/>
                  <w:rPrChange w:id="3781" w:author="Rodrigo García" w:date="2017-09-29T10:06:00Z">
                    <w:rPr>
                      <w:rFonts w:ascii="Monaco" w:hAnsi="Monaco" w:cs="Monaco"/>
                      <w:sz w:val="32"/>
                      <w:szCs w:val="32"/>
                      <w:lang w:val="en-US"/>
                    </w:rPr>
                  </w:rPrChange>
                </w:rPr>
                <w:t xml:space="preserve">    </w:t>
              </w:r>
              <w:r w:rsidRPr="0079203F">
                <w:rPr>
                  <w:b/>
                  <w:bCs/>
                  <w:lang w:val="es-ES"/>
                  <w:rPrChange w:id="3782"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3783" w:author="Borja Gonzalez" w:date="2017-09-28T19:10:00Z"/>
                <w:lang w:val="en-US"/>
                <w:rPrChange w:id="3784" w:author="Borja Gonzalez" w:date="2017-09-28T19:10:00Z">
                  <w:rPr>
                    <w:ins w:id="3785" w:author="Borja Gonzalez" w:date="2017-09-28T19:10:00Z"/>
                    <w:rFonts w:ascii="Monaco" w:eastAsiaTheme="majorEastAsia" w:hAnsi="Monaco" w:cs="Monaco"/>
                    <w:color w:val="243F60" w:themeColor="accent1" w:themeShade="7F"/>
                    <w:sz w:val="32"/>
                    <w:szCs w:val="32"/>
                    <w:lang w:val="en-US"/>
                  </w:rPr>
                </w:rPrChange>
              </w:rPr>
              <w:pPrChange w:id="3786" w:author="GONZALEZ DIAZ, BORJA" w:date="2017-09-29T19:27:00Z">
                <w:pPr>
                  <w:keepNext/>
                  <w:keepLines/>
                  <w:widowControl w:val="0"/>
                  <w:autoSpaceDE w:val="0"/>
                  <w:autoSpaceDN w:val="0"/>
                  <w:adjustRightInd w:val="0"/>
                  <w:spacing w:before="200"/>
                  <w:outlineLvl w:val="4"/>
                </w:pPr>
              </w:pPrChange>
            </w:pPr>
            <w:ins w:id="3787" w:author="Borja Gonzalez" w:date="2017-09-28T19:10:00Z">
              <w:r w:rsidRPr="0079203F">
                <w:rPr>
                  <w:lang w:val="es-ES"/>
                  <w:rPrChange w:id="3788" w:author="Rodrigo García" w:date="2017-09-29T10:06:00Z">
                    <w:rPr>
                      <w:rFonts w:ascii="Monaco" w:hAnsi="Monaco" w:cs="Monaco"/>
                      <w:sz w:val="32"/>
                      <w:szCs w:val="32"/>
                      <w:lang w:val="en-US"/>
                    </w:rPr>
                  </w:rPrChange>
                </w:rPr>
                <w:t xml:space="preserve">    </w:t>
              </w:r>
              <w:proofErr w:type="gramStart"/>
              <w:r w:rsidRPr="00A47B4C">
                <w:rPr>
                  <w:lang w:val="en-US"/>
                  <w:rPrChange w:id="3789" w:author="Borja Gonzalez" w:date="2017-09-28T19:10:00Z">
                    <w:rPr>
                      <w:rFonts w:ascii="Monaco" w:hAnsi="Monaco" w:cs="Monaco"/>
                      <w:color w:val="000000"/>
                      <w:sz w:val="32"/>
                      <w:szCs w:val="32"/>
                      <w:lang w:val="en-US"/>
                    </w:rPr>
                  </w:rPrChange>
                </w:rPr>
                <w:t>socket</w:t>
              </w:r>
              <w:r w:rsidRPr="00A47B4C">
                <w:rPr>
                  <w:b/>
                  <w:bCs/>
                  <w:lang w:val="en-US"/>
                  <w:rPrChange w:id="3790" w:author="Borja Gonzalez" w:date="2017-09-28T19:10:00Z">
                    <w:rPr>
                      <w:rFonts w:ascii="Monaco" w:hAnsi="Monaco" w:cs="Monaco"/>
                      <w:b/>
                      <w:bCs/>
                      <w:color w:val="000000"/>
                      <w:sz w:val="32"/>
                      <w:szCs w:val="32"/>
                      <w:lang w:val="en-US"/>
                    </w:rPr>
                  </w:rPrChange>
                </w:rPr>
                <w:t>.</w:t>
              </w:r>
              <w:r w:rsidRPr="00A47B4C">
                <w:rPr>
                  <w:lang w:val="en-US"/>
                  <w:rPrChange w:id="3791" w:author="Borja Gonzalez" w:date="2017-09-28T19:10:00Z">
                    <w:rPr>
                      <w:rFonts w:ascii="Monaco" w:hAnsi="Monaco" w:cs="Monaco"/>
                      <w:color w:val="000000"/>
                      <w:sz w:val="32"/>
                      <w:szCs w:val="32"/>
                      <w:lang w:val="en-US"/>
                    </w:rPr>
                  </w:rPrChange>
                </w:rPr>
                <w:t>send</w:t>
              </w:r>
              <w:proofErr w:type="gramEnd"/>
              <w:r w:rsidRPr="00A47B4C">
                <w:rPr>
                  <w:b/>
                  <w:bCs/>
                  <w:lang w:val="en-US"/>
                  <w:rPrChange w:id="3792" w:author="Borja Gonzalez" w:date="2017-09-28T19:10:00Z">
                    <w:rPr>
                      <w:rFonts w:ascii="Monaco" w:hAnsi="Monaco" w:cs="Monaco"/>
                      <w:b/>
                      <w:bCs/>
                      <w:color w:val="000000"/>
                      <w:sz w:val="32"/>
                      <w:szCs w:val="32"/>
                      <w:lang w:val="en-US"/>
                    </w:rPr>
                  </w:rPrChange>
                </w:rPr>
                <w:t>(</w:t>
              </w:r>
              <w:r w:rsidRPr="00A47B4C">
                <w:rPr>
                  <w:lang w:val="en-US"/>
                  <w:rPrChange w:id="3793" w:author="Borja Gonzalez" w:date="2017-09-28T19:10:00Z">
                    <w:rPr>
                      <w:rFonts w:ascii="Monaco" w:hAnsi="Monaco" w:cs="Monaco"/>
                      <w:color w:val="000000"/>
                      <w:sz w:val="32"/>
                      <w:szCs w:val="32"/>
                      <w:lang w:val="en-US"/>
                    </w:rPr>
                  </w:rPrChange>
                </w:rPr>
                <w:t>JSON</w:t>
              </w:r>
              <w:r w:rsidRPr="00A47B4C">
                <w:rPr>
                  <w:b/>
                  <w:bCs/>
                  <w:lang w:val="en-US"/>
                  <w:rPrChange w:id="3794" w:author="Borja Gonzalez" w:date="2017-09-28T19:10:00Z">
                    <w:rPr>
                      <w:rFonts w:ascii="Monaco" w:hAnsi="Monaco" w:cs="Monaco"/>
                      <w:b/>
                      <w:bCs/>
                      <w:color w:val="000000"/>
                      <w:sz w:val="32"/>
                      <w:szCs w:val="32"/>
                      <w:lang w:val="en-US"/>
                    </w:rPr>
                  </w:rPrChange>
                </w:rPr>
                <w:t>.</w:t>
              </w:r>
              <w:r w:rsidRPr="00A47B4C">
                <w:rPr>
                  <w:lang w:val="en-US"/>
                  <w:rPrChange w:id="3795" w:author="Borja Gonzalez" w:date="2017-09-28T19:10:00Z">
                    <w:rPr>
                      <w:rFonts w:ascii="Monaco" w:hAnsi="Monaco" w:cs="Monaco"/>
                      <w:color w:val="000000"/>
                      <w:sz w:val="32"/>
                      <w:szCs w:val="32"/>
                      <w:lang w:val="en-US"/>
                    </w:rPr>
                  </w:rPrChange>
                </w:rPr>
                <w:t>stringify</w:t>
              </w:r>
              <w:r w:rsidRPr="00A47B4C">
                <w:rPr>
                  <w:b/>
                  <w:bCs/>
                  <w:lang w:val="en-US"/>
                  <w:rPrChange w:id="3796" w:author="Borja Gonzalez" w:date="2017-09-28T19:10:00Z">
                    <w:rPr>
                      <w:rFonts w:ascii="Monaco" w:hAnsi="Monaco" w:cs="Monaco"/>
                      <w:b/>
                      <w:bCs/>
                      <w:color w:val="000000"/>
                      <w:sz w:val="32"/>
                      <w:szCs w:val="32"/>
                      <w:lang w:val="en-US"/>
                    </w:rPr>
                  </w:rPrChange>
                </w:rPr>
                <w:t>(</w:t>
              </w:r>
              <w:r w:rsidRPr="00A47B4C">
                <w:rPr>
                  <w:lang w:val="en-US"/>
                  <w:rPrChange w:id="3797" w:author="Borja Gonzalez" w:date="2017-09-28T19:10:00Z">
                    <w:rPr>
                      <w:rFonts w:ascii="Monaco" w:hAnsi="Monaco" w:cs="Monaco"/>
                      <w:color w:val="000000"/>
                      <w:sz w:val="32"/>
                      <w:szCs w:val="32"/>
                      <w:lang w:val="en-US"/>
                    </w:rPr>
                  </w:rPrChange>
                </w:rPr>
                <w:t>datos1</w:t>
              </w:r>
              <w:r w:rsidRPr="00A47B4C">
                <w:rPr>
                  <w:b/>
                  <w:bCs/>
                  <w:lang w:val="en-US"/>
                  <w:rPrChange w:id="3798"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3799" w:author="Borja Gonzalez" w:date="2017-09-28T19:10:00Z"/>
                <w:lang w:val="en-US"/>
                <w:rPrChange w:id="3800" w:author="Borja Gonzalez" w:date="2017-09-28T19:10:00Z">
                  <w:rPr>
                    <w:ins w:id="3801" w:author="Borja Gonzalez" w:date="2017-09-28T19:10:00Z"/>
                    <w:rFonts w:ascii="Monaco" w:eastAsiaTheme="majorEastAsia" w:hAnsi="Monaco" w:cs="Monaco"/>
                    <w:color w:val="243F60" w:themeColor="accent1" w:themeShade="7F"/>
                    <w:sz w:val="32"/>
                    <w:szCs w:val="32"/>
                    <w:lang w:val="en-US"/>
                  </w:rPr>
                </w:rPrChange>
              </w:rPr>
              <w:pPrChange w:id="3802" w:author="GONZALEZ DIAZ, BORJA" w:date="2017-09-29T19:27:00Z">
                <w:pPr>
                  <w:keepNext/>
                  <w:keepLines/>
                  <w:widowControl w:val="0"/>
                  <w:autoSpaceDE w:val="0"/>
                  <w:autoSpaceDN w:val="0"/>
                  <w:adjustRightInd w:val="0"/>
                  <w:spacing w:before="200"/>
                  <w:outlineLvl w:val="4"/>
                </w:pPr>
              </w:pPrChange>
            </w:pPr>
            <w:ins w:id="3803" w:author="Borja Gonzalez" w:date="2017-09-28T19:10:00Z">
              <w:r w:rsidRPr="00A47B4C">
                <w:rPr>
                  <w:lang w:val="en-US"/>
                  <w:rPrChange w:id="3804" w:author="Borja Gonzalez" w:date="2017-09-28T19:10:00Z">
                    <w:rPr>
                      <w:rFonts w:ascii="Monaco" w:hAnsi="Monaco" w:cs="Monaco"/>
                      <w:sz w:val="32"/>
                      <w:szCs w:val="32"/>
                      <w:lang w:val="en-US"/>
                    </w:rPr>
                  </w:rPrChange>
                </w:rPr>
                <w:t xml:space="preserve">    </w:t>
              </w:r>
              <w:proofErr w:type="gramStart"/>
              <w:r w:rsidRPr="00A47B4C">
                <w:rPr>
                  <w:lang w:val="en-US"/>
                  <w:rPrChange w:id="3805" w:author="Borja Gonzalez" w:date="2017-09-28T19:10:00Z">
                    <w:rPr>
                      <w:rFonts w:ascii="Monaco" w:hAnsi="Monaco" w:cs="Monaco"/>
                      <w:sz w:val="32"/>
                      <w:szCs w:val="32"/>
                      <w:lang w:val="en-US"/>
                    </w:rPr>
                  </w:rPrChange>
                </w:rPr>
                <w:t>socket</w:t>
              </w:r>
              <w:r w:rsidRPr="00A47B4C">
                <w:rPr>
                  <w:b/>
                  <w:bCs/>
                  <w:lang w:val="en-US"/>
                  <w:rPrChange w:id="3806" w:author="Borja Gonzalez" w:date="2017-09-28T19:10:00Z">
                    <w:rPr>
                      <w:rFonts w:ascii="Monaco" w:hAnsi="Monaco" w:cs="Monaco"/>
                      <w:b/>
                      <w:bCs/>
                      <w:color w:val="000000"/>
                      <w:sz w:val="32"/>
                      <w:szCs w:val="32"/>
                      <w:lang w:val="en-US"/>
                    </w:rPr>
                  </w:rPrChange>
                </w:rPr>
                <w:t>.</w:t>
              </w:r>
              <w:r w:rsidRPr="00A47B4C">
                <w:rPr>
                  <w:lang w:val="en-US"/>
                  <w:rPrChange w:id="3807" w:author="Borja Gonzalez" w:date="2017-09-28T19:10:00Z">
                    <w:rPr>
                      <w:rFonts w:ascii="Monaco" w:hAnsi="Monaco" w:cs="Monaco"/>
                      <w:color w:val="000000"/>
                      <w:sz w:val="32"/>
                      <w:szCs w:val="32"/>
                      <w:lang w:val="en-US"/>
                    </w:rPr>
                  </w:rPrChange>
                </w:rPr>
                <w:t>on</w:t>
              </w:r>
              <w:proofErr w:type="gramEnd"/>
              <w:r w:rsidRPr="00A47B4C">
                <w:rPr>
                  <w:b/>
                  <w:bCs/>
                  <w:lang w:val="en-US"/>
                  <w:rPrChange w:id="3808" w:author="Borja Gonzalez" w:date="2017-09-28T19:10:00Z">
                    <w:rPr>
                      <w:rFonts w:ascii="Monaco" w:hAnsi="Monaco" w:cs="Monaco"/>
                      <w:b/>
                      <w:bCs/>
                      <w:color w:val="000000"/>
                      <w:sz w:val="32"/>
                      <w:szCs w:val="32"/>
                      <w:lang w:val="en-US"/>
                    </w:rPr>
                  </w:rPrChange>
                </w:rPr>
                <w:t>(</w:t>
              </w:r>
              <w:r w:rsidRPr="00A47B4C">
                <w:rPr>
                  <w:color w:val="4E9A06"/>
                  <w:lang w:val="en-US"/>
                  <w:rPrChange w:id="3809" w:author="Borja Gonzalez" w:date="2017-09-28T19:10:00Z">
                    <w:rPr>
                      <w:rFonts w:ascii="Monaco" w:hAnsi="Monaco" w:cs="Monaco"/>
                      <w:color w:val="4E9A06"/>
                      <w:sz w:val="32"/>
                      <w:szCs w:val="32"/>
                      <w:lang w:val="en-US"/>
                    </w:rPr>
                  </w:rPrChange>
                </w:rPr>
                <w:t>"datos_paciente"</w:t>
              </w:r>
              <w:r w:rsidRPr="00A47B4C">
                <w:rPr>
                  <w:b/>
                  <w:bCs/>
                  <w:lang w:val="en-US"/>
                  <w:rPrChange w:id="3810" w:author="Borja Gonzalez" w:date="2017-09-28T19:10:00Z">
                    <w:rPr>
                      <w:rFonts w:ascii="Monaco" w:hAnsi="Monaco" w:cs="Monaco"/>
                      <w:b/>
                      <w:bCs/>
                      <w:color w:val="000000"/>
                      <w:sz w:val="32"/>
                      <w:szCs w:val="32"/>
                      <w:lang w:val="en-US"/>
                    </w:rPr>
                  </w:rPrChange>
                </w:rPr>
                <w:t>,</w:t>
              </w:r>
              <w:r w:rsidRPr="00A47B4C">
                <w:rPr>
                  <w:lang w:val="en-US"/>
                  <w:rPrChange w:id="3811" w:author="Borja Gonzalez" w:date="2017-09-28T19:10:00Z">
                    <w:rPr>
                      <w:rFonts w:ascii="Monaco" w:hAnsi="Monaco" w:cs="Monaco"/>
                      <w:sz w:val="32"/>
                      <w:szCs w:val="32"/>
                      <w:lang w:val="en-US"/>
                    </w:rPr>
                  </w:rPrChange>
                </w:rPr>
                <w:t xml:space="preserve"> </w:t>
              </w:r>
              <w:r w:rsidRPr="00A47B4C">
                <w:rPr>
                  <w:b/>
                  <w:bCs/>
                  <w:color w:val="204A87"/>
                  <w:lang w:val="en-US"/>
                  <w:rPrChange w:id="3812" w:author="Borja Gonzalez" w:date="2017-09-28T19:10:00Z">
                    <w:rPr>
                      <w:rFonts w:ascii="Monaco" w:hAnsi="Monaco" w:cs="Monaco"/>
                      <w:b/>
                      <w:bCs/>
                      <w:color w:val="204A87"/>
                      <w:sz w:val="32"/>
                      <w:szCs w:val="32"/>
                      <w:lang w:val="en-US"/>
                    </w:rPr>
                  </w:rPrChange>
                </w:rPr>
                <w:t>function</w:t>
              </w:r>
              <w:r w:rsidRPr="00A47B4C">
                <w:rPr>
                  <w:lang w:val="en-US"/>
                  <w:rPrChange w:id="3813" w:author="Borja Gonzalez" w:date="2017-09-28T19:10:00Z">
                    <w:rPr>
                      <w:rFonts w:ascii="Monaco" w:hAnsi="Monaco" w:cs="Monaco"/>
                      <w:sz w:val="32"/>
                      <w:szCs w:val="32"/>
                      <w:lang w:val="en-US"/>
                    </w:rPr>
                  </w:rPrChange>
                </w:rPr>
                <w:t xml:space="preserve"> </w:t>
              </w:r>
              <w:r w:rsidRPr="00A47B4C">
                <w:rPr>
                  <w:b/>
                  <w:bCs/>
                  <w:lang w:val="en-US"/>
                  <w:rPrChange w:id="3814" w:author="Borja Gonzalez" w:date="2017-09-28T19:10:00Z">
                    <w:rPr>
                      <w:rFonts w:ascii="Monaco" w:hAnsi="Monaco" w:cs="Monaco"/>
                      <w:b/>
                      <w:bCs/>
                      <w:color w:val="000000"/>
                      <w:sz w:val="32"/>
                      <w:szCs w:val="32"/>
                      <w:lang w:val="en-US"/>
                    </w:rPr>
                  </w:rPrChange>
                </w:rPr>
                <w:t>(</w:t>
              </w:r>
              <w:r w:rsidRPr="00A47B4C">
                <w:rPr>
                  <w:lang w:val="en-US"/>
                  <w:rPrChange w:id="3815" w:author="Borja Gonzalez" w:date="2017-09-28T19:10:00Z">
                    <w:rPr>
                      <w:rFonts w:ascii="Monaco" w:hAnsi="Monaco" w:cs="Monaco"/>
                      <w:color w:val="000000"/>
                      <w:sz w:val="32"/>
                      <w:szCs w:val="32"/>
                      <w:lang w:val="en-US"/>
                    </w:rPr>
                  </w:rPrChange>
                </w:rPr>
                <w:t>data</w:t>
              </w:r>
              <w:r w:rsidRPr="00A47B4C">
                <w:rPr>
                  <w:b/>
                  <w:bCs/>
                  <w:lang w:val="en-US"/>
                  <w:rPrChange w:id="3816" w:author="Borja Gonzalez" w:date="2017-09-28T19:10:00Z">
                    <w:rPr>
                      <w:rFonts w:ascii="Monaco" w:hAnsi="Monaco" w:cs="Monaco"/>
                      <w:b/>
                      <w:bCs/>
                      <w:color w:val="000000"/>
                      <w:sz w:val="32"/>
                      <w:szCs w:val="32"/>
                      <w:lang w:val="en-US"/>
                    </w:rPr>
                  </w:rPrChange>
                </w:rPr>
                <w:t>)</w:t>
              </w:r>
              <w:r w:rsidRPr="00A47B4C">
                <w:rPr>
                  <w:lang w:val="en-US"/>
                  <w:rPrChange w:id="3817" w:author="Borja Gonzalez" w:date="2017-09-28T19:10:00Z">
                    <w:rPr>
                      <w:rFonts w:ascii="Monaco" w:hAnsi="Monaco" w:cs="Monaco"/>
                      <w:sz w:val="32"/>
                      <w:szCs w:val="32"/>
                      <w:lang w:val="en-US"/>
                    </w:rPr>
                  </w:rPrChange>
                </w:rPr>
                <w:t xml:space="preserve"> </w:t>
              </w:r>
              <w:r w:rsidRPr="00A47B4C">
                <w:rPr>
                  <w:b/>
                  <w:bCs/>
                  <w:lang w:val="en-US"/>
                  <w:rPrChange w:id="3818"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3819" w:author="Borja Gonzalez" w:date="2017-09-28T19:10:00Z"/>
                <w:lang w:val="en-US"/>
                <w:rPrChange w:id="3820" w:author="Borja Gonzalez" w:date="2017-09-28T19:10:00Z">
                  <w:rPr>
                    <w:ins w:id="3821" w:author="Borja Gonzalez" w:date="2017-09-28T19:10:00Z"/>
                    <w:rFonts w:ascii="Monaco" w:eastAsiaTheme="majorEastAsia" w:hAnsi="Monaco" w:cs="Monaco"/>
                    <w:color w:val="243F60" w:themeColor="accent1" w:themeShade="7F"/>
                    <w:sz w:val="32"/>
                    <w:szCs w:val="32"/>
                    <w:lang w:val="en-US"/>
                  </w:rPr>
                </w:rPrChange>
              </w:rPr>
              <w:pPrChange w:id="3822" w:author="GONZALEZ DIAZ, BORJA" w:date="2017-09-29T19:27:00Z">
                <w:pPr>
                  <w:keepNext/>
                  <w:keepLines/>
                  <w:widowControl w:val="0"/>
                  <w:autoSpaceDE w:val="0"/>
                  <w:autoSpaceDN w:val="0"/>
                  <w:adjustRightInd w:val="0"/>
                  <w:spacing w:before="200"/>
                  <w:outlineLvl w:val="4"/>
                </w:pPr>
              </w:pPrChange>
            </w:pPr>
            <w:ins w:id="3823" w:author="Borja Gonzalez" w:date="2017-09-28T19:10:00Z">
              <w:r w:rsidRPr="00A47B4C">
                <w:rPr>
                  <w:lang w:val="en-US"/>
                  <w:rPrChange w:id="3824" w:author="Borja Gonzalez" w:date="2017-09-28T19:10:00Z">
                    <w:rPr>
                      <w:rFonts w:ascii="Monaco" w:hAnsi="Monaco" w:cs="Monaco"/>
                      <w:sz w:val="32"/>
                      <w:szCs w:val="32"/>
                      <w:lang w:val="en-US"/>
                    </w:rPr>
                  </w:rPrChange>
                </w:rPr>
                <w:t xml:space="preserve">        callback</w:t>
              </w:r>
              <w:r w:rsidRPr="00A47B4C">
                <w:rPr>
                  <w:b/>
                  <w:bCs/>
                  <w:lang w:val="en-US"/>
                  <w:rPrChange w:id="3825" w:author="Borja Gonzalez" w:date="2017-09-28T19:10:00Z">
                    <w:rPr>
                      <w:rFonts w:ascii="Monaco" w:hAnsi="Monaco" w:cs="Monaco"/>
                      <w:b/>
                      <w:bCs/>
                      <w:color w:val="000000"/>
                      <w:sz w:val="32"/>
                      <w:szCs w:val="32"/>
                      <w:lang w:val="en-US"/>
                    </w:rPr>
                  </w:rPrChange>
                </w:rPr>
                <w:t>(</w:t>
              </w:r>
              <w:r w:rsidRPr="00A47B4C">
                <w:rPr>
                  <w:lang w:val="en-US"/>
                  <w:rPrChange w:id="3826" w:author="Borja Gonzalez" w:date="2017-09-28T19:10:00Z">
                    <w:rPr>
                      <w:rFonts w:ascii="Monaco" w:hAnsi="Monaco" w:cs="Monaco"/>
                      <w:color w:val="000000"/>
                      <w:sz w:val="32"/>
                      <w:szCs w:val="32"/>
                      <w:lang w:val="en-US"/>
                    </w:rPr>
                  </w:rPrChange>
                </w:rPr>
                <w:t>data</w:t>
              </w:r>
              <w:r w:rsidRPr="00A47B4C">
                <w:rPr>
                  <w:b/>
                  <w:bCs/>
                  <w:lang w:val="en-US"/>
                  <w:rPrChange w:id="3827"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3828" w:author="Borja Gonzalez" w:date="2017-09-28T19:10:00Z"/>
                <w:lang w:val="en-US"/>
                <w:rPrChange w:id="3829" w:author="Borja Gonzalez" w:date="2017-09-28T19:10:00Z">
                  <w:rPr>
                    <w:ins w:id="3830" w:author="Borja Gonzalez" w:date="2017-09-28T19:10:00Z"/>
                    <w:rFonts w:ascii="Monaco" w:eastAsiaTheme="majorEastAsia" w:hAnsi="Monaco" w:cs="Monaco"/>
                    <w:color w:val="243F60" w:themeColor="accent1" w:themeShade="7F"/>
                    <w:sz w:val="32"/>
                    <w:szCs w:val="32"/>
                    <w:lang w:val="en-US"/>
                  </w:rPr>
                </w:rPrChange>
              </w:rPr>
              <w:pPrChange w:id="3831" w:author="GONZALEZ DIAZ, BORJA" w:date="2017-09-29T19:27:00Z">
                <w:pPr>
                  <w:keepNext/>
                  <w:keepLines/>
                  <w:widowControl w:val="0"/>
                  <w:autoSpaceDE w:val="0"/>
                  <w:autoSpaceDN w:val="0"/>
                  <w:adjustRightInd w:val="0"/>
                  <w:spacing w:before="200"/>
                  <w:outlineLvl w:val="4"/>
                </w:pPr>
              </w:pPrChange>
            </w:pPr>
            <w:ins w:id="3832" w:author="Borja Gonzalez" w:date="2017-09-28T19:10:00Z">
              <w:r w:rsidRPr="00A47B4C">
                <w:rPr>
                  <w:lang w:val="en-US"/>
                  <w:rPrChange w:id="3833" w:author="Borja Gonzalez" w:date="2017-09-28T19:10:00Z">
                    <w:rPr>
                      <w:rFonts w:ascii="Monaco" w:hAnsi="Monaco" w:cs="Monaco"/>
                      <w:sz w:val="32"/>
                      <w:szCs w:val="32"/>
                      <w:lang w:val="en-US"/>
                    </w:rPr>
                  </w:rPrChange>
                </w:rPr>
                <w:t xml:space="preserve">    </w:t>
              </w:r>
              <w:r w:rsidRPr="00A47B4C">
                <w:rPr>
                  <w:b/>
                  <w:bCs/>
                  <w:lang w:val="en-US"/>
                  <w:rPrChange w:id="3834"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3835" w:author="Borja Gonzalez" w:date="2017-09-28T19:10:00Z"/>
                <w:lang w:val="en-US"/>
                <w:rPrChange w:id="3836" w:author="Borja Gonzalez" w:date="2017-09-28T19:10:00Z">
                  <w:rPr>
                    <w:ins w:id="3837" w:author="Borja Gonzalez" w:date="2017-09-28T19:10:00Z"/>
                    <w:rFonts w:ascii="Monaco" w:eastAsiaTheme="majorEastAsia" w:hAnsi="Monaco" w:cs="Monaco"/>
                    <w:color w:val="243F60" w:themeColor="accent1" w:themeShade="7F"/>
                    <w:sz w:val="32"/>
                    <w:szCs w:val="32"/>
                    <w:lang w:val="en-US"/>
                  </w:rPr>
                </w:rPrChange>
              </w:rPr>
              <w:pPrChange w:id="3838" w:author="GONZALEZ DIAZ, BORJA" w:date="2017-09-29T19:27:00Z">
                <w:pPr>
                  <w:keepNext/>
                  <w:keepLines/>
                  <w:widowControl w:val="0"/>
                  <w:autoSpaceDE w:val="0"/>
                  <w:autoSpaceDN w:val="0"/>
                  <w:adjustRightInd w:val="0"/>
                  <w:spacing w:before="200"/>
                  <w:outlineLvl w:val="4"/>
                </w:pPr>
              </w:pPrChange>
            </w:pPr>
            <w:ins w:id="3839" w:author="Borja Gonzalez" w:date="2017-09-28T19:10:00Z">
              <w:r w:rsidRPr="00A47B4C">
                <w:rPr>
                  <w:b/>
                  <w:bCs/>
                  <w:lang w:val="en-US"/>
                  <w:rPrChange w:id="3840"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841"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 xml:space="preserve">Observamos que se repite el proceso en el que se establece un websocket con el servidor, escuchando un mensaje de este y enviándole un objeto JSON con la cabecera “Datos paciente”. Se vuelve a escuchar al servidor mediante </w:t>
      </w:r>
      <w:proofErr w:type="gramStart"/>
      <w:r>
        <w:t>socket.on</w:t>
      </w:r>
      <w:proofErr w:type="gramEnd"/>
      <w:r>
        <w:t>(), y se reciben los datos requeridos.</w:t>
      </w:r>
    </w:p>
    <w:p w14:paraId="4F68FC1C" w14:textId="77777777" w:rsidR="007A4192" w:rsidRDefault="007A4192" w:rsidP="00BC4CE1"/>
    <w:p w14:paraId="5A467CD1" w14:textId="7A18EDBD" w:rsidR="007A4192" w:rsidDel="00A47B4C" w:rsidRDefault="007A4192" w:rsidP="007A4192">
      <w:pPr>
        <w:pStyle w:val="Ttulo4"/>
        <w:rPr>
          <w:del w:id="3842" w:author="Borja Gonzalez" w:date="2017-09-28T19:12:00Z"/>
        </w:rPr>
      </w:pPr>
      <w:r>
        <w:t>4.3.4.2.  Funcionalidad en el lado del servidor</w:t>
      </w:r>
    </w:p>
    <w:p w14:paraId="10157BE5" w14:textId="77777777" w:rsidR="00AF4608" w:rsidRDefault="00AF4608">
      <w:pPr>
        <w:pStyle w:val="Ttulo4"/>
        <w:pPrChange w:id="3843" w:author="Borja Gonzalez" w:date="2017-09-28T19:12:00Z">
          <w:pPr/>
        </w:pPrChange>
      </w:pPr>
    </w:p>
    <w:p w14:paraId="5D4AE69E" w14:textId="44F6401C" w:rsidR="00522970" w:rsidRDefault="006532AB" w:rsidP="00BC4CE1">
      <w:del w:id="3844"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845" w:author="Borja Gonzalez" w:date="2017-09-28T19:11:00Z"/>
        </w:rPr>
      </w:pPr>
      <w:del w:id="3846" w:author="Borja Gonzalez" w:date="2017-09-28T19:11:00Z">
        <w:r w:rsidDel="00A47B4C">
          <w:rPr>
            <w:noProof/>
            <w:lang w:eastAsia="es-ES_tradnl"/>
          </w:rPr>
          <w:lastRenderedPageBreak/>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3847" w:author="Borja Gonzalez" w:date="2017-09-28T19:11:00Z"/>
        </w:trPr>
        <w:tc>
          <w:tcPr>
            <w:tcW w:w="8856" w:type="dxa"/>
          </w:tcPr>
          <w:p w14:paraId="2FE8789D" w14:textId="77777777" w:rsidR="00A47B4C" w:rsidRPr="00557475" w:rsidRDefault="00A47B4C">
            <w:pPr>
              <w:rPr>
                <w:ins w:id="3848" w:author="Borja Gonzalez" w:date="2017-09-28T19:12:00Z"/>
                <w:noProof/>
                <w:lang w:val="en-US"/>
              </w:rPr>
              <w:pPrChange w:id="3849" w:author="GONZALEZ DIAZ, BORJA" w:date="2017-09-29T19:27:00Z">
                <w:pPr>
                  <w:widowControl w:val="0"/>
                  <w:autoSpaceDE w:val="0"/>
                  <w:autoSpaceDN w:val="0"/>
                  <w:adjustRightInd w:val="0"/>
                </w:pPr>
              </w:pPrChange>
            </w:pPr>
            <w:ins w:id="3850"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3851" w:author="Borja Gonzalez" w:date="2017-09-28T19:12:00Z"/>
                <w:b/>
                <w:bCs/>
                <w:noProof/>
                <w:lang w:val="es-ES"/>
                <w:rPrChange w:id="3852" w:author="Rodrigo García" w:date="2017-09-29T10:06:00Z">
                  <w:rPr>
                    <w:ins w:id="3853" w:author="Borja Gonzalez" w:date="2017-09-28T19:12:00Z"/>
                    <w:rFonts w:ascii="Monaco" w:eastAsiaTheme="majorEastAsia" w:hAnsi="Monaco" w:cs="Monaco"/>
                    <w:b/>
                    <w:bCs/>
                    <w:noProof/>
                    <w:color w:val="000000"/>
                    <w:sz w:val="20"/>
                    <w:szCs w:val="20"/>
                    <w:lang w:val="en-US"/>
                  </w:rPr>
                </w:rPrChange>
              </w:rPr>
              <w:pPrChange w:id="3854" w:author="GONZALEZ DIAZ, BORJA" w:date="2017-09-29T19:27:00Z">
                <w:pPr>
                  <w:keepNext/>
                  <w:keepLines/>
                  <w:widowControl w:val="0"/>
                  <w:autoSpaceDE w:val="0"/>
                  <w:autoSpaceDN w:val="0"/>
                  <w:adjustRightInd w:val="0"/>
                  <w:spacing w:before="200"/>
                  <w:outlineLvl w:val="4"/>
                </w:pPr>
              </w:pPrChange>
            </w:pPr>
            <w:ins w:id="3855" w:author="Borja Gonzalez" w:date="2017-09-28T19:12:00Z">
              <w:r w:rsidRPr="00557475">
                <w:rPr>
                  <w:noProof/>
                  <w:lang w:val="en-US"/>
                </w:rPr>
                <w:t xml:space="preserve">    </w:t>
              </w:r>
              <w:r w:rsidRPr="0079203F">
                <w:rPr>
                  <w:noProof/>
                  <w:lang w:val="es-ES"/>
                  <w:rPrChange w:id="3856"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3857" w:author="Rodrigo García" w:date="2017-09-29T10:06:00Z">
                    <w:rPr>
                      <w:rFonts w:ascii="Monaco" w:hAnsi="Monaco" w:cs="Monaco"/>
                      <w:b/>
                      <w:bCs/>
                      <w:noProof/>
                      <w:color w:val="CE5C00"/>
                      <w:sz w:val="20"/>
                      <w:szCs w:val="20"/>
                      <w:lang w:val="en-US"/>
                    </w:rPr>
                  </w:rPrChange>
                </w:rPr>
                <w:t>=</w:t>
              </w:r>
              <w:r w:rsidRPr="0079203F">
                <w:rPr>
                  <w:noProof/>
                  <w:lang w:val="es-ES"/>
                  <w:rPrChange w:id="3858" w:author="Rodrigo García" w:date="2017-09-29T10:06:00Z">
                    <w:rPr>
                      <w:rFonts w:ascii="Monaco" w:hAnsi="Monaco" w:cs="Monaco"/>
                      <w:noProof/>
                      <w:sz w:val="20"/>
                      <w:szCs w:val="20"/>
                      <w:lang w:val="en-US"/>
                    </w:rPr>
                  </w:rPrChange>
                </w:rPr>
                <w:t xml:space="preserve"> JSON</w:t>
              </w:r>
              <w:r w:rsidRPr="0079203F">
                <w:rPr>
                  <w:b/>
                  <w:bCs/>
                  <w:noProof/>
                  <w:lang w:val="es-ES"/>
                  <w:rPrChange w:id="3859" w:author="Rodrigo García" w:date="2017-09-29T10:06:00Z">
                    <w:rPr>
                      <w:rFonts w:ascii="Monaco" w:hAnsi="Monaco" w:cs="Monaco"/>
                      <w:b/>
                      <w:bCs/>
                      <w:noProof/>
                      <w:color w:val="000000"/>
                      <w:sz w:val="20"/>
                      <w:szCs w:val="20"/>
                      <w:lang w:val="en-US"/>
                    </w:rPr>
                  </w:rPrChange>
                </w:rPr>
                <w:t>.</w:t>
              </w:r>
              <w:r w:rsidRPr="0079203F">
                <w:rPr>
                  <w:noProof/>
                  <w:lang w:val="es-ES"/>
                  <w:rPrChange w:id="3860" w:author="Rodrigo García" w:date="2017-09-29T10:06:00Z">
                    <w:rPr>
                      <w:rFonts w:ascii="Monaco" w:hAnsi="Monaco" w:cs="Monaco"/>
                      <w:noProof/>
                      <w:color w:val="000000"/>
                      <w:sz w:val="20"/>
                      <w:szCs w:val="20"/>
                      <w:lang w:val="en-US"/>
                    </w:rPr>
                  </w:rPrChange>
                </w:rPr>
                <w:t>parse</w:t>
              </w:r>
              <w:r w:rsidRPr="0079203F">
                <w:rPr>
                  <w:b/>
                  <w:bCs/>
                  <w:noProof/>
                  <w:lang w:val="es-ES"/>
                  <w:rPrChange w:id="3861" w:author="Rodrigo García" w:date="2017-09-29T10:06:00Z">
                    <w:rPr>
                      <w:rFonts w:ascii="Monaco" w:hAnsi="Monaco" w:cs="Monaco"/>
                      <w:b/>
                      <w:bCs/>
                      <w:noProof/>
                      <w:color w:val="000000"/>
                      <w:sz w:val="20"/>
                      <w:szCs w:val="20"/>
                      <w:lang w:val="en-US"/>
                    </w:rPr>
                  </w:rPrChange>
                </w:rPr>
                <w:t>(</w:t>
              </w:r>
              <w:r w:rsidRPr="0079203F">
                <w:rPr>
                  <w:noProof/>
                  <w:lang w:val="es-ES"/>
                  <w:rPrChange w:id="3862" w:author="Rodrigo García" w:date="2017-09-29T10:06:00Z">
                    <w:rPr>
                      <w:rFonts w:ascii="Monaco" w:hAnsi="Monaco" w:cs="Monaco"/>
                      <w:noProof/>
                      <w:color w:val="000000"/>
                      <w:sz w:val="20"/>
                      <w:szCs w:val="20"/>
                      <w:lang w:val="en-US"/>
                    </w:rPr>
                  </w:rPrChange>
                </w:rPr>
                <w:t>info</w:t>
              </w:r>
              <w:r w:rsidRPr="0079203F">
                <w:rPr>
                  <w:b/>
                  <w:bCs/>
                  <w:noProof/>
                  <w:lang w:val="es-ES"/>
                  <w:rPrChange w:id="3863"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3864" w:author="Borja Gonzalez" w:date="2017-09-28T19:11:00Z"/>
                <w:b/>
                <w:bCs/>
                <w:color w:val="204A87"/>
                <w:lang w:val="es-ES"/>
                <w:rPrChange w:id="3865" w:author="Rodrigo García" w:date="2017-09-29T10:06:00Z">
                  <w:rPr>
                    <w:ins w:id="3866" w:author="Borja Gonzalez" w:date="2017-09-28T19:11:00Z"/>
                    <w:rFonts w:ascii="Monaco" w:hAnsi="Monaco" w:cs="Monaco"/>
                    <w:b/>
                    <w:bCs/>
                    <w:color w:val="204A87"/>
                    <w:sz w:val="20"/>
                    <w:szCs w:val="20"/>
                    <w:lang w:val="en-US"/>
                  </w:rPr>
                </w:rPrChange>
              </w:rPr>
              <w:pPrChange w:id="3867" w:author="GONZALEZ DIAZ, BORJA" w:date="2017-09-29T19:27:00Z">
                <w:pPr>
                  <w:widowControl w:val="0"/>
                  <w:autoSpaceDE w:val="0"/>
                  <w:autoSpaceDN w:val="0"/>
                  <w:adjustRightInd w:val="0"/>
                </w:pPr>
              </w:pPrChange>
            </w:pPr>
          </w:p>
          <w:p w14:paraId="306D8315" w14:textId="77777777" w:rsidR="00A47B4C" w:rsidRPr="0079203F" w:rsidRDefault="00A47B4C">
            <w:pPr>
              <w:rPr>
                <w:ins w:id="3868" w:author="Borja Gonzalez" w:date="2017-09-28T19:11:00Z"/>
                <w:lang w:val="es-ES"/>
                <w:rPrChange w:id="3869" w:author="Rodrigo García" w:date="2017-09-29T10:06:00Z">
                  <w:rPr>
                    <w:ins w:id="3870" w:author="Borja Gonzalez" w:date="2017-09-28T19:11:00Z"/>
                    <w:rFonts w:ascii="Monaco" w:eastAsiaTheme="majorEastAsia" w:hAnsi="Monaco" w:cs="Monaco"/>
                    <w:color w:val="243F60" w:themeColor="accent1" w:themeShade="7F"/>
                    <w:sz w:val="32"/>
                    <w:szCs w:val="32"/>
                    <w:lang w:val="en-US"/>
                  </w:rPr>
                </w:rPrChange>
              </w:rPr>
              <w:pPrChange w:id="3871" w:author="GONZALEZ DIAZ, BORJA" w:date="2017-09-29T19:27:00Z">
                <w:pPr>
                  <w:keepNext/>
                  <w:keepLines/>
                  <w:widowControl w:val="0"/>
                  <w:autoSpaceDE w:val="0"/>
                  <w:autoSpaceDN w:val="0"/>
                  <w:adjustRightInd w:val="0"/>
                  <w:spacing w:before="200"/>
                  <w:outlineLvl w:val="4"/>
                </w:pPr>
              </w:pPrChange>
            </w:pPr>
            <w:proofErr w:type="gramStart"/>
            <w:ins w:id="3872" w:author="Borja Gonzalez" w:date="2017-09-28T19:11:00Z">
              <w:r w:rsidRPr="0079203F">
                <w:rPr>
                  <w:b/>
                  <w:bCs/>
                  <w:color w:val="204A87"/>
                  <w:lang w:val="es-ES"/>
                  <w:rPrChange w:id="3873" w:author="Rodrigo García" w:date="2017-09-29T10:06:00Z">
                    <w:rPr>
                      <w:rFonts w:ascii="Monaco" w:hAnsi="Monaco" w:cs="Monaco"/>
                      <w:b/>
                      <w:bCs/>
                      <w:color w:val="204A87"/>
                      <w:sz w:val="32"/>
                      <w:szCs w:val="32"/>
                      <w:lang w:val="en-US"/>
                    </w:rPr>
                  </w:rPrChange>
                </w:rPr>
                <w:t>if</w:t>
              </w:r>
              <w:r w:rsidRPr="0079203F">
                <w:rPr>
                  <w:b/>
                  <w:bCs/>
                  <w:lang w:val="es-ES"/>
                  <w:rPrChange w:id="3874" w:author="Rodrigo García" w:date="2017-09-29T10:06:00Z">
                    <w:rPr>
                      <w:rFonts w:ascii="Monaco" w:hAnsi="Monaco" w:cs="Monaco"/>
                      <w:b/>
                      <w:bCs/>
                      <w:color w:val="000000"/>
                      <w:sz w:val="32"/>
                      <w:szCs w:val="32"/>
                      <w:lang w:val="en-US"/>
                    </w:rPr>
                  </w:rPrChange>
                </w:rPr>
                <w:t>(</w:t>
              </w:r>
              <w:proofErr w:type="gramEnd"/>
              <w:r w:rsidRPr="0079203F">
                <w:rPr>
                  <w:lang w:val="es-ES"/>
                  <w:rPrChange w:id="3875" w:author="Rodrigo García" w:date="2017-09-29T10:06:00Z">
                    <w:rPr>
                      <w:rFonts w:ascii="Monaco" w:hAnsi="Monaco" w:cs="Monaco"/>
                      <w:color w:val="000000"/>
                      <w:sz w:val="32"/>
                      <w:szCs w:val="32"/>
                      <w:lang w:val="en-US"/>
                    </w:rPr>
                  </w:rPrChange>
                </w:rPr>
                <w:t>datos</w:t>
              </w:r>
              <w:r w:rsidRPr="0079203F">
                <w:rPr>
                  <w:b/>
                  <w:bCs/>
                  <w:lang w:val="es-ES"/>
                  <w:rPrChange w:id="3876" w:author="Rodrigo García" w:date="2017-09-29T10:06:00Z">
                    <w:rPr>
                      <w:rFonts w:ascii="Monaco" w:hAnsi="Monaco" w:cs="Monaco"/>
                      <w:b/>
                      <w:bCs/>
                      <w:color w:val="000000"/>
                      <w:sz w:val="32"/>
                      <w:szCs w:val="32"/>
                      <w:lang w:val="en-US"/>
                    </w:rPr>
                  </w:rPrChange>
                </w:rPr>
                <w:t>.</w:t>
              </w:r>
              <w:r w:rsidRPr="0079203F">
                <w:rPr>
                  <w:lang w:val="es-ES"/>
                  <w:rPrChange w:id="3877" w:author="Rodrigo García" w:date="2017-09-29T10:06:00Z">
                    <w:rPr>
                      <w:rFonts w:ascii="Monaco" w:hAnsi="Monaco" w:cs="Monaco"/>
                      <w:color w:val="000000"/>
                      <w:sz w:val="32"/>
                      <w:szCs w:val="32"/>
                      <w:lang w:val="en-US"/>
                    </w:rPr>
                  </w:rPrChange>
                </w:rPr>
                <w:t>operacion</w:t>
              </w:r>
              <w:r w:rsidRPr="0079203F">
                <w:rPr>
                  <w:b/>
                  <w:bCs/>
                  <w:color w:val="CE5C00"/>
                  <w:lang w:val="es-ES"/>
                  <w:rPrChange w:id="3878" w:author="Rodrigo García" w:date="2017-09-29T10:06:00Z">
                    <w:rPr>
                      <w:rFonts w:ascii="Monaco" w:hAnsi="Monaco" w:cs="Monaco"/>
                      <w:b/>
                      <w:bCs/>
                      <w:color w:val="CE5C00"/>
                      <w:sz w:val="32"/>
                      <w:szCs w:val="32"/>
                      <w:lang w:val="en-US"/>
                    </w:rPr>
                  </w:rPrChange>
                </w:rPr>
                <w:t>==</w:t>
              </w:r>
              <w:r w:rsidRPr="0079203F">
                <w:rPr>
                  <w:color w:val="4E9A06"/>
                  <w:lang w:val="es-ES"/>
                  <w:rPrChange w:id="3879" w:author="Rodrigo García" w:date="2017-09-29T10:06:00Z">
                    <w:rPr>
                      <w:rFonts w:ascii="Monaco" w:hAnsi="Monaco" w:cs="Monaco"/>
                      <w:color w:val="4E9A06"/>
                      <w:sz w:val="32"/>
                      <w:szCs w:val="32"/>
                      <w:lang w:val="en-US"/>
                    </w:rPr>
                  </w:rPrChange>
                </w:rPr>
                <w:t>"Datos paciente"</w:t>
              </w:r>
              <w:r w:rsidRPr="0079203F">
                <w:rPr>
                  <w:b/>
                  <w:bCs/>
                  <w:lang w:val="es-ES"/>
                  <w:rPrChange w:id="3880"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3881" w:author="Borja Gonzalez" w:date="2017-09-28T19:11:00Z"/>
                <w:lang w:val="es-ES"/>
                <w:rPrChange w:id="3882" w:author="Rodrigo García" w:date="2017-09-29T10:06:00Z">
                  <w:rPr>
                    <w:ins w:id="3883" w:author="Borja Gonzalez" w:date="2017-09-28T19:11:00Z"/>
                    <w:rFonts w:ascii="Monaco" w:eastAsiaTheme="majorEastAsia" w:hAnsi="Monaco" w:cs="Monaco"/>
                    <w:color w:val="243F60" w:themeColor="accent1" w:themeShade="7F"/>
                    <w:sz w:val="32"/>
                    <w:szCs w:val="32"/>
                    <w:lang w:val="en-US"/>
                  </w:rPr>
                </w:rPrChange>
              </w:rPr>
              <w:pPrChange w:id="3884" w:author="GONZALEZ DIAZ, BORJA" w:date="2017-09-29T19:27:00Z">
                <w:pPr>
                  <w:keepNext/>
                  <w:keepLines/>
                  <w:widowControl w:val="0"/>
                  <w:autoSpaceDE w:val="0"/>
                  <w:autoSpaceDN w:val="0"/>
                  <w:adjustRightInd w:val="0"/>
                  <w:spacing w:before="200"/>
                  <w:outlineLvl w:val="4"/>
                </w:pPr>
              </w:pPrChange>
            </w:pPr>
            <w:ins w:id="3885" w:author="Borja Gonzalez" w:date="2017-09-28T19:11:00Z">
              <w:r w:rsidRPr="0079203F">
                <w:rPr>
                  <w:lang w:val="es-ES"/>
                  <w:rPrChange w:id="3886" w:author="Rodrigo García" w:date="2017-09-29T10:06:00Z">
                    <w:rPr>
                      <w:rFonts w:ascii="Monaco" w:hAnsi="Monaco" w:cs="Monaco"/>
                      <w:sz w:val="32"/>
                      <w:szCs w:val="32"/>
                      <w:lang w:val="en-US"/>
                    </w:rPr>
                  </w:rPrChange>
                </w:rPr>
                <w:t xml:space="preserve">  </w:t>
              </w:r>
              <w:proofErr w:type="gramStart"/>
              <w:r w:rsidRPr="0079203F">
                <w:rPr>
                  <w:lang w:val="es-ES"/>
                  <w:rPrChange w:id="3887" w:author="Rodrigo García" w:date="2017-09-29T10:06:00Z">
                    <w:rPr>
                      <w:rFonts w:ascii="Monaco" w:hAnsi="Monaco" w:cs="Monaco"/>
                      <w:sz w:val="32"/>
                      <w:szCs w:val="32"/>
                      <w:lang w:val="en-US"/>
                    </w:rPr>
                  </w:rPrChange>
                </w:rPr>
                <w:t>console</w:t>
              </w:r>
              <w:r w:rsidRPr="0079203F">
                <w:rPr>
                  <w:b/>
                  <w:bCs/>
                  <w:lang w:val="es-ES"/>
                  <w:rPrChange w:id="3888" w:author="Rodrigo García" w:date="2017-09-29T10:06:00Z">
                    <w:rPr>
                      <w:rFonts w:ascii="Monaco" w:hAnsi="Monaco" w:cs="Monaco"/>
                      <w:b/>
                      <w:bCs/>
                      <w:color w:val="000000"/>
                      <w:sz w:val="32"/>
                      <w:szCs w:val="32"/>
                      <w:lang w:val="en-US"/>
                    </w:rPr>
                  </w:rPrChange>
                </w:rPr>
                <w:t>.</w:t>
              </w:r>
              <w:r w:rsidRPr="0079203F">
                <w:rPr>
                  <w:lang w:val="es-ES"/>
                  <w:rPrChange w:id="3889" w:author="Rodrigo García" w:date="2017-09-29T10:06:00Z">
                    <w:rPr>
                      <w:rFonts w:ascii="Monaco" w:hAnsi="Monaco" w:cs="Monaco"/>
                      <w:color w:val="000000"/>
                      <w:sz w:val="32"/>
                      <w:szCs w:val="32"/>
                      <w:lang w:val="en-US"/>
                    </w:rPr>
                  </w:rPrChange>
                </w:rPr>
                <w:t>log</w:t>
              </w:r>
              <w:r w:rsidRPr="0079203F">
                <w:rPr>
                  <w:b/>
                  <w:bCs/>
                  <w:lang w:val="es-ES"/>
                  <w:rPrChange w:id="3890"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3891" w:author="Rodrigo García" w:date="2017-09-29T10:06:00Z">
                    <w:rPr>
                      <w:rFonts w:ascii="Monaco" w:hAnsi="Monaco" w:cs="Monaco"/>
                      <w:color w:val="4E9A06"/>
                      <w:sz w:val="32"/>
                      <w:szCs w:val="32"/>
                      <w:lang w:val="en-US"/>
                    </w:rPr>
                  </w:rPrChange>
                </w:rPr>
                <w:t>"Mostrar datos de: "</w:t>
              </w:r>
              <w:r w:rsidRPr="0079203F">
                <w:rPr>
                  <w:b/>
                  <w:bCs/>
                  <w:color w:val="CE5C00"/>
                  <w:lang w:val="es-ES"/>
                  <w:rPrChange w:id="3892" w:author="Rodrigo García" w:date="2017-09-29T10:06:00Z">
                    <w:rPr>
                      <w:rFonts w:ascii="Monaco" w:hAnsi="Monaco" w:cs="Monaco"/>
                      <w:b/>
                      <w:bCs/>
                      <w:color w:val="CE5C00"/>
                      <w:sz w:val="32"/>
                      <w:szCs w:val="32"/>
                      <w:lang w:val="en-US"/>
                    </w:rPr>
                  </w:rPrChange>
                </w:rPr>
                <w:t>+</w:t>
              </w:r>
              <w:r w:rsidRPr="0079203F">
                <w:rPr>
                  <w:lang w:val="es-ES"/>
                  <w:rPrChange w:id="3893" w:author="Rodrigo García" w:date="2017-09-29T10:06:00Z">
                    <w:rPr>
                      <w:rFonts w:ascii="Monaco" w:hAnsi="Monaco" w:cs="Monaco"/>
                      <w:color w:val="000000"/>
                      <w:sz w:val="32"/>
                      <w:szCs w:val="32"/>
                      <w:lang w:val="en-US"/>
                    </w:rPr>
                  </w:rPrChange>
                </w:rPr>
                <w:t>datos</w:t>
              </w:r>
              <w:r w:rsidRPr="0079203F">
                <w:rPr>
                  <w:b/>
                  <w:bCs/>
                  <w:lang w:val="es-ES"/>
                  <w:rPrChange w:id="3894" w:author="Rodrigo García" w:date="2017-09-29T10:06:00Z">
                    <w:rPr>
                      <w:rFonts w:ascii="Monaco" w:hAnsi="Monaco" w:cs="Monaco"/>
                      <w:b/>
                      <w:bCs/>
                      <w:color w:val="000000"/>
                      <w:sz w:val="32"/>
                      <w:szCs w:val="32"/>
                      <w:lang w:val="en-US"/>
                    </w:rPr>
                  </w:rPrChange>
                </w:rPr>
                <w:t>.</w:t>
              </w:r>
              <w:r w:rsidRPr="0079203F">
                <w:rPr>
                  <w:lang w:val="es-ES"/>
                  <w:rPrChange w:id="3895" w:author="Rodrigo García" w:date="2017-09-29T10:06:00Z">
                    <w:rPr>
                      <w:rFonts w:ascii="Monaco" w:hAnsi="Monaco" w:cs="Monaco"/>
                      <w:color w:val="000000"/>
                      <w:sz w:val="32"/>
                      <w:szCs w:val="32"/>
                      <w:lang w:val="en-US"/>
                    </w:rPr>
                  </w:rPrChange>
                </w:rPr>
                <w:t>n</w:t>
              </w:r>
              <w:r w:rsidRPr="0079203F">
                <w:rPr>
                  <w:b/>
                  <w:bCs/>
                  <w:lang w:val="es-ES"/>
                  <w:rPrChange w:id="3896"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3897" w:author="Borja Gonzalez" w:date="2017-09-28T19:11:00Z"/>
                <w:lang w:val="en-US"/>
                <w:rPrChange w:id="3898" w:author="Borja Gonzalez" w:date="2017-09-28T19:11:00Z">
                  <w:rPr>
                    <w:ins w:id="3899" w:author="Borja Gonzalez" w:date="2017-09-28T19:11:00Z"/>
                    <w:rFonts w:ascii="Monaco" w:eastAsiaTheme="majorEastAsia" w:hAnsi="Monaco" w:cs="Monaco"/>
                    <w:color w:val="243F60" w:themeColor="accent1" w:themeShade="7F"/>
                    <w:sz w:val="32"/>
                    <w:szCs w:val="32"/>
                    <w:lang w:val="en-US"/>
                  </w:rPr>
                </w:rPrChange>
              </w:rPr>
              <w:pPrChange w:id="3900" w:author="GONZALEZ DIAZ, BORJA" w:date="2017-09-29T19:27:00Z">
                <w:pPr>
                  <w:keepNext/>
                  <w:keepLines/>
                  <w:widowControl w:val="0"/>
                  <w:autoSpaceDE w:val="0"/>
                  <w:autoSpaceDN w:val="0"/>
                  <w:adjustRightInd w:val="0"/>
                  <w:spacing w:before="200"/>
                  <w:outlineLvl w:val="4"/>
                </w:pPr>
              </w:pPrChange>
            </w:pPr>
            <w:ins w:id="3901" w:author="Borja Gonzalez" w:date="2017-09-28T19:11:00Z">
              <w:r w:rsidRPr="0079203F">
                <w:rPr>
                  <w:lang w:val="es-ES"/>
                  <w:rPrChange w:id="3902" w:author="Rodrigo García" w:date="2017-09-29T10:06:00Z">
                    <w:rPr>
                      <w:rFonts w:ascii="Monaco" w:hAnsi="Monaco" w:cs="Monaco"/>
                      <w:sz w:val="32"/>
                      <w:szCs w:val="32"/>
                      <w:lang w:val="en-US"/>
                    </w:rPr>
                  </w:rPrChange>
                </w:rPr>
                <w:t xml:space="preserve">    </w:t>
              </w:r>
              <w:r w:rsidRPr="00A47B4C">
                <w:rPr>
                  <w:b/>
                  <w:bCs/>
                  <w:color w:val="204A87"/>
                  <w:lang w:val="en-US"/>
                  <w:rPrChange w:id="3903" w:author="Borja Gonzalez" w:date="2017-09-28T19:11:00Z">
                    <w:rPr>
                      <w:rFonts w:ascii="Monaco" w:hAnsi="Monaco" w:cs="Monaco"/>
                      <w:b/>
                      <w:bCs/>
                      <w:color w:val="204A87"/>
                      <w:sz w:val="32"/>
                      <w:szCs w:val="32"/>
                      <w:lang w:val="en-US"/>
                    </w:rPr>
                  </w:rPrChange>
                </w:rPr>
                <w:t>var</w:t>
              </w:r>
              <w:r w:rsidRPr="00A47B4C">
                <w:rPr>
                  <w:lang w:val="en-US"/>
                  <w:rPrChange w:id="3904" w:author="Borja Gonzalez" w:date="2017-09-28T19:11:00Z">
                    <w:rPr>
                      <w:rFonts w:ascii="Monaco" w:hAnsi="Monaco" w:cs="Monaco"/>
                      <w:sz w:val="32"/>
                      <w:szCs w:val="32"/>
                      <w:lang w:val="en-US"/>
                    </w:rPr>
                  </w:rPrChange>
                </w:rPr>
                <w:t xml:space="preserve"> filebuffer </w:t>
              </w:r>
              <w:r w:rsidRPr="00A47B4C">
                <w:rPr>
                  <w:b/>
                  <w:bCs/>
                  <w:color w:val="CE5C00"/>
                  <w:lang w:val="en-US"/>
                  <w:rPrChange w:id="3905" w:author="Borja Gonzalez" w:date="2017-09-28T19:11:00Z">
                    <w:rPr>
                      <w:rFonts w:ascii="Monaco" w:hAnsi="Monaco" w:cs="Monaco"/>
                      <w:b/>
                      <w:bCs/>
                      <w:color w:val="CE5C00"/>
                      <w:sz w:val="32"/>
                      <w:szCs w:val="32"/>
                      <w:lang w:val="en-US"/>
                    </w:rPr>
                  </w:rPrChange>
                </w:rPr>
                <w:t>=</w:t>
              </w:r>
              <w:r w:rsidRPr="00A47B4C">
                <w:rPr>
                  <w:lang w:val="en-US"/>
                  <w:rPrChange w:id="3906" w:author="Borja Gonzalez" w:date="2017-09-28T19:11:00Z">
                    <w:rPr>
                      <w:rFonts w:ascii="Monaco" w:hAnsi="Monaco" w:cs="Monaco"/>
                      <w:sz w:val="32"/>
                      <w:szCs w:val="32"/>
                      <w:lang w:val="en-US"/>
                    </w:rPr>
                  </w:rPrChange>
                </w:rPr>
                <w:t xml:space="preserve"> </w:t>
              </w:r>
              <w:proofErr w:type="gramStart"/>
              <w:r w:rsidRPr="00A47B4C">
                <w:rPr>
                  <w:lang w:val="en-US"/>
                  <w:rPrChange w:id="3907" w:author="Borja Gonzalez" w:date="2017-09-28T19:11:00Z">
                    <w:rPr>
                      <w:rFonts w:ascii="Monaco" w:hAnsi="Monaco" w:cs="Monaco"/>
                      <w:sz w:val="32"/>
                      <w:szCs w:val="32"/>
                      <w:lang w:val="en-US"/>
                    </w:rPr>
                  </w:rPrChange>
                </w:rPr>
                <w:t>fs</w:t>
              </w:r>
              <w:r w:rsidRPr="00A47B4C">
                <w:rPr>
                  <w:b/>
                  <w:bCs/>
                  <w:lang w:val="en-US"/>
                  <w:rPrChange w:id="3908" w:author="Borja Gonzalez" w:date="2017-09-28T19:11:00Z">
                    <w:rPr>
                      <w:rFonts w:ascii="Monaco" w:hAnsi="Monaco" w:cs="Monaco"/>
                      <w:b/>
                      <w:bCs/>
                      <w:color w:val="000000"/>
                      <w:sz w:val="32"/>
                      <w:szCs w:val="32"/>
                      <w:lang w:val="en-US"/>
                    </w:rPr>
                  </w:rPrChange>
                </w:rPr>
                <w:t>.</w:t>
              </w:r>
              <w:r w:rsidRPr="00A47B4C">
                <w:rPr>
                  <w:lang w:val="en-US"/>
                  <w:rPrChange w:id="3909" w:author="Borja Gonzalez" w:date="2017-09-28T19:11:00Z">
                    <w:rPr>
                      <w:rFonts w:ascii="Monaco" w:hAnsi="Monaco" w:cs="Monaco"/>
                      <w:color w:val="000000"/>
                      <w:sz w:val="32"/>
                      <w:szCs w:val="32"/>
                      <w:lang w:val="en-US"/>
                    </w:rPr>
                  </w:rPrChange>
                </w:rPr>
                <w:t>readFileSync</w:t>
              </w:r>
              <w:proofErr w:type="gramEnd"/>
              <w:r w:rsidRPr="00A47B4C">
                <w:rPr>
                  <w:b/>
                  <w:bCs/>
                  <w:lang w:val="en-US"/>
                  <w:rPrChange w:id="3910" w:author="Borja Gonzalez" w:date="2017-09-28T19:11:00Z">
                    <w:rPr>
                      <w:rFonts w:ascii="Monaco" w:hAnsi="Monaco" w:cs="Monaco"/>
                      <w:b/>
                      <w:bCs/>
                      <w:color w:val="000000"/>
                      <w:sz w:val="32"/>
                      <w:szCs w:val="32"/>
                      <w:lang w:val="en-US"/>
                    </w:rPr>
                  </w:rPrChange>
                </w:rPr>
                <w:t>(</w:t>
              </w:r>
              <w:r w:rsidRPr="00A47B4C">
                <w:rPr>
                  <w:color w:val="4E9A06"/>
                  <w:lang w:val="en-US"/>
                  <w:rPrChange w:id="3911" w:author="Borja Gonzalez" w:date="2017-09-28T19:11:00Z">
                    <w:rPr>
                      <w:rFonts w:ascii="Monaco" w:hAnsi="Monaco" w:cs="Monaco"/>
                      <w:color w:val="4E9A06"/>
                      <w:sz w:val="32"/>
                      <w:szCs w:val="32"/>
                      <w:lang w:val="en-US"/>
                    </w:rPr>
                  </w:rPrChange>
                </w:rPr>
                <w:t>'./Pacientes_DB.db'</w:t>
              </w:r>
              <w:r w:rsidRPr="00A47B4C">
                <w:rPr>
                  <w:b/>
                  <w:bCs/>
                  <w:lang w:val="en-US"/>
                  <w:rPrChange w:id="3912"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3913" w:author="Borja Gonzalez" w:date="2017-09-28T19:11:00Z"/>
                <w:lang w:val="en-US"/>
                <w:rPrChange w:id="3914" w:author="Borja Gonzalez" w:date="2017-09-28T19:11:00Z">
                  <w:rPr>
                    <w:ins w:id="3915" w:author="Borja Gonzalez" w:date="2017-09-28T19:11:00Z"/>
                    <w:rFonts w:ascii="Monaco" w:hAnsi="Monaco" w:cs="Monaco"/>
                    <w:sz w:val="32"/>
                    <w:szCs w:val="32"/>
                    <w:lang w:val="en-US"/>
                  </w:rPr>
                </w:rPrChange>
              </w:rPr>
              <w:pPrChange w:id="3916" w:author="GONZALEZ DIAZ, BORJA" w:date="2017-09-29T19:27:00Z">
                <w:pPr>
                  <w:widowControl w:val="0"/>
                  <w:autoSpaceDE w:val="0"/>
                  <w:autoSpaceDN w:val="0"/>
                  <w:adjustRightInd w:val="0"/>
                </w:pPr>
              </w:pPrChange>
            </w:pPr>
          </w:p>
          <w:p w14:paraId="7A7D8C46" w14:textId="77777777" w:rsidR="00A47B4C" w:rsidRPr="00A47B4C" w:rsidRDefault="00A47B4C">
            <w:pPr>
              <w:rPr>
                <w:ins w:id="3917" w:author="Borja Gonzalez" w:date="2017-09-28T19:11:00Z"/>
                <w:lang w:val="en-US"/>
                <w:rPrChange w:id="3918" w:author="Borja Gonzalez" w:date="2017-09-28T19:11:00Z">
                  <w:rPr>
                    <w:ins w:id="3919" w:author="Borja Gonzalez" w:date="2017-09-28T19:11:00Z"/>
                    <w:rFonts w:ascii="Monaco" w:eastAsiaTheme="majorEastAsia" w:hAnsi="Monaco" w:cs="Monaco"/>
                    <w:color w:val="243F60" w:themeColor="accent1" w:themeShade="7F"/>
                    <w:sz w:val="32"/>
                    <w:szCs w:val="32"/>
                    <w:lang w:val="en-US"/>
                  </w:rPr>
                </w:rPrChange>
              </w:rPr>
              <w:pPrChange w:id="3920" w:author="GONZALEZ DIAZ, BORJA" w:date="2017-09-29T19:27:00Z">
                <w:pPr>
                  <w:keepNext/>
                  <w:keepLines/>
                  <w:widowControl w:val="0"/>
                  <w:autoSpaceDE w:val="0"/>
                  <w:autoSpaceDN w:val="0"/>
                  <w:adjustRightInd w:val="0"/>
                  <w:spacing w:before="200"/>
                  <w:outlineLvl w:val="4"/>
                </w:pPr>
              </w:pPrChange>
            </w:pPr>
            <w:ins w:id="3921" w:author="Borja Gonzalez" w:date="2017-09-28T19:11:00Z">
              <w:r w:rsidRPr="00A47B4C">
                <w:rPr>
                  <w:lang w:val="en-US"/>
                  <w:rPrChange w:id="3922" w:author="Borja Gonzalez" w:date="2017-09-28T19:11:00Z">
                    <w:rPr>
                      <w:rFonts w:ascii="Monaco" w:hAnsi="Monaco" w:cs="Monaco"/>
                      <w:sz w:val="32"/>
                      <w:szCs w:val="32"/>
                      <w:lang w:val="en-US"/>
                    </w:rPr>
                  </w:rPrChange>
                </w:rPr>
                <w:t xml:space="preserve">    </w:t>
              </w:r>
              <w:r w:rsidRPr="00A47B4C">
                <w:rPr>
                  <w:b/>
                  <w:bCs/>
                  <w:color w:val="204A87"/>
                  <w:lang w:val="en-US"/>
                  <w:rPrChange w:id="3923" w:author="Borja Gonzalez" w:date="2017-09-28T19:11:00Z">
                    <w:rPr>
                      <w:rFonts w:ascii="Monaco" w:hAnsi="Monaco" w:cs="Monaco"/>
                      <w:b/>
                      <w:bCs/>
                      <w:color w:val="204A87"/>
                      <w:sz w:val="32"/>
                      <w:szCs w:val="32"/>
                      <w:lang w:val="en-US"/>
                    </w:rPr>
                  </w:rPrChange>
                </w:rPr>
                <w:t>var</w:t>
              </w:r>
              <w:r w:rsidRPr="00A47B4C">
                <w:rPr>
                  <w:lang w:val="en-US"/>
                  <w:rPrChange w:id="3924" w:author="Borja Gonzalez" w:date="2017-09-28T19:11:00Z">
                    <w:rPr>
                      <w:rFonts w:ascii="Monaco" w:hAnsi="Monaco" w:cs="Monaco"/>
                      <w:sz w:val="32"/>
                      <w:szCs w:val="32"/>
                      <w:lang w:val="en-US"/>
                    </w:rPr>
                  </w:rPrChange>
                </w:rPr>
                <w:t xml:space="preserve"> db </w:t>
              </w:r>
              <w:r w:rsidRPr="00A47B4C">
                <w:rPr>
                  <w:b/>
                  <w:bCs/>
                  <w:color w:val="CE5C00"/>
                  <w:lang w:val="en-US"/>
                  <w:rPrChange w:id="3925" w:author="Borja Gonzalez" w:date="2017-09-28T19:11:00Z">
                    <w:rPr>
                      <w:rFonts w:ascii="Monaco" w:hAnsi="Monaco" w:cs="Monaco"/>
                      <w:b/>
                      <w:bCs/>
                      <w:color w:val="CE5C00"/>
                      <w:sz w:val="32"/>
                      <w:szCs w:val="32"/>
                      <w:lang w:val="en-US"/>
                    </w:rPr>
                  </w:rPrChange>
                </w:rPr>
                <w:t>=</w:t>
              </w:r>
              <w:r w:rsidRPr="00A47B4C">
                <w:rPr>
                  <w:lang w:val="en-US"/>
                  <w:rPrChange w:id="3926" w:author="Borja Gonzalez" w:date="2017-09-28T19:11:00Z">
                    <w:rPr>
                      <w:rFonts w:ascii="Monaco" w:hAnsi="Monaco" w:cs="Monaco"/>
                      <w:sz w:val="32"/>
                      <w:szCs w:val="32"/>
                      <w:lang w:val="en-US"/>
                    </w:rPr>
                  </w:rPrChange>
                </w:rPr>
                <w:t xml:space="preserve"> </w:t>
              </w:r>
              <w:r w:rsidRPr="00A47B4C">
                <w:rPr>
                  <w:b/>
                  <w:bCs/>
                  <w:color w:val="204A87"/>
                  <w:lang w:val="en-US"/>
                  <w:rPrChange w:id="3927" w:author="Borja Gonzalez" w:date="2017-09-28T19:11:00Z">
                    <w:rPr>
                      <w:rFonts w:ascii="Monaco" w:hAnsi="Monaco" w:cs="Monaco"/>
                      <w:b/>
                      <w:bCs/>
                      <w:color w:val="204A87"/>
                      <w:sz w:val="32"/>
                      <w:szCs w:val="32"/>
                      <w:lang w:val="en-US"/>
                    </w:rPr>
                  </w:rPrChange>
                </w:rPr>
                <w:t>new</w:t>
              </w:r>
              <w:r w:rsidRPr="00A47B4C">
                <w:rPr>
                  <w:lang w:val="en-US"/>
                  <w:rPrChange w:id="3928" w:author="Borja Gonzalez" w:date="2017-09-28T19:11:00Z">
                    <w:rPr>
                      <w:rFonts w:ascii="Monaco" w:hAnsi="Monaco" w:cs="Monaco"/>
                      <w:sz w:val="32"/>
                      <w:szCs w:val="32"/>
                      <w:lang w:val="en-US"/>
                    </w:rPr>
                  </w:rPrChange>
                </w:rPr>
                <w:t xml:space="preserve"> SQL</w:t>
              </w:r>
              <w:r w:rsidRPr="00A47B4C">
                <w:rPr>
                  <w:b/>
                  <w:bCs/>
                  <w:lang w:val="en-US"/>
                  <w:rPrChange w:id="3929" w:author="Borja Gonzalez" w:date="2017-09-28T19:11:00Z">
                    <w:rPr>
                      <w:rFonts w:ascii="Monaco" w:hAnsi="Monaco" w:cs="Monaco"/>
                      <w:b/>
                      <w:bCs/>
                      <w:color w:val="000000"/>
                      <w:sz w:val="32"/>
                      <w:szCs w:val="32"/>
                      <w:lang w:val="en-US"/>
                    </w:rPr>
                  </w:rPrChange>
                </w:rPr>
                <w:t>.</w:t>
              </w:r>
              <w:r w:rsidRPr="00A47B4C">
                <w:rPr>
                  <w:lang w:val="en-US"/>
                  <w:rPrChange w:id="3930" w:author="Borja Gonzalez" w:date="2017-09-28T19:11:00Z">
                    <w:rPr>
                      <w:rFonts w:ascii="Monaco" w:hAnsi="Monaco" w:cs="Monaco"/>
                      <w:color w:val="000000"/>
                      <w:sz w:val="32"/>
                      <w:szCs w:val="32"/>
                      <w:lang w:val="en-US"/>
                    </w:rPr>
                  </w:rPrChange>
                </w:rPr>
                <w:t>Database</w:t>
              </w:r>
              <w:r w:rsidRPr="00A47B4C">
                <w:rPr>
                  <w:b/>
                  <w:bCs/>
                  <w:lang w:val="en-US"/>
                  <w:rPrChange w:id="3931" w:author="Borja Gonzalez" w:date="2017-09-28T19:11:00Z">
                    <w:rPr>
                      <w:rFonts w:ascii="Monaco" w:hAnsi="Monaco" w:cs="Monaco"/>
                      <w:b/>
                      <w:bCs/>
                      <w:color w:val="000000"/>
                      <w:sz w:val="32"/>
                      <w:szCs w:val="32"/>
                      <w:lang w:val="en-US"/>
                    </w:rPr>
                  </w:rPrChange>
                </w:rPr>
                <w:t>(</w:t>
              </w:r>
              <w:r w:rsidRPr="00A47B4C">
                <w:rPr>
                  <w:lang w:val="en-US"/>
                  <w:rPrChange w:id="3932" w:author="Borja Gonzalez" w:date="2017-09-28T19:11:00Z">
                    <w:rPr>
                      <w:rFonts w:ascii="Monaco" w:hAnsi="Monaco" w:cs="Monaco"/>
                      <w:color w:val="000000"/>
                      <w:sz w:val="32"/>
                      <w:szCs w:val="32"/>
                      <w:lang w:val="en-US"/>
                    </w:rPr>
                  </w:rPrChange>
                </w:rPr>
                <w:t>filebuffer</w:t>
              </w:r>
              <w:r w:rsidRPr="00A47B4C">
                <w:rPr>
                  <w:b/>
                  <w:bCs/>
                  <w:lang w:val="en-US"/>
                  <w:rPrChange w:id="3933"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3934" w:author="Borja Gonzalez" w:date="2017-09-28T19:11:00Z"/>
                <w:lang w:val="es-ES"/>
                <w:rPrChange w:id="3935" w:author="Rodrigo García" w:date="2017-09-29T10:06:00Z">
                  <w:rPr>
                    <w:ins w:id="3936" w:author="Borja Gonzalez" w:date="2017-09-28T19:11:00Z"/>
                    <w:rFonts w:ascii="Monaco" w:eastAsiaTheme="majorEastAsia" w:hAnsi="Monaco" w:cs="Monaco"/>
                    <w:color w:val="243F60" w:themeColor="accent1" w:themeShade="7F"/>
                    <w:sz w:val="32"/>
                    <w:szCs w:val="32"/>
                    <w:lang w:val="en-US"/>
                  </w:rPr>
                </w:rPrChange>
              </w:rPr>
              <w:pPrChange w:id="3937" w:author="GONZALEZ DIAZ, BORJA" w:date="2017-09-29T19:27:00Z">
                <w:pPr>
                  <w:keepNext/>
                  <w:keepLines/>
                  <w:widowControl w:val="0"/>
                  <w:autoSpaceDE w:val="0"/>
                  <w:autoSpaceDN w:val="0"/>
                  <w:adjustRightInd w:val="0"/>
                  <w:spacing w:before="200"/>
                  <w:outlineLvl w:val="4"/>
                </w:pPr>
              </w:pPrChange>
            </w:pPr>
            <w:ins w:id="3938" w:author="Borja Gonzalez" w:date="2017-09-28T19:11:00Z">
              <w:r w:rsidRPr="00A47B4C">
                <w:rPr>
                  <w:lang w:val="en-US"/>
                  <w:rPrChange w:id="3939" w:author="Borja Gonzalez" w:date="2017-09-28T19:11:00Z">
                    <w:rPr>
                      <w:rFonts w:ascii="Monaco" w:hAnsi="Monaco" w:cs="Monaco"/>
                      <w:sz w:val="32"/>
                      <w:szCs w:val="32"/>
                      <w:lang w:val="en-US"/>
                    </w:rPr>
                  </w:rPrChange>
                </w:rPr>
                <w:t xml:space="preserve">    </w:t>
              </w:r>
              <w:r w:rsidRPr="0079203F">
                <w:rPr>
                  <w:lang w:val="es-ES"/>
                  <w:rPrChange w:id="3940" w:author="Rodrigo García" w:date="2017-09-29T10:06:00Z">
                    <w:rPr>
                      <w:rFonts w:ascii="Monaco" w:hAnsi="Monaco" w:cs="Monaco"/>
                      <w:color w:val="000000"/>
                      <w:sz w:val="32"/>
                      <w:szCs w:val="32"/>
                      <w:lang w:val="en-US"/>
                    </w:rPr>
                  </w:rPrChange>
                </w:rPr>
                <w:t>console</w:t>
              </w:r>
              <w:r w:rsidRPr="0079203F">
                <w:rPr>
                  <w:b/>
                  <w:bCs/>
                  <w:lang w:val="es-ES"/>
                  <w:rPrChange w:id="3941" w:author="Rodrigo García" w:date="2017-09-29T10:06:00Z">
                    <w:rPr>
                      <w:rFonts w:ascii="Monaco" w:hAnsi="Monaco" w:cs="Monaco"/>
                      <w:b/>
                      <w:bCs/>
                      <w:color w:val="000000"/>
                      <w:sz w:val="32"/>
                      <w:szCs w:val="32"/>
                      <w:lang w:val="en-US"/>
                    </w:rPr>
                  </w:rPrChange>
                </w:rPr>
                <w:t>.</w:t>
              </w:r>
              <w:r w:rsidRPr="0079203F">
                <w:rPr>
                  <w:lang w:val="es-ES"/>
                  <w:rPrChange w:id="3942" w:author="Rodrigo García" w:date="2017-09-29T10:06:00Z">
                    <w:rPr>
                      <w:rFonts w:ascii="Monaco" w:hAnsi="Monaco" w:cs="Monaco"/>
                      <w:color w:val="000000"/>
                      <w:sz w:val="32"/>
                      <w:szCs w:val="32"/>
                      <w:lang w:val="en-US"/>
                    </w:rPr>
                  </w:rPrChange>
                </w:rPr>
                <w:t>log</w:t>
              </w:r>
              <w:r w:rsidRPr="0079203F">
                <w:rPr>
                  <w:b/>
                  <w:bCs/>
                  <w:lang w:val="es-ES"/>
                  <w:rPrChange w:id="3943" w:author="Rodrigo García" w:date="2017-09-29T10:06:00Z">
                    <w:rPr>
                      <w:rFonts w:ascii="Monaco" w:hAnsi="Monaco" w:cs="Monaco"/>
                      <w:b/>
                      <w:bCs/>
                      <w:color w:val="000000"/>
                      <w:sz w:val="32"/>
                      <w:szCs w:val="32"/>
                      <w:lang w:val="en-US"/>
                    </w:rPr>
                  </w:rPrChange>
                </w:rPr>
                <w:t>(</w:t>
              </w:r>
              <w:r w:rsidRPr="0079203F">
                <w:rPr>
                  <w:lang w:val="es-ES"/>
                  <w:rPrChange w:id="3944" w:author="Rodrigo García" w:date="2017-09-29T10:06:00Z">
                    <w:rPr>
                      <w:rFonts w:ascii="Monaco" w:hAnsi="Monaco" w:cs="Monaco"/>
                      <w:color w:val="000000"/>
                      <w:sz w:val="32"/>
                      <w:szCs w:val="32"/>
                      <w:lang w:val="en-US"/>
                    </w:rPr>
                  </w:rPrChange>
                </w:rPr>
                <w:t>timestamp</w:t>
              </w:r>
              <w:r w:rsidRPr="0079203F">
                <w:rPr>
                  <w:b/>
                  <w:bCs/>
                  <w:lang w:val="es-ES"/>
                  <w:rPrChange w:id="3945" w:author="Rodrigo García" w:date="2017-09-29T10:06:00Z">
                    <w:rPr>
                      <w:rFonts w:ascii="Monaco" w:hAnsi="Monaco" w:cs="Monaco"/>
                      <w:b/>
                      <w:bCs/>
                      <w:color w:val="000000"/>
                      <w:sz w:val="32"/>
                      <w:szCs w:val="32"/>
                      <w:lang w:val="en-US"/>
                    </w:rPr>
                  </w:rPrChange>
                </w:rPr>
                <w:t>(</w:t>
              </w:r>
              <w:r w:rsidRPr="0079203F">
                <w:rPr>
                  <w:color w:val="4E9A06"/>
                  <w:lang w:val="es-ES"/>
                  <w:rPrChange w:id="3946"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3947"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3948" w:author="Rodrigo García" w:date="2017-09-29T10:06:00Z">
                    <w:rPr>
                      <w:rFonts w:ascii="Monaco" w:hAnsi="Monaco" w:cs="Monaco"/>
                      <w:color w:val="4E9A06"/>
                      <w:sz w:val="32"/>
                      <w:szCs w:val="32"/>
                      <w:lang w:val="en-US"/>
                    </w:rPr>
                  </w:rPrChange>
                </w:rPr>
                <w:t>:iii'</w:t>
              </w:r>
              <w:r w:rsidRPr="0079203F">
                <w:rPr>
                  <w:b/>
                  <w:bCs/>
                  <w:lang w:val="es-ES"/>
                  <w:rPrChange w:id="3949" w:author="Rodrigo García" w:date="2017-09-29T10:06:00Z">
                    <w:rPr>
                      <w:rFonts w:ascii="Monaco" w:hAnsi="Monaco" w:cs="Monaco"/>
                      <w:b/>
                      <w:bCs/>
                      <w:color w:val="000000"/>
                      <w:sz w:val="32"/>
                      <w:szCs w:val="32"/>
                      <w:lang w:val="en-US"/>
                    </w:rPr>
                  </w:rPrChange>
                </w:rPr>
                <w:t>)</w:t>
              </w:r>
              <w:r w:rsidRPr="0079203F">
                <w:rPr>
                  <w:b/>
                  <w:bCs/>
                  <w:color w:val="CE5C00"/>
                  <w:lang w:val="es-ES"/>
                  <w:rPrChange w:id="3950" w:author="Rodrigo García" w:date="2017-09-29T10:06:00Z">
                    <w:rPr>
                      <w:rFonts w:ascii="Monaco" w:hAnsi="Monaco" w:cs="Monaco"/>
                      <w:b/>
                      <w:bCs/>
                      <w:color w:val="CE5C00"/>
                      <w:sz w:val="32"/>
                      <w:szCs w:val="32"/>
                      <w:lang w:val="en-US"/>
                    </w:rPr>
                  </w:rPrChange>
                </w:rPr>
                <w:t>+</w:t>
              </w:r>
              <w:r w:rsidRPr="0079203F">
                <w:rPr>
                  <w:color w:val="4E9A06"/>
                  <w:lang w:val="es-ES"/>
                  <w:rPrChange w:id="3951" w:author="Rodrigo García" w:date="2017-09-29T10:06:00Z">
                    <w:rPr>
                      <w:rFonts w:ascii="Monaco" w:hAnsi="Monaco" w:cs="Monaco"/>
                      <w:color w:val="4E9A06"/>
                      <w:sz w:val="32"/>
                      <w:szCs w:val="32"/>
                      <w:lang w:val="en-US"/>
                    </w:rPr>
                  </w:rPrChange>
                </w:rPr>
                <w:t>" Base de datos abierta"</w:t>
              </w:r>
              <w:r w:rsidRPr="0079203F">
                <w:rPr>
                  <w:b/>
                  <w:bCs/>
                  <w:lang w:val="es-ES"/>
                  <w:rPrChange w:id="3952"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3953" w:author="Borja Gonzalez" w:date="2017-09-28T19:11:00Z"/>
                <w:lang w:val="en-US"/>
                <w:rPrChange w:id="3954" w:author="Borja Gonzalez" w:date="2017-09-28T19:11:00Z">
                  <w:rPr>
                    <w:ins w:id="3955" w:author="Borja Gonzalez" w:date="2017-09-28T19:11:00Z"/>
                    <w:rFonts w:ascii="Monaco" w:eastAsiaTheme="majorEastAsia" w:hAnsi="Monaco" w:cs="Monaco"/>
                    <w:color w:val="243F60" w:themeColor="accent1" w:themeShade="7F"/>
                    <w:sz w:val="32"/>
                    <w:szCs w:val="32"/>
                    <w:lang w:val="en-US"/>
                  </w:rPr>
                </w:rPrChange>
              </w:rPr>
              <w:pPrChange w:id="3956" w:author="GONZALEZ DIAZ, BORJA" w:date="2017-09-29T19:27:00Z">
                <w:pPr>
                  <w:keepNext/>
                  <w:keepLines/>
                  <w:widowControl w:val="0"/>
                  <w:autoSpaceDE w:val="0"/>
                  <w:autoSpaceDN w:val="0"/>
                  <w:adjustRightInd w:val="0"/>
                  <w:spacing w:before="200"/>
                  <w:outlineLvl w:val="4"/>
                </w:pPr>
              </w:pPrChange>
            </w:pPr>
            <w:ins w:id="3957" w:author="Borja Gonzalez" w:date="2017-09-28T19:11:00Z">
              <w:r w:rsidRPr="0079203F">
                <w:rPr>
                  <w:lang w:val="es-ES"/>
                  <w:rPrChange w:id="3958" w:author="Rodrigo García" w:date="2017-09-29T10:06:00Z">
                    <w:rPr>
                      <w:rFonts w:ascii="Monaco" w:hAnsi="Monaco" w:cs="Monaco"/>
                      <w:sz w:val="32"/>
                      <w:szCs w:val="32"/>
                      <w:lang w:val="en-US"/>
                    </w:rPr>
                  </w:rPrChange>
                </w:rPr>
                <w:t xml:space="preserve">    </w:t>
              </w:r>
              <w:r w:rsidRPr="00A47B4C">
                <w:rPr>
                  <w:b/>
                  <w:bCs/>
                  <w:color w:val="204A87"/>
                  <w:lang w:val="en-US"/>
                  <w:rPrChange w:id="3959" w:author="Borja Gonzalez" w:date="2017-09-28T19:11:00Z">
                    <w:rPr>
                      <w:rFonts w:ascii="Monaco" w:hAnsi="Monaco" w:cs="Monaco"/>
                      <w:b/>
                      <w:bCs/>
                      <w:color w:val="204A87"/>
                      <w:sz w:val="32"/>
                      <w:szCs w:val="32"/>
                      <w:lang w:val="en-US"/>
                    </w:rPr>
                  </w:rPrChange>
                </w:rPr>
                <w:t>var</w:t>
              </w:r>
              <w:r w:rsidRPr="00A47B4C">
                <w:rPr>
                  <w:lang w:val="en-US"/>
                  <w:rPrChange w:id="3960" w:author="Borja Gonzalez" w:date="2017-09-28T19:11:00Z">
                    <w:rPr>
                      <w:rFonts w:ascii="Monaco" w:hAnsi="Monaco" w:cs="Monaco"/>
                      <w:sz w:val="32"/>
                      <w:szCs w:val="32"/>
                      <w:lang w:val="en-US"/>
                    </w:rPr>
                  </w:rPrChange>
                </w:rPr>
                <w:t xml:space="preserve"> datos_paciente </w:t>
              </w:r>
              <w:r w:rsidRPr="00A47B4C">
                <w:rPr>
                  <w:b/>
                  <w:bCs/>
                  <w:color w:val="CE5C00"/>
                  <w:lang w:val="en-US"/>
                  <w:rPrChange w:id="3961" w:author="Borja Gonzalez" w:date="2017-09-28T19:11:00Z">
                    <w:rPr>
                      <w:rFonts w:ascii="Monaco" w:hAnsi="Monaco" w:cs="Monaco"/>
                      <w:b/>
                      <w:bCs/>
                      <w:color w:val="CE5C00"/>
                      <w:sz w:val="32"/>
                      <w:szCs w:val="32"/>
                      <w:lang w:val="en-US"/>
                    </w:rPr>
                  </w:rPrChange>
                </w:rPr>
                <w:t>=</w:t>
              </w:r>
              <w:r w:rsidRPr="00A47B4C">
                <w:rPr>
                  <w:lang w:val="en-US"/>
                  <w:rPrChange w:id="3962" w:author="Borja Gonzalez" w:date="2017-09-28T19:11:00Z">
                    <w:rPr>
                      <w:rFonts w:ascii="Monaco" w:hAnsi="Monaco" w:cs="Monaco"/>
                      <w:sz w:val="32"/>
                      <w:szCs w:val="32"/>
                      <w:lang w:val="en-US"/>
                    </w:rPr>
                  </w:rPrChange>
                </w:rPr>
                <w:t xml:space="preserve"> </w:t>
              </w:r>
              <w:proofErr w:type="gramStart"/>
              <w:r w:rsidRPr="00A47B4C">
                <w:rPr>
                  <w:lang w:val="en-US"/>
                  <w:rPrChange w:id="3963" w:author="Borja Gonzalez" w:date="2017-09-28T19:11:00Z">
                    <w:rPr>
                      <w:rFonts w:ascii="Monaco" w:hAnsi="Monaco" w:cs="Monaco"/>
                      <w:sz w:val="32"/>
                      <w:szCs w:val="32"/>
                      <w:lang w:val="en-US"/>
                    </w:rPr>
                  </w:rPrChange>
                </w:rPr>
                <w:t>db</w:t>
              </w:r>
              <w:r w:rsidRPr="00A47B4C">
                <w:rPr>
                  <w:b/>
                  <w:bCs/>
                  <w:lang w:val="en-US"/>
                  <w:rPrChange w:id="3964" w:author="Borja Gonzalez" w:date="2017-09-28T19:11:00Z">
                    <w:rPr>
                      <w:rFonts w:ascii="Monaco" w:hAnsi="Monaco" w:cs="Monaco"/>
                      <w:b/>
                      <w:bCs/>
                      <w:color w:val="000000"/>
                      <w:sz w:val="32"/>
                      <w:szCs w:val="32"/>
                      <w:lang w:val="en-US"/>
                    </w:rPr>
                  </w:rPrChange>
                </w:rPr>
                <w:t>.</w:t>
              </w:r>
              <w:r w:rsidRPr="00A47B4C">
                <w:rPr>
                  <w:lang w:val="en-US"/>
                  <w:rPrChange w:id="3965" w:author="Borja Gonzalez" w:date="2017-09-28T19:11:00Z">
                    <w:rPr>
                      <w:rFonts w:ascii="Monaco" w:hAnsi="Monaco" w:cs="Monaco"/>
                      <w:color w:val="000000"/>
                      <w:sz w:val="32"/>
                      <w:szCs w:val="32"/>
                      <w:lang w:val="en-US"/>
                    </w:rPr>
                  </w:rPrChange>
                </w:rPr>
                <w:t>exec</w:t>
              </w:r>
              <w:proofErr w:type="gramEnd"/>
              <w:r w:rsidRPr="00A47B4C">
                <w:rPr>
                  <w:b/>
                  <w:bCs/>
                  <w:lang w:val="en-US"/>
                  <w:rPrChange w:id="3966" w:author="Borja Gonzalez" w:date="2017-09-28T19:11:00Z">
                    <w:rPr>
                      <w:rFonts w:ascii="Monaco" w:hAnsi="Monaco" w:cs="Monaco"/>
                      <w:b/>
                      <w:bCs/>
                      <w:color w:val="000000"/>
                      <w:sz w:val="32"/>
                      <w:szCs w:val="32"/>
                      <w:lang w:val="en-US"/>
                    </w:rPr>
                  </w:rPrChange>
                </w:rPr>
                <w:t>(</w:t>
              </w:r>
              <w:r w:rsidRPr="00A47B4C">
                <w:rPr>
                  <w:color w:val="4E9A06"/>
                  <w:lang w:val="en-US"/>
                  <w:rPrChange w:id="3967"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3968" w:author="Borja Gonzalez" w:date="2017-09-28T19:11:00Z">
                    <w:rPr>
                      <w:rFonts w:ascii="Monaco" w:hAnsi="Monaco" w:cs="Monaco"/>
                      <w:b/>
                      <w:bCs/>
                      <w:color w:val="CE5C00"/>
                      <w:sz w:val="32"/>
                      <w:szCs w:val="32"/>
                      <w:lang w:val="en-US"/>
                    </w:rPr>
                  </w:rPrChange>
                </w:rPr>
                <w:t>+</w:t>
              </w:r>
              <w:r w:rsidRPr="00A47B4C">
                <w:rPr>
                  <w:lang w:val="en-US"/>
                  <w:rPrChange w:id="3969" w:author="Borja Gonzalez" w:date="2017-09-28T19:11:00Z">
                    <w:rPr>
                      <w:rFonts w:ascii="Monaco" w:hAnsi="Monaco" w:cs="Monaco"/>
                      <w:color w:val="000000"/>
                      <w:sz w:val="32"/>
                      <w:szCs w:val="32"/>
                      <w:lang w:val="en-US"/>
                    </w:rPr>
                  </w:rPrChange>
                </w:rPr>
                <w:t>datos</w:t>
              </w:r>
              <w:r w:rsidRPr="00A47B4C">
                <w:rPr>
                  <w:b/>
                  <w:bCs/>
                  <w:lang w:val="en-US"/>
                  <w:rPrChange w:id="3970" w:author="Borja Gonzalez" w:date="2017-09-28T19:11:00Z">
                    <w:rPr>
                      <w:rFonts w:ascii="Monaco" w:hAnsi="Monaco" w:cs="Monaco"/>
                      <w:b/>
                      <w:bCs/>
                      <w:color w:val="000000"/>
                      <w:sz w:val="32"/>
                      <w:szCs w:val="32"/>
                      <w:lang w:val="en-US"/>
                    </w:rPr>
                  </w:rPrChange>
                </w:rPr>
                <w:t>.</w:t>
              </w:r>
              <w:r w:rsidRPr="00A47B4C">
                <w:rPr>
                  <w:lang w:val="en-US"/>
                  <w:rPrChange w:id="3971" w:author="Borja Gonzalez" w:date="2017-09-28T19:11:00Z">
                    <w:rPr>
                      <w:rFonts w:ascii="Monaco" w:hAnsi="Monaco" w:cs="Monaco"/>
                      <w:color w:val="000000"/>
                      <w:sz w:val="32"/>
                      <w:szCs w:val="32"/>
                      <w:lang w:val="en-US"/>
                    </w:rPr>
                  </w:rPrChange>
                </w:rPr>
                <w:t>id</w:t>
              </w:r>
              <w:r w:rsidRPr="00A47B4C">
                <w:rPr>
                  <w:b/>
                  <w:bCs/>
                  <w:color w:val="CE5C00"/>
                  <w:lang w:val="en-US"/>
                  <w:rPrChange w:id="3972" w:author="Borja Gonzalez" w:date="2017-09-28T19:11:00Z">
                    <w:rPr>
                      <w:rFonts w:ascii="Monaco" w:hAnsi="Monaco" w:cs="Monaco"/>
                      <w:b/>
                      <w:bCs/>
                      <w:color w:val="CE5C00"/>
                      <w:sz w:val="32"/>
                      <w:szCs w:val="32"/>
                      <w:lang w:val="en-US"/>
                    </w:rPr>
                  </w:rPrChange>
                </w:rPr>
                <w:t>+</w:t>
              </w:r>
              <w:r w:rsidRPr="00A47B4C">
                <w:rPr>
                  <w:color w:val="4E9A06"/>
                  <w:lang w:val="en-US"/>
                  <w:rPrChange w:id="3973"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3974"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3975" w:author="Borja Gonzalez" w:date="2017-09-28T19:11:00Z"/>
                <w:lang w:val="en-US"/>
                <w:rPrChange w:id="3976" w:author="Borja Gonzalez" w:date="2017-09-28T19:11:00Z">
                  <w:rPr>
                    <w:ins w:id="3977" w:author="Borja Gonzalez" w:date="2017-09-28T19:11:00Z"/>
                    <w:rFonts w:ascii="Monaco" w:hAnsi="Monaco" w:cs="Monaco"/>
                    <w:sz w:val="32"/>
                    <w:szCs w:val="32"/>
                    <w:lang w:val="en-US"/>
                  </w:rPr>
                </w:rPrChange>
              </w:rPr>
              <w:pPrChange w:id="3978" w:author="GONZALEZ DIAZ, BORJA" w:date="2017-09-29T19:27:00Z">
                <w:pPr>
                  <w:widowControl w:val="0"/>
                  <w:autoSpaceDE w:val="0"/>
                  <w:autoSpaceDN w:val="0"/>
                  <w:adjustRightInd w:val="0"/>
                </w:pPr>
              </w:pPrChange>
            </w:pPr>
          </w:p>
          <w:p w14:paraId="3989DD49" w14:textId="77777777" w:rsidR="00A47B4C" w:rsidRPr="0079203F" w:rsidRDefault="00A47B4C">
            <w:pPr>
              <w:rPr>
                <w:ins w:id="3979" w:author="Borja Gonzalez" w:date="2017-09-28T19:11:00Z"/>
                <w:lang w:val="es-ES"/>
                <w:rPrChange w:id="3980" w:author="Rodrigo García" w:date="2017-09-29T10:06:00Z">
                  <w:rPr>
                    <w:ins w:id="3981" w:author="Borja Gonzalez" w:date="2017-09-28T19:11:00Z"/>
                    <w:rFonts w:ascii="Monaco" w:eastAsiaTheme="majorEastAsia" w:hAnsi="Monaco" w:cs="Monaco"/>
                    <w:color w:val="243F60" w:themeColor="accent1" w:themeShade="7F"/>
                    <w:sz w:val="32"/>
                    <w:szCs w:val="32"/>
                    <w:lang w:val="en-US"/>
                  </w:rPr>
                </w:rPrChange>
              </w:rPr>
              <w:pPrChange w:id="3982" w:author="GONZALEZ DIAZ, BORJA" w:date="2017-09-29T19:27:00Z">
                <w:pPr>
                  <w:keepNext/>
                  <w:keepLines/>
                  <w:widowControl w:val="0"/>
                  <w:autoSpaceDE w:val="0"/>
                  <w:autoSpaceDN w:val="0"/>
                  <w:adjustRightInd w:val="0"/>
                  <w:spacing w:before="200"/>
                  <w:outlineLvl w:val="4"/>
                </w:pPr>
              </w:pPrChange>
            </w:pPr>
            <w:ins w:id="3983" w:author="Borja Gonzalez" w:date="2017-09-28T19:11:00Z">
              <w:r w:rsidRPr="00A47B4C">
                <w:rPr>
                  <w:lang w:val="en-US"/>
                  <w:rPrChange w:id="3984" w:author="Borja Gonzalez" w:date="2017-09-28T19:11:00Z">
                    <w:rPr>
                      <w:rFonts w:ascii="Monaco" w:hAnsi="Monaco" w:cs="Monaco"/>
                      <w:sz w:val="32"/>
                      <w:szCs w:val="32"/>
                      <w:lang w:val="en-US"/>
                    </w:rPr>
                  </w:rPrChange>
                </w:rPr>
                <w:t xml:space="preserve">    </w:t>
              </w:r>
              <w:proofErr w:type="gramStart"/>
              <w:r w:rsidRPr="0079203F">
                <w:rPr>
                  <w:lang w:val="es-ES"/>
                  <w:rPrChange w:id="3985" w:author="Rodrigo García" w:date="2017-09-29T10:06:00Z">
                    <w:rPr>
                      <w:rFonts w:ascii="Monaco" w:hAnsi="Monaco" w:cs="Monaco"/>
                      <w:color w:val="000000"/>
                      <w:sz w:val="32"/>
                      <w:szCs w:val="32"/>
                      <w:lang w:val="en-US"/>
                    </w:rPr>
                  </w:rPrChange>
                </w:rPr>
                <w:t>socket</w:t>
              </w:r>
              <w:r w:rsidRPr="0079203F">
                <w:rPr>
                  <w:b/>
                  <w:bCs/>
                  <w:lang w:val="es-ES"/>
                  <w:rPrChange w:id="3986" w:author="Rodrigo García" w:date="2017-09-29T10:06:00Z">
                    <w:rPr>
                      <w:rFonts w:ascii="Monaco" w:hAnsi="Monaco" w:cs="Monaco"/>
                      <w:b/>
                      <w:bCs/>
                      <w:color w:val="000000"/>
                      <w:sz w:val="32"/>
                      <w:szCs w:val="32"/>
                      <w:lang w:val="en-US"/>
                    </w:rPr>
                  </w:rPrChange>
                </w:rPr>
                <w:t>.</w:t>
              </w:r>
              <w:r w:rsidRPr="0079203F">
                <w:rPr>
                  <w:lang w:val="es-ES"/>
                  <w:rPrChange w:id="3987" w:author="Rodrigo García" w:date="2017-09-29T10:06:00Z">
                    <w:rPr>
                      <w:rFonts w:ascii="Monaco" w:hAnsi="Monaco" w:cs="Monaco"/>
                      <w:color w:val="000000"/>
                      <w:sz w:val="32"/>
                      <w:szCs w:val="32"/>
                      <w:lang w:val="en-US"/>
                    </w:rPr>
                  </w:rPrChange>
                </w:rPr>
                <w:t>emit</w:t>
              </w:r>
              <w:proofErr w:type="gramEnd"/>
              <w:r w:rsidRPr="0079203F">
                <w:rPr>
                  <w:b/>
                  <w:bCs/>
                  <w:lang w:val="es-ES"/>
                  <w:rPrChange w:id="3988" w:author="Rodrigo García" w:date="2017-09-29T10:06:00Z">
                    <w:rPr>
                      <w:rFonts w:ascii="Monaco" w:hAnsi="Monaco" w:cs="Monaco"/>
                      <w:b/>
                      <w:bCs/>
                      <w:color w:val="000000"/>
                      <w:sz w:val="32"/>
                      <w:szCs w:val="32"/>
                      <w:lang w:val="en-US"/>
                    </w:rPr>
                  </w:rPrChange>
                </w:rPr>
                <w:t>(</w:t>
              </w:r>
              <w:r w:rsidRPr="0079203F">
                <w:rPr>
                  <w:color w:val="4E9A06"/>
                  <w:lang w:val="es-ES"/>
                  <w:rPrChange w:id="3989" w:author="Rodrigo García" w:date="2017-09-29T10:06:00Z">
                    <w:rPr>
                      <w:rFonts w:ascii="Monaco" w:hAnsi="Monaco" w:cs="Monaco"/>
                      <w:color w:val="4E9A06"/>
                      <w:sz w:val="32"/>
                      <w:szCs w:val="32"/>
                      <w:lang w:val="en-US"/>
                    </w:rPr>
                  </w:rPrChange>
                </w:rPr>
                <w:t>"datos_paciente"</w:t>
              </w:r>
              <w:r w:rsidRPr="0079203F">
                <w:rPr>
                  <w:b/>
                  <w:bCs/>
                  <w:lang w:val="es-ES"/>
                  <w:rPrChange w:id="3990" w:author="Rodrigo García" w:date="2017-09-29T10:06:00Z">
                    <w:rPr>
                      <w:rFonts w:ascii="Monaco" w:hAnsi="Monaco" w:cs="Monaco"/>
                      <w:b/>
                      <w:bCs/>
                      <w:color w:val="000000"/>
                      <w:sz w:val="32"/>
                      <w:szCs w:val="32"/>
                      <w:lang w:val="en-US"/>
                    </w:rPr>
                  </w:rPrChange>
                </w:rPr>
                <w:t>,</w:t>
              </w:r>
              <w:r w:rsidRPr="0079203F">
                <w:rPr>
                  <w:lang w:val="es-ES"/>
                  <w:rPrChange w:id="3991" w:author="Rodrigo García" w:date="2017-09-29T10:06:00Z">
                    <w:rPr>
                      <w:rFonts w:ascii="Monaco" w:hAnsi="Monaco" w:cs="Monaco"/>
                      <w:color w:val="000000"/>
                      <w:sz w:val="32"/>
                      <w:szCs w:val="32"/>
                      <w:lang w:val="en-US"/>
                    </w:rPr>
                  </w:rPrChange>
                </w:rPr>
                <w:t>datos_paciente</w:t>
              </w:r>
              <w:r w:rsidRPr="0079203F">
                <w:rPr>
                  <w:b/>
                  <w:bCs/>
                  <w:lang w:val="es-ES"/>
                  <w:rPrChange w:id="3992"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3993" w:author="Borja Gonzalez" w:date="2017-09-28T19:11:00Z"/>
                <w:lang w:val="es-ES"/>
                <w:rPrChange w:id="3994" w:author="Rodrigo García" w:date="2017-09-29T10:06:00Z">
                  <w:rPr>
                    <w:ins w:id="3995" w:author="Borja Gonzalez" w:date="2017-09-28T19:11:00Z"/>
                    <w:rFonts w:ascii="Monaco" w:hAnsi="Monaco" w:cs="Monaco"/>
                    <w:sz w:val="32"/>
                    <w:szCs w:val="32"/>
                    <w:lang w:val="en-US"/>
                  </w:rPr>
                </w:rPrChange>
              </w:rPr>
              <w:pPrChange w:id="3996" w:author="GONZALEZ DIAZ, BORJA" w:date="2017-09-29T19:27:00Z">
                <w:pPr>
                  <w:widowControl w:val="0"/>
                  <w:autoSpaceDE w:val="0"/>
                  <w:autoSpaceDN w:val="0"/>
                  <w:adjustRightInd w:val="0"/>
                </w:pPr>
              </w:pPrChange>
            </w:pPr>
          </w:p>
          <w:p w14:paraId="5413F73B" w14:textId="77777777" w:rsidR="00A47B4C" w:rsidRPr="0079203F" w:rsidRDefault="00A47B4C">
            <w:pPr>
              <w:rPr>
                <w:ins w:id="3997" w:author="Borja Gonzalez" w:date="2017-09-28T19:11:00Z"/>
                <w:lang w:val="es-ES"/>
                <w:rPrChange w:id="3998" w:author="Rodrigo García" w:date="2017-09-29T10:06:00Z">
                  <w:rPr>
                    <w:ins w:id="3999" w:author="Borja Gonzalez" w:date="2017-09-28T19:11:00Z"/>
                    <w:rFonts w:ascii="Monaco" w:eastAsiaTheme="majorEastAsia" w:hAnsi="Monaco" w:cs="Monaco"/>
                    <w:color w:val="243F60" w:themeColor="accent1" w:themeShade="7F"/>
                    <w:sz w:val="32"/>
                    <w:szCs w:val="32"/>
                    <w:lang w:val="en-US"/>
                  </w:rPr>
                </w:rPrChange>
              </w:rPr>
              <w:pPrChange w:id="4000" w:author="GONZALEZ DIAZ, BORJA" w:date="2017-09-29T19:27:00Z">
                <w:pPr>
                  <w:keepNext/>
                  <w:keepLines/>
                  <w:widowControl w:val="0"/>
                  <w:autoSpaceDE w:val="0"/>
                  <w:autoSpaceDN w:val="0"/>
                  <w:adjustRightInd w:val="0"/>
                  <w:spacing w:before="200"/>
                  <w:outlineLvl w:val="4"/>
                </w:pPr>
              </w:pPrChange>
            </w:pPr>
            <w:ins w:id="4001" w:author="Borja Gonzalez" w:date="2017-09-28T19:11:00Z">
              <w:r w:rsidRPr="0079203F">
                <w:rPr>
                  <w:lang w:val="es-ES"/>
                  <w:rPrChange w:id="4002" w:author="Rodrigo García" w:date="2017-09-29T10:06:00Z">
                    <w:rPr>
                      <w:rFonts w:ascii="Monaco" w:hAnsi="Monaco" w:cs="Monaco"/>
                      <w:sz w:val="32"/>
                      <w:szCs w:val="32"/>
                      <w:lang w:val="en-US"/>
                    </w:rPr>
                  </w:rPrChange>
                </w:rPr>
                <w:t xml:space="preserve">    </w:t>
              </w:r>
              <w:proofErr w:type="gramStart"/>
              <w:r w:rsidRPr="0079203F">
                <w:rPr>
                  <w:lang w:val="es-ES"/>
                  <w:rPrChange w:id="4003" w:author="Rodrigo García" w:date="2017-09-29T10:06:00Z">
                    <w:rPr>
                      <w:rFonts w:ascii="Monaco" w:hAnsi="Monaco" w:cs="Monaco"/>
                      <w:sz w:val="32"/>
                      <w:szCs w:val="32"/>
                      <w:lang w:val="en-US"/>
                    </w:rPr>
                  </w:rPrChange>
                </w:rPr>
                <w:t>db</w:t>
              </w:r>
              <w:r w:rsidRPr="0079203F">
                <w:rPr>
                  <w:b/>
                  <w:bCs/>
                  <w:lang w:val="es-ES"/>
                  <w:rPrChange w:id="4004" w:author="Rodrigo García" w:date="2017-09-29T10:06:00Z">
                    <w:rPr>
                      <w:rFonts w:ascii="Monaco" w:hAnsi="Monaco" w:cs="Monaco"/>
                      <w:b/>
                      <w:bCs/>
                      <w:color w:val="000000"/>
                      <w:sz w:val="32"/>
                      <w:szCs w:val="32"/>
                      <w:lang w:val="en-US"/>
                    </w:rPr>
                  </w:rPrChange>
                </w:rPr>
                <w:t>.</w:t>
              </w:r>
              <w:r w:rsidRPr="0079203F">
                <w:rPr>
                  <w:lang w:val="es-ES"/>
                  <w:rPrChange w:id="4005" w:author="Rodrigo García" w:date="2017-09-29T10:06:00Z">
                    <w:rPr>
                      <w:rFonts w:ascii="Monaco" w:hAnsi="Monaco" w:cs="Monaco"/>
                      <w:color w:val="000000"/>
                      <w:sz w:val="32"/>
                      <w:szCs w:val="32"/>
                      <w:lang w:val="en-US"/>
                    </w:rPr>
                  </w:rPrChange>
                </w:rPr>
                <w:t>close</w:t>
              </w:r>
              <w:proofErr w:type="gramEnd"/>
              <w:r w:rsidRPr="0079203F">
                <w:rPr>
                  <w:b/>
                  <w:bCs/>
                  <w:lang w:val="es-ES"/>
                  <w:rPrChange w:id="4006"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007" w:author="Borja Gonzalez" w:date="2017-09-28T19:11:00Z"/>
                <w:lang w:val="es-ES"/>
                <w:rPrChange w:id="4008" w:author="Rodrigo García" w:date="2017-09-29T10:06:00Z">
                  <w:rPr>
                    <w:ins w:id="4009" w:author="Borja Gonzalez" w:date="2017-09-28T19:11:00Z"/>
                    <w:rFonts w:ascii="Monaco" w:eastAsiaTheme="majorEastAsia" w:hAnsi="Monaco" w:cs="Monaco"/>
                    <w:color w:val="243F60" w:themeColor="accent1" w:themeShade="7F"/>
                    <w:sz w:val="32"/>
                    <w:szCs w:val="32"/>
                    <w:lang w:val="en-US"/>
                  </w:rPr>
                </w:rPrChange>
              </w:rPr>
              <w:pPrChange w:id="4010" w:author="GONZALEZ DIAZ, BORJA" w:date="2017-09-29T19:27:00Z">
                <w:pPr>
                  <w:keepNext/>
                  <w:keepLines/>
                  <w:widowControl w:val="0"/>
                  <w:autoSpaceDE w:val="0"/>
                  <w:autoSpaceDN w:val="0"/>
                  <w:adjustRightInd w:val="0"/>
                  <w:spacing w:before="200"/>
                  <w:outlineLvl w:val="4"/>
                </w:pPr>
              </w:pPrChange>
            </w:pPr>
            <w:ins w:id="4011" w:author="Borja Gonzalez" w:date="2017-09-28T19:11:00Z">
              <w:r w:rsidRPr="0079203F">
                <w:rPr>
                  <w:lang w:val="es-ES"/>
                  <w:rPrChange w:id="4012" w:author="Rodrigo García" w:date="2017-09-29T10:06:00Z">
                    <w:rPr>
                      <w:rFonts w:ascii="Monaco" w:hAnsi="Monaco" w:cs="Monaco"/>
                      <w:sz w:val="32"/>
                      <w:szCs w:val="32"/>
                      <w:lang w:val="en-US"/>
                    </w:rPr>
                  </w:rPrChange>
                </w:rPr>
                <w:t xml:space="preserve">    console</w:t>
              </w:r>
              <w:r w:rsidRPr="0079203F">
                <w:rPr>
                  <w:b/>
                  <w:bCs/>
                  <w:lang w:val="es-ES"/>
                  <w:rPrChange w:id="4013" w:author="Rodrigo García" w:date="2017-09-29T10:06:00Z">
                    <w:rPr>
                      <w:rFonts w:ascii="Monaco" w:hAnsi="Monaco" w:cs="Monaco"/>
                      <w:b/>
                      <w:bCs/>
                      <w:color w:val="000000"/>
                      <w:sz w:val="32"/>
                      <w:szCs w:val="32"/>
                      <w:lang w:val="en-US"/>
                    </w:rPr>
                  </w:rPrChange>
                </w:rPr>
                <w:t>.</w:t>
              </w:r>
              <w:r w:rsidRPr="0079203F">
                <w:rPr>
                  <w:lang w:val="es-ES"/>
                  <w:rPrChange w:id="4014" w:author="Rodrigo García" w:date="2017-09-29T10:06:00Z">
                    <w:rPr>
                      <w:rFonts w:ascii="Monaco" w:hAnsi="Monaco" w:cs="Monaco"/>
                      <w:color w:val="000000"/>
                      <w:sz w:val="32"/>
                      <w:szCs w:val="32"/>
                      <w:lang w:val="en-US"/>
                    </w:rPr>
                  </w:rPrChange>
                </w:rPr>
                <w:t>log</w:t>
              </w:r>
              <w:r w:rsidRPr="0079203F">
                <w:rPr>
                  <w:b/>
                  <w:bCs/>
                  <w:lang w:val="es-ES"/>
                  <w:rPrChange w:id="4015" w:author="Rodrigo García" w:date="2017-09-29T10:06:00Z">
                    <w:rPr>
                      <w:rFonts w:ascii="Monaco" w:hAnsi="Monaco" w:cs="Monaco"/>
                      <w:b/>
                      <w:bCs/>
                      <w:color w:val="000000"/>
                      <w:sz w:val="32"/>
                      <w:szCs w:val="32"/>
                      <w:lang w:val="en-US"/>
                    </w:rPr>
                  </w:rPrChange>
                </w:rPr>
                <w:t>(</w:t>
              </w:r>
              <w:r w:rsidRPr="0079203F">
                <w:rPr>
                  <w:lang w:val="es-ES"/>
                  <w:rPrChange w:id="4016" w:author="Rodrigo García" w:date="2017-09-29T10:06:00Z">
                    <w:rPr>
                      <w:rFonts w:ascii="Monaco" w:hAnsi="Monaco" w:cs="Monaco"/>
                      <w:color w:val="000000"/>
                      <w:sz w:val="32"/>
                      <w:szCs w:val="32"/>
                      <w:lang w:val="en-US"/>
                    </w:rPr>
                  </w:rPrChange>
                </w:rPr>
                <w:t>timestamp</w:t>
              </w:r>
              <w:r w:rsidRPr="0079203F">
                <w:rPr>
                  <w:b/>
                  <w:bCs/>
                  <w:lang w:val="es-ES"/>
                  <w:rPrChange w:id="4017" w:author="Rodrigo García" w:date="2017-09-29T10:06:00Z">
                    <w:rPr>
                      <w:rFonts w:ascii="Monaco" w:hAnsi="Monaco" w:cs="Monaco"/>
                      <w:b/>
                      <w:bCs/>
                      <w:color w:val="000000"/>
                      <w:sz w:val="32"/>
                      <w:szCs w:val="32"/>
                      <w:lang w:val="en-US"/>
                    </w:rPr>
                  </w:rPrChange>
                </w:rPr>
                <w:t>(</w:t>
              </w:r>
              <w:r w:rsidRPr="0079203F">
                <w:rPr>
                  <w:color w:val="4E9A06"/>
                  <w:lang w:val="es-ES"/>
                  <w:rPrChange w:id="4018"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019"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020" w:author="Rodrigo García" w:date="2017-09-29T10:06:00Z">
                    <w:rPr>
                      <w:rFonts w:ascii="Monaco" w:hAnsi="Monaco" w:cs="Monaco"/>
                      <w:color w:val="4E9A06"/>
                      <w:sz w:val="32"/>
                      <w:szCs w:val="32"/>
                      <w:lang w:val="en-US"/>
                    </w:rPr>
                  </w:rPrChange>
                </w:rPr>
                <w:t>:iii'</w:t>
              </w:r>
              <w:r w:rsidRPr="0079203F">
                <w:rPr>
                  <w:b/>
                  <w:bCs/>
                  <w:lang w:val="es-ES"/>
                  <w:rPrChange w:id="4021" w:author="Rodrigo García" w:date="2017-09-29T10:06:00Z">
                    <w:rPr>
                      <w:rFonts w:ascii="Monaco" w:hAnsi="Monaco" w:cs="Monaco"/>
                      <w:b/>
                      <w:bCs/>
                      <w:color w:val="000000"/>
                      <w:sz w:val="32"/>
                      <w:szCs w:val="32"/>
                      <w:lang w:val="en-US"/>
                    </w:rPr>
                  </w:rPrChange>
                </w:rPr>
                <w:t>)</w:t>
              </w:r>
              <w:r w:rsidRPr="0079203F">
                <w:rPr>
                  <w:b/>
                  <w:bCs/>
                  <w:color w:val="CE5C00"/>
                  <w:lang w:val="es-ES"/>
                  <w:rPrChange w:id="4022" w:author="Rodrigo García" w:date="2017-09-29T10:06:00Z">
                    <w:rPr>
                      <w:rFonts w:ascii="Monaco" w:hAnsi="Monaco" w:cs="Monaco"/>
                      <w:b/>
                      <w:bCs/>
                      <w:color w:val="CE5C00"/>
                      <w:sz w:val="32"/>
                      <w:szCs w:val="32"/>
                      <w:lang w:val="en-US"/>
                    </w:rPr>
                  </w:rPrChange>
                </w:rPr>
                <w:t>+</w:t>
              </w:r>
              <w:r w:rsidRPr="0079203F">
                <w:rPr>
                  <w:color w:val="4E9A06"/>
                  <w:lang w:val="es-ES"/>
                  <w:rPrChange w:id="4023" w:author="Rodrigo García" w:date="2017-09-29T10:06:00Z">
                    <w:rPr>
                      <w:rFonts w:ascii="Monaco" w:hAnsi="Monaco" w:cs="Monaco"/>
                      <w:color w:val="4E9A06"/>
                      <w:sz w:val="32"/>
                      <w:szCs w:val="32"/>
                      <w:lang w:val="en-US"/>
                    </w:rPr>
                  </w:rPrChange>
                </w:rPr>
                <w:t>" Base de datos cerrada"</w:t>
              </w:r>
              <w:r w:rsidRPr="0079203F">
                <w:rPr>
                  <w:b/>
                  <w:bCs/>
                  <w:lang w:val="es-ES"/>
                  <w:rPrChange w:id="4024"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025" w:author="Borja Gonzalez" w:date="2017-09-28T19:11:00Z"/>
                <w:lang w:val="en-US"/>
                <w:rPrChange w:id="4026" w:author="Borja Gonzalez" w:date="2017-09-28T19:11:00Z">
                  <w:rPr>
                    <w:ins w:id="4027" w:author="Borja Gonzalez" w:date="2017-09-28T19:11:00Z"/>
                    <w:rFonts w:ascii="Monaco" w:eastAsiaTheme="majorEastAsia" w:hAnsi="Monaco" w:cs="Monaco"/>
                    <w:color w:val="243F60" w:themeColor="accent1" w:themeShade="7F"/>
                    <w:sz w:val="32"/>
                    <w:szCs w:val="32"/>
                    <w:lang w:val="en-US"/>
                  </w:rPr>
                </w:rPrChange>
              </w:rPr>
              <w:pPrChange w:id="4028" w:author="GONZALEZ DIAZ, BORJA" w:date="2017-09-29T19:27:00Z">
                <w:pPr>
                  <w:keepNext/>
                  <w:keepLines/>
                  <w:widowControl w:val="0"/>
                  <w:autoSpaceDE w:val="0"/>
                  <w:autoSpaceDN w:val="0"/>
                  <w:adjustRightInd w:val="0"/>
                  <w:spacing w:before="200"/>
                  <w:outlineLvl w:val="4"/>
                </w:pPr>
              </w:pPrChange>
            </w:pPr>
            <w:ins w:id="4029" w:author="Borja Gonzalez" w:date="2017-09-28T19:11:00Z">
              <w:r w:rsidRPr="00A47B4C">
                <w:rPr>
                  <w:b/>
                  <w:bCs/>
                  <w:lang w:val="en-US"/>
                  <w:rPrChange w:id="4030"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031"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4032" w:author="GONZALEZ DIAZ, BORJA" w:date="2017-10-02T18:19:00Z">
        <w:r w:rsidDel="00D14CB4">
          <w:delText>sobretodo</w:delText>
        </w:r>
      </w:del>
      <w:ins w:id="4033"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034" w:name="_Toc494476021"/>
      <w:bookmarkStart w:id="4035" w:name="_Toc494726507"/>
      <w:r>
        <w:t>4.3.5.  Añadir datos de movimiento</w:t>
      </w:r>
      <w:bookmarkEnd w:id="4034"/>
      <w:bookmarkEnd w:id="4035"/>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036" w:author="Borja Gonzalez" w:date="2017-09-28T19:13:00Z"/>
        </w:rPr>
      </w:pPr>
      <w:del w:id="4037"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038" w:author="Borja Gonzalez" w:date="2017-09-28T19:13:00Z"/>
        </w:trPr>
        <w:tc>
          <w:tcPr>
            <w:tcW w:w="8856" w:type="dxa"/>
          </w:tcPr>
          <w:p w14:paraId="1A6F4BE9" w14:textId="77777777" w:rsidR="00A47B4C" w:rsidRPr="00A47B4C" w:rsidRDefault="00A47B4C">
            <w:pPr>
              <w:rPr>
                <w:ins w:id="4039" w:author="Borja Gonzalez" w:date="2017-09-28T19:13:00Z"/>
                <w:lang w:val="en-US"/>
                <w:rPrChange w:id="4040" w:author="Borja Gonzalez" w:date="2017-09-28T19:13:00Z">
                  <w:rPr>
                    <w:ins w:id="4041" w:author="Borja Gonzalez" w:date="2017-09-28T19:13:00Z"/>
                    <w:rFonts w:ascii="Monaco" w:eastAsiaTheme="majorEastAsia" w:hAnsi="Monaco" w:cs="Monaco"/>
                    <w:color w:val="243F60" w:themeColor="accent1" w:themeShade="7F"/>
                    <w:sz w:val="32"/>
                    <w:szCs w:val="32"/>
                    <w:lang w:val="en-US"/>
                  </w:rPr>
                </w:rPrChange>
              </w:rPr>
              <w:pPrChange w:id="4042" w:author="GONZALEZ DIAZ, BORJA" w:date="2017-09-29T19:27:00Z">
                <w:pPr>
                  <w:keepNext/>
                  <w:keepLines/>
                  <w:widowControl w:val="0"/>
                  <w:autoSpaceDE w:val="0"/>
                  <w:autoSpaceDN w:val="0"/>
                  <w:adjustRightInd w:val="0"/>
                  <w:spacing w:before="200"/>
                  <w:outlineLvl w:val="4"/>
                </w:pPr>
              </w:pPrChange>
            </w:pPr>
            <w:ins w:id="4043" w:author="Borja Gonzalez" w:date="2017-09-28T19:13:00Z">
              <w:r w:rsidRPr="00A47B4C">
                <w:rPr>
                  <w:b/>
                  <w:bCs/>
                  <w:lang w:val="en-US"/>
                  <w:rPrChange w:id="4044" w:author="Borja Gonzalez" w:date="2017-09-28T19:13:00Z">
                    <w:rPr>
                      <w:rFonts w:ascii="Monaco" w:hAnsi="Monaco" w:cs="Monaco"/>
                      <w:b/>
                      <w:bCs/>
                      <w:color w:val="204A87"/>
                      <w:sz w:val="32"/>
                      <w:szCs w:val="32"/>
                      <w:lang w:val="en-US"/>
                    </w:rPr>
                  </w:rPrChange>
                </w:rPr>
                <w:t>&lt;button</w:t>
              </w:r>
              <w:r w:rsidRPr="00A47B4C">
                <w:rPr>
                  <w:lang w:val="en-US"/>
                  <w:rPrChange w:id="4045" w:author="Borja Gonzalez" w:date="2017-09-28T19:13:00Z">
                    <w:rPr>
                      <w:rFonts w:ascii="Monaco" w:hAnsi="Monaco" w:cs="Monaco"/>
                      <w:sz w:val="32"/>
                      <w:szCs w:val="32"/>
                      <w:lang w:val="en-US"/>
                    </w:rPr>
                  </w:rPrChange>
                </w:rPr>
                <w:t xml:space="preserve"> </w:t>
              </w:r>
              <w:r w:rsidRPr="00A47B4C">
                <w:rPr>
                  <w:color w:val="C4A000"/>
                  <w:lang w:val="en-US"/>
                  <w:rPrChange w:id="4046" w:author="Borja Gonzalez" w:date="2017-09-28T19:13:00Z">
                    <w:rPr>
                      <w:rFonts w:ascii="Monaco" w:hAnsi="Monaco" w:cs="Monaco"/>
                      <w:color w:val="C4A000"/>
                      <w:sz w:val="32"/>
                      <w:szCs w:val="32"/>
                      <w:lang w:val="en-US"/>
                    </w:rPr>
                  </w:rPrChange>
                </w:rPr>
                <w:t>id=</w:t>
              </w:r>
              <w:r w:rsidRPr="00A47B4C">
                <w:rPr>
                  <w:color w:val="4E9A06"/>
                  <w:lang w:val="en-US"/>
                  <w:rPrChange w:id="4047" w:author="Borja Gonzalez" w:date="2017-09-28T19:13:00Z">
                    <w:rPr>
                      <w:rFonts w:ascii="Monaco" w:hAnsi="Monaco" w:cs="Monaco"/>
                      <w:color w:val="4E9A06"/>
                      <w:sz w:val="32"/>
                      <w:szCs w:val="32"/>
                      <w:lang w:val="en-US"/>
                    </w:rPr>
                  </w:rPrChange>
                </w:rPr>
                <w:t>"boton_x"</w:t>
              </w:r>
              <w:r w:rsidRPr="00A47B4C">
                <w:rPr>
                  <w:lang w:val="en-US"/>
                  <w:rPrChange w:id="4048" w:author="Borja Gonzalez" w:date="2017-09-28T19:13:00Z">
                    <w:rPr>
                      <w:rFonts w:ascii="Monaco" w:hAnsi="Monaco" w:cs="Monaco"/>
                      <w:sz w:val="32"/>
                      <w:szCs w:val="32"/>
                      <w:lang w:val="en-US"/>
                    </w:rPr>
                  </w:rPrChange>
                </w:rPr>
                <w:t xml:space="preserve"> </w:t>
              </w:r>
              <w:r w:rsidRPr="00A47B4C">
                <w:rPr>
                  <w:color w:val="C4A000"/>
                  <w:lang w:val="en-US"/>
                  <w:rPrChange w:id="4049" w:author="Borja Gonzalez" w:date="2017-09-28T19:13:00Z">
                    <w:rPr>
                      <w:rFonts w:ascii="Monaco" w:hAnsi="Monaco" w:cs="Monaco"/>
                      <w:color w:val="C4A000"/>
                      <w:sz w:val="32"/>
                      <w:szCs w:val="32"/>
                      <w:lang w:val="en-US"/>
                    </w:rPr>
                  </w:rPrChange>
                </w:rPr>
                <w:t>type=</w:t>
              </w:r>
              <w:r w:rsidRPr="00A47B4C">
                <w:rPr>
                  <w:color w:val="4E9A06"/>
                  <w:lang w:val="en-US"/>
                  <w:rPrChange w:id="4050" w:author="Borja Gonzalez" w:date="2017-09-28T19:13:00Z">
                    <w:rPr>
                      <w:rFonts w:ascii="Monaco" w:hAnsi="Monaco" w:cs="Monaco"/>
                      <w:color w:val="4E9A06"/>
                      <w:sz w:val="32"/>
                      <w:szCs w:val="32"/>
                      <w:lang w:val="en-US"/>
                    </w:rPr>
                  </w:rPrChange>
                </w:rPr>
                <w:t>"button"</w:t>
              </w:r>
              <w:r w:rsidRPr="00A47B4C">
                <w:rPr>
                  <w:b/>
                  <w:bCs/>
                  <w:lang w:val="en-US"/>
                  <w:rPrChange w:id="4051" w:author="Borja Gonzalez" w:date="2017-09-28T19:13:00Z">
                    <w:rPr>
                      <w:rFonts w:ascii="Monaco" w:hAnsi="Monaco" w:cs="Monaco"/>
                      <w:b/>
                      <w:bCs/>
                      <w:color w:val="204A87"/>
                      <w:sz w:val="32"/>
                      <w:szCs w:val="32"/>
                      <w:lang w:val="en-US"/>
                    </w:rPr>
                  </w:rPrChange>
                </w:rPr>
                <w:t>&gt;</w:t>
              </w:r>
              <w:r w:rsidRPr="00A47B4C">
                <w:rPr>
                  <w:lang w:val="en-US"/>
                  <w:rPrChange w:id="4052" w:author="Borja Gonzalez" w:date="2017-09-28T19:13:00Z">
                    <w:rPr>
                      <w:rFonts w:ascii="Monaco" w:hAnsi="Monaco" w:cs="Monaco"/>
                      <w:sz w:val="32"/>
                      <w:szCs w:val="32"/>
                      <w:lang w:val="en-US"/>
                    </w:rPr>
                  </w:rPrChange>
                </w:rPr>
                <w:t>Añadir datos</w:t>
              </w:r>
              <w:r w:rsidRPr="00A47B4C">
                <w:rPr>
                  <w:b/>
                  <w:bCs/>
                  <w:lang w:val="en-US"/>
                  <w:rPrChange w:id="4053"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054" w:author="Borja Gonzalez" w:date="2017-09-28T19:13:00Z"/>
                <w:lang w:val="en-US"/>
                <w:rPrChange w:id="4055" w:author="Borja Gonzalez" w:date="2017-09-28T19:13:00Z">
                  <w:rPr>
                    <w:ins w:id="4056" w:author="Borja Gonzalez" w:date="2017-09-28T19:13:00Z"/>
                    <w:rFonts w:ascii="Monaco" w:eastAsiaTheme="majorEastAsia" w:hAnsi="Monaco" w:cs="Monaco"/>
                    <w:color w:val="243F60" w:themeColor="accent1" w:themeShade="7F"/>
                    <w:sz w:val="32"/>
                    <w:szCs w:val="32"/>
                    <w:lang w:val="en-US"/>
                  </w:rPr>
                </w:rPrChange>
              </w:rPr>
              <w:pPrChange w:id="4057" w:author="GONZALEZ DIAZ, BORJA" w:date="2017-09-29T19:27:00Z">
                <w:pPr>
                  <w:keepNext/>
                  <w:keepLines/>
                  <w:widowControl w:val="0"/>
                  <w:autoSpaceDE w:val="0"/>
                  <w:autoSpaceDN w:val="0"/>
                  <w:adjustRightInd w:val="0"/>
                  <w:spacing w:before="200"/>
                  <w:outlineLvl w:val="4"/>
                </w:pPr>
              </w:pPrChange>
            </w:pPr>
            <w:ins w:id="4058" w:author="Borja Gonzalez" w:date="2017-09-28T19:13:00Z">
              <w:r w:rsidRPr="00A47B4C">
                <w:rPr>
                  <w:b/>
                  <w:bCs/>
                  <w:lang w:val="en-US"/>
                  <w:rPrChange w:id="4059" w:author="Borja Gonzalez" w:date="2017-09-28T19:13:00Z">
                    <w:rPr>
                      <w:rFonts w:ascii="Monaco" w:hAnsi="Monaco" w:cs="Monaco"/>
                      <w:b/>
                      <w:bCs/>
                      <w:color w:val="204A87"/>
                      <w:sz w:val="32"/>
                      <w:szCs w:val="32"/>
                      <w:lang w:val="en-US"/>
                    </w:rPr>
                  </w:rPrChange>
                </w:rPr>
                <w:t xml:space="preserve">&lt;script </w:t>
              </w:r>
              <w:r w:rsidRPr="00A47B4C">
                <w:rPr>
                  <w:color w:val="C4A000"/>
                  <w:lang w:val="en-US"/>
                  <w:rPrChange w:id="4060" w:author="Borja Gonzalez" w:date="2017-09-28T19:13:00Z">
                    <w:rPr>
                      <w:rFonts w:ascii="Monaco" w:hAnsi="Monaco" w:cs="Monaco"/>
                      <w:color w:val="C4A000"/>
                      <w:sz w:val="32"/>
                      <w:szCs w:val="32"/>
                      <w:lang w:val="en-US"/>
                    </w:rPr>
                  </w:rPrChange>
                </w:rPr>
                <w:t>type=</w:t>
              </w:r>
              <w:r w:rsidRPr="00A47B4C">
                <w:rPr>
                  <w:color w:val="4E9A06"/>
                  <w:lang w:val="en-US"/>
                  <w:rPrChange w:id="4061" w:author="Borja Gonzalez" w:date="2017-09-28T19:13:00Z">
                    <w:rPr>
                      <w:rFonts w:ascii="Monaco" w:hAnsi="Monaco" w:cs="Monaco"/>
                      <w:color w:val="4E9A06"/>
                      <w:sz w:val="32"/>
                      <w:szCs w:val="32"/>
                      <w:lang w:val="en-US"/>
                    </w:rPr>
                  </w:rPrChange>
                </w:rPr>
                <w:t>"text/javascript"</w:t>
              </w:r>
              <w:r w:rsidRPr="00A47B4C">
                <w:rPr>
                  <w:b/>
                  <w:bCs/>
                  <w:lang w:val="en-US"/>
                  <w:rPrChange w:id="4062"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063" w:author="Borja Gonzalez" w:date="2017-09-28T19:13:00Z"/>
                <w:lang w:val="en-US"/>
                <w:rPrChange w:id="4064" w:author="Borja Gonzalez" w:date="2017-09-28T19:13:00Z">
                  <w:rPr>
                    <w:ins w:id="4065" w:author="Borja Gonzalez" w:date="2017-09-28T19:13:00Z"/>
                    <w:rFonts w:ascii="Monaco" w:eastAsiaTheme="majorEastAsia" w:hAnsi="Monaco" w:cs="Monaco"/>
                    <w:color w:val="243F60" w:themeColor="accent1" w:themeShade="7F"/>
                    <w:sz w:val="32"/>
                    <w:szCs w:val="32"/>
                    <w:lang w:val="en-US"/>
                  </w:rPr>
                </w:rPrChange>
              </w:rPr>
              <w:pPrChange w:id="4066" w:author="GONZALEZ DIAZ, BORJA" w:date="2017-09-29T19:27:00Z">
                <w:pPr>
                  <w:keepNext/>
                  <w:keepLines/>
                  <w:widowControl w:val="0"/>
                  <w:autoSpaceDE w:val="0"/>
                  <w:autoSpaceDN w:val="0"/>
                  <w:adjustRightInd w:val="0"/>
                  <w:spacing w:before="200"/>
                  <w:outlineLvl w:val="4"/>
                </w:pPr>
              </w:pPrChange>
            </w:pPr>
            <w:ins w:id="4067" w:author="Borja Gonzalez" w:date="2017-09-28T19:13:00Z">
              <w:r w:rsidRPr="00A47B4C">
                <w:rPr>
                  <w:lang w:val="en-US"/>
                  <w:rPrChange w:id="4068" w:author="Borja Gonzalez" w:date="2017-09-28T19:13:00Z">
                    <w:rPr>
                      <w:rFonts w:ascii="Monaco" w:hAnsi="Monaco" w:cs="Monaco"/>
                      <w:sz w:val="32"/>
                      <w:szCs w:val="32"/>
                      <w:lang w:val="en-US"/>
                    </w:rPr>
                  </w:rPrChange>
                </w:rPr>
                <w:tab/>
              </w:r>
              <w:r w:rsidRPr="00A47B4C">
                <w:rPr>
                  <w:b/>
                  <w:bCs/>
                  <w:lang w:val="en-US"/>
                  <w:rPrChange w:id="4069" w:author="Borja Gonzalez" w:date="2017-09-28T19:13:00Z">
                    <w:rPr>
                      <w:rFonts w:ascii="Monaco" w:hAnsi="Monaco" w:cs="Monaco"/>
                      <w:b/>
                      <w:bCs/>
                      <w:color w:val="204A87"/>
                      <w:sz w:val="32"/>
                      <w:szCs w:val="32"/>
                      <w:lang w:val="en-US"/>
                    </w:rPr>
                  </w:rPrChange>
                </w:rPr>
                <w:t>var</w:t>
              </w:r>
              <w:r w:rsidRPr="00A47B4C">
                <w:rPr>
                  <w:lang w:val="en-US"/>
                  <w:rPrChange w:id="4070" w:author="Borja Gonzalez" w:date="2017-09-28T19:13:00Z">
                    <w:rPr>
                      <w:rFonts w:ascii="Monaco" w:hAnsi="Monaco" w:cs="Monaco"/>
                      <w:sz w:val="32"/>
                      <w:szCs w:val="32"/>
                      <w:lang w:val="en-US"/>
                    </w:rPr>
                  </w:rPrChange>
                </w:rPr>
                <w:t xml:space="preserve"> </w:t>
              </w:r>
              <w:r w:rsidRPr="00A47B4C">
                <w:rPr>
                  <w:color w:val="000000"/>
                  <w:lang w:val="en-US"/>
                  <w:rPrChange w:id="4071" w:author="Borja Gonzalez" w:date="2017-09-28T19:13:00Z">
                    <w:rPr>
                      <w:rFonts w:ascii="Monaco" w:hAnsi="Monaco" w:cs="Monaco"/>
                      <w:color w:val="000000"/>
                      <w:sz w:val="32"/>
                      <w:szCs w:val="32"/>
                      <w:lang w:val="en-US"/>
                    </w:rPr>
                  </w:rPrChange>
                </w:rPr>
                <w:t>Boton_pres</w:t>
              </w:r>
              <w:r w:rsidRPr="00A47B4C">
                <w:rPr>
                  <w:lang w:val="en-US"/>
                  <w:rPrChange w:id="4072" w:author="Borja Gonzalez" w:date="2017-09-28T19:13:00Z">
                    <w:rPr>
                      <w:rFonts w:ascii="Monaco" w:hAnsi="Monaco" w:cs="Monaco"/>
                      <w:sz w:val="32"/>
                      <w:szCs w:val="32"/>
                      <w:lang w:val="en-US"/>
                    </w:rPr>
                  </w:rPrChange>
                </w:rPr>
                <w:t xml:space="preserve"> </w:t>
              </w:r>
              <w:r w:rsidRPr="00A47B4C">
                <w:rPr>
                  <w:b/>
                  <w:bCs/>
                  <w:color w:val="CE5C00"/>
                  <w:lang w:val="en-US"/>
                  <w:rPrChange w:id="4073" w:author="Borja Gonzalez" w:date="2017-09-28T19:13:00Z">
                    <w:rPr>
                      <w:rFonts w:ascii="Monaco" w:hAnsi="Monaco" w:cs="Monaco"/>
                      <w:b/>
                      <w:bCs/>
                      <w:color w:val="CE5C00"/>
                      <w:sz w:val="32"/>
                      <w:szCs w:val="32"/>
                      <w:lang w:val="en-US"/>
                    </w:rPr>
                  </w:rPrChange>
                </w:rPr>
                <w:t>=</w:t>
              </w:r>
              <w:r w:rsidRPr="00A47B4C">
                <w:rPr>
                  <w:lang w:val="en-US"/>
                  <w:rPrChange w:id="4074" w:author="Borja Gonzalez" w:date="2017-09-28T19:13:00Z">
                    <w:rPr>
                      <w:rFonts w:ascii="Monaco" w:hAnsi="Monaco" w:cs="Monaco"/>
                      <w:sz w:val="32"/>
                      <w:szCs w:val="32"/>
                      <w:lang w:val="en-US"/>
                    </w:rPr>
                  </w:rPrChange>
                </w:rPr>
                <w:t xml:space="preserve"> </w:t>
              </w:r>
              <w:proofErr w:type="gramStart"/>
              <w:r w:rsidRPr="00A47B4C">
                <w:rPr>
                  <w:lang w:val="en-US"/>
                  <w:rPrChange w:id="4075" w:author="Borja Gonzalez" w:date="2017-09-28T19:13:00Z">
                    <w:rPr>
                      <w:rFonts w:ascii="Monaco" w:hAnsi="Monaco" w:cs="Monaco"/>
                      <w:sz w:val="32"/>
                      <w:szCs w:val="32"/>
                      <w:lang w:val="en-US"/>
                    </w:rPr>
                  </w:rPrChange>
                </w:rPr>
                <w:t>document</w:t>
              </w:r>
              <w:r w:rsidRPr="00A47B4C">
                <w:rPr>
                  <w:b/>
                  <w:bCs/>
                  <w:color w:val="000000"/>
                  <w:lang w:val="en-US"/>
                  <w:rPrChange w:id="4076" w:author="Borja Gonzalez" w:date="2017-09-28T19:13:00Z">
                    <w:rPr>
                      <w:rFonts w:ascii="Monaco" w:hAnsi="Monaco" w:cs="Monaco"/>
                      <w:b/>
                      <w:bCs/>
                      <w:color w:val="000000"/>
                      <w:sz w:val="32"/>
                      <w:szCs w:val="32"/>
                      <w:lang w:val="en-US"/>
                    </w:rPr>
                  </w:rPrChange>
                </w:rPr>
                <w:t>.</w:t>
              </w:r>
              <w:r w:rsidRPr="00A47B4C">
                <w:rPr>
                  <w:color w:val="000000"/>
                  <w:lang w:val="en-US"/>
                  <w:rPrChange w:id="4077"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078" w:author="Borja Gonzalez" w:date="2017-09-28T19:13:00Z">
                    <w:rPr>
                      <w:rFonts w:ascii="Monaco" w:hAnsi="Monaco" w:cs="Monaco"/>
                      <w:b/>
                      <w:bCs/>
                      <w:color w:val="000000"/>
                      <w:sz w:val="32"/>
                      <w:szCs w:val="32"/>
                      <w:lang w:val="en-US"/>
                    </w:rPr>
                  </w:rPrChange>
                </w:rPr>
                <w:t>(</w:t>
              </w:r>
              <w:r w:rsidRPr="00A47B4C">
                <w:rPr>
                  <w:color w:val="4E9A06"/>
                  <w:lang w:val="en-US"/>
                  <w:rPrChange w:id="4079" w:author="Borja Gonzalez" w:date="2017-09-28T19:13:00Z">
                    <w:rPr>
                      <w:rFonts w:ascii="Monaco" w:hAnsi="Monaco" w:cs="Monaco"/>
                      <w:color w:val="4E9A06"/>
                      <w:sz w:val="32"/>
                      <w:szCs w:val="32"/>
                      <w:lang w:val="en-US"/>
                    </w:rPr>
                  </w:rPrChange>
                </w:rPr>
                <w:t>"boton_x"</w:t>
              </w:r>
              <w:r w:rsidRPr="00A47B4C">
                <w:rPr>
                  <w:b/>
                  <w:bCs/>
                  <w:color w:val="000000"/>
                  <w:lang w:val="en-US"/>
                  <w:rPrChange w:id="4080"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081" w:author="Borja Gonzalez" w:date="2017-09-28T19:13:00Z"/>
                <w:lang w:val="en-US"/>
                <w:rPrChange w:id="4082" w:author="Borja Gonzalez" w:date="2017-09-28T19:13:00Z">
                  <w:rPr>
                    <w:ins w:id="4083" w:author="Borja Gonzalez" w:date="2017-09-28T19:13:00Z"/>
                    <w:rFonts w:ascii="Monaco" w:eastAsiaTheme="majorEastAsia" w:hAnsi="Monaco" w:cs="Monaco"/>
                    <w:color w:val="243F60" w:themeColor="accent1" w:themeShade="7F"/>
                    <w:sz w:val="32"/>
                    <w:szCs w:val="32"/>
                    <w:lang w:val="en-US"/>
                  </w:rPr>
                </w:rPrChange>
              </w:rPr>
              <w:pPrChange w:id="4084" w:author="GONZALEZ DIAZ, BORJA" w:date="2017-09-29T19:27:00Z">
                <w:pPr>
                  <w:keepNext/>
                  <w:keepLines/>
                  <w:widowControl w:val="0"/>
                  <w:autoSpaceDE w:val="0"/>
                  <w:autoSpaceDN w:val="0"/>
                  <w:adjustRightInd w:val="0"/>
                  <w:spacing w:before="200"/>
                  <w:outlineLvl w:val="4"/>
                </w:pPr>
              </w:pPrChange>
            </w:pPr>
            <w:ins w:id="4085" w:author="Borja Gonzalez" w:date="2017-09-28T19:13:00Z">
              <w:r w:rsidRPr="00A47B4C">
                <w:rPr>
                  <w:lang w:val="en-US"/>
                  <w:rPrChange w:id="4086" w:author="Borja Gonzalez" w:date="2017-09-28T19:13:00Z">
                    <w:rPr>
                      <w:rFonts w:ascii="Monaco" w:hAnsi="Monaco" w:cs="Monaco"/>
                      <w:sz w:val="32"/>
                      <w:szCs w:val="32"/>
                      <w:lang w:val="en-US"/>
                    </w:rPr>
                  </w:rPrChange>
                </w:rPr>
                <w:lastRenderedPageBreak/>
                <w:tab/>
              </w:r>
              <w:r w:rsidRPr="00A47B4C">
                <w:rPr>
                  <w:b/>
                  <w:bCs/>
                  <w:lang w:val="en-US"/>
                  <w:rPrChange w:id="4087" w:author="Borja Gonzalez" w:date="2017-09-28T19:13:00Z">
                    <w:rPr>
                      <w:rFonts w:ascii="Monaco" w:hAnsi="Monaco" w:cs="Monaco"/>
                      <w:b/>
                      <w:bCs/>
                      <w:color w:val="204A87"/>
                      <w:sz w:val="32"/>
                      <w:szCs w:val="32"/>
                      <w:lang w:val="en-US"/>
                    </w:rPr>
                  </w:rPrChange>
                </w:rPr>
                <w:t>var</w:t>
              </w:r>
              <w:r w:rsidRPr="00A47B4C">
                <w:rPr>
                  <w:lang w:val="en-US"/>
                  <w:rPrChange w:id="4088" w:author="Borja Gonzalez" w:date="2017-09-28T19:13:00Z">
                    <w:rPr>
                      <w:rFonts w:ascii="Monaco" w:hAnsi="Monaco" w:cs="Monaco"/>
                      <w:sz w:val="32"/>
                      <w:szCs w:val="32"/>
                      <w:lang w:val="en-US"/>
                    </w:rPr>
                  </w:rPrChange>
                </w:rPr>
                <w:t xml:space="preserve"> </w:t>
              </w:r>
              <w:r w:rsidRPr="00A47B4C">
                <w:rPr>
                  <w:color w:val="000000"/>
                  <w:lang w:val="en-US"/>
                  <w:rPrChange w:id="4089" w:author="Borja Gonzalez" w:date="2017-09-28T19:13:00Z">
                    <w:rPr>
                      <w:rFonts w:ascii="Monaco" w:hAnsi="Monaco" w:cs="Monaco"/>
                      <w:color w:val="000000"/>
                      <w:sz w:val="32"/>
                      <w:szCs w:val="32"/>
                      <w:lang w:val="en-US"/>
                    </w:rPr>
                  </w:rPrChange>
                </w:rPr>
                <w:t>fileInput</w:t>
              </w:r>
              <w:r w:rsidRPr="00A47B4C">
                <w:rPr>
                  <w:lang w:val="en-US"/>
                  <w:rPrChange w:id="4090" w:author="Borja Gonzalez" w:date="2017-09-28T19:13:00Z">
                    <w:rPr>
                      <w:rFonts w:ascii="Monaco" w:hAnsi="Monaco" w:cs="Monaco"/>
                      <w:sz w:val="32"/>
                      <w:szCs w:val="32"/>
                      <w:lang w:val="en-US"/>
                    </w:rPr>
                  </w:rPrChange>
                </w:rPr>
                <w:t xml:space="preserve"> </w:t>
              </w:r>
              <w:r w:rsidRPr="00A47B4C">
                <w:rPr>
                  <w:b/>
                  <w:bCs/>
                  <w:color w:val="CE5C00"/>
                  <w:lang w:val="en-US"/>
                  <w:rPrChange w:id="4091" w:author="Borja Gonzalez" w:date="2017-09-28T19:13:00Z">
                    <w:rPr>
                      <w:rFonts w:ascii="Monaco" w:hAnsi="Monaco" w:cs="Monaco"/>
                      <w:b/>
                      <w:bCs/>
                      <w:color w:val="CE5C00"/>
                      <w:sz w:val="32"/>
                      <w:szCs w:val="32"/>
                      <w:lang w:val="en-US"/>
                    </w:rPr>
                  </w:rPrChange>
                </w:rPr>
                <w:t>=</w:t>
              </w:r>
              <w:r w:rsidRPr="00A47B4C">
                <w:rPr>
                  <w:lang w:val="en-US"/>
                  <w:rPrChange w:id="4092" w:author="Borja Gonzalez" w:date="2017-09-28T19:13:00Z">
                    <w:rPr>
                      <w:rFonts w:ascii="Monaco" w:hAnsi="Monaco" w:cs="Monaco"/>
                      <w:sz w:val="32"/>
                      <w:szCs w:val="32"/>
                      <w:lang w:val="en-US"/>
                    </w:rPr>
                  </w:rPrChange>
                </w:rPr>
                <w:t xml:space="preserve"> </w:t>
              </w:r>
              <w:proofErr w:type="gramStart"/>
              <w:r w:rsidRPr="00A47B4C">
                <w:rPr>
                  <w:lang w:val="en-US"/>
                  <w:rPrChange w:id="4093" w:author="Borja Gonzalez" w:date="2017-09-28T19:13:00Z">
                    <w:rPr>
                      <w:rFonts w:ascii="Monaco" w:hAnsi="Monaco" w:cs="Monaco"/>
                      <w:sz w:val="32"/>
                      <w:szCs w:val="32"/>
                      <w:lang w:val="en-US"/>
                    </w:rPr>
                  </w:rPrChange>
                </w:rPr>
                <w:t>document</w:t>
              </w:r>
              <w:r w:rsidRPr="00A47B4C">
                <w:rPr>
                  <w:b/>
                  <w:bCs/>
                  <w:color w:val="000000"/>
                  <w:lang w:val="en-US"/>
                  <w:rPrChange w:id="4094" w:author="Borja Gonzalez" w:date="2017-09-28T19:13:00Z">
                    <w:rPr>
                      <w:rFonts w:ascii="Monaco" w:hAnsi="Monaco" w:cs="Monaco"/>
                      <w:b/>
                      <w:bCs/>
                      <w:color w:val="000000"/>
                      <w:sz w:val="32"/>
                      <w:szCs w:val="32"/>
                      <w:lang w:val="en-US"/>
                    </w:rPr>
                  </w:rPrChange>
                </w:rPr>
                <w:t>.</w:t>
              </w:r>
              <w:r w:rsidRPr="00A47B4C">
                <w:rPr>
                  <w:color w:val="000000"/>
                  <w:lang w:val="en-US"/>
                  <w:rPrChange w:id="4095"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096" w:author="Borja Gonzalez" w:date="2017-09-28T19:13:00Z">
                    <w:rPr>
                      <w:rFonts w:ascii="Monaco" w:hAnsi="Monaco" w:cs="Monaco"/>
                      <w:b/>
                      <w:bCs/>
                      <w:color w:val="000000"/>
                      <w:sz w:val="32"/>
                      <w:szCs w:val="32"/>
                      <w:lang w:val="en-US"/>
                    </w:rPr>
                  </w:rPrChange>
                </w:rPr>
                <w:t>(</w:t>
              </w:r>
              <w:r w:rsidRPr="00A47B4C">
                <w:rPr>
                  <w:color w:val="4E9A06"/>
                  <w:lang w:val="en-US"/>
                  <w:rPrChange w:id="4097" w:author="Borja Gonzalez" w:date="2017-09-28T19:13:00Z">
                    <w:rPr>
                      <w:rFonts w:ascii="Monaco" w:hAnsi="Monaco" w:cs="Monaco"/>
                      <w:color w:val="4E9A06"/>
                      <w:sz w:val="32"/>
                      <w:szCs w:val="32"/>
                      <w:lang w:val="en-US"/>
                    </w:rPr>
                  </w:rPrChange>
                </w:rPr>
                <w:t>"csv"</w:t>
              </w:r>
              <w:r w:rsidRPr="00A47B4C">
                <w:rPr>
                  <w:b/>
                  <w:bCs/>
                  <w:color w:val="000000"/>
                  <w:lang w:val="en-US"/>
                  <w:rPrChange w:id="4098"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099" w:author="Borja Gonzalez" w:date="2017-09-28T19:13:00Z"/>
                <w:lang w:val="en-US"/>
                <w:rPrChange w:id="4100" w:author="Borja Gonzalez" w:date="2017-09-28T19:13:00Z">
                  <w:rPr>
                    <w:ins w:id="4101" w:author="Borja Gonzalez" w:date="2017-09-28T19:13:00Z"/>
                    <w:rFonts w:ascii="Monaco" w:eastAsiaTheme="majorEastAsia" w:hAnsi="Monaco" w:cs="Monaco"/>
                    <w:color w:val="243F60" w:themeColor="accent1" w:themeShade="7F"/>
                    <w:sz w:val="32"/>
                    <w:szCs w:val="32"/>
                    <w:lang w:val="en-US"/>
                  </w:rPr>
                </w:rPrChange>
              </w:rPr>
              <w:pPrChange w:id="4102" w:author="GONZALEZ DIAZ, BORJA" w:date="2017-09-29T19:27:00Z">
                <w:pPr>
                  <w:keepNext/>
                  <w:keepLines/>
                  <w:widowControl w:val="0"/>
                  <w:autoSpaceDE w:val="0"/>
                  <w:autoSpaceDN w:val="0"/>
                  <w:adjustRightInd w:val="0"/>
                  <w:spacing w:before="200"/>
                  <w:outlineLvl w:val="4"/>
                </w:pPr>
              </w:pPrChange>
            </w:pPr>
            <w:ins w:id="4103" w:author="Borja Gonzalez" w:date="2017-09-28T19:13:00Z">
              <w:r w:rsidRPr="00A47B4C">
                <w:rPr>
                  <w:lang w:val="en-US"/>
                  <w:rPrChange w:id="4104" w:author="Borja Gonzalez" w:date="2017-09-28T19:13:00Z">
                    <w:rPr>
                      <w:rFonts w:ascii="Monaco" w:hAnsi="Monaco" w:cs="Monaco"/>
                      <w:sz w:val="32"/>
                      <w:szCs w:val="32"/>
                      <w:lang w:val="en-US"/>
                    </w:rPr>
                  </w:rPrChange>
                </w:rPr>
                <w:tab/>
              </w:r>
              <w:r w:rsidRPr="00A47B4C">
                <w:rPr>
                  <w:color w:val="000000"/>
                  <w:lang w:val="en-US"/>
                  <w:rPrChange w:id="4105" w:author="Borja Gonzalez" w:date="2017-09-28T19:13:00Z">
                    <w:rPr>
                      <w:rFonts w:ascii="Monaco" w:hAnsi="Monaco" w:cs="Monaco"/>
                      <w:color w:val="000000"/>
                      <w:sz w:val="32"/>
                      <w:szCs w:val="32"/>
                      <w:lang w:val="en-US"/>
                    </w:rPr>
                  </w:rPrChange>
                </w:rPr>
                <w:t>readFile</w:t>
              </w:r>
              <w:r w:rsidRPr="00A47B4C">
                <w:rPr>
                  <w:lang w:val="en-US"/>
                  <w:rPrChange w:id="4106" w:author="Borja Gonzalez" w:date="2017-09-28T19:13:00Z">
                    <w:rPr>
                      <w:rFonts w:ascii="Monaco" w:hAnsi="Monaco" w:cs="Monaco"/>
                      <w:sz w:val="32"/>
                      <w:szCs w:val="32"/>
                      <w:lang w:val="en-US"/>
                    </w:rPr>
                  </w:rPrChange>
                </w:rPr>
                <w:t xml:space="preserve"> </w:t>
              </w:r>
              <w:r w:rsidRPr="00A47B4C">
                <w:rPr>
                  <w:b/>
                  <w:bCs/>
                  <w:color w:val="CE5C00"/>
                  <w:lang w:val="en-US"/>
                  <w:rPrChange w:id="4107" w:author="Borja Gonzalez" w:date="2017-09-28T19:13:00Z">
                    <w:rPr>
                      <w:rFonts w:ascii="Monaco" w:hAnsi="Monaco" w:cs="Monaco"/>
                      <w:b/>
                      <w:bCs/>
                      <w:color w:val="CE5C00"/>
                      <w:sz w:val="32"/>
                      <w:szCs w:val="32"/>
                      <w:lang w:val="en-US"/>
                    </w:rPr>
                  </w:rPrChange>
                </w:rPr>
                <w:t>=</w:t>
              </w:r>
              <w:r w:rsidRPr="00A47B4C">
                <w:rPr>
                  <w:lang w:val="en-US"/>
                  <w:rPrChange w:id="4108" w:author="Borja Gonzalez" w:date="2017-09-28T19:13:00Z">
                    <w:rPr>
                      <w:rFonts w:ascii="Monaco" w:hAnsi="Monaco" w:cs="Monaco"/>
                      <w:sz w:val="32"/>
                      <w:szCs w:val="32"/>
                      <w:lang w:val="en-US"/>
                    </w:rPr>
                  </w:rPrChange>
                </w:rPr>
                <w:t xml:space="preserve"> </w:t>
              </w:r>
              <w:r w:rsidRPr="00A47B4C">
                <w:rPr>
                  <w:b/>
                  <w:bCs/>
                  <w:lang w:val="en-US"/>
                  <w:rPrChange w:id="4109" w:author="Borja Gonzalez" w:date="2017-09-28T19:13:00Z">
                    <w:rPr>
                      <w:rFonts w:ascii="Monaco" w:hAnsi="Monaco" w:cs="Monaco"/>
                      <w:b/>
                      <w:bCs/>
                      <w:color w:val="204A87"/>
                      <w:sz w:val="32"/>
                      <w:szCs w:val="32"/>
                      <w:lang w:val="en-US"/>
                    </w:rPr>
                  </w:rPrChange>
                </w:rPr>
                <w:t>function</w:t>
              </w:r>
              <w:r w:rsidRPr="00A47B4C">
                <w:rPr>
                  <w:lang w:val="en-US"/>
                  <w:rPrChange w:id="4110" w:author="Borja Gonzalez" w:date="2017-09-28T19:13:00Z">
                    <w:rPr>
                      <w:rFonts w:ascii="Monaco" w:hAnsi="Monaco" w:cs="Monaco"/>
                      <w:sz w:val="32"/>
                      <w:szCs w:val="32"/>
                      <w:lang w:val="en-US"/>
                    </w:rPr>
                  </w:rPrChange>
                </w:rPr>
                <w:t xml:space="preserve"> </w:t>
              </w:r>
              <w:r w:rsidRPr="00A47B4C">
                <w:rPr>
                  <w:b/>
                  <w:bCs/>
                  <w:color w:val="000000"/>
                  <w:lang w:val="en-US"/>
                  <w:rPrChange w:id="4111" w:author="Borja Gonzalez" w:date="2017-09-28T19:13:00Z">
                    <w:rPr>
                      <w:rFonts w:ascii="Monaco" w:hAnsi="Monaco" w:cs="Monaco"/>
                      <w:b/>
                      <w:bCs/>
                      <w:color w:val="000000"/>
                      <w:sz w:val="32"/>
                      <w:szCs w:val="32"/>
                      <w:lang w:val="en-US"/>
                    </w:rPr>
                  </w:rPrChange>
                </w:rPr>
                <w:t>()</w:t>
              </w:r>
              <w:r w:rsidRPr="00A47B4C">
                <w:rPr>
                  <w:lang w:val="en-US"/>
                  <w:rPrChange w:id="4112" w:author="Borja Gonzalez" w:date="2017-09-28T19:13:00Z">
                    <w:rPr>
                      <w:rFonts w:ascii="Monaco" w:hAnsi="Monaco" w:cs="Monaco"/>
                      <w:sz w:val="32"/>
                      <w:szCs w:val="32"/>
                      <w:lang w:val="en-US"/>
                    </w:rPr>
                  </w:rPrChange>
                </w:rPr>
                <w:t xml:space="preserve"> </w:t>
              </w:r>
              <w:r w:rsidRPr="00A47B4C">
                <w:rPr>
                  <w:b/>
                  <w:bCs/>
                  <w:color w:val="000000"/>
                  <w:lang w:val="en-US"/>
                  <w:rPrChange w:id="4113"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114" w:author="Borja Gonzalez" w:date="2017-09-28T19:13:00Z"/>
                <w:lang w:val="en-US"/>
                <w:rPrChange w:id="4115" w:author="Borja Gonzalez" w:date="2017-09-28T19:13:00Z">
                  <w:rPr>
                    <w:ins w:id="4116" w:author="Borja Gonzalez" w:date="2017-09-28T19:13:00Z"/>
                    <w:rFonts w:ascii="Monaco" w:eastAsiaTheme="majorEastAsia" w:hAnsi="Monaco" w:cs="Monaco"/>
                    <w:color w:val="243F60" w:themeColor="accent1" w:themeShade="7F"/>
                    <w:sz w:val="32"/>
                    <w:szCs w:val="32"/>
                    <w:lang w:val="en-US"/>
                  </w:rPr>
                </w:rPrChange>
              </w:rPr>
              <w:pPrChange w:id="4117" w:author="GONZALEZ DIAZ, BORJA" w:date="2017-09-29T19:27:00Z">
                <w:pPr>
                  <w:keepNext/>
                  <w:keepLines/>
                  <w:widowControl w:val="0"/>
                  <w:autoSpaceDE w:val="0"/>
                  <w:autoSpaceDN w:val="0"/>
                  <w:adjustRightInd w:val="0"/>
                  <w:spacing w:before="200"/>
                  <w:outlineLvl w:val="4"/>
                </w:pPr>
              </w:pPrChange>
            </w:pPr>
            <w:ins w:id="4118" w:author="Borja Gonzalez" w:date="2017-09-28T19:13:00Z">
              <w:r w:rsidRPr="00A47B4C">
                <w:rPr>
                  <w:lang w:val="en-US"/>
                  <w:rPrChange w:id="4119" w:author="Borja Gonzalez" w:date="2017-09-28T19:13:00Z">
                    <w:rPr>
                      <w:rFonts w:ascii="Monaco" w:hAnsi="Monaco" w:cs="Monaco"/>
                      <w:sz w:val="32"/>
                      <w:szCs w:val="32"/>
                      <w:lang w:val="en-US"/>
                    </w:rPr>
                  </w:rPrChange>
                </w:rPr>
                <w:tab/>
              </w:r>
              <w:r w:rsidRPr="00A47B4C">
                <w:rPr>
                  <w:lang w:val="en-US"/>
                  <w:rPrChange w:id="4120" w:author="Borja Gonzalez" w:date="2017-09-28T19:13:00Z">
                    <w:rPr>
                      <w:rFonts w:ascii="Monaco" w:hAnsi="Monaco" w:cs="Monaco"/>
                      <w:sz w:val="32"/>
                      <w:szCs w:val="32"/>
                      <w:lang w:val="en-US"/>
                    </w:rPr>
                  </w:rPrChange>
                </w:rPr>
                <w:tab/>
              </w:r>
              <w:r w:rsidRPr="00A47B4C">
                <w:rPr>
                  <w:lang w:val="en-US"/>
                  <w:rPrChange w:id="4121" w:author="Borja Gonzalez" w:date="2017-09-28T19:13:00Z">
                    <w:rPr>
                      <w:rFonts w:ascii="Monaco" w:hAnsi="Monaco" w:cs="Monaco"/>
                      <w:sz w:val="32"/>
                      <w:szCs w:val="32"/>
                      <w:lang w:val="en-US"/>
                    </w:rPr>
                  </w:rPrChange>
                </w:rPr>
                <w:tab/>
              </w:r>
              <w:r w:rsidRPr="00A47B4C">
                <w:rPr>
                  <w:b/>
                  <w:bCs/>
                  <w:lang w:val="en-US"/>
                  <w:rPrChange w:id="4122" w:author="Borja Gonzalez" w:date="2017-09-28T19:13:00Z">
                    <w:rPr>
                      <w:rFonts w:ascii="Monaco" w:hAnsi="Monaco" w:cs="Monaco"/>
                      <w:b/>
                      <w:bCs/>
                      <w:color w:val="204A87"/>
                      <w:sz w:val="32"/>
                      <w:szCs w:val="32"/>
                      <w:lang w:val="en-US"/>
                    </w:rPr>
                  </w:rPrChange>
                </w:rPr>
                <w:t>var</w:t>
              </w:r>
              <w:r w:rsidRPr="00A47B4C">
                <w:rPr>
                  <w:lang w:val="en-US"/>
                  <w:rPrChange w:id="4123" w:author="Borja Gonzalez" w:date="2017-09-28T19:13:00Z">
                    <w:rPr>
                      <w:rFonts w:ascii="Monaco" w:hAnsi="Monaco" w:cs="Monaco"/>
                      <w:sz w:val="32"/>
                      <w:szCs w:val="32"/>
                      <w:lang w:val="en-US"/>
                    </w:rPr>
                  </w:rPrChange>
                </w:rPr>
                <w:t xml:space="preserve"> </w:t>
              </w:r>
              <w:r w:rsidRPr="00A47B4C">
                <w:rPr>
                  <w:color w:val="000000"/>
                  <w:lang w:val="en-US"/>
                  <w:rPrChange w:id="4124" w:author="Borja Gonzalez" w:date="2017-09-28T19:13:00Z">
                    <w:rPr>
                      <w:rFonts w:ascii="Monaco" w:hAnsi="Monaco" w:cs="Monaco"/>
                      <w:color w:val="000000"/>
                      <w:sz w:val="32"/>
                      <w:szCs w:val="32"/>
                      <w:lang w:val="en-US"/>
                    </w:rPr>
                  </w:rPrChange>
                </w:rPr>
                <w:t>reader</w:t>
              </w:r>
              <w:r w:rsidRPr="00A47B4C">
                <w:rPr>
                  <w:lang w:val="en-US"/>
                  <w:rPrChange w:id="4125" w:author="Borja Gonzalez" w:date="2017-09-28T19:13:00Z">
                    <w:rPr>
                      <w:rFonts w:ascii="Monaco" w:hAnsi="Monaco" w:cs="Monaco"/>
                      <w:sz w:val="32"/>
                      <w:szCs w:val="32"/>
                      <w:lang w:val="en-US"/>
                    </w:rPr>
                  </w:rPrChange>
                </w:rPr>
                <w:t xml:space="preserve"> </w:t>
              </w:r>
              <w:r w:rsidRPr="00A47B4C">
                <w:rPr>
                  <w:b/>
                  <w:bCs/>
                  <w:color w:val="CE5C00"/>
                  <w:lang w:val="en-US"/>
                  <w:rPrChange w:id="4126" w:author="Borja Gonzalez" w:date="2017-09-28T19:13:00Z">
                    <w:rPr>
                      <w:rFonts w:ascii="Monaco" w:hAnsi="Monaco" w:cs="Monaco"/>
                      <w:b/>
                      <w:bCs/>
                      <w:color w:val="CE5C00"/>
                      <w:sz w:val="32"/>
                      <w:szCs w:val="32"/>
                      <w:lang w:val="en-US"/>
                    </w:rPr>
                  </w:rPrChange>
                </w:rPr>
                <w:t>=</w:t>
              </w:r>
              <w:r w:rsidRPr="00A47B4C">
                <w:rPr>
                  <w:lang w:val="en-US"/>
                  <w:rPrChange w:id="4127" w:author="Borja Gonzalez" w:date="2017-09-28T19:13:00Z">
                    <w:rPr>
                      <w:rFonts w:ascii="Monaco" w:hAnsi="Monaco" w:cs="Monaco"/>
                      <w:sz w:val="32"/>
                      <w:szCs w:val="32"/>
                      <w:lang w:val="en-US"/>
                    </w:rPr>
                  </w:rPrChange>
                </w:rPr>
                <w:t xml:space="preserve"> </w:t>
              </w:r>
              <w:r w:rsidRPr="00A47B4C">
                <w:rPr>
                  <w:b/>
                  <w:bCs/>
                  <w:lang w:val="en-US"/>
                  <w:rPrChange w:id="4128" w:author="Borja Gonzalez" w:date="2017-09-28T19:13:00Z">
                    <w:rPr>
                      <w:rFonts w:ascii="Monaco" w:hAnsi="Monaco" w:cs="Monaco"/>
                      <w:b/>
                      <w:bCs/>
                      <w:color w:val="204A87"/>
                      <w:sz w:val="32"/>
                      <w:szCs w:val="32"/>
                      <w:lang w:val="en-US"/>
                    </w:rPr>
                  </w:rPrChange>
                </w:rPr>
                <w:t>new</w:t>
              </w:r>
              <w:r w:rsidRPr="00A47B4C">
                <w:rPr>
                  <w:lang w:val="en-US"/>
                  <w:rPrChange w:id="4129" w:author="Borja Gonzalez" w:date="2017-09-28T19:13:00Z">
                    <w:rPr>
                      <w:rFonts w:ascii="Monaco" w:hAnsi="Monaco" w:cs="Monaco"/>
                      <w:sz w:val="32"/>
                      <w:szCs w:val="32"/>
                      <w:lang w:val="en-US"/>
                    </w:rPr>
                  </w:rPrChange>
                </w:rPr>
                <w:t xml:space="preserve"> </w:t>
              </w:r>
              <w:proofErr w:type="gramStart"/>
              <w:r w:rsidRPr="00A47B4C">
                <w:rPr>
                  <w:color w:val="000000"/>
                  <w:lang w:val="en-US"/>
                  <w:rPrChange w:id="4130" w:author="Borja Gonzalez" w:date="2017-09-28T19:13:00Z">
                    <w:rPr>
                      <w:rFonts w:ascii="Monaco" w:hAnsi="Monaco" w:cs="Monaco"/>
                      <w:color w:val="000000"/>
                      <w:sz w:val="32"/>
                      <w:szCs w:val="32"/>
                      <w:lang w:val="en-US"/>
                    </w:rPr>
                  </w:rPrChange>
                </w:rPr>
                <w:t>FileReader</w:t>
              </w:r>
              <w:r w:rsidRPr="00A47B4C">
                <w:rPr>
                  <w:b/>
                  <w:bCs/>
                  <w:color w:val="000000"/>
                  <w:lang w:val="en-US"/>
                  <w:rPrChange w:id="4131" w:author="Borja Gonzalez" w:date="2017-09-28T19:13:00Z">
                    <w:rPr>
                      <w:rFonts w:ascii="Monaco" w:hAnsi="Monaco" w:cs="Monaco"/>
                      <w:b/>
                      <w:bCs/>
                      <w:color w:val="000000"/>
                      <w:sz w:val="32"/>
                      <w:szCs w:val="32"/>
                      <w:lang w:val="en-US"/>
                    </w:rPr>
                  </w:rPrChange>
                </w:rPr>
                <w:t>(</w:t>
              </w:r>
              <w:proofErr w:type="gramEnd"/>
              <w:r w:rsidRPr="00A47B4C">
                <w:rPr>
                  <w:b/>
                  <w:bCs/>
                  <w:color w:val="000000"/>
                  <w:lang w:val="en-US"/>
                  <w:rPrChange w:id="4132"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133" w:author="Borja Gonzalez" w:date="2017-09-28T19:13:00Z"/>
                <w:lang w:val="en-US"/>
                <w:rPrChange w:id="4134" w:author="Borja Gonzalez" w:date="2017-09-28T19:13:00Z">
                  <w:rPr>
                    <w:ins w:id="4135" w:author="Borja Gonzalez" w:date="2017-09-28T19:13:00Z"/>
                    <w:rFonts w:ascii="Monaco" w:eastAsiaTheme="majorEastAsia" w:hAnsi="Monaco" w:cs="Monaco"/>
                    <w:color w:val="243F60" w:themeColor="accent1" w:themeShade="7F"/>
                    <w:sz w:val="32"/>
                    <w:szCs w:val="32"/>
                    <w:lang w:val="en-US"/>
                  </w:rPr>
                </w:rPrChange>
              </w:rPr>
              <w:pPrChange w:id="4136" w:author="GONZALEZ DIAZ, BORJA" w:date="2017-09-29T19:27:00Z">
                <w:pPr>
                  <w:keepNext/>
                  <w:keepLines/>
                  <w:widowControl w:val="0"/>
                  <w:autoSpaceDE w:val="0"/>
                  <w:autoSpaceDN w:val="0"/>
                  <w:adjustRightInd w:val="0"/>
                  <w:spacing w:before="200"/>
                  <w:outlineLvl w:val="4"/>
                </w:pPr>
              </w:pPrChange>
            </w:pPr>
            <w:ins w:id="4137" w:author="Borja Gonzalez" w:date="2017-09-28T19:13:00Z">
              <w:r w:rsidRPr="00A47B4C">
                <w:rPr>
                  <w:lang w:val="en-US"/>
                  <w:rPrChange w:id="4138" w:author="Borja Gonzalez" w:date="2017-09-28T19:13:00Z">
                    <w:rPr>
                      <w:rFonts w:ascii="Monaco" w:hAnsi="Monaco" w:cs="Monaco"/>
                      <w:sz w:val="32"/>
                      <w:szCs w:val="32"/>
                      <w:lang w:val="en-US"/>
                    </w:rPr>
                  </w:rPrChange>
                </w:rPr>
                <w:tab/>
              </w:r>
              <w:r w:rsidRPr="00A47B4C">
                <w:rPr>
                  <w:lang w:val="en-US"/>
                  <w:rPrChange w:id="4139" w:author="Borja Gonzalez" w:date="2017-09-28T19:13:00Z">
                    <w:rPr>
                      <w:rFonts w:ascii="Monaco" w:hAnsi="Monaco" w:cs="Monaco"/>
                      <w:sz w:val="32"/>
                      <w:szCs w:val="32"/>
                      <w:lang w:val="en-US"/>
                    </w:rPr>
                  </w:rPrChange>
                </w:rPr>
                <w:tab/>
              </w:r>
              <w:r w:rsidRPr="00A47B4C">
                <w:rPr>
                  <w:lang w:val="en-US"/>
                  <w:rPrChange w:id="4140" w:author="Borja Gonzalez" w:date="2017-09-28T19:13:00Z">
                    <w:rPr>
                      <w:rFonts w:ascii="Monaco" w:hAnsi="Monaco" w:cs="Monaco"/>
                      <w:sz w:val="32"/>
                      <w:szCs w:val="32"/>
                      <w:lang w:val="en-US"/>
                    </w:rPr>
                  </w:rPrChange>
                </w:rPr>
                <w:tab/>
              </w:r>
              <w:proofErr w:type="gramStart"/>
              <w:r w:rsidRPr="00A47B4C">
                <w:rPr>
                  <w:color w:val="000000"/>
                  <w:lang w:val="en-US"/>
                  <w:rPrChange w:id="4141" w:author="Borja Gonzalez" w:date="2017-09-28T19:13:00Z">
                    <w:rPr>
                      <w:rFonts w:ascii="Monaco" w:hAnsi="Monaco" w:cs="Monaco"/>
                      <w:color w:val="000000"/>
                      <w:sz w:val="32"/>
                      <w:szCs w:val="32"/>
                      <w:lang w:val="en-US"/>
                    </w:rPr>
                  </w:rPrChange>
                </w:rPr>
                <w:t>reader</w:t>
              </w:r>
              <w:r w:rsidRPr="00A47B4C">
                <w:rPr>
                  <w:b/>
                  <w:bCs/>
                  <w:color w:val="000000"/>
                  <w:lang w:val="en-US"/>
                  <w:rPrChange w:id="4142" w:author="Borja Gonzalez" w:date="2017-09-28T19:13:00Z">
                    <w:rPr>
                      <w:rFonts w:ascii="Monaco" w:hAnsi="Monaco" w:cs="Monaco"/>
                      <w:b/>
                      <w:bCs/>
                      <w:color w:val="000000"/>
                      <w:sz w:val="32"/>
                      <w:szCs w:val="32"/>
                      <w:lang w:val="en-US"/>
                    </w:rPr>
                  </w:rPrChange>
                </w:rPr>
                <w:t>.</w:t>
              </w:r>
              <w:r w:rsidRPr="00A47B4C">
                <w:rPr>
                  <w:color w:val="000000"/>
                  <w:lang w:val="en-US"/>
                  <w:rPrChange w:id="4143" w:author="Borja Gonzalez" w:date="2017-09-28T19:13:00Z">
                    <w:rPr>
                      <w:rFonts w:ascii="Monaco" w:hAnsi="Monaco" w:cs="Monaco"/>
                      <w:color w:val="000000"/>
                      <w:sz w:val="32"/>
                      <w:szCs w:val="32"/>
                      <w:lang w:val="en-US"/>
                    </w:rPr>
                  </w:rPrChange>
                </w:rPr>
                <w:t>onload</w:t>
              </w:r>
              <w:proofErr w:type="gramEnd"/>
              <w:r w:rsidRPr="00A47B4C">
                <w:rPr>
                  <w:lang w:val="en-US"/>
                  <w:rPrChange w:id="4144" w:author="Borja Gonzalez" w:date="2017-09-28T19:13:00Z">
                    <w:rPr>
                      <w:rFonts w:ascii="Monaco" w:hAnsi="Monaco" w:cs="Monaco"/>
                      <w:sz w:val="32"/>
                      <w:szCs w:val="32"/>
                      <w:lang w:val="en-US"/>
                    </w:rPr>
                  </w:rPrChange>
                </w:rPr>
                <w:t xml:space="preserve"> </w:t>
              </w:r>
              <w:r w:rsidRPr="00A47B4C">
                <w:rPr>
                  <w:b/>
                  <w:bCs/>
                  <w:color w:val="CE5C00"/>
                  <w:lang w:val="en-US"/>
                  <w:rPrChange w:id="4145" w:author="Borja Gonzalez" w:date="2017-09-28T19:13:00Z">
                    <w:rPr>
                      <w:rFonts w:ascii="Monaco" w:hAnsi="Monaco" w:cs="Monaco"/>
                      <w:b/>
                      <w:bCs/>
                      <w:color w:val="CE5C00"/>
                      <w:sz w:val="32"/>
                      <w:szCs w:val="32"/>
                      <w:lang w:val="en-US"/>
                    </w:rPr>
                  </w:rPrChange>
                </w:rPr>
                <w:t>=</w:t>
              </w:r>
              <w:r w:rsidRPr="00A47B4C">
                <w:rPr>
                  <w:lang w:val="en-US"/>
                  <w:rPrChange w:id="4146" w:author="Borja Gonzalez" w:date="2017-09-28T19:13:00Z">
                    <w:rPr>
                      <w:rFonts w:ascii="Monaco" w:hAnsi="Monaco" w:cs="Monaco"/>
                      <w:sz w:val="32"/>
                      <w:szCs w:val="32"/>
                      <w:lang w:val="en-US"/>
                    </w:rPr>
                  </w:rPrChange>
                </w:rPr>
                <w:t xml:space="preserve"> </w:t>
              </w:r>
              <w:r w:rsidRPr="00A47B4C">
                <w:rPr>
                  <w:b/>
                  <w:bCs/>
                  <w:lang w:val="en-US"/>
                  <w:rPrChange w:id="4147" w:author="Borja Gonzalez" w:date="2017-09-28T19:13:00Z">
                    <w:rPr>
                      <w:rFonts w:ascii="Monaco" w:hAnsi="Monaco" w:cs="Monaco"/>
                      <w:b/>
                      <w:bCs/>
                      <w:color w:val="204A87"/>
                      <w:sz w:val="32"/>
                      <w:szCs w:val="32"/>
                      <w:lang w:val="en-US"/>
                    </w:rPr>
                  </w:rPrChange>
                </w:rPr>
                <w:t>function</w:t>
              </w:r>
              <w:r w:rsidRPr="00A47B4C">
                <w:rPr>
                  <w:lang w:val="en-US"/>
                  <w:rPrChange w:id="4148" w:author="Borja Gonzalez" w:date="2017-09-28T19:13:00Z">
                    <w:rPr>
                      <w:rFonts w:ascii="Monaco" w:hAnsi="Monaco" w:cs="Monaco"/>
                      <w:sz w:val="32"/>
                      <w:szCs w:val="32"/>
                      <w:lang w:val="en-US"/>
                    </w:rPr>
                  </w:rPrChange>
                </w:rPr>
                <w:t xml:space="preserve"> </w:t>
              </w:r>
              <w:r w:rsidRPr="00A47B4C">
                <w:rPr>
                  <w:b/>
                  <w:bCs/>
                  <w:color w:val="000000"/>
                  <w:lang w:val="en-US"/>
                  <w:rPrChange w:id="4149" w:author="Borja Gonzalez" w:date="2017-09-28T19:13:00Z">
                    <w:rPr>
                      <w:rFonts w:ascii="Monaco" w:hAnsi="Monaco" w:cs="Monaco"/>
                      <w:b/>
                      <w:bCs/>
                      <w:color w:val="000000"/>
                      <w:sz w:val="32"/>
                      <w:szCs w:val="32"/>
                      <w:lang w:val="en-US"/>
                    </w:rPr>
                  </w:rPrChange>
                </w:rPr>
                <w:t>()</w:t>
              </w:r>
              <w:r w:rsidRPr="00A47B4C">
                <w:rPr>
                  <w:lang w:val="en-US"/>
                  <w:rPrChange w:id="4150" w:author="Borja Gonzalez" w:date="2017-09-28T19:13:00Z">
                    <w:rPr>
                      <w:rFonts w:ascii="Monaco" w:hAnsi="Monaco" w:cs="Monaco"/>
                      <w:sz w:val="32"/>
                      <w:szCs w:val="32"/>
                      <w:lang w:val="en-US"/>
                    </w:rPr>
                  </w:rPrChange>
                </w:rPr>
                <w:t xml:space="preserve"> </w:t>
              </w:r>
              <w:r w:rsidRPr="00A47B4C">
                <w:rPr>
                  <w:b/>
                  <w:bCs/>
                  <w:color w:val="000000"/>
                  <w:lang w:val="en-US"/>
                  <w:rPrChange w:id="4151"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152" w:author="Borja Gonzalez" w:date="2017-09-28T19:13:00Z"/>
                <w:lang w:val="en-US"/>
                <w:rPrChange w:id="4153" w:author="Borja Gonzalez" w:date="2017-09-28T19:13:00Z">
                  <w:rPr>
                    <w:ins w:id="4154" w:author="Borja Gonzalez" w:date="2017-09-28T19:13:00Z"/>
                    <w:rFonts w:ascii="Monaco" w:eastAsiaTheme="majorEastAsia" w:hAnsi="Monaco" w:cs="Monaco"/>
                    <w:color w:val="243F60" w:themeColor="accent1" w:themeShade="7F"/>
                    <w:sz w:val="32"/>
                    <w:szCs w:val="32"/>
                    <w:lang w:val="en-US"/>
                  </w:rPr>
                </w:rPrChange>
              </w:rPr>
              <w:pPrChange w:id="4155" w:author="GONZALEZ DIAZ, BORJA" w:date="2017-09-29T19:27:00Z">
                <w:pPr>
                  <w:keepNext/>
                  <w:keepLines/>
                  <w:widowControl w:val="0"/>
                  <w:autoSpaceDE w:val="0"/>
                  <w:autoSpaceDN w:val="0"/>
                  <w:adjustRightInd w:val="0"/>
                  <w:spacing w:before="200"/>
                  <w:outlineLvl w:val="4"/>
                </w:pPr>
              </w:pPrChange>
            </w:pPr>
            <w:ins w:id="4156" w:author="Borja Gonzalez" w:date="2017-09-28T19:13:00Z">
              <w:r w:rsidRPr="00A47B4C">
                <w:rPr>
                  <w:lang w:val="en-US"/>
                  <w:rPrChange w:id="4157" w:author="Borja Gonzalez" w:date="2017-09-28T19:13:00Z">
                    <w:rPr>
                      <w:rFonts w:ascii="Monaco" w:hAnsi="Monaco" w:cs="Monaco"/>
                      <w:sz w:val="32"/>
                      <w:szCs w:val="32"/>
                      <w:lang w:val="en-US"/>
                    </w:rPr>
                  </w:rPrChange>
                </w:rPr>
                <w:t xml:space="preserve">    </w:t>
              </w:r>
              <w:r w:rsidRPr="00A47B4C">
                <w:rPr>
                  <w:lang w:val="en-US"/>
                  <w:rPrChange w:id="4158" w:author="Borja Gonzalez" w:date="2017-09-28T19:13:00Z">
                    <w:rPr>
                      <w:rFonts w:ascii="Monaco" w:hAnsi="Monaco" w:cs="Monaco"/>
                      <w:sz w:val="32"/>
                      <w:szCs w:val="32"/>
                      <w:lang w:val="en-US"/>
                    </w:rPr>
                  </w:rPrChange>
                </w:rPr>
                <w:tab/>
              </w:r>
              <w:r w:rsidRPr="00A47B4C">
                <w:rPr>
                  <w:lang w:val="en-US"/>
                  <w:rPrChange w:id="4159" w:author="Borja Gonzalez" w:date="2017-09-28T19:13:00Z">
                    <w:rPr>
                      <w:rFonts w:ascii="Monaco" w:hAnsi="Monaco" w:cs="Monaco"/>
                      <w:sz w:val="32"/>
                      <w:szCs w:val="32"/>
                      <w:lang w:val="en-US"/>
                    </w:rPr>
                  </w:rPrChange>
                </w:rPr>
                <w:tab/>
              </w:r>
              <w:r w:rsidRPr="00A47B4C">
                <w:rPr>
                  <w:lang w:val="en-US"/>
                  <w:rPrChange w:id="4160" w:author="Borja Gonzalez" w:date="2017-09-28T19:13:00Z">
                    <w:rPr>
                      <w:rFonts w:ascii="Monaco" w:hAnsi="Monaco" w:cs="Monaco"/>
                      <w:sz w:val="32"/>
                      <w:szCs w:val="32"/>
                      <w:lang w:val="en-US"/>
                    </w:rPr>
                  </w:rPrChange>
                </w:rPr>
                <w:tab/>
              </w:r>
              <w:r w:rsidRPr="00A47B4C">
                <w:rPr>
                  <w:color w:val="000000"/>
                  <w:lang w:val="en-US"/>
                  <w:rPrChange w:id="4161" w:author="Borja Gonzalez" w:date="2017-09-28T19:13:00Z">
                    <w:rPr>
                      <w:rFonts w:ascii="Monaco" w:hAnsi="Monaco" w:cs="Monaco"/>
                      <w:color w:val="000000"/>
                      <w:sz w:val="32"/>
                      <w:szCs w:val="32"/>
                      <w:lang w:val="en-US"/>
                    </w:rPr>
                  </w:rPrChange>
                </w:rPr>
                <w:t>Papa</w:t>
              </w:r>
              <w:r w:rsidRPr="00A47B4C">
                <w:rPr>
                  <w:b/>
                  <w:bCs/>
                  <w:color w:val="000000"/>
                  <w:lang w:val="en-US"/>
                  <w:rPrChange w:id="4162" w:author="Borja Gonzalez" w:date="2017-09-28T19:13:00Z">
                    <w:rPr>
                      <w:rFonts w:ascii="Monaco" w:hAnsi="Monaco" w:cs="Monaco"/>
                      <w:b/>
                      <w:bCs/>
                      <w:color w:val="000000"/>
                      <w:sz w:val="32"/>
                      <w:szCs w:val="32"/>
                      <w:lang w:val="en-US"/>
                    </w:rPr>
                  </w:rPrChange>
                </w:rPr>
                <w:t>.</w:t>
              </w:r>
              <w:r w:rsidRPr="00A47B4C">
                <w:rPr>
                  <w:color w:val="000000"/>
                  <w:lang w:val="en-US"/>
                  <w:rPrChange w:id="4163" w:author="Borja Gonzalez" w:date="2017-09-28T19:13:00Z">
                    <w:rPr>
                      <w:rFonts w:ascii="Monaco" w:hAnsi="Monaco" w:cs="Monaco"/>
                      <w:color w:val="000000"/>
                      <w:sz w:val="32"/>
                      <w:szCs w:val="32"/>
                      <w:lang w:val="en-US"/>
                    </w:rPr>
                  </w:rPrChange>
                </w:rPr>
                <w:t>parse</w:t>
              </w:r>
              <w:r w:rsidRPr="00A47B4C">
                <w:rPr>
                  <w:b/>
                  <w:bCs/>
                  <w:color w:val="000000"/>
                  <w:lang w:val="en-US"/>
                  <w:rPrChange w:id="4164" w:author="Borja Gonzalez" w:date="2017-09-28T19:13:00Z">
                    <w:rPr>
                      <w:rFonts w:ascii="Monaco" w:hAnsi="Monaco" w:cs="Monaco"/>
                      <w:b/>
                      <w:bCs/>
                      <w:color w:val="000000"/>
                      <w:sz w:val="32"/>
                      <w:szCs w:val="32"/>
                      <w:lang w:val="en-US"/>
                    </w:rPr>
                  </w:rPrChange>
                </w:rPr>
                <w:t>(</w:t>
              </w:r>
              <w:proofErr w:type="gramStart"/>
              <w:r w:rsidRPr="00A47B4C">
                <w:rPr>
                  <w:color w:val="000000"/>
                  <w:lang w:val="en-US"/>
                  <w:rPrChange w:id="4165" w:author="Borja Gonzalez" w:date="2017-09-28T19:13:00Z">
                    <w:rPr>
                      <w:rFonts w:ascii="Monaco" w:hAnsi="Monaco" w:cs="Monaco"/>
                      <w:color w:val="000000"/>
                      <w:sz w:val="32"/>
                      <w:szCs w:val="32"/>
                      <w:lang w:val="en-US"/>
                    </w:rPr>
                  </w:rPrChange>
                </w:rPr>
                <w:t>reader</w:t>
              </w:r>
              <w:r w:rsidRPr="00A47B4C">
                <w:rPr>
                  <w:b/>
                  <w:bCs/>
                  <w:color w:val="000000"/>
                  <w:lang w:val="en-US"/>
                  <w:rPrChange w:id="4166" w:author="Borja Gonzalez" w:date="2017-09-28T19:13:00Z">
                    <w:rPr>
                      <w:rFonts w:ascii="Monaco" w:hAnsi="Monaco" w:cs="Monaco"/>
                      <w:b/>
                      <w:bCs/>
                      <w:color w:val="000000"/>
                      <w:sz w:val="32"/>
                      <w:szCs w:val="32"/>
                      <w:lang w:val="en-US"/>
                    </w:rPr>
                  </w:rPrChange>
                </w:rPr>
                <w:t>.</w:t>
              </w:r>
              <w:r w:rsidRPr="00A47B4C">
                <w:rPr>
                  <w:color w:val="000000"/>
                  <w:lang w:val="en-US"/>
                  <w:rPrChange w:id="4167" w:author="Borja Gonzalez" w:date="2017-09-28T19:13:00Z">
                    <w:rPr>
                      <w:rFonts w:ascii="Monaco" w:hAnsi="Monaco" w:cs="Monaco"/>
                      <w:color w:val="000000"/>
                      <w:sz w:val="32"/>
                      <w:szCs w:val="32"/>
                      <w:lang w:val="en-US"/>
                    </w:rPr>
                  </w:rPrChange>
                </w:rPr>
                <w:t>result</w:t>
              </w:r>
              <w:proofErr w:type="gramEnd"/>
              <w:r w:rsidRPr="00A47B4C">
                <w:rPr>
                  <w:b/>
                  <w:bCs/>
                  <w:color w:val="000000"/>
                  <w:lang w:val="en-US"/>
                  <w:rPrChange w:id="4168" w:author="Borja Gonzalez" w:date="2017-09-28T19:13:00Z">
                    <w:rPr>
                      <w:rFonts w:ascii="Monaco" w:hAnsi="Monaco" w:cs="Monaco"/>
                      <w:b/>
                      <w:bCs/>
                      <w:color w:val="000000"/>
                      <w:sz w:val="32"/>
                      <w:szCs w:val="32"/>
                      <w:lang w:val="en-US"/>
                    </w:rPr>
                  </w:rPrChange>
                </w:rPr>
                <w:t>,</w:t>
              </w:r>
              <w:r w:rsidRPr="00A47B4C">
                <w:rPr>
                  <w:lang w:val="en-US"/>
                  <w:rPrChange w:id="4169" w:author="Borja Gonzalez" w:date="2017-09-28T19:13:00Z">
                    <w:rPr>
                      <w:rFonts w:ascii="Monaco" w:hAnsi="Monaco" w:cs="Monaco"/>
                      <w:sz w:val="32"/>
                      <w:szCs w:val="32"/>
                      <w:lang w:val="en-US"/>
                    </w:rPr>
                  </w:rPrChange>
                </w:rPr>
                <w:t xml:space="preserve"> </w:t>
              </w:r>
              <w:r w:rsidRPr="00A47B4C">
                <w:rPr>
                  <w:b/>
                  <w:bCs/>
                  <w:color w:val="000000"/>
                  <w:lang w:val="en-US"/>
                  <w:rPrChange w:id="4170"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171" w:author="Borja Gonzalez" w:date="2017-09-28T19:13:00Z"/>
                <w:lang w:val="en-US"/>
                <w:rPrChange w:id="4172" w:author="Borja Gonzalez" w:date="2017-09-28T19:13:00Z">
                  <w:rPr>
                    <w:ins w:id="4173" w:author="Borja Gonzalez" w:date="2017-09-28T19:13:00Z"/>
                    <w:rFonts w:ascii="Monaco" w:eastAsiaTheme="majorEastAsia" w:hAnsi="Monaco" w:cs="Monaco"/>
                    <w:color w:val="243F60" w:themeColor="accent1" w:themeShade="7F"/>
                    <w:sz w:val="32"/>
                    <w:szCs w:val="32"/>
                    <w:lang w:val="en-US"/>
                  </w:rPr>
                </w:rPrChange>
              </w:rPr>
              <w:pPrChange w:id="4174" w:author="GONZALEZ DIAZ, BORJA" w:date="2017-09-29T19:27:00Z">
                <w:pPr>
                  <w:keepNext/>
                  <w:keepLines/>
                  <w:widowControl w:val="0"/>
                  <w:autoSpaceDE w:val="0"/>
                  <w:autoSpaceDN w:val="0"/>
                  <w:adjustRightInd w:val="0"/>
                  <w:spacing w:before="200"/>
                  <w:outlineLvl w:val="4"/>
                </w:pPr>
              </w:pPrChange>
            </w:pPr>
            <w:ins w:id="4175" w:author="Borja Gonzalez" w:date="2017-09-28T19:13:00Z">
              <w:r w:rsidRPr="00A47B4C">
                <w:rPr>
                  <w:lang w:val="en-US"/>
                  <w:rPrChange w:id="4176" w:author="Borja Gonzalez" w:date="2017-09-28T19:13:00Z">
                    <w:rPr>
                      <w:rFonts w:ascii="Monaco" w:hAnsi="Monaco" w:cs="Monaco"/>
                      <w:sz w:val="32"/>
                      <w:szCs w:val="32"/>
                      <w:lang w:val="en-US"/>
                    </w:rPr>
                  </w:rPrChange>
                </w:rPr>
                <w:t xml:space="preserve">        </w:t>
              </w:r>
              <w:r w:rsidRPr="00A47B4C">
                <w:rPr>
                  <w:lang w:val="en-US"/>
                  <w:rPrChange w:id="4177" w:author="Borja Gonzalez" w:date="2017-09-28T19:13:00Z">
                    <w:rPr>
                      <w:rFonts w:ascii="Monaco" w:hAnsi="Monaco" w:cs="Monaco"/>
                      <w:sz w:val="32"/>
                      <w:szCs w:val="32"/>
                      <w:lang w:val="en-US"/>
                    </w:rPr>
                  </w:rPrChange>
                </w:rPr>
                <w:tab/>
              </w:r>
              <w:r w:rsidRPr="00A47B4C">
                <w:rPr>
                  <w:lang w:val="en-US"/>
                  <w:rPrChange w:id="4178" w:author="Borja Gonzalez" w:date="2017-09-28T19:13:00Z">
                    <w:rPr>
                      <w:rFonts w:ascii="Monaco" w:hAnsi="Monaco" w:cs="Monaco"/>
                      <w:sz w:val="32"/>
                      <w:szCs w:val="32"/>
                      <w:lang w:val="en-US"/>
                    </w:rPr>
                  </w:rPrChange>
                </w:rPr>
                <w:tab/>
              </w:r>
              <w:r w:rsidRPr="00A47B4C">
                <w:rPr>
                  <w:lang w:val="en-US"/>
                  <w:rPrChange w:id="4179" w:author="Borja Gonzalez" w:date="2017-09-28T19:13:00Z">
                    <w:rPr>
                      <w:rFonts w:ascii="Monaco" w:hAnsi="Monaco" w:cs="Monaco"/>
                      <w:sz w:val="32"/>
                      <w:szCs w:val="32"/>
                      <w:lang w:val="en-US"/>
                    </w:rPr>
                  </w:rPrChange>
                </w:rPr>
                <w:tab/>
              </w:r>
              <w:r w:rsidRPr="00A47B4C">
                <w:rPr>
                  <w:color w:val="000000"/>
                  <w:lang w:val="en-US"/>
                  <w:rPrChange w:id="4180" w:author="Borja Gonzalez" w:date="2017-09-28T19:13:00Z">
                    <w:rPr>
                      <w:rFonts w:ascii="Monaco" w:hAnsi="Monaco" w:cs="Monaco"/>
                      <w:color w:val="000000"/>
                      <w:sz w:val="32"/>
                      <w:szCs w:val="32"/>
                      <w:lang w:val="en-US"/>
                    </w:rPr>
                  </w:rPrChange>
                </w:rPr>
                <w:t>complete</w:t>
              </w:r>
              <w:r w:rsidRPr="00A47B4C">
                <w:rPr>
                  <w:b/>
                  <w:bCs/>
                  <w:color w:val="CE5C00"/>
                  <w:lang w:val="en-US"/>
                  <w:rPrChange w:id="4181" w:author="Borja Gonzalez" w:date="2017-09-28T19:13:00Z">
                    <w:rPr>
                      <w:rFonts w:ascii="Monaco" w:hAnsi="Monaco" w:cs="Monaco"/>
                      <w:b/>
                      <w:bCs/>
                      <w:color w:val="CE5C00"/>
                      <w:sz w:val="32"/>
                      <w:szCs w:val="32"/>
                      <w:lang w:val="en-US"/>
                    </w:rPr>
                  </w:rPrChange>
                </w:rPr>
                <w:t>:</w:t>
              </w:r>
              <w:r w:rsidRPr="00A47B4C">
                <w:rPr>
                  <w:lang w:val="en-US"/>
                  <w:rPrChange w:id="4182" w:author="Borja Gonzalez" w:date="2017-09-28T19:13:00Z">
                    <w:rPr>
                      <w:rFonts w:ascii="Monaco" w:hAnsi="Monaco" w:cs="Monaco"/>
                      <w:sz w:val="32"/>
                      <w:szCs w:val="32"/>
                      <w:lang w:val="en-US"/>
                    </w:rPr>
                  </w:rPrChange>
                </w:rPr>
                <w:t xml:space="preserve"> </w:t>
              </w:r>
              <w:r w:rsidRPr="00A47B4C">
                <w:rPr>
                  <w:b/>
                  <w:bCs/>
                  <w:lang w:val="en-US"/>
                  <w:rPrChange w:id="4183" w:author="Borja Gonzalez" w:date="2017-09-28T19:13:00Z">
                    <w:rPr>
                      <w:rFonts w:ascii="Monaco" w:hAnsi="Monaco" w:cs="Monaco"/>
                      <w:b/>
                      <w:bCs/>
                      <w:color w:val="204A87"/>
                      <w:sz w:val="32"/>
                      <w:szCs w:val="32"/>
                      <w:lang w:val="en-US"/>
                    </w:rPr>
                  </w:rPrChange>
                </w:rPr>
                <w:t>function</w:t>
              </w:r>
              <w:r w:rsidRPr="00A47B4C">
                <w:rPr>
                  <w:b/>
                  <w:bCs/>
                  <w:color w:val="000000"/>
                  <w:lang w:val="en-US"/>
                  <w:rPrChange w:id="4184" w:author="Borja Gonzalez" w:date="2017-09-28T19:13:00Z">
                    <w:rPr>
                      <w:rFonts w:ascii="Monaco" w:hAnsi="Monaco" w:cs="Monaco"/>
                      <w:b/>
                      <w:bCs/>
                      <w:color w:val="000000"/>
                      <w:sz w:val="32"/>
                      <w:szCs w:val="32"/>
                      <w:lang w:val="en-US"/>
                    </w:rPr>
                  </w:rPrChange>
                </w:rPr>
                <w:t>(</w:t>
              </w:r>
              <w:r w:rsidRPr="00A47B4C">
                <w:rPr>
                  <w:color w:val="000000"/>
                  <w:lang w:val="en-US"/>
                  <w:rPrChange w:id="4185" w:author="Borja Gonzalez" w:date="2017-09-28T19:13:00Z">
                    <w:rPr>
                      <w:rFonts w:ascii="Monaco" w:hAnsi="Monaco" w:cs="Monaco"/>
                      <w:color w:val="000000"/>
                      <w:sz w:val="32"/>
                      <w:szCs w:val="32"/>
                      <w:lang w:val="en-US"/>
                    </w:rPr>
                  </w:rPrChange>
                </w:rPr>
                <w:t>results</w:t>
              </w:r>
              <w:r w:rsidRPr="00A47B4C">
                <w:rPr>
                  <w:b/>
                  <w:bCs/>
                  <w:color w:val="000000"/>
                  <w:lang w:val="en-US"/>
                  <w:rPrChange w:id="4186" w:author="Borja Gonzalez" w:date="2017-09-28T19:13:00Z">
                    <w:rPr>
                      <w:rFonts w:ascii="Monaco" w:hAnsi="Monaco" w:cs="Monaco"/>
                      <w:b/>
                      <w:bCs/>
                      <w:color w:val="000000"/>
                      <w:sz w:val="32"/>
                      <w:szCs w:val="32"/>
                      <w:lang w:val="en-US"/>
                    </w:rPr>
                  </w:rPrChange>
                </w:rPr>
                <w:t>)</w:t>
              </w:r>
              <w:r w:rsidRPr="00A47B4C">
                <w:rPr>
                  <w:lang w:val="en-US"/>
                  <w:rPrChange w:id="4187" w:author="Borja Gonzalez" w:date="2017-09-28T19:13:00Z">
                    <w:rPr>
                      <w:rFonts w:ascii="Monaco" w:hAnsi="Monaco" w:cs="Monaco"/>
                      <w:sz w:val="32"/>
                      <w:szCs w:val="32"/>
                      <w:lang w:val="en-US"/>
                    </w:rPr>
                  </w:rPrChange>
                </w:rPr>
                <w:t xml:space="preserve"> </w:t>
              </w:r>
              <w:r w:rsidRPr="00A47B4C">
                <w:rPr>
                  <w:b/>
                  <w:bCs/>
                  <w:color w:val="000000"/>
                  <w:lang w:val="en-US"/>
                  <w:rPrChange w:id="4188"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189" w:author="Borja Gonzalez" w:date="2017-09-28T19:13:00Z"/>
                <w:lang w:val="es-ES"/>
                <w:rPrChange w:id="4190" w:author="Rodrigo García" w:date="2017-09-29T10:06:00Z">
                  <w:rPr>
                    <w:ins w:id="4191" w:author="Borja Gonzalez" w:date="2017-09-28T19:13:00Z"/>
                    <w:rFonts w:ascii="Monaco" w:eastAsiaTheme="majorEastAsia" w:hAnsi="Monaco" w:cs="Monaco"/>
                    <w:color w:val="243F60" w:themeColor="accent1" w:themeShade="7F"/>
                    <w:sz w:val="32"/>
                    <w:szCs w:val="32"/>
                    <w:lang w:val="en-US"/>
                  </w:rPr>
                </w:rPrChange>
              </w:rPr>
              <w:pPrChange w:id="4192" w:author="GONZALEZ DIAZ, BORJA" w:date="2017-09-29T19:27:00Z">
                <w:pPr>
                  <w:keepNext/>
                  <w:keepLines/>
                  <w:widowControl w:val="0"/>
                  <w:autoSpaceDE w:val="0"/>
                  <w:autoSpaceDN w:val="0"/>
                  <w:adjustRightInd w:val="0"/>
                  <w:spacing w:before="200"/>
                  <w:outlineLvl w:val="4"/>
                </w:pPr>
              </w:pPrChange>
            </w:pPr>
            <w:ins w:id="4193" w:author="Borja Gonzalez" w:date="2017-09-28T19:13:00Z">
              <w:r w:rsidRPr="00A47B4C">
                <w:rPr>
                  <w:lang w:val="en-US"/>
                  <w:rPrChange w:id="4194" w:author="Borja Gonzalez" w:date="2017-09-28T19:13:00Z">
                    <w:rPr>
                      <w:rFonts w:ascii="Monaco" w:hAnsi="Monaco" w:cs="Monaco"/>
                      <w:sz w:val="32"/>
                      <w:szCs w:val="32"/>
                      <w:lang w:val="en-US"/>
                    </w:rPr>
                  </w:rPrChange>
                </w:rPr>
                <w:t xml:space="preserve">                </w:t>
              </w:r>
              <w:r w:rsidRPr="00A47B4C">
                <w:rPr>
                  <w:lang w:val="en-US"/>
                  <w:rPrChange w:id="4195" w:author="Borja Gonzalez" w:date="2017-09-28T19:13:00Z">
                    <w:rPr>
                      <w:rFonts w:ascii="Monaco" w:hAnsi="Monaco" w:cs="Monaco"/>
                      <w:sz w:val="32"/>
                      <w:szCs w:val="32"/>
                      <w:lang w:val="en-US"/>
                    </w:rPr>
                  </w:rPrChange>
                </w:rPr>
                <w:tab/>
              </w:r>
              <w:r w:rsidRPr="0079203F">
                <w:rPr>
                  <w:b/>
                  <w:bCs/>
                  <w:lang w:val="es-ES"/>
                  <w:rPrChange w:id="4196" w:author="Rodrigo García" w:date="2017-09-29T10:06:00Z">
                    <w:rPr>
                      <w:rFonts w:ascii="Monaco" w:hAnsi="Monaco" w:cs="Monaco"/>
                      <w:b/>
                      <w:bCs/>
                      <w:color w:val="204A87"/>
                      <w:sz w:val="32"/>
                      <w:szCs w:val="32"/>
                      <w:lang w:val="en-US"/>
                    </w:rPr>
                  </w:rPrChange>
                </w:rPr>
                <w:t>if</w:t>
              </w:r>
              <w:proofErr w:type="gramStart"/>
              <w:r w:rsidRPr="0079203F">
                <w:rPr>
                  <w:b/>
                  <w:bCs/>
                  <w:color w:val="000000"/>
                  <w:lang w:val="es-ES"/>
                  <w:rPrChange w:id="4197" w:author="Rodrigo García" w:date="2017-09-29T10:06:00Z">
                    <w:rPr>
                      <w:rFonts w:ascii="Monaco" w:hAnsi="Monaco" w:cs="Monaco"/>
                      <w:b/>
                      <w:bCs/>
                      <w:color w:val="000000"/>
                      <w:sz w:val="32"/>
                      <w:szCs w:val="32"/>
                      <w:lang w:val="en-US"/>
                    </w:rPr>
                  </w:rPrChange>
                </w:rPr>
                <w:t>(</w:t>
              </w:r>
              <w:r w:rsidRPr="0079203F">
                <w:rPr>
                  <w:b/>
                  <w:bCs/>
                  <w:color w:val="CE5C00"/>
                  <w:lang w:val="es-ES"/>
                  <w:rPrChange w:id="4198" w:author="Rodrigo García" w:date="2017-09-29T10:06:00Z">
                    <w:rPr>
                      <w:rFonts w:ascii="Monaco" w:hAnsi="Monaco" w:cs="Monaco"/>
                      <w:b/>
                      <w:bCs/>
                      <w:color w:val="CE5C00"/>
                      <w:sz w:val="32"/>
                      <w:szCs w:val="32"/>
                      <w:lang w:val="en-US"/>
                    </w:rPr>
                  </w:rPrChange>
                </w:rPr>
                <w:t>!</w:t>
              </w:r>
              <w:r w:rsidRPr="0079203F">
                <w:rPr>
                  <w:lang w:val="es-ES"/>
                  <w:rPrChange w:id="4199" w:author="Rodrigo García" w:date="2017-09-29T10:06:00Z">
                    <w:rPr>
                      <w:rFonts w:ascii="Monaco" w:hAnsi="Monaco" w:cs="Monaco"/>
                      <w:color w:val="204A87"/>
                      <w:sz w:val="32"/>
                      <w:szCs w:val="32"/>
                      <w:lang w:val="en-US"/>
                    </w:rPr>
                  </w:rPrChange>
                </w:rPr>
                <w:t>document</w:t>
              </w:r>
              <w:proofErr w:type="gramEnd"/>
              <w:r w:rsidRPr="0079203F">
                <w:rPr>
                  <w:b/>
                  <w:bCs/>
                  <w:color w:val="000000"/>
                  <w:lang w:val="es-ES"/>
                  <w:rPrChange w:id="4200" w:author="Rodrigo García" w:date="2017-09-29T10:06:00Z">
                    <w:rPr>
                      <w:rFonts w:ascii="Monaco" w:hAnsi="Monaco" w:cs="Monaco"/>
                      <w:b/>
                      <w:bCs/>
                      <w:color w:val="000000"/>
                      <w:sz w:val="32"/>
                      <w:szCs w:val="32"/>
                      <w:lang w:val="en-US"/>
                    </w:rPr>
                  </w:rPrChange>
                </w:rPr>
                <w:t>.</w:t>
              </w:r>
              <w:r w:rsidRPr="0079203F">
                <w:rPr>
                  <w:color w:val="000000"/>
                  <w:lang w:val="es-ES"/>
                  <w:rPrChange w:id="4201" w:author="Rodrigo García" w:date="2017-09-29T10:06:00Z">
                    <w:rPr>
                      <w:rFonts w:ascii="Monaco" w:hAnsi="Monaco" w:cs="Monaco"/>
                      <w:color w:val="000000"/>
                      <w:sz w:val="32"/>
                      <w:szCs w:val="32"/>
                      <w:lang w:val="en-US"/>
                    </w:rPr>
                  </w:rPrChange>
                </w:rPr>
                <w:t>getElementById</w:t>
              </w:r>
              <w:r w:rsidRPr="0079203F">
                <w:rPr>
                  <w:b/>
                  <w:bCs/>
                  <w:color w:val="000000"/>
                  <w:lang w:val="es-ES"/>
                  <w:rPrChange w:id="4202" w:author="Rodrigo García" w:date="2017-09-29T10:06:00Z">
                    <w:rPr>
                      <w:rFonts w:ascii="Monaco" w:hAnsi="Monaco" w:cs="Monaco"/>
                      <w:b/>
                      <w:bCs/>
                      <w:color w:val="000000"/>
                      <w:sz w:val="32"/>
                      <w:szCs w:val="32"/>
                      <w:lang w:val="en-US"/>
                    </w:rPr>
                  </w:rPrChange>
                </w:rPr>
                <w:t>(</w:t>
              </w:r>
              <w:r w:rsidRPr="0079203F">
                <w:rPr>
                  <w:color w:val="4E9A06"/>
                  <w:lang w:val="es-ES"/>
                  <w:rPrChange w:id="4203" w:author="Rodrigo García" w:date="2017-09-29T10:06:00Z">
                    <w:rPr>
                      <w:rFonts w:ascii="Monaco" w:hAnsi="Monaco" w:cs="Monaco"/>
                      <w:color w:val="4E9A06"/>
                      <w:sz w:val="32"/>
                      <w:szCs w:val="32"/>
                      <w:lang w:val="en-US"/>
                    </w:rPr>
                  </w:rPrChange>
                </w:rPr>
                <w:t>"miFecha"</w:t>
              </w:r>
              <w:r w:rsidRPr="0079203F">
                <w:rPr>
                  <w:b/>
                  <w:bCs/>
                  <w:color w:val="000000"/>
                  <w:lang w:val="es-ES"/>
                  <w:rPrChange w:id="4204" w:author="Rodrigo García" w:date="2017-09-29T10:06:00Z">
                    <w:rPr>
                      <w:rFonts w:ascii="Monaco" w:hAnsi="Monaco" w:cs="Monaco"/>
                      <w:b/>
                      <w:bCs/>
                      <w:color w:val="000000"/>
                      <w:sz w:val="32"/>
                      <w:szCs w:val="32"/>
                      <w:lang w:val="en-US"/>
                    </w:rPr>
                  </w:rPrChange>
                </w:rPr>
                <w:t>).</w:t>
              </w:r>
              <w:r w:rsidRPr="0079203F">
                <w:rPr>
                  <w:color w:val="000000"/>
                  <w:lang w:val="es-ES"/>
                  <w:rPrChange w:id="4205" w:author="Rodrigo García" w:date="2017-09-29T10:06:00Z">
                    <w:rPr>
                      <w:rFonts w:ascii="Monaco" w:hAnsi="Monaco" w:cs="Monaco"/>
                      <w:color w:val="000000"/>
                      <w:sz w:val="32"/>
                      <w:szCs w:val="32"/>
                      <w:lang w:val="en-US"/>
                    </w:rPr>
                  </w:rPrChange>
                </w:rPr>
                <w:t>value</w:t>
              </w:r>
              <w:r w:rsidRPr="0079203F">
                <w:rPr>
                  <w:b/>
                  <w:bCs/>
                  <w:color w:val="000000"/>
                  <w:lang w:val="es-ES"/>
                  <w:rPrChange w:id="4206"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207" w:author="Borja Gonzalez" w:date="2017-09-28T19:13:00Z"/>
                <w:lang w:val="es-ES"/>
                <w:rPrChange w:id="4208" w:author="Rodrigo García" w:date="2017-09-29T10:06:00Z">
                  <w:rPr>
                    <w:ins w:id="4209" w:author="Borja Gonzalez" w:date="2017-09-28T19:13:00Z"/>
                    <w:rFonts w:ascii="Monaco" w:eastAsiaTheme="majorEastAsia" w:hAnsi="Monaco" w:cs="Monaco"/>
                    <w:color w:val="243F60" w:themeColor="accent1" w:themeShade="7F"/>
                    <w:sz w:val="32"/>
                    <w:szCs w:val="32"/>
                    <w:lang w:val="en-US"/>
                  </w:rPr>
                </w:rPrChange>
              </w:rPr>
              <w:pPrChange w:id="4210" w:author="GONZALEZ DIAZ, BORJA" w:date="2017-09-29T19:27:00Z">
                <w:pPr>
                  <w:keepNext/>
                  <w:keepLines/>
                  <w:widowControl w:val="0"/>
                  <w:autoSpaceDE w:val="0"/>
                  <w:autoSpaceDN w:val="0"/>
                  <w:adjustRightInd w:val="0"/>
                  <w:spacing w:before="200"/>
                  <w:outlineLvl w:val="4"/>
                </w:pPr>
              </w:pPrChange>
            </w:pPr>
            <w:ins w:id="4211" w:author="Borja Gonzalez" w:date="2017-09-28T19:13:00Z">
              <w:r w:rsidRPr="0079203F">
                <w:rPr>
                  <w:lang w:val="es-ES"/>
                  <w:rPrChange w:id="4212" w:author="Rodrigo García" w:date="2017-09-29T10:06:00Z">
                    <w:rPr>
                      <w:rFonts w:ascii="Monaco" w:hAnsi="Monaco" w:cs="Monaco"/>
                      <w:sz w:val="32"/>
                      <w:szCs w:val="32"/>
                      <w:lang w:val="en-US"/>
                    </w:rPr>
                  </w:rPrChange>
                </w:rPr>
                <w:t xml:space="preserve">                </w:t>
              </w:r>
              <w:r w:rsidRPr="0079203F">
                <w:rPr>
                  <w:lang w:val="es-ES"/>
                  <w:rPrChange w:id="4213" w:author="Rodrigo García" w:date="2017-09-29T10:06:00Z">
                    <w:rPr>
                      <w:rFonts w:ascii="Monaco" w:hAnsi="Monaco" w:cs="Monaco"/>
                      <w:sz w:val="32"/>
                      <w:szCs w:val="32"/>
                      <w:lang w:val="en-US"/>
                    </w:rPr>
                  </w:rPrChange>
                </w:rPr>
                <w:tab/>
              </w:r>
              <w:r w:rsidRPr="0079203F">
                <w:rPr>
                  <w:lang w:val="es-ES"/>
                  <w:rPrChange w:id="4214" w:author="Rodrigo García" w:date="2017-09-29T10:06:00Z">
                    <w:rPr>
                      <w:rFonts w:ascii="Monaco" w:hAnsi="Monaco" w:cs="Monaco"/>
                      <w:sz w:val="32"/>
                      <w:szCs w:val="32"/>
                      <w:lang w:val="en-US"/>
                    </w:rPr>
                  </w:rPrChange>
                </w:rPr>
                <w:tab/>
              </w:r>
              <w:proofErr w:type="gramStart"/>
              <w:r w:rsidRPr="0079203F">
                <w:rPr>
                  <w:color w:val="000000"/>
                  <w:lang w:val="es-ES"/>
                  <w:rPrChange w:id="4215" w:author="Rodrigo García" w:date="2017-09-29T10:06:00Z">
                    <w:rPr>
                      <w:rFonts w:ascii="Monaco" w:hAnsi="Monaco" w:cs="Monaco"/>
                      <w:color w:val="000000"/>
                      <w:sz w:val="32"/>
                      <w:szCs w:val="32"/>
                      <w:lang w:val="en-US"/>
                    </w:rPr>
                  </w:rPrChange>
                </w:rPr>
                <w:t>alert</w:t>
              </w:r>
              <w:r w:rsidRPr="0079203F">
                <w:rPr>
                  <w:b/>
                  <w:bCs/>
                  <w:color w:val="000000"/>
                  <w:lang w:val="es-ES"/>
                  <w:rPrChange w:id="4216"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217"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218"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219" w:author="Borja Gonzalez" w:date="2017-09-28T19:13:00Z"/>
                <w:lang w:val="es-ES"/>
                <w:rPrChange w:id="4220" w:author="Rodrigo García" w:date="2017-09-29T10:06:00Z">
                  <w:rPr>
                    <w:ins w:id="4221" w:author="Borja Gonzalez" w:date="2017-09-28T19:13:00Z"/>
                    <w:rFonts w:ascii="Monaco" w:eastAsiaTheme="majorEastAsia" w:hAnsi="Monaco" w:cs="Monaco"/>
                    <w:color w:val="243F60" w:themeColor="accent1" w:themeShade="7F"/>
                    <w:sz w:val="32"/>
                    <w:szCs w:val="32"/>
                    <w:lang w:val="en-US"/>
                  </w:rPr>
                </w:rPrChange>
              </w:rPr>
              <w:pPrChange w:id="4222" w:author="GONZALEZ DIAZ, BORJA" w:date="2017-09-29T19:27:00Z">
                <w:pPr>
                  <w:keepNext/>
                  <w:keepLines/>
                  <w:widowControl w:val="0"/>
                  <w:autoSpaceDE w:val="0"/>
                  <w:autoSpaceDN w:val="0"/>
                  <w:adjustRightInd w:val="0"/>
                  <w:spacing w:before="200"/>
                  <w:outlineLvl w:val="4"/>
                </w:pPr>
              </w:pPrChange>
            </w:pPr>
            <w:ins w:id="4223" w:author="Borja Gonzalez" w:date="2017-09-28T19:13:00Z">
              <w:r w:rsidRPr="0079203F">
                <w:rPr>
                  <w:lang w:val="es-ES"/>
                  <w:rPrChange w:id="4224" w:author="Rodrigo García" w:date="2017-09-29T10:06:00Z">
                    <w:rPr>
                      <w:rFonts w:ascii="Monaco" w:hAnsi="Monaco" w:cs="Monaco"/>
                      <w:sz w:val="32"/>
                      <w:szCs w:val="32"/>
                      <w:lang w:val="en-US"/>
                    </w:rPr>
                  </w:rPrChange>
                </w:rPr>
                <w:t xml:space="preserve">                </w:t>
              </w:r>
              <w:r w:rsidRPr="0079203F">
                <w:rPr>
                  <w:lang w:val="es-ES"/>
                  <w:rPrChange w:id="4225" w:author="Rodrigo García" w:date="2017-09-29T10:06:00Z">
                    <w:rPr>
                      <w:rFonts w:ascii="Monaco" w:hAnsi="Monaco" w:cs="Monaco"/>
                      <w:sz w:val="32"/>
                      <w:szCs w:val="32"/>
                      <w:lang w:val="en-US"/>
                    </w:rPr>
                  </w:rPrChange>
                </w:rPr>
                <w:tab/>
              </w:r>
              <w:r w:rsidRPr="0079203F">
                <w:rPr>
                  <w:b/>
                  <w:bCs/>
                  <w:color w:val="000000"/>
                  <w:lang w:val="es-ES"/>
                  <w:rPrChange w:id="4226"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227" w:author="Borja Gonzalez" w:date="2017-09-28T19:13:00Z"/>
                <w:lang w:val="es-ES"/>
                <w:rPrChange w:id="4228" w:author="Rodrigo García" w:date="2017-09-29T10:06:00Z">
                  <w:rPr>
                    <w:ins w:id="4229" w:author="Borja Gonzalez" w:date="2017-09-28T19:13:00Z"/>
                    <w:rFonts w:ascii="Monaco" w:eastAsiaTheme="majorEastAsia" w:hAnsi="Monaco" w:cs="Monaco"/>
                    <w:color w:val="243F60" w:themeColor="accent1" w:themeShade="7F"/>
                    <w:sz w:val="32"/>
                    <w:szCs w:val="32"/>
                    <w:lang w:val="en-US"/>
                  </w:rPr>
                </w:rPrChange>
              </w:rPr>
              <w:pPrChange w:id="4230" w:author="GONZALEZ DIAZ, BORJA" w:date="2017-09-29T19:27:00Z">
                <w:pPr>
                  <w:keepNext/>
                  <w:keepLines/>
                  <w:widowControl w:val="0"/>
                  <w:autoSpaceDE w:val="0"/>
                  <w:autoSpaceDN w:val="0"/>
                  <w:adjustRightInd w:val="0"/>
                  <w:spacing w:before="200"/>
                  <w:outlineLvl w:val="4"/>
                </w:pPr>
              </w:pPrChange>
            </w:pPr>
            <w:ins w:id="4231" w:author="Borja Gonzalez" w:date="2017-09-28T19:13:00Z">
              <w:r w:rsidRPr="0079203F">
                <w:rPr>
                  <w:lang w:val="es-ES"/>
                  <w:rPrChange w:id="4232" w:author="Rodrigo García" w:date="2017-09-29T10:06:00Z">
                    <w:rPr>
                      <w:rFonts w:ascii="Monaco" w:hAnsi="Monaco" w:cs="Monaco"/>
                      <w:sz w:val="32"/>
                      <w:szCs w:val="32"/>
                      <w:lang w:val="en-US"/>
                    </w:rPr>
                  </w:rPrChange>
                </w:rPr>
                <w:t xml:space="preserve">                </w:t>
              </w:r>
              <w:r w:rsidRPr="0079203F">
                <w:rPr>
                  <w:lang w:val="es-ES"/>
                  <w:rPrChange w:id="4233" w:author="Rodrigo García" w:date="2017-09-29T10:06:00Z">
                    <w:rPr>
                      <w:rFonts w:ascii="Monaco" w:hAnsi="Monaco" w:cs="Monaco"/>
                      <w:sz w:val="32"/>
                      <w:szCs w:val="32"/>
                      <w:lang w:val="en-US"/>
                    </w:rPr>
                  </w:rPrChange>
                </w:rPr>
                <w:tab/>
              </w:r>
              <w:proofErr w:type="gramStart"/>
              <w:r w:rsidRPr="0079203F">
                <w:rPr>
                  <w:b/>
                  <w:bCs/>
                  <w:lang w:val="es-ES"/>
                  <w:rPrChange w:id="4234" w:author="Rodrigo García" w:date="2017-09-29T10:06:00Z">
                    <w:rPr>
                      <w:rFonts w:ascii="Monaco" w:hAnsi="Monaco" w:cs="Monaco"/>
                      <w:b/>
                      <w:bCs/>
                      <w:color w:val="204A87"/>
                      <w:sz w:val="32"/>
                      <w:szCs w:val="32"/>
                      <w:lang w:val="en-US"/>
                    </w:rPr>
                  </w:rPrChange>
                </w:rPr>
                <w:t>else</w:t>
              </w:r>
              <w:r w:rsidRPr="0079203F">
                <w:rPr>
                  <w:b/>
                  <w:bCs/>
                  <w:color w:val="000000"/>
                  <w:lang w:val="es-ES"/>
                  <w:rPrChange w:id="4235" w:author="Rodrigo García" w:date="2017-09-29T10:06:00Z">
                    <w:rPr>
                      <w:rFonts w:ascii="Monaco" w:hAnsi="Monaco" w:cs="Monaco"/>
                      <w:b/>
                      <w:bCs/>
                      <w:color w:val="000000"/>
                      <w:sz w:val="32"/>
                      <w:szCs w:val="32"/>
                      <w:lang w:val="en-US"/>
                    </w:rPr>
                  </w:rPrChange>
                </w:rPr>
                <w:t>{</w:t>
              </w:r>
              <w:proofErr w:type="gramEnd"/>
            </w:ins>
          </w:p>
          <w:p w14:paraId="6AE4B695" w14:textId="77777777" w:rsidR="00A47B4C" w:rsidRPr="0079203F" w:rsidRDefault="00A47B4C">
            <w:pPr>
              <w:rPr>
                <w:ins w:id="4236" w:author="Borja Gonzalez" w:date="2017-09-28T19:13:00Z"/>
                <w:lang w:val="es-ES"/>
                <w:rPrChange w:id="4237" w:author="Rodrigo García" w:date="2017-09-29T10:06:00Z">
                  <w:rPr>
                    <w:ins w:id="4238" w:author="Borja Gonzalez" w:date="2017-09-28T19:13:00Z"/>
                    <w:rFonts w:ascii="Monaco" w:eastAsiaTheme="majorEastAsia" w:hAnsi="Monaco" w:cs="Monaco"/>
                    <w:color w:val="243F60" w:themeColor="accent1" w:themeShade="7F"/>
                    <w:sz w:val="32"/>
                    <w:szCs w:val="32"/>
                    <w:lang w:val="en-US"/>
                  </w:rPr>
                </w:rPrChange>
              </w:rPr>
              <w:pPrChange w:id="4239" w:author="GONZALEZ DIAZ, BORJA" w:date="2017-09-29T19:27:00Z">
                <w:pPr>
                  <w:keepNext/>
                  <w:keepLines/>
                  <w:widowControl w:val="0"/>
                  <w:autoSpaceDE w:val="0"/>
                  <w:autoSpaceDN w:val="0"/>
                  <w:adjustRightInd w:val="0"/>
                  <w:spacing w:before="200"/>
                  <w:outlineLvl w:val="4"/>
                </w:pPr>
              </w:pPrChange>
            </w:pPr>
            <w:ins w:id="4240" w:author="Borja Gonzalez" w:date="2017-09-28T19:13:00Z">
              <w:r w:rsidRPr="0079203F">
                <w:rPr>
                  <w:lang w:val="es-ES"/>
                  <w:rPrChange w:id="4241" w:author="Rodrigo García" w:date="2017-09-29T10:06:00Z">
                    <w:rPr>
                      <w:rFonts w:ascii="Monaco" w:hAnsi="Monaco" w:cs="Monaco"/>
                      <w:sz w:val="32"/>
                      <w:szCs w:val="32"/>
                      <w:lang w:val="en-US"/>
                    </w:rPr>
                  </w:rPrChange>
                </w:rPr>
                <w:t xml:space="preserve">                </w:t>
              </w:r>
              <w:r w:rsidRPr="0079203F">
                <w:rPr>
                  <w:lang w:val="es-ES"/>
                  <w:rPrChange w:id="4242" w:author="Rodrigo García" w:date="2017-09-29T10:06:00Z">
                    <w:rPr>
                      <w:rFonts w:ascii="Monaco" w:hAnsi="Monaco" w:cs="Monaco"/>
                      <w:sz w:val="32"/>
                      <w:szCs w:val="32"/>
                      <w:lang w:val="en-US"/>
                    </w:rPr>
                  </w:rPrChange>
                </w:rPr>
                <w:tab/>
              </w:r>
              <w:r w:rsidRPr="0079203F">
                <w:rPr>
                  <w:lang w:val="es-ES"/>
                  <w:rPrChange w:id="4243" w:author="Rodrigo García" w:date="2017-09-29T10:06:00Z">
                    <w:rPr>
                      <w:rFonts w:ascii="Monaco" w:hAnsi="Monaco" w:cs="Monaco"/>
                      <w:sz w:val="32"/>
                      <w:szCs w:val="32"/>
                      <w:lang w:val="en-US"/>
                    </w:rPr>
                  </w:rPrChange>
                </w:rPr>
                <w:tab/>
              </w:r>
              <w:r w:rsidRPr="0079203F">
                <w:rPr>
                  <w:b/>
                  <w:bCs/>
                  <w:lang w:val="es-ES"/>
                  <w:rPrChange w:id="4244" w:author="Rodrigo García" w:date="2017-09-29T10:06:00Z">
                    <w:rPr>
                      <w:rFonts w:ascii="Monaco" w:hAnsi="Monaco" w:cs="Monaco"/>
                      <w:b/>
                      <w:bCs/>
                      <w:color w:val="204A87"/>
                      <w:sz w:val="32"/>
                      <w:szCs w:val="32"/>
                      <w:lang w:val="en-US"/>
                    </w:rPr>
                  </w:rPrChange>
                </w:rPr>
                <w:t>var</w:t>
              </w:r>
              <w:r w:rsidRPr="0079203F">
                <w:rPr>
                  <w:lang w:val="es-ES"/>
                  <w:rPrChange w:id="4245" w:author="Rodrigo García" w:date="2017-09-29T10:06:00Z">
                    <w:rPr>
                      <w:rFonts w:ascii="Monaco" w:hAnsi="Monaco" w:cs="Monaco"/>
                      <w:sz w:val="32"/>
                      <w:szCs w:val="32"/>
                      <w:lang w:val="en-US"/>
                    </w:rPr>
                  </w:rPrChange>
                </w:rPr>
                <w:t xml:space="preserve"> </w:t>
              </w:r>
              <w:r w:rsidRPr="0079203F">
                <w:rPr>
                  <w:color w:val="000000"/>
                  <w:lang w:val="es-ES"/>
                  <w:rPrChange w:id="4246" w:author="Rodrigo García" w:date="2017-09-29T10:06:00Z">
                    <w:rPr>
                      <w:rFonts w:ascii="Monaco" w:hAnsi="Monaco" w:cs="Monaco"/>
                      <w:color w:val="000000"/>
                      <w:sz w:val="32"/>
                      <w:szCs w:val="32"/>
                      <w:lang w:val="en-US"/>
                    </w:rPr>
                  </w:rPrChange>
                </w:rPr>
                <w:t>Fecha</w:t>
              </w:r>
              <w:r w:rsidRPr="0079203F">
                <w:rPr>
                  <w:lang w:val="es-ES"/>
                  <w:rPrChange w:id="4247" w:author="Rodrigo García" w:date="2017-09-29T10:06:00Z">
                    <w:rPr>
                      <w:rFonts w:ascii="Monaco" w:hAnsi="Monaco" w:cs="Monaco"/>
                      <w:sz w:val="32"/>
                      <w:szCs w:val="32"/>
                      <w:lang w:val="en-US"/>
                    </w:rPr>
                  </w:rPrChange>
                </w:rPr>
                <w:t xml:space="preserve"> </w:t>
              </w:r>
              <w:r w:rsidRPr="0079203F">
                <w:rPr>
                  <w:b/>
                  <w:bCs/>
                  <w:color w:val="CE5C00"/>
                  <w:lang w:val="es-ES"/>
                  <w:rPrChange w:id="4248" w:author="Rodrigo García" w:date="2017-09-29T10:06:00Z">
                    <w:rPr>
                      <w:rFonts w:ascii="Monaco" w:hAnsi="Monaco" w:cs="Monaco"/>
                      <w:b/>
                      <w:bCs/>
                      <w:color w:val="CE5C00"/>
                      <w:sz w:val="32"/>
                      <w:szCs w:val="32"/>
                      <w:lang w:val="en-US"/>
                    </w:rPr>
                  </w:rPrChange>
                </w:rPr>
                <w:t>=</w:t>
              </w:r>
              <w:r w:rsidRPr="0079203F">
                <w:rPr>
                  <w:lang w:val="es-ES"/>
                  <w:rPrChange w:id="4249" w:author="Rodrigo García" w:date="2017-09-29T10:06:00Z">
                    <w:rPr>
                      <w:rFonts w:ascii="Monaco" w:hAnsi="Monaco" w:cs="Monaco"/>
                      <w:sz w:val="32"/>
                      <w:szCs w:val="32"/>
                      <w:lang w:val="en-US"/>
                    </w:rPr>
                  </w:rPrChange>
                </w:rPr>
                <w:t xml:space="preserve"> </w:t>
              </w:r>
              <w:proofErr w:type="gramStart"/>
              <w:r w:rsidRPr="0079203F">
                <w:rPr>
                  <w:lang w:val="es-ES"/>
                  <w:rPrChange w:id="4250" w:author="Rodrigo García" w:date="2017-09-29T10:06:00Z">
                    <w:rPr>
                      <w:rFonts w:ascii="Monaco" w:hAnsi="Monaco" w:cs="Monaco"/>
                      <w:sz w:val="32"/>
                      <w:szCs w:val="32"/>
                      <w:lang w:val="en-US"/>
                    </w:rPr>
                  </w:rPrChange>
                </w:rPr>
                <w:t>document</w:t>
              </w:r>
              <w:r w:rsidRPr="0079203F">
                <w:rPr>
                  <w:b/>
                  <w:bCs/>
                  <w:color w:val="000000"/>
                  <w:lang w:val="es-ES"/>
                  <w:rPrChange w:id="4251" w:author="Rodrigo García" w:date="2017-09-29T10:06:00Z">
                    <w:rPr>
                      <w:rFonts w:ascii="Monaco" w:hAnsi="Monaco" w:cs="Monaco"/>
                      <w:b/>
                      <w:bCs/>
                      <w:color w:val="000000"/>
                      <w:sz w:val="32"/>
                      <w:szCs w:val="32"/>
                      <w:lang w:val="en-US"/>
                    </w:rPr>
                  </w:rPrChange>
                </w:rPr>
                <w:t>.</w:t>
              </w:r>
              <w:r w:rsidRPr="0079203F">
                <w:rPr>
                  <w:color w:val="000000"/>
                  <w:lang w:val="es-ES"/>
                  <w:rPrChange w:id="4252" w:author="Rodrigo García" w:date="2017-09-29T10:06:00Z">
                    <w:rPr>
                      <w:rFonts w:ascii="Monaco" w:hAnsi="Monaco" w:cs="Monaco"/>
                      <w:color w:val="000000"/>
                      <w:sz w:val="32"/>
                      <w:szCs w:val="32"/>
                      <w:lang w:val="en-US"/>
                    </w:rPr>
                  </w:rPrChange>
                </w:rPr>
                <w:t>getElementById</w:t>
              </w:r>
              <w:proofErr w:type="gramEnd"/>
              <w:r w:rsidRPr="0079203F">
                <w:rPr>
                  <w:b/>
                  <w:bCs/>
                  <w:color w:val="000000"/>
                  <w:lang w:val="es-ES"/>
                  <w:rPrChange w:id="4253" w:author="Rodrigo García" w:date="2017-09-29T10:06:00Z">
                    <w:rPr>
                      <w:rFonts w:ascii="Monaco" w:hAnsi="Monaco" w:cs="Monaco"/>
                      <w:b/>
                      <w:bCs/>
                      <w:color w:val="000000"/>
                      <w:sz w:val="32"/>
                      <w:szCs w:val="32"/>
                      <w:lang w:val="en-US"/>
                    </w:rPr>
                  </w:rPrChange>
                </w:rPr>
                <w:t>(</w:t>
              </w:r>
              <w:r w:rsidRPr="0079203F">
                <w:rPr>
                  <w:color w:val="4E9A06"/>
                  <w:lang w:val="es-ES"/>
                  <w:rPrChange w:id="4254" w:author="Rodrigo García" w:date="2017-09-29T10:06:00Z">
                    <w:rPr>
                      <w:rFonts w:ascii="Monaco" w:hAnsi="Monaco" w:cs="Monaco"/>
                      <w:color w:val="4E9A06"/>
                      <w:sz w:val="32"/>
                      <w:szCs w:val="32"/>
                      <w:lang w:val="en-US"/>
                    </w:rPr>
                  </w:rPrChange>
                </w:rPr>
                <w:t>"miFecha"</w:t>
              </w:r>
              <w:r w:rsidRPr="0079203F">
                <w:rPr>
                  <w:b/>
                  <w:bCs/>
                  <w:color w:val="000000"/>
                  <w:lang w:val="es-ES"/>
                  <w:rPrChange w:id="4255" w:author="Rodrigo García" w:date="2017-09-29T10:06:00Z">
                    <w:rPr>
                      <w:rFonts w:ascii="Monaco" w:hAnsi="Monaco" w:cs="Monaco"/>
                      <w:b/>
                      <w:bCs/>
                      <w:color w:val="000000"/>
                      <w:sz w:val="32"/>
                      <w:szCs w:val="32"/>
                      <w:lang w:val="en-US"/>
                    </w:rPr>
                  </w:rPrChange>
                </w:rPr>
                <w:t>).</w:t>
              </w:r>
              <w:r w:rsidRPr="0079203F">
                <w:rPr>
                  <w:color w:val="000000"/>
                  <w:lang w:val="es-ES"/>
                  <w:rPrChange w:id="4256" w:author="Rodrigo García" w:date="2017-09-29T10:06:00Z">
                    <w:rPr>
                      <w:rFonts w:ascii="Monaco" w:hAnsi="Monaco" w:cs="Monaco"/>
                      <w:color w:val="000000"/>
                      <w:sz w:val="32"/>
                      <w:szCs w:val="32"/>
                      <w:lang w:val="en-US"/>
                    </w:rPr>
                  </w:rPrChange>
                </w:rPr>
                <w:t>value</w:t>
              </w:r>
              <w:r w:rsidRPr="0079203F">
                <w:rPr>
                  <w:b/>
                  <w:bCs/>
                  <w:color w:val="000000"/>
                  <w:lang w:val="es-ES"/>
                  <w:rPrChange w:id="4257"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258" w:author="Borja Gonzalez" w:date="2017-09-28T19:13:00Z"/>
                <w:lang w:val="es-ES"/>
                <w:rPrChange w:id="4259" w:author="Rodrigo García" w:date="2017-09-29T10:06:00Z">
                  <w:rPr>
                    <w:ins w:id="4260" w:author="Borja Gonzalez" w:date="2017-09-28T19:13:00Z"/>
                    <w:rFonts w:ascii="Monaco" w:eastAsiaTheme="majorEastAsia" w:hAnsi="Monaco" w:cs="Monaco"/>
                    <w:color w:val="243F60" w:themeColor="accent1" w:themeShade="7F"/>
                    <w:sz w:val="32"/>
                    <w:szCs w:val="32"/>
                    <w:lang w:val="en-US"/>
                  </w:rPr>
                </w:rPrChange>
              </w:rPr>
              <w:pPrChange w:id="4261" w:author="GONZALEZ DIAZ, BORJA" w:date="2017-09-29T19:27:00Z">
                <w:pPr>
                  <w:keepNext/>
                  <w:keepLines/>
                  <w:widowControl w:val="0"/>
                  <w:autoSpaceDE w:val="0"/>
                  <w:autoSpaceDN w:val="0"/>
                  <w:adjustRightInd w:val="0"/>
                  <w:spacing w:before="200"/>
                  <w:outlineLvl w:val="4"/>
                </w:pPr>
              </w:pPrChange>
            </w:pPr>
            <w:ins w:id="4262" w:author="Borja Gonzalez" w:date="2017-09-28T19:13:00Z">
              <w:r w:rsidRPr="0079203F">
                <w:rPr>
                  <w:lang w:val="es-ES"/>
                  <w:rPrChange w:id="4263" w:author="Rodrigo García" w:date="2017-09-29T10:06:00Z">
                    <w:rPr>
                      <w:rFonts w:ascii="Monaco" w:hAnsi="Monaco" w:cs="Monaco"/>
                      <w:sz w:val="32"/>
                      <w:szCs w:val="32"/>
                      <w:lang w:val="en-US"/>
                    </w:rPr>
                  </w:rPrChange>
                </w:rPr>
                <w:t xml:space="preserve">                </w:t>
              </w:r>
              <w:r w:rsidRPr="0079203F">
                <w:rPr>
                  <w:lang w:val="es-ES"/>
                  <w:rPrChange w:id="4264" w:author="Rodrigo García" w:date="2017-09-29T10:06:00Z">
                    <w:rPr>
                      <w:rFonts w:ascii="Monaco" w:hAnsi="Monaco" w:cs="Monaco"/>
                      <w:sz w:val="32"/>
                      <w:szCs w:val="32"/>
                      <w:lang w:val="en-US"/>
                    </w:rPr>
                  </w:rPrChange>
                </w:rPr>
                <w:tab/>
              </w:r>
              <w:r w:rsidRPr="0079203F">
                <w:rPr>
                  <w:lang w:val="es-ES"/>
                  <w:rPrChange w:id="4265" w:author="Rodrigo García" w:date="2017-09-29T10:06:00Z">
                    <w:rPr>
                      <w:rFonts w:ascii="Monaco" w:hAnsi="Monaco" w:cs="Monaco"/>
                      <w:sz w:val="32"/>
                      <w:szCs w:val="32"/>
                      <w:lang w:val="en-US"/>
                    </w:rPr>
                  </w:rPrChange>
                </w:rPr>
                <w:tab/>
              </w:r>
              <w:proofErr w:type="gramStart"/>
              <w:r w:rsidRPr="0079203F">
                <w:rPr>
                  <w:color w:val="000000"/>
                  <w:lang w:val="es-ES"/>
                  <w:rPrChange w:id="4266" w:author="Rodrigo García" w:date="2017-09-29T10:06:00Z">
                    <w:rPr>
                      <w:rFonts w:ascii="Monaco" w:hAnsi="Monaco" w:cs="Monaco"/>
                      <w:color w:val="000000"/>
                      <w:sz w:val="32"/>
                      <w:szCs w:val="32"/>
                      <w:lang w:val="en-US"/>
                    </w:rPr>
                  </w:rPrChange>
                </w:rPr>
                <w:t>console</w:t>
              </w:r>
              <w:r w:rsidRPr="0079203F">
                <w:rPr>
                  <w:b/>
                  <w:bCs/>
                  <w:color w:val="000000"/>
                  <w:lang w:val="es-ES"/>
                  <w:rPrChange w:id="4267" w:author="Rodrigo García" w:date="2017-09-29T10:06:00Z">
                    <w:rPr>
                      <w:rFonts w:ascii="Monaco" w:hAnsi="Monaco" w:cs="Monaco"/>
                      <w:b/>
                      <w:bCs/>
                      <w:color w:val="000000"/>
                      <w:sz w:val="32"/>
                      <w:szCs w:val="32"/>
                      <w:lang w:val="en-US"/>
                    </w:rPr>
                  </w:rPrChange>
                </w:rPr>
                <w:t>.</w:t>
              </w:r>
              <w:r w:rsidRPr="0079203F">
                <w:rPr>
                  <w:color w:val="000000"/>
                  <w:lang w:val="es-ES"/>
                  <w:rPrChange w:id="4268" w:author="Rodrigo García" w:date="2017-09-29T10:06:00Z">
                    <w:rPr>
                      <w:rFonts w:ascii="Monaco" w:hAnsi="Monaco" w:cs="Monaco"/>
                      <w:color w:val="000000"/>
                      <w:sz w:val="32"/>
                      <w:szCs w:val="32"/>
                      <w:lang w:val="en-US"/>
                    </w:rPr>
                  </w:rPrChange>
                </w:rPr>
                <w:t>log</w:t>
              </w:r>
              <w:r w:rsidRPr="0079203F">
                <w:rPr>
                  <w:b/>
                  <w:bCs/>
                  <w:color w:val="000000"/>
                  <w:lang w:val="es-ES"/>
                  <w:rPrChange w:id="4269"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270"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271"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272" w:author="Borja Gonzalez" w:date="2017-09-28T19:13:00Z"/>
                <w:lang w:val="es-ES"/>
                <w:rPrChange w:id="4273" w:author="Rodrigo García" w:date="2017-09-29T10:06:00Z">
                  <w:rPr>
                    <w:ins w:id="4274" w:author="Borja Gonzalez" w:date="2017-09-28T19:13:00Z"/>
                    <w:rFonts w:ascii="Monaco" w:eastAsiaTheme="majorEastAsia" w:hAnsi="Monaco" w:cs="Monaco"/>
                    <w:color w:val="243F60" w:themeColor="accent1" w:themeShade="7F"/>
                    <w:sz w:val="32"/>
                    <w:szCs w:val="32"/>
                    <w:lang w:val="en-US"/>
                  </w:rPr>
                </w:rPrChange>
              </w:rPr>
              <w:pPrChange w:id="4275" w:author="GONZALEZ DIAZ, BORJA" w:date="2017-09-29T19:27:00Z">
                <w:pPr>
                  <w:keepNext/>
                  <w:keepLines/>
                  <w:widowControl w:val="0"/>
                  <w:autoSpaceDE w:val="0"/>
                  <w:autoSpaceDN w:val="0"/>
                  <w:adjustRightInd w:val="0"/>
                  <w:spacing w:before="200"/>
                  <w:outlineLvl w:val="4"/>
                </w:pPr>
              </w:pPrChange>
            </w:pPr>
            <w:ins w:id="4276" w:author="Borja Gonzalez" w:date="2017-09-28T19:13:00Z">
              <w:r w:rsidRPr="0079203F">
                <w:rPr>
                  <w:lang w:val="es-ES"/>
                  <w:rPrChange w:id="4277" w:author="Rodrigo García" w:date="2017-09-29T10:06:00Z">
                    <w:rPr>
                      <w:rFonts w:ascii="Monaco" w:hAnsi="Monaco" w:cs="Monaco"/>
                      <w:sz w:val="32"/>
                      <w:szCs w:val="32"/>
                      <w:lang w:val="en-US"/>
                    </w:rPr>
                  </w:rPrChange>
                </w:rPr>
                <w:t xml:space="preserve">                </w:t>
              </w:r>
              <w:r w:rsidRPr="0079203F">
                <w:rPr>
                  <w:lang w:val="es-ES"/>
                  <w:rPrChange w:id="4278" w:author="Rodrigo García" w:date="2017-09-29T10:06:00Z">
                    <w:rPr>
                      <w:rFonts w:ascii="Monaco" w:hAnsi="Monaco" w:cs="Monaco"/>
                      <w:sz w:val="32"/>
                      <w:szCs w:val="32"/>
                      <w:lang w:val="en-US"/>
                    </w:rPr>
                  </w:rPrChange>
                </w:rPr>
                <w:tab/>
              </w:r>
              <w:r w:rsidRPr="0079203F">
                <w:rPr>
                  <w:lang w:val="es-ES"/>
                  <w:rPrChange w:id="4279" w:author="Rodrigo García" w:date="2017-09-29T10:06:00Z">
                    <w:rPr>
                      <w:rFonts w:ascii="Monaco" w:hAnsi="Monaco" w:cs="Monaco"/>
                      <w:sz w:val="32"/>
                      <w:szCs w:val="32"/>
                      <w:lang w:val="en-US"/>
                    </w:rPr>
                  </w:rPrChange>
                </w:rPr>
                <w:tab/>
              </w:r>
              <w:r w:rsidRPr="0079203F">
                <w:rPr>
                  <w:color w:val="000000"/>
                  <w:lang w:val="es-ES"/>
                  <w:rPrChange w:id="4280" w:author="Rodrigo García" w:date="2017-09-29T10:06:00Z">
                    <w:rPr>
                      <w:rFonts w:ascii="Monaco" w:hAnsi="Monaco" w:cs="Monaco"/>
                      <w:color w:val="000000"/>
                      <w:sz w:val="32"/>
                      <w:szCs w:val="32"/>
                      <w:lang w:val="en-US"/>
                    </w:rPr>
                  </w:rPrChange>
                </w:rPr>
                <w:t>add_</w:t>
              </w:r>
              <w:proofErr w:type="gramStart"/>
              <w:r w:rsidRPr="0079203F">
                <w:rPr>
                  <w:color w:val="000000"/>
                  <w:lang w:val="es-ES"/>
                  <w:rPrChange w:id="4281" w:author="Rodrigo García" w:date="2017-09-29T10:06:00Z">
                    <w:rPr>
                      <w:rFonts w:ascii="Monaco" w:hAnsi="Monaco" w:cs="Monaco"/>
                      <w:color w:val="000000"/>
                      <w:sz w:val="32"/>
                      <w:szCs w:val="32"/>
                      <w:lang w:val="en-US"/>
                    </w:rPr>
                  </w:rPrChange>
                </w:rPr>
                <w:t>datos</w:t>
              </w:r>
              <w:r w:rsidRPr="0079203F">
                <w:rPr>
                  <w:b/>
                  <w:bCs/>
                  <w:color w:val="000000"/>
                  <w:lang w:val="es-ES"/>
                  <w:rPrChange w:id="4282" w:author="Rodrigo García" w:date="2017-09-29T10:06:00Z">
                    <w:rPr>
                      <w:rFonts w:ascii="Monaco" w:hAnsi="Monaco" w:cs="Monaco"/>
                      <w:b/>
                      <w:bCs/>
                      <w:color w:val="000000"/>
                      <w:sz w:val="32"/>
                      <w:szCs w:val="32"/>
                      <w:lang w:val="en-US"/>
                    </w:rPr>
                  </w:rPrChange>
                </w:rPr>
                <w:t>(</w:t>
              </w:r>
              <w:proofErr w:type="gramEnd"/>
              <w:r w:rsidRPr="0079203F">
                <w:rPr>
                  <w:color w:val="000000"/>
                  <w:lang w:val="es-ES"/>
                  <w:rPrChange w:id="4283" w:author="Rodrigo García" w:date="2017-09-29T10:06:00Z">
                    <w:rPr>
                      <w:rFonts w:ascii="Monaco" w:hAnsi="Monaco" w:cs="Monaco"/>
                      <w:color w:val="000000"/>
                      <w:sz w:val="32"/>
                      <w:szCs w:val="32"/>
                      <w:lang w:val="en-US"/>
                    </w:rPr>
                  </w:rPrChange>
                </w:rPr>
                <w:t>results</w:t>
              </w:r>
              <w:r w:rsidRPr="0079203F">
                <w:rPr>
                  <w:b/>
                  <w:bCs/>
                  <w:color w:val="000000"/>
                  <w:lang w:val="es-ES"/>
                  <w:rPrChange w:id="4284" w:author="Rodrigo García" w:date="2017-09-29T10:06:00Z">
                    <w:rPr>
                      <w:rFonts w:ascii="Monaco" w:hAnsi="Monaco" w:cs="Monaco"/>
                      <w:b/>
                      <w:bCs/>
                      <w:color w:val="000000"/>
                      <w:sz w:val="32"/>
                      <w:szCs w:val="32"/>
                      <w:lang w:val="en-US"/>
                    </w:rPr>
                  </w:rPrChange>
                </w:rPr>
                <w:t>.</w:t>
              </w:r>
              <w:r w:rsidRPr="0079203F">
                <w:rPr>
                  <w:color w:val="000000"/>
                  <w:lang w:val="es-ES"/>
                  <w:rPrChange w:id="4285" w:author="Rodrigo García" w:date="2017-09-29T10:06:00Z">
                    <w:rPr>
                      <w:rFonts w:ascii="Monaco" w:hAnsi="Monaco" w:cs="Monaco"/>
                      <w:color w:val="000000"/>
                      <w:sz w:val="32"/>
                      <w:szCs w:val="32"/>
                      <w:lang w:val="en-US"/>
                    </w:rPr>
                  </w:rPrChange>
                </w:rPr>
                <w:t>data</w:t>
              </w:r>
              <w:r w:rsidRPr="0079203F">
                <w:rPr>
                  <w:b/>
                  <w:bCs/>
                  <w:color w:val="000000"/>
                  <w:lang w:val="es-ES"/>
                  <w:rPrChange w:id="4286" w:author="Rodrigo García" w:date="2017-09-29T10:06:00Z">
                    <w:rPr>
                      <w:rFonts w:ascii="Monaco" w:hAnsi="Monaco" w:cs="Monaco"/>
                      <w:b/>
                      <w:bCs/>
                      <w:color w:val="000000"/>
                      <w:sz w:val="32"/>
                      <w:szCs w:val="32"/>
                      <w:lang w:val="en-US"/>
                    </w:rPr>
                  </w:rPrChange>
                </w:rPr>
                <w:t>,</w:t>
              </w:r>
              <w:r w:rsidRPr="0079203F">
                <w:rPr>
                  <w:lang w:val="es-ES"/>
                  <w:rPrChange w:id="4287" w:author="Rodrigo García" w:date="2017-09-29T10:06:00Z">
                    <w:rPr>
                      <w:rFonts w:ascii="Monaco" w:hAnsi="Monaco" w:cs="Monaco"/>
                      <w:sz w:val="32"/>
                      <w:szCs w:val="32"/>
                      <w:lang w:val="en-US"/>
                    </w:rPr>
                  </w:rPrChange>
                </w:rPr>
                <w:t xml:space="preserve"> </w:t>
              </w:r>
              <w:r w:rsidRPr="0079203F">
                <w:rPr>
                  <w:color w:val="000000"/>
                  <w:lang w:val="es-ES"/>
                  <w:rPrChange w:id="4288" w:author="Rodrigo García" w:date="2017-09-29T10:06:00Z">
                    <w:rPr>
                      <w:rFonts w:ascii="Monaco" w:hAnsi="Monaco" w:cs="Monaco"/>
                      <w:color w:val="000000"/>
                      <w:sz w:val="32"/>
                      <w:szCs w:val="32"/>
                      <w:lang w:val="en-US"/>
                    </w:rPr>
                  </w:rPrChange>
                </w:rPr>
                <w:t>Fecha</w:t>
              </w:r>
              <w:r w:rsidRPr="0079203F">
                <w:rPr>
                  <w:b/>
                  <w:bCs/>
                  <w:color w:val="000000"/>
                  <w:lang w:val="es-ES"/>
                  <w:rPrChange w:id="4289"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290" w:author="Borja Gonzalez" w:date="2017-09-28T19:13:00Z"/>
                <w:lang w:val="en-US"/>
                <w:rPrChange w:id="4291" w:author="Borja Gonzalez" w:date="2017-09-28T19:13:00Z">
                  <w:rPr>
                    <w:ins w:id="4292" w:author="Borja Gonzalez" w:date="2017-09-28T19:13:00Z"/>
                    <w:rFonts w:ascii="Monaco" w:eastAsiaTheme="majorEastAsia" w:hAnsi="Monaco" w:cs="Monaco"/>
                    <w:color w:val="243F60" w:themeColor="accent1" w:themeShade="7F"/>
                    <w:sz w:val="32"/>
                    <w:szCs w:val="32"/>
                    <w:lang w:val="en-US"/>
                  </w:rPr>
                </w:rPrChange>
              </w:rPr>
              <w:pPrChange w:id="4293" w:author="GONZALEZ DIAZ, BORJA" w:date="2017-09-29T19:27:00Z">
                <w:pPr>
                  <w:keepNext/>
                  <w:keepLines/>
                  <w:widowControl w:val="0"/>
                  <w:autoSpaceDE w:val="0"/>
                  <w:autoSpaceDN w:val="0"/>
                  <w:adjustRightInd w:val="0"/>
                  <w:spacing w:before="200"/>
                  <w:outlineLvl w:val="4"/>
                </w:pPr>
              </w:pPrChange>
            </w:pPr>
            <w:ins w:id="4294" w:author="Borja Gonzalez" w:date="2017-09-28T19:13:00Z">
              <w:r w:rsidRPr="0079203F">
                <w:rPr>
                  <w:lang w:val="es-ES"/>
                  <w:rPrChange w:id="4295" w:author="Rodrigo García" w:date="2017-09-29T10:06:00Z">
                    <w:rPr>
                      <w:rFonts w:ascii="Monaco" w:hAnsi="Monaco" w:cs="Monaco"/>
                      <w:sz w:val="32"/>
                      <w:szCs w:val="32"/>
                      <w:lang w:val="en-US"/>
                    </w:rPr>
                  </w:rPrChange>
                </w:rPr>
                <w:t xml:space="preserve">                </w:t>
              </w:r>
              <w:r w:rsidRPr="0079203F">
                <w:rPr>
                  <w:lang w:val="es-ES"/>
                  <w:rPrChange w:id="4296" w:author="Rodrigo García" w:date="2017-09-29T10:06:00Z">
                    <w:rPr>
                      <w:rFonts w:ascii="Monaco" w:hAnsi="Monaco" w:cs="Monaco"/>
                      <w:sz w:val="32"/>
                      <w:szCs w:val="32"/>
                      <w:lang w:val="en-US"/>
                    </w:rPr>
                  </w:rPrChange>
                </w:rPr>
                <w:tab/>
              </w:r>
              <w:r w:rsidRPr="00A47B4C">
                <w:rPr>
                  <w:b/>
                  <w:bCs/>
                  <w:color w:val="000000"/>
                  <w:lang w:val="en-US"/>
                  <w:rPrChange w:id="4297"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298" w:author="Borja Gonzalez" w:date="2017-09-28T19:13:00Z"/>
                <w:lang w:val="en-US"/>
                <w:rPrChange w:id="4299" w:author="Borja Gonzalez" w:date="2017-09-28T19:13:00Z">
                  <w:rPr>
                    <w:ins w:id="4300" w:author="Borja Gonzalez" w:date="2017-09-28T19:13:00Z"/>
                    <w:rFonts w:ascii="Monaco" w:eastAsiaTheme="majorEastAsia" w:hAnsi="Monaco" w:cs="Monaco"/>
                    <w:color w:val="243F60" w:themeColor="accent1" w:themeShade="7F"/>
                    <w:sz w:val="32"/>
                    <w:szCs w:val="32"/>
                    <w:lang w:val="en-US"/>
                  </w:rPr>
                </w:rPrChange>
              </w:rPr>
              <w:pPrChange w:id="4301" w:author="GONZALEZ DIAZ, BORJA" w:date="2017-09-29T19:27:00Z">
                <w:pPr>
                  <w:keepNext/>
                  <w:keepLines/>
                  <w:widowControl w:val="0"/>
                  <w:autoSpaceDE w:val="0"/>
                  <w:autoSpaceDN w:val="0"/>
                  <w:adjustRightInd w:val="0"/>
                  <w:spacing w:before="200"/>
                  <w:outlineLvl w:val="4"/>
                </w:pPr>
              </w:pPrChange>
            </w:pPr>
            <w:ins w:id="4302" w:author="Borja Gonzalez" w:date="2017-09-28T19:13:00Z">
              <w:r w:rsidRPr="00A47B4C">
                <w:rPr>
                  <w:lang w:val="en-US"/>
                  <w:rPrChange w:id="4303" w:author="Borja Gonzalez" w:date="2017-09-28T19:13:00Z">
                    <w:rPr>
                      <w:rFonts w:ascii="Monaco" w:hAnsi="Monaco" w:cs="Monaco"/>
                      <w:sz w:val="32"/>
                      <w:szCs w:val="32"/>
                      <w:lang w:val="en-US"/>
                    </w:rPr>
                  </w:rPrChange>
                </w:rPr>
                <w:t xml:space="preserve">        </w:t>
              </w:r>
              <w:r w:rsidRPr="00A47B4C">
                <w:rPr>
                  <w:lang w:val="en-US"/>
                  <w:rPrChange w:id="4304" w:author="Borja Gonzalez" w:date="2017-09-28T19:13:00Z">
                    <w:rPr>
                      <w:rFonts w:ascii="Monaco" w:hAnsi="Monaco" w:cs="Monaco"/>
                      <w:sz w:val="32"/>
                      <w:szCs w:val="32"/>
                      <w:lang w:val="en-US"/>
                    </w:rPr>
                  </w:rPrChange>
                </w:rPr>
                <w:tab/>
              </w:r>
              <w:r w:rsidRPr="00A47B4C">
                <w:rPr>
                  <w:lang w:val="en-US"/>
                  <w:rPrChange w:id="4305" w:author="Borja Gonzalez" w:date="2017-09-28T19:13:00Z">
                    <w:rPr>
                      <w:rFonts w:ascii="Monaco" w:hAnsi="Monaco" w:cs="Monaco"/>
                      <w:sz w:val="32"/>
                      <w:szCs w:val="32"/>
                      <w:lang w:val="en-US"/>
                    </w:rPr>
                  </w:rPrChange>
                </w:rPr>
                <w:tab/>
              </w:r>
              <w:r w:rsidRPr="00A47B4C">
                <w:rPr>
                  <w:lang w:val="en-US"/>
                  <w:rPrChange w:id="4306" w:author="Borja Gonzalez" w:date="2017-09-28T19:13:00Z">
                    <w:rPr>
                      <w:rFonts w:ascii="Monaco" w:hAnsi="Monaco" w:cs="Monaco"/>
                      <w:sz w:val="32"/>
                      <w:szCs w:val="32"/>
                      <w:lang w:val="en-US"/>
                    </w:rPr>
                  </w:rPrChange>
                </w:rPr>
                <w:tab/>
              </w:r>
              <w:r w:rsidRPr="00A47B4C">
                <w:rPr>
                  <w:b/>
                  <w:bCs/>
                  <w:color w:val="000000"/>
                  <w:lang w:val="en-US"/>
                  <w:rPrChange w:id="4307"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308" w:author="Borja Gonzalez" w:date="2017-09-28T19:13:00Z"/>
                <w:lang w:val="en-US"/>
                <w:rPrChange w:id="4309" w:author="Borja Gonzalez" w:date="2017-09-28T19:13:00Z">
                  <w:rPr>
                    <w:ins w:id="4310" w:author="Borja Gonzalez" w:date="2017-09-28T19:13:00Z"/>
                    <w:rFonts w:ascii="Monaco" w:eastAsiaTheme="majorEastAsia" w:hAnsi="Monaco" w:cs="Monaco"/>
                    <w:color w:val="243F60" w:themeColor="accent1" w:themeShade="7F"/>
                    <w:sz w:val="32"/>
                    <w:szCs w:val="32"/>
                    <w:lang w:val="en-US"/>
                  </w:rPr>
                </w:rPrChange>
              </w:rPr>
              <w:pPrChange w:id="4311" w:author="GONZALEZ DIAZ, BORJA" w:date="2017-09-29T19:27:00Z">
                <w:pPr>
                  <w:keepNext/>
                  <w:keepLines/>
                  <w:widowControl w:val="0"/>
                  <w:autoSpaceDE w:val="0"/>
                  <w:autoSpaceDN w:val="0"/>
                  <w:adjustRightInd w:val="0"/>
                  <w:spacing w:before="200"/>
                  <w:outlineLvl w:val="4"/>
                </w:pPr>
              </w:pPrChange>
            </w:pPr>
            <w:ins w:id="4312" w:author="Borja Gonzalez" w:date="2017-09-28T19:13:00Z">
              <w:r w:rsidRPr="00A47B4C">
                <w:rPr>
                  <w:lang w:val="en-US"/>
                  <w:rPrChange w:id="4313" w:author="Borja Gonzalez" w:date="2017-09-28T19:13:00Z">
                    <w:rPr>
                      <w:rFonts w:ascii="Monaco" w:hAnsi="Monaco" w:cs="Monaco"/>
                      <w:sz w:val="32"/>
                      <w:szCs w:val="32"/>
                      <w:lang w:val="en-US"/>
                    </w:rPr>
                  </w:rPrChange>
                </w:rPr>
                <w:t xml:space="preserve">    </w:t>
              </w:r>
              <w:r w:rsidRPr="00A47B4C">
                <w:rPr>
                  <w:lang w:val="en-US"/>
                  <w:rPrChange w:id="4314" w:author="Borja Gonzalez" w:date="2017-09-28T19:13:00Z">
                    <w:rPr>
                      <w:rFonts w:ascii="Monaco" w:hAnsi="Monaco" w:cs="Monaco"/>
                      <w:sz w:val="32"/>
                      <w:szCs w:val="32"/>
                      <w:lang w:val="en-US"/>
                    </w:rPr>
                  </w:rPrChange>
                </w:rPr>
                <w:tab/>
              </w:r>
              <w:r w:rsidRPr="00A47B4C">
                <w:rPr>
                  <w:lang w:val="en-US"/>
                  <w:rPrChange w:id="4315" w:author="Borja Gonzalez" w:date="2017-09-28T19:13:00Z">
                    <w:rPr>
                      <w:rFonts w:ascii="Monaco" w:hAnsi="Monaco" w:cs="Monaco"/>
                      <w:sz w:val="32"/>
                      <w:szCs w:val="32"/>
                      <w:lang w:val="en-US"/>
                    </w:rPr>
                  </w:rPrChange>
                </w:rPr>
                <w:tab/>
              </w:r>
              <w:r w:rsidRPr="00A47B4C">
                <w:rPr>
                  <w:lang w:val="en-US"/>
                  <w:rPrChange w:id="4316" w:author="Borja Gonzalez" w:date="2017-09-28T19:13:00Z">
                    <w:rPr>
                      <w:rFonts w:ascii="Monaco" w:hAnsi="Monaco" w:cs="Monaco"/>
                      <w:sz w:val="32"/>
                      <w:szCs w:val="32"/>
                      <w:lang w:val="en-US"/>
                    </w:rPr>
                  </w:rPrChange>
                </w:rPr>
                <w:tab/>
              </w:r>
              <w:r w:rsidRPr="00A47B4C">
                <w:rPr>
                  <w:b/>
                  <w:bCs/>
                  <w:color w:val="000000"/>
                  <w:lang w:val="en-US"/>
                  <w:rPrChange w:id="4317"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318" w:author="Borja Gonzalez" w:date="2017-09-28T19:13:00Z"/>
                <w:lang w:val="en-US"/>
                <w:rPrChange w:id="4319" w:author="Borja Gonzalez" w:date="2017-09-28T19:13:00Z">
                  <w:rPr>
                    <w:ins w:id="4320" w:author="Borja Gonzalez" w:date="2017-09-28T19:13:00Z"/>
                    <w:rFonts w:ascii="Monaco" w:eastAsiaTheme="majorEastAsia" w:hAnsi="Monaco" w:cs="Monaco"/>
                    <w:color w:val="243F60" w:themeColor="accent1" w:themeShade="7F"/>
                    <w:sz w:val="32"/>
                    <w:szCs w:val="32"/>
                    <w:lang w:val="en-US"/>
                  </w:rPr>
                </w:rPrChange>
              </w:rPr>
              <w:pPrChange w:id="4321" w:author="GONZALEZ DIAZ, BORJA" w:date="2017-09-29T19:27:00Z">
                <w:pPr>
                  <w:keepNext/>
                  <w:keepLines/>
                  <w:widowControl w:val="0"/>
                  <w:autoSpaceDE w:val="0"/>
                  <w:autoSpaceDN w:val="0"/>
                  <w:adjustRightInd w:val="0"/>
                  <w:spacing w:before="200"/>
                  <w:outlineLvl w:val="4"/>
                </w:pPr>
              </w:pPrChange>
            </w:pPr>
            <w:ins w:id="4322" w:author="Borja Gonzalez" w:date="2017-09-28T19:13:00Z">
              <w:r w:rsidRPr="00A47B4C">
                <w:rPr>
                  <w:lang w:val="en-US"/>
                  <w:rPrChange w:id="4323" w:author="Borja Gonzalez" w:date="2017-09-28T19:13:00Z">
                    <w:rPr>
                      <w:rFonts w:ascii="Monaco" w:hAnsi="Monaco" w:cs="Monaco"/>
                      <w:sz w:val="32"/>
                      <w:szCs w:val="32"/>
                      <w:lang w:val="en-US"/>
                    </w:rPr>
                  </w:rPrChange>
                </w:rPr>
                <w:tab/>
              </w:r>
              <w:r w:rsidRPr="00A47B4C">
                <w:rPr>
                  <w:lang w:val="en-US"/>
                  <w:rPrChange w:id="4324" w:author="Borja Gonzalez" w:date="2017-09-28T19:13:00Z">
                    <w:rPr>
                      <w:rFonts w:ascii="Monaco" w:hAnsi="Monaco" w:cs="Monaco"/>
                      <w:sz w:val="32"/>
                      <w:szCs w:val="32"/>
                      <w:lang w:val="en-US"/>
                    </w:rPr>
                  </w:rPrChange>
                </w:rPr>
                <w:tab/>
              </w:r>
              <w:r w:rsidRPr="00A47B4C">
                <w:rPr>
                  <w:lang w:val="en-US"/>
                  <w:rPrChange w:id="4325" w:author="Borja Gonzalez" w:date="2017-09-28T19:13:00Z">
                    <w:rPr>
                      <w:rFonts w:ascii="Monaco" w:hAnsi="Monaco" w:cs="Monaco"/>
                      <w:sz w:val="32"/>
                      <w:szCs w:val="32"/>
                      <w:lang w:val="en-US"/>
                    </w:rPr>
                  </w:rPrChange>
                </w:rPr>
                <w:tab/>
              </w:r>
              <w:r w:rsidRPr="00A47B4C">
                <w:rPr>
                  <w:b/>
                  <w:bCs/>
                  <w:color w:val="000000"/>
                  <w:lang w:val="en-US"/>
                  <w:rPrChange w:id="4326"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327" w:author="Borja Gonzalez" w:date="2017-09-28T19:13:00Z"/>
                <w:lang w:val="en-US"/>
                <w:rPrChange w:id="4328" w:author="Borja Gonzalez" w:date="2017-09-28T19:13:00Z">
                  <w:rPr>
                    <w:ins w:id="4329" w:author="Borja Gonzalez" w:date="2017-09-28T19:13:00Z"/>
                    <w:rFonts w:ascii="Monaco" w:eastAsiaTheme="majorEastAsia" w:hAnsi="Monaco" w:cs="Monaco"/>
                    <w:color w:val="243F60" w:themeColor="accent1" w:themeShade="7F"/>
                    <w:sz w:val="32"/>
                    <w:szCs w:val="32"/>
                    <w:lang w:val="en-US"/>
                  </w:rPr>
                </w:rPrChange>
              </w:rPr>
              <w:pPrChange w:id="4330" w:author="GONZALEZ DIAZ, BORJA" w:date="2017-09-29T19:27:00Z">
                <w:pPr>
                  <w:keepNext/>
                  <w:keepLines/>
                  <w:widowControl w:val="0"/>
                  <w:autoSpaceDE w:val="0"/>
                  <w:autoSpaceDN w:val="0"/>
                  <w:adjustRightInd w:val="0"/>
                  <w:spacing w:before="200"/>
                  <w:outlineLvl w:val="4"/>
                </w:pPr>
              </w:pPrChange>
            </w:pPr>
            <w:ins w:id="4331" w:author="Borja Gonzalez" w:date="2017-09-28T19:13:00Z">
              <w:r w:rsidRPr="00A47B4C">
                <w:rPr>
                  <w:lang w:val="en-US"/>
                  <w:rPrChange w:id="4332" w:author="Borja Gonzalez" w:date="2017-09-28T19:13:00Z">
                    <w:rPr>
                      <w:rFonts w:ascii="Monaco" w:hAnsi="Monaco" w:cs="Monaco"/>
                      <w:sz w:val="32"/>
                      <w:szCs w:val="32"/>
                      <w:lang w:val="en-US"/>
                    </w:rPr>
                  </w:rPrChange>
                </w:rPr>
                <w:tab/>
              </w:r>
              <w:r w:rsidRPr="00A47B4C">
                <w:rPr>
                  <w:lang w:val="en-US"/>
                  <w:rPrChange w:id="4333" w:author="Borja Gonzalez" w:date="2017-09-28T19:13:00Z">
                    <w:rPr>
                      <w:rFonts w:ascii="Monaco" w:hAnsi="Monaco" w:cs="Monaco"/>
                      <w:sz w:val="32"/>
                      <w:szCs w:val="32"/>
                      <w:lang w:val="en-US"/>
                    </w:rPr>
                  </w:rPrChange>
                </w:rPr>
                <w:tab/>
              </w:r>
              <w:r w:rsidRPr="00A47B4C">
                <w:rPr>
                  <w:lang w:val="en-US"/>
                  <w:rPrChange w:id="4334" w:author="Borja Gonzalez" w:date="2017-09-28T19:13:00Z">
                    <w:rPr>
                      <w:rFonts w:ascii="Monaco" w:hAnsi="Monaco" w:cs="Monaco"/>
                      <w:sz w:val="32"/>
                      <w:szCs w:val="32"/>
                      <w:lang w:val="en-US"/>
                    </w:rPr>
                  </w:rPrChange>
                </w:rPr>
                <w:tab/>
              </w:r>
              <w:r w:rsidRPr="00A47B4C">
                <w:rPr>
                  <w:b/>
                  <w:bCs/>
                  <w:lang w:val="en-US"/>
                  <w:rPrChange w:id="4335" w:author="Borja Gonzalez" w:date="2017-09-28T19:13:00Z">
                    <w:rPr>
                      <w:rFonts w:ascii="Monaco" w:hAnsi="Monaco" w:cs="Monaco"/>
                      <w:b/>
                      <w:bCs/>
                      <w:color w:val="204A87"/>
                      <w:sz w:val="32"/>
                      <w:szCs w:val="32"/>
                      <w:lang w:val="en-US"/>
                    </w:rPr>
                  </w:rPrChange>
                </w:rPr>
                <w:t>if</w:t>
              </w:r>
              <w:r w:rsidRPr="00A47B4C">
                <w:rPr>
                  <w:lang w:val="en-US"/>
                  <w:rPrChange w:id="4336" w:author="Borja Gonzalez" w:date="2017-09-28T19:13:00Z">
                    <w:rPr>
                      <w:rFonts w:ascii="Monaco" w:hAnsi="Monaco" w:cs="Monaco"/>
                      <w:sz w:val="32"/>
                      <w:szCs w:val="32"/>
                      <w:lang w:val="en-US"/>
                    </w:rPr>
                  </w:rPrChange>
                </w:rPr>
                <w:t xml:space="preserve"> </w:t>
              </w:r>
              <w:r w:rsidRPr="00A47B4C">
                <w:rPr>
                  <w:b/>
                  <w:bCs/>
                  <w:color w:val="000000"/>
                  <w:lang w:val="en-US"/>
                  <w:rPrChange w:id="4337" w:author="Borja Gonzalez" w:date="2017-09-28T19:13:00Z">
                    <w:rPr>
                      <w:rFonts w:ascii="Monaco" w:hAnsi="Monaco" w:cs="Monaco"/>
                      <w:b/>
                      <w:bCs/>
                      <w:color w:val="000000"/>
                      <w:sz w:val="32"/>
                      <w:szCs w:val="32"/>
                      <w:lang w:val="en-US"/>
                    </w:rPr>
                  </w:rPrChange>
                </w:rPr>
                <w:t>(</w:t>
              </w:r>
              <w:r w:rsidRPr="00A47B4C">
                <w:rPr>
                  <w:color w:val="000000"/>
                  <w:lang w:val="en-US"/>
                  <w:rPrChange w:id="4338" w:author="Borja Gonzalez" w:date="2017-09-28T19:13:00Z">
                    <w:rPr>
                      <w:rFonts w:ascii="Monaco" w:hAnsi="Monaco" w:cs="Monaco"/>
                      <w:color w:val="000000"/>
                      <w:sz w:val="32"/>
                      <w:szCs w:val="32"/>
                      <w:lang w:val="en-US"/>
                    </w:rPr>
                  </w:rPrChange>
                </w:rPr>
                <w:t>fileInput</w:t>
              </w:r>
              <w:r w:rsidRPr="00A47B4C">
                <w:rPr>
                  <w:b/>
                  <w:bCs/>
                  <w:color w:val="000000"/>
                  <w:lang w:val="en-US"/>
                  <w:rPrChange w:id="4339" w:author="Borja Gonzalez" w:date="2017-09-28T19:13:00Z">
                    <w:rPr>
                      <w:rFonts w:ascii="Monaco" w:hAnsi="Monaco" w:cs="Monaco"/>
                      <w:b/>
                      <w:bCs/>
                      <w:color w:val="000000"/>
                      <w:sz w:val="32"/>
                      <w:szCs w:val="32"/>
                      <w:lang w:val="en-US"/>
                    </w:rPr>
                  </w:rPrChange>
                </w:rPr>
                <w:t>.</w:t>
              </w:r>
              <w:r w:rsidRPr="00A47B4C">
                <w:rPr>
                  <w:color w:val="000000"/>
                  <w:lang w:val="en-US"/>
                  <w:rPrChange w:id="4340" w:author="Borja Gonzalez" w:date="2017-09-28T19:13:00Z">
                    <w:rPr>
                      <w:rFonts w:ascii="Monaco" w:hAnsi="Monaco" w:cs="Monaco"/>
                      <w:color w:val="000000"/>
                      <w:sz w:val="32"/>
                      <w:szCs w:val="32"/>
                      <w:lang w:val="en-US"/>
                    </w:rPr>
                  </w:rPrChange>
                </w:rPr>
                <w:t>files</w:t>
              </w:r>
              <w:r w:rsidRPr="00A47B4C">
                <w:rPr>
                  <w:b/>
                  <w:bCs/>
                  <w:color w:val="000000"/>
                  <w:lang w:val="en-US"/>
                  <w:rPrChange w:id="4341" w:author="Borja Gonzalez" w:date="2017-09-28T19:13:00Z">
                    <w:rPr>
                      <w:rFonts w:ascii="Monaco" w:hAnsi="Monaco" w:cs="Monaco"/>
                      <w:b/>
                      <w:bCs/>
                      <w:color w:val="000000"/>
                      <w:sz w:val="32"/>
                      <w:szCs w:val="32"/>
                      <w:lang w:val="en-US"/>
                    </w:rPr>
                  </w:rPrChange>
                </w:rPr>
                <w:t>[</w:t>
              </w:r>
              <w:r w:rsidRPr="00A47B4C">
                <w:rPr>
                  <w:b/>
                  <w:bCs/>
                  <w:color w:val="0000CF"/>
                  <w:lang w:val="en-US"/>
                  <w:rPrChange w:id="4342" w:author="Borja Gonzalez" w:date="2017-09-28T19:13:00Z">
                    <w:rPr>
                      <w:rFonts w:ascii="Monaco" w:hAnsi="Monaco" w:cs="Monaco"/>
                      <w:b/>
                      <w:bCs/>
                      <w:color w:val="0000CF"/>
                      <w:sz w:val="32"/>
                      <w:szCs w:val="32"/>
                      <w:lang w:val="en-US"/>
                    </w:rPr>
                  </w:rPrChange>
                </w:rPr>
                <w:t>0</w:t>
              </w:r>
              <w:r w:rsidRPr="00A47B4C">
                <w:rPr>
                  <w:b/>
                  <w:bCs/>
                  <w:color w:val="000000"/>
                  <w:lang w:val="en-US"/>
                  <w:rPrChange w:id="4343" w:author="Borja Gonzalez" w:date="2017-09-28T19:13:00Z">
                    <w:rPr>
                      <w:rFonts w:ascii="Monaco" w:hAnsi="Monaco" w:cs="Monaco"/>
                      <w:b/>
                      <w:bCs/>
                      <w:color w:val="000000"/>
                      <w:sz w:val="32"/>
                      <w:szCs w:val="32"/>
                      <w:lang w:val="en-US"/>
                    </w:rPr>
                  </w:rPrChange>
                </w:rPr>
                <w:t>]</w:t>
              </w:r>
              <w:r w:rsidRPr="00A47B4C">
                <w:rPr>
                  <w:lang w:val="en-US"/>
                  <w:rPrChange w:id="4344" w:author="Borja Gonzalez" w:date="2017-09-28T19:13:00Z">
                    <w:rPr>
                      <w:rFonts w:ascii="Monaco" w:hAnsi="Monaco" w:cs="Monaco"/>
                      <w:sz w:val="32"/>
                      <w:szCs w:val="32"/>
                      <w:lang w:val="en-US"/>
                    </w:rPr>
                  </w:rPrChange>
                </w:rPr>
                <w:t xml:space="preserve"> </w:t>
              </w:r>
              <w:r w:rsidRPr="00A47B4C">
                <w:rPr>
                  <w:b/>
                  <w:bCs/>
                  <w:lang w:val="en-US"/>
                  <w:rPrChange w:id="4345" w:author="Borja Gonzalez" w:date="2017-09-28T19:13:00Z">
                    <w:rPr>
                      <w:rFonts w:ascii="Monaco" w:hAnsi="Monaco" w:cs="Monaco"/>
                      <w:b/>
                      <w:bCs/>
                      <w:color w:val="204A87"/>
                      <w:sz w:val="32"/>
                      <w:szCs w:val="32"/>
                      <w:lang w:val="en-US"/>
                    </w:rPr>
                  </w:rPrChange>
                </w:rPr>
                <w:t>instanceof</w:t>
              </w:r>
              <w:r w:rsidRPr="00A47B4C">
                <w:rPr>
                  <w:lang w:val="en-US"/>
                  <w:rPrChange w:id="4346" w:author="Borja Gonzalez" w:date="2017-09-28T19:13:00Z">
                    <w:rPr>
                      <w:rFonts w:ascii="Monaco" w:hAnsi="Monaco" w:cs="Monaco"/>
                      <w:sz w:val="32"/>
                      <w:szCs w:val="32"/>
                      <w:lang w:val="en-US"/>
                    </w:rPr>
                  </w:rPrChange>
                </w:rPr>
                <w:t xml:space="preserve"> </w:t>
              </w:r>
              <w:proofErr w:type="gramStart"/>
              <w:r w:rsidRPr="00A47B4C">
                <w:rPr>
                  <w:color w:val="000000"/>
                  <w:lang w:val="en-US"/>
                  <w:rPrChange w:id="4347" w:author="Borja Gonzalez" w:date="2017-09-28T19:13:00Z">
                    <w:rPr>
                      <w:rFonts w:ascii="Monaco" w:hAnsi="Monaco" w:cs="Monaco"/>
                      <w:color w:val="000000"/>
                      <w:sz w:val="32"/>
                      <w:szCs w:val="32"/>
                      <w:lang w:val="en-US"/>
                    </w:rPr>
                  </w:rPrChange>
                </w:rPr>
                <w:t>Blob</w:t>
              </w:r>
              <w:r w:rsidRPr="00A47B4C">
                <w:rPr>
                  <w:b/>
                  <w:bCs/>
                  <w:color w:val="000000"/>
                  <w:lang w:val="en-US"/>
                  <w:rPrChange w:id="4348" w:author="Borja Gonzalez" w:date="2017-09-28T19:13:00Z">
                    <w:rPr>
                      <w:rFonts w:ascii="Monaco" w:hAnsi="Monaco" w:cs="Monaco"/>
                      <w:b/>
                      <w:bCs/>
                      <w:color w:val="000000"/>
                      <w:sz w:val="32"/>
                      <w:szCs w:val="32"/>
                      <w:lang w:val="en-US"/>
                    </w:rPr>
                  </w:rPrChange>
                </w:rPr>
                <w:t>){</w:t>
              </w:r>
              <w:proofErr w:type="gramEnd"/>
            </w:ins>
          </w:p>
          <w:p w14:paraId="1FD7069C" w14:textId="77777777" w:rsidR="00A47B4C" w:rsidRPr="00A47B4C" w:rsidRDefault="00A47B4C">
            <w:pPr>
              <w:rPr>
                <w:ins w:id="4349" w:author="Borja Gonzalez" w:date="2017-09-28T19:13:00Z"/>
                <w:lang w:val="en-US"/>
                <w:rPrChange w:id="4350" w:author="Borja Gonzalez" w:date="2017-09-28T19:13:00Z">
                  <w:rPr>
                    <w:ins w:id="4351" w:author="Borja Gonzalez" w:date="2017-09-28T19:13:00Z"/>
                    <w:rFonts w:ascii="Monaco" w:eastAsiaTheme="majorEastAsia" w:hAnsi="Monaco" w:cs="Monaco"/>
                    <w:color w:val="243F60" w:themeColor="accent1" w:themeShade="7F"/>
                    <w:sz w:val="32"/>
                    <w:szCs w:val="32"/>
                    <w:lang w:val="en-US"/>
                  </w:rPr>
                </w:rPrChange>
              </w:rPr>
              <w:pPrChange w:id="4352" w:author="GONZALEZ DIAZ, BORJA" w:date="2017-09-29T19:27:00Z">
                <w:pPr>
                  <w:keepNext/>
                  <w:keepLines/>
                  <w:widowControl w:val="0"/>
                  <w:autoSpaceDE w:val="0"/>
                  <w:autoSpaceDN w:val="0"/>
                  <w:adjustRightInd w:val="0"/>
                  <w:spacing w:before="200"/>
                  <w:outlineLvl w:val="4"/>
                </w:pPr>
              </w:pPrChange>
            </w:pPr>
            <w:ins w:id="4353" w:author="Borja Gonzalez" w:date="2017-09-28T19:13:00Z">
              <w:r w:rsidRPr="00A47B4C">
                <w:rPr>
                  <w:lang w:val="en-US"/>
                  <w:rPrChange w:id="4354" w:author="Borja Gonzalez" w:date="2017-09-28T19:13:00Z">
                    <w:rPr>
                      <w:rFonts w:ascii="Monaco" w:hAnsi="Monaco" w:cs="Monaco"/>
                      <w:sz w:val="32"/>
                      <w:szCs w:val="32"/>
                      <w:lang w:val="en-US"/>
                    </w:rPr>
                  </w:rPrChange>
                </w:rPr>
                <w:tab/>
              </w:r>
              <w:r w:rsidRPr="00A47B4C">
                <w:rPr>
                  <w:lang w:val="en-US"/>
                  <w:rPrChange w:id="4355" w:author="Borja Gonzalez" w:date="2017-09-28T19:13:00Z">
                    <w:rPr>
                      <w:rFonts w:ascii="Monaco" w:hAnsi="Monaco" w:cs="Monaco"/>
                      <w:sz w:val="32"/>
                      <w:szCs w:val="32"/>
                      <w:lang w:val="en-US"/>
                    </w:rPr>
                  </w:rPrChange>
                </w:rPr>
                <w:tab/>
              </w:r>
              <w:r w:rsidRPr="00A47B4C">
                <w:rPr>
                  <w:lang w:val="en-US"/>
                  <w:rPrChange w:id="4356" w:author="Borja Gonzalez" w:date="2017-09-28T19:13:00Z">
                    <w:rPr>
                      <w:rFonts w:ascii="Monaco" w:hAnsi="Monaco" w:cs="Monaco"/>
                      <w:sz w:val="32"/>
                      <w:szCs w:val="32"/>
                      <w:lang w:val="en-US"/>
                    </w:rPr>
                  </w:rPrChange>
                </w:rPr>
                <w:tab/>
              </w:r>
              <w:r w:rsidRPr="00A47B4C">
                <w:rPr>
                  <w:lang w:val="en-US"/>
                  <w:rPrChange w:id="4357" w:author="Borja Gonzalez" w:date="2017-09-28T19:13:00Z">
                    <w:rPr>
                      <w:rFonts w:ascii="Monaco" w:hAnsi="Monaco" w:cs="Monaco"/>
                      <w:sz w:val="32"/>
                      <w:szCs w:val="32"/>
                      <w:lang w:val="en-US"/>
                    </w:rPr>
                  </w:rPrChange>
                </w:rPr>
                <w:tab/>
              </w:r>
              <w:proofErr w:type="gramStart"/>
              <w:r w:rsidRPr="00A47B4C">
                <w:rPr>
                  <w:color w:val="000000"/>
                  <w:lang w:val="en-US"/>
                  <w:rPrChange w:id="4358" w:author="Borja Gonzalez" w:date="2017-09-28T19:13:00Z">
                    <w:rPr>
                      <w:rFonts w:ascii="Monaco" w:hAnsi="Monaco" w:cs="Monaco"/>
                      <w:color w:val="000000"/>
                      <w:sz w:val="32"/>
                      <w:szCs w:val="32"/>
                      <w:lang w:val="en-US"/>
                    </w:rPr>
                  </w:rPrChange>
                </w:rPr>
                <w:t>reader</w:t>
              </w:r>
              <w:r w:rsidRPr="00A47B4C">
                <w:rPr>
                  <w:b/>
                  <w:bCs/>
                  <w:color w:val="000000"/>
                  <w:lang w:val="en-US"/>
                  <w:rPrChange w:id="4359" w:author="Borja Gonzalez" w:date="2017-09-28T19:13:00Z">
                    <w:rPr>
                      <w:rFonts w:ascii="Monaco" w:hAnsi="Monaco" w:cs="Monaco"/>
                      <w:b/>
                      <w:bCs/>
                      <w:color w:val="000000"/>
                      <w:sz w:val="32"/>
                      <w:szCs w:val="32"/>
                      <w:lang w:val="en-US"/>
                    </w:rPr>
                  </w:rPrChange>
                </w:rPr>
                <w:t>.</w:t>
              </w:r>
              <w:r w:rsidRPr="00A47B4C">
                <w:rPr>
                  <w:color w:val="000000"/>
                  <w:lang w:val="en-US"/>
                  <w:rPrChange w:id="4360" w:author="Borja Gonzalez" w:date="2017-09-28T19:13:00Z">
                    <w:rPr>
                      <w:rFonts w:ascii="Monaco" w:hAnsi="Monaco" w:cs="Monaco"/>
                      <w:color w:val="000000"/>
                      <w:sz w:val="32"/>
                      <w:szCs w:val="32"/>
                      <w:lang w:val="en-US"/>
                    </w:rPr>
                  </w:rPrChange>
                </w:rPr>
                <w:t>readAsBinaryString</w:t>
              </w:r>
              <w:proofErr w:type="gramEnd"/>
              <w:r w:rsidRPr="00A47B4C">
                <w:rPr>
                  <w:b/>
                  <w:bCs/>
                  <w:color w:val="000000"/>
                  <w:lang w:val="en-US"/>
                  <w:rPrChange w:id="4361" w:author="Borja Gonzalez" w:date="2017-09-28T19:13:00Z">
                    <w:rPr>
                      <w:rFonts w:ascii="Monaco" w:hAnsi="Monaco" w:cs="Monaco"/>
                      <w:b/>
                      <w:bCs/>
                      <w:color w:val="000000"/>
                      <w:sz w:val="32"/>
                      <w:szCs w:val="32"/>
                      <w:lang w:val="en-US"/>
                    </w:rPr>
                  </w:rPrChange>
                </w:rPr>
                <w:t>(</w:t>
              </w:r>
              <w:r w:rsidRPr="00A47B4C">
                <w:rPr>
                  <w:color w:val="000000"/>
                  <w:lang w:val="en-US"/>
                  <w:rPrChange w:id="4362" w:author="Borja Gonzalez" w:date="2017-09-28T19:13:00Z">
                    <w:rPr>
                      <w:rFonts w:ascii="Monaco" w:hAnsi="Monaco" w:cs="Monaco"/>
                      <w:color w:val="000000"/>
                      <w:sz w:val="32"/>
                      <w:szCs w:val="32"/>
                      <w:lang w:val="en-US"/>
                    </w:rPr>
                  </w:rPrChange>
                </w:rPr>
                <w:t>fileInput</w:t>
              </w:r>
              <w:r w:rsidRPr="00A47B4C">
                <w:rPr>
                  <w:b/>
                  <w:bCs/>
                  <w:color w:val="000000"/>
                  <w:lang w:val="en-US"/>
                  <w:rPrChange w:id="4363" w:author="Borja Gonzalez" w:date="2017-09-28T19:13:00Z">
                    <w:rPr>
                      <w:rFonts w:ascii="Monaco" w:hAnsi="Monaco" w:cs="Monaco"/>
                      <w:b/>
                      <w:bCs/>
                      <w:color w:val="000000"/>
                      <w:sz w:val="32"/>
                      <w:szCs w:val="32"/>
                      <w:lang w:val="en-US"/>
                    </w:rPr>
                  </w:rPrChange>
                </w:rPr>
                <w:t>.</w:t>
              </w:r>
              <w:r w:rsidRPr="00A47B4C">
                <w:rPr>
                  <w:color w:val="000000"/>
                  <w:lang w:val="en-US"/>
                  <w:rPrChange w:id="4364" w:author="Borja Gonzalez" w:date="2017-09-28T19:13:00Z">
                    <w:rPr>
                      <w:rFonts w:ascii="Monaco" w:hAnsi="Monaco" w:cs="Monaco"/>
                      <w:color w:val="000000"/>
                      <w:sz w:val="32"/>
                      <w:szCs w:val="32"/>
                      <w:lang w:val="en-US"/>
                    </w:rPr>
                  </w:rPrChange>
                </w:rPr>
                <w:t>files</w:t>
              </w:r>
              <w:r w:rsidRPr="00A47B4C">
                <w:rPr>
                  <w:b/>
                  <w:bCs/>
                  <w:color w:val="000000"/>
                  <w:lang w:val="en-US"/>
                  <w:rPrChange w:id="4365" w:author="Borja Gonzalez" w:date="2017-09-28T19:13:00Z">
                    <w:rPr>
                      <w:rFonts w:ascii="Monaco" w:hAnsi="Monaco" w:cs="Monaco"/>
                      <w:b/>
                      <w:bCs/>
                      <w:color w:val="000000"/>
                      <w:sz w:val="32"/>
                      <w:szCs w:val="32"/>
                      <w:lang w:val="en-US"/>
                    </w:rPr>
                  </w:rPrChange>
                </w:rPr>
                <w:t>[</w:t>
              </w:r>
              <w:r w:rsidRPr="00A47B4C">
                <w:rPr>
                  <w:b/>
                  <w:bCs/>
                  <w:color w:val="0000CF"/>
                  <w:lang w:val="en-US"/>
                  <w:rPrChange w:id="4366" w:author="Borja Gonzalez" w:date="2017-09-28T19:13:00Z">
                    <w:rPr>
                      <w:rFonts w:ascii="Monaco" w:hAnsi="Monaco" w:cs="Monaco"/>
                      <w:b/>
                      <w:bCs/>
                      <w:color w:val="0000CF"/>
                      <w:sz w:val="32"/>
                      <w:szCs w:val="32"/>
                      <w:lang w:val="en-US"/>
                    </w:rPr>
                  </w:rPrChange>
                </w:rPr>
                <w:t>0</w:t>
              </w:r>
              <w:r w:rsidRPr="00A47B4C">
                <w:rPr>
                  <w:b/>
                  <w:bCs/>
                  <w:color w:val="000000"/>
                  <w:lang w:val="en-US"/>
                  <w:rPrChange w:id="4367"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368" w:author="Borja Gonzalez" w:date="2017-09-28T19:13:00Z"/>
                <w:lang w:val="en-US"/>
                <w:rPrChange w:id="4369" w:author="Borja Gonzalez" w:date="2017-09-28T19:13:00Z">
                  <w:rPr>
                    <w:ins w:id="4370" w:author="Borja Gonzalez" w:date="2017-09-28T19:13:00Z"/>
                    <w:rFonts w:ascii="Monaco" w:eastAsiaTheme="majorEastAsia" w:hAnsi="Monaco" w:cs="Monaco"/>
                    <w:color w:val="243F60" w:themeColor="accent1" w:themeShade="7F"/>
                    <w:sz w:val="32"/>
                    <w:szCs w:val="32"/>
                    <w:lang w:val="en-US"/>
                  </w:rPr>
                </w:rPrChange>
              </w:rPr>
              <w:pPrChange w:id="4371" w:author="GONZALEZ DIAZ, BORJA" w:date="2017-09-29T19:27:00Z">
                <w:pPr>
                  <w:keepNext/>
                  <w:keepLines/>
                  <w:widowControl w:val="0"/>
                  <w:autoSpaceDE w:val="0"/>
                  <w:autoSpaceDN w:val="0"/>
                  <w:adjustRightInd w:val="0"/>
                  <w:spacing w:before="200"/>
                  <w:outlineLvl w:val="4"/>
                </w:pPr>
              </w:pPrChange>
            </w:pPr>
            <w:ins w:id="4372" w:author="Borja Gonzalez" w:date="2017-09-28T19:13:00Z">
              <w:r w:rsidRPr="00A47B4C">
                <w:rPr>
                  <w:lang w:val="en-US"/>
                  <w:rPrChange w:id="4373" w:author="Borja Gonzalez" w:date="2017-09-28T19:13:00Z">
                    <w:rPr>
                      <w:rFonts w:ascii="Monaco" w:hAnsi="Monaco" w:cs="Monaco"/>
                      <w:sz w:val="32"/>
                      <w:szCs w:val="32"/>
                      <w:lang w:val="en-US"/>
                    </w:rPr>
                  </w:rPrChange>
                </w:rPr>
                <w:tab/>
              </w:r>
              <w:r w:rsidRPr="00A47B4C">
                <w:rPr>
                  <w:lang w:val="en-US"/>
                  <w:rPrChange w:id="4374" w:author="Borja Gonzalez" w:date="2017-09-28T19:13:00Z">
                    <w:rPr>
                      <w:rFonts w:ascii="Monaco" w:hAnsi="Monaco" w:cs="Monaco"/>
                      <w:sz w:val="32"/>
                      <w:szCs w:val="32"/>
                      <w:lang w:val="en-US"/>
                    </w:rPr>
                  </w:rPrChange>
                </w:rPr>
                <w:tab/>
              </w:r>
              <w:r w:rsidRPr="00A47B4C">
                <w:rPr>
                  <w:lang w:val="en-US"/>
                  <w:rPrChange w:id="4375" w:author="Borja Gonzalez" w:date="2017-09-28T19:13:00Z">
                    <w:rPr>
                      <w:rFonts w:ascii="Monaco" w:hAnsi="Monaco" w:cs="Monaco"/>
                      <w:sz w:val="32"/>
                      <w:szCs w:val="32"/>
                      <w:lang w:val="en-US"/>
                    </w:rPr>
                  </w:rPrChange>
                </w:rPr>
                <w:tab/>
              </w:r>
              <w:r w:rsidRPr="00A47B4C">
                <w:rPr>
                  <w:b/>
                  <w:bCs/>
                  <w:color w:val="000000"/>
                  <w:lang w:val="en-US"/>
                  <w:rPrChange w:id="4376" w:author="Borja Gonzalez" w:date="2017-09-28T19:13:00Z">
                    <w:rPr>
                      <w:rFonts w:ascii="Monaco" w:hAnsi="Monaco" w:cs="Monaco"/>
                      <w:b/>
                      <w:bCs/>
                      <w:color w:val="000000"/>
                      <w:sz w:val="32"/>
                      <w:szCs w:val="32"/>
                      <w:lang w:val="en-US"/>
                    </w:rPr>
                  </w:rPrChange>
                </w:rPr>
                <w:t>}</w:t>
              </w:r>
            </w:ins>
          </w:p>
          <w:p w14:paraId="0BBDB99A" w14:textId="77777777" w:rsidR="00A47B4C" w:rsidRPr="00C313C3" w:rsidRDefault="00A47B4C">
            <w:pPr>
              <w:rPr>
                <w:ins w:id="4377" w:author="Borja Gonzalez" w:date="2017-09-28T19:13:00Z"/>
                <w:lang w:val="en-US"/>
                <w:rPrChange w:id="4378" w:author="GONZALEZ DIAZ, BORJA" w:date="2017-09-30T00:55:00Z">
                  <w:rPr>
                    <w:ins w:id="4379" w:author="Borja Gonzalez" w:date="2017-09-28T19:13:00Z"/>
                    <w:rFonts w:ascii="Monaco" w:eastAsiaTheme="majorEastAsia" w:hAnsi="Monaco" w:cs="Monaco"/>
                    <w:color w:val="243F60" w:themeColor="accent1" w:themeShade="7F"/>
                    <w:sz w:val="32"/>
                    <w:szCs w:val="32"/>
                    <w:lang w:val="en-US"/>
                  </w:rPr>
                </w:rPrChange>
              </w:rPr>
              <w:pPrChange w:id="4380" w:author="GONZALEZ DIAZ, BORJA" w:date="2017-09-29T19:27:00Z">
                <w:pPr>
                  <w:keepNext/>
                  <w:keepLines/>
                  <w:widowControl w:val="0"/>
                  <w:autoSpaceDE w:val="0"/>
                  <w:autoSpaceDN w:val="0"/>
                  <w:adjustRightInd w:val="0"/>
                  <w:spacing w:before="200"/>
                  <w:outlineLvl w:val="4"/>
                </w:pPr>
              </w:pPrChange>
            </w:pPr>
            <w:ins w:id="4381" w:author="Borja Gonzalez" w:date="2017-09-28T19:13:00Z">
              <w:r w:rsidRPr="00A47B4C">
                <w:rPr>
                  <w:lang w:val="en-US"/>
                  <w:rPrChange w:id="4382" w:author="Borja Gonzalez" w:date="2017-09-28T19:13:00Z">
                    <w:rPr>
                      <w:rFonts w:ascii="Monaco" w:hAnsi="Monaco" w:cs="Monaco"/>
                      <w:sz w:val="32"/>
                      <w:szCs w:val="32"/>
                      <w:lang w:val="en-US"/>
                    </w:rPr>
                  </w:rPrChange>
                </w:rPr>
                <w:tab/>
              </w:r>
              <w:r w:rsidRPr="00A47B4C">
                <w:rPr>
                  <w:lang w:val="en-US"/>
                  <w:rPrChange w:id="4383" w:author="Borja Gonzalez" w:date="2017-09-28T19:13:00Z">
                    <w:rPr>
                      <w:rFonts w:ascii="Monaco" w:hAnsi="Monaco" w:cs="Monaco"/>
                      <w:sz w:val="32"/>
                      <w:szCs w:val="32"/>
                      <w:lang w:val="en-US"/>
                    </w:rPr>
                  </w:rPrChange>
                </w:rPr>
                <w:tab/>
              </w:r>
              <w:r w:rsidRPr="00A47B4C">
                <w:rPr>
                  <w:lang w:val="en-US"/>
                  <w:rPrChange w:id="4384" w:author="Borja Gonzalez" w:date="2017-09-28T19:13:00Z">
                    <w:rPr>
                      <w:rFonts w:ascii="Monaco" w:hAnsi="Monaco" w:cs="Monaco"/>
                      <w:sz w:val="32"/>
                      <w:szCs w:val="32"/>
                      <w:lang w:val="en-US"/>
                    </w:rPr>
                  </w:rPrChange>
                </w:rPr>
                <w:tab/>
              </w:r>
              <w:proofErr w:type="gramStart"/>
              <w:r w:rsidRPr="00C313C3">
                <w:rPr>
                  <w:b/>
                  <w:bCs/>
                  <w:lang w:val="en-US"/>
                  <w:rPrChange w:id="4385" w:author="GONZALEZ DIAZ, BORJA" w:date="2017-09-30T00:55:00Z">
                    <w:rPr>
                      <w:rFonts w:ascii="Monaco" w:hAnsi="Monaco" w:cs="Monaco"/>
                      <w:b/>
                      <w:bCs/>
                      <w:color w:val="204A87"/>
                      <w:sz w:val="32"/>
                      <w:szCs w:val="32"/>
                      <w:lang w:val="en-US"/>
                    </w:rPr>
                  </w:rPrChange>
                </w:rPr>
                <w:t>else</w:t>
              </w:r>
              <w:r w:rsidRPr="00C313C3">
                <w:rPr>
                  <w:b/>
                  <w:bCs/>
                  <w:color w:val="000000"/>
                  <w:lang w:val="en-US"/>
                  <w:rPrChange w:id="4386" w:author="GONZALEZ DIAZ, BORJA" w:date="2017-09-30T00:55:00Z">
                    <w:rPr>
                      <w:rFonts w:ascii="Monaco" w:hAnsi="Monaco" w:cs="Monaco"/>
                      <w:b/>
                      <w:bCs/>
                      <w:color w:val="000000"/>
                      <w:sz w:val="32"/>
                      <w:szCs w:val="32"/>
                      <w:lang w:val="en-US"/>
                    </w:rPr>
                  </w:rPrChange>
                </w:rPr>
                <w:t>{</w:t>
              </w:r>
              <w:proofErr w:type="gramEnd"/>
            </w:ins>
          </w:p>
          <w:p w14:paraId="0885F36F" w14:textId="77777777" w:rsidR="00A47B4C" w:rsidRPr="00683B90" w:rsidRDefault="00A47B4C">
            <w:pPr>
              <w:rPr>
                <w:ins w:id="4387" w:author="Borja Gonzalez" w:date="2017-09-28T19:13:00Z"/>
                <w:rPrChange w:id="4388" w:author="GONZALEZ DIAZ, BORJA" w:date="2017-09-29T19:44:00Z">
                  <w:rPr>
                    <w:ins w:id="4389" w:author="Borja Gonzalez" w:date="2017-09-28T19:13:00Z"/>
                    <w:rFonts w:ascii="Monaco" w:eastAsiaTheme="majorEastAsia" w:hAnsi="Monaco" w:cs="Monaco"/>
                    <w:color w:val="243F60" w:themeColor="accent1" w:themeShade="7F"/>
                    <w:sz w:val="32"/>
                    <w:szCs w:val="32"/>
                    <w:lang w:val="en-US"/>
                  </w:rPr>
                </w:rPrChange>
              </w:rPr>
              <w:pPrChange w:id="4390" w:author="GONZALEZ DIAZ, BORJA" w:date="2017-09-29T19:27:00Z">
                <w:pPr>
                  <w:keepNext/>
                  <w:keepLines/>
                  <w:widowControl w:val="0"/>
                  <w:autoSpaceDE w:val="0"/>
                  <w:autoSpaceDN w:val="0"/>
                  <w:adjustRightInd w:val="0"/>
                  <w:spacing w:before="200"/>
                  <w:outlineLvl w:val="4"/>
                </w:pPr>
              </w:pPrChange>
            </w:pPr>
            <w:ins w:id="4391" w:author="Borja Gonzalez" w:date="2017-09-28T19:13:00Z">
              <w:r w:rsidRPr="00C313C3">
                <w:rPr>
                  <w:lang w:val="en-US"/>
                  <w:rPrChange w:id="4392" w:author="GONZALEZ DIAZ, BORJA" w:date="2017-09-30T00:55:00Z">
                    <w:rPr>
                      <w:rFonts w:ascii="Monaco" w:hAnsi="Monaco" w:cs="Monaco"/>
                      <w:sz w:val="32"/>
                      <w:szCs w:val="32"/>
                      <w:lang w:val="en-US"/>
                    </w:rPr>
                  </w:rPrChange>
                </w:rPr>
                <w:tab/>
              </w:r>
              <w:r w:rsidRPr="00C313C3">
                <w:rPr>
                  <w:lang w:val="en-US"/>
                  <w:rPrChange w:id="4393" w:author="GONZALEZ DIAZ, BORJA" w:date="2017-09-30T00:55:00Z">
                    <w:rPr>
                      <w:rFonts w:ascii="Monaco" w:hAnsi="Monaco" w:cs="Monaco"/>
                      <w:sz w:val="32"/>
                      <w:szCs w:val="32"/>
                      <w:lang w:val="en-US"/>
                    </w:rPr>
                  </w:rPrChange>
                </w:rPr>
                <w:tab/>
              </w:r>
              <w:r w:rsidRPr="00C313C3">
                <w:rPr>
                  <w:lang w:val="en-US"/>
                  <w:rPrChange w:id="4394" w:author="GONZALEZ DIAZ, BORJA" w:date="2017-09-30T00:55:00Z">
                    <w:rPr>
                      <w:rFonts w:ascii="Monaco" w:hAnsi="Monaco" w:cs="Monaco"/>
                      <w:sz w:val="32"/>
                      <w:szCs w:val="32"/>
                      <w:lang w:val="en-US"/>
                    </w:rPr>
                  </w:rPrChange>
                </w:rPr>
                <w:tab/>
              </w:r>
              <w:r w:rsidRPr="00C313C3">
                <w:rPr>
                  <w:lang w:val="en-US"/>
                  <w:rPrChange w:id="4395" w:author="GONZALEZ DIAZ, BORJA" w:date="2017-09-30T00:55:00Z">
                    <w:rPr>
                      <w:rFonts w:ascii="Monaco" w:hAnsi="Monaco" w:cs="Monaco"/>
                      <w:sz w:val="32"/>
                      <w:szCs w:val="32"/>
                      <w:lang w:val="en-US"/>
                    </w:rPr>
                  </w:rPrChange>
                </w:rPr>
                <w:tab/>
              </w:r>
              <w:proofErr w:type="gramStart"/>
              <w:r w:rsidRPr="00683B90">
                <w:rPr>
                  <w:color w:val="000000"/>
                  <w:rPrChange w:id="4396" w:author="GONZALEZ DIAZ, BORJA" w:date="2017-09-29T19:44:00Z">
                    <w:rPr>
                      <w:rFonts w:ascii="Monaco" w:hAnsi="Monaco" w:cs="Monaco"/>
                      <w:color w:val="000000"/>
                      <w:sz w:val="32"/>
                      <w:szCs w:val="32"/>
                      <w:lang w:val="en-US"/>
                    </w:rPr>
                  </w:rPrChange>
                </w:rPr>
                <w:t>alert</w:t>
              </w:r>
              <w:r w:rsidRPr="00683B90">
                <w:rPr>
                  <w:b/>
                  <w:bCs/>
                  <w:color w:val="000000"/>
                  <w:rPrChange w:id="4397" w:author="GONZALEZ DIAZ, BORJA" w:date="2017-09-29T19:44:00Z">
                    <w:rPr>
                      <w:rFonts w:ascii="Monaco" w:hAnsi="Monaco" w:cs="Monaco"/>
                      <w:b/>
                      <w:bCs/>
                      <w:color w:val="000000"/>
                      <w:sz w:val="32"/>
                      <w:szCs w:val="32"/>
                      <w:lang w:val="en-US"/>
                    </w:rPr>
                  </w:rPrChange>
                </w:rPr>
                <w:t>(</w:t>
              </w:r>
              <w:proofErr w:type="gramEnd"/>
              <w:r w:rsidRPr="00683B90">
                <w:rPr>
                  <w:color w:val="4E9A06"/>
                  <w:rPrChange w:id="4398" w:author="GONZALEZ DIAZ, BORJA" w:date="2017-09-29T19:44:00Z">
                    <w:rPr>
                      <w:rFonts w:ascii="Monaco" w:hAnsi="Monaco" w:cs="Monaco"/>
                      <w:color w:val="4E9A06"/>
                      <w:sz w:val="32"/>
                      <w:szCs w:val="32"/>
                      <w:lang w:val="en-US"/>
                    </w:rPr>
                  </w:rPrChange>
                </w:rPr>
                <w:t>"Seleccione un archivo"</w:t>
              </w:r>
              <w:r w:rsidRPr="00683B90">
                <w:rPr>
                  <w:b/>
                  <w:bCs/>
                  <w:color w:val="000000"/>
                  <w:rPrChange w:id="4399"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400" w:author="Borja Gonzalez" w:date="2017-09-28T19:13:00Z"/>
                <w:lang w:val="en-US"/>
                <w:rPrChange w:id="4401" w:author="Borja Gonzalez" w:date="2017-09-28T19:13:00Z">
                  <w:rPr>
                    <w:ins w:id="4402" w:author="Borja Gonzalez" w:date="2017-09-28T19:13:00Z"/>
                    <w:rFonts w:ascii="Monaco" w:eastAsiaTheme="majorEastAsia" w:hAnsi="Monaco" w:cs="Monaco"/>
                    <w:color w:val="243F60" w:themeColor="accent1" w:themeShade="7F"/>
                    <w:sz w:val="32"/>
                    <w:szCs w:val="32"/>
                    <w:lang w:val="en-US"/>
                  </w:rPr>
                </w:rPrChange>
              </w:rPr>
              <w:pPrChange w:id="4403" w:author="GONZALEZ DIAZ, BORJA" w:date="2017-09-29T19:27:00Z">
                <w:pPr>
                  <w:keepNext/>
                  <w:keepLines/>
                  <w:widowControl w:val="0"/>
                  <w:autoSpaceDE w:val="0"/>
                  <w:autoSpaceDN w:val="0"/>
                  <w:adjustRightInd w:val="0"/>
                  <w:spacing w:before="200"/>
                  <w:outlineLvl w:val="4"/>
                </w:pPr>
              </w:pPrChange>
            </w:pPr>
            <w:ins w:id="4404" w:author="Borja Gonzalez" w:date="2017-09-28T19:13:00Z">
              <w:r w:rsidRPr="00683B90">
                <w:rPr>
                  <w:rPrChange w:id="4405" w:author="GONZALEZ DIAZ, BORJA" w:date="2017-09-29T19:44:00Z">
                    <w:rPr>
                      <w:rFonts w:ascii="Monaco" w:hAnsi="Monaco" w:cs="Monaco"/>
                      <w:sz w:val="32"/>
                      <w:szCs w:val="32"/>
                      <w:lang w:val="en-US"/>
                    </w:rPr>
                  </w:rPrChange>
                </w:rPr>
                <w:tab/>
              </w:r>
              <w:r w:rsidRPr="00683B90">
                <w:rPr>
                  <w:rPrChange w:id="4406" w:author="GONZALEZ DIAZ, BORJA" w:date="2017-09-29T19:44:00Z">
                    <w:rPr>
                      <w:rFonts w:ascii="Monaco" w:hAnsi="Monaco" w:cs="Monaco"/>
                      <w:sz w:val="32"/>
                      <w:szCs w:val="32"/>
                      <w:lang w:val="en-US"/>
                    </w:rPr>
                  </w:rPrChange>
                </w:rPr>
                <w:tab/>
              </w:r>
              <w:r w:rsidRPr="00683B90">
                <w:rPr>
                  <w:rPrChange w:id="4407" w:author="GONZALEZ DIAZ, BORJA" w:date="2017-09-29T19:44:00Z">
                    <w:rPr>
                      <w:rFonts w:ascii="Monaco" w:hAnsi="Monaco" w:cs="Monaco"/>
                      <w:sz w:val="32"/>
                      <w:szCs w:val="32"/>
                      <w:lang w:val="en-US"/>
                    </w:rPr>
                  </w:rPrChange>
                </w:rPr>
                <w:tab/>
              </w:r>
              <w:r w:rsidRPr="00A47B4C">
                <w:rPr>
                  <w:b/>
                  <w:bCs/>
                  <w:color w:val="000000"/>
                  <w:lang w:val="en-US"/>
                  <w:rPrChange w:id="4408"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409" w:author="Borja Gonzalez" w:date="2017-09-28T19:13:00Z"/>
                <w:lang w:val="en-US"/>
                <w:rPrChange w:id="4410" w:author="Borja Gonzalez" w:date="2017-09-28T19:13:00Z">
                  <w:rPr>
                    <w:ins w:id="4411" w:author="Borja Gonzalez" w:date="2017-09-28T19:13:00Z"/>
                    <w:rFonts w:ascii="Monaco" w:eastAsiaTheme="majorEastAsia" w:hAnsi="Monaco" w:cs="Monaco"/>
                    <w:color w:val="243F60" w:themeColor="accent1" w:themeShade="7F"/>
                    <w:sz w:val="32"/>
                    <w:szCs w:val="32"/>
                    <w:lang w:val="en-US"/>
                  </w:rPr>
                </w:rPrChange>
              </w:rPr>
              <w:pPrChange w:id="4412" w:author="GONZALEZ DIAZ, BORJA" w:date="2017-09-29T19:27:00Z">
                <w:pPr>
                  <w:keepNext/>
                  <w:keepLines/>
                  <w:widowControl w:val="0"/>
                  <w:autoSpaceDE w:val="0"/>
                  <w:autoSpaceDN w:val="0"/>
                  <w:adjustRightInd w:val="0"/>
                  <w:spacing w:before="200"/>
                  <w:outlineLvl w:val="4"/>
                </w:pPr>
              </w:pPrChange>
            </w:pPr>
            <w:ins w:id="4413" w:author="Borja Gonzalez" w:date="2017-09-28T19:13:00Z">
              <w:r w:rsidRPr="00A47B4C">
                <w:rPr>
                  <w:lang w:val="en-US"/>
                  <w:rPrChange w:id="4414" w:author="Borja Gonzalez" w:date="2017-09-28T19:13:00Z">
                    <w:rPr>
                      <w:rFonts w:ascii="Monaco" w:hAnsi="Monaco" w:cs="Monaco"/>
                      <w:sz w:val="32"/>
                      <w:szCs w:val="32"/>
                      <w:lang w:val="en-US"/>
                    </w:rPr>
                  </w:rPrChange>
                </w:rPr>
                <w:tab/>
              </w:r>
              <w:r w:rsidRPr="00A47B4C">
                <w:rPr>
                  <w:b/>
                  <w:bCs/>
                  <w:color w:val="000000"/>
                  <w:lang w:val="en-US"/>
                  <w:rPrChange w:id="4415"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416" w:author="Borja Gonzalez" w:date="2017-09-28T19:13:00Z"/>
                <w:lang w:val="en-US"/>
                <w:rPrChange w:id="4417" w:author="Borja Gonzalez" w:date="2017-09-28T19:13:00Z">
                  <w:rPr>
                    <w:ins w:id="4418" w:author="Borja Gonzalez" w:date="2017-09-28T19:13:00Z"/>
                    <w:rFonts w:ascii="Monaco" w:eastAsiaTheme="majorEastAsia" w:hAnsi="Monaco" w:cs="Monaco"/>
                    <w:color w:val="243F60" w:themeColor="accent1" w:themeShade="7F"/>
                    <w:sz w:val="32"/>
                    <w:szCs w:val="32"/>
                    <w:lang w:val="en-US"/>
                  </w:rPr>
                </w:rPrChange>
              </w:rPr>
              <w:pPrChange w:id="4419" w:author="GONZALEZ DIAZ, BORJA" w:date="2017-09-29T19:27:00Z">
                <w:pPr>
                  <w:keepNext/>
                  <w:keepLines/>
                  <w:widowControl w:val="0"/>
                  <w:autoSpaceDE w:val="0"/>
                  <w:autoSpaceDN w:val="0"/>
                  <w:adjustRightInd w:val="0"/>
                  <w:spacing w:before="200"/>
                  <w:outlineLvl w:val="4"/>
                </w:pPr>
              </w:pPrChange>
            </w:pPr>
            <w:ins w:id="4420" w:author="Borja Gonzalez" w:date="2017-09-28T19:13:00Z">
              <w:r w:rsidRPr="00A47B4C">
                <w:rPr>
                  <w:lang w:val="en-US"/>
                  <w:rPrChange w:id="4421" w:author="Borja Gonzalez" w:date="2017-09-28T19:13:00Z">
                    <w:rPr>
                      <w:rFonts w:ascii="Monaco" w:hAnsi="Monaco" w:cs="Monaco"/>
                      <w:sz w:val="32"/>
                      <w:szCs w:val="32"/>
                      <w:lang w:val="en-US"/>
                    </w:rPr>
                  </w:rPrChange>
                </w:rPr>
                <w:tab/>
              </w:r>
              <w:r w:rsidRPr="00A47B4C">
                <w:rPr>
                  <w:color w:val="000000"/>
                  <w:lang w:val="en-US"/>
                  <w:rPrChange w:id="4422" w:author="Borja Gonzalez" w:date="2017-09-28T19:13:00Z">
                    <w:rPr>
                      <w:rFonts w:ascii="Monaco" w:hAnsi="Monaco" w:cs="Monaco"/>
                      <w:color w:val="000000"/>
                      <w:sz w:val="32"/>
                      <w:szCs w:val="32"/>
                      <w:lang w:val="en-US"/>
                    </w:rPr>
                  </w:rPrChange>
                </w:rPr>
                <w:t>Boton_</w:t>
              </w:r>
              <w:proofErr w:type="gramStart"/>
              <w:r w:rsidRPr="00A47B4C">
                <w:rPr>
                  <w:color w:val="000000"/>
                  <w:lang w:val="en-US"/>
                  <w:rPrChange w:id="4423" w:author="Borja Gonzalez" w:date="2017-09-28T19:13:00Z">
                    <w:rPr>
                      <w:rFonts w:ascii="Monaco" w:hAnsi="Monaco" w:cs="Monaco"/>
                      <w:color w:val="000000"/>
                      <w:sz w:val="32"/>
                      <w:szCs w:val="32"/>
                      <w:lang w:val="en-US"/>
                    </w:rPr>
                  </w:rPrChange>
                </w:rPr>
                <w:t>pres</w:t>
              </w:r>
              <w:r w:rsidRPr="00A47B4C">
                <w:rPr>
                  <w:b/>
                  <w:bCs/>
                  <w:color w:val="000000"/>
                  <w:lang w:val="en-US"/>
                  <w:rPrChange w:id="4424" w:author="Borja Gonzalez" w:date="2017-09-28T19:13:00Z">
                    <w:rPr>
                      <w:rFonts w:ascii="Monaco" w:hAnsi="Monaco" w:cs="Monaco"/>
                      <w:b/>
                      <w:bCs/>
                      <w:color w:val="000000"/>
                      <w:sz w:val="32"/>
                      <w:szCs w:val="32"/>
                      <w:lang w:val="en-US"/>
                    </w:rPr>
                  </w:rPrChange>
                </w:rPr>
                <w:t>.</w:t>
              </w:r>
              <w:r w:rsidRPr="00A47B4C">
                <w:rPr>
                  <w:color w:val="000000"/>
                  <w:lang w:val="en-US"/>
                  <w:rPrChange w:id="4425" w:author="Borja Gonzalez" w:date="2017-09-28T19:13:00Z">
                    <w:rPr>
                      <w:rFonts w:ascii="Monaco" w:hAnsi="Monaco" w:cs="Monaco"/>
                      <w:color w:val="000000"/>
                      <w:sz w:val="32"/>
                      <w:szCs w:val="32"/>
                      <w:lang w:val="en-US"/>
                    </w:rPr>
                  </w:rPrChange>
                </w:rPr>
                <w:t>addEventListener</w:t>
              </w:r>
              <w:proofErr w:type="gramEnd"/>
              <w:r w:rsidRPr="00A47B4C">
                <w:rPr>
                  <w:b/>
                  <w:bCs/>
                  <w:color w:val="000000"/>
                  <w:lang w:val="en-US"/>
                  <w:rPrChange w:id="4426" w:author="Borja Gonzalez" w:date="2017-09-28T19:13:00Z">
                    <w:rPr>
                      <w:rFonts w:ascii="Monaco" w:hAnsi="Monaco" w:cs="Monaco"/>
                      <w:b/>
                      <w:bCs/>
                      <w:color w:val="000000"/>
                      <w:sz w:val="32"/>
                      <w:szCs w:val="32"/>
                      <w:lang w:val="en-US"/>
                    </w:rPr>
                  </w:rPrChange>
                </w:rPr>
                <w:t>(</w:t>
              </w:r>
              <w:r w:rsidRPr="00A47B4C">
                <w:rPr>
                  <w:color w:val="4E9A06"/>
                  <w:lang w:val="en-US"/>
                  <w:rPrChange w:id="4427" w:author="Borja Gonzalez" w:date="2017-09-28T19:13:00Z">
                    <w:rPr>
                      <w:rFonts w:ascii="Monaco" w:hAnsi="Monaco" w:cs="Monaco"/>
                      <w:color w:val="4E9A06"/>
                      <w:sz w:val="32"/>
                      <w:szCs w:val="32"/>
                      <w:lang w:val="en-US"/>
                    </w:rPr>
                  </w:rPrChange>
                </w:rPr>
                <w:t>"click"</w:t>
              </w:r>
              <w:r w:rsidRPr="00A47B4C">
                <w:rPr>
                  <w:b/>
                  <w:bCs/>
                  <w:color w:val="000000"/>
                  <w:lang w:val="en-US"/>
                  <w:rPrChange w:id="4428" w:author="Borja Gonzalez" w:date="2017-09-28T19:13:00Z">
                    <w:rPr>
                      <w:rFonts w:ascii="Monaco" w:hAnsi="Monaco" w:cs="Monaco"/>
                      <w:b/>
                      <w:bCs/>
                      <w:color w:val="000000"/>
                      <w:sz w:val="32"/>
                      <w:szCs w:val="32"/>
                      <w:lang w:val="en-US"/>
                    </w:rPr>
                  </w:rPrChange>
                </w:rPr>
                <w:t>,</w:t>
              </w:r>
              <w:r w:rsidRPr="00A47B4C">
                <w:rPr>
                  <w:color w:val="000000"/>
                  <w:lang w:val="en-US"/>
                  <w:rPrChange w:id="4429" w:author="Borja Gonzalez" w:date="2017-09-28T19:13:00Z">
                    <w:rPr>
                      <w:rFonts w:ascii="Monaco" w:hAnsi="Monaco" w:cs="Monaco"/>
                      <w:color w:val="000000"/>
                      <w:sz w:val="32"/>
                      <w:szCs w:val="32"/>
                      <w:lang w:val="en-US"/>
                    </w:rPr>
                  </w:rPrChange>
                </w:rPr>
                <w:t>readFile</w:t>
              </w:r>
              <w:r w:rsidRPr="00A47B4C">
                <w:rPr>
                  <w:b/>
                  <w:bCs/>
                  <w:color w:val="000000"/>
                  <w:lang w:val="en-US"/>
                  <w:rPrChange w:id="4430"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431" w:author="Borja Gonzalez" w:date="2017-09-28T19:13:00Z"/>
                <w:lang w:val="en-US"/>
                <w:rPrChange w:id="4432" w:author="Borja Gonzalez" w:date="2017-09-28T19:13:00Z">
                  <w:rPr>
                    <w:ins w:id="4433" w:author="Borja Gonzalez" w:date="2017-09-28T19:13:00Z"/>
                    <w:rFonts w:ascii="Monaco" w:eastAsiaTheme="majorEastAsia" w:hAnsi="Monaco" w:cs="Monaco"/>
                    <w:color w:val="243F60" w:themeColor="accent1" w:themeShade="7F"/>
                    <w:sz w:val="32"/>
                    <w:szCs w:val="32"/>
                    <w:lang w:val="en-US"/>
                  </w:rPr>
                </w:rPrChange>
              </w:rPr>
              <w:pPrChange w:id="4434" w:author="GONZALEZ DIAZ, BORJA" w:date="2017-09-29T19:27:00Z">
                <w:pPr>
                  <w:keepNext/>
                  <w:keepLines/>
                  <w:widowControl w:val="0"/>
                  <w:autoSpaceDE w:val="0"/>
                  <w:autoSpaceDN w:val="0"/>
                  <w:adjustRightInd w:val="0"/>
                  <w:spacing w:before="200"/>
                  <w:outlineLvl w:val="4"/>
                </w:pPr>
              </w:pPrChange>
            </w:pPr>
            <w:ins w:id="4435" w:author="Borja Gonzalez" w:date="2017-09-28T19:13:00Z">
              <w:r w:rsidRPr="00A47B4C">
                <w:rPr>
                  <w:b/>
                  <w:bCs/>
                  <w:lang w:val="en-US"/>
                  <w:rPrChange w:id="4436"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437"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w:t>
      </w:r>
      <w:proofErr w:type="gramStart"/>
      <w:r w:rsidR="001E343B">
        <w:t>datos(</w:t>
      </w:r>
      <w:proofErr w:type="gramEnd"/>
      <w:r w:rsidR="001E343B">
        <w:t>)”,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438" w:author="Borja Gonzalez" w:date="2017-09-28T19:14:00Z"/>
        </w:rPr>
      </w:pPr>
      <w:del w:id="4439"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440" w:author="Borja Gonzalez" w:date="2017-09-28T19:14:00Z"/>
        </w:trPr>
        <w:tc>
          <w:tcPr>
            <w:tcW w:w="8856" w:type="dxa"/>
          </w:tcPr>
          <w:p w14:paraId="0D2E36FC" w14:textId="77777777" w:rsidR="00A47B4C" w:rsidRPr="0079203F" w:rsidRDefault="00A47B4C">
            <w:pPr>
              <w:rPr>
                <w:ins w:id="4441" w:author="Borja Gonzalez" w:date="2017-09-28T19:15:00Z"/>
                <w:lang w:val="es-ES"/>
                <w:rPrChange w:id="4442" w:author="Rodrigo García" w:date="2017-09-29T10:06:00Z">
                  <w:rPr>
                    <w:ins w:id="4443" w:author="Borja Gonzalez" w:date="2017-09-28T19:15:00Z"/>
                    <w:rFonts w:ascii="Monaco" w:eastAsiaTheme="majorEastAsia" w:hAnsi="Monaco" w:cs="Monaco"/>
                    <w:color w:val="243F60" w:themeColor="accent1" w:themeShade="7F"/>
                    <w:sz w:val="32"/>
                    <w:szCs w:val="32"/>
                    <w:lang w:val="en-US"/>
                  </w:rPr>
                </w:rPrChange>
              </w:rPr>
              <w:pPrChange w:id="4444" w:author="GONZALEZ DIAZ, BORJA" w:date="2017-09-29T19:27:00Z">
                <w:pPr>
                  <w:keepNext/>
                  <w:keepLines/>
                  <w:widowControl w:val="0"/>
                  <w:autoSpaceDE w:val="0"/>
                  <w:autoSpaceDN w:val="0"/>
                  <w:adjustRightInd w:val="0"/>
                  <w:spacing w:before="200"/>
                  <w:outlineLvl w:val="4"/>
                </w:pPr>
              </w:pPrChange>
            </w:pPr>
            <w:ins w:id="4445" w:author="Borja Gonzalez" w:date="2017-09-28T19:15:00Z">
              <w:r w:rsidRPr="0079203F">
                <w:rPr>
                  <w:b/>
                  <w:bCs/>
                  <w:color w:val="204A87"/>
                  <w:lang w:val="es-ES"/>
                  <w:rPrChange w:id="4446" w:author="Rodrigo García" w:date="2017-09-29T10:06:00Z">
                    <w:rPr>
                      <w:rFonts w:ascii="Monaco" w:hAnsi="Monaco" w:cs="Monaco"/>
                      <w:b/>
                      <w:bCs/>
                      <w:color w:val="204A87"/>
                      <w:sz w:val="32"/>
                      <w:szCs w:val="32"/>
                      <w:lang w:val="en-US"/>
                    </w:rPr>
                  </w:rPrChange>
                </w:rPr>
                <w:t>function</w:t>
              </w:r>
              <w:r w:rsidRPr="0079203F">
                <w:rPr>
                  <w:lang w:val="es-ES"/>
                  <w:rPrChange w:id="4447" w:author="Rodrigo García" w:date="2017-09-29T10:06:00Z">
                    <w:rPr>
                      <w:rFonts w:ascii="Monaco" w:hAnsi="Monaco" w:cs="Monaco"/>
                      <w:sz w:val="32"/>
                      <w:szCs w:val="32"/>
                      <w:lang w:val="en-US"/>
                    </w:rPr>
                  </w:rPrChange>
                </w:rPr>
                <w:t xml:space="preserve"> add_datos</w:t>
              </w:r>
              <w:r w:rsidRPr="0079203F">
                <w:rPr>
                  <w:b/>
                  <w:bCs/>
                  <w:lang w:val="es-ES"/>
                  <w:rPrChange w:id="4448" w:author="Rodrigo García" w:date="2017-09-29T10:06:00Z">
                    <w:rPr>
                      <w:rFonts w:ascii="Monaco" w:hAnsi="Monaco" w:cs="Monaco"/>
                      <w:b/>
                      <w:bCs/>
                      <w:color w:val="000000"/>
                      <w:sz w:val="32"/>
                      <w:szCs w:val="32"/>
                      <w:lang w:val="en-US"/>
                    </w:rPr>
                  </w:rPrChange>
                </w:rPr>
                <w:t>(</w:t>
              </w:r>
              <w:proofErr w:type="gramStart"/>
              <w:r w:rsidRPr="0079203F">
                <w:rPr>
                  <w:lang w:val="es-ES"/>
                  <w:rPrChange w:id="4449" w:author="Rodrigo García" w:date="2017-09-29T10:06:00Z">
                    <w:rPr>
                      <w:rFonts w:ascii="Monaco" w:hAnsi="Monaco" w:cs="Monaco"/>
                      <w:color w:val="000000"/>
                      <w:sz w:val="32"/>
                      <w:szCs w:val="32"/>
                      <w:lang w:val="en-US"/>
                    </w:rPr>
                  </w:rPrChange>
                </w:rPr>
                <w:t>datos</w:t>
              </w:r>
              <w:r w:rsidRPr="0079203F">
                <w:rPr>
                  <w:b/>
                  <w:bCs/>
                  <w:lang w:val="es-ES"/>
                  <w:rPrChange w:id="4450" w:author="Rodrigo García" w:date="2017-09-29T10:06:00Z">
                    <w:rPr>
                      <w:rFonts w:ascii="Monaco" w:hAnsi="Monaco" w:cs="Monaco"/>
                      <w:b/>
                      <w:bCs/>
                      <w:color w:val="000000"/>
                      <w:sz w:val="32"/>
                      <w:szCs w:val="32"/>
                      <w:lang w:val="en-US"/>
                    </w:rPr>
                  </w:rPrChange>
                </w:rPr>
                <w:t>,</w:t>
              </w:r>
              <w:r w:rsidRPr="0079203F">
                <w:rPr>
                  <w:lang w:val="es-ES"/>
                  <w:rPrChange w:id="4451" w:author="Rodrigo García" w:date="2017-09-29T10:06:00Z">
                    <w:rPr>
                      <w:rFonts w:ascii="Monaco" w:hAnsi="Monaco" w:cs="Monaco"/>
                      <w:color w:val="000000"/>
                      <w:sz w:val="32"/>
                      <w:szCs w:val="32"/>
                      <w:lang w:val="en-US"/>
                    </w:rPr>
                  </w:rPrChange>
                </w:rPr>
                <w:t>fecha</w:t>
              </w:r>
              <w:proofErr w:type="gramEnd"/>
              <w:r w:rsidRPr="0079203F">
                <w:rPr>
                  <w:b/>
                  <w:bCs/>
                  <w:lang w:val="es-ES"/>
                  <w:rPrChange w:id="4452"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453" w:author="Borja Gonzalez" w:date="2017-09-28T19:15:00Z"/>
                <w:lang w:val="es-ES"/>
                <w:rPrChange w:id="4454" w:author="Rodrigo García" w:date="2017-09-29T10:06:00Z">
                  <w:rPr>
                    <w:ins w:id="4455" w:author="Borja Gonzalez" w:date="2017-09-28T19:15:00Z"/>
                    <w:rFonts w:ascii="Monaco" w:eastAsiaTheme="majorEastAsia" w:hAnsi="Monaco" w:cs="Monaco"/>
                    <w:color w:val="243F60" w:themeColor="accent1" w:themeShade="7F"/>
                    <w:sz w:val="32"/>
                    <w:szCs w:val="32"/>
                    <w:lang w:val="en-US"/>
                  </w:rPr>
                </w:rPrChange>
              </w:rPr>
              <w:pPrChange w:id="4456" w:author="GONZALEZ DIAZ, BORJA" w:date="2017-09-29T19:27:00Z">
                <w:pPr>
                  <w:keepNext/>
                  <w:keepLines/>
                  <w:widowControl w:val="0"/>
                  <w:autoSpaceDE w:val="0"/>
                  <w:autoSpaceDN w:val="0"/>
                  <w:adjustRightInd w:val="0"/>
                  <w:spacing w:before="200"/>
                  <w:outlineLvl w:val="4"/>
                </w:pPr>
              </w:pPrChange>
            </w:pPr>
            <w:ins w:id="4457" w:author="Borja Gonzalez" w:date="2017-09-28T19:15:00Z">
              <w:r w:rsidRPr="0079203F">
                <w:rPr>
                  <w:lang w:val="es-ES"/>
                  <w:rPrChange w:id="4458" w:author="Rodrigo García" w:date="2017-09-29T10:06:00Z">
                    <w:rPr>
                      <w:rFonts w:ascii="Monaco" w:hAnsi="Monaco" w:cs="Monaco"/>
                      <w:sz w:val="32"/>
                      <w:szCs w:val="32"/>
                      <w:lang w:val="en-US"/>
                    </w:rPr>
                  </w:rPrChange>
                </w:rPr>
                <w:lastRenderedPageBreak/>
                <w:t xml:space="preserve">    </w:t>
              </w:r>
              <w:r w:rsidRPr="0079203F">
                <w:rPr>
                  <w:b/>
                  <w:bCs/>
                  <w:color w:val="204A87"/>
                  <w:lang w:val="es-ES"/>
                  <w:rPrChange w:id="4459" w:author="Rodrigo García" w:date="2017-09-29T10:06:00Z">
                    <w:rPr>
                      <w:rFonts w:ascii="Monaco" w:hAnsi="Monaco" w:cs="Monaco"/>
                      <w:b/>
                      <w:bCs/>
                      <w:color w:val="204A87"/>
                      <w:sz w:val="32"/>
                      <w:szCs w:val="32"/>
                      <w:lang w:val="en-US"/>
                    </w:rPr>
                  </w:rPrChange>
                </w:rPr>
                <w:t>var</w:t>
              </w:r>
              <w:r w:rsidRPr="0079203F">
                <w:rPr>
                  <w:lang w:val="es-ES"/>
                  <w:rPrChange w:id="4460" w:author="Rodrigo García" w:date="2017-09-29T10:06:00Z">
                    <w:rPr>
                      <w:rFonts w:ascii="Monaco" w:hAnsi="Monaco" w:cs="Monaco"/>
                      <w:sz w:val="32"/>
                      <w:szCs w:val="32"/>
                      <w:lang w:val="en-US"/>
                    </w:rPr>
                  </w:rPrChange>
                </w:rPr>
                <w:t xml:space="preserve"> Time </w:t>
              </w:r>
              <w:r w:rsidRPr="0079203F">
                <w:rPr>
                  <w:b/>
                  <w:bCs/>
                  <w:color w:val="CE5C00"/>
                  <w:lang w:val="es-ES"/>
                  <w:rPrChange w:id="4461" w:author="Rodrigo García" w:date="2017-09-29T10:06:00Z">
                    <w:rPr>
                      <w:rFonts w:ascii="Monaco" w:hAnsi="Monaco" w:cs="Monaco"/>
                      <w:b/>
                      <w:bCs/>
                      <w:color w:val="CE5C00"/>
                      <w:sz w:val="32"/>
                      <w:szCs w:val="32"/>
                      <w:lang w:val="en-US"/>
                    </w:rPr>
                  </w:rPrChange>
                </w:rPr>
                <w:t>=</w:t>
              </w:r>
              <w:r w:rsidRPr="0079203F">
                <w:rPr>
                  <w:lang w:val="es-ES"/>
                  <w:rPrChange w:id="4462" w:author="Rodrigo García" w:date="2017-09-29T10:06:00Z">
                    <w:rPr>
                      <w:rFonts w:ascii="Monaco" w:hAnsi="Monaco" w:cs="Monaco"/>
                      <w:sz w:val="32"/>
                      <w:szCs w:val="32"/>
                      <w:lang w:val="en-US"/>
                    </w:rPr>
                  </w:rPrChange>
                </w:rPr>
                <w:t xml:space="preserve"> </w:t>
              </w:r>
              <w:r w:rsidRPr="0079203F">
                <w:rPr>
                  <w:b/>
                  <w:bCs/>
                  <w:lang w:val="es-ES"/>
                  <w:rPrChange w:id="4463"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464" w:author="Borja Gonzalez" w:date="2017-09-28T19:15:00Z"/>
                <w:lang w:val="es-ES"/>
                <w:rPrChange w:id="4465" w:author="Rodrigo García" w:date="2017-09-29T10:06:00Z">
                  <w:rPr>
                    <w:ins w:id="4466" w:author="Borja Gonzalez" w:date="2017-09-28T19:15:00Z"/>
                    <w:rFonts w:ascii="Monaco" w:eastAsiaTheme="majorEastAsia" w:hAnsi="Monaco" w:cs="Monaco"/>
                    <w:color w:val="243F60" w:themeColor="accent1" w:themeShade="7F"/>
                    <w:sz w:val="32"/>
                    <w:szCs w:val="32"/>
                    <w:lang w:val="en-US"/>
                  </w:rPr>
                </w:rPrChange>
              </w:rPr>
              <w:pPrChange w:id="4467" w:author="GONZALEZ DIAZ, BORJA" w:date="2017-09-29T19:27:00Z">
                <w:pPr>
                  <w:keepNext/>
                  <w:keepLines/>
                  <w:widowControl w:val="0"/>
                  <w:autoSpaceDE w:val="0"/>
                  <w:autoSpaceDN w:val="0"/>
                  <w:adjustRightInd w:val="0"/>
                  <w:spacing w:before="200"/>
                  <w:outlineLvl w:val="4"/>
                </w:pPr>
              </w:pPrChange>
            </w:pPr>
            <w:ins w:id="4468" w:author="Borja Gonzalez" w:date="2017-09-28T19:15:00Z">
              <w:r w:rsidRPr="0079203F">
                <w:rPr>
                  <w:lang w:val="es-ES"/>
                  <w:rPrChange w:id="4469" w:author="Rodrigo García" w:date="2017-09-29T10:06:00Z">
                    <w:rPr>
                      <w:rFonts w:ascii="Monaco" w:hAnsi="Monaco" w:cs="Monaco"/>
                      <w:sz w:val="32"/>
                      <w:szCs w:val="32"/>
                      <w:lang w:val="en-US"/>
                    </w:rPr>
                  </w:rPrChange>
                </w:rPr>
                <w:t xml:space="preserve">    </w:t>
              </w:r>
              <w:r w:rsidRPr="0079203F">
                <w:rPr>
                  <w:b/>
                  <w:bCs/>
                  <w:color w:val="204A87"/>
                  <w:lang w:val="es-ES"/>
                  <w:rPrChange w:id="4470" w:author="Rodrigo García" w:date="2017-09-29T10:06:00Z">
                    <w:rPr>
                      <w:rFonts w:ascii="Monaco" w:hAnsi="Monaco" w:cs="Monaco"/>
                      <w:b/>
                      <w:bCs/>
                      <w:color w:val="204A87"/>
                      <w:sz w:val="32"/>
                      <w:szCs w:val="32"/>
                      <w:lang w:val="en-US"/>
                    </w:rPr>
                  </w:rPrChange>
                </w:rPr>
                <w:t>var</w:t>
              </w:r>
              <w:r w:rsidRPr="0079203F">
                <w:rPr>
                  <w:lang w:val="es-ES"/>
                  <w:rPrChange w:id="4471" w:author="Rodrigo García" w:date="2017-09-29T10:06:00Z">
                    <w:rPr>
                      <w:rFonts w:ascii="Monaco" w:hAnsi="Monaco" w:cs="Monaco"/>
                      <w:sz w:val="32"/>
                      <w:szCs w:val="32"/>
                      <w:lang w:val="en-US"/>
                    </w:rPr>
                  </w:rPrChange>
                </w:rPr>
                <w:t xml:space="preserve"> Coronal </w:t>
              </w:r>
              <w:r w:rsidRPr="0079203F">
                <w:rPr>
                  <w:b/>
                  <w:bCs/>
                  <w:color w:val="CE5C00"/>
                  <w:lang w:val="es-ES"/>
                  <w:rPrChange w:id="4472" w:author="Rodrigo García" w:date="2017-09-29T10:06:00Z">
                    <w:rPr>
                      <w:rFonts w:ascii="Monaco" w:hAnsi="Monaco" w:cs="Monaco"/>
                      <w:b/>
                      <w:bCs/>
                      <w:color w:val="CE5C00"/>
                      <w:sz w:val="32"/>
                      <w:szCs w:val="32"/>
                      <w:lang w:val="en-US"/>
                    </w:rPr>
                  </w:rPrChange>
                </w:rPr>
                <w:t>=</w:t>
              </w:r>
              <w:r w:rsidRPr="0079203F">
                <w:rPr>
                  <w:lang w:val="es-ES"/>
                  <w:rPrChange w:id="4473" w:author="Rodrigo García" w:date="2017-09-29T10:06:00Z">
                    <w:rPr>
                      <w:rFonts w:ascii="Monaco" w:hAnsi="Monaco" w:cs="Monaco"/>
                      <w:sz w:val="32"/>
                      <w:szCs w:val="32"/>
                      <w:lang w:val="en-US"/>
                    </w:rPr>
                  </w:rPrChange>
                </w:rPr>
                <w:t xml:space="preserve"> </w:t>
              </w:r>
              <w:r w:rsidRPr="0079203F">
                <w:rPr>
                  <w:b/>
                  <w:bCs/>
                  <w:lang w:val="es-ES"/>
                  <w:rPrChange w:id="4474"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475" w:author="Borja Gonzalez" w:date="2017-09-28T19:15:00Z"/>
                <w:lang w:val="es-ES"/>
                <w:rPrChange w:id="4476" w:author="Rodrigo García" w:date="2017-09-29T10:06:00Z">
                  <w:rPr>
                    <w:ins w:id="4477" w:author="Borja Gonzalez" w:date="2017-09-28T19:15:00Z"/>
                    <w:rFonts w:ascii="Monaco" w:eastAsiaTheme="majorEastAsia" w:hAnsi="Monaco" w:cs="Monaco"/>
                    <w:color w:val="243F60" w:themeColor="accent1" w:themeShade="7F"/>
                    <w:sz w:val="32"/>
                    <w:szCs w:val="32"/>
                    <w:lang w:val="en-US"/>
                  </w:rPr>
                </w:rPrChange>
              </w:rPr>
              <w:pPrChange w:id="4478" w:author="GONZALEZ DIAZ, BORJA" w:date="2017-09-29T19:27:00Z">
                <w:pPr>
                  <w:keepNext/>
                  <w:keepLines/>
                  <w:widowControl w:val="0"/>
                  <w:autoSpaceDE w:val="0"/>
                  <w:autoSpaceDN w:val="0"/>
                  <w:adjustRightInd w:val="0"/>
                  <w:spacing w:before="200"/>
                  <w:outlineLvl w:val="4"/>
                </w:pPr>
              </w:pPrChange>
            </w:pPr>
            <w:ins w:id="4479" w:author="Borja Gonzalez" w:date="2017-09-28T19:15:00Z">
              <w:r w:rsidRPr="0079203F">
                <w:rPr>
                  <w:lang w:val="es-ES"/>
                  <w:rPrChange w:id="4480" w:author="Rodrigo García" w:date="2017-09-29T10:06:00Z">
                    <w:rPr>
                      <w:rFonts w:ascii="Monaco" w:hAnsi="Monaco" w:cs="Monaco"/>
                      <w:sz w:val="32"/>
                      <w:szCs w:val="32"/>
                      <w:lang w:val="en-US"/>
                    </w:rPr>
                  </w:rPrChange>
                </w:rPr>
                <w:t xml:space="preserve">    </w:t>
              </w:r>
              <w:r w:rsidRPr="0079203F">
                <w:rPr>
                  <w:b/>
                  <w:bCs/>
                  <w:color w:val="204A87"/>
                  <w:lang w:val="es-ES"/>
                  <w:rPrChange w:id="4481" w:author="Rodrigo García" w:date="2017-09-29T10:06:00Z">
                    <w:rPr>
                      <w:rFonts w:ascii="Monaco" w:hAnsi="Monaco" w:cs="Monaco"/>
                      <w:b/>
                      <w:bCs/>
                      <w:color w:val="204A87"/>
                      <w:sz w:val="32"/>
                      <w:szCs w:val="32"/>
                      <w:lang w:val="en-US"/>
                    </w:rPr>
                  </w:rPrChange>
                </w:rPr>
                <w:t>var</w:t>
              </w:r>
              <w:r w:rsidRPr="0079203F">
                <w:rPr>
                  <w:lang w:val="es-ES"/>
                  <w:rPrChange w:id="4482" w:author="Rodrigo García" w:date="2017-09-29T10:06:00Z">
                    <w:rPr>
                      <w:rFonts w:ascii="Monaco" w:hAnsi="Monaco" w:cs="Monaco"/>
                      <w:sz w:val="32"/>
                      <w:szCs w:val="32"/>
                      <w:lang w:val="en-US"/>
                    </w:rPr>
                  </w:rPrChange>
                </w:rPr>
                <w:t xml:space="preserve"> Sagital </w:t>
              </w:r>
              <w:r w:rsidRPr="0079203F">
                <w:rPr>
                  <w:b/>
                  <w:bCs/>
                  <w:color w:val="CE5C00"/>
                  <w:lang w:val="es-ES"/>
                  <w:rPrChange w:id="4483" w:author="Rodrigo García" w:date="2017-09-29T10:06:00Z">
                    <w:rPr>
                      <w:rFonts w:ascii="Monaco" w:hAnsi="Monaco" w:cs="Monaco"/>
                      <w:b/>
                      <w:bCs/>
                      <w:color w:val="CE5C00"/>
                      <w:sz w:val="32"/>
                      <w:szCs w:val="32"/>
                      <w:lang w:val="en-US"/>
                    </w:rPr>
                  </w:rPrChange>
                </w:rPr>
                <w:t>=</w:t>
              </w:r>
              <w:r w:rsidRPr="0079203F">
                <w:rPr>
                  <w:lang w:val="es-ES"/>
                  <w:rPrChange w:id="4484" w:author="Rodrigo García" w:date="2017-09-29T10:06:00Z">
                    <w:rPr>
                      <w:rFonts w:ascii="Monaco" w:hAnsi="Monaco" w:cs="Monaco"/>
                      <w:sz w:val="32"/>
                      <w:szCs w:val="32"/>
                      <w:lang w:val="en-US"/>
                    </w:rPr>
                  </w:rPrChange>
                </w:rPr>
                <w:t xml:space="preserve"> </w:t>
              </w:r>
              <w:r w:rsidRPr="0079203F">
                <w:rPr>
                  <w:b/>
                  <w:bCs/>
                  <w:lang w:val="es-ES"/>
                  <w:rPrChange w:id="4485"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486" w:author="Borja Gonzalez" w:date="2017-09-28T19:15:00Z"/>
                <w:lang w:val="en-US"/>
                <w:rPrChange w:id="4487" w:author="Borja Gonzalez" w:date="2017-09-28T19:15:00Z">
                  <w:rPr>
                    <w:ins w:id="4488" w:author="Borja Gonzalez" w:date="2017-09-28T19:15:00Z"/>
                    <w:rFonts w:ascii="Monaco" w:eastAsiaTheme="majorEastAsia" w:hAnsi="Monaco" w:cs="Monaco"/>
                    <w:color w:val="243F60" w:themeColor="accent1" w:themeShade="7F"/>
                    <w:sz w:val="32"/>
                    <w:szCs w:val="32"/>
                    <w:lang w:val="en-US"/>
                  </w:rPr>
                </w:rPrChange>
              </w:rPr>
              <w:pPrChange w:id="4489" w:author="GONZALEZ DIAZ, BORJA" w:date="2017-09-29T19:27:00Z">
                <w:pPr>
                  <w:keepNext/>
                  <w:keepLines/>
                  <w:widowControl w:val="0"/>
                  <w:autoSpaceDE w:val="0"/>
                  <w:autoSpaceDN w:val="0"/>
                  <w:adjustRightInd w:val="0"/>
                  <w:spacing w:before="200"/>
                  <w:outlineLvl w:val="4"/>
                </w:pPr>
              </w:pPrChange>
            </w:pPr>
            <w:ins w:id="4490" w:author="Borja Gonzalez" w:date="2017-09-28T19:15:00Z">
              <w:r w:rsidRPr="0079203F">
                <w:rPr>
                  <w:lang w:val="es-ES"/>
                  <w:rPrChange w:id="4491" w:author="Rodrigo García" w:date="2017-09-29T10:06:00Z">
                    <w:rPr>
                      <w:rFonts w:ascii="Monaco" w:hAnsi="Monaco" w:cs="Monaco"/>
                      <w:sz w:val="32"/>
                      <w:szCs w:val="32"/>
                      <w:lang w:val="en-US"/>
                    </w:rPr>
                  </w:rPrChange>
                </w:rPr>
                <w:t xml:space="preserve">    </w:t>
              </w:r>
              <w:r w:rsidRPr="00A47B4C">
                <w:rPr>
                  <w:b/>
                  <w:bCs/>
                  <w:color w:val="204A87"/>
                  <w:lang w:val="en-US"/>
                  <w:rPrChange w:id="4492" w:author="Borja Gonzalez" w:date="2017-09-28T19:15:00Z">
                    <w:rPr>
                      <w:rFonts w:ascii="Monaco" w:hAnsi="Monaco" w:cs="Monaco"/>
                      <w:b/>
                      <w:bCs/>
                      <w:color w:val="204A87"/>
                      <w:sz w:val="32"/>
                      <w:szCs w:val="32"/>
                      <w:lang w:val="en-US"/>
                    </w:rPr>
                  </w:rPrChange>
                </w:rPr>
                <w:t>var</w:t>
              </w:r>
              <w:r w:rsidRPr="00A47B4C">
                <w:rPr>
                  <w:lang w:val="en-US"/>
                  <w:rPrChange w:id="4493" w:author="Borja Gonzalez" w:date="2017-09-28T19:15:00Z">
                    <w:rPr>
                      <w:rFonts w:ascii="Monaco" w:hAnsi="Monaco" w:cs="Monaco"/>
                      <w:sz w:val="32"/>
                      <w:szCs w:val="32"/>
                      <w:lang w:val="en-US"/>
                    </w:rPr>
                  </w:rPrChange>
                </w:rPr>
                <w:t xml:space="preserve"> Transversal </w:t>
              </w:r>
              <w:r w:rsidRPr="00A47B4C">
                <w:rPr>
                  <w:b/>
                  <w:bCs/>
                  <w:color w:val="CE5C00"/>
                  <w:lang w:val="en-US"/>
                  <w:rPrChange w:id="4494" w:author="Borja Gonzalez" w:date="2017-09-28T19:15:00Z">
                    <w:rPr>
                      <w:rFonts w:ascii="Monaco" w:hAnsi="Monaco" w:cs="Monaco"/>
                      <w:b/>
                      <w:bCs/>
                      <w:color w:val="CE5C00"/>
                      <w:sz w:val="32"/>
                      <w:szCs w:val="32"/>
                      <w:lang w:val="en-US"/>
                    </w:rPr>
                  </w:rPrChange>
                </w:rPr>
                <w:t>=</w:t>
              </w:r>
              <w:r w:rsidRPr="00A47B4C">
                <w:rPr>
                  <w:lang w:val="en-US"/>
                  <w:rPrChange w:id="4495" w:author="Borja Gonzalez" w:date="2017-09-28T19:15:00Z">
                    <w:rPr>
                      <w:rFonts w:ascii="Monaco" w:hAnsi="Monaco" w:cs="Monaco"/>
                      <w:sz w:val="32"/>
                      <w:szCs w:val="32"/>
                      <w:lang w:val="en-US"/>
                    </w:rPr>
                  </w:rPrChange>
                </w:rPr>
                <w:t xml:space="preserve"> </w:t>
              </w:r>
              <w:r w:rsidRPr="00A47B4C">
                <w:rPr>
                  <w:b/>
                  <w:bCs/>
                  <w:lang w:val="en-US"/>
                  <w:rPrChange w:id="4496"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497" w:author="Borja Gonzalez" w:date="2017-09-28T19:15:00Z"/>
                <w:lang w:val="en-US"/>
                <w:rPrChange w:id="4498" w:author="Borja Gonzalez" w:date="2017-09-28T19:15:00Z">
                  <w:rPr>
                    <w:ins w:id="4499" w:author="Borja Gonzalez" w:date="2017-09-28T19:15:00Z"/>
                    <w:rFonts w:ascii="Monaco" w:hAnsi="Monaco" w:cs="Monaco"/>
                    <w:sz w:val="32"/>
                    <w:szCs w:val="32"/>
                    <w:lang w:val="en-US"/>
                  </w:rPr>
                </w:rPrChange>
              </w:rPr>
              <w:pPrChange w:id="4500" w:author="GONZALEZ DIAZ, BORJA" w:date="2017-09-29T19:27:00Z">
                <w:pPr>
                  <w:widowControl w:val="0"/>
                  <w:autoSpaceDE w:val="0"/>
                  <w:autoSpaceDN w:val="0"/>
                  <w:adjustRightInd w:val="0"/>
                </w:pPr>
              </w:pPrChange>
            </w:pPr>
          </w:p>
          <w:p w14:paraId="03A8A84B" w14:textId="77777777" w:rsidR="00A47B4C" w:rsidRPr="00A47B4C" w:rsidRDefault="00A47B4C">
            <w:pPr>
              <w:rPr>
                <w:ins w:id="4501" w:author="Borja Gonzalez" w:date="2017-09-28T19:15:00Z"/>
                <w:lang w:val="en-US"/>
                <w:rPrChange w:id="4502" w:author="Borja Gonzalez" w:date="2017-09-28T19:15:00Z">
                  <w:rPr>
                    <w:ins w:id="4503" w:author="Borja Gonzalez" w:date="2017-09-28T19:15:00Z"/>
                    <w:rFonts w:ascii="Monaco" w:eastAsiaTheme="majorEastAsia" w:hAnsi="Monaco" w:cs="Monaco"/>
                    <w:color w:val="243F60" w:themeColor="accent1" w:themeShade="7F"/>
                    <w:sz w:val="32"/>
                    <w:szCs w:val="32"/>
                    <w:lang w:val="en-US"/>
                  </w:rPr>
                </w:rPrChange>
              </w:rPr>
              <w:pPrChange w:id="4504" w:author="GONZALEZ DIAZ, BORJA" w:date="2017-09-29T19:27:00Z">
                <w:pPr>
                  <w:keepNext/>
                  <w:keepLines/>
                  <w:widowControl w:val="0"/>
                  <w:autoSpaceDE w:val="0"/>
                  <w:autoSpaceDN w:val="0"/>
                  <w:adjustRightInd w:val="0"/>
                  <w:spacing w:before="200"/>
                  <w:outlineLvl w:val="4"/>
                </w:pPr>
              </w:pPrChange>
            </w:pPr>
            <w:ins w:id="4505" w:author="Borja Gonzalez" w:date="2017-09-28T19:15:00Z">
              <w:r w:rsidRPr="00A47B4C">
                <w:rPr>
                  <w:lang w:val="en-US"/>
                  <w:rPrChange w:id="4506" w:author="Borja Gonzalez" w:date="2017-09-28T19:15:00Z">
                    <w:rPr>
                      <w:rFonts w:ascii="Monaco" w:hAnsi="Monaco" w:cs="Monaco"/>
                      <w:sz w:val="32"/>
                      <w:szCs w:val="32"/>
                      <w:lang w:val="en-US"/>
                    </w:rPr>
                  </w:rPrChange>
                </w:rPr>
                <w:t xml:space="preserve">    </w:t>
              </w:r>
              <w:proofErr w:type="gramStart"/>
              <w:r w:rsidRPr="00A47B4C">
                <w:rPr>
                  <w:b/>
                  <w:bCs/>
                  <w:color w:val="204A87"/>
                  <w:lang w:val="en-US"/>
                  <w:rPrChange w:id="4507" w:author="Borja Gonzalez" w:date="2017-09-28T19:15:00Z">
                    <w:rPr>
                      <w:rFonts w:ascii="Monaco" w:hAnsi="Monaco" w:cs="Monaco"/>
                      <w:b/>
                      <w:bCs/>
                      <w:color w:val="204A87"/>
                      <w:sz w:val="32"/>
                      <w:szCs w:val="32"/>
                      <w:lang w:val="en-US"/>
                    </w:rPr>
                  </w:rPrChange>
                </w:rPr>
                <w:t>for</w:t>
              </w:r>
              <w:r w:rsidRPr="00A47B4C">
                <w:rPr>
                  <w:b/>
                  <w:bCs/>
                  <w:lang w:val="en-US"/>
                  <w:rPrChange w:id="4508" w:author="Borja Gonzalez" w:date="2017-09-28T19:15:00Z">
                    <w:rPr>
                      <w:rFonts w:ascii="Monaco" w:hAnsi="Monaco" w:cs="Monaco"/>
                      <w:b/>
                      <w:bCs/>
                      <w:color w:val="000000"/>
                      <w:sz w:val="32"/>
                      <w:szCs w:val="32"/>
                      <w:lang w:val="en-US"/>
                    </w:rPr>
                  </w:rPrChange>
                </w:rPr>
                <w:t>(</w:t>
              </w:r>
              <w:proofErr w:type="gramEnd"/>
              <w:r w:rsidRPr="00A47B4C">
                <w:rPr>
                  <w:b/>
                  <w:bCs/>
                  <w:color w:val="204A87"/>
                  <w:lang w:val="en-US"/>
                  <w:rPrChange w:id="4509" w:author="Borja Gonzalez" w:date="2017-09-28T19:15:00Z">
                    <w:rPr>
                      <w:rFonts w:ascii="Monaco" w:hAnsi="Monaco" w:cs="Monaco"/>
                      <w:b/>
                      <w:bCs/>
                      <w:color w:val="204A87"/>
                      <w:sz w:val="32"/>
                      <w:szCs w:val="32"/>
                      <w:lang w:val="en-US"/>
                    </w:rPr>
                  </w:rPrChange>
                </w:rPr>
                <w:t>var</w:t>
              </w:r>
              <w:r w:rsidRPr="00A47B4C">
                <w:rPr>
                  <w:lang w:val="en-US"/>
                  <w:rPrChange w:id="4510" w:author="Borja Gonzalez" w:date="2017-09-28T19:15:00Z">
                    <w:rPr>
                      <w:rFonts w:ascii="Monaco" w:hAnsi="Monaco" w:cs="Monaco"/>
                      <w:sz w:val="32"/>
                      <w:szCs w:val="32"/>
                      <w:lang w:val="en-US"/>
                    </w:rPr>
                  </w:rPrChange>
                </w:rPr>
                <w:t xml:space="preserve"> i </w:t>
              </w:r>
              <w:r w:rsidRPr="00A47B4C">
                <w:rPr>
                  <w:b/>
                  <w:bCs/>
                  <w:color w:val="CE5C00"/>
                  <w:lang w:val="en-US"/>
                  <w:rPrChange w:id="4511" w:author="Borja Gonzalez" w:date="2017-09-28T19:15:00Z">
                    <w:rPr>
                      <w:rFonts w:ascii="Monaco" w:hAnsi="Monaco" w:cs="Monaco"/>
                      <w:b/>
                      <w:bCs/>
                      <w:color w:val="CE5C00"/>
                      <w:sz w:val="32"/>
                      <w:szCs w:val="32"/>
                      <w:lang w:val="en-US"/>
                    </w:rPr>
                  </w:rPrChange>
                </w:rPr>
                <w:t>=</w:t>
              </w:r>
              <w:r w:rsidRPr="00A47B4C">
                <w:rPr>
                  <w:lang w:val="en-US"/>
                  <w:rPrChange w:id="4512" w:author="Borja Gonzalez" w:date="2017-09-28T19:15:00Z">
                    <w:rPr>
                      <w:rFonts w:ascii="Monaco" w:hAnsi="Monaco" w:cs="Monaco"/>
                      <w:sz w:val="32"/>
                      <w:szCs w:val="32"/>
                      <w:lang w:val="en-US"/>
                    </w:rPr>
                  </w:rPrChange>
                </w:rPr>
                <w:t xml:space="preserve"> </w:t>
              </w:r>
              <w:r w:rsidRPr="00A47B4C">
                <w:rPr>
                  <w:b/>
                  <w:bCs/>
                  <w:color w:val="0000CF"/>
                  <w:lang w:val="en-US"/>
                  <w:rPrChange w:id="4513" w:author="Borja Gonzalez" w:date="2017-09-28T19:15:00Z">
                    <w:rPr>
                      <w:rFonts w:ascii="Monaco" w:hAnsi="Monaco" w:cs="Monaco"/>
                      <w:b/>
                      <w:bCs/>
                      <w:color w:val="0000CF"/>
                      <w:sz w:val="32"/>
                      <w:szCs w:val="32"/>
                      <w:lang w:val="en-US"/>
                    </w:rPr>
                  </w:rPrChange>
                </w:rPr>
                <w:t>1</w:t>
              </w:r>
              <w:r w:rsidRPr="00A47B4C">
                <w:rPr>
                  <w:b/>
                  <w:bCs/>
                  <w:lang w:val="en-US"/>
                  <w:rPrChange w:id="4514" w:author="Borja Gonzalez" w:date="2017-09-28T19:15:00Z">
                    <w:rPr>
                      <w:rFonts w:ascii="Monaco" w:hAnsi="Monaco" w:cs="Monaco"/>
                      <w:b/>
                      <w:bCs/>
                      <w:color w:val="000000"/>
                      <w:sz w:val="32"/>
                      <w:szCs w:val="32"/>
                      <w:lang w:val="en-US"/>
                    </w:rPr>
                  </w:rPrChange>
                </w:rPr>
                <w:t>;</w:t>
              </w:r>
              <w:r w:rsidRPr="00A47B4C">
                <w:rPr>
                  <w:lang w:val="en-US"/>
                  <w:rPrChange w:id="4515" w:author="Borja Gonzalez" w:date="2017-09-28T19:15:00Z">
                    <w:rPr>
                      <w:rFonts w:ascii="Monaco" w:hAnsi="Monaco" w:cs="Monaco"/>
                      <w:sz w:val="32"/>
                      <w:szCs w:val="32"/>
                      <w:lang w:val="en-US"/>
                    </w:rPr>
                  </w:rPrChange>
                </w:rPr>
                <w:t xml:space="preserve"> i </w:t>
              </w:r>
              <w:r w:rsidRPr="00A47B4C">
                <w:rPr>
                  <w:b/>
                  <w:bCs/>
                  <w:color w:val="CE5C00"/>
                  <w:lang w:val="en-US"/>
                  <w:rPrChange w:id="4516" w:author="Borja Gonzalez" w:date="2017-09-28T19:15:00Z">
                    <w:rPr>
                      <w:rFonts w:ascii="Monaco" w:hAnsi="Monaco" w:cs="Monaco"/>
                      <w:b/>
                      <w:bCs/>
                      <w:color w:val="CE5C00"/>
                      <w:sz w:val="32"/>
                      <w:szCs w:val="32"/>
                      <w:lang w:val="en-US"/>
                    </w:rPr>
                  </w:rPrChange>
                </w:rPr>
                <w:t>&lt;</w:t>
              </w:r>
              <w:r w:rsidRPr="00A47B4C">
                <w:rPr>
                  <w:lang w:val="en-US"/>
                  <w:rPrChange w:id="4517" w:author="Borja Gonzalez" w:date="2017-09-28T19:15:00Z">
                    <w:rPr>
                      <w:rFonts w:ascii="Monaco" w:hAnsi="Monaco" w:cs="Monaco"/>
                      <w:sz w:val="32"/>
                      <w:szCs w:val="32"/>
                      <w:lang w:val="en-US"/>
                    </w:rPr>
                  </w:rPrChange>
                </w:rPr>
                <w:t xml:space="preserve"> datos</w:t>
              </w:r>
              <w:r w:rsidRPr="00A47B4C">
                <w:rPr>
                  <w:b/>
                  <w:bCs/>
                  <w:lang w:val="en-US"/>
                  <w:rPrChange w:id="4518" w:author="Borja Gonzalez" w:date="2017-09-28T19:15:00Z">
                    <w:rPr>
                      <w:rFonts w:ascii="Monaco" w:hAnsi="Monaco" w:cs="Monaco"/>
                      <w:b/>
                      <w:bCs/>
                      <w:color w:val="000000"/>
                      <w:sz w:val="32"/>
                      <w:szCs w:val="32"/>
                      <w:lang w:val="en-US"/>
                    </w:rPr>
                  </w:rPrChange>
                </w:rPr>
                <w:t>.</w:t>
              </w:r>
              <w:r w:rsidRPr="00A47B4C">
                <w:rPr>
                  <w:lang w:val="en-US"/>
                  <w:rPrChange w:id="4519" w:author="Borja Gonzalez" w:date="2017-09-28T19:15:00Z">
                    <w:rPr>
                      <w:rFonts w:ascii="Monaco" w:hAnsi="Monaco" w:cs="Monaco"/>
                      <w:color w:val="000000"/>
                      <w:sz w:val="32"/>
                      <w:szCs w:val="32"/>
                      <w:lang w:val="en-US"/>
                    </w:rPr>
                  </w:rPrChange>
                </w:rPr>
                <w:t>length</w:t>
              </w:r>
              <w:r w:rsidRPr="00A47B4C">
                <w:rPr>
                  <w:b/>
                  <w:bCs/>
                  <w:color w:val="CE5C00"/>
                  <w:lang w:val="en-US"/>
                  <w:rPrChange w:id="4520" w:author="Borja Gonzalez" w:date="2017-09-28T19:15:00Z">
                    <w:rPr>
                      <w:rFonts w:ascii="Monaco" w:hAnsi="Monaco" w:cs="Monaco"/>
                      <w:b/>
                      <w:bCs/>
                      <w:color w:val="CE5C00"/>
                      <w:sz w:val="32"/>
                      <w:szCs w:val="32"/>
                      <w:lang w:val="en-US"/>
                    </w:rPr>
                  </w:rPrChange>
                </w:rPr>
                <w:t>-</w:t>
              </w:r>
              <w:r w:rsidRPr="00A47B4C">
                <w:rPr>
                  <w:b/>
                  <w:bCs/>
                  <w:color w:val="0000CF"/>
                  <w:lang w:val="en-US"/>
                  <w:rPrChange w:id="4521" w:author="Borja Gonzalez" w:date="2017-09-28T19:15:00Z">
                    <w:rPr>
                      <w:rFonts w:ascii="Monaco" w:hAnsi="Monaco" w:cs="Monaco"/>
                      <w:b/>
                      <w:bCs/>
                      <w:color w:val="0000CF"/>
                      <w:sz w:val="32"/>
                      <w:szCs w:val="32"/>
                      <w:lang w:val="en-US"/>
                    </w:rPr>
                  </w:rPrChange>
                </w:rPr>
                <w:t>1</w:t>
              </w:r>
              <w:r w:rsidRPr="00A47B4C">
                <w:rPr>
                  <w:b/>
                  <w:bCs/>
                  <w:lang w:val="en-US"/>
                  <w:rPrChange w:id="4522" w:author="Borja Gonzalez" w:date="2017-09-28T19:15:00Z">
                    <w:rPr>
                      <w:rFonts w:ascii="Monaco" w:hAnsi="Monaco" w:cs="Monaco"/>
                      <w:b/>
                      <w:bCs/>
                      <w:color w:val="000000"/>
                      <w:sz w:val="32"/>
                      <w:szCs w:val="32"/>
                      <w:lang w:val="en-US"/>
                    </w:rPr>
                  </w:rPrChange>
                </w:rPr>
                <w:t>;</w:t>
              </w:r>
              <w:r w:rsidRPr="00A47B4C">
                <w:rPr>
                  <w:lang w:val="en-US"/>
                  <w:rPrChange w:id="4523" w:author="Borja Gonzalez" w:date="2017-09-28T19:15:00Z">
                    <w:rPr>
                      <w:rFonts w:ascii="Monaco" w:hAnsi="Monaco" w:cs="Monaco"/>
                      <w:sz w:val="32"/>
                      <w:szCs w:val="32"/>
                      <w:lang w:val="en-US"/>
                    </w:rPr>
                  </w:rPrChange>
                </w:rPr>
                <w:t xml:space="preserve"> i</w:t>
              </w:r>
              <w:r w:rsidRPr="00A47B4C">
                <w:rPr>
                  <w:b/>
                  <w:bCs/>
                  <w:color w:val="CE5C00"/>
                  <w:lang w:val="en-US"/>
                  <w:rPrChange w:id="4524" w:author="Borja Gonzalez" w:date="2017-09-28T19:15:00Z">
                    <w:rPr>
                      <w:rFonts w:ascii="Monaco" w:hAnsi="Monaco" w:cs="Monaco"/>
                      <w:b/>
                      <w:bCs/>
                      <w:color w:val="CE5C00"/>
                      <w:sz w:val="32"/>
                      <w:szCs w:val="32"/>
                      <w:lang w:val="en-US"/>
                    </w:rPr>
                  </w:rPrChange>
                </w:rPr>
                <w:t>++</w:t>
              </w:r>
              <w:r w:rsidRPr="00A47B4C">
                <w:rPr>
                  <w:b/>
                  <w:bCs/>
                  <w:lang w:val="en-US"/>
                  <w:rPrChange w:id="4525"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526" w:author="Borja Gonzalez" w:date="2017-09-28T19:15:00Z"/>
                <w:lang w:val="en-US"/>
                <w:rPrChange w:id="4527" w:author="Borja Gonzalez" w:date="2017-09-28T19:15:00Z">
                  <w:rPr>
                    <w:ins w:id="4528" w:author="Borja Gonzalez" w:date="2017-09-28T19:15:00Z"/>
                    <w:rFonts w:ascii="Monaco" w:eastAsiaTheme="majorEastAsia" w:hAnsi="Monaco" w:cs="Monaco"/>
                    <w:color w:val="243F60" w:themeColor="accent1" w:themeShade="7F"/>
                    <w:sz w:val="32"/>
                    <w:szCs w:val="32"/>
                    <w:lang w:val="en-US"/>
                  </w:rPr>
                </w:rPrChange>
              </w:rPr>
              <w:pPrChange w:id="4529" w:author="GONZALEZ DIAZ, BORJA" w:date="2017-09-29T19:27:00Z">
                <w:pPr>
                  <w:keepNext/>
                  <w:keepLines/>
                  <w:widowControl w:val="0"/>
                  <w:autoSpaceDE w:val="0"/>
                  <w:autoSpaceDN w:val="0"/>
                  <w:adjustRightInd w:val="0"/>
                  <w:spacing w:before="200"/>
                  <w:outlineLvl w:val="4"/>
                </w:pPr>
              </w:pPrChange>
            </w:pPr>
            <w:ins w:id="4530" w:author="Borja Gonzalez" w:date="2017-09-28T19:15:00Z">
              <w:r w:rsidRPr="00A47B4C">
                <w:rPr>
                  <w:lang w:val="en-US"/>
                  <w:rPrChange w:id="4531" w:author="Borja Gonzalez" w:date="2017-09-28T19:15:00Z">
                    <w:rPr>
                      <w:rFonts w:ascii="Monaco" w:hAnsi="Monaco" w:cs="Monaco"/>
                      <w:sz w:val="32"/>
                      <w:szCs w:val="32"/>
                      <w:lang w:val="en-US"/>
                    </w:rPr>
                  </w:rPrChange>
                </w:rPr>
                <w:t xml:space="preserve">        Time</w:t>
              </w:r>
              <w:r w:rsidRPr="00A47B4C">
                <w:rPr>
                  <w:b/>
                  <w:bCs/>
                  <w:lang w:val="en-US"/>
                  <w:rPrChange w:id="4532" w:author="Borja Gonzalez" w:date="2017-09-28T19:15:00Z">
                    <w:rPr>
                      <w:rFonts w:ascii="Monaco" w:hAnsi="Monaco" w:cs="Monaco"/>
                      <w:b/>
                      <w:bCs/>
                      <w:color w:val="000000"/>
                      <w:sz w:val="32"/>
                      <w:szCs w:val="32"/>
                      <w:lang w:val="en-US"/>
                    </w:rPr>
                  </w:rPrChange>
                </w:rPr>
                <w:t>.</w:t>
              </w:r>
              <w:r w:rsidRPr="00A47B4C">
                <w:rPr>
                  <w:lang w:val="en-US"/>
                  <w:rPrChange w:id="4533" w:author="Borja Gonzalez" w:date="2017-09-28T19:15:00Z">
                    <w:rPr>
                      <w:rFonts w:ascii="Monaco" w:hAnsi="Monaco" w:cs="Monaco"/>
                      <w:color w:val="000000"/>
                      <w:sz w:val="32"/>
                      <w:szCs w:val="32"/>
                      <w:lang w:val="en-US"/>
                    </w:rPr>
                  </w:rPrChange>
                </w:rPr>
                <w:t>push</w:t>
              </w:r>
              <w:r w:rsidRPr="00A47B4C">
                <w:rPr>
                  <w:b/>
                  <w:bCs/>
                  <w:lang w:val="en-US"/>
                  <w:rPrChange w:id="4534" w:author="Borja Gonzalez" w:date="2017-09-28T19:15:00Z">
                    <w:rPr>
                      <w:rFonts w:ascii="Monaco" w:hAnsi="Monaco" w:cs="Monaco"/>
                      <w:b/>
                      <w:bCs/>
                      <w:color w:val="000000"/>
                      <w:sz w:val="32"/>
                      <w:szCs w:val="32"/>
                      <w:lang w:val="en-US"/>
                    </w:rPr>
                  </w:rPrChange>
                </w:rPr>
                <w:t>(</w:t>
              </w:r>
              <w:r w:rsidRPr="00A47B4C">
                <w:rPr>
                  <w:lang w:val="en-US"/>
                  <w:rPrChange w:id="4535" w:author="Borja Gonzalez" w:date="2017-09-28T19:15:00Z">
                    <w:rPr>
                      <w:rFonts w:ascii="Monaco" w:hAnsi="Monaco" w:cs="Monaco"/>
                      <w:color w:val="000000"/>
                      <w:sz w:val="32"/>
                      <w:szCs w:val="32"/>
                      <w:lang w:val="en-US"/>
                    </w:rPr>
                  </w:rPrChange>
                </w:rPr>
                <w:t>datos</w:t>
              </w:r>
              <w:r w:rsidRPr="00A47B4C">
                <w:rPr>
                  <w:b/>
                  <w:bCs/>
                  <w:lang w:val="en-US"/>
                  <w:rPrChange w:id="4536" w:author="Borja Gonzalez" w:date="2017-09-28T19:15:00Z">
                    <w:rPr>
                      <w:rFonts w:ascii="Monaco" w:hAnsi="Monaco" w:cs="Monaco"/>
                      <w:b/>
                      <w:bCs/>
                      <w:color w:val="000000"/>
                      <w:sz w:val="32"/>
                      <w:szCs w:val="32"/>
                      <w:lang w:val="en-US"/>
                    </w:rPr>
                  </w:rPrChange>
                </w:rPr>
                <w:t>[</w:t>
              </w:r>
              <w:r w:rsidRPr="00A47B4C">
                <w:rPr>
                  <w:lang w:val="en-US"/>
                  <w:rPrChange w:id="4537" w:author="Borja Gonzalez" w:date="2017-09-28T19:15:00Z">
                    <w:rPr>
                      <w:rFonts w:ascii="Monaco" w:hAnsi="Monaco" w:cs="Monaco"/>
                      <w:color w:val="000000"/>
                      <w:sz w:val="32"/>
                      <w:szCs w:val="32"/>
                      <w:lang w:val="en-US"/>
                    </w:rPr>
                  </w:rPrChange>
                </w:rPr>
                <w:t>i</w:t>
              </w:r>
              <w:r w:rsidRPr="00A47B4C">
                <w:rPr>
                  <w:b/>
                  <w:bCs/>
                  <w:lang w:val="en-US"/>
                  <w:rPrChange w:id="4538" w:author="Borja Gonzalez" w:date="2017-09-28T19:15:00Z">
                    <w:rPr>
                      <w:rFonts w:ascii="Monaco" w:hAnsi="Monaco" w:cs="Monaco"/>
                      <w:b/>
                      <w:bCs/>
                      <w:color w:val="000000"/>
                      <w:sz w:val="32"/>
                      <w:szCs w:val="32"/>
                      <w:lang w:val="en-US"/>
                    </w:rPr>
                  </w:rPrChange>
                </w:rPr>
                <w:t>][</w:t>
              </w:r>
              <w:r w:rsidRPr="00A47B4C">
                <w:rPr>
                  <w:b/>
                  <w:bCs/>
                  <w:color w:val="0000CF"/>
                  <w:lang w:val="en-US"/>
                  <w:rPrChange w:id="4539" w:author="Borja Gonzalez" w:date="2017-09-28T19:15:00Z">
                    <w:rPr>
                      <w:rFonts w:ascii="Monaco" w:hAnsi="Monaco" w:cs="Monaco"/>
                      <w:b/>
                      <w:bCs/>
                      <w:color w:val="0000CF"/>
                      <w:sz w:val="32"/>
                      <w:szCs w:val="32"/>
                      <w:lang w:val="en-US"/>
                    </w:rPr>
                  </w:rPrChange>
                </w:rPr>
                <w:t>0</w:t>
              </w:r>
              <w:r w:rsidRPr="00A47B4C">
                <w:rPr>
                  <w:b/>
                  <w:bCs/>
                  <w:lang w:val="en-US"/>
                  <w:rPrChange w:id="4540"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541" w:author="Borja Gonzalez" w:date="2017-09-28T19:15:00Z"/>
                <w:lang w:val="en-US"/>
                <w:rPrChange w:id="4542" w:author="Borja Gonzalez" w:date="2017-09-28T19:15:00Z">
                  <w:rPr>
                    <w:ins w:id="4543" w:author="Borja Gonzalez" w:date="2017-09-28T19:15:00Z"/>
                    <w:rFonts w:ascii="Monaco" w:eastAsiaTheme="majorEastAsia" w:hAnsi="Monaco" w:cs="Monaco"/>
                    <w:color w:val="243F60" w:themeColor="accent1" w:themeShade="7F"/>
                    <w:sz w:val="32"/>
                    <w:szCs w:val="32"/>
                    <w:lang w:val="en-US"/>
                  </w:rPr>
                </w:rPrChange>
              </w:rPr>
              <w:pPrChange w:id="4544" w:author="GONZALEZ DIAZ, BORJA" w:date="2017-09-29T19:27:00Z">
                <w:pPr>
                  <w:keepNext/>
                  <w:keepLines/>
                  <w:widowControl w:val="0"/>
                  <w:autoSpaceDE w:val="0"/>
                  <w:autoSpaceDN w:val="0"/>
                  <w:adjustRightInd w:val="0"/>
                  <w:spacing w:before="200"/>
                  <w:outlineLvl w:val="4"/>
                </w:pPr>
              </w:pPrChange>
            </w:pPr>
            <w:ins w:id="4545" w:author="Borja Gonzalez" w:date="2017-09-28T19:15:00Z">
              <w:r w:rsidRPr="00A47B4C">
                <w:rPr>
                  <w:lang w:val="en-US"/>
                  <w:rPrChange w:id="4546" w:author="Borja Gonzalez" w:date="2017-09-28T19:15:00Z">
                    <w:rPr>
                      <w:rFonts w:ascii="Monaco" w:hAnsi="Monaco" w:cs="Monaco"/>
                      <w:sz w:val="32"/>
                      <w:szCs w:val="32"/>
                      <w:lang w:val="en-US"/>
                    </w:rPr>
                  </w:rPrChange>
                </w:rPr>
                <w:t xml:space="preserve">        Coronal</w:t>
              </w:r>
              <w:r w:rsidRPr="00A47B4C">
                <w:rPr>
                  <w:b/>
                  <w:bCs/>
                  <w:lang w:val="en-US"/>
                  <w:rPrChange w:id="4547" w:author="Borja Gonzalez" w:date="2017-09-28T19:15:00Z">
                    <w:rPr>
                      <w:rFonts w:ascii="Monaco" w:hAnsi="Monaco" w:cs="Monaco"/>
                      <w:b/>
                      <w:bCs/>
                      <w:color w:val="000000"/>
                      <w:sz w:val="32"/>
                      <w:szCs w:val="32"/>
                      <w:lang w:val="en-US"/>
                    </w:rPr>
                  </w:rPrChange>
                </w:rPr>
                <w:t>.</w:t>
              </w:r>
              <w:r w:rsidRPr="00A47B4C">
                <w:rPr>
                  <w:lang w:val="en-US"/>
                  <w:rPrChange w:id="4548" w:author="Borja Gonzalez" w:date="2017-09-28T19:15:00Z">
                    <w:rPr>
                      <w:rFonts w:ascii="Monaco" w:hAnsi="Monaco" w:cs="Monaco"/>
                      <w:color w:val="000000"/>
                      <w:sz w:val="32"/>
                      <w:szCs w:val="32"/>
                      <w:lang w:val="en-US"/>
                    </w:rPr>
                  </w:rPrChange>
                </w:rPr>
                <w:t>push</w:t>
              </w:r>
              <w:r w:rsidRPr="00A47B4C">
                <w:rPr>
                  <w:b/>
                  <w:bCs/>
                  <w:lang w:val="en-US"/>
                  <w:rPrChange w:id="4549" w:author="Borja Gonzalez" w:date="2017-09-28T19:15:00Z">
                    <w:rPr>
                      <w:rFonts w:ascii="Monaco" w:hAnsi="Monaco" w:cs="Monaco"/>
                      <w:b/>
                      <w:bCs/>
                      <w:color w:val="000000"/>
                      <w:sz w:val="32"/>
                      <w:szCs w:val="32"/>
                      <w:lang w:val="en-US"/>
                    </w:rPr>
                  </w:rPrChange>
                </w:rPr>
                <w:t>(</w:t>
              </w:r>
              <w:r w:rsidRPr="00A47B4C">
                <w:rPr>
                  <w:color w:val="204A87"/>
                  <w:lang w:val="en-US"/>
                  <w:rPrChange w:id="4550" w:author="Borja Gonzalez" w:date="2017-09-28T19:15:00Z">
                    <w:rPr>
                      <w:rFonts w:ascii="Monaco" w:hAnsi="Monaco" w:cs="Monaco"/>
                      <w:color w:val="204A87"/>
                      <w:sz w:val="32"/>
                      <w:szCs w:val="32"/>
                      <w:lang w:val="en-US"/>
                    </w:rPr>
                  </w:rPrChange>
                </w:rPr>
                <w:t>parseFloat</w:t>
              </w:r>
              <w:r w:rsidRPr="00A47B4C">
                <w:rPr>
                  <w:b/>
                  <w:bCs/>
                  <w:lang w:val="en-US"/>
                  <w:rPrChange w:id="4551" w:author="Borja Gonzalez" w:date="2017-09-28T19:15:00Z">
                    <w:rPr>
                      <w:rFonts w:ascii="Monaco" w:hAnsi="Monaco" w:cs="Monaco"/>
                      <w:b/>
                      <w:bCs/>
                      <w:color w:val="000000"/>
                      <w:sz w:val="32"/>
                      <w:szCs w:val="32"/>
                      <w:lang w:val="en-US"/>
                    </w:rPr>
                  </w:rPrChange>
                </w:rPr>
                <w:t>(</w:t>
              </w:r>
              <w:r w:rsidRPr="00A47B4C">
                <w:rPr>
                  <w:lang w:val="en-US"/>
                  <w:rPrChange w:id="4552" w:author="Borja Gonzalez" w:date="2017-09-28T19:15:00Z">
                    <w:rPr>
                      <w:rFonts w:ascii="Monaco" w:hAnsi="Monaco" w:cs="Monaco"/>
                      <w:color w:val="000000"/>
                      <w:sz w:val="32"/>
                      <w:szCs w:val="32"/>
                      <w:lang w:val="en-US"/>
                    </w:rPr>
                  </w:rPrChange>
                </w:rPr>
                <w:t>datos</w:t>
              </w:r>
              <w:r w:rsidRPr="00A47B4C">
                <w:rPr>
                  <w:b/>
                  <w:bCs/>
                  <w:lang w:val="en-US"/>
                  <w:rPrChange w:id="4553" w:author="Borja Gonzalez" w:date="2017-09-28T19:15:00Z">
                    <w:rPr>
                      <w:rFonts w:ascii="Monaco" w:hAnsi="Monaco" w:cs="Monaco"/>
                      <w:b/>
                      <w:bCs/>
                      <w:color w:val="000000"/>
                      <w:sz w:val="32"/>
                      <w:szCs w:val="32"/>
                      <w:lang w:val="en-US"/>
                    </w:rPr>
                  </w:rPrChange>
                </w:rPr>
                <w:t>[</w:t>
              </w:r>
              <w:r w:rsidRPr="00A47B4C">
                <w:rPr>
                  <w:lang w:val="en-US"/>
                  <w:rPrChange w:id="4554" w:author="Borja Gonzalez" w:date="2017-09-28T19:15:00Z">
                    <w:rPr>
                      <w:rFonts w:ascii="Monaco" w:hAnsi="Monaco" w:cs="Monaco"/>
                      <w:color w:val="000000"/>
                      <w:sz w:val="32"/>
                      <w:szCs w:val="32"/>
                      <w:lang w:val="en-US"/>
                    </w:rPr>
                  </w:rPrChange>
                </w:rPr>
                <w:t>i</w:t>
              </w:r>
              <w:r w:rsidRPr="00A47B4C">
                <w:rPr>
                  <w:b/>
                  <w:bCs/>
                  <w:lang w:val="en-US"/>
                  <w:rPrChange w:id="4555" w:author="Borja Gonzalez" w:date="2017-09-28T19:15:00Z">
                    <w:rPr>
                      <w:rFonts w:ascii="Monaco" w:hAnsi="Monaco" w:cs="Monaco"/>
                      <w:b/>
                      <w:bCs/>
                      <w:color w:val="000000"/>
                      <w:sz w:val="32"/>
                      <w:szCs w:val="32"/>
                      <w:lang w:val="en-US"/>
                    </w:rPr>
                  </w:rPrChange>
                </w:rPr>
                <w:t>][</w:t>
              </w:r>
              <w:r w:rsidRPr="00A47B4C">
                <w:rPr>
                  <w:b/>
                  <w:bCs/>
                  <w:color w:val="0000CF"/>
                  <w:lang w:val="en-US"/>
                  <w:rPrChange w:id="4556" w:author="Borja Gonzalez" w:date="2017-09-28T19:15:00Z">
                    <w:rPr>
                      <w:rFonts w:ascii="Monaco" w:hAnsi="Monaco" w:cs="Monaco"/>
                      <w:b/>
                      <w:bCs/>
                      <w:color w:val="0000CF"/>
                      <w:sz w:val="32"/>
                      <w:szCs w:val="32"/>
                      <w:lang w:val="en-US"/>
                    </w:rPr>
                  </w:rPrChange>
                </w:rPr>
                <w:t>1</w:t>
              </w:r>
              <w:r w:rsidRPr="00A47B4C">
                <w:rPr>
                  <w:b/>
                  <w:bCs/>
                  <w:lang w:val="en-US"/>
                  <w:rPrChange w:id="4557" w:author="Borja Gonzalez" w:date="2017-09-28T19:15:00Z">
                    <w:rPr>
                      <w:rFonts w:ascii="Monaco" w:hAnsi="Monaco" w:cs="Monaco"/>
                      <w:b/>
                      <w:bCs/>
                      <w:color w:val="000000"/>
                      <w:sz w:val="32"/>
                      <w:szCs w:val="32"/>
                      <w:lang w:val="en-US"/>
                    </w:rPr>
                  </w:rPrChange>
                </w:rPr>
                <w:t>]</w:t>
              </w:r>
              <w:proofErr w:type="gramStart"/>
              <w:r w:rsidRPr="00A47B4C">
                <w:rPr>
                  <w:b/>
                  <w:bCs/>
                  <w:lang w:val="en-US"/>
                  <w:rPrChange w:id="4558" w:author="Borja Gonzalez" w:date="2017-09-28T19:15:00Z">
                    <w:rPr>
                      <w:rFonts w:ascii="Monaco" w:hAnsi="Monaco" w:cs="Monaco"/>
                      <w:b/>
                      <w:bCs/>
                      <w:color w:val="000000"/>
                      <w:sz w:val="32"/>
                      <w:szCs w:val="32"/>
                      <w:lang w:val="en-US"/>
                    </w:rPr>
                  </w:rPrChange>
                </w:rPr>
                <w:t>).</w:t>
              </w:r>
              <w:r w:rsidRPr="00A47B4C">
                <w:rPr>
                  <w:lang w:val="en-US"/>
                  <w:rPrChange w:id="4559" w:author="Borja Gonzalez" w:date="2017-09-28T19:15:00Z">
                    <w:rPr>
                      <w:rFonts w:ascii="Monaco" w:hAnsi="Monaco" w:cs="Monaco"/>
                      <w:color w:val="000000"/>
                      <w:sz w:val="32"/>
                      <w:szCs w:val="32"/>
                      <w:lang w:val="en-US"/>
                    </w:rPr>
                  </w:rPrChange>
                </w:rPr>
                <w:t>toFixed</w:t>
              </w:r>
              <w:proofErr w:type="gramEnd"/>
              <w:r w:rsidRPr="00A47B4C">
                <w:rPr>
                  <w:b/>
                  <w:bCs/>
                  <w:lang w:val="en-US"/>
                  <w:rPrChange w:id="4560" w:author="Borja Gonzalez" w:date="2017-09-28T19:15:00Z">
                    <w:rPr>
                      <w:rFonts w:ascii="Monaco" w:hAnsi="Monaco" w:cs="Monaco"/>
                      <w:b/>
                      <w:bCs/>
                      <w:color w:val="000000"/>
                      <w:sz w:val="32"/>
                      <w:szCs w:val="32"/>
                      <w:lang w:val="en-US"/>
                    </w:rPr>
                  </w:rPrChange>
                </w:rPr>
                <w:t>(</w:t>
              </w:r>
              <w:r w:rsidRPr="00A47B4C">
                <w:rPr>
                  <w:b/>
                  <w:bCs/>
                  <w:color w:val="0000CF"/>
                  <w:lang w:val="en-US"/>
                  <w:rPrChange w:id="4561" w:author="Borja Gonzalez" w:date="2017-09-28T19:15:00Z">
                    <w:rPr>
                      <w:rFonts w:ascii="Monaco" w:hAnsi="Monaco" w:cs="Monaco"/>
                      <w:b/>
                      <w:bCs/>
                      <w:color w:val="0000CF"/>
                      <w:sz w:val="32"/>
                      <w:szCs w:val="32"/>
                      <w:lang w:val="en-US"/>
                    </w:rPr>
                  </w:rPrChange>
                </w:rPr>
                <w:t>2</w:t>
              </w:r>
              <w:r w:rsidRPr="00A47B4C">
                <w:rPr>
                  <w:b/>
                  <w:bCs/>
                  <w:lang w:val="en-US"/>
                  <w:rPrChange w:id="4562"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563" w:author="Borja Gonzalez" w:date="2017-09-28T19:15:00Z"/>
                <w:lang w:val="en-US"/>
                <w:rPrChange w:id="4564" w:author="Borja Gonzalez" w:date="2017-09-28T19:15:00Z">
                  <w:rPr>
                    <w:ins w:id="4565" w:author="Borja Gonzalez" w:date="2017-09-28T19:15:00Z"/>
                    <w:rFonts w:ascii="Monaco" w:eastAsiaTheme="majorEastAsia" w:hAnsi="Monaco" w:cs="Monaco"/>
                    <w:color w:val="243F60" w:themeColor="accent1" w:themeShade="7F"/>
                    <w:sz w:val="32"/>
                    <w:szCs w:val="32"/>
                    <w:lang w:val="en-US"/>
                  </w:rPr>
                </w:rPrChange>
              </w:rPr>
              <w:pPrChange w:id="4566" w:author="GONZALEZ DIAZ, BORJA" w:date="2017-09-29T19:27:00Z">
                <w:pPr>
                  <w:keepNext/>
                  <w:keepLines/>
                  <w:widowControl w:val="0"/>
                  <w:autoSpaceDE w:val="0"/>
                  <w:autoSpaceDN w:val="0"/>
                  <w:adjustRightInd w:val="0"/>
                  <w:spacing w:before="200"/>
                  <w:outlineLvl w:val="4"/>
                </w:pPr>
              </w:pPrChange>
            </w:pPr>
            <w:ins w:id="4567" w:author="Borja Gonzalez" w:date="2017-09-28T19:15:00Z">
              <w:r w:rsidRPr="00A47B4C">
                <w:rPr>
                  <w:lang w:val="en-US"/>
                  <w:rPrChange w:id="4568" w:author="Borja Gonzalez" w:date="2017-09-28T19:15:00Z">
                    <w:rPr>
                      <w:rFonts w:ascii="Monaco" w:hAnsi="Monaco" w:cs="Monaco"/>
                      <w:sz w:val="32"/>
                      <w:szCs w:val="32"/>
                      <w:lang w:val="en-US"/>
                    </w:rPr>
                  </w:rPrChange>
                </w:rPr>
                <w:t xml:space="preserve">        Sagital</w:t>
              </w:r>
              <w:r w:rsidRPr="00A47B4C">
                <w:rPr>
                  <w:b/>
                  <w:bCs/>
                  <w:lang w:val="en-US"/>
                  <w:rPrChange w:id="4569" w:author="Borja Gonzalez" w:date="2017-09-28T19:15:00Z">
                    <w:rPr>
                      <w:rFonts w:ascii="Monaco" w:hAnsi="Monaco" w:cs="Monaco"/>
                      <w:b/>
                      <w:bCs/>
                      <w:color w:val="000000"/>
                      <w:sz w:val="32"/>
                      <w:szCs w:val="32"/>
                      <w:lang w:val="en-US"/>
                    </w:rPr>
                  </w:rPrChange>
                </w:rPr>
                <w:t>.</w:t>
              </w:r>
              <w:r w:rsidRPr="00A47B4C">
                <w:rPr>
                  <w:lang w:val="en-US"/>
                  <w:rPrChange w:id="4570" w:author="Borja Gonzalez" w:date="2017-09-28T19:15:00Z">
                    <w:rPr>
                      <w:rFonts w:ascii="Monaco" w:hAnsi="Monaco" w:cs="Monaco"/>
                      <w:color w:val="000000"/>
                      <w:sz w:val="32"/>
                      <w:szCs w:val="32"/>
                      <w:lang w:val="en-US"/>
                    </w:rPr>
                  </w:rPrChange>
                </w:rPr>
                <w:t>push</w:t>
              </w:r>
              <w:r w:rsidRPr="00A47B4C">
                <w:rPr>
                  <w:b/>
                  <w:bCs/>
                  <w:lang w:val="en-US"/>
                  <w:rPrChange w:id="4571" w:author="Borja Gonzalez" w:date="2017-09-28T19:15:00Z">
                    <w:rPr>
                      <w:rFonts w:ascii="Monaco" w:hAnsi="Monaco" w:cs="Monaco"/>
                      <w:b/>
                      <w:bCs/>
                      <w:color w:val="000000"/>
                      <w:sz w:val="32"/>
                      <w:szCs w:val="32"/>
                      <w:lang w:val="en-US"/>
                    </w:rPr>
                  </w:rPrChange>
                </w:rPr>
                <w:t>(</w:t>
              </w:r>
              <w:r w:rsidRPr="00A47B4C">
                <w:rPr>
                  <w:color w:val="204A87"/>
                  <w:lang w:val="en-US"/>
                  <w:rPrChange w:id="4572" w:author="Borja Gonzalez" w:date="2017-09-28T19:15:00Z">
                    <w:rPr>
                      <w:rFonts w:ascii="Monaco" w:hAnsi="Monaco" w:cs="Monaco"/>
                      <w:color w:val="204A87"/>
                      <w:sz w:val="32"/>
                      <w:szCs w:val="32"/>
                      <w:lang w:val="en-US"/>
                    </w:rPr>
                  </w:rPrChange>
                </w:rPr>
                <w:t>parseFloat</w:t>
              </w:r>
              <w:r w:rsidRPr="00A47B4C">
                <w:rPr>
                  <w:b/>
                  <w:bCs/>
                  <w:lang w:val="en-US"/>
                  <w:rPrChange w:id="4573" w:author="Borja Gonzalez" w:date="2017-09-28T19:15:00Z">
                    <w:rPr>
                      <w:rFonts w:ascii="Monaco" w:hAnsi="Monaco" w:cs="Monaco"/>
                      <w:b/>
                      <w:bCs/>
                      <w:color w:val="000000"/>
                      <w:sz w:val="32"/>
                      <w:szCs w:val="32"/>
                      <w:lang w:val="en-US"/>
                    </w:rPr>
                  </w:rPrChange>
                </w:rPr>
                <w:t>(</w:t>
              </w:r>
              <w:r w:rsidRPr="00A47B4C">
                <w:rPr>
                  <w:lang w:val="en-US"/>
                  <w:rPrChange w:id="4574" w:author="Borja Gonzalez" w:date="2017-09-28T19:15:00Z">
                    <w:rPr>
                      <w:rFonts w:ascii="Monaco" w:hAnsi="Monaco" w:cs="Monaco"/>
                      <w:color w:val="000000"/>
                      <w:sz w:val="32"/>
                      <w:szCs w:val="32"/>
                      <w:lang w:val="en-US"/>
                    </w:rPr>
                  </w:rPrChange>
                </w:rPr>
                <w:t>datos</w:t>
              </w:r>
              <w:r w:rsidRPr="00A47B4C">
                <w:rPr>
                  <w:b/>
                  <w:bCs/>
                  <w:lang w:val="en-US"/>
                  <w:rPrChange w:id="4575" w:author="Borja Gonzalez" w:date="2017-09-28T19:15:00Z">
                    <w:rPr>
                      <w:rFonts w:ascii="Monaco" w:hAnsi="Monaco" w:cs="Monaco"/>
                      <w:b/>
                      <w:bCs/>
                      <w:color w:val="000000"/>
                      <w:sz w:val="32"/>
                      <w:szCs w:val="32"/>
                      <w:lang w:val="en-US"/>
                    </w:rPr>
                  </w:rPrChange>
                </w:rPr>
                <w:t>[</w:t>
              </w:r>
              <w:r w:rsidRPr="00A47B4C">
                <w:rPr>
                  <w:lang w:val="en-US"/>
                  <w:rPrChange w:id="4576" w:author="Borja Gonzalez" w:date="2017-09-28T19:15:00Z">
                    <w:rPr>
                      <w:rFonts w:ascii="Monaco" w:hAnsi="Monaco" w:cs="Monaco"/>
                      <w:color w:val="000000"/>
                      <w:sz w:val="32"/>
                      <w:szCs w:val="32"/>
                      <w:lang w:val="en-US"/>
                    </w:rPr>
                  </w:rPrChange>
                </w:rPr>
                <w:t>i</w:t>
              </w:r>
              <w:r w:rsidRPr="00A47B4C">
                <w:rPr>
                  <w:b/>
                  <w:bCs/>
                  <w:lang w:val="en-US"/>
                  <w:rPrChange w:id="4577" w:author="Borja Gonzalez" w:date="2017-09-28T19:15:00Z">
                    <w:rPr>
                      <w:rFonts w:ascii="Monaco" w:hAnsi="Monaco" w:cs="Monaco"/>
                      <w:b/>
                      <w:bCs/>
                      <w:color w:val="000000"/>
                      <w:sz w:val="32"/>
                      <w:szCs w:val="32"/>
                      <w:lang w:val="en-US"/>
                    </w:rPr>
                  </w:rPrChange>
                </w:rPr>
                <w:t>][</w:t>
              </w:r>
              <w:r w:rsidRPr="00A47B4C">
                <w:rPr>
                  <w:b/>
                  <w:bCs/>
                  <w:color w:val="0000CF"/>
                  <w:lang w:val="en-US"/>
                  <w:rPrChange w:id="4578" w:author="Borja Gonzalez" w:date="2017-09-28T19:15:00Z">
                    <w:rPr>
                      <w:rFonts w:ascii="Monaco" w:hAnsi="Monaco" w:cs="Monaco"/>
                      <w:b/>
                      <w:bCs/>
                      <w:color w:val="0000CF"/>
                      <w:sz w:val="32"/>
                      <w:szCs w:val="32"/>
                      <w:lang w:val="en-US"/>
                    </w:rPr>
                  </w:rPrChange>
                </w:rPr>
                <w:t>2</w:t>
              </w:r>
              <w:r w:rsidRPr="00A47B4C">
                <w:rPr>
                  <w:b/>
                  <w:bCs/>
                  <w:lang w:val="en-US"/>
                  <w:rPrChange w:id="4579" w:author="Borja Gonzalez" w:date="2017-09-28T19:15:00Z">
                    <w:rPr>
                      <w:rFonts w:ascii="Monaco" w:hAnsi="Monaco" w:cs="Monaco"/>
                      <w:b/>
                      <w:bCs/>
                      <w:color w:val="000000"/>
                      <w:sz w:val="32"/>
                      <w:szCs w:val="32"/>
                      <w:lang w:val="en-US"/>
                    </w:rPr>
                  </w:rPrChange>
                </w:rPr>
                <w:t>]</w:t>
              </w:r>
              <w:proofErr w:type="gramStart"/>
              <w:r w:rsidRPr="00A47B4C">
                <w:rPr>
                  <w:b/>
                  <w:bCs/>
                  <w:lang w:val="en-US"/>
                  <w:rPrChange w:id="4580" w:author="Borja Gonzalez" w:date="2017-09-28T19:15:00Z">
                    <w:rPr>
                      <w:rFonts w:ascii="Monaco" w:hAnsi="Monaco" w:cs="Monaco"/>
                      <w:b/>
                      <w:bCs/>
                      <w:color w:val="000000"/>
                      <w:sz w:val="32"/>
                      <w:szCs w:val="32"/>
                      <w:lang w:val="en-US"/>
                    </w:rPr>
                  </w:rPrChange>
                </w:rPr>
                <w:t>).</w:t>
              </w:r>
              <w:r w:rsidRPr="00A47B4C">
                <w:rPr>
                  <w:lang w:val="en-US"/>
                  <w:rPrChange w:id="4581" w:author="Borja Gonzalez" w:date="2017-09-28T19:15:00Z">
                    <w:rPr>
                      <w:rFonts w:ascii="Monaco" w:hAnsi="Monaco" w:cs="Monaco"/>
                      <w:color w:val="000000"/>
                      <w:sz w:val="32"/>
                      <w:szCs w:val="32"/>
                      <w:lang w:val="en-US"/>
                    </w:rPr>
                  </w:rPrChange>
                </w:rPr>
                <w:t>toFixed</w:t>
              </w:r>
              <w:proofErr w:type="gramEnd"/>
              <w:r w:rsidRPr="00A47B4C">
                <w:rPr>
                  <w:b/>
                  <w:bCs/>
                  <w:lang w:val="en-US"/>
                  <w:rPrChange w:id="4582" w:author="Borja Gonzalez" w:date="2017-09-28T19:15:00Z">
                    <w:rPr>
                      <w:rFonts w:ascii="Monaco" w:hAnsi="Monaco" w:cs="Monaco"/>
                      <w:b/>
                      <w:bCs/>
                      <w:color w:val="000000"/>
                      <w:sz w:val="32"/>
                      <w:szCs w:val="32"/>
                      <w:lang w:val="en-US"/>
                    </w:rPr>
                  </w:rPrChange>
                </w:rPr>
                <w:t>(</w:t>
              </w:r>
              <w:r w:rsidRPr="00A47B4C">
                <w:rPr>
                  <w:b/>
                  <w:bCs/>
                  <w:color w:val="0000CF"/>
                  <w:lang w:val="en-US"/>
                  <w:rPrChange w:id="4583" w:author="Borja Gonzalez" w:date="2017-09-28T19:15:00Z">
                    <w:rPr>
                      <w:rFonts w:ascii="Monaco" w:hAnsi="Monaco" w:cs="Monaco"/>
                      <w:b/>
                      <w:bCs/>
                      <w:color w:val="0000CF"/>
                      <w:sz w:val="32"/>
                      <w:szCs w:val="32"/>
                      <w:lang w:val="en-US"/>
                    </w:rPr>
                  </w:rPrChange>
                </w:rPr>
                <w:t>2</w:t>
              </w:r>
              <w:r w:rsidRPr="00A47B4C">
                <w:rPr>
                  <w:b/>
                  <w:bCs/>
                  <w:lang w:val="en-US"/>
                  <w:rPrChange w:id="4584"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585" w:author="Borja Gonzalez" w:date="2017-09-28T19:15:00Z"/>
                <w:lang w:val="en-US"/>
                <w:rPrChange w:id="4586" w:author="Borja Gonzalez" w:date="2017-09-28T19:15:00Z">
                  <w:rPr>
                    <w:ins w:id="4587" w:author="Borja Gonzalez" w:date="2017-09-28T19:15:00Z"/>
                    <w:rFonts w:ascii="Monaco" w:eastAsiaTheme="majorEastAsia" w:hAnsi="Monaco" w:cs="Monaco"/>
                    <w:color w:val="243F60" w:themeColor="accent1" w:themeShade="7F"/>
                    <w:sz w:val="32"/>
                    <w:szCs w:val="32"/>
                    <w:lang w:val="en-US"/>
                  </w:rPr>
                </w:rPrChange>
              </w:rPr>
              <w:pPrChange w:id="4588" w:author="GONZALEZ DIAZ, BORJA" w:date="2017-09-29T19:27:00Z">
                <w:pPr>
                  <w:keepNext/>
                  <w:keepLines/>
                  <w:widowControl w:val="0"/>
                  <w:autoSpaceDE w:val="0"/>
                  <w:autoSpaceDN w:val="0"/>
                  <w:adjustRightInd w:val="0"/>
                  <w:spacing w:before="200"/>
                  <w:outlineLvl w:val="4"/>
                </w:pPr>
              </w:pPrChange>
            </w:pPr>
            <w:ins w:id="4589" w:author="Borja Gonzalez" w:date="2017-09-28T19:15:00Z">
              <w:r w:rsidRPr="00A47B4C">
                <w:rPr>
                  <w:lang w:val="en-US"/>
                  <w:rPrChange w:id="4590" w:author="Borja Gonzalez" w:date="2017-09-28T19:15:00Z">
                    <w:rPr>
                      <w:rFonts w:ascii="Monaco" w:hAnsi="Monaco" w:cs="Monaco"/>
                      <w:sz w:val="32"/>
                      <w:szCs w:val="32"/>
                      <w:lang w:val="en-US"/>
                    </w:rPr>
                  </w:rPrChange>
                </w:rPr>
                <w:t xml:space="preserve">        Transversal</w:t>
              </w:r>
              <w:r w:rsidRPr="00A47B4C">
                <w:rPr>
                  <w:b/>
                  <w:bCs/>
                  <w:lang w:val="en-US"/>
                  <w:rPrChange w:id="4591" w:author="Borja Gonzalez" w:date="2017-09-28T19:15:00Z">
                    <w:rPr>
                      <w:rFonts w:ascii="Monaco" w:hAnsi="Monaco" w:cs="Monaco"/>
                      <w:b/>
                      <w:bCs/>
                      <w:color w:val="000000"/>
                      <w:sz w:val="32"/>
                      <w:szCs w:val="32"/>
                      <w:lang w:val="en-US"/>
                    </w:rPr>
                  </w:rPrChange>
                </w:rPr>
                <w:t>.</w:t>
              </w:r>
              <w:r w:rsidRPr="00A47B4C">
                <w:rPr>
                  <w:lang w:val="en-US"/>
                  <w:rPrChange w:id="4592" w:author="Borja Gonzalez" w:date="2017-09-28T19:15:00Z">
                    <w:rPr>
                      <w:rFonts w:ascii="Monaco" w:hAnsi="Monaco" w:cs="Monaco"/>
                      <w:color w:val="000000"/>
                      <w:sz w:val="32"/>
                      <w:szCs w:val="32"/>
                      <w:lang w:val="en-US"/>
                    </w:rPr>
                  </w:rPrChange>
                </w:rPr>
                <w:t>push</w:t>
              </w:r>
              <w:r w:rsidRPr="00A47B4C">
                <w:rPr>
                  <w:b/>
                  <w:bCs/>
                  <w:lang w:val="en-US"/>
                  <w:rPrChange w:id="4593" w:author="Borja Gonzalez" w:date="2017-09-28T19:15:00Z">
                    <w:rPr>
                      <w:rFonts w:ascii="Monaco" w:hAnsi="Monaco" w:cs="Monaco"/>
                      <w:b/>
                      <w:bCs/>
                      <w:color w:val="000000"/>
                      <w:sz w:val="32"/>
                      <w:szCs w:val="32"/>
                      <w:lang w:val="en-US"/>
                    </w:rPr>
                  </w:rPrChange>
                </w:rPr>
                <w:t>(</w:t>
              </w:r>
              <w:r w:rsidRPr="00A47B4C">
                <w:rPr>
                  <w:color w:val="204A87"/>
                  <w:lang w:val="en-US"/>
                  <w:rPrChange w:id="4594" w:author="Borja Gonzalez" w:date="2017-09-28T19:15:00Z">
                    <w:rPr>
                      <w:rFonts w:ascii="Monaco" w:hAnsi="Monaco" w:cs="Monaco"/>
                      <w:color w:val="204A87"/>
                      <w:sz w:val="32"/>
                      <w:szCs w:val="32"/>
                      <w:lang w:val="en-US"/>
                    </w:rPr>
                  </w:rPrChange>
                </w:rPr>
                <w:t>parseFloat</w:t>
              </w:r>
              <w:r w:rsidRPr="00A47B4C">
                <w:rPr>
                  <w:b/>
                  <w:bCs/>
                  <w:lang w:val="en-US"/>
                  <w:rPrChange w:id="4595" w:author="Borja Gonzalez" w:date="2017-09-28T19:15:00Z">
                    <w:rPr>
                      <w:rFonts w:ascii="Monaco" w:hAnsi="Monaco" w:cs="Monaco"/>
                      <w:b/>
                      <w:bCs/>
                      <w:color w:val="000000"/>
                      <w:sz w:val="32"/>
                      <w:szCs w:val="32"/>
                      <w:lang w:val="en-US"/>
                    </w:rPr>
                  </w:rPrChange>
                </w:rPr>
                <w:t>(</w:t>
              </w:r>
              <w:r w:rsidRPr="00A47B4C">
                <w:rPr>
                  <w:lang w:val="en-US"/>
                  <w:rPrChange w:id="4596" w:author="Borja Gonzalez" w:date="2017-09-28T19:15:00Z">
                    <w:rPr>
                      <w:rFonts w:ascii="Monaco" w:hAnsi="Monaco" w:cs="Monaco"/>
                      <w:color w:val="000000"/>
                      <w:sz w:val="32"/>
                      <w:szCs w:val="32"/>
                      <w:lang w:val="en-US"/>
                    </w:rPr>
                  </w:rPrChange>
                </w:rPr>
                <w:t>datos</w:t>
              </w:r>
              <w:r w:rsidRPr="00A47B4C">
                <w:rPr>
                  <w:b/>
                  <w:bCs/>
                  <w:lang w:val="en-US"/>
                  <w:rPrChange w:id="4597" w:author="Borja Gonzalez" w:date="2017-09-28T19:15:00Z">
                    <w:rPr>
                      <w:rFonts w:ascii="Monaco" w:hAnsi="Monaco" w:cs="Monaco"/>
                      <w:b/>
                      <w:bCs/>
                      <w:color w:val="000000"/>
                      <w:sz w:val="32"/>
                      <w:szCs w:val="32"/>
                      <w:lang w:val="en-US"/>
                    </w:rPr>
                  </w:rPrChange>
                </w:rPr>
                <w:t>[</w:t>
              </w:r>
              <w:r w:rsidRPr="00A47B4C">
                <w:rPr>
                  <w:lang w:val="en-US"/>
                  <w:rPrChange w:id="4598" w:author="Borja Gonzalez" w:date="2017-09-28T19:15:00Z">
                    <w:rPr>
                      <w:rFonts w:ascii="Monaco" w:hAnsi="Monaco" w:cs="Monaco"/>
                      <w:color w:val="000000"/>
                      <w:sz w:val="32"/>
                      <w:szCs w:val="32"/>
                      <w:lang w:val="en-US"/>
                    </w:rPr>
                  </w:rPrChange>
                </w:rPr>
                <w:t>i</w:t>
              </w:r>
              <w:r w:rsidRPr="00A47B4C">
                <w:rPr>
                  <w:b/>
                  <w:bCs/>
                  <w:lang w:val="en-US"/>
                  <w:rPrChange w:id="4599" w:author="Borja Gonzalez" w:date="2017-09-28T19:15:00Z">
                    <w:rPr>
                      <w:rFonts w:ascii="Monaco" w:hAnsi="Monaco" w:cs="Monaco"/>
                      <w:b/>
                      <w:bCs/>
                      <w:color w:val="000000"/>
                      <w:sz w:val="32"/>
                      <w:szCs w:val="32"/>
                      <w:lang w:val="en-US"/>
                    </w:rPr>
                  </w:rPrChange>
                </w:rPr>
                <w:t>][</w:t>
              </w:r>
              <w:r w:rsidRPr="00A47B4C">
                <w:rPr>
                  <w:b/>
                  <w:bCs/>
                  <w:color w:val="0000CF"/>
                  <w:lang w:val="en-US"/>
                  <w:rPrChange w:id="4600" w:author="Borja Gonzalez" w:date="2017-09-28T19:15:00Z">
                    <w:rPr>
                      <w:rFonts w:ascii="Monaco" w:hAnsi="Monaco" w:cs="Monaco"/>
                      <w:b/>
                      <w:bCs/>
                      <w:color w:val="0000CF"/>
                      <w:sz w:val="32"/>
                      <w:szCs w:val="32"/>
                      <w:lang w:val="en-US"/>
                    </w:rPr>
                  </w:rPrChange>
                </w:rPr>
                <w:t>3</w:t>
              </w:r>
              <w:r w:rsidRPr="00A47B4C">
                <w:rPr>
                  <w:b/>
                  <w:bCs/>
                  <w:lang w:val="en-US"/>
                  <w:rPrChange w:id="4601" w:author="Borja Gonzalez" w:date="2017-09-28T19:15:00Z">
                    <w:rPr>
                      <w:rFonts w:ascii="Monaco" w:hAnsi="Monaco" w:cs="Monaco"/>
                      <w:b/>
                      <w:bCs/>
                      <w:color w:val="000000"/>
                      <w:sz w:val="32"/>
                      <w:szCs w:val="32"/>
                      <w:lang w:val="en-US"/>
                    </w:rPr>
                  </w:rPrChange>
                </w:rPr>
                <w:t>]</w:t>
              </w:r>
              <w:proofErr w:type="gramStart"/>
              <w:r w:rsidRPr="00A47B4C">
                <w:rPr>
                  <w:b/>
                  <w:bCs/>
                  <w:lang w:val="en-US"/>
                  <w:rPrChange w:id="4602" w:author="Borja Gonzalez" w:date="2017-09-28T19:15:00Z">
                    <w:rPr>
                      <w:rFonts w:ascii="Monaco" w:hAnsi="Monaco" w:cs="Monaco"/>
                      <w:b/>
                      <w:bCs/>
                      <w:color w:val="000000"/>
                      <w:sz w:val="32"/>
                      <w:szCs w:val="32"/>
                      <w:lang w:val="en-US"/>
                    </w:rPr>
                  </w:rPrChange>
                </w:rPr>
                <w:t>).</w:t>
              </w:r>
              <w:r w:rsidRPr="00A47B4C">
                <w:rPr>
                  <w:lang w:val="en-US"/>
                  <w:rPrChange w:id="4603" w:author="Borja Gonzalez" w:date="2017-09-28T19:15:00Z">
                    <w:rPr>
                      <w:rFonts w:ascii="Monaco" w:hAnsi="Monaco" w:cs="Monaco"/>
                      <w:color w:val="000000"/>
                      <w:sz w:val="32"/>
                      <w:szCs w:val="32"/>
                      <w:lang w:val="en-US"/>
                    </w:rPr>
                  </w:rPrChange>
                </w:rPr>
                <w:t>toFixed</w:t>
              </w:r>
              <w:proofErr w:type="gramEnd"/>
              <w:r w:rsidRPr="00A47B4C">
                <w:rPr>
                  <w:b/>
                  <w:bCs/>
                  <w:lang w:val="en-US"/>
                  <w:rPrChange w:id="4604" w:author="Borja Gonzalez" w:date="2017-09-28T19:15:00Z">
                    <w:rPr>
                      <w:rFonts w:ascii="Monaco" w:hAnsi="Monaco" w:cs="Monaco"/>
                      <w:b/>
                      <w:bCs/>
                      <w:color w:val="000000"/>
                      <w:sz w:val="32"/>
                      <w:szCs w:val="32"/>
                      <w:lang w:val="en-US"/>
                    </w:rPr>
                  </w:rPrChange>
                </w:rPr>
                <w:t>(</w:t>
              </w:r>
              <w:r w:rsidRPr="00A47B4C">
                <w:rPr>
                  <w:b/>
                  <w:bCs/>
                  <w:color w:val="0000CF"/>
                  <w:lang w:val="en-US"/>
                  <w:rPrChange w:id="4605" w:author="Borja Gonzalez" w:date="2017-09-28T19:15:00Z">
                    <w:rPr>
                      <w:rFonts w:ascii="Monaco" w:hAnsi="Monaco" w:cs="Monaco"/>
                      <w:b/>
                      <w:bCs/>
                      <w:color w:val="0000CF"/>
                      <w:sz w:val="32"/>
                      <w:szCs w:val="32"/>
                      <w:lang w:val="en-US"/>
                    </w:rPr>
                  </w:rPrChange>
                </w:rPr>
                <w:t>2</w:t>
              </w:r>
              <w:r w:rsidRPr="00A47B4C">
                <w:rPr>
                  <w:b/>
                  <w:bCs/>
                  <w:lang w:val="en-US"/>
                  <w:rPrChange w:id="4606"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607" w:author="Borja Gonzalez" w:date="2017-09-28T19:15:00Z"/>
                <w:lang w:val="en-US"/>
                <w:rPrChange w:id="4608" w:author="Borja Gonzalez" w:date="2017-09-28T19:15:00Z">
                  <w:rPr>
                    <w:ins w:id="4609" w:author="Borja Gonzalez" w:date="2017-09-28T19:15:00Z"/>
                    <w:rFonts w:ascii="Monaco" w:eastAsiaTheme="majorEastAsia" w:hAnsi="Monaco" w:cs="Monaco"/>
                    <w:color w:val="243F60" w:themeColor="accent1" w:themeShade="7F"/>
                    <w:sz w:val="32"/>
                    <w:szCs w:val="32"/>
                    <w:lang w:val="en-US"/>
                  </w:rPr>
                </w:rPrChange>
              </w:rPr>
              <w:pPrChange w:id="4610" w:author="GONZALEZ DIAZ, BORJA" w:date="2017-09-29T19:27:00Z">
                <w:pPr>
                  <w:keepNext/>
                  <w:keepLines/>
                  <w:widowControl w:val="0"/>
                  <w:autoSpaceDE w:val="0"/>
                  <w:autoSpaceDN w:val="0"/>
                  <w:adjustRightInd w:val="0"/>
                  <w:spacing w:before="200"/>
                  <w:outlineLvl w:val="4"/>
                </w:pPr>
              </w:pPrChange>
            </w:pPr>
            <w:ins w:id="4611" w:author="Borja Gonzalez" w:date="2017-09-28T19:15:00Z">
              <w:r w:rsidRPr="00A47B4C">
                <w:rPr>
                  <w:lang w:val="en-US"/>
                  <w:rPrChange w:id="4612" w:author="Borja Gonzalez" w:date="2017-09-28T19:15:00Z">
                    <w:rPr>
                      <w:rFonts w:ascii="Monaco" w:hAnsi="Monaco" w:cs="Monaco"/>
                      <w:sz w:val="32"/>
                      <w:szCs w:val="32"/>
                      <w:lang w:val="en-US"/>
                    </w:rPr>
                  </w:rPrChange>
                </w:rPr>
                <w:t xml:space="preserve">    </w:t>
              </w:r>
              <w:r w:rsidRPr="00A47B4C">
                <w:rPr>
                  <w:b/>
                  <w:bCs/>
                  <w:lang w:val="en-US"/>
                  <w:rPrChange w:id="4613"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614" w:author="Borja Gonzalez" w:date="2017-09-28T19:15:00Z"/>
                <w:lang w:val="en-US"/>
                <w:rPrChange w:id="4615" w:author="Borja Gonzalez" w:date="2017-09-28T19:15:00Z">
                  <w:rPr>
                    <w:ins w:id="4616" w:author="Borja Gonzalez" w:date="2017-09-28T19:15:00Z"/>
                    <w:rFonts w:ascii="Monaco" w:hAnsi="Monaco" w:cs="Monaco"/>
                    <w:sz w:val="32"/>
                    <w:szCs w:val="32"/>
                    <w:lang w:val="en-US"/>
                  </w:rPr>
                </w:rPrChange>
              </w:rPr>
              <w:pPrChange w:id="4617" w:author="GONZALEZ DIAZ, BORJA" w:date="2017-09-29T19:27:00Z">
                <w:pPr>
                  <w:widowControl w:val="0"/>
                  <w:autoSpaceDE w:val="0"/>
                  <w:autoSpaceDN w:val="0"/>
                  <w:adjustRightInd w:val="0"/>
                </w:pPr>
              </w:pPrChange>
            </w:pPr>
          </w:p>
          <w:p w14:paraId="4E945FE1" w14:textId="77777777" w:rsidR="00A47B4C" w:rsidRPr="00A47B4C" w:rsidRDefault="00A47B4C">
            <w:pPr>
              <w:rPr>
                <w:ins w:id="4618" w:author="Borja Gonzalez" w:date="2017-09-28T19:15:00Z"/>
                <w:lang w:val="en-US"/>
                <w:rPrChange w:id="4619" w:author="Borja Gonzalez" w:date="2017-09-28T19:15:00Z">
                  <w:rPr>
                    <w:ins w:id="4620" w:author="Borja Gonzalez" w:date="2017-09-28T19:15:00Z"/>
                    <w:rFonts w:ascii="Monaco" w:eastAsiaTheme="majorEastAsia" w:hAnsi="Monaco" w:cs="Monaco"/>
                    <w:color w:val="243F60" w:themeColor="accent1" w:themeShade="7F"/>
                    <w:sz w:val="32"/>
                    <w:szCs w:val="32"/>
                    <w:lang w:val="en-US"/>
                  </w:rPr>
                </w:rPrChange>
              </w:rPr>
              <w:pPrChange w:id="4621" w:author="GONZALEZ DIAZ, BORJA" w:date="2017-09-29T19:27:00Z">
                <w:pPr>
                  <w:keepNext/>
                  <w:keepLines/>
                  <w:widowControl w:val="0"/>
                  <w:autoSpaceDE w:val="0"/>
                  <w:autoSpaceDN w:val="0"/>
                  <w:adjustRightInd w:val="0"/>
                  <w:spacing w:before="200"/>
                  <w:outlineLvl w:val="4"/>
                </w:pPr>
              </w:pPrChange>
            </w:pPr>
            <w:ins w:id="4622" w:author="Borja Gonzalez" w:date="2017-09-28T19:15:00Z">
              <w:r w:rsidRPr="00A47B4C">
                <w:rPr>
                  <w:lang w:val="en-US"/>
                  <w:rPrChange w:id="4623" w:author="Borja Gonzalez" w:date="2017-09-28T19:15:00Z">
                    <w:rPr>
                      <w:rFonts w:ascii="Monaco" w:hAnsi="Monaco" w:cs="Monaco"/>
                      <w:sz w:val="32"/>
                      <w:szCs w:val="32"/>
                      <w:lang w:val="en-US"/>
                    </w:rPr>
                  </w:rPrChange>
                </w:rPr>
                <w:t xml:space="preserve">    </w:t>
              </w:r>
              <w:r w:rsidRPr="00A47B4C">
                <w:rPr>
                  <w:b/>
                  <w:bCs/>
                  <w:color w:val="204A87"/>
                  <w:lang w:val="en-US"/>
                  <w:rPrChange w:id="4624" w:author="Borja Gonzalez" w:date="2017-09-28T19:15:00Z">
                    <w:rPr>
                      <w:rFonts w:ascii="Monaco" w:hAnsi="Monaco" w:cs="Monaco"/>
                      <w:b/>
                      <w:bCs/>
                      <w:color w:val="204A87"/>
                      <w:sz w:val="32"/>
                      <w:szCs w:val="32"/>
                      <w:lang w:val="en-US"/>
                    </w:rPr>
                  </w:rPrChange>
                </w:rPr>
                <w:t>var</w:t>
              </w:r>
              <w:r w:rsidRPr="00A47B4C">
                <w:rPr>
                  <w:lang w:val="en-US"/>
                  <w:rPrChange w:id="4625" w:author="Borja Gonzalez" w:date="2017-09-28T19:15:00Z">
                    <w:rPr>
                      <w:rFonts w:ascii="Monaco" w:hAnsi="Monaco" w:cs="Monaco"/>
                      <w:sz w:val="32"/>
                      <w:szCs w:val="32"/>
                      <w:lang w:val="en-US"/>
                    </w:rPr>
                  </w:rPrChange>
                </w:rPr>
                <w:t xml:space="preserve"> max_c </w:t>
              </w:r>
              <w:r w:rsidRPr="00A47B4C">
                <w:rPr>
                  <w:b/>
                  <w:bCs/>
                  <w:color w:val="CE5C00"/>
                  <w:lang w:val="en-US"/>
                  <w:rPrChange w:id="4626" w:author="Borja Gonzalez" w:date="2017-09-28T19:15:00Z">
                    <w:rPr>
                      <w:rFonts w:ascii="Monaco" w:hAnsi="Monaco" w:cs="Monaco"/>
                      <w:b/>
                      <w:bCs/>
                      <w:color w:val="CE5C00"/>
                      <w:sz w:val="32"/>
                      <w:szCs w:val="32"/>
                      <w:lang w:val="en-US"/>
                    </w:rPr>
                  </w:rPrChange>
                </w:rPr>
                <w:t>=</w:t>
              </w:r>
              <w:r w:rsidRPr="00A47B4C">
                <w:rPr>
                  <w:lang w:val="en-US"/>
                  <w:rPrChange w:id="4627" w:author="Borja Gonzalez" w:date="2017-09-28T19:15:00Z">
                    <w:rPr>
                      <w:rFonts w:ascii="Monaco" w:hAnsi="Monaco" w:cs="Monaco"/>
                      <w:sz w:val="32"/>
                      <w:szCs w:val="32"/>
                      <w:lang w:val="en-US"/>
                    </w:rPr>
                  </w:rPrChange>
                </w:rPr>
                <w:t xml:space="preserve"> </w:t>
              </w:r>
              <w:r w:rsidRPr="00A47B4C">
                <w:rPr>
                  <w:color w:val="204A87"/>
                  <w:lang w:val="en-US"/>
                  <w:rPrChange w:id="4628" w:author="Borja Gonzalez" w:date="2017-09-28T19:15:00Z">
                    <w:rPr>
                      <w:rFonts w:ascii="Monaco" w:hAnsi="Monaco" w:cs="Monaco"/>
                      <w:color w:val="204A87"/>
                      <w:sz w:val="32"/>
                      <w:szCs w:val="32"/>
                      <w:lang w:val="en-US"/>
                    </w:rPr>
                  </w:rPrChange>
                </w:rPr>
                <w:t>Math</w:t>
              </w:r>
              <w:r w:rsidRPr="00A47B4C">
                <w:rPr>
                  <w:b/>
                  <w:bCs/>
                  <w:lang w:val="en-US"/>
                  <w:rPrChange w:id="4629" w:author="Borja Gonzalez" w:date="2017-09-28T19:15:00Z">
                    <w:rPr>
                      <w:rFonts w:ascii="Monaco" w:hAnsi="Monaco" w:cs="Monaco"/>
                      <w:b/>
                      <w:bCs/>
                      <w:color w:val="000000"/>
                      <w:sz w:val="32"/>
                      <w:szCs w:val="32"/>
                      <w:lang w:val="en-US"/>
                    </w:rPr>
                  </w:rPrChange>
                </w:rPr>
                <w:t>.</w:t>
              </w:r>
              <w:r w:rsidRPr="00A47B4C">
                <w:rPr>
                  <w:lang w:val="en-US"/>
                  <w:rPrChange w:id="4630" w:author="Borja Gonzalez" w:date="2017-09-28T19:15:00Z">
                    <w:rPr>
                      <w:rFonts w:ascii="Monaco" w:hAnsi="Monaco" w:cs="Monaco"/>
                      <w:color w:val="000000"/>
                      <w:sz w:val="32"/>
                      <w:szCs w:val="32"/>
                      <w:lang w:val="en-US"/>
                    </w:rPr>
                  </w:rPrChange>
                </w:rPr>
                <w:t>max</w:t>
              </w:r>
              <w:r w:rsidRPr="00A47B4C">
                <w:rPr>
                  <w:b/>
                  <w:bCs/>
                  <w:lang w:val="en-US"/>
                  <w:rPrChange w:id="4631" w:author="Borja Gonzalez" w:date="2017-09-28T19:15:00Z">
                    <w:rPr>
                      <w:rFonts w:ascii="Monaco" w:hAnsi="Monaco" w:cs="Monaco"/>
                      <w:b/>
                      <w:bCs/>
                      <w:color w:val="000000"/>
                      <w:sz w:val="32"/>
                      <w:szCs w:val="32"/>
                      <w:lang w:val="en-US"/>
                    </w:rPr>
                  </w:rPrChange>
                </w:rPr>
                <w:t>.</w:t>
              </w:r>
              <w:r w:rsidRPr="00A47B4C">
                <w:rPr>
                  <w:lang w:val="en-US"/>
                  <w:rPrChange w:id="4632" w:author="Borja Gonzalez" w:date="2017-09-28T19:15:00Z">
                    <w:rPr>
                      <w:rFonts w:ascii="Monaco" w:hAnsi="Monaco" w:cs="Monaco"/>
                      <w:color w:val="000000"/>
                      <w:sz w:val="32"/>
                      <w:szCs w:val="32"/>
                      <w:lang w:val="en-US"/>
                    </w:rPr>
                  </w:rPrChange>
                </w:rPr>
                <w:t>apply</w:t>
              </w:r>
              <w:r w:rsidRPr="00A47B4C">
                <w:rPr>
                  <w:b/>
                  <w:bCs/>
                  <w:lang w:val="en-US"/>
                  <w:rPrChange w:id="4633" w:author="Borja Gonzalez" w:date="2017-09-28T19:15:00Z">
                    <w:rPr>
                      <w:rFonts w:ascii="Monaco" w:hAnsi="Monaco" w:cs="Monaco"/>
                      <w:b/>
                      <w:bCs/>
                      <w:color w:val="000000"/>
                      <w:sz w:val="32"/>
                      <w:szCs w:val="32"/>
                      <w:lang w:val="en-US"/>
                    </w:rPr>
                  </w:rPrChange>
                </w:rPr>
                <w:t>(</w:t>
              </w:r>
              <w:r w:rsidRPr="00A47B4C">
                <w:rPr>
                  <w:b/>
                  <w:bCs/>
                  <w:color w:val="204A87"/>
                  <w:lang w:val="en-US"/>
                  <w:rPrChange w:id="4634" w:author="Borja Gonzalez" w:date="2017-09-28T19:15:00Z">
                    <w:rPr>
                      <w:rFonts w:ascii="Monaco" w:hAnsi="Monaco" w:cs="Monaco"/>
                      <w:b/>
                      <w:bCs/>
                      <w:color w:val="204A87"/>
                      <w:sz w:val="32"/>
                      <w:szCs w:val="32"/>
                      <w:lang w:val="en-US"/>
                    </w:rPr>
                  </w:rPrChange>
                </w:rPr>
                <w:t>null</w:t>
              </w:r>
              <w:r w:rsidRPr="00A47B4C">
                <w:rPr>
                  <w:b/>
                  <w:bCs/>
                  <w:lang w:val="en-US"/>
                  <w:rPrChange w:id="4635" w:author="Borja Gonzalez" w:date="2017-09-28T19:15:00Z">
                    <w:rPr>
                      <w:rFonts w:ascii="Monaco" w:hAnsi="Monaco" w:cs="Monaco"/>
                      <w:b/>
                      <w:bCs/>
                      <w:color w:val="000000"/>
                      <w:sz w:val="32"/>
                      <w:szCs w:val="32"/>
                      <w:lang w:val="en-US"/>
                    </w:rPr>
                  </w:rPrChange>
                </w:rPr>
                <w:t>,</w:t>
              </w:r>
              <w:r w:rsidRPr="00A47B4C">
                <w:rPr>
                  <w:lang w:val="en-US"/>
                  <w:rPrChange w:id="4636" w:author="Borja Gonzalez" w:date="2017-09-28T19:15:00Z">
                    <w:rPr>
                      <w:rFonts w:ascii="Monaco" w:hAnsi="Monaco" w:cs="Monaco"/>
                      <w:sz w:val="32"/>
                      <w:szCs w:val="32"/>
                      <w:lang w:val="en-US"/>
                    </w:rPr>
                  </w:rPrChange>
                </w:rPr>
                <w:t xml:space="preserve"> Coronal</w:t>
              </w:r>
              <w:r w:rsidRPr="00A47B4C">
                <w:rPr>
                  <w:b/>
                  <w:bCs/>
                  <w:lang w:val="en-US"/>
                  <w:rPrChange w:id="4637"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638" w:author="Borja Gonzalez" w:date="2017-09-28T19:15:00Z"/>
                <w:lang w:val="en-US"/>
                <w:rPrChange w:id="4639" w:author="Borja Gonzalez" w:date="2017-09-28T19:15:00Z">
                  <w:rPr>
                    <w:ins w:id="4640" w:author="Borja Gonzalez" w:date="2017-09-28T19:15:00Z"/>
                    <w:rFonts w:ascii="Monaco" w:eastAsiaTheme="majorEastAsia" w:hAnsi="Monaco" w:cs="Monaco"/>
                    <w:color w:val="243F60" w:themeColor="accent1" w:themeShade="7F"/>
                    <w:sz w:val="32"/>
                    <w:szCs w:val="32"/>
                    <w:lang w:val="en-US"/>
                  </w:rPr>
                </w:rPrChange>
              </w:rPr>
              <w:pPrChange w:id="4641" w:author="GONZALEZ DIAZ, BORJA" w:date="2017-09-29T19:27:00Z">
                <w:pPr>
                  <w:keepNext/>
                  <w:keepLines/>
                  <w:widowControl w:val="0"/>
                  <w:autoSpaceDE w:val="0"/>
                  <w:autoSpaceDN w:val="0"/>
                  <w:adjustRightInd w:val="0"/>
                  <w:spacing w:before="200"/>
                  <w:outlineLvl w:val="4"/>
                </w:pPr>
              </w:pPrChange>
            </w:pPr>
            <w:ins w:id="4642" w:author="Borja Gonzalez" w:date="2017-09-28T19:15:00Z">
              <w:r w:rsidRPr="00A47B4C">
                <w:rPr>
                  <w:lang w:val="en-US"/>
                  <w:rPrChange w:id="4643" w:author="Borja Gonzalez" w:date="2017-09-28T19:15:00Z">
                    <w:rPr>
                      <w:rFonts w:ascii="Monaco" w:hAnsi="Monaco" w:cs="Monaco"/>
                      <w:sz w:val="32"/>
                      <w:szCs w:val="32"/>
                      <w:lang w:val="en-US"/>
                    </w:rPr>
                  </w:rPrChange>
                </w:rPr>
                <w:t xml:space="preserve">    </w:t>
              </w:r>
              <w:r w:rsidRPr="00A47B4C">
                <w:rPr>
                  <w:b/>
                  <w:bCs/>
                  <w:color w:val="204A87"/>
                  <w:lang w:val="en-US"/>
                  <w:rPrChange w:id="4644" w:author="Borja Gonzalez" w:date="2017-09-28T19:15:00Z">
                    <w:rPr>
                      <w:rFonts w:ascii="Monaco" w:hAnsi="Monaco" w:cs="Monaco"/>
                      <w:b/>
                      <w:bCs/>
                      <w:color w:val="204A87"/>
                      <w:sz w:val="32"/>
                      <w:szCs w:val="32"/>
                      <w:lang w:val="en-US"/>
                    </w:rPr>
                  </w:rPrChange>
                </w:rPr>
                <w:t>var</w:t>
              </w:r>
              <w:r w:rsidRPr="00A47B4C">
                <w:rPr>
                  <w:lang w:val="en-US"/>
                  <w:rPrChange w:id="4645" w:author="Borja Gonzalez" w:date="2017-09-28T19:15:00Z">
                    <w:rPr>
                      <w:rFonts w:ascii="Monaco" w:hAnsi="Monaco" w:cs="Monaco"/>
                      <w:sz w:val="32"/>
                      <w:szCs w:val="32"/>
                      <w:lang w:val="en-US"/>
                    </w:rPr>
                  </w:rPrChange>
                </w:rPr>
                <w:t xml:space="preserve"> min_c </w:t>
              </w:r>
              <w:r w:rsidRPr="00A47B4C">
                <w:rPr>
                  <w:b/>
                  <w:bCs/>
                  <w:color w:val="CE5C00"/>
                  <w:lang w:val="en-US"/>
                  <w:rPrChange w:id="4646" w:author="Borja Gonzalez" w:date="2017-09-28T19:15:00Z">
                    <w:rPr>
                      <w:rFonts w:ascii="Monaco" w:hAnsi="Monaco" w:cs="Monaco"/>
                      <w:b/>
                      <w:bCs/>
                      <w:color w:val="CE5C00"/>
                      <w:sz w:val="32"/>
                      <w:szCs w:val="32"/>
                      <w:lang w:val="en-US"/>
                    </w:rPr>
                  </w:rPrChange>
                </w:rPr>
                <w:t>=</w:t>
              </w:r>
              <w:r w:rsidRPr="00A47B4C">
                <w:rPr>
                  <w:lang w:val="en-US"/>
                  <w:rPrChange w:id="4647" w:author="Borja Gonzalez" w:date="2017-09-28T19:15:00Z">
                    <w:rPr>
                      <w:rFonts w:ascii="Monaco" w:hAnsi="Monaco" w:cs="Monaco"/>
                      <w:sz w:val="32"/>
                      <w:szCs w:val="32"/>
                      <w:lang w:val="en-US"/>
                    </w:rPr>
                  </w:rPrChange>
                </w:rPr>
                <w:t xml:space="preserve"> </w:t>
              </w:r>
              <w:r w:rsidRPr="00A47B4C">
                <w:rPr>
                  <w:color w:val="204A87"/>
                  <w:lang w:val="en-US"/>
                  <w:rPrChange w:id="4648" w:author="Borja Gonzalez" w:date="2017-09-28T19:15:00Z">
                    <w:rPr>
                      <w:rFonts w:ascii="Monaco" w:hAnsi="Monaco" w:cs="Monaco"/>
                      <w:color w:val="204A87"/>
                      <w:sz w:val="32"/>
                      <w:szCs w:val="32"/>
                      <w:lang w:val="en-US"/>
                    </w:rPr>
                  </w:rPrChange>
                </w:rPr>
                <w:t>Math</w:t>
              </w:r>
              <w:r w:rsidRPr="00A47B4C">
                <w:rPr>
                  <w:b/>
                  <w:bCs/>
                  <w:lang w:val="en-US"/>
                  <w:rPrChange w:id="4649" w:author="Borja Gonzalez" w:date="2017-09-28T19:15:00Z">
                    <w:rPr>
                      <w:rFonts w:ascii="Monaco" w:hAnsi="Monaco" w:cs="Monaco"/>
                      <w:b/>
                      <w:bCs/>
                      <w:color w:val="000000"/>
                      <w:sz w:val="32"/>
                      <w:szCs w:val="32"/>
                      <w:lang w:val="en-US"/>
                    </w:rPr>
                  </w:rPrChange>
                </w:rPr>
                <w:t>.</w:t>
              </w:r>
              <w:r w:rsidRPr="00A47B4C">
                <w:rPr>
                  <w:lang w:val="en-US"/>
                  <w:rPrChange w:id="4650" w:author="Borja Gonzalez" w:date="2017-09-28T19:15:00Z">
                    <w:rPr>
                      <w:rFonts w:ascii="Monaco" w:hAnsi="Monaco" w:cs="Monaco"/>
                      <w:color w:val="000000"/>
                      <w:sz w:val="32"/>
                      <w:szCs w:val="32"/>
                      <w:lang w:val="en-US"/>
                    </w:rPr>
                  </w:rPrChange>
                </w:rPr>
                <w:t>min</w:t>
              </w:r>
              <w:r w:rsidRPr="00A47B4C">
                <w:rPr>
                  <w:b/>
                  <w:bCs/>
                  <w:lang w:val="en-US"/>
                  <w:rPrChange w:id="4651" w:author="Borja Gonzalez" w:date="2017-09-28T19:15:00Z">
                    <w:rPr>
                      <w:rFonts w:ascii="Monaco" w:hAnsi="Monaco" w:cs="Monaco"/>
                      <w:b/>
                      <w:bCs/>
                      <w:color w:val="000000"/>
                      <w:sz w:val="32"/>
                      <w:szCs w:val="32"/>
                      <w:lang w:val="en-US"/>
                    </w:rPr>
                  </w:rPrChange>
                </w:rPr>
                <w:t>.</w:t>
              </w:r>
              <w:r w:rsidRPr="00A47B4C">
                <w:rPr>
                  <w:lang w:val="en-US"/>
                  <w:rPrChange w:id="4652" w:author="Borja Gonzalez" w:date="2017-09-28T19:15:00Z">
                    <w:rPr>
                      <w:rFonts w:ascii="Monaco" w:hAnsi="Monaco" w:cs="Monaco"/>
                      <w:color w:val="000000"/>
                      <w:sz w:val="32"/>
                      <w:szCs w:val="32"/>
                      <w:lang w:val="en-US"/>
                    </w:rPr>
                  </w:rPrChange>
                </w:rPr>
                <w:t>apply</w:t>
              </w:r>
              <w:r w:rsidRPr="00A47B4C">
                <w:rPr>
                  <w:b/>
                  <w:bCs/>
                  <w:lang w:val="en-US"/>
                  <w:rPrChange w:id="4653" w:author="Borja Gonzalez" w:date="2017-09-28T19:15:00Z">
                    <w:rPr>
                      <w:rFonts w:ascii="Monaco" w:hAnsi="Monaco" w:cs="Monaco"/>
                      <w:b/>
                      <w:bCs/>
                      <w:color w:val="000000"/>
                      <w:sz w:val="32"/>
                      <w:szCs w:val="32"/>
                      <w:lang w:val="en-US"/>
                    </w:rPr>
                  </w:rPrChange>
                </w:rPr>
                <w:t>(</w:t>
              </w:r>
              <w:r w:rsidRPr="00A47B4C">
                <w:rPr>
                  <w:b/>
                  <w:bCs/>
                  <w:color w:val="204A87"/>
                  <w:lang w:val="en-US"/>
                  <w:rPrChange w:id="4654" w:author="Borja Gonzalez" w:date="2017-09-28T19:15:00Z">
                    <w:rPr>
                      <w:rFonts w:ascii="Monaco" w:hAnsi="Monaco" w:cs="Monaco"/>
                      <w:b/>
                      <w:bCs/>
                      <w:color w:val="204A87"/>
                      <w:sz w:val="32"/>
                      <w:szCs w:val="32"/>
                      <w:lang w:val="en-US"/>
                    </w:rPr>
                  </w:rPrChange>
                </w:rPr>
                <w:t>null</w:t>
              </w:r>
              <w:r w:rsidRPr="00A47B4C">
                <w:rPr>
                  <w:b/>
                  <w:bCs/>
                  <w:lang w:val="en-US"/>
                  <w:rPrChange w:id="4655" w:author="Borja Gonzalez" w:date="2017-09-28T19:15:00Z">
                    <w:rPr>
                      <w:rFonts w:ascii="Monaco" w:hAnsi="Monaco" w:cs="Monaco"/>
                      <w:b/>
                      <w:bCs/>
                      <w:color w:val="000000"/>
                      <w:sz w:val="32"/>
                      <w:szCs w:val="32"/>
                      <w:lang w:val="en-US"/>
                    </w:rPr>
                  </w:rPrChange>
                </w:rPr>
                <w:t>,</w:t>
              </w:r>
              <w:r w:rsidRPr="00A47B4C">
                <w:rPr>
                  <w:lang w:val="en-US"/>
                  <w:rPrChange w:id="4656" w:author="Borja Gonzalez" w:date="2017-09-28T19:15:00Z">
                    <w:rPr>
                      <w:rFonts w:ascii="Monaco" w:hAnsi="Monaco" w:cs="Monaco"/>
                      <w:sz w:val="32"/>
                      <w:szCs w:val="32"/>
                      <w:lang w:val="en-US"/>
                    </w:rPr>
                  </w:rPrChange>
                </w:rPr>
                <w:t xml:space="preserve"> Coronal</w:t>
              </w:r>
              <w:r w:rsidRPr="00A47B4C">
                <w:rPr>
                  <w:b/>
                  <w:bCs/>
                  <w:lang w:val="en-US"/>
                  <w:rPrChange w:id="4657"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658" w:author="Borja Gonzalez" w:date="2017-09-28T19:15:00Z"/>
                <w:lang w:val="en-US"/>
                <w:rPrChange w:id="4659" w:author="Borja Gonzalez" w:date="2017-09-28T19:15:00Z">
                  <w:rPr>
                    <w:ins w:id="4660" w:author="Borja Gonzalez" w:date="2017-09-28T19:15:00Z"/>
                    <w:rFonts w:ascii="Monaco" w:eastAsiaTheme="majorEastAsia" w:hAnsi="Monaco" w:cs="Monaco"/>
                    <w:color w:val="243F60" w:themeColor="accent1" w:themeShade="7F"/>
                    <w:sz w:val="32"/>
                    <w:szCs w:val="32"/>
                    <w:lang w:val="en-US"/>
                  </w:rPr>
                </w:rPrChange>
              </w:rPr>
              <w:pPrChange w:id="4661" w:author="GONZALEZ DIAZ, BORJA" w:date="2017-09-29T19:27:00Z">
                <w:pPr>
                  <w:keepNext/>
                  <w:keepLines/>
                  <w:widowControl w:val="0"/>
                  <w:autoSpaceDE w:val="0"/>
                  <w:autoSpaceDN w:val="0"/>
                  <w:adjustRightInd w:val="0"/>
                  <w:spacing w:before="200"/>
                  <w:outlineLvl w:val="4"/>
                </w:pPr>
              </w:pPrChange>
            </w:pPr>
            <w:ins w:id="4662" w:author="Borja Gonzalez" w:date="2017-09-28T19:15:00Z">
              <w:r w:rsidRPr="00A47B4C">
                <w:rPr>
                  <w:lang w:val="en-US"/>
                  <w:rPrChange w:id="4663" w:author="Borja Gonzalez" w:date="2017-09-28T19:15:00Z">
                    <w:rPr>
                      <w:rFonts w:ascii="Monaco" w:hAnsi="Monaco" w:cs="Monaco"/>
                      <w:sz w:val="32"/>
                      <w:szCs w:val="32"/>
                      <w:lang w:val="en-US"/>
                    </w:rPr>
                  </w:rPrChange>
                </w:rPr>
                <w:t xml:space="preserve">    </w:t>
              </w:r>
              <w:r w:rsidRPr="00A47B4C">
                <w:rPr>
                  <w:b/>
                  <w:bCs/>
                  <w:color w:val="204A87"/>
                  <w:lang w:val="en-US"/>
                  <w:rPrChange w:id="4664" w:author="Borja Gonzalez" w:date="2017-09-28T19:15:00Z">
                    <w:rPr>
                      <w:rFonts w:ascii="Monaco" w:hAnsi="Monaco" w:cs="Monaco"/>
                      <w:b/>
                      <w:bCs/>
                      <w:color w:val="204A87"/>
                      <w:sz w:val="32"/>
                      <w:szCs w:val="32"/>
                      <w:lang w:val="en-US"/>
                    </w:rPr>
                  </w:rPrChange>
                </w:rPr>
                <w:t>var</w:t>
              </w:r>
              <w:r w:rsidRPr="00A47B4C">
                <w:rPr>
                  <w:lang w:val="en-US"/>
                  <w:rPrChange w:id="4665" w:author="Borja Gonzalez" w:date="2017-09-28T19:15:00Z">
                    <w:rPr>
                      <w:rFonts w:ascii="Monaco" w:hAnsi="Monaco" w:cs="Monaco"/>
                      <w:sz w:val="32"/>
                      <w:szCs w:val="32"/>
                      <w:lang w:val="en-US"/>
                    </w:rPr>
                  </w:rPrChange>
                </w:rPr>
                <w:t xml:space="preserve"> max_t </w:t>
              </w:r>
              <w:r w:rsidRPr="00A47B4C">
                <w:rPr>
                  <w:b/>
                  <w:bCs/>
                  <w:color w:val="CE5C00"/>
                  <w:lang w:val="en-US"/>
                  <w:rPrChange w:id="4666" w:author="Borja Gonzalez" w:date="2017-09-28T19:15:00Z">
                    <w:rPr>
                      <w:rFonts w:ascii="Monaco" w:hAnsi="Monaco" w:cs="Monaco"/>
                      <w:b/>
                      <w:bCs/>
                      <w:color w:val="CE5C00"/>
                      <w:sz w:val="32"/>
                      <w:szCs w:val="32"/>
                      <w:lang w:val="en-US"/>
                    </w:rPr>
                  </w:rPrChange>
                </w:rPr>
                <w:t>=</w:t>
              </w:r>
              <w:r w:rsidRPr="00A47B4C">
                <w:rPr>
                  <w:lang w:val="en-US"/>
                  <w:rPrChange w:id="4667" w:author="Borja Gonzalez" w:date="2017-09-28T19:15:00Z">
                    <w:rPr>
                      <w:rFonts w:ascii="Monaco" w:hAnsi="Monaco" w:cs="Monaco"/>
                      <w:sz w:val="32"/>
                      <w:szCs w:val="32"/>
                      <w:lang w:val="en-US"/>
                    </w:rPr>
                  </w:rPrChange>
                </w:rPr>
                <w:t xml:space="preserve"> </w:t>
              </w:r>
              <w:r w:rsidRPr="00A47B4C">
                <w:rPr>
                  <w:color w:val="204A87"/>
                  <w:lang w:val="en-US"/>
                  <w:rPrChange w:id="4668" w:author="Borja Gonzalez" w:date="2017-09-28T19:15:00Z">
                    <w:rPr>
                      <w:rFonts w:ascii="Monaco" w:hAnsi="Monaco" w:cs="Monaco"/>
                      <w:color w:val="204A87"/>
                      <w:sz w:val="32"/>
                      <w:szCs w:val="32"/>
                      <w:lang w:val="en-US"/>
                    </w:rPr>
                  </w:rPrChange>
                </w:rPr>
                <w:t>Math</w:t>
              </w:r>
              <w:r w:rsidRPr="00A47B4C">
                <w:rPr>
                  <w:b/>
                  <w:bCs/>
                  <w:lang w:val="en-US"/>
                  <w:rPrChange w:id="4669" w:author="Borja Gonzalez" w:date="2017-09-28T19:15:00Z">
                    <w:rPr>
                      <w:rFonts w:ascii="Monaco" w:hAnsi="Monaco" w:cs="Monaco"/>
                      <w:b/>
                      <w:bCs/>
                      <w:color w:val="000000"/>
                      <w:sz w:val="32"/>
                      <w:szCs w:val="32"/>
                      <w:lang w:val="en-US"/>
                    </w:rPr>
                  </w:rPrChange>
                </w:rPr>
                <w:t>.</w:t>
              </w:r>
              <w:r w:rsidRPr="00A47B4C">
                <w:rPr>
                  <w:lang w:val="en-US"/>
                  <w:rPrChange w:id="4670" w:author="Borja Gonzalez" w:date="2017-09-28T19:15:00Z">
                    <w:rPr>
                      <w:rFonts w:ascii="Monaco" w:hAnsi="Monaco" w:cs="Monaco"/>
                      <w:color w:val="000000"/>
                      <w:sz w:val="32"/>
                      <w:szCs w:val="32"/>
                      <w:lang w:val="en-US"/>
                    </w:rPr>
                  </w:rPrChange>
                </w:rPr>
                <w:t>max</w:t>
              </w:r>
              <w:r w:rsidRPr="00A47B4C">
                <w:rPr>
                  <w:b/>
                  <w:bCs/>
                  <w:lang w:val="en-US"/>
                  <w:rPrChange w:id="4671" w:author="Borja Gonzalez" w:date="2017-09-28T19:15:00Z">
                    <w:rPr>
                      <w:rFonts w:ascii="Monaco" w:hAnsi="Monaco" w:cs="Monaco"/>
                      <w:b/>
                      <w:bCs/>
                      <w:color w:val="000000"/>
                      <w:sz w:val="32"/>
                      <w:szCs w:val="32"/>
                      <w:lang w:val="en-US"/>
                    </w:rPr>
                  </w:rPrChange>
                </w:rPr>
                <w:t>.</w:t>
              </w:r>
              <w:r w:rsidRPr="00A47B4C">
                <w:rPr>
                  <w:lang w:val="en-US"/>
                  <w:rPrChange w:id="4672" w:author="Borja Gonzalez" w:date="2017-09-28T19:15:00Z">
                    <w:rPr>
                      <w:rFonts w:ascii="Monaco" w:hAnsi="Monaco" w:cs="Monaco"/>
                      <w:color w:val="000000"/>
                      <w:sz w:val="32"/>
                      <w:szCs w:val="32"/>
                      <w:lang w:val="en-US"/>
                    </w:rPr>
                  </w:rPrChange>
                </w:rPr>
                <w:t>apply</w:t>
              </w:r>
              <w:r w:rsidRPr="00A47B4C">
                <w:rPr>
                  <w:b/>
                  <w:bCs/>
                  <w:lang w:val="en-US"/>
                  <w:rPrChange w:id="4673" w:author="Borja Gonzalez" w:date="2017-09-28T19:15:00Z">
                    <w:rPr>
                      <w:rFonts w:ascii="Monaco" w:hAnsi="Monaco" w:cs="Monaco"/>
                      <w:b/>
                      <w:bCs/>
                      <w:color w:val="000000"/>
                      <w:sz w:val="32"/>
                      <w:szCs w:val="32"/>
                      <w:lang w:val="en-US"/>
                    </w:rPr>
                  </w:rPrChange>
                </w:rPr>
                <w:t>(</w:t>
              </w:r>
              <w:r w:rsidRPr="00A47B4C">
                <w:rPr>
                  <w:b/>
                  <w:bCs/>
                  <w:color w:val="204A87"/>
                  <w:lang w:val="en-US"/>
                  <w:rPrChange w:id="4674" w:author="Borja Gonzalez" w:date="2017-09-28T19:15:00Z">
                    <w:rPr>
                      <w:rFonts w:ascii="Monaco" w:hAnsi="Monaco" w:cs="Monaco"/>
                      <w:b/>
                      <w:bCs/>
                      <w:color w:val="204A87"/>
                      <w:sz w:val="32"/>
                      <w:szCs w:val="32"/>
                      <w:lang w:val="en-US"/>
                    </w:rPr>
                  </w:rPrChange>
                </w:rPr>
                <w:t>null</w:t>
              </w:r>
              <w:r w:rsidRPr="00A47B4C">
                <w:rPr>
                  <w:b/>
                  <w:bCs/>
                  <w:lang w:val="en-US"/>
                  <w:rPrChange w:id="4675" w:author="Borja Gonzalez" w:date="2017-09-28T19:15:00Z">
                    <w:rPr>
                      <w:rFonts w:ascii="Monaco" w:hAnsi="Monaco" w:cs="Monaco"/>
                      <w:b/>
                      <w:bCs/>
                      <w:color w:val="000000"/>
                      <w:sz w:val="32"/>
                      <w:szCs w:val="32"/>
                      <w:lang w:val="en-US"/>
                    </w:rPr>
                  </w:rPrChange>
                </w:rPr>
                <w:t>,</w:t>
              </w:r>
              <w:r w:rsidRPr="00A47B4C">
                <w:rPr>
                  <w:lang w:val="en-US"/>
                  <w:rPrChange w:id="4676" w:author="Borja Gonzalez" w:date="2017-09-28T19:15:00Z">
                    <w:rPr>
                      <w:rFonts w:ascii="Monaco" w:hAnsi="Monaco" w:cs="Monaco"/>
                      <w:sz w:val="32"/>
                      <w:szCs w:val="32"/>
                      <w:lang w:val="en-US"/>
                    </w:rPr>
                  </w:rPrChange>
                </w:rPr>
                <w:t xml:space="preserve"> Transversal</w:t>
              </w:r>
              <w:r w:rsidRPr="00A47B4C">
                <w:rPr>
                  <w:b/>
                  <w:bCs/>
                  <w:lang w:val="en-US"/>
                  <w:rPrChange w:id="4677"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4678" w:author="Borja Gonzalez" w:date="2017-09-28T19:15:00Z"/>
                <w:lang w:val="en-US"/>
                <w:rPrChange w:id="4679" w:author="Borja Gonzalez" w:date="2017-09-28T19:15:00Z">
                  <w:rPr>
                    <w:ins w:id="4680" w:author="Borja Gonzalez" w:date="2017-09-28T19:15:00Z"/>
                    <w:rFonts w:ascii="Monaco" w:eastAsiaTheme="majorEastAsia" w:hAnsi="Monaco" w:cs="Monaco"/>
                    <w:color w:val="243F60" w:themeColor="accent1" w:themeShade="7F"/>
                    <w:sz w:val="32"/>
                    <w:szCs w:val="32"/>
                    <w:lang w:val="en-US"/>
                  </w:rPr>
                </w:rPrChange>
              </w:rPr>
              <w:pPrChange w:id="4681" w:author="GONZALEZ DIAZ, BORJA" w:date="2017-09-29T19:27:00Z">
                <w:pPr>
                  <w:keepNext/>
                  <w:keepLines/>
                  <w:widowControl w:val="0"/>
                  <w:autoSpaceDE w:val="0"/>
                  <w:autoSpaceDN w:val="0"/>
                  <w:adjustRightInd w:val="0"/>
                  <w:spacing w:before="200"/>
                  <w:outlineLvl w:val="4"/>
                </w:pPr>
              </w:pPrChange>
            </w:pPr>
            <w:ins w:id="4682" w:author="Borja Gonzalez" w:date="2017-09-28T19:15:00Z">
              <w:r w:rsidRPr="00A47B4C">
                <w:rPr>
                  <w:lang w:val="en-US"/>
                  <w:rPrChange w:id="4683" w:author="Borja Gonzalez" w:date="2017-09-28T19:15:00Z">
                    <w:rPr>
                      <w:rFonts w:ascii="Monaco" w:hAnsi="Monaco" w:cs="Monaco"/>
                      <w:sz w:val="32"/>
                      <w:szCs w:val="32"/>
                      <w:lang w:val="en-US"/>
                    </w:rPr>
                  </w:rPrChange>
                </w:rPr>
                <w:t xml:space="preserve">    </w:t>
              </w:r>
              <w:r w:rsidRPr="00A47B4C">
                <w:rPr>
                  <w:b/>
                  <w:bCs/>
                  <w:color w:val="204A87"/>
                  <w:lang w:val="en-US"/>
                  <w:rPrChange w:id="4684" w:author="Borja Gonzalez" w:date="2017-09-28T19:15:00Z">
                    <w:rPr>
                      <w:rFonts w:ascii="Monaco" w:hAnsi="Monaco" w:cs="Monaco"/>
                      <w:b/>
                      <w:bCs/>
                      <w:color w:val="204A87"/>
                      <w:sz w:val="32"/>
                      <w:szCs w:val="32"/>
                      <w:lang w:val="en-US"/>
                    </w:rPr>
                  </w:rPrChange>
                </w:rPr>
                <w:t>var</w:t>
              </w:r>
              <w:r w:rsidRPr="00A47B4C">
                <w:rPr>
                  <w:lang w:val="en-US"/>
                  <w:rPrChange w:id="4685" w:author="Borja Gonzalez" w:date="2017-09-28T19:15:00Z">
                    <w:rPr>
                      <w:rFonts w:ascii="Monaco" w:hAnsi="Monaco" w:cs="Monaco"/>
                      <w:sz w:val="32"/>
                      <w:szCs w:val="32"/>
                      <w:lang w:val="en-US"/>
                    </w:rPr>
                  </w:rPrChange>
                </w:rPr>
                <w:t xml:space="preserve"> min_tr </w:t>
              </w:r>
              <w:r w:rsidRPr="00A47B4C">
                <w:rPr>
                  <w:b/>
                  <w:bCs/>
                  <w:color w:val="CE5C00"/>
                  <w:lang w:val="en-US"/>
                  <w:rPrChange w:id="4686" w:author="Borja Gonzalez" w:date="2017-09-28T19:15:00Z">
                    <w:rPr>
                      <w:rFonts w:ascii="Monaco" w:hAnsi="Monaco" w:cs="Monaco"/>
                      <w:b/>
                      <w:bCs/>
                      <w:color w:val="CE5C00"/>
                      <w:sz w:val="32"/>
                      <w:szCs w:val="32"/>
                      <w:lang w:val="en-US"/>
                    </w:rPr>
                  </w:rPrChange>
                </w:rPr>
                <w:t>=</w:t>
              </w:r>
              <w:r w:rsidRPr="00A47B4C">
                <w:rPr>
                  <w:lang w:val="en-US"/>
                  <w:rPrChange w:id="4687" w:author="Borja Gonzalez" w:date="2017-09-28T19:15:00Z">
                    <w:rPr>
                      <w:rFonts w:ascii="Monaco" w:hAnsi="Monaco" w:cs="Monaco"/>
                      <w:sz w:val="32"/>
                      <w:szCs w:val="32"/>
                      <w:lang w:val="en-US"/>
                    </w:rPr>
                  </w:rPrChange>
                </w:rPr>
                <w:t xml:space="preserve"> </w:t>
              </w:r>
              <w:r w:rsidRPr="00A47B4C">
                <w:rPr>
                  <w:color w:val="204A87"/>
                  <w:lang w:val="en-US"/>
                  <w:rPrChange w:id="4688" w:author="Borja Gonzalez" w:date="2017-09-28T19:15:00Z">
                    <w:rPr>
                      <w:rFonts w:ascii="Monaco" w:hAnsi="Monaco" w:cs="Monaco"/>
                      <w:color w:val="204A87"/>
                      <w:sz w:val="32"/>
                      <w:szCs w:val="32"/>
                      <w:lang w:val="en-US"/>
                    </w:rPr>
                  </w:rPrChange>
                </w:rPr>
                <w:t>Math</w:t>
              </w:r>
              <w:r w:rsidRPr="00A47B4C">
                <w:rPr>
                  <w:b/>
                  <w:bCs/>
                  <w:lang w:val="en-US"/>
                  <w:rPrChange w:id="4689" w:author="Borja Gonzalez" w:date="2017-09-28T19:15:00Z">
                    <w:rPr>
                      <w:rFonts w:ascii="Monaco" w:hAnsi="Monaco" w:cs="Monaco"/>
                      <w:b/>
                      <w:bCs/>
                      <w:color w:val="000000"/>
                      <w:sz w:val="32"/>
                      <w:szCs w:val="32"/>
                      <w:lang w:val="en-US"/>
                    </w:rPr>
                  </w:rPrChange>
                </w:rPr>
                <w:t>.</w:t>
              </w:r>
              <w:r w:rsidRPr="00A47B4C">
                <w:rPr>
                  <w:lang w:val="en-US"/>
                  <w:rPrChange w:id="4690" w:author="Borja Gonzalez" w:date="2017-09-28T19:15:00Z">
                    <w:rPr>
                      <w:rFonts w:ascii="Monaco" w:hAnsi="Monaco" w:cs="Monaco"/>
                      <w:color w:val="000000"/>
                      <w:sz w:val="32"/>
                      <w:szCs w:val="32"/>
                      <w:lang w:val="en-US"/>
                    </w:rPr>
                  </w:rPrChange>
                </w:rPr>
                <w:t>min</w:t>
              </w:r>
              <w:r w:rsidRPr="00A47B4C">
                <w:rPr>
                  <w:b/>
                  <w:bCs/>
                  <w:lang w:val="en-US"/>
                  <w:rPrChange w:id="4691" w:author="Borja Gonzalez" w:date="2017-09-28T19:15:00Z">
                    <w:rPr>
                      <w:rFonts w:ascii="Monaco" w:hAnsi="Monaco" w:cs="Monaco"/>
                      <w:b/>
                      <w:bCs/>
                      <w:color w:val="000000"/>
                      <w:sz w:val="32"/>
                      <w:szCs w:val="32"/>
                      <w:lang w:val="en-US"/>
                    </w:rPr>
                  </w:rPrChange>
                </w:rPr>
                <w:t>.</w:t>
              </w:r>
              <w:r w:rsidRPr="00A47B4C">
                <w:rPr>
                  <w:lang w:val="en-US"/>
                  <w:rPrChange w:id="4692" w:author="Borja Gonzalez" w:date="2017-09-28T19:15:00Z">
                    <w:rPr>
                      <w:rFonts w:ascii="Monaco" w:hAnsi="Monaco" w:cs="Monaco"/>
                      <w:color w:val="000000"/>
                      <w:sz w:val="32"/>
                      <w:szCs w:val="32"/>
                      <w:lang w:val="en-US"/>
                    </w:rPr>
                  </w:rPrChange>
                </w:rPr>
                <w:t>apply</w:t>
              </w:r>
              <w:r w:rsidRPr="00A47B4C">
                <w:rPr>
                  <w:b/>
                  <w:bCs/>
                  <w:lang w:val="en-US"/>
                  <w:rPrChange w:id="4693" w:author="Borja Gonzalez" w:date="2017-09-28T19:15:00Z">
                    <w:rPr>
                      <w:rFonts w:ascii="Monaco" w:hAnsi="Monaco" w:cs="Monaco"/>
                      <w:b/>
                      <w:bCs/>
                      <w:color w:val="000000"/>
                      <w:sz w:val="32"/>
                      <w:szCs w:val="32"/>
                      <w:lang w:val="en-US"/>
                    </w:rPr>
                  </w:rPrChange>
                </w:rPr>
                <w:t>(</w:t>
              </w:r>
              <w:r w:rsidRPr="00A47B4C">
                <w:rPr>
                  <w:b/>
                  <w:bCs/>
                  <w:color w:val="204A87"/>
                  <w:lang w:val="en-US"/>
                  <w:rPrChange w:id="4694" w:author="Borja Gonzalez" w:date="2017-09-28T19:15:00Z">
                    <w:rPr>
                      <w:rFonts w:ascii="Monaco" w:hAnsi="Monaco" w:cs="Monaco"/>
                      <w:b/>
                      <w:bCs/>
                      <w:color w:val="204A87"/>
                      <w:sz w:val="32"/>
                      <w:szCs w:val="32"/>
                      <w:lang w:val="en-US"/>
                    </w:rPr>
                  </w:rPrChange>
                </w:rPr>
                <w:t>null</w:t>
              </w:r>
              <w:r w:rsidRPr="00A47B4C">
                <w:rPr>
                  <w:b/>
                  <w:bCs/>
                  <w:lang w:val="en-US"/>
                  <w:rPrChange w:id="4695" w:author="Borja Gonzalez" w:date="2017-09-28T19:15:00Z">
                    <w:rPr>
                      <w:rFonts w:ascii="Monaco" w:hAnsi="Monaco" w:cs="Monaco"/>
                      <w:b/>
                      <w:bCs/>
                      <w:color w:val="000000"/>
                      <w:sz w:val="32"/>
                      <w:szCs w:val="32"/>
                      <w:lang w:val="en-US"/>
                    </w:rPr>
                  </w:rPrChange>
                </w:rPr>
                <w:t>,</w:t>
              </w:r>
              <w:r w:rsidRPr="00A47B4C">
                <w:rPr>
                  <w:lang w:val="en-US"/>
                  <w:rPrChange w:id="4696" w:author="Borja Gonzalez" w:date="2017-09-28T19:15:00Z">
                    <w:rPr>
                      <w:rFonts w:ascii="Monaco" w:hAnsi="Monaco" w:cs="Monaco"/>
                      <w:sz w:val="32"/>
                      <w:szCs w:val="32"/>
                      <w:lang w:val="en-US"/>
                    </w:rPr>
                  </w:rPrChange>
                </w:rPr>
                <w:t xml:space="preserve"> Transversal</w:t>
              </w:r>
              <w:r w:rsidRPr="00A47B4C">
                <w:rPr>
                  <w:b/>
                  <w:bCs/>
                  <w:lang w:val="en-US"/>
                  <w:rPrChange w:id="4697"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4698" w:author="Borja Gonzalez" w:date="2017-09-28T19:15:00Z"/>
                <w:lang w:val="en-US"/>
                <w:rPrChange w:id="4699" w:author="Borja Gonzalez" w:date="2017-09-28T19:15:00Z">
                  <w:rPr>
                    <w:ins w:id="4700" w:author="Borja Gonzalez" w:date="2017-09-28T19:15:00Z"/>
                    <w:rFonts w:ascii="Monaco" w:eastAsiaTheme="majorEastAsia" w:hAnsi="Monaco" w:cs="Monaco"/>
                    <w:color w:val="243F60" w:themeColor="accent1" w:themeShade="7F"/>
                    <w:sz w:val="32"/>
                    <w:szCs w:val="32"/>
                    <w:lang w:val="en-US"/>
                  </w:rPr>
                </w:rPrChange>
              </w:rPr>
              <w:pPrChange w:id="4701" w:author="GONZALEZ DIAZ, BORJA" w:date="2017-09-29T19:27:00Z">
                <w:pPr>
                  <w:keepNext/>
                  <w:keepLines/>
                  <w:widowControl w:val="0"/>
                  <w:autoSpaceDE w:val="0"/>
                  <w:autoSpaceDN w:val="0"/>
                  <w:adjustRightInd w:val="0"/>
                  <w:spacing w:before="200"/>
                  <w:outlineLvl w:val="4"/>
                </w:pPr>
              </w:pPrChange>
            </w:pPr>
            <w:ins w:id="4702" w:author="Borja Gonzalez" w:date="2017-09-28T19:15:00Z">
              <w:r w:rsidRPr="00A47B4C">
                <w:rPr>
                  <w:lang w:val="en-US"/>
                  <w:rPrChange w:id="4703" w:author="Borja Gonzalez" w:date="2017-09-28T19:15:00Z">
                    <w:rPr>
                      <w:rFonts w:ascii="Monaco" w:hAnsi="Monaco" w:cs="Monaco"/>
                      <w:sz w:val="32"/>
                      <w:szCs w:val="32"/>
                      <w:lang w:val="en-US"/>
                    </w:rPr>
                  </w:rPrChange>
                </w:rPr>
                <w:t xml:space="preserve">    </w:t>
              </w:r>
              <w:r w:rsidRPr="00A47B4C">
                <w:rPr>
                  <w:b/>
                  <w:bCs/>
                  <w:color w:val="204A87"/>
                  <w:lang w:val="en-US"/>
                  <w:rPrChange w:id="4704" w:author="Borja Gonzalez" w:date="2017-09-28T19:15:00Z">
                    <w:rPr>
                      <w:rFonts w:ascii="Monaco" w:hAnsi="Monaco" w:cs="Monaco"/>
                      <w:b/>
                      <w:bCs/>
                      <w:color w:val="204A87"/>
                      <w:sz w:val="32"/>
                      <w:szCs w:val="32"/>
                      <w:lang w:val="en-US"/>
                    </w:rPr>
                  </w:rPrChange>
                </w:rPr>
                <w:t>var</w:t>
              </w:r>
              <w:r w:rsidRPr="00A47B4C">
                <w:rPr>
                  <w:lang w:val="en-US"/>
                  <w:rPrChange w:id="4705" w:author="Borja Gonzalez" w:date="2017-09-28T19:15:00Z">
                    <w:rPr>
                      <w:rFonts w:ascii="Monaco" w:hAnsi="Monaco" w:cs="Monaco"/>
                      <w:sz w:val="32"/>
                      <w:szCs w:val="32"/>
                      <w:lang w:val="en-US"/>
                    </w:rPr>
                  </w:rPrChange>
                </w:rPr>
                <w:t xml:space="preserve"> max_s </w:t>
              </w:r>
              <w:r w:rsidRPr="00A47B4C">
                <w:rPr>
                  <w:b/>
                  <w:bCs/>
                  <w:color w:val="CE5C00"/>
                  <w:lang w:val="en-US"/>
                  <w:rPrChange w:id="4706" w:author="Borja Gonzalez" w:date="2017-09-28T19:15:00Z">
                    <w:rPr>
                      <w:rFonts w:ascii="Monaco" w:hAnsi="Monaco" w:cs="Monaco"/>
                      <w:b/>
                      <w:bCs/>
                      <w:color w:val="CE5C00"/>
                      <w:sz w:val="32"/>
                      <w:szCs w:val="32"/>
                      <w:lang w:val="en-US"/>
                    </w:rPr>
                  </w:rPrChange>
                </w:rPr>
                <w:t>=</w:t>
              </w:r>
              <w:r w:rsidRPr="00A47B4C">
                <w:rPr>
                  <w:lang w:val="en-US"/>
                  <w:rPrChange w:id="4707" w:author="Borja Gonzalez" w:date="2017-09-28T19:15:00Z">
                    <w:rPr>
                      <w:rFonts w:ascii="Monaco" w:hAnsi="Monaco" w:cs="Monaco"/>
                      <w:sz w:val="32"/>
                      <w:szCs w:val="32"/>
                      <w:lang w:val="en-US"/>
                    </w:rPr>
                  </w:rPrChange>
                </w:rPr>
                <w:t xml:space="preserve"> </w:t>
              </w:r>
              <w:r w:rsidRPr="00A47B4C">
                <w:rPr>
                  <w:color w:val="204A87"/>
                  <w:lang w:val="en-US"/>
                  <w:rPrChange w:id="4708" w:author="Borja Gonzalez" w:date="2017-09-28T19:15:00Z">
                    <w:rPr>
                      <w:rFonts w:ascii="Monaco" w:hAnsi="Monaco" w:cs="Monaco"/>
                      <w:color w:val="204A87"/>
                      <w:sz w:val="32"/>
                      <w:szCs w:val="32"/>
                      <w:lang w:val="en-US"/>
                    </w:rPr>
                  </w:rPrChange>
                </w:rPr>
                <w:t>Math</w:t>
              </w:r>
              <w:r w:rsidRPr="00A47B4C">
                <w:rPr>
                  <w:b/>
                  <w:bCs/>
                  <w:lang w:val="en-US"/>
                  <w:rPrChange w:id="4709" w:author="Borja Gonzalez" w:date="2017-09-28T19:15:00Z">
                    <w:rPr>
                      <w:rFonts w:ascii="Monaco" w:hAnsi="Monaco" w:cs="Monaco"/>
                      <w:b/>
                      <w:bCs/>
                      <w:color w:val="000000"/>
                      <w:sz w:val="32"/>
                      <w:szCs w:val="32"/>
                      <w:lang w:val="en-US"/>
                    </w:rPr>
                  </w:rPrChange>
                </w:rPr>
                <w:t>.</w:t>
              </w:r>
              <w:r w:rsidRPr="00A47B4C">
                <w:rPr>
                  <w:lang w:val="en-US"/>
                  <w:rPrChange w:id="4710" w:author="Borja Gonzalez" w:date="2017-09-28T19:15:00Z">
                    <w:rPr>
                      <w:rFonts w:ascii="Monaco" w:hAnsi="Monaco" w:cs="Monaco"/>
                      <w:color w:val="000000"/>
                      <w:sz w:val="32"/>
                      <w:szCs w:val="32"/>
                      <w:lang w:val="en-US"/>
                    </w:rPr>
                  </w:rPrChange>
                </w:rPr>
                <w:t>max</w:t>
              </w:r>
              <w:r w:rsidRPr="00A47B4C">
                <w:rPr>
                  <w:b/>
                  <w:bCs/>
                  <w:lang w:val="en-US"/>
                  <w:rPrChange w:id="4711" w:author="Borja Gonzalez" w:date="2017-09-28T19:15:00Z">
                    <w:rPr>
                      <w:rFonts w:ascii="Monaco" w:hAnsi="Monaco" w:cs="Monaco"/>
                      <w:b/>
                      <w:bCs/>
                      <w:color w:val="000000"/>
                      <w:sz w:val="32"/>
                      <w:szCs w:val="32"/>
                      <w:lang w:val="en-US"/>
                    </w:rPr>
                  </w:rPrChange>
                </w:rPr>
                <w:t>.</w:t>
              </w:r>
              <w:r w:rsidRPr="00A47B4C">
                <w:rPr>
                  <w:lang w:val="en-US"/>
                  <w:rPrChange w:id="4712" w:author="Borja Gonzalez" w:date="2017-09-28T19:15:00Z">
                    <w:rPr>
                      <w:rFonts w:ascii="Monaco" w:hAnsi="Monaco" w:cs="Monaco"/>
                      <w:color w:val="000000"/>
                      <w:sz w:val="32"/>
                      <w:szCs w:val="32"/>
                      <w:lang w:val="en-US"/>
                    </w:rPr>
                  </w:rPrChange>
                </w:rPr>
                <w:t>apply</w:t>
              </w:r>
              <w:r w:rsidRPr="00A47B4C">
                <w:rPr>
                  <w:b/>
                  <w:bCs/>
                  <w:lang w:val="en-US"/>
                  <w:rPrChange w:id="4713" w:author="Borja Gonzalez" w:date="2017-09-28T19:15:00Z">
                    <w:rPr>
                      <w:rFonts w:ascii="Monaco" w:hAnsi="Monaco" w:cs="Monaco"/>
                      <w:b/>
                      <w:bCs/>
                      <w:color w:val="000000"/>
                      <w:sz w:val="32"/>
                      <w:szCs w:val="32"/>
                      <w:lang w:val="en-US"/>
                    </w:rPr>
                  </w:rPrChange>
                </w:rPr>
                <w:t>(</w:t>
              </w:r>
              <w:r w:rsidRPr="00A47B4C">
                <w:rPr>
                  <w:b/>
                  <w:bCs/>
                  <w:color w:val="204A87"/>
                  <w:lang w:val="en-US"/>
                  <w:rPrChange w:id="4714" w:author="Borja Gonzalez" w:date="2017-09-28T19:15:00Z">
                    <w:rPr>
                      <w:rFonts w:ascii="Monaco" w:hAnsi="Monaco" w:cs="Monaco"/>
                      <w:b/>
                      <w:bCs/>
                      <w:color w:val="204A87"/>
                      <w:sz w:val="32"/>
                      <w:szCs w:val="32"/>
                      <w:lang w:val="en-US"/>
                    </w:rPr>
                  </w:rPrChange>
                </w:rPr>
                <w:t>null</w:t>
              </w:r>
              <w:r w:rsidRPr="00A47B4C">
                <w:rPr>
                  <w:b/>
                  <w:bCs/>
                  <w:lang w:val="en-US"/>
                  <w:rPrChange w:id="4715" w:author="Borja Gonzalez" w:date="2017-09-28T19:15:00Z">
                    <w:rPr>
                      <w:rFonts w:ascii="Monaco" w:hAnsi="Monaco" w:cs="Monaco"/>
                      <w:b/>
                      <w:bCs/>
                      <w:color w:val="000000"/>
                      <w:sz w:val="32"/>
                      <w:szCs w:val="32"/>
                      <w:lang w:val="en-US"/>
                    </w:rPr>
                  </w:rPrChange>
                </w:rPr>
                <w:t>,</w:t>
              </w:r>
              <w:r w:rsidRPr="00A47B4C">
                <w:rPr>
                  <w:lang w:val="en-US"/>
                  <w:rPrChange w:id="4716" w:author="Borja Gonzalez" w:date="2017-09-28T19:15:00Z">
                    <w:rPr>
                      <w:rFonts w:ascii="Monaco" w:hAnsi="Monaco" w:cs="Monaco"/>
                      <w:sz w:val="32"/>
                      <w:szCs w:val="32"/>
                      <w:lang w:val="en-US"/>
                    </w:rPr>
                  </w:rPrChange>
                </w:rPr>
                <w:t xml:space="preserve"> Sagital</w:t>
              </w:r>
              <w:r w:rsidRPr="00A47B4C">
                <w:rPr>
                  <w:b/>
                  <w:bCs/>
                  <w:lang w:val="en-US"/>
                  <w:rPrChange w:id="4717"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4718" w:author="Borja Gonzalez" w:date="2017-09-28T19:15:00Z"/>
                <w:lang w:val="en-US"/>
                <w:rPrChange w:id="4719" w:author="Borja Gonzalez" w:date="2017-09-28T19:15:00Z">
                  <w:rPr>
                    <w:ins w:id="4720" w:author="Borja Gonzalez" w:date="2017-09-28T19:15:00Z"/>
                    <w:rFonts w:ascii="Monaco" w:eastAsiaTheme="majorEastAsia" w:hAnsi="Monaco" w:cs="Monaco"/>
                    <w:color w:val="243F60" w:themeColor="accent1" w:themeShade="7F"/>
                    <w:sz w:val="32"/>
                    <w:szCs w:val="32"/>
                    <w:lang w:val="en-US"/>
                  </w:rPr>
                </w:rPrChange>
              </w:rPr>
              <w:pPrChange w:id="4721" w:author="GONZALEZ DIAZ, BORJA" w:date="2017-09-29T19:27:00Z">
                <w:pPr>
                  <w:keepNext/>
                  <w:keepLines/>
                  <w:widowControl w:val="0"/>
                  <w:autoSpaceDE w:val="0"/>
                  <w:autoSpaceDN w:val="0"/>
                  <w:adjustRightInd w:val="0"/>
                  <w:spacing w:before="200"/>
                  <w:outlineLvl w:val="4"/>
                </w:pPr>
              </w:pPrChange>
            </w:pPr>
            <w:ins w:id="4722" w:author="Borja Gonzalez" w:date="2017-09-28T19:15:00Z">
              <w:r w:rsidRPr="00A47B4C">
                <w:rPr>
                  <w:lang w:val="en-US"/>
                  <w:rPrChange w:id="4723" w:author="Borja Gonzalez" w:date="2017-09-28T19:15:00Z">
                    <w:rPr>
                      <w:rFonts w:ascii="Monaco" w:hAnsi="Monaco" w:cs="Monaco"/>
                      <w:sz w:val="32"/>
                      <w:szCs w:val="32"/>
                      <w:lang w:val="en-US"/>
                    </w:rPr>
                  </w:rPrChange>
                </w:rPr>
                <w:t xml:space="preserve">    </w:t>
              </w:r>
              <w:r w:rsidRPr="00A47B4C">
                <w:rPr>
                  <w:b/>
                  <w:bCs/>
                  <w:color w:val="204A87"/>
                  <w:lang w:val="en-US"/>
                  <w:rPrChange w:id="4724" w:author="Borja Gonzalez" w:date="2017-09-28T19:15:00Z">
                    <w:rPr>
                      <w:rFonts w:ascii="Monaco" w:hAnsi="Monaco" w:cs="Monaco"/>
                      <w:b/>
                      <w:bCs/>
                      <w:color w:val="204A87"/>
                      <w:sz w:val="32"/>
                      <w:szCs w:val="32"/>
                      <w:lang w:val="en-US"/>
                    </w:rPr>
                  </w:rPrChange>
                </w:rPr>
                <w:t>var</w:t>
              </w:r>
              <w:r w:rsidRPr="00A47B4C">
                <w:rPr>
                  <w:lang w:val="en-US"/>
                  <w:rPrChange w:id="4725" w:author="Borja Gonzalez" w:date="2017-09-28T19:15:00Z">
                    <w:rPr>
                      <w:rFonts w:ascii="Monaco" w:hAnsi="Monaco" w:cs="Monaco"/>
                      <w:sz w:val="32"/>
                      <w:szCs w:val="32"/>
                      <w:lang w:val="en-US"/>
                    </w:rPr>
                  </w:rPrChange>
                </w:rPr>
                <w:t xml:space="preserve"> min_s </w:t>
              </w:r>
              <w:r w:rsidRPr="00A47B4C">
                <w:rPr>
                  <w:b/>
                  <w:bCs/>
                  <w:color w:val="CE5C00"/>
                  <w:lang w:val="en-US"/>
                  <w:rPrChange w:id="4726" w:author="Borja Gonzalez" w:date="2017-09-28T19:15:00Z">
                    <w:rPr>
                      <w:rFonts w:ascii="Monaco" w:hAnsi="Monaco" w:cs="Monaco"/>
                      <w:b/>
                      <w:bCs/>
                      <w:color w:val="CE5C00"/>
                      <w:sz w:val="32"/>
                      <w:szCs w:val="32"/>
                      <w:lang w:val="en-US"/>
                    </w:rPr>
                  </w:rPrChange>
                </w:rPr>
                <w:t>=</w:t>
              </w:r>
              <w:r w:rsidRPr="00A47B4C">
                <w:rPr>
                  <w:lang w:val="en-US"/>
                  <w:rPrChange w:id="4727" w:author="Borja Gonzalez" w:date="2017-09-28T19:15:00Z">
                    <w:rPr>
                      <w:rFonts w:ascii="Monaco" w:hAnsi="Monaco" w:cs="Monaco"/>
                      <w:sz w:val="32"/>
                      <w:szCs w:val="32"/>
                      <w:lang w:val="en-US"/>
                    </w:rPr>
                  </w:rPrChange>
                </w:rPr>
                <w:t xml:space="preserve"> </w:t>
              </w:r>
              <w:r w:rsidRPr="00A47B4C">
                <w:rPr>
                  <w:color w:val="204A87"/>
                  <w:lang w:val="en-US"/>
                  <w:rPrChange w:id="4728" w:author="Borja Gonzalez" w:date="2017-09-28T19:15:00Z">
                    <w:rPr>
                      <w:rFonts w:ascii="Monaco" w:hAnsi="Monaco" w:cs="Monaco"/>
                      <w:color w:val="204A87"/>
                      <w:sz w:val="32"/>
                      <w:szCs w:val="32"/>
                      <w:lang w:val="en-US"/>
                    </w:rPr>
                  </w:rPrChange>
                </w:rPr>
                <w:t>Math</w:t>
              </w:r>
              <w:r w:rsidRPr="00A47B4C">
                <w:rPr>
                  <w:b/>
                  <w:bCs/>
                  <w:lang w:val="en-US"/>
                  <w:rPrChange w:id="4729" w:author="Borja Gonzalez" w:date="2017-09-28T19:15:00Z">
                    <w:rPr>
                      <w:rFonts w:ascii="Monaco" w:hAnsi="Monaco" w:cs="Monaco"/>
                      <w:b/>
                      <w:bCs/>
                      <w:color w:val="000000"/>
                      <w:sz w:val="32"/>
                      <w:szCs w:val="32"/>
                      <w:lang w:val="en-US"/>
                    </w:rPr>
                  </w:rPrChange>
                </w:rPr>
                <w:t>.</w:t>
              </w:r>
              <w:r w:rsidRPr="00A47B4C">
                <w:rPr>
                  <w:lang w:val="en-US"/>
                  <w:rPrChange w:id="4730" w:author="Borja Gonzalez" w:date="2017-09-28T19:15:00Z">
                    <w:rPr>
                      <w:rFonts w:ascii="Monaco" w:hAnsi="Monaco" w:cs="Monaco"/>
                      <w:color w:val="000000"/>
                      <w:sz w:val="32"/>
                      <w:szCs w:val="32"/>
                      <w:lang w:val="en-US"/>
                    </w:rPr>
                  </w:rPrChange>
                </w:rPr>
                <w:t>min</w:t>
              </w:r>
              <w:r w:rsidRPr="00A47B4C">
                <w:rPr>
                  <w:b/>
                  <w:bCs/>
                  <w:lang w:val="en-US"/>
                  <w:rPrChange w:id="4731" w:author="Borja Gonzalez" w:date="2017-09-28T19:15:00Z">
                    <w:rPr>
                      <w:rFonts w:ascii="Monaco" w:hAnsi="Monaco" w:cs="Monaco"/>
                      <w:b/>
                      <w:bCs/>
                      <w:color w:val="000000"/>
                      <w:sz w:val="32"/>
                      <w:szCs w:val="32"/>
                      <w:lang w:val="en-US"/>
                    </w:rPr>
                  </w:rPrChange>
                </w:rPr>
                <w:t>.</w:t>
              </w:r>
              <w:r w:rsidRPr="00A47B4C">
                <w:rPr>
                  <w:lang w:val="en-US"/>
                  <w:rPrChange w:id="4732" w:author="Borja Gonzalez" w:date="2017-09-28T19:15:00Z">
                    <w:rPr>
                      <w:rFonts w:ascii="Monaco" w:hAnsi="Monaco" w:cs="Monaco"/>
                      <w:color w:val="000000"/>
                      <w:sz w:val="32"/>
                      <w:szCs w:val="32"/>
                      <w:lang w:val="en-US"/>
                    </w:rPr>
                  </w:rPrChange>
                </w:rPr>
                <w:t>apply</w:t>
              </w:r>
              <w:r w:rsidRPr="00A47B4C">
                <w:rPr>
                  <w:b/>
                  <w:bCs/>
                  <w:lang w:val="en-US"/>
                  <w:rPrChange w:id="4733" w:author="Borja Gonzalez" w:date="2017-09-28T19:15:00Z">
                    <w:rPr>
                      <w:rFonts w:ascii="Monaco" w:hAnsi="Monaco" w:cs="Monaco"/>
                      <w:b/>
                      <w:bCs/>
                      <w:color w:val="000000"/>
                      <w:sz w:val="32"/>
                      <w:szCs w:val="32"/>
                      <w:lang w:val="en-US"/>
                    </w:rPr>
                  </w:rPrChange>
                </w:rPr>
                <w:t>(</w:t>
              </w:r>
              <w:r w:rsidRPr="00A47B4C">
                <w:rPr>
                  <w:b/>
                  <w:bCs/>
                  <w:color w:val="204A87"/>
                  <w:lang w:val="en-US"/>
                  <w:rPrChange w:id="4734" w:author="Borja Gonzalez" w:date="2017-09-28T19:15:00Z">
                    <w:rPr>
                      <w:rFonts w:ascii="Monaco" w:hAnsi="Monaco" w:cs="Monaco"/>
                      <w:b/>
                      <w:bCs/>
                      <w:color w:val="204A87"/>
                      <w:sz w:val="32"/>
                      <w:szCs w:val="32"/>
                      <w:lang w:val="en-US"/>
                    </w:rPr>
                  </w:rPrChange>
                </w:rPr>
                <w:t>null</w:t>
              </w:r>
              <w:r w:rsidRPr="00A47B4C">
                <w:rPr>
                  <w:b/>
                  <w:bCs/>
                  <w:lang w:val="en-US"/>
                  <w:rPrChange w:id="4735" w:author="Borja Gonzalez" w:date="2017-09-28T19:15:00Z">
                    <w:rPr>
                      <w:rFonts w:ascii="Monaco" w:hAnsi="Monaco" w:cs="Monaco"/>
                      <w:b/>
                      <w:bCs/>
                      <w:color w:val="000000"/>
                      <w:sz w:val="32"/>
                      <w:szCs w:val="32"/>
                      <w:lang w:val="en-US"/>
                    </w:rPr>
                  </w:rPrChange>
                </w:rPr>
                <w:t>,</w:t>
              </w:r>
              <w:r w:rsidRPr="00A47B4C">
                <w:rPr>
                  <w:lang w:val="en-US"/>
                  <w:rPrChange w:id="4736" w:author="Borja Gonzalez" w:date="2017-09-28T19:15:00Z">
                    <w:rPr>
                      <w:rFonts w:ascii="Monaco" w:hAnsi="Monaco" w:cs="Monaco"/>
                      <w:sz w:val="32"/>
                      <w:szCs w:val="32"/>
                      <w:lang w:val="en-US"/>
                    </w:rPr>
                  </w:rPrChange>
                </w:rPr>
                <w:t xml:space="preserve"> Sagital</w:t>
              </w:r>
              <w:r w:rsidRPr="00A47B4C">
                <w:rPr>
                  <w:b/>
                  <w:bCs/>
                  <w:lang w:val="en-US"/>
                  <w:rPrChange w:id="4737"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4738" w:author="Borja Gonzalez" w:date="2017-09-28T19:15:00Z"/>
                <w:lang w:val="en-US"/>
                <w:rPrChange w:id="4739" w:author="Borja Gonzalez" w:date="2017-09-28T19:15:00Z">
                  <w:rPr>
                    <w:ins w:id="4740" w:author="Borja Gonzalez" w:date="2017-09-28T19:15:00Z"/>
                    <w:rFonts w:ascii="Monaco" w:hAnsi="Monaco" w:cs="Monaco"/>
                    <w:sz w:val="32"/>
                    <w:szCs w:val="32"/>
                    <w:lang w:val="en-US"/>
                  </w:rPr>
                </w:rPrChange>
              </w:rPr>
              <w:pPrChange w:id="4741" w:author="GONZALEZ DIAZ, BORJA" w:date="2017-09-29T19:27:00Z">
                <w:pPr>
                  <w:widowControl w:val="0"/>
                  <w:autoSpaceDE w:val="0"/>
                  <w:autoSpaceDN w:val="0"/>
                  <w:adjustRightInd w:val="0"/>
                </w:pPr>
              </w:pPrChange>
            </w:pPr>
          </w:p>
          <w:p w14:paraId="43753AFF" w14:textId="77777777" w:rsidR="00A47B4C" w:rsidRPr="00A47B4C" w:rsidRDefault="00A47B4C">
            <w:pPr>
              <w:rPr>
                <w:ins w:id="4742" w:author="Borja Gonzalez" w:date="2017-09-28T19:15:00Z"/>
                <w:lang w:val="en-US"/>
                <w:rPrChange w:id="4743" w:author="Borja Gonzalez" w:date="2017-09-28T19:15:00Z">
                  <w:rPr>
                    <w:ins w:id="4744" w:author="Borja Gonzalez" w:date="2017-09-28T19:15:00Z"/>
                    <w:rFonts w:ascii="Monaco" w:hAnsi="Monaco" w:cs="Monaco"/>
                    <w:sz w:val="32"/>
                    <w:szCs w:val="32"/>
                    <w:lang w:val="en-US"/>
                  </w:rPr>
                </w:rPrChange>
              </w:rPr>
              <w:pPrChange w:id="4745" w:author="GONZALEZ DIAZ, BORJA" w:date="2017-09-29T19:27:00Z">
                <w:pPr>
                  <w:widowControl w:val="0"/>
                  <w:autoSpaceDE w:val="0"/>
                  <w:autoSpaceDN w:val="0"/>
                  <w:adjustRightInd w:val="0"/>
                </w:pPr>
              </w:pPrChange>
            </w:pPr>
          </w:p>
          <w:p w14:paraId="036512F8" w14:textId="77777777" w:rsidR="00A47B4C" w:rsidRPr="00A47B4C" w:rsidRDefault="00A47B4C">
            <w:pPr>
              <w:rPr>
                <w:ins w:id="4746" w:author="Borja Gonzalez" w:date="2017-09-28T19:15:00Z"/>
                <w:lang w:val="en-US"/>
                <w:rPrChange w:id="4747" w:author="Borja Gonzalez" w:date="2017-09-28T19:15:00Z">
                  <w:rPr>
                    <w:ins w:id="4748" w:author="Borja Gonzalez" w:date="2017-09-28T19:15:00Z"/>
                    <w:rFonts w:ascii="Monaco" w:eastAsiaTheme="majorEastAsia" w:hAnsi="Monaco" w:cs="Monaco"/>
                    <w:color w:val="243F60" w:themeColor="accent1" w:themeShade="7F"/>
                    <w:sz w:val="32"/>
                    <w:szCs w:val="32"/>
                    <w:lang w:val="en-US"/>
                  </w:rPr>
                </w:rPrChange>
              </w:rPr>
              <w:pPrChange w:id="4749" w:author="GONZALEZ DIAZ, BORJA" w:date="2017-09-29T19:27:00Z">
                <w:pPr>
                  <w:keepNext/>
                  <w:keepLines/>
                  <w:widowControl w:val="0"/>
                  <w:autoSpaceDE w:val="0"/>
                  <w:autoSpaceDN w:val="0"/>
                  <w:adjustRightInd w:val="0"/>
                  <w:spacing w:before="200"/>
                  <w:outlineLvl w:val="4"/>
                </w:pPr>
              </w:pPrChange>
            </w:pPr>
            <w:ins w:id="4750" w:author="Borja Gonzalez" w:date="2017-09-28T19:15:00Z">
              <w:r w:rsidRPr="00A47B4C">
                <w:rPr>
                  <w:lang w:val="en-US"/>
                  <w:rPrChange w:id="4751" w:author="Borja Gonzalez" w:date="2017-09-28T19:15:00Z">
                    <w:rPr>
                      <w:rFonts w:ascii="Monaco" w:hAnsi="Monaco" w:cs="Monaco"/>
                      <w:sz w:val="32"/>
                      <w:szCs w:val="32"/>
                      <w:lang w:val="en-US"/>
                    </w:rPr>
                  </w:rPrChange>
                </w:rPr>
                <w:t xml:space="preserve">    </w:t>
              </w:r>
              <w:r w:rsidRPr="00A47B4C">
                <w:rPr>
                  <w:b/>
                  <w:bCs/>
                  <w:color w:val="204A87"/>
                  <w:lang w:val="en-US"/>
                  <w:rPrChange w:id="4752" w:author="Borja Gonzalez" w:date="2017-09-28T19:15:00Z">
                    <w:rPr>
                      <w:rFonts w:ascii="Monaco" w:hAnsi="Monaco" w:cs="Monaco"/>
                      <w:b/>
                      <w:bCs/>
                      <w:color w:val="204A87"/>
                      <w:sz w:val="32"/>
                      <w:szCs w:val="32"/>
                      <w:lang w:val="en-US"/>
                    </w:rPr>
                  </w:rPrChange>
                </w:rPr>
                <w:t>var</w:t>
              </w:r>
              <w:r w:rsidRPr="00A47B4C">
                <w:rPr>
                  <w:lang w:val="en-US"/>
                  <w:rPrChange w:id="4753" w:author="Borja Gonzalez" w:date="2017-09-28T19:15:00Z">
                    <w:rPr>
                      <w:rFonts w:ascii="Monaco" w:hAnsi="Monaco" w:cs="Monaco"/>
                      <w:sz w:val="32"/>
                      <w:szCs w:val="32"/>
                      <w:lang w:val="en-US"/>
                    </w:rPr>
                  </w:rPrChange>
                </w:rPr>
                <w:t xml:space="preserve"> t </w:t>
              </w:r>
              <w:r w:rsidRPr="00A47B4C">
                <w:rPr>
                  <w:b/>
                  <w:bCs/>
                  <w:color w:val="CE5C00"/>
                  <w:lang w:val="en-US"/>
                  <w:rPrChange w:id="4754" w:author="Borja Gonzalez" w:date="2017-09-28T19:15:00Z">
                    <w:rPr>
                      <w:rFonts w:ascii="Monaco" w:hAnsi="Monaco" w:cs="Monaco"/>
                      <w:b/>
                      <w:bCs/>
                      <w:color w:val="CE5C00"/>
                      <w:sz w:val="32"/>
                      <w:szCs w:val="32"/>
                      <w:lang w:val="en-US"/>
                    </w:rPr>
                  </w:rPrChange>
                </w:rPr>
                <w:t>=</w:t>
              </w:r>
              <w:r w:rsidRPr="00A47B4C">
                <w:rPr>
                  <w:lang w:val="en-US"/>
                  <w:rPrChange w:id="4755" w:author="Borja Gonzalez" w:date="2017-09-28T19:15:00Z">
                    <w:rPr>
                      <w:rFonts w:ascii="Monaco" w:hAnsi="Monaco" w:cs="Monaco"/>
                      <w:sz w:val="32"/>
                      <w:szCs w:val="32"/>
                      <w:lang w:val="en-US"/>
                    </w:rPr>
                  </w:rPrChange>
                </w:rPr>
                <w:t xml:space="preserve"> Time</w:t>
              </w:r>
              <w:r w:rsidRPr="00A47B4C">
                <w:rPr>
                  <w:b/>
                  <w:bCs/>
                  <w:lang w:val="en-US"/>
                  <w:rPrChange w:id="4756" w:author="Borja Gonzalez" w:date="2017-09-28T19:15:00Z">
                    <w:rPr>
                      <w:rFonts w:ascii="Monaco" w:hAnsi="Monaco" w:cs="Monaco"/>
                      <w:b/>
                      <w:bCs/>
                      <w:color w:val="000000"/>
                      <w:sz w:val="32"/>
                      <w:szCs w:val="32"/>
                      <w:lang w:val="en-US"/>
                    </w:rPr>
                  </w:rPrChange>
                </w:rPr>
                <w:t>.</w:t>
              </w:r>
              <w:r w:rsidRPr="00A47B4C">
                <w:rPr>
                  <w:lang w:val="en-US"/>
                  <w:rPrChange w:id="4757" w:author="Borja Gonzalez" w:date="2017-09-28T19:15:00Z">
                    <w:rPr>
                      <w:rFonts w:ascii="Monaco" w:hAnsi="Monaco" w:cs="Monaco"/>
                      <w:color w:val="000000"/>
                      <w:sz w:val="32"/>
                      <w:szCs w:val="32"/>
                      <w:lang w:val="en-US"/>
                    </w:rPr>
                  </w:rPrChange>
                </w:rPr>
                <w:t>join</w:t>
              </w:r>
              <w:r w:rsidRPr="00A47B4C">
                <w:rPr>
                  <w:b/>
                  <w:bCs/>
                  <w:lang w:val="en-US"/>
                  <w:rPrChange w:id="4758"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4759" w:author="Borja Gonzalez" w:date="2017-09-28T19:15:00Z"/>
                <w:lang w:val="en-US"/>
                <w:rPrChange w:id="4760" w:author="Borja Gonzalez" w:date="2017-09-28T19:15:00Z">
                  <w:rPr>
                    <w:ins w:id="4761" w:author="Borja Gonzalez" w:date="2017-09-28T19:15:00Z"/>
                    <w:rFonts w:ascii="Monaco" w:eastAsiaTheme="majorEastAsia" w:hAnsi="Monaco" w:cs="Monaco"/>
                    <w:color w:val="243F60" w:themeColor="accent1" w:themeShade="7F"/>
                    <w:sz w:val="32"/>
                    <w:szCs w:val="32"/>
                    <w:lang w:val="en-US"/>
                  </w:rPr>
                </w:rPrChange>
              </w:rPr>
              <w:pPrChange w:id="4762" w:author="GONZALEZ DIAZ, BORJA" w:date="2017-09-29T19:27:00Z">
                <w:pPr>
                  <w:keepNext/>
                  <w:keepLines/>
                  <w:widowControl w:val="0"/>
                  <w:autoSpaceDE w:val="0"/>
                  <w:autoSpaceDN w:val="0"/>
                  <w:adjustRightInd w:val="0"/>
                  <w:spacing w:before="200"/>
                  <w:outlineLvl w:val="4"/>
                </w:pPr>
              </w:pPrChange>
            </w:pPr>
            <w:ins w:id="4763" w:author="Borja Gonzalez" w:date="2017-09-28T19:15:00Z">
              <w:r w:rsidRPr="00A47B4C">
                <w:rPr>
                  <w:lang w:val="en-US"/>
                  <w:rPrChange w:id="4764" w:author="Borja Gonzalez" w:date="2017-09-28T19:15:00Z">
                    <w:rPr>
                      <w:rFonts w:ascii="Monaco" w:hAnsi="Monaco" w:cs="Monaco"/>
                      <w:sz w:val="32"/>
                      <w:szCs w:val="32"/>
                      <w:lang w:val="en-US"/>
                    </w:rPr>
                  </w:rPrChange>
                </w:rPr>
                <w:t xml:space="preserve">    </w:t>
              </w:r>
              <w:r w:rsidRPr="00A47B4C">
                <w:rPr>
                  <w:b/>
                  <w:bCs/>
                  <w:color w:val="204A87"/>
                  <w:lang w:val="en-US"/>
                  <w:rPrChange w:id="4765" w:author="Borja Gonzalez" w:date="2017-09-28T19:15:00Z">
                    <w:rPr>
                      <w:rFonts w:ascii="Monaco" w:hAnsi="Monaco" w:cs="Monaco"/>
                      <w:b/>
                      <w:bCs/>
                      <w:color w:val="204A87"/>
                      <w:sz w:val="32"/>
                      <w:szCs w:val="32"/>
                      <w:lang w:val="en-US"/>
                    </w:rPr>
                  </w:rPrChange>
                </w:rPr>
                <w:t>var</w:t>
              </w:r>
              <w:r w:rsidRPr="00A47B4C">
                <w:rPr>
                  <w:lang w:val="en-US"/>
                  <w:rPrChange w:id="4766" w:author="Borja Gonzalez" w:date="2017-09-28T19:15:00Z">
                    <w:rPr>
                      <w:rFonts w:ascii="Monaco" w:hAnsi="Monaco" w:cs="Monaco"/>
                      <w:sz w:val="32"/>
                      <w:szCs w:val="32"/>
                      <w:lang w:val="en-US"/>
                    </w:rPr>
                  </w:rPrChange>
                </w:rPr>
                <w:t xml:space="preserve"> c </w:t>
              </w:r>
              <w:r w:rsidRPr="00A47B4C">
                <w:rPr>
                  <w:b/>
                  <w:bCs/>
                  <w:color w:val="CE5C00"/>
                  <w:lang w:val="en-US"/>
                  <w:rPrChange w:id="4767" w:author="Borja Gonzalez" w:date="2017-09-28T19:15:00Z">
                    <w:rPr>
                      <w:rFonts w:ascii="Monaco" w:hAnsi="Monaco" w:cs="Monaco"/>
                      <w:b/>
                      <w:bCs/>
                      <w:color w:val="CE5C00"/>
                      <w:sz w:val="32"/>
                      <w:szCs w:val="32"/>
                      <w:lang w:val="en-US"/>
                    </w:rPr>
                  </w:rPrChange>
                </w:rPr>
                <w:t>=</w:t>
              </w:r>
              <w:r w:rsidRPr="00A47B4C">
                <w:rPr>
                  <w:lang w:val="en-US"/>
                  <w:rPrChange w:id="4768" w:author="Borja Gonzalez" w:date="2017-09-28T19:15:00Z">
                    <w:rPr>
                      <w:rFonts w:ascii="Monaco" w:hAnsi="Monaco" w:cs="Monaco"/>
                      <w:sz w:val="32"/>
                      <w:szCs w:val="32"/>
                      <w:lang w:val="en-US"/>
                    </w:rPr>
                  </w:rPrChange>
                </w:rPr>
                <w:t xml:space="preserve"> Coronal</w:t>
              </w:r>
              <w:r w:rsidRPr="00A47B4C">
                <w:rPr>
                  <w:b/>
                  <w:bCs/>
                  <w:lang w:val="en-US"/>
                  <w:rPrChange w:id="4769" w:author="Borja Gonzalez" w:date="2017-09-28T19:15:00Z">
                    <w:rPr>
                      <w:rFonts w:ascii="Monaco" w:hAnsi="Monaco" w:cs="Monaco"/>
                      <w:b/>
                      <w:bCs/>
                      <w:color w:val="000000"/>
                      <w:sz w:val="32"/>
                      <w:szCs w:val="32"/>
                      <w:lang w:val="en-US"/>
                    </w:rPr>
                  </w:rPrChange>
                </w:rPr>
                <w:t>.</w:t>
              </w:r>
              <w:r w:rsidRPr="00A47B4C">
                <w:rPr>
                  <w:lang w:val="en-US"/>
                  <w:rPrChange w:id="4770" w:author="Borja Gonzalez" w:date="2017-09-28T19:15:00Z">
                    <w:rPr>
                      <w:rFonts w:ascii="Monaco" w:hAnsi="Monaco" w:cs="Monaco"/>
                      <w:color w:val="000000"/>
                      <w:sz w:val="32"/>
                      <w:szCs w:val="32"/>
                      <w:lang w:val="en-US"/>
                    </w:rPr>
                  </w:rPrChange>
                </w:rPr>
                <w:t>join</w:t>
              </w:r>
              <w:r w:rsidRPr="00A47B4C">
                <w:rPr>
                  <w:b/>
                  <w:bCs/>
                  <w:lang w:val="en-US"/>
                  <w:rPrChange w:id="4771"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4772" w:author="Borja Gonzalez" w:date="2017-09-28T19:15:00Z"/>
                <w:lang w:val="en-US"/>
                <w:rPrChange w:id="4773" w:author="Borja Gonzalez" w:date="2017-09-28T19:15:00Z">
                  <w:rPr>
                    <w:ins w:id="4774" w:author="Borja Gonzalez" w:date="2017-09-28T19:15:00Z"/>
                    <w:rFonts w:ascii="Monaco" w:eastAsiaTheme="majorEastAsia" w:hAnsi="Monaco" w:cs="Monaco"/>
                    <w:color w:val="243F60" w:themeColor="accent1" w:themeShade="7F"/>
                    <w:sz w:val="32"/>
                    <w:szCs w:val="32"/>
                    <w:lang w:val="en-US"/>
                  </w:rPr>
                </w:rPrChange>
              </w:rPr>
              <w:pPrChange w:id="4775" w:author="GONZALEZ DIAZ, BORJA" w:date="2017-09-29T19:27:00Z">
                <w:pPr>
                  <w:keepNext/>
                  <w:keepLines/>
                  <w:widowControl w:val="0"/>
                  <w:autoSpaceDE w:val="0"/>
                  <w:autoSpaceDN w:val="0"/>
                  <w:adjustRightInd w:val="0"/>
                  <w:spacing w:before="200"/>
                  <w:outlineLvl w:val="4"/>
                </w:pPr>
              </w:pPrChange>
            </w:pPr>
            <w:ins w:id="4776" w:author="Borja Gonzalez" w:date="2017-09-28T19:15:00Z">
              <w:r w:rsidRPr="00A47B4C">
                <w:rPr>
                  <w:lang w:val="en-US"/>
                  <w:rPrChange w:id="4777" w:author="Borja Gonzalez" w:date="2017-09-28T19:15:00Z">
                    <w:rPr>
                      <w:rFonts w:ascii="Monaco" w:hAnsi="Monaco" w:cs="Monaco"/>
                      <w:sz w:val="32"/>
                      <w:szCs w:val="32"/>
                      <w:lang w:val="en-US"/>
                    </w:rPr>
                  </w:rPrChange>
                </w:rPr>
                <w:t xml:space="preserve">    </w:t>
              </w:r>
              <w:r w:rsidRPr="00A47B4C">
                <w:rPr>
                  <w:b/>
                  <w:bCs/>
                  <w:color w:val="204A87"/>
                  <w:lang w:val="en-US"/>
                  <w:rPrChange w:id="4778" w:author="Borja Gonzalez" w:date="2017-09-28T19:15:00Z">
                    <w:rPr>
                      <w:rFonts w:ascii="Monaco" w:hAnsi="Monaco" w:cs="Monaco"/>
                      <w:b/>
                      <w:bCs/>
                      <w:color w:val="204A87"/>
                      <w:sz w:val="32"/>
                      <w:szCs w:val="32"/>
                      <w:lang w:val="en-US"/>
                    </w:rPr>
                  </w:rPrChange>
                </w:rPr>
                <w:t>var</w:t>
              </w:r>
              <w:r w:rsidRPr="00A47B4C">
                <w:rPr>
                  <w:lang w:val="en-US"/>
                  <w:rPrChange w:id="4779" w:author="Borja Gonzalez" w:date="2017-09-28T19:15:00Z">
                    <w:rPr>
                      <w:rFonts w:ascii="Monaco" w:hAnsi="Monaco" w:cs="Monaco"/>
                      <w:sz w:val="32"/>
                      <w:szCs w:val="32"/>
                      <w:lang w:val="en-US"/>
                    </w:rPr>
                  </w:rPrChange>
                </w:rPr>
                <w:t xml:space="preserve"> s </w:t>
              </w:r>
              <w:r w:rsidRPr="00A47B4C">
                <w:rPr>
                  <w:b/>
                  <w:bCs/>
                  <w:color w:val="CE5C00"/>
                  <w:lang w:val="en-US"/>
                  <w:rPrChange w:id="4780" w:author="Borja Gonzalez" w:date="2017-09-28T19:15:00Z">
                    <w:rPr>
                      <w:rFonts w:ascii="Monaco" w:hAnsi="Monaco" w:cs="Monaco"/>
                      <w:b/>
                      <w:bCs/>
                      <w:color w:val="CE5C00"/>
                      <w:sz w:val="32"/>
                      <w:szCs w:val="32"/>
                      <w:lang w:val="en-US"/>
                    </w:rPr>
                  </w:rPrChange>
                </w:rPr>
                <w:t>=</w:t>
              </w:r>
              <w:r w:rsidRPr="00A47B4C">
                <w:rPr>
                  <w:lang w:val="en-US"/>
                  <w:rPrChange w:id="4781" w:author="Borja Gonzalez" w:date="2017-09-28T19:15:00Z">
                    <w:rPr>
                      <w:rFonts w:ascii="Monaco" w:hAnsi="Monaco" w:cs="Monaco"/>
                      <w:sz w:val="32"/>
                      <w:szCs w:val="32"/>
                      <w:lang w:val="en-US"/>
                    </w:rPr>
                  </w:rPrChange>
                </w:rPr>
                <w:t xml:space="preserve"> Sagital</w:t>
              </w:r>
              <w:r w:rsidRPr="00A47B4C">
                <w:rPr>
                  <w:b/>
                  <w:bCs/>
                  <w:lang w:val="en-US"/>
                  <w:rPrChange w:id="4782" w:author="Borja Gonzalez" w:date="2017-09-28T19:15:00Z">
                    <w:rPr>
                      <w:rFonts w:ascii="Monaco" w:hAnsi="Monaco" w:cs="Monaco"/>
                      <w:b/>
                      <w:bCs/>
                      <w:color w:val="000000"/>
                      <w:sz w:val="32"/>
                      <w:szCs w:val="32"/>
                      <w:lang w:val="en-US"/>
                    </w:rPr>
                  </w:rPrChange>
                </w:rPr>
                <w:t>.</w:t>
              </w:r>
              <w:r w:rsidRPr="00A47B4C">
                <w:rPr>
                  <w:lang w:val="en-US"/>
                  <w:rPrChange w:id="4783" w:author="Borja Gonzalez" w:date="2017-09-28T19:15:00Z">
                    <w:rPr>
                      <w:rFonts w:ascii="Monaco" w:hAnsi="Monaco" w:cs="Monaco"/>
                      <w:color w:val="000000"/>
                      <w:sz w:val="32"/>
                      <w:szCs w:val="32"/>
                      <w:lang w:val="en-US"/>
                    </w:rPr>
                  </w:rPrChange>
                </w:rPr>
                <w:t>join</w:t>
              </w:r>
              <w:r w:rsidRPr="00A47B4C">
                <w:rPr>
                  <w:b/>
                  <w:bCs/>
                  <w:lang w:val="en-US"/>
                  <w:rPrChange w:id="4784"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4785" w:author="Borja Gonzalez" w:date="2017-09-28T19:15:00Z"/>
                <w:lang w:val="en-US"/>
                <w:rPrChange w:id="4786" w:author="Borja Gonzalez" w:date="2017-09-28T19:15:00Z">
                  <w:rPr>
                    <w:ins w:id="4787" w:author="Borja Gonzalez" w:date="2017-09-28T19:15:00Z"/>
                    <w:rFonts w:ascii="Monaco" w:eastAsiaTheme="majorEastAsia" w:hAnsi="Monaco" w:cs="Monaco"/>
                    <w:color w:val="243F60" w:themeColor="accent1" w:themeShade="7F"/>
                    <w:sz w:val="32"/>
                    <w:szCs w:val="32"/>
                    <w:lang w:val="en-US"/>
                  </w:rPr>
                </w:rPrChange>
              </w:rPr>
              <w:pPrChange w:id="4788" w:author="GONZALEZ DIAZ, BORJA" w:date="2017-09-29T19:27:00Z">
                <w:pPr>
                  <w:keepNext/>
                  <w:keepLines/>
                  <w:widowControl w:val="0"/>
                  <w:autoSpaceDE w:val="0"/>
                  <w:autoSpaceDN w:val="0"/>
                  <w:adjustRightInd w:val="0"/>
                  <w:spacing w:before="200"/>
                  <w:outlineLvl w:val="4"/>
                </w:pPr>
              </w:pPrChange>
            </w:pPr>
            <w:ins w:id="4789" w:author="Borja Gonzalez" w:date="2017-09-28T19:15:00Z">
              <w:r w:rsidRPr="00A47B4C">
                <w:rPr>
                  <w:lang w:val="en-US"/>
                  <w:rPrChange w:id="4790" w:author="Borja Gonzalez" w:date="2017-09-28T19:15:00Z">
                    <w:rPr>
                      <w:rFonts w:ascii="Monaco" w:hAnsi="Monaco" w:cs="Monaco"/>
                      <w:sz w:val="32"/>
                      <w:szCs w:val="32"/>
                      <w:lang w:val="en-US"/>
                    </w:rPr>
                  </w:rPrChange>
                </w:rPr>
                <w:t xml:space="preserve">    </w:t>
              </w:r>
              <w:r w:rsidRPr="00A47B4C">
                <w:rPr>
                  <w:b/>
                  <w:bCs/>
                  <w:color w:val="204A87"/>
                  <w:lang w:val="en-US"/>
                  <w:rPrChange w:id="4791" w:author="Borja Gonzalez" w:date="2017-09-28T19:15:00Z">
                    <w:rPr>
                      <w:rFonts w:ascii="Monaco" w:hAnsi="Monaco" w:cs="Monaco"/>
                      <w:b/>
                      <w:bCs/>
                      <w:color w:val="204A87"/>
                      <w:sz w:val="32"/>
                      <w:szCs w:val="32"/>
                      <w:lang w:val="en-US"/>
                    </w:rPr>
                  </w:rPrChange>
                </w:rPr>
                <w:t>var</w:t>
              </w:r>
              <w:r w:rsidRPr="00A47B4C">
                <w:rPr>
                  <w:lang w:val="en-US"/>
                  <w:rPrChange w:id="4792" w:author="Borja Gonzalez" w:date="2017-09-28T19:15:00Z">
                    <w:rPr>
                      <w:rFonts w:ascii="Monaco" w:hAnsi="Monaco" w:cs="Monaco"/>
                      <w:sz w:val="32"/>
                      <w:szCs w:val="32"/>
                      <w:lang w:val="en-US"/>
                    </w:rPr>
                  </w:rPrChange>
                </w:rPr>
                <w:t xml:space="preserve"> tr </w:t>
              </w:r>
              <w:r w:rsidRPr="00A47B4C">
                <w:rPr>
                  <w:b/>
                  <w:bCs/>
                  <w:color w:val="CE5C00"/>
                  <w:lang w:val="en-US"/>
                  <w:rPrChange w:id="4793" w:author="Borja Gonzalez" w:date="2017-09-28T19:15:00Z">
                    <w:rPr>
                      <w:rFonts w:ascii="Monaco" w:hAnsi="Monaco" w:cs="Monaco"/>
                      <w:b/>
                      <w:bCs/>
                      <w:color w:val="CE5C00"/>
                      <w:sz w:val="32"/>
                      <w:szCs w:val="32"/>
                      <w:lang w:val="en-US"/>
                    </w:rPr>
                  </w:rPrChange>
                </w:rPr>
                <w:t>=</w:t>
              </w:r>
              <w:r w:rsidRPr="00A47B4C">
                <w:rPr>
                  <w:lang w:val="en-US"/>
                  <w:rPrChange w:id="4794" w:author="Borja Gonzalez" w:date="2017-09-28T19:15:00Z">
                    <w:rPr>
                      <w:rFonts w:ascii="Monaco" w:hAnsi="Monaco" w:cs="Monaco"/>
                      <w:sz w:val="32"/>
                      <w:szCs w:val="32"/>
                      <w:lang w:val="en-US"/>
                    </w:rPr>
                  </w:rPrChange>
                </w:rPr>
                <w:t xml:space="preserve"> Transversal</w:t>
              </w:r>
              <w:r w:rsidRPr="00A47B4C">
                <w:rPr>
                  <w:b/>
                  <w:bCs/>
                  <w:lang w:val="en-US"/>
                  <w:rPrChange w:id="4795" w:author="Borja Gonzalez" w:date="2017-09-28T19:15:00Z">
                    <w:rPr>
                      <w:rFonts w:ascii="Monaco" w:hAnsi="Monaco" w:cs="Monaco"/>
                      <w:b/>
                      <w:bCs/>
                      <w:color w:val="000000"/>
                      <w:sz w:val="32"/>
                      <w:szCs w:val="32"/>
                      <w:lang w:val="en-US"/>
                    </w:rPr>
                  </w:rPrChange>
                </w:rPr>
                <w:t>.</w:t>
              </w:r>
              <w:r w:rsidRPr="00A47B4C">
                <w:rPr>
                  <w:lang w:val="en-US"/>
                  <w:rPrChange w:id="4796" w:author="Borja Gonzalez" w:date="2017-09-28T19:15:00Z">
                    <w:rPr>
                      <w:rFonts w:ascii="Monaco" w:hAnsi="Monaco" w:cs="Monaco"/>
                      <w:color w:val="000000"/>
                      <w:sz w:val="32"/>
                      <w:szCs w:val="32"/>
                      <w:lang w:val="en-US"/>
                    </w:rPr>
                  </w:rPrChange>
                </w:rPr>
                <w:t>join</w:t>
              </w:r>
              <w:r w:rsidRPr="00A47B4C">
                <w:rPr>
                  <w:b/>
                  <w:bCs/>
                  <w:lang w:val="en-US"/>
                  <w:rPrChange w:id="4797"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4798" w:author="Borja Gonzalez" w:date="2017-09-28T19:15:00Z"/>
                <w:lang w:val="en-US"/>
                <w:rPrChange w:id="4799" w:author="Borja Gonzalez" w:date="2017-09-28T19:15:00Z">
                  <w:rPr>
                    <w:ins w:id="4800" w:author="Borja Gonzalez" w:date="2017-09-28T19:15:00Z"/>
                    <w:rFonts w:ascii="Monaco" w:hAnsi="Monaco" w:cs="Monaco"/>
                    <w:sz w:val="32"/>
                    <w:szCs w:val="32"/>
                    <w:lang w:val="en-US"/>
                  </w:rPr>
                </w:rPrChange>
              </w:rPr>
              <w:pPrChange w:id="4801" w:author="GONZALEZ DIAZ, BORJA" w:date="2017-09-29T19:27:00Z">
                <w:pPr>
                  <w:widowControl w:val="0"/>
                  <w:autoSpaceDE w:val="0"/>
                  <w:autoSpaceDN w:val="0"/>
                  <w:adjustRightInd w:val="0"/>
                </w:pPr>
              </w:pPrChange>
            </w:pPr>
          </w:p>
          <w:p w14:paraId="258A5E52" w14:textId="77777777" w:rsidR="00A47B4C" w:rsidRPr="00A47B4C" w:rsidRDefault="00A47B4C">
            <w:pPr>
              <w:rPr>
                <w:ins w:id="4802" w:author="Borja Gonzalez" w:date="2017-09-28T19:15:00Z"/>
                <w:lang w:val="en-US"/>
                <w:rPrChange w:id="4803" w:author="Borja Gonzalez" w:date="2017-09-28T19:15:00Z">
                  <w:rPr>
                    <w:ins w:id="4804" w:author="Borja Gonzalez" w:date="2017-09-28T19:15:00Z"/>
                    <w:rFonts w:ascii="Monaco" w:eastAsiaTheme="majorEastAsia" w:hAnsi="Monaco" w:cs="Monaco"/>
                    <w:color w:val="243F60" w:themeColor="accent1" w:themeShade="7F"/>
                    <w:sz w:val="32"/>
                    <w:szCs w:val="32"/>
                    <w:lang w:val="en-US"/>
                  </w:rPr>
                </w:rPrChange>
              </w:rPr>
              <w:pPrChange w:id="4805" w:author="GONZALEZ DIAZ, BORJA" w:date="2017-09-29T19:27:00Z">
                <w:pPr>
                  <w:keepNext/>
                  <w:keepLines/>
                  <w:widowControl w:val="0"/>
                  <w:autoSpaceDE w:val="0"/>
                  <w:autoSpaceDN w:val="0"/>
                  <w:adjustRightInd w:val="0"/>
                  <w:spacing w:before="200"/>
                  <w:outlineLvl w:val="4"/>
                </w:pPr>
              </w:pPrChange>
            </w:pPr>
            <w:ins w:id="4806" w:author="Borja Gonzalez" w:date="2017-09-28T19:15:00Z">
              <w:r w:rsidRPr="00A47B4C">
                <w:rPr>
                  <w:lang w:val="en-US"/>
                  <w:rPrChange w:id="4807" w:author="Borja Gonzalez" w:date="2017-09-28T19:15:00Z">
                    <w:rPr>
                      <w:rFonts w:ascii="Monaco" w:hAnsi="Monaco" w:cs="Monaco"/>
                      <w:sz w:val="32"/>
                      <w:szCs w:val="32"/>
                      <w:lang w:val="en-US"/>
                    </w:rPr>
                  </w:rPrChange>
                </w:rPr>
                <w:t xml:space="preserve">    </w:t>
              </w:r>
              <w:r w:rsidRPr="00A47B4C">
                <w:rPr>
                  <w:b/>
                  <w:bCs/>
                  <w:color w:val="204A87"/>
                  <w:lang w:val="en-US"/>
                  <w:rPrChange w:id="4808" w:author="Borja Gonzalez" w:date="2017-09-28T19:15:00Z">
                    <w:rPr>
                      <w:rFonts w:ascii="Monaco" w:hAnsi="Monaco" w:cs="Monaco"/>
                      <w:b/>
                      <w:bCs/>
                      <w:color w:val="204A87"/>
                      <w:sz w:val="32"/>
                      <w:szCs w:val="32"/>
                      <w:lang w:val="en-US"/>
                    </w:rPr>
                  </w:rPrChange>
                </w:rPr>
                <w:t>var</w:t>
              </w:r>
              <w:r w:rsidRPr="00A47B4C">
                <w:rPr>
                  <w:lang w:val="en-US"/>
                  <w:rPrChange w:id="4809" w:author="Borja Gonzalez" w:date="2017-09-28T19:15:00Z">
                    <w:rPr>
                      <w:rFonts w:ascii="Monaco" w:hAnsi="Monaco" w:cs="Monaco"/>
                      <w:sz w:val="32"/>
                      <w:szCs w:val="32"/>
                      <w:lang w:val="en-US"/>
                    </w:rPr>
                  </w:rPrChange>
                </w:rPr>
                <w:t xml:space="preserve"> socket </w:t>
              </w:r>
              <w:r w:rsidRPr="00A47B4C">
                <w:rPr>
                  <w:b/>
                  <w:bCs/>
                  <w:color w:val="CE5C00"/>
                  <w:lang w:val="en-US"/>
                  <w:rPrChange w:id="4810" w:author="Borja Gonzalez" w:date="2017-09-28T19:15:00Z">
                    <w:rPr>
                      <w:rFonts w:ascii="Monaco" w:hAnsi="Monaco" w:cs="Monaco"/>
                      <w:b/>
                      <w:bCs/>
                      <w:color w:val="CE5C00"/>
                      <w:sz w:val="32"/>
                      <w:szCs w:val="32"/>
                      <w:lang w:val="en-US"/>
                    </w:rPr>
                  </w:rPrChange>
                </w:rPr>
                <w:t>=</w:t>
              </w:r>
              <w:r w:rsidRPr="00A47B4C">
                <w:rPr>
                  <w:lang w:val="en-US"/>
                  <w:rPrChange w:id="4811" w:author="Borja Gonzalez" w:date="2017-09-28T19:15:00Z">
                    <w:rPr>
                      <w:rFonts w:ascii="Monaco" w:hAnsi="Monaco" w:cs="Monaco"/>
                      <w:sz w:val="32"/>
                      <w:szCs w:val="32"/>
                      <w:lang w:val="en-US"/>
                    </w:rPr>
                  </w:rPrChange>
                </w:rPr>
                <w:t xml:space="preserve"> </w:t>
              </w:r>
              <w:proofErr w:type="gramStart"/>
              <w:r w:rsidRPr="00A47B4C">
                <w:rPr>
                  <w:lang w:val="en-US"/>
                  <w:rPrChange w:id="4812" w:author="Borja Gonzalez" w:date="2017-09-28T19:15:00Z">
                    <w:rPr>
                      <w:rFonts w:ascii="Monaco" w:hAnsi="Monaco" w:cs="Monaco"/>
                      <w:sz w:val="32"/>
                      <w:szCs w:val="32"/>
                      <w:lang w:val="en-US"/>
                    </w:rPr>
                  </w:rPrChange>
                </w:rPr>
                <w:t>io</w:t>
              </w:r>
              <w:r w:rsidRPr="00A47B4C">
                <w:rPr>
                  <w:b/>
                  <w:bCs/>
                  <w:lang w:val="en-US"/>
                  <w:rPrChange w:id="4813" w:author="Borja Gonzalez" w:date="2017-09-28T19:15:00Z">
                    <w:rPr>
                      <w:rFonts w:ascii="Monaco" w:hAnsi="Monaco" w:cs="Monaco"/>
                      <w:b/>
                      <w:bCs/>
                      <w:color w:val="000000"/>
                      <w:sz w:val="32"/>
                      <w:szCs w:val="32"/>
                      <w:lang w:val="en-US"/>
                    </w:rPr>
                  </w:rPrChange>
                </w:rPr>
                <w:t>.</w:t>
              </w:r>
              <w:r w:rsidRPr="00A47B4C">
                <w:rPr>
                  <w:lang w:val="en-US"/>
                  <w:rPrChange w:id="4814" w:author="Borja Gonzalez" w:date="2017-09-28T19:15:00Z">
                    <w:rPr>
                      <w:rFonts w:ascii="Monaco" w:hAnsi="Monaco" w:cs="Monaco"/>
                      <w:color w:val="000000"/>
                      <w:sz w:val="32"/>
                      <w:szCs w:val="32"/>
                      <w:lang w:val="en-US"/>
                    </w:rPr>
                  </w:rPrChange>
                </w:rPr>
                <w:t>connect</w:t>
              </w:r>
              <w:proofErr w:type="gramEnd"/>
              <w:r w:rsidRPr="00A47B4C">
                <w:rPr>
                  <w:b/>
                  <w:bCs/>
                  <w:lang w:val="en-US"/>
                  <w:rPrChange w:id="4815" w:author="Borja Gonzalez" w:date="2017-09-28T19:15:00Z">
                    <w:rPr>
                      <w:rFonts w:ascii="Monaco" w:hAnsi="Monaco" w:cs="Monaco"/>
                      <w:b/>
                      <w:bCs/>
                      <w:color w:val="000000"/>
                      <w:sz w:val="32"/>
                      <w:szCs w:val="32"/>
                      <w:lang w:val="en-US"/>
                    </w:rPr>
                  </w:rPrChange>
                </w:rPr>
                <w:t>(</w:t>
              </w:r>
              <w:r w:rsidRPr="00A47B4C">
                <w:rPr>
                  <w:color w:val="4E9A06"/>
                  <w:lang w:val="en-US"/>
                  <w:rPrChange w:id="4816" w:author="Borja Gonzalez" w:date="2017-09-28T19:15:00Z">
                    <w:rPr>
                      <w:rFonts w:ascii="Monaco" w:hAnsi="Monaco" w:cs="Monaco"/>
                      <w:color w:val="4E9A06"/>
                      <w:sz w:val="32"/>
                      <w:szCs w:val="32"/>
                      <w:lang w:val="en-US"/>
                    </w:rPr>
                  </w:rPrChange>
                </w:rPr>
                <w:t>"http://172.20.10.5:8124"</w:t>
              </w:r>
              <w:r w:rsidRPr="00A47B4C">
                <w:rPr>
                  <w:b/>
                  <w:bCs/>
                  <w:lang w:val="en-US"/>
                  <w:rPrChange w:id="4817" w:author="Borja Gonzalez" w:date="2017-09-28T19:15:00Z">
                    <w:rPr>
                      <w:rFonts w:ascii="Monaco" w:hAnsi="Monaco" w:cs="Monaco"/>
                      <w:b/>
                      <w:bCs/>
                      <w:color w:val="000000"/>
                      <w:sz w:val="32"/>
                      <w:szCs w:val="32"/>
                      <w:lang w:val="en-US"/>
                    </w:rPr>
                  </w:rPrChange>
                </w:rPr>
                <w:t>);</w:t>
              </w:r>
              <w:r w:rsidRPr="00A47B4C">
                <w:rPr>
                  <w:lang w:val="en-US"/>
                  <w:rPrChange w:id="4818"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4819" w:author="Borja Gonzalez" w:date="2017-09-28T19:15:00Z"/>
                <w:lang w:val="en-US"/>
                <w:rPrChange w:id="4820" w:author="Borja Gonzalez" w:date="2017-09-28T19:15:00Z">
                  <w:rPr>
                    <w:ins w:id="4821" w:author="Borja Gonzalez" w:date="2017-09-28T19:15:00Z"/>
                    <w:rFonts w:ascii="Monaco" w:hAnsi="Monaco" w:cs="Monaco"/>
                    <w:sz w:val="32"/>
                    <w:szCs w:val="32"/>
                    <w:lang w:val="en-US"/>
                  </w:rPr>
                </w:rPrChange>
              </w:rPr>
              <w:pPrChange w:id="4822" w:author="GONZALEZ DIAZ, BORJA" w:date="2017-09-29T19:27:00Z">
                <w:pPr>
                  <w:widowControl w:val="0"/>
                  <w:autoSpaceDE w:val="0"/>
                  <w:autoSpaceDN w:val="0"/>
                  <w:adjustRightInd w:val="0"/>
                </w:pPr>
              </w:pPrChange>
            </w:pPr>
          </w:p>
          <w:p w14:paraId="6C32D454" w14:textId="77777777" w:rsidR="00A47B4C" w:rsidRPr="00A47B4C" w:rsidRDefault="00A47B4C">
            <w:pPr>
              <w:rPr>
                <w:ins w:id="4823" w:author="Borja Gonzalez" w:date="2017-09-28T19:15:00Z"/>
                <w:lang w:val="en-US"/>
                <w:rPrChange w:id="4824" w:author="Borja Gonzalez" w:date="2017-09-28T19:15:00Z">
                  <w:rPr>
                    <w:ins w:id="4825" w:author="Borja Gonzalez" w:date="2017-09-28T19:15:00Z"/>
                    <w:rFonts w:ascii="Monaco" w:eastAsiaTheme="majorEastAsia" w:hAnsi="Monaco" w:cs="Monaco"/>
                    <w:color w:val="243F60" w:themeColor="accent1" w:themeShade="7F"/>
                    <w:sz w:val="32"/>
                    <w:szCs w:val="32"/>
                    <w:lang w:val="en-US"/>
                  </w:rPr>
                </w:rPrChange>
              </w:rPr>
              <w:pPrChange w:id="4826" w:author="GONZALEZ DIAZ, BORJA" w:date="2017-09-29T19:27:00Z">
                <w:pPr>
                  <w:keepNext/>
                  <w:keepLines/>
                  <w:widowControl w:val="0"/>
                  <w:autoSpaceDE w:val="0"/>
                  <w:autoSpaceDN w:val="0"/>
                  <w:adjustRightInd w:val="0"/>
                  <w:spacing w:before="200"/>
                  <w:outlineLvl w:val="4"/>
                </w:pPr>
              </w:pPrChange>
            </w:pPr>
            <w:ins w:id="4827" w:author="Borja Gonzalez" w:date="2017-09-28T19:15:00Z">
              <w:r w:rsidRPr="00A47B4C">
                <w:rPr>
                  <w:lang w:val="en-US"/>
                  <w:rPrChange w:id="4828" w:author="Borja Gonzalez" w:date="2017-09-28T19:15:00Z">
                    <w:rPr>
                      <w:rFonts w:ascii="Monaco" w:hAnsi="Monaco" w:cs="Monaco"/>
                      <w:sz w:val="32"/>
                      <w:szCs w:val="32"/>
                      <w:lang w:val="en-US"/>
                    </w:rPr>
                  </w:rPrChange>
                </w:rPr>
                <w:t xml:space="preserve">    </w:t>
              </w:r>
              <w:proofErr w:type="gramStart"/>
              <w:r w:rsidRPr="00A47B4C">
                <w:rPr>
                  <w:lang w:val="en-US"/>
                  <w:rPrChange w:id="4829" w:author="Borja Gonzalez" w:date="2017-09-28T19:15:00Z">
                    <w:rPr>
                      <w:rFonts w:ascii="Monaco" w:hAnsi="Monaco" w:cs="Monaco"/>
                      <w:sz w:val="32"/>
                      <w:szCs w:val="32"/>
                      <w:lang w:val="en-US"/>
                    </w:rPr>
                  </w:rPrChange>
                </w:rPr>
                <w:t>socket</w:t>
              </w:r>
              <w:r w:rsidRPr="00A47B4C">
                <w:rPr>
                  <w:b/>
                  <w:bCs/>
                  <w:lang w:val="en-US"/>
                  <w:rPrChange w:id="4830" w:author="Borja Gonzalez" w:date="2017-09-28T19:15:00Z">
                    <w:rPr>
                      <w:rFonts w:ascii="Monaco" w:hAnsi="Monaco" w:cs="Monaco"/>
                      <w:b/>
                      <w:bCs/>
                      <w:color w:val="000000"/>
                      <w:sz w:val="32"/>
                      <w:szCs w:val="32"/>
                      <w:lang w:val="en-US"/>
                    </w:rPr>
                  </w:rPrChange>
                </w:rPr>
                <w:t>.</w:t>
              </w:r>
              <w:r w:rsidRPr="00A47B4C">
                <w:rPr>
                  <w:lang w:val="en-US"/>
                  <w:rPrChange w:id="4831" w:author="Borja Gonzalez" w:date="2017-09-28T19:15:00Z">
                    <w:rPr>
                      <w:rFonts w:ascii="Monaco" w:hAnsi="Monaco" w:cs="Monaco"/>
                      <w:color w:val="000000"/>
                      <w:sz w:val="32"/>
                      <w:szCs w:val="32"/>
                      <w:lang w:val="en-US"/>
                    </w:rPr>
                  </w:rPrChange>
                </w:rPr>
                <w:t>on</w:t>
              </w:r>
              <w:proofErr w:type="gramEnd"/>
              <w:r w:rsidRPr="00A47B4C">
                <w:rPr>
                  <w:b/>
                  <w:bCs/>
                  <w:lang w:val="en-US"/>
                  <w:rPrChange w:id="4832" w:author="Borja Gonzalez" w:date="2017-09-28T19:15:00Z">
                    <w:rPr>
                      <w:rFonts w:ascii="Monaco" w:hAnsi="Monaco" w:cs="Monaco"/>
                      <w:b/>
                      <w:bCs/>
                      <w:color w:val="000000"/>
                      <w:sz w:val="32"/>
                      <w:szCs w:val="32"/>
                      <w:lang w:val="en-US"/>
                    </w:rPr>
                  </w:rPrChange>
                </w:rPr>
                <w:t>(</w:t>
              </w:r>
              <w:r w:rsidRPr="00A47B4C">
                <w:rPr>
                  <w:color w:val="4E9A06"/>
                  <w:lang w:val="en-US"/>
                  <w:rPrChange w:id="4833" w:author="Borja Gonzalez" w:date="2017-09-28T19:15:00Z">
                    <w:rPr>
                      <w:rFonts w:ascii="Monaco" w:hAnsi="Monaco" w:cs="Monaco"/>
                      <w:color w:val="4E9A06"/>
                      <w:sz w:val="32"/>
                      <w:szCs w:val="32"/>
                      <w:lang w:val="en-US"/>
                    </w:rPr>
                  </w:rPrChange>
                </w:rPr>
                <w:t>"message"</w:t>
              </w:r>
              <w:r w:rsidRPr="00A47B4C">
                <w:rPr>
                  <w:b/>
                  <w:bCs/>
                  <w:lang w:val="en-US"/>
                  <w:rPrChange w:id="4834" w:author="Borja Gonzalez" w:date="2017-09-28T19:15:00Z">
                    <w:rPr>
                      <w:rFonts w:ascii="Monaco" w:hAnsi="Monaco" w:cs="Monaco"/>
                      <w:b/>
                      <w:bCs/>
                      <w:color w:val="000000"/>
                      <w:sz w:val="32"/>
                      <w:szCs w:val="32"/>
                      <w:lang w:val="en-US"/>
                    </w:rPr>
                  </w:rPrChange>
                </w:rPr>
                <w:t>,</w:t>
              </w:r>
              <w:r w:rsidRPr="00A47B4C">
                <w:rPr>
                  <w:b/>
                  <w:bCs/>
                  <w:color w:val="204A87"/>
                  <w:lang w:val="en-US"/>
                  <w:rPrChange w:id="4835" w:author="Borja Gonzalez" w:date="2017-09-28T19:15:00Z">
                    <w:rPr>
                      <w:rFonts w:ascii="Monaco" w:hAnsi="Monaco" w:cs="Monaco"/>
                      <w:b/>
                      <w:bCs/>
                      <w:color w:val="204A87"/>
                      <w:sz w:val="32"/>
                      <w:szCs w:val="32"/>
                      <w:lang w:val="en-US"/>
                    </w:rPr>
                  </w:rPrChange>
                </w:rPr>
                <w:t>function</w:t>
              </w:r>
              <w:r w:rsidRPr="00A47B4C">
                <w:rPr>
                  <w:b/>
                  <w:bCs/>
                  <w:lang w:val="en-US"/>
                  <w:rPrChange w:id="4836" w:author="Borja Gonzalez" w:date="2017-09-28T19:15:00Z">
                    <w:rPr>
                      <w:rFonts w:ascii="Monaco" w:hAnsi="Monaco" w:cs="Monaco"/>
                      <w:b/>
                      <w:bCs/>
                      <w:color w:val="000000"/>
                      <w:sz w:val="32"/>
                      <w:szCs w:val="32"/>
                      <w:lang w:val="en-US"/>
                    </w:rPr>
                  </w:rPrChange>
                </w:rPr>
                <w:t>(</w:t>
              </w:r>
              <w:r w:rsidRPr="00A47B4C">
                <w:rPr>
                  <w:lang w:val="en-US"/>
                  <w:rPrChange w:id="4837" w:author="Borja Gonzalez" w:date="2017-09-28T19:15:00Z">
                    <w:rPr>
                      <w:rFonts w:ascii="Monaco" w:hAnsi="Monaco" w:cs="Monaco"/>
                      <w:color w:val="000000"/>
                      <w:sz w:val="32"/>
                      <w:szCs w:val="32"/>
                      <w:lang w:val="en-US"/>
                    </w:rPr>
                  </w:rPrChange>
                </w:rPr>
                <w:t>message</w:t>
              </w:r>
              <w:r w:rsidRPr="00A47B4C">
                <w:rPr>
                  <w:b/>
                  <w:bCs/>
                  <w:lang w:val="en-US"/>
                  <w:rPrChange w:id="4838" w:author="Borja Gonzalez" w:date="2017-09-28T19:15:00Z">
                    <w:rPr>
                      <w:rFonts w:ascii="Monaco" w:hAnsi="Monaco" w:cs="Monaco"/>
                      <w:b/>
                      <w:bCs/>
                      <w:color w:val="000000"/>
                      <w:sz w:val="32"/>
                      <w:szCs w:val="32"/>
                      <w:lang w:val="en-US"/>
                    </w:rPr>
                  </w:rPrChange>
                </w:rPr>
                <w:t>){</w:t>
              </w:r>
              <w:r w:rsidRPr="00A47B4C">
                <w:rPr>
                  <w:lang w:val="en-US"/>
                  <w:rPrChange w:id="4839"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4840" w:author="Borja Gonzalez" w:date="2017-09-28T19:15:00Z"/>
                <w:lang w:val="es-ES"/>
                <w:rPrChange w:id="4841" w:author="Rodrigo García" w:date="2017-09-29T10:06:00Z">
                  <w:rPr>
                    <w:ins w:id="4842" w:author="Borja Gonzalez" w:date="2017-09-28T19:15:00Z"/>
                    <w:rFonts w:ascii="Monaco" w:eastAsiaTheme="majorEastAsia" w:hAnsi="Monaco" w:cs="Monaco"/>
                    <w:color w:val="243F60" w:themeColor="accent1" w:themeShade="7F"/>
                    <w:sz w:val="32"/>
                    <w:szCs w:val="32"/>
                    <w:lang w:val="en-US"/>
                  </w:rPr>
                </w:rPrChange>
              </w:rPr>
              <w:pPrChange w:id="4843" w:author="GONZALEZ DIAZ, BORJA" w:date="2017-09-29T19:27:00Z">
                <w:pPr>
                  <w:keepNext/>
                  <w:keepLines/>
                  <w:widowControl w:val="0"/>
                  <w:autoSpaceDE w:val="0"/>
                  <w:autoSpaceDN w:val="0"/>
                  <w:adjustRightInd w:val="0"/>
                  <w:spacing w:before="200"/>
                  <w:outlineLvl w:val="4"/>
                </w:pPr>
              </w:pPrChange>
            </w:pPr>
            <w:ins w:id="4844" w:author="Borja Gonzalez" w:date="2017-09-28T19:15:00Z">
              <w:r w:rsidRPr="00A47B4C">
                <w:rPr>
                  <w:lang w:val="en-US"/>
                  <w:rPrChange w:id="4845" w:author="Borja Gonzalez" w:date="2017-09-28T19:15:00Z">
                    <w:rPr>
                      <w:rFonts w:ascii="Monaco" w:hAnsi="Monaco" w:cs="Monaco"/>
                      <w:sz w:val="32"/>
                      <w:szCs w:val="32"/>
                      <w:lang w:val="en-US"/>
                    </w:rPr>
                  </w:rPrChange>
                </w:rPr>
                <w:t xml:space="preserve">        </w:t>
              </w:r>
              <w:proofErr w:type="gramStart"/>
              <w:r w:rsidRPr="0079203F">
                <w:rPr>
                  <w:lang w:val="es-ES"/>
                  <w:rPrChange w:id="4846" w:author="Rodrigo García" w:date="2017-09-29T10:06:00Z">
                    <w:rPr>
                      <w:rFonts w:ascii="Monaco" w:hAnsi="Monaco" w:cs="Monaco"/>
                      <w:color w:val="000000"/>
                      <w:sz w:val="32"/>
                      <w:szCs w:val="32"/>
                      <w:lang w:val="en-US"/>
                    </w:rPr>
                  </w:rPrChange>
                </w:rPr>
                <w:t>console</w:t>
              </w:r>
              <w:r w:rsidRPr="0079203F">
                <w:rPr>
                  <w:b/>
                  <w:bCs/>
                  <w:lang w:val="es-ES"/>
                  <w:rPrChange w:id="4847" w:author="Rodrigo García" w:date="2017-09-29T10:06:00Z">
                    <w:rPr>
                      <w:rFonts w:ascii="Monaco" w:hAnsi="Monaco" w:cs="Monaco"/>
                      <w:b/>
                      <w:bCs/>
                      <w:color w:val="000000"/>
                      <w:sz w:val="32"/>
                      <w:szCs w:val="32"/>
                      <w:lang w:val="en-US"/>
                    </w:rPr>
                  </w:rPrChange>
                </w:rPr>
                <w:t>.</w:t>
              </w:r>
              <w:r w:rsidRPr="0079203F">
                <w:rPr>
                  <w:lang w:val="es-ES"/>
                  <w:rPrChange w:id="4848" w:author="Rodrigo García" w:date="2017-09-29T10:06:00Z">
                    <w:rPr>
                      <w:rFonts w:ascii="Monaco" w:hAnsi="Monaco" w:cs="Monaco"/>
                      <w:color w:val="000000"/>
                      <w:sz w:val="32"/>
                      <w:szCs w:val="32"/>
                      <w:lang w:val="en-US"/>
                    </w:rPr>
                  </w:rPrChange>
                </w:rPr>
                <w:t>log</w:t>
              </w:r>
              <w:r w:rsidRPr="0079203F">
                <w:rPr>
                  <w:b/>
                  <w:bCs/>
                  <w:lang w:val="es-ES"/>
                  <w:rPrChange w:id="4849"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850" w:author="Rodrigo García" w:date="2017-09-29T10:06:00Z">
                    <w:rPr>
                      <w:rFonts w:ascii="Monaco" w:hAnsi="Monaco" w:cs="Monaco"/>
                      <w:color w:val="4E9A06"/>
                      <w:sz w:val="32"/>
                      <w:szCs w:val="32"/>
                      <w:lang w:val="en-US"/>
                    </w:rPr>
                  </w:rPrChange>
                </w:rPr>
                <w:t>"El servidor ha enviado un mensaje:"</w:t>
              </w:r>
              <w:r w:rsidRPr="0079203F">
                <w:rPr>
                  <w:b/>
                  <w:bCs/>
                  <w:lang w:val="es-ES"/>
                  <w:rPrChange w:id="4851"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4852" w:author="Borja Gonzalez" w:date="2017-09-28T19:15:00Z"/>
                <w:lang w:val="en-US"/>
                <w:rPrChange w:id="4853" w:author="Borja Gonzalez" w:date="2017-09-28T19:15:00Z">
                  <w:rPr>
                    <w:ins w:id="4854" w:author="Borja Gonzalez" w:date="2017-09-28T19:15:00Z"/>
                    <w:rFonts w:ascii="Monaco" w:eastAsiaTheme="majorEastAsia" w:hAnsi="Monaco" w:cs="Monaco"/>
                    <w:color w:val="243F60" w:themeColor="accent1" w:themeShade="7F"/>
                    <w:sz w:val="32"/>
                    <w:szCs w:val="32"/>
                    <w:lang w:val="en-US"/>
                  </w:rPr>
                </w:rPrChange>
              </w:rPr>
              <w:pPrChange w:id="4855" w:author="GONZALEZ DIAZ, BORJA" w:date="2017-09-29T19:27:00Z">
                <w:pPr>
                  <w:keepNext/>
                  <w:keepLines/>
                  <w:widowControl w:val="0"/>
                  <w:autoSpaceDE w:val="0"/>
                  <w:autoSpaceDN w:val="0"/>
                  <w:adjustRightInd w:val="0"/>
                  <w:spacing w:before="200"/>
                  <w:outlineLvl w:val="4"/>
                </w:pPr>
              </w:pPrChange>
            </w:pPr>
            <w:ins w:id="4856" w:author="Borja Gonzalez" w:date="2017-09-28T19:15:00Z">
              <w:r w:rsidRPr="0079203F">
                <w:rPr>
                  <w:lang w:val="es-ES"/>
                  <w:rPrChange w:id="4857" w:author="Rodrigo García" w:date="2017-09-29T10:06:00Z">
                    <w:rPr>
                      <w:rFonts w:ascii="Monaco" w:hAnsi="Monaco" w:cs="Monaco"/>
                      <w:sz w:val="32"/>
                      <w:szCs w:val="32"/>
                      <w:lang w:val="en-US"/>
                    </w:rPr>
                  </w:rPrChange>
                </w:rPr>
                <w:t xml:space="preserve">        </w:t>
              </w:r>
              <w:r w:rsidRPr="00A47B4C">
                <w:rPr>
                  <w:lang w:val="en-US"/>
                  <w:rPrChange w:id="4858"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4859" w:author="Borja Gonzalez" w:date="2017-09-28T19:15:00Z">
                    <w:rPr>
                      <w:rFonts w:ascii="Monaco" w:hAnsi="Monaco" w:cs="Monaco"/>
                      <w:b/>
                      <w:bCs/>
                      <w:color w:val="CE5C00"/>
                      <w:sz w:val="32"/>
                      <w:szCs w:val="32"/>
                      <w:lang w:val="en-US"/>
                    </w:rPr>
                  </w:rPrChange>
                </w:rPr>
                <w:t>=</w:t>
              </w:r>
              <w:r w:rsidRPr="00A47B4C">
                <w:rPr>
                  <w:lang w:val="en-US"/>
                  <w:rPrChange w:id="4860" w:author="Borja Gonzalez" w:date="2017-09-28T19:15:00Z">
                    <w:rPr>
                      <w:rFonts w:ascii="Monaco" w:hAnsi="Monaco" w:cs="Monaco"/>
                      <w:sz w:val="32"/>
                      <w:szCs w:val="32"/>
                      <w:lang w:val="en-US"/>
                    </w:rPr>
                  </w:rPrChange>
                </w:rPr>
                <w:t xml:space="preserve"> JSON</w:t>
              </w:r>
              <w:r w:rsidRPr="00A47B4C">
                <w:rPr>
                  <w:b/>
                  <w:bCs/>
                  <w:lang w:val="en-US"/>
                  <w:rPrChange w:id="4861" w:author="Borja Gonzalez" w:date="2017-09-28T19:15:00Z">
                    <w:rPr>
                      <w:rFonts w:ascii="Monaco" w:hAnsi="Monaco" w:cs="Monaco"/>
                      <w:b/>
                      <w:bCs/>
                      <w:color w:val="000000"/>
                      <w:sz w:val="32"/>
                      <w:szCs w:val="32"/>
                      <w:lang w:val="en-US"/>
                    </w:rPr>
                  </w:rPrChange>
                </w:rPr>
                <w:t>.</w:t>
              </w:r>
              <w:r w:rsidRPr="00A47B4C">
                <w:rPr>
                  <w:lang w:val="en-US"/>
                  <w:rPrChange w:id="4862" w:author="Borja Gonzalez" w:date="2017-09-28T19:15:00Z">
                    <w:rPr>
                      <w:rFonts w:ascii="Monaco" w:hAnsi="Monaco" w:cs="Monaco"/>
                      <w:color w:val="000000"/>
                      <w:sz w:val="32"/>
                      <w:szCs w:val="32"/>
                      <w:lang w:val="en-US"/>
                    </w:rPr>
                  </w:rPrChange>
                </w:rPr>
                <w:t>parse</w:t>
              </w:r>
              <w:r w:rsidRPr="00A47B4C">
                <w:rPr>
                  <w:b/>
                  <w:bCs/>
                  <w:lang w:val="en-US"/>
                  <w:rPrChange w:id="4863" w:author="Borja Gonzalez" w:date="2017-09-28T19:15:00Z">
                    <w:rPr>
                      <w:rFonts w:ascii="Monaco" w:hAnsi="Monaco" w:cs="Monaco"/>
                      <w:b/>
                      <w:bCs/>
                      <w:color w:val="000000"/>
                      <w:sz w:val="32"/>
                      <w:szCs w:val="32"/>
                      <w:lang w:val="en-US"/>
                    </w:rPr>
                  </w:rPrChange>
                </w:rPr>
                <w:t>(</w:t>
              </w:r>
              <w:r w:rsidRPr="00A47B4C">
                <w:rPr>
                  <w:lang w:val="en-US"/>
                  <w:rPrChange w:id="4864" w:author="Borja Gonzalez" w:date="2017-09-28T19:15:00Z">
                    <w:rPr>
                      <w:rFonts w:ascii="Monaco" w:hAnsi="Monaco" w:cs="Monaco"/>
                      <w:color w:val="000000"/>
                      <w:sz w:val="32"/>
                      <w:szCs w:val="32"/>
                      <w:lang w:val="en-US"/>
                    </w:rPr>
                  </w:rPrChange>
                </w:rPr>
                <w:t>message</w:t>
              </w:r>
              <w:r w:rsidRPr="00A47B4C">
                <w:rPr>
                  <w:b/>
                  <w:bCs/>
                  <w:lang w:val="en-US"/>
                  <w:rPrChange w:id="4865"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4866" w:author="Borja Gonzalez" w:date="2017-09-28T19:15:00Z"/>
                <w:i/>
                <w:iCs/>
                <w:color w:val="8F5902"/>
                <w:lang w:val="en-US"/>
                <w:rPrChange w:id="4867" w:author="Borja Gonzalez" w:date="2017-09-28T19:15:00Z">
                  <w:rPr>
                    <w:ins w:id="4868" w:author="Borja Gonzalez" w:date="2017-09-28T19:15:00Z"/>
                    <w:rFonts w:ascii="Monaco" w:eastAsiaTheme="majorEastAsia" w:hAnsi="Monaco" w:cs="Monaco"/>
                    <w:i/>
                    <w:iCs/>
                    <w:color w:val="8F5902"/>
                    <w:sz w:val="32"/>
                    <w:szCs w:val="32"/>
                    <w:lang w:val="en-US"/>
                  </w:rPr>
                </w:rPrChange>
              </w:rPr>
              <w:pPrChange w:id="4869" w:author="GONZALEZ DIAZ, BORJA" w:date="2017-09-29T19:27:00Z">
                <w:pPr>
                  <w:keepNext/>
                  <w:keepLines/>
                  <w:widowControl w:val="0"/>
                  <w:autoSpaceDE w:val="0"/>
                  <w:autoSpaceDN w:val="0"/>
                  <w:adjustRightInd w:val="0"/>
                  <w:spacing w:before="200"/>
                  <w:outlineLvl w:val="4"/>
                </w:pPr>
              </w:pPrChange>
            </w:pPr>
            <w:ins w:id="4870" w:author="Borja Gonzalez" w:date="2017-09-28T19:15:00Z">
              <w:r w:rsidRPr="00A47B4C">
                <w:rPr>
                  <w:lang w:val="en-US"/>
                  <w:rPrChange w:id="4871" w:author="Borja Gonzalez" w:date="2017-09-28T19:15:00Z">
                    <w:rPr>
                      <w:rFonts w:ascii="Monaco" w:hAnsi="Monaco" w:cs="Monaco"/>
                      <w:sz w:val="32"/>
                      <w:szCs w:val="32"/>
                      <w:lang w:val="en-US"/>
                    </w:rPr>
                  </w:rPrChange>
                </w:rPr>
                <w:t xml:space="preserve">        </w:t>
              </w:r>
              <w:r w:rsidRPr="00A47B4C">
                <w:rPr>
                  <w:i/>
                  <w:iCs/>
                  <w:color w:val="8F5902"/>
                  <w:lang w:val="en-US"/>
                  <w:rPrChange w:id="4872"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4873" w:author="Borja Gonzalez" w:date="2017-09-28T19:15:00Z"/>
                <w:lang w:val="es-ES"/>
                <w:rPrChange w:id="4874" w:author="Rodrigo García" w:date="2017-09-29T10:06:00Z">
                  <w:rPr>
                    <w:ins w:id="4875" w:author="Borja Gonzalez" w:date="2017-09-28T19:15:00Z"/>
                    <w:rFonts w:ascii="Monaco" w:eastAsiaTheme="majorEastAsia" w:hAnsi="Monaco" w:cs="Monaco"/>
                    <w:color w:val="243F60" w:themeColor="accent1" w:themeShade="7F"/>
                    <w:sz w:val="32"/>
                    <w:szCs w:val="32"/>
                    <w:lang w:val="en-US"/>
                  </w:rPr>
                </w:rPrChange>
              </w:rPr>
              <w:pPrChange w:id="4876" w:author="GONZALEZ DIAZ, BORJA" w:date="2017-09-29T19:27:00Z">
                <w:pPr>
                  <w:keepNext/>
                  <w:keepLines/>
                  <w:widowControl w:val="0"/>
                  <w:autoSpaceDE w:val="0"/>
                  <w:autoSpaceDN w:val="0"/>
                  <w:adjustRightInd w:val="0"/>
                  <w:spacing w:before="200"/>
                  <w:outlineLvl w:val="4"/>
                </w:pPr>
              </w:pPrChange>
            </w:pPr>
            <w:ins w:id="4877" w:author="Borja Gonzalez" w:date="2017-09-28T19:15:00Z">
              <w:r w:rsidRPr="00A47B4C">
                <w:rPr>
                  <w:lang w:val="en-US"/>
                  <w:rPrChange w:id="4878" w:author="Borja Gonzalez" w:date="2017-09-28T19:15:00Z">
                    <w:rPr>
                      <w:rFonts w:ascii="Monaco" w:hAnsi="Monaco" w:cs="Monaco"/>
                      <w:sz w:val="32"/>
                      <w:szCs w:val="32"/>
                      <w:lang w:val="en-US"/>
                    </w:rPr>
                  </w:rPrChange>
                </w:rPr>
                <w:t xml:space="preserve">    </w:t>
              </w:r>
              <w:r w:rsidRPr="0079203F">
                <w:rPr>
                  <w:b/>
                  <w:bCs/>
                  <w:lang w:val="es-ES"/>
                  <w:rPrChange w:id="4879"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4880" w:author="Borja Gonzalez" w:date="2017-09-28T19:15:00Z"/>
                <w:lang w:val="es-ES"/>
                <w:rPrChange w:id="4881" w:author="Rodrigo García" w:date="2017-09-29T10:06:00Z">
                  <w:rPr>
                    <w:ins w:id="4882" w:author="Borja Gonzalez" w:date="2017-09-28T19:15:00Z"/>
                    <w:rFonts w:ascii="Monaco" w:hAnsi="Monaco" w:cs="Monaco"/>
                    <w:sz w:val="32"/>
                    <w:szCs w:val="32"/>
                    <w:lang w:val="en-US"/>
                  </w:rPr>
                </w:rPrChange>
              </w:rPr>
              <w:pPrChange w:id="4883" w:author="GONZALEZ DIAZ, BORJA" w:date="2017-09-29T19:27:00Z">
                <w:pPr>
                  <w:widowControl w:val="0"/>
                  <w:autoSpaceDE w:val="0"/>
                  <w:autoSpaceDN w:val="0"/>
                  <w:adjustRightInd w:val="0"/>
                </w:pPr>
              </w:pPrChange>
            </w:pPr>
          </w:p>
          <w:p w14:paraId="4B29B630" w14:textId="77777777" w:rsidR="00A47B4C" w:rsidRPr="0079203F" w:rsidRDefault="00A47B4C">
            <w:pPr>
              <w:rPr>
                <w:ins w:id="4884" w:author="Borja Gonzalez" w:date="2017-09-28T19:15:00Z"/>
                <w:lang w:val="es-ES"/>
                <w:rPrChange w:id="4885" w:author="Rodrigo García" w:date="2017-09-29T10:06:00Z">
                  <w:rPr>
                    <w:ins w:id="4886" w:author="Borja Gonzalez" w:date="2017-09-28T19:15:00Z"/>
                    <w:rFonts w:ascii="Monaco" w:eastAsiaTheme="majorEastAsia" w:hAnsi="Monaco" w:cs="Monaco"/>
                    <w:color w:val="243F60" w:themeColor="accent1" w:themeShade="7F"/>
                    <w:sz w:val="32"/>
                    <w:szCs w:val="32"/>
                    <w:lang w:val="en-US"/>
                  </w:rPr>
                </w:rPrChange>
              </w:rPr>
              <w:pPrChange w:id="4887" w:author="GONZALEZ DIAZ, BORJA" w:date="2017-09-29T19:27:00Z">
                <w:pPr>
                  <w:keepNext/>
                  <w:keepLines/>
                  <w:widowControl w:val="0"/>
                  <w:autoSpaceDE w:val="0"/>
                  <w:autoSpaceDN w:val="0"/>
                  <w:adjustRightInd w:val="0"/>
                  <w:spacing w:before="200"/>
                  <w:outlineLvl w:val="4"/>
                </w:pPr>
              </w:pPrChange>
            </w:pPr>
            <w:ins w:id="4888" w:author="Borja Gonzalez" w:date="2017-09-28T19:15:00Z">
              <w:r w:rsidRPr="0079203F">
                <w:rPr>
                  <w:lang w:val="es-ES"/>
                  <w:rPrChange w:id="4889" w:author="Rodrigo García" w:date="2017-09-29T10:06:00Z">
                    <w:rPr>
                      <w:rFonts w:ascii="Monaco" w:hAnsi="Monaco" w:cs="Monaco"/>
                      <w:sz w:val="32"/>
                      <w:szCs w:val="32"/>
                      <w:lang w:val="en-US"/>
                    </w:rPr>
                  </w:rPrChange>
                </w:rPr>
                <w:t xml:space="preserve">     </w:t>
              </w:r>
              <w:r w:rsidRPr="0079203F">
                <w:rPr>
                  <w:b/>
                  <w:bCs/>
                  <w:color w:val="204A87"/>
                  <w:lang w:val="es-ES"/>
                  <w:rPrChange w:id="4890" w:author="Rodrigo García" w:date="2017-09-29T10:06:00Z">
                    <w:rPr>
                      <w:rFonts w:ascii="Monaco" w:hAnsi="Monaco" w:cs="Monaco"/>
                      <w:b/>
                      <w:bCs/>
                      <w:color w:val="204A87"/>
                      <w:sz w:val="32"/>
                      <w:szCs w:val="32"/>
                      <w:lang w:val="en-US"/>
                    </w:rPr>
                  </w:rPrChange>
                </w:rPr>
                <w:t>var</w:t>
              </w:r>
              <w:r w:rsidRPr="0079203F">
                <w:rPr>
                  <w:lang w:val="es-ES"/>
                  <w:rPrChange w:id="4891" w:author="Rodrigo García" w:date="2017-09-29T10:06:00Z">
                    <w:rPr>
                      <w:rFonts w:ascii="Monaco" w:hAnsi="Monaco" w:cs="Monaco"/>
                      <w:sz w:val="32"/>
                      <w:szCs w:val="32"/>
                      <w:lang w:val="en-US"/>
                    </w:rPr>
                  </w:rPrChange>
                </w:rPr>
                <w:t xml:space="preserve"> datos3 </w:t>
              </w:r>
              <w:r w:rsidRPr="0079203F">
                <w:rPr>
                  <w:b/>
                  <w:bCs/>
                  <w:color w:val="CE5C00"/>
                  <w:lang w:val="es-ES"/>
                  <w:rPrChange w:id="4892" w:author="Rodrigo García" w:date="2017-09-29T10:06:00Z">
                    <w:rPr>
                      <w:rFonts w:ascii="Monaco" w:hAnsi="Monaco" w:cs="Monaco"/>
                      <w:b/>
                      <w:bCs/>
                      <w:color w:val="CE5C00"/>
                      <w:sz w:val="32"/>
                      <w:szCs w:val="32"/>
                      <w:lang w:val="en-US"/>
                    </w:rPr>
                  </w:rPrChange>
                </w:rPr>
                <w:t>=</w:t>
              </w:r>
              <w:r w:rsidRPr="0079203F">
                <w:rPr>
                  <w:lang w:val="es-ES"/>
                  <w:rPrChange w:id="4893" w:author="Rodrigo García" w:date="2017-09-29T10:06:00Z">
                    <w:rPr>
                      <w:rFonts w:ascii="Monaco" w:hAnsi="Monaco" w:cs="Monaco"/>
                      <w:sz w:val="32"/>
                      <w:szCs w:val="32"/>
                      <w:lang w:val="en-US"/>
                    </w:rPr>
                  </w:rPrChange>
                </w:rPr>
                <w:t xml:space="preserve"> </w:t>
              </w:r>
              <w:r w:rsidRPr="0079203F">
                <w:rPr>
                  <w:b/>
                  <w:bCs/>
                  <w:lang w:val="es-ES"/>
                  <w:rPrChange w:id="4894"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4895" w:author="Borja Gonzalez" w:date="2017-09-28T19:15:00Z"/>
                <w:lang w:val="es-ES"/>
                <w:rPrChange w:id="4896" w:author="Rodrigo García" w:date="2017-09-29T10:06:00Z">
                  <w:rPr>
                    <w:ins w:id="4897" w:author="Borja Gonzalez" w:date="2017-09-28T19:15:00Z"/>
                    <w:rFonts w:ascii="Monaco" w:eastAsiaTheme="majorEastAsia" w:hAnsi="Monaco" w:cs="Monaco"/>
                    <w:color w:val="243F60" w:themeColor="accent1" w:themeShade="7F"/>
                    <w:sz w:val="32"/>
                    <w:szCs w:val="32"/>
                    <w:lang w:val="en-US"/>
                  </w:rPr>
                </w:rPrChange>
              </w:rPr>
              <w:pPrChange w:id="4898" w:author="GONZALEZ DIAZ, BORJA" w:date="2017-09-29T19:27:00Z">
                <w:pPr>
                  <w:keepNext/>
                  <w:keepLines/>
                  <w:widowControl w:val="0"/>
                  <w:autoSpaceDE w:val="0"/>
                  <w:autoSpaceDN w:val="0"/>
                  <w:adjustRightInd w:val="0"/>
                  <w:spacing w:before="200"/>
                  <w:outlineLvl w:val="4"/>
                </w:pPr>
              </w:pPrChange>
            </w:pPr>
            <w:ins w:id="4899" w:author="Borja Gonzalez" w:date="2017-09-28T19:15:00Z">
              <w:r w:rsidRPr="0079203F">
                <w:rPr>
                  <w:lang w:val="es-ES"/>
                  <w:rPrChange w:id="4900" w:author="Rodrigo García" w:date="2017-09-29T10:06:00Z">
                    <w:rPr>
                      <w:rFonts w:ascii="Monaco" w:hAnsi="Monaco" w:cs="Monaco"/>
                      <w:sz w:val="32"/>
                      <w:szCs w:val="32"/>
                      <w:lang w:val="en-US"/>
                    </w:rPr>
                  </w:rPrChange>
                </w:rPr>
                <w:t xml:space="preserve">            operacion</w:t>
              </w:r>
              <w:r w:rsidRPr="0079203F">
                <w:rPr>
                  <w:b/>
                  <w:bCs/>
                  <w:color w:val="CE5C00"/>
                  <w:lang w:val="es-ES"/>
                  <w:rPrChange w:id="4901" w:author="Rodrigo García" w:date="2017-09-29T10:06:00Z">
                    <w:rPr>
                      <w:rFonts w:ascii="Monaco" w:hAnsi="Monaco" w:cs="Monaco"/>
                      <w:b/>
                      <w:bCs/>
                      <w:color w:val="CE5C00"/>
                      <w:sz w:val="32"/>
                      <w:szCs w:val="32"/>
                      <w:lang w:val="en-US"/>
                    </w:rPr>
                  </w:rPrChange>
                </w:rPr>
                <w:t>:</w:t>
              </w:r>
              <w:r w:rsidRPr="0079203F">
                <w:rPr>
                  <w:lang w:val="es-ES"/>
                  <w:rPrChange w:id="4902" w:author="Rodrigo García" w:date="2017-09-29T10:06:00Z">
                    <w:rPr>
                      <w:rFonts w:ascii="Monaco" w:hAnsi="Monaco" w:cs="Monaco"/>
                      <w:sz w:val="32"/>
                      <w:szCs w:val="32"/>
                      <w:lang w:val="en-US"/>
                    </w:rPr>
                  </w:rPrChange>
                </w:rPr>
                <w:t xml:space="preserve"> </w:t>
              </w:r>
              <w:r w:rsidRPr="0079203F">
                <w:rPr>
                  <w:color w:val="4E9A06"/>
                  <w:lang w:val="es-ES"/>
                  <w:rPrChange w:id="4903" w:author="Rodrigo García" w:date="2017-09-29T10:06:00Z">
                    <w:rPr>
                      <w:rFonts w:ascii="Monaco" w:hAnsi="Monaco" w:cs="Monaco"/>
                      <w:color w:val="4E9A06"/>
                      <w:sz w:val="32"/>
                      <w:szCs w:val="32"/>
                      <w:lang w:val="en-US"/>
                    </w:rPr>
                  </w:rPrChange>
                </w:rPr>
                <w:t>"Añadir datos de paciente"</w:t>
              </w:r>
              <w:r w:rsidRPr="0079203F">
                <w:rPr>
                  <w:b/>
                  <w:bCs/>
                  <w:lang w:val="es-ES"/>
                  <w:rPrChange w:id="4904"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4905" w:author="Borja Gonzalez" w:date="2017-09-28T19:15:00Z"/>
                <w:lang w:val="en-US"/>
                <w:rPrChange w:id="4906" w:author="Borja Gonzalez" w:date="2017-09-28T19:15:00Z">
                  <w:rPr>
                    <w:ins w:id="4907" w:author="Borja Gonzalez" w:date="2017-09-28T19:15:00Z"/>
                    <w:rFonts w:ascii="Monaco" w:eastAsiaTheme="majorEastAsia" w:hAnsi="Monaco" w:cs="Monaco"/>
                    <w:color w:val="243F60" w:themeColor="accent1" w:themeShade="7F"/>
                    <w:sz w:val="32"/>
                    <w:szCs w:val="32"/>
                    <w:lang w:val="en-US"/>
                  </w:rPr>
                </w:rPrChange>
              </w:rPr>
              <w:pPrChange w:id="4908" w:author="GONZALEZ DIAZ, BORJA" w:date="2017-09-29T19:27:00Z">
                <w:pPr>
                  <w:keepNext/>
                  <w:keepLines/>
                  <w:widowControl w:val="0"/>
                  <w:autoSpaceDE w:val="0"/>
                  <w:autoSpaceDN w:val="0"/>
                  <w:adjustRightInd w:val="0"/>
                  <w:spacing w:before="200"/>
                  <w:outlineLvl w:val="4"/>
                </w:pPr>
              </w:pPrChange>
            </w:pPr>
            <w:ins w:id="4909" w:author="Borja Gonzalez" w:date="2017-09-28T19:15:00Z">
              <w:r w:rsidRPr="0079203F">
                <w:rPr>
                  <w:lang w:val="es-ES"/>
                  <w:rPrChange w:id="4910" w:author="Rodrigo García" w:date="2017-09-29T10:06:00Z">
                    <w:rPr>
                      <w:rFonts w:ascii="Monaco" w:hAnsi="Monaco" w:cs="Monaco"/>
                      <w:sz w:val="32"/>
                      <w:szCs w:val="32"/>
                      <w:lang w:val="en-US"/>
                    </w:rPr>
                  </w:rPrChange>
                </w:rPr>
                <w:t xml:space="preserve">            </w:t>
              </w:r>
              <w:r w:rsidRPr="00A47B4C">
                <w:rPr>
                  <w:lang w:val="en-US"/>
                  <w:rPrChange w:id="4911" w:author="Borja Gonzalez" w:date="2017-09-28T19:15:00Z">
                    <w:rPr>
                      <w:rFonts w:ascii="Monaco" w:hAnsi="Monaco" w:cs="Monaco"/>
                      <w:color w:val="000000"/>
                      <w:sz w:val="32"/>
                      <w:szCs w:val="32"/>
                      <w:lang w:val="en-US"/>
                    </w:rPr>
                  </w:rPrChange>
                </w:rPr>
                <w:t>id</w:t>
              </w:r>
              <w:r w:rsidRPr="00A47B4C">
                <w:rPr>
                  <w:b/>
                  <w:bCs/>
                  <w:color w:val="CE5C00"/>
                  <w:lang w:val="en-US"/>
                  <w:rPrChange w:id="4912" w:author="Borja Gonzalez" w:date="2017-09-28T19:15:00Z">
                    <w:rPr>
                      <w:rFonts w:ascii="Monaco" w:hAnsi="Monaco" w:cs="Monaco"/>
                      <w:b/>
                      <w:bCs/>
                      <w:color w:val="CE5C00"/>
                      <w:sz w:val="32"/>
                      <w:szCs w:val="32"/>
                      <w:lang w:val="en-US"/>
                    </w:rPr>
                  </w:rPrChange>
                </w:rPr>
                <w:t>:</w:t>
              </w:r>
              <w:r w:rsidRPr="00A47B4C">
                <w:rPr>
                  <w:lang w:val="en-US"/>
                  <w:rPrChange w:id="4913" w:author="Borja Gonzalez" w:date="2017-09-28T19:15:00Z">
                    <w:rPr>
                      <w:rFonts w:ascii="Monaco" w:hAnsi="Monaco" w:cs="Monaco"/>
                      <w:sz w:val="32"/>
                      <w:szCs w:val="32"/>
                      <w:lang w:val="en-US"/>
                    </w:rPr>
                  </w:rPrChange>
                </w:rPr>
                <w:t xml:space="preserve"> url1</w:t>
              </w:r>
              <w:r w:rsidRPr="00A47B4C">
                <w:rPr>
                  <w:b/>
                  <w:bCs/>
                  <w:lang w:val="en-US"/>
                  <w:rPrChange w:id="4914" w:author="Borja Gonzalez" w:date="2017-09-28T19:15:00Z">
                    <w:rPr>
                      <w:rFonts w:ascii="Monaco" w:hAnsi="Monaco" w:cs="Monaco"/>
                      <w:b/>
                      <w:bCs/>
                      <w:color w:val="000000"/>
                      <w:sz w:val="32"/>
                      <w:szCs w:val="32"/>
                      <w:lang w:val="en-US"/>
                    </w:rPr>
                  </w:rPrChange>
                </w:rPr>
                <w:t>.</w:t>
              </w:r>
              <w:r w:rsidRPr="00A47B4C">
                <w:rPr>
                  <w:lang w:val="en-US"/>
                  <w:rPrChange w:id="4915" w:author="Borja Gonzalez" w:date="2017-09-28T19:15:00Z">
                    <w:rPr>
                      <w:rFonts w:ascii="Monaco" w:hAnsi="Monaco" w:cs="Monaco"/>
                      <w:color w:val="000000"/>
                      <w:sz w:val="32"/>
                      <w:szCs w:val="32"/>
                      <w:lang w:val="en-US"/>
                    </w:rPr>
                  </w:rPrChange>
                </w:rPr>
                <w:t>searchParams</w:t>
              </w:r>
              <w:r w:rsidRPr="00A47B4C">
                <w:rPr>
                  <w:b/>
                  <w:bCs/>
                  <w:lang w:val="en-US"/>
                  <w:rPrChange w:id="4916" w:author="Borja Gonzalez" w:date="2017-09-28T19:15:00Z">
                    <w:rPr>
                      <w:rFonts w:ascii="Monaco" w:hAnsi="Monaco" w:cs="Monaco"/>
                      <w:b/>
                      <w:bCs/>
                      <w:color w:val="000000"/>
                      <w:sz w:val="32"/>
                      <w:szCs w:val="32"/>
                      <w:lang w:val="en-US"/>
                    </w:rPr>
                  </w:rPrChange>
                </w:rPr>
                <w:t>.</w:t>
              </w:r>
              <w:r w:rsidRPr="00A47B4C">
                <w:rPr>
                  <w:lang w:val="en-US"/>
                  <w:rPrChange w:id="4917" w:author="Borja Gonzalez" w:date="2017-09-28T19:15:00Z">
                    <w:rPr>
                      <w:rFonts w:ascii="Monaco" w:hAnsi="Monaco" w:cs="Monaco"/>
                      <w:color w:val="000000"/>
                      <w:sz w:val="32"/>
                      <w:szCs w:val="32"/>
                      <w:lang w:val="en-US"/>
                    </w:rPr>
                  </w:rPrChange>
                </w:rPr>
                <w:t>get</w:t>
              </w:r>
              <w:r w:rsidRPr="00A47B4C">
                <w:rPr>
                  <w:b/>
                  <w:bCs/>
                  <w:lang w:val="en-US"/>
                  <w:rPrChange w:id="4918" w:author="Borja Gonzalez" w:date="2017-09-28T19:15:00Z">
                    <w:rPr>
                      <w:rFonts w:ascii="Monaco" w:hAnsi="Monaco" w:cs="Monaco"/>
                      <w:b/>
                      <w:bCs/>
                      <w:color w:val="000000"/>
                      <w:sz w:val="32"/>
                      <w:szCs w:val="32"/>
                      <w:lang w:val="en-US"/>
                    </w:rPr>
                  </w:rPrChange>
                </w:rPr>
                <w:t>(</w:t>
              </w:r>
              <w:r w:rsidRPr="00A47B4C">
                <w:rPr>
                  <w:color w:val="4E9A06"/>
                  <w:lang w:val="en-US"/>
                  <w:rPrChange w:id="4919" w:author="Borja Gonzalez" w:date="2017-09-28T19:15:00Z">
                    <w:rPr>
                      <w:rFonts w:ascii="Monaco" w:hAnsi="Monaco" w:cs="Monaco"/>
                      <w:color w:val="4E9A06"/>
                      <w:sz w:val="32"/>
                      <w:szCs w:val="32"/>
                      <w:lang w:val="en-US"/>
                    </w:rPr>
                  </w:rPrChange>
                </w:rPr>
                <w:t>"var1"</w:t>
              </w:r>
              <w:proofErr w:type="gramStart"/>
              <w:r w:rsidRPr="00A47B4C">
                <w:rPr>
                  <w:b/>
                  <w:bCs/>
                  <w:lang w:val="en-US"/>
                  <w:rPrChange w:id="4920" w:author="Borja Gonzalez" w:date="2017-09-28T19:15:00Z">
                    <w:rPr>
                      <w:rFonts w:ascii="Monaco" w:hAnsi="Monaco" w:cs="Monaco"/>
                      <w:b/>
                      <w:bCs/>
                      <w:color w:val="000000"/>
                      <w:sz w:val="32"/>
                      <w:szCs w:val="32"/>
                      <w:lang w:val="en-US"/>
                    </w:rPr>
                  </w:rPrChange>
                </w:rPr>
                <w:t>),</w:t>
              </w:r>
              <w:r w:rsidRPr="00A47B4C">
                <w:rPr>
                  <w:lang w:val="en-US"/>
                  <w:rPrChange w:id="4921" w:author="Borja Gonzalez" w:date="2017-09-28T19:15:00Z">
                    <w:rPr>
                      <w:rFonts w:ascii="Monaco" w:hAnsi="Monaco" w:cs="Monaco"/>
                      <w:sz w:val="32"/>
                      <w:szCs w:val="32"/>
                      <w:lang w:val="en-US"/>
                    </w:rPr>
                  </w:rPrChange>
                </w:rPr>
                <w:t xml:space="preserve">  </w:t>
              </w:r>
              <w:r w:rsidRPr="00A47B4C">
                <w:rPr>
                  <w:i/>
                  <w:iCs/>
                  <w:color w:val="8F5902"/>
                  <w:lang w:val="en-US"/>
                  <w:rPrChange w:id="4922" w:author="Borja Gonzalez" w:date="2017-09-28T19:15:00Z">
                    <w:rPr>
                      <w:rFonts w:ascii="Monaco" w:hAnsi="Monaco" w:cs="Monaco"/>
                      <w:i/>
                      <w:iCs/>
                      <w:color w:val="8F5902"/>
                      <w:sz w:val="32"/>
                      <w:szCs w:val="32"/>
                      <w:lang w:val="en-US"/>
                    </w:rPr>
                  </w:rPrChange>
                </w:rPr>
                <w:t>/</w:t>
              </w:r>
              <w:proofErr w:type="gramEnd"/>
              <w:r w:rsidRPr="00A47B4C">
                <w:rPr>
                  <w:i/>
                  <w:iCs/>
                  <w:color w:val="8F5902"/>
                  <w:lang w:val="en-US"/>
                  <w:rPrChange w:id="4923"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4924"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4925" w:author="Borja Gonzalez" w:date="2017-09-28T19:15:00Z"/>
                <w:lang w:val="en-US"/>
                <w:rPrChange w:id="4926" w:author="Borja Gonzalez" w:date="2017-09-28T19:15:00Z">
                  <w:rPr>
                    <w:ins w:id="4927" w:author="Borja Gonzalez" w:date="2017-09-28T19:15:00Z"/>
                    <w:rFonts w:ascii="Monaco" w:eastAsiaTheme="majorEastAsia" w:hAnsi="Monaco" w:cs="Monaco"/>
                    <w:color w:val="243F60" w:themeColor="accent1" w:themeShade="7F"/>
                    <w:sz w:val="32"/>
                    <w:szCs w:val="32"/>
                    <w:lang w:val="en-US"/>
                  </w:rPr>
                </w:rPrChange>
              </w:rPr>
              <w:pPrChange w:id="4928" w:author="GONZALEZ DIAZ, BORJA" w:date="2017-09-29T19:27:00Z">
                <w:pPr>
                  <w:keepNext/>
                  <w:keepLines/>
                  <w:widowControl w:val="0"/>
                  <w:autoSpaceDE w:val="0"/>
                  <w:autoSpaceDN w:val="0"/>
                  <w:adjustRightInd w:val="0"/>
                  <w:spacing w:before="200"/>
                  <w:outlineLvl w:val="4"/>
                </w:pPr>
              </w:pPrChange>
            </w:pPr>
            <w:ins w:id="4929" w:author="Borja Gonzalez" w:date="2017-09-28T19:15:00Z">
              <w:r w:rsidRPr="00A47B4C">
                <w:rPr>
                  <w:lang w:val="en-US"/>
                  <w:rPrChange w:id="4930" w:author="Borja Gonzalez" w:date="2017-09-28T19:15:00Z">
                    <w:rPr>
                      <w:rFonts w:ascii="Monaco" w:hAnsi="Monaco" w:cs="Monaco"/>
                      <w:sz w:val="32"/>
                      <w:szCs w:val="32"/>
                      <w:lang w:val="en-US"/>
                    </w:rPr>
                  </w:rPrChange>
                </w:rPr>
                <w:t xml:space="preserve">            n</w:t>
              </w:r>
              <w:r w:rsidRPr="00A47B4C">
                <w:rPr>
                  <w:b/>
                  <w:bCs/>
                  <w:color w:val="CE5C00"/>
                  <w:lang w:val="en-US"/>
                  <w:rPrChange w:id="4931" w:author="Borja Gonzalez" w:date="2017-09-28T19:15:00Z">
                    <w:rPr>
                      <w:rFonts w:ascii="Monaco" w:hAnsi="Monaco" w:cs="Monaco"/>
                      <w:b/>
                      <w:bCs/>
                      <w:color w:val="CE5C00"/>
                      <w:sz w:val="32"/>
                      <w:szCs w:val="32"/>
                      <w:lang w:val="en-US"/>
                    </w:rPr>
                  </w:rPrChange>
                </w:rPr>
                <w:t>:</w:t>
              </w:r>
              <w:r w:rsidRPr="00A47B4C">
                <w:rPr>
                  <w:lang w:val="en-US"/>
                  <w:rPrChange w:id="4932" w:author="Borja Gonzalez" w:date="2017-09-28T19:15:00Z">
                    <w:rPr>
                      <w:rFonts w:ascii="Monaco" w:hAnsi="Monaco" w:cs="Monaco"/>
                      <w:sz w:val="32"/>
                      <w:szCs w:val="32"/>
                      <w:lang w:val="en-US"/>
                    </w:rPr>
                  </w:rPrChange>
                </w:rPr>
                <w:t xml:space="preserve"> url1</w:t>
              </w:r>
              <w:r w:rsidRPr="00A47B4C">
                <w:rPr>
                  <w:b/>
                  <w:bCs/>
                  <w:lang w:val="en-US"/>
                  <w:rPrChange w:id="4933" w:author="Borja Gonzalez" w:date="2017-09-28T19:15:00Z">
                    <w:rPr>
                      <w:rFonts w:ascii="Monaco" w:hAnsi="Monaco" w:cs="Monaco"/>
                      <w:b/>
                      <w:bCs/>
                      <w:color w:val="000000"/>
                      <w:sz w:val="32"/>
                      <w:szCs w:val="32"/>
                      <w:lang w:val="en-US"/>
                    </w:rPr>
                  </w:rPrChange>
                </w:rPr>
                <w:t>.</w:t>
              </w:r>
              <w:r w:rsidRPr="00A47B4C">
                <w:rPr>
                  <w:lang w:val="en-US"/>
                  <w:rPrChange w:id="4934" w:author="Borja Gonzalez" w:date="2017-09-28T19:15:00Z">
                    <w:rPr>
                      <w:rFonts w:ascii="Monaco" w:hAnsi="Monaco" w:cs="Monaco"/>
                      <w:color w:val="000000"/>
                      <w:sz w:val="32"/>
                      <w:szCs w:val="32"/>
                      <w:lang w:val="en-US"/>
                    </w:rPr>
                  </w:rPrChange>
                </w:rPr>
                <w:t>searchParams</w:t>
              </w:r>
              <w:r w:rsidRPr="00A47B4C">
                <w:rPr>
                  <w:b/>
                  <w:bCs/>
                  <w:lang w:val="en-US"/>
                  <w:rPrChange w:id="4935" w:author="Borja Gonzalez" w:date="2017-09-28T19:15:00Z">
                    <w:rPr>
                      <w:rFonts w:ascii="Monaco" w:hAnsi="Monaco" w:cs="Monaco"/>
                      <w:b/>
                      <w:bCs/>
                      <w:color w:val="000000"/>
                      <w:sz w:val="32"/>
                      <w:szCs w:val="32"/>
                      <w:lang w:val="en-US"/>
                    </w:rPr>
                  </w:rPrChange>
                </w:rPr>
                <w:t>.</w:t>
              </w:r>
              <w:r w:rsidRPr="00A47B4C">
                <w:rPr>
                  <w:lang w:val="en-US"/>
                  <w:rPrChange w:id="4936" w:author="Borja Gonzalez" w:date="2017-09-28T19:15:00Z">
                    <w:rPr>
                      <w:rFonts w:ascii="Monaco" w:hAnsi="Monaco" w:cs="Monaco"/>
                      <w:color w:val="000000"/>
                      <w:sz w:val="32"/>
                      <w:szCs w:val="32"/>
                      <w:lang w:val="en-US"/>
                    </w:rPr>
                  </w:rPrChange>
                </w:rPr>
                <w:t>get</w:t>
              </w:r>
              <w:r w:rsidRPr="00A47B4C">
                <w:rPr>
                  <w:b/>
                  <w:bCs/>
                  <w:lang w:val="en-US"/>
                  <w:rPrChange w:id="4937" w:author="Borja Gonzalez" w:date="2017-09-28T19:15:00Z">
                    <w:rPr>
                      <w:rFonts w:ascii="Monaco" w:hAnsi="Monaco" w:cs="Monaco"/>
                      <w:b/>
                      <w:bCs/>
                      <w:color w:val="000000"/>
                      <w:sz w:val="32"/>
                      <w:szCs w:val="32"/>
                      <w:lang w:val="en-US"/>
                    </w:rPr>
                  </w:rPrChange>
                </w:rPr>
                <w:t>(</w:t>
              </w:r>
              <w:r w:rsidRPr="00A47B4C">
                <w:rPr>
                  <w:color w:val="4E9A06"/>
                  <w:lang w:val="en-US"/>
                  <w:rPrChange w:id="4938" w:author="Borja Gonzalez" w:date="2017-09-28T19:15:00Z">
                    <w:rPr>
                      <w:rFonts w:ascii="Monaco" w:hAnsi="Monaco" w:cs="Monaco"/>
                      <w:color w:val="4E9A06"/>
                      <w:sz w:val="32"/>
                      <w:szCs w:val="32"/>
                      <w:lang w:val="en-US"/>
                    </w:rPr>
                  </w:rPrChange>
                </w:rPr>
                <w:t>"var2"</w:t>
              </w:r>
              <w:r w:rsidRPr="00A47B4C">
                <w:rPr>
                  <w:b/>
                  <w:bCs/>
                  <w:lang w:val="en-US"/>
                  <w:rPrChange w:id="4939"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4940" w:author="Borja Gonzalez" w:date="2017-09-28T19:15:00Z"/>
                <w:lang w:val="en-US"/>
                <w:rPrChange w:id="4941" w:author="Borja Gonzalez" w:date="2017-09-28T19:15:00Z">
                  <w:rPr>
                    <w:ins w:id="4942" w:author="Borja Gonzalez" w:date="2017-09-28T19:15:00Z"/>
                    <w:rFonts w:ascii="Monaco" w:eastAsiaTheme="majorEastAsia" w:hAnsi="Monaco" w:cs="Monaco"/>
                    <w:color w:val="243F60" w:themeColor="accent1" w:themeShade="7F"/>
                    <w:sz w:val="32"/>
                    <w:szCs w:val="32"/>
                    <w:lang w:val="en-US"/>
                  </w:rPr>
                </w:rPrChange>
              </w:rPr>
              <w:pPrChange w:id="4943" w:author="GONZALEZ DIAZ, BORJA" w:date="2017-09-29T19:27:00Z">
                <w:pPr>
                  <w:keepNext/>
                  <w:keepLines/>
                  <w:widowControl w:val="0"/>
                  <w:autoSpaceDE w:val="0"/>
                  <w:autoSpaceDN w:val="0"/>
                  <w:adjustRightInd w:val="0"/>
                  <w:spacing w:before="200"/>
                  <w:outlineLvl w:val="4"/>
                </w:pPr>
              </w:pPrChange>
            </w:pPr>
            <w:ins w:id="4944" w:author="Borja Gonzalez" w:date="2017-09-28T19:15:00Z">
              <w:r w:rsidRPr="00A47B4C">
                <w:rPr>
                  <w:lang w:val="en-US"/>
                  <w:rPrChange w:id="4945" w:author="Borja Gonzalez" w:date="2017-09-28T19:15:00Z">
                    <w:rPr>
                      <w:rFonts w:ascii="Monaco" w:hAnsi="Monaco" w:cs="Monaco"/>
                      <w:sz w:val="32"/>
                      <w:szCs w:val="32"/>
                      <w:lang w:val="en-US"/>
                    </w:rPr>
                  </w:rPrChange>
                </w:rPr>
                <w:t xml:space="preserve">            t1</w:t>
              </w:r>
              <w:r w:rsidRPr="00A47B4C">
                <w:rPr>
                  <w:b/>
                  <w:bCs/>
                  <w:color w:val="CE5C00"/>
                  <w:lang w:val="en-US"/>
                  <w:rPrChange w:id="4946" w:author="Borja Gonzalez" w:date="2017-09-28T19:15:00Z">
                    <w:rPr>
                      <w:rFonts w:ascii="Monaco" w:hAnsi="Monaco" w:cs="Monaco"/>
                      <w:b/>
                      <w:bCs/>
                      <w:color w:val="CE5C00"/>
                      <w:sz w:val="32"/>
                      <w:szCs w:val="32"/>
                      <w:lang w:val="en-US"/>
                    </w:rPr>
                  </w:rPrChange>
                </w:rPr>
                <w:t>:</w:t>
              </w:r>
              <w:r w:rsidRPr="00A47B4C">
                <w:rPr>
                  <w:lang w:val="en-US"/>
                  <w:rPrChange w:id="4947" w:author="Borja Gonzalez" w:date="2017-09-28T19:15:00Z">
                    <w:rPr>
                      <w:rFonts w:ascii="Monaco" w:hAnsi="Monaco" w:cs="Monaco"/>
                      <w:sz w:val="32"/>
                      <w:szCs w:val="32"/>
                      <w:lang w:val="en-US"/>
                    </w:rPr>
                  </w:rPrChange>
                </w:rPr>
                <w:t xml:space="preserve"> t</w:t>
              </w:r>
              <w:r w:rsidRPr="00A47B4C">
                <w:rPr>
                  <w:b/>
                  <w:bCs/>
                  <w:lang w:val="en-US"/>
                  <w:rPrChange w:id="4948"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4949" w:author="Borja Gonzalez" w:date="2017-09-28T19:15:00Z"/>
                <w:lang w:val="en-US"/>
                <w:rPrChange w:id="4950" w:author="Borja Gonzalez" w:date="2017-09-28T19:15:00Z">
                  <w:rPr>
                    <w:ins w:id="4951" w:author="Borja Gonzalez" w:date="2017-09-28T19:15:00Z"/>
                    <w:rFonts w:ascii="Monaco" w:eastAsiaTheme="majorEastAsia" w:hAnsi="Monaco" w:cs="Monaco"/>
                    <w:color w:val="243F60" w:themeColor="accent1" w:themeShade="7F"/>
                    <w:sz w:val="32"/>
                    <w:szCs w:val="32"/>
                    <w:lang w:val="en-US"/>
                  </w:rPr>
                </w:rPrChange>
              </w:rPr>
              <w:pPrChange w:id="4952" w:author="GONZALEZ DIAZ, BORJA" w:date="2017-09-29T19:27:00Z">
                <w:pPr>
                  <w:keepNext/>
                  <w:keepLines/>
                  <w:widowControl w:val="0"/>
                  <w:autoSpaceDE w:val="0"/>
                  <w:autoSpaceDN w:val="0"/>
                  <w:adjustRightInd w:val="0"/>
                  <w:spacing w:before="200"/>
                  <w:outlineLvl w:val="4"/>
                </w:pPr>
              </w:pPrChange>
            </w:pPr>
            <w:ins w:id="4953" w:author="Borja Gonzalez" w:date="2017-09-28T19:15:00Z">
              <w:r w:rsidRPr="00A47B4C">
                <w:rPr>
                  <w:lang w:val="en-US"/>
                  <w:rPrChange w:id="4954" w:author="Borja Gonzalez" w:date="2017-09-28T19:15:00Z">
                    <w:rPr>
                      <w:rFonts w:ascii="Monaco" w:hAnsi="Monaco" w:cs="Monaco"/>
                      <w:sz w:val="32"/>
                      <w:szCs w:val="32"/>
                      <w:lang w:val="en-US"/>
                    </w:rPr>
                  </w:rPrChange>
                </w:rPr>
                <w:t xml:space="preserve">            c1</w:t>
              </w:r>
              <w:r w:rsidRPr="00A47B4C">
                <w:rPr>
                  <w:b/>
                  <w:bCs/>
                  <w:color w:val="CE5C00"/>
                  <w:lang w:val="en-US"/>
                  <w:rPrChange w:id="4955" w:author="Borja Gonzalez" w:date="2017-09-28T19:15:00Z">
                    <w:rPr>
                      <w:rFonts w:ascii="Monaco" w:hAnsi="Monaco" w:cs="Monaco"/>
                      <w:b/>
                      <w:bCs/>
                      <w:color w:val="CE5C00"/>
                      <w:sz w:val="32"/>
                      <w:szCs w:val="32"/>
                      <w:lang w:val="en-US"/>
                    </w:rPr>
                  </w:rPrChange>
                </w:rPr>
                <w:t>:</w:t>
              </w:r>
              <w:r w:rsidRPr="00A47B4C">
                <w:rPr>
                  <w:lang w:val="en-US"/>
                  <w:rPrChange w:id="4956" w:author="Borja Gonzalez" w:date="2017-09-28T19:15:00Z">
                    <w:rPr>
                      <w:rFonts w:ascii="Monaco" w:hAnsi="Monaco" w:cs="Monaco"/>
                      <w:sz w:val="32"/>
                      <w:szCs w:val="32"/>
                      <w:lang w:val="en-US"/>
                    </w:rPr>
                  </w:rPrChange>
                </w:rPr>
                <w:t xml:space="preserve"> c</w:t>
              </w:r>
              <w:r w:rsidRPr="00A47B4C">
                <w:rPr>
                  <w:b/>
                  <w:bCs/>
                  <w:lang w:val="en-US"/>
                  <w:rPrChange w:id="4957"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4958" w:author="Borja Gonzalez" w:date="2017-09-28T19:15:00Z"/>
                <w:lang w:val="en-US"/>
                <w:rPrChange w:id="4959" w:author="Borja Gonzalez" w:date="2017-09-28T19:15:00Z">
                  <w:rPr>
                    <w:ins w:id="4960" w:author="Borja Gonzalez" w:date="2017-09-28T19:15:00Z"/>
                    <w:rFonts w:ascii="Monaco" w:eastAsiaTheme="majorEastAsia" w:hAnsi="Monaco" w:cs="Monaco"/>
                    <w:color w:val="243F60" w:themeColor="accent1" w:themeShade="7F"/>
                    <w:sz w:val="32"/>
                    <w:szCs w:val="32"/>
                    <w:lang w:val="en-US"/>
                  </w:rPr>
                </w:rPrChange>
              </w:rPr>
              <w:pPrChange w:id="4961" w:author="GONZALEZ DIAZ, BORJA" w:date="2017-09-29T19:27:00Z">
                <w:pPr>
                  <w:keepNext/>
                  <w:keepLines/>
                  <w:widowControl w:val="0"/>
                  <w:autoSpaceDE w:val="0"/>
                  <w:autoSpaceDN w:val="0"/>
                  <w:adjustRightInd w:val="0"/>
                  <w:spacing w:before="200"/>
                  <w:outlineLvl w:val="4"/>
                </w:pPr>
              </w:pPrChange>
            </w:pPr>
            <w:ins w:id="4962" w:author="Borja Gonzalez" w:date="2017-09-28T19:15:00Z">
              <w:r w:rsidRPr="00A47B4C">
                <w:rPr>
                  <w:lang w:val="en-US"/>
                  <w:rPrChange w:id="4963" w:author="Borja Gonzalez" w:date="2017-09-28T19:15:00Z">
                    <w:rPr>
                      <w:rFonts w:ascii="Monaco" w:hAnsi="Monaco" w:cs="Monaco"/>
                      <w:sz w:val="32"/>
                      <w:szCs w:val="32"/>
                      <w:lang w:val="en-US"/>
                    </w:rPr>
                  </w:rPrChange>
                </w:rPr>
                <w:t xml:space="preserve">            s1</w:t>
              </w:r>
              <w:r w:rsidRPr="00A47B4C">
                <w:rPr>
                  <w:b/>
                  <w:bCs/>
                  <w:color w:val="CE5C00"/>
                  <w:lang w:val="en-US"/>
                  <w:rPrChange w:id="4964" w:author="Borja Gonzalez" w:date="2017-09-28T19:15:00Z">
                    <w:rPr>
                      <w:rFonts w:ascii="Monaco" w:hAnsi="Monaco" w:cs="Monaco"/>
                      <w:b/>
                      <w:bCs/>
                      <w:color w:val="CE5C00"/>
                      <w:sz w:val="32"/>
                      <w:szCs w:val="32"/>
                      <w:lang w:val="en-US"/>
                    </w:rPr>
                  </w:rPrChange>
                </w:rPr>
                <w:t>:</w:t>
              </w:r>
              <w:r w:rsidRPr="00A47B4C">
                <w:rPr>
                  <w:lang w:val="en-US"/>
                  <w:rPrChange w:id="4965" w:author="Borja Gonzalez" w:date="2017-09-28T19:15:00Z">
                    <w:rPr>
                      <w:rFonts w:ascii="Monaco" w:hAnsi="Monaco" w:cs="Monaco"/>
                      <w:sz w:val="32"/>
                      <w:szCs w:val="32"/>
                      <w:lang w:val="en-US"/>
                    </w:rPr>
                  </w:rPrChange>
                </w:rPr>
                <w:t xml:space="preserve"> s</w:t>
              </w:r>
              <w:r w:rsidRPr="00A47B4C">
                <w:rPr>
                  <w:b/>
                  <w:bCs/>
                  <w:lang w:val="en-US"/>
                  <w:rPrChange w:id="4966"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4967" w:author="Borja Gonzalez" w:date="2017-09-28T19:15:00Z"/>
                <w:lang w:val="en-US"/>
                <w:rPrChange w:id="4968" w:author="Borja Gonzalez" w:date="2017-09-28T19:15:00Z">
                  <w:rPr>
                    <w:ins w:id="4969" w:author="Borja Gonzalez" w:date="2017-09-28T19:15:00Z"/>
                    <w:rFonts w:ascii="Monaco" w:eastAsiaTheme="majorEastAsia" w:hAnsi="Monaco" w:cs="Monaco"/>
                    <w:color w:val="243F60" w:themeColor="accent1" w:themeShade="7F"/>
                    <w:sz w:val="32"/>
                    <w:szCs w:val="32"/>
                    <w:lang w:val="en-US"/>
                  </w:rPr>
                </w:rPrChange>
              </w:rPr>
              <w:pPrChange w:id="4970" w:author="GONZALEZ DIAZ, BORJA" w:date="2017-09-29T19:27:00Z">
                <w:pPr>
                  <w:keepNext/>
                  <w:keepLines/>
                  <w:widowControl w:val="0"/>
                  <w:autoSpaceDE w:val="0"/>
                  <w:autoSpaceDN w:val="0"/>
                  <w:adjustRightInd w:val="0"/>
                  <w:spacing w:before="200"/>
                  <w:outlineLvl w:val="4"/>
                </w:pPr>
              </w:pPrChange>
            </w:pPr>
            <w:ins w:id="4971" w:author="Borja Gonzalez" w:date="2017-09-28T19:15:00Z">
              <w:r w:rsidRPr="00A47B4C">
                <w:rPr>
                  <w:lang w:val="en-US"/>
                  <w:rPrChange w:id="4972" w:author="Borja Gonzalez" w:date="2017-09-28T19:15:00Z">
                    <w:rPr>
                      <w:rFonts w:ascii="Monaco" w:hAnsi="Monaco" w:cs="Monaco"/>
                      <w:sz w:val="32"/>
                      <w:szCs w:val="32"/>
                      <w:lang w:val="en-US"/>
                    </w:rPr>
                  </w:rPrChange>
                </w:rPr>
                <w:t xml:space="preserve">            t1</w:t>
              </w:r>
              <w:r w:rsidRPr="00A47B4C">
                <w:rPr>
                  <w:b/>
                  <w:bCs/>
                  <w:color w:val="CE5C00"/>
                  <w:lang w:val="en-US"/>
                  <w:rPrChange w:id="4973" w:author="Borja Gonzalez" w:date="2017-09-28T19:15:00Z">
                    <w:rPr>
                      <w:rFonts w:ascii="Monaco" w:hAnsi="Monaco" w:cs="Monaco"/>
                      <w:b/>
                      <w:bCs/>
                      <w:color w:val="CE5C00"/>
                      <w:sz w:val="32"/>
                      <w:szCs w:val="32"/>
                      <w:lang w:val="en-US"/>
                    </w:rPr>
                  </w:rPrChange>
                </w:rPr>
                <w:t>:</w:t>
              </w:r>
              <w:r w:rsidRPr="00A47B4C">
                <w:rPr>
                  <w:lang w:val="en-US"/>
                  <w:rPrChange w:id="4974" w:author="Borja Gonzalez" w:date="2017-09-28T19:15:00Z">
                    <w:rPr>
                      <w:rFonts w:ascii="Monaco" w:hAnsi="Monaco" w:cs="Monaco"/>
                      <w:sz w:val="32"/>
                      <w:szCs w:val="32"/>
                      <w:lang w:val="en-US"/>
                    </w:rPr>
                  </w:rPrChange>
                </w:rPr>
                <w:t xml:space="preserve"> tr</w:t>
              </w:r>
              <w:r w:rsidRPr="00A47B4C">
                <w:rPr>
                  <w:b/>
                  <w:bCs/>
                  <w:lang w:val="en-US"/>
                  <w:rPrChange w:id="4975"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4976" w:author="Borja Gonzalez" w:date="2017-09-28T19:15:00Z"/>
                <w:lang w:val="en-US"/>
                <w:rPrChange w:id="4977" w:author="Borja Gonzalez" w:date="2017-09-28T19:15:00Z">
                  <w:rPr>
                    <w:ins w:id="4978" w:author="Borja Gonzalez" w:date="2017-09-28T19:15:00Z"/>
                    <w:rFonts w:ascii="Monaco" w:eastAsiaTheme="majorEastAsia" w:hAnsi="Monaco" w:cs="Monaco"/>
                    <w:color w:val="243F60" w:themeColor="accent1" w:themeShade="7F"/>
                    <w:sz w:val="32"/>
                    <w:szCs w:val="32"/>
                    <w:lang w:val="en-US"/>
                  </w:rPr>
                </w:rPrChange>
              </w:rPr>
              <w:pPrChange w:id="4979" w:author="GONZALEZ DIAZ, BORJA" w:date="2017-09-29T19:27:00Z">
                <w:pPr>
                  <w:keepNext/>
                  <w:keepLines/>
                  <w:widowControl w:val="0"/>
                  <w:autoSpaceDE w:val="0"/>
                  <w:autoSpaceDN w:val="0"/>
                  <w:adjustRightInd w:val="0"/>
                  <w:spacing w:before="200"/>
                  <w:outlineLvl w:val="4"/>
                </w:pPr>
              </w:pPrChange>
            </w:pPr>
            <w:ins w:id="4980" w:author="Borja Gonzalez" w:date="2017-09-28T19:15:00Z">
              <w:r w:rsidRPr="00A47B4C">
                <w:rPr>
                  <w:lang w:val="en-US"/>
                  <w:rPrChange w:id="4981" w:author="Borja Gonzalez" w:date="2017-09-28T19:15:00Z">
                    <w:rPr>
                      <w:rFonts w:ascii="Monaco" w:hAnsi="Monaco" w:cs="Monaco"/>
                      <w:sz w:val="32"/>
                      <w:szCs w:val="32"/>
                      <w:lang w:val="en-US"/>
                    </w:rPr>
                  </w:rPrChange>
                </w:rPr>
                <w:t xml:space="preserve">            mxc</w:t>
              </w:r>
              <w:r w:rsidRPr="00A47B4C">
                <w:rPr>
                  <w:b/>
                  <w:bCs/>
                  <w:color w:val="CE5C00"/>
                  <w:lang w:val="en-US"/>
                  <w:rPrChange w:id="4982" w:author="Borja Gonzalez" w:date="2017-09-28T19:15:00Z">
                    <w:rPr>
                      <w:rFonts w:ascii="Monaco" w:hAnsi="Monaco" w:cs="Monaco"/>
                      <w:b/>
                      <w:bCs/>
                      <w:color w:val="CE5C00"/>
                      <w:sz w:val="32"/>
                      <w:szCs w:val="32"/>
                      <w:lang w:val="en-US"/>
                    </w:rPr>
                  </w:rPrChange>
                </w:rPr>
                <w:t>:</w:t>
              </w:r>
              <w:r w:rsidRPr="00A47B4C">
                <w:rPr>
                  <w:lang w:val="en-US"/>
                  <w:rPrChange w:id="4983" w:author="Borja Gonzalez" w:date="2017-09-28T19:15:00Z">
                    <w:rPr>
                      <w:rFonts w:ascii="Monaco" w:hAnsi="Monaco" w:cs="Monaco"/>
                      <w:sz w:val="32"/>
                      <w:szCs w:val="32"/>
                      <w:lang w:val="en-US"/>
                    </w:rPr>
                  </w:rPrChange>
                </w:rPr>
                <w:t xml:space="preserve"> max_c</w:t>
              </w:r>
              <w:r w:rsidRPr="00A47B4C">
                <w:rPr>
                  <w:b/>
                  <w:bCs/>
                  <w:lang w:val="en-US"/>
                  <w:rPrChange w:id="4984"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4985" w:author="Borja Gonzalez" w:date="2017-09-28T19:15:00Z"/>
                <w:lang w:val="en-US"/>
                <w:rPrChange w:id="4986" w:author="Borja Gonzalez" w:date="2017-09-28T19:15:00Z">
                  <w:rPr>
                    <w:ins w:id="4987" w:author="Borja Gonzalez" w:date="2017-09-28T19:15:00Z"/>
                    <w:rFonts w:ascii="Monaco" w:eastAsiaTheme="majorEastAsia" w:hAnsi="Monaco" w:cs="Monaco"/>
                    <w:color w:val="243F60" w:themeColor="accent1" w:themeShade="7F"/>
                    <w:sz w:val="32"/>
                    <w:szCs w:val="32"/>
                    <w:lang w:val="en-US"/>
                  </w:rPr>
                </w:rPrChange>
              </w:rPr>
              <w:pPrChange w:id="4988" w:author="GONZALEZ DIAZ, BORJA" w:date="2017-09-29T19:27:00Z">
                <w:pPr>
                  <w:keepNext/>
                  <w:keepLines/>
                  <w:widowControl w:val="0"/>
                  <w:autoSpaceDE w:val="0"/>
                  <w:autoSpaceDN w:val="0"/>
                  <w:adjustRightInd w:val="0"/>
                  <w:spacing w:before="200"/>
                  <w:outlineLvl w:val="4"/>
                </w:pPr>
              </w:pPrChange>
            </w:pPr>
            <w:ins w:id="4989" w:author="Borja Gonzalez" w:date="2017-09-28T19:15:00Z">
              <w:r w:rsidRPr="00A47B4C">
                <w:rPr>
                  <w:lang w:val="en-US"/>
                  <w:rPrChange w:id="4990" w:author="Borja Gonzalez" w:date="2017-09-28T19:15:00Z">
                    <w:rPr>
                      <w:rFonts w:ascii="Monaco" w:hAnsi="Monaco" w:cs="Monaco"/>
                      <w:sz w:val="32"/>
                      <w:szCs w:val="32"/>
                      <w:lang w:val="en-US"/>
                    </w:rPr>
                  </w:rPrChange>
                </w:rPr>
                <w:t xml:space="preserve">            mnc</w:t>
              </w:r>
              <w:r w:rsidRPr="00A47B4C">
                <w:rPr>
                  <w:b/>
                  <w:bCs/>
                  <w:color w:val="CE5C00"/>
                  <w:lang w:val="en-US"/>
                  <w:rPrChange w:id="4991" w:author="Borja Gonzalez" w:date="2017-09-28T19:15:00Z">
                    <w:rPr>
                      <w:rFonts w:ascii="Monaco" w:hAnsi="Monaco" w:cs="Monaco"/>
                      <w:b/>
                      <w:bCs/>
                      <w:color w:val="CE5C00"/>
                      <w:sz w:val="32"/>
                      <w:szCs w:val="32"/>
                      <w:lang w:val="en-US"/>
                    </w:rPr>
                  </w:rPrChange>
                </w:rPr>
                <w:t>:</w:t>
              </w:r>
              <w:r w:rsidRPr="00A47B4C">
                <w:rPr>
                  <w:lang w:val="en-US"/>
                  <w:rPrChange w:id="4992" w:author="Borja Gonzalez" w:date="2017-09-28T19:15:00Z">
                    <w:rPr>
                      <w:rFonts w:ascii="Monaco" w:hAnsi="Monaco" w:cs="Monaco"/>
                      <w:sz w:val="32"/>
                      <w:szCs w:val="32"/>
                      <w:lang w:val="en-US"/>
                    </w:rPr>
                  </w:rPrChange>
                </w:rPr>
                <w:t xml:space="preserve"> min_c</w:t>
              </w:r>
              <w:r w:rsidRPr="00A47B4C">
                <w:rPr>
                  <w:b/>
                  <w:bCs/>
                  <w:lang w:val="en-US"/>
                  <w:rPrChange w:id="4993"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4994" w:author="Borja Gonzalez" w:date="2017-09-28T19:15:00Z"/>
                <w:lang w:val="en-US"/>
                <w:rPrChange w:id="4995" w:author="Borja Gonzalez" w:date="2017-09-28T19:15:00Z">
                  <w:rPr>
                    <w:ins w:id="4996" w:author="Borja Gonzalez" w:date="2017-09-28T19:15:00Z"/>
                    <w:rFonts w:ascii="Monaco" w:eastAsiaTheme="majorEastAsia" w:hAnsi="Monaco" w:cs="Monaco"/>
                    <w:color w:val="243F60" w:themeColor="accent1" w:themeShade="7F"/>
                    <w:sz w:val="32"/>
                    <w:szCs w:val="32"/>
                    <w:lang w:val="en-US"/>
                  </w:rPr>
                </w:rPrChange>
              </w:rPr>
              <w:pPrChange w:id="4997" w:author="GONZALEZ DIAZ, BORJA" w:date="2017-09-29T19:27:00Z">
                <w:pPr>
                  <w:keepNext/>
                  <w:keepLines/>
                  <w:widowControl w:val="0"/>
                  <w:autoSpaceDE w:val="0"/>
                  <w:autoSpaceDN w:val="0"/>
                  <w:adjustRightInd w:val="0"/>
                  <w:spacing w:before="200"/>
                  <w:outlineLvl w:val="4"/>
                </w:pPr>
              </w:pPrChange>
            </w:pPr>
            <w:ins w:id="4998" w:author="Borja Gonzalez" w:date="2017-09-28T19:15:00Z">
              <w:r w:rsidRPr="00A47B4C">
                <w:rPr>
                  <w:lang w:val="en-US"/>
                  <w:rPrChange w:id="4999" w:author="Borja Gonzalez" w:date="2017-09-28T19:15:00Z">
                    <w:rPr>
                      <w:rFonts w:ascii="Monaco" w:hAnsi="Monaco" w:cs="Monaco"/>
                      <w:sz w:val="32"/>
                      <w:szCs w:val="32"/>
                      <w:lang w:val="en-US"/>
                    </w:rPr>
                  </w:rPrChange>
                </w:rPr>
                <w:t xml:space="preserve">            mxt</w:t>
              </w:r>
              <w:r w:rsidRPr="00A47B4C">
                <w:rPr>
                  <w:b/>
                  <w:bCs/>
                  <w:color w:val="CE5C00"/>
                  <w:lang w:val="en-US"/>
                  <w:rPrChange w:id="5000" w:author="Borja Gonzalez" w:date="2017-09-28T19:15:00Z">
                    <w:rPr>
                      <w:rFonts w:ascii="Monaco" w:hAnsi="Monaco" w:cs="Monaco"/>
                      <w:b/>
                      <w:bCs/>
                      <w:color w:val="CE5C00"/>
                      <w:sz w:val="32"/>
                      <w:szCs w:val="32"/>
                      <w:lang w:val="en-US"/>
                    </w:rPr>
                  </w:rPrChange>
                </w:rPr>
                <w:t>:</w:t>
              </w:r>
              <w:r w:rsidRPr="00A47B4C">
                <w:rPr>
                  <w:lang w:val="en-US"/>
                  <w:rPrChange w:id="5001" w:author="Borja Gonzalez" w:date="2017-09-28T19:15:00Z">
                    <w:rPr>
                      <w:rFonts w:ascii="Monaco" w:hAnsi="Monaco" w:cs="Monaco"/>
                      <w:sz w:val="32"/>
                      <w:szCs w:val="32"/>
                      <w:lang w:val="en-US"/>
                    </w:rPr>
                  </w:rPrChange>
                </w:rPr>
                <w:t xml:space="preserve"> max_t</w:t>
              </w:r>
              <w:r w:rsidRPr="00A47B4C">
                <w:rPr>
                  <w:b/>
                  <w:bCs/>
                  <w:lang w:val="en-US"/>
                  <w:rPrChange w:id="5002"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003" w:author="Borja Gonzalez" w:date="2017-09-28T19:15:00Z"/>
                <w:lang w:val="en-US"/>
                <w:rPrChange w:id="5004" w:author="Borja Gonzalez" w:date="2017-09-28T19:15:00Z">
                  <w:rPr>
                    <w:ins w:id="5005" w:author="Borja Gonzalez" w:date="2017-09-28T19:15:00Z"/>
                    <w:rFonts w:ascii="Monaco" w:eastAsiaTheme="majorEastAsia" w:hAnsi="Monaco" w:cs="Monaco"/>
                    <w:color w:val="243F60" w:themeColor="accent1" w:themeShade="7F"/>
                    <w:sz w:val="32"/>
                    <w:szCs w:val="32"/>
                    <w:lang w:val="en-US"/>
                  </w:rPr>
                </w:rPrChange>
              </w:rPr>
              <w:pPrChange w:id="5006" w:author="GONZALEZ DIAZ, BORJA" w:date="2017-09-29T19:27:00Z">
                <w:pPr>
                  <w:keepNext/>
                  <w:keepLines/>
                  <w:widowControl w:val="0"/>
                  <w:autoSpaceDE w:val="0"/>
                  <w:autoSpaceDN w:val="0"/>
                  <w:adjustRightInd w:val="0"/>
                  <w:spacing w:before="200"/>
                  <w:outlineLvl w:val="4"/>
                </w:pPr>
              </w:pPrChange>
            </w:pPr>
            <w:ins w:id="5007" w:author="Borja Gonzalez" w:date="2017-09-28T19:15:00Z">
              <w:r w:rsidRPr="00A47B4C">
                <w:rPr>
                  <w:lang w:val="en-US"/>
                  <w:rPrChange w:id="5008" w:author="Borja Gonzalez" w:date="2017-09-28T19:15:00Z">
                    <w:rPr>
                      <w:rFonts w:ascii="Monaco" w:hAnsi="Monaco" w:cs="Monaco"/>
                      <w:sz w:val="32"/>
                      <w:szCs w:val="32"/>
                      <w:lang w:val="en-US"/>
                    </w:rPr>
                  </w:rPrChange>
                </w:rPr>
                <w:lastRenderedPageBreak/>
                <w:t xml:space="preserve">            mntr</w:t>
              </w:r>
              <w:r w:rsidRPr="00A47B4C">
                <w:rPr>
                  <w:b/>
                  <w:bCs/>
                  <w:color w:val="CE5C00"/>
                  <w:lang w:val="en-US"/>
                  <w:rPrChange w:id="5009" w:author="Borja Gonzalez" w:date="2017-09-28T19:15:00Z">
                    <w:rPr>
                      <w:rFonts w:ascii="Monaco" w:hAnsi="Monaco" w:cs="Monaco"/>
                      <w:b/>
                      <w:bCs/>
                      <w:color w:val="CE5C00"/>
                      <w:sz w:val="32"/>
                      <w:szCs w:val="32"/>
                      <w:lang w:val="en-US"/>
                    </w:rPr>
                  </w:rPrChange>
                </w:rPr>
                <w:t>:</w:t>
              </w:r>
              <w:r w:rsidRPr="00A47B4C">
                <w:rPr>
                  <w:lang w:val="en-US"/>
                  <w:rPrChange w:id="5010" w:author="Borja Gonzalez" w:date="2017-09-28T19:15:00Z">
                    <w:rPr>
                      <w:rFonts w:ascii="Monaco" w:hAnsi="Monaco" w:cs="Monaco"/>
                      <w:sz w:val="32"/>
                      <w:szCs w:val="32"/>
                      <w:lang w:val="en-US"/>
                    </w:rPr>
                  </w:rPrChange>
                </w:rPr>
                <w:t xml:space="preserve"> min_tr</w:t>
              </w:r>
              <w:r w:rsidRPr="00A47B4C">
                <w:rPr>
                  <w:b/>
                  <w:bCs/>
                  <w:lang w:val="en-US"/>
                  <w:rPrChange w:id="5011"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012" w:author="Borja Gonzalez" w:date="2017-09-28T19:15:00Z"/>
                <w:lang w:val="en-US"/>
                <w:rPrChange w:id="5013" w:author="Borja Gonzalez" w:date="2017-09-28T19:15:00Z">
                  <w:rPr>
                    <w:ins w:id="5014" w:author="Borja Gonzalez" w:date="2017-09-28T19:15:00Z"/>
                    <w:rFonts w:ascii="Monaco" w:eastAsiaTheme="majorEastAsia" w:hAnsi="Monaco" w:cs="Monaco"/>
                    <w:color w:val="243F60" w:themeColor="accent1" w:themeShade="7F"/>
                    <w:sz w:val="32"/>
                    <w:szCs w:val="32"/>
                    <w:lang w:val="en-US"/>
                  </w:rPr>
                </w:rPrChange>
              </w:rPr>
              <w:pPrChange w:id="5015" w:author="GONZALEZ DIAZ, BORJA" w:date="2017-09-29T19:27:00Z">
                <w:pPr>
                  <w:keepNext/>
                  <w:keepLines/>
                  <w:widowControl w:val="0"/>
                  <w:autoSpaceDE w:val="0"/>
                  <w:autoSpaceDN w:val="0"/>
                  <w:adjustRightInd w:val="0"/>
                  <w:spacing w:before="200"/>
                  <w:outlineLvl w:val="4"/>
                </w:pPr>
              </w:pPrChange>
            </w:pPr>
            <w:ins w:id="5016" w:author="Borja Gonzalez" w:date="2017-09-28T19:15:00Z">
              <w:r w:rsidRPr="00A47B4C">
                <w:rPr>
                  <w:lang w:val="en-US"/>
                  <w:rPrChange w:id="5017" w:author="Borja Gonzalez" w:date="2017-09-28T19:15:00Z">
                    <w:rPr>
                      <w:rFonts w:ascii="Monaco" w:hAnsi="Monaco" w:cs="Monaco"/>
                      <w:sz w:val="32"/>
                      <w:szCs w:val="32"/>
                      <w:lang w:val="en-US"/>
                    </w:rPr>
                  </w:rPrChange>
                </w:rPr>
                <w:t xml:space="preserve">            mxs</w:t>
              </w:r>
              <w:r w:rsidRPr="00A47B4C">
                <w:rPr>
                  <w:b/>
                  <w:bCs/>
                  <w:color w:val="CE5C00"/>
                  <w:lang w:val="en-US"/>
                  <w:rPrChange w:id="5018" w:author="Borja Gonzalez" w:date="2017-09-28T19:15:00Z">
                    <w:rPr>
                      <w:rFonts w:ascii="Monaco" w:hAnsi="Monaco" w:cs="Monaco"/>
                      <w:b/>
                      <w:bCs/>
                      <w:color w:val="CE5C00"/>
                      <w:sz w:val="32"/>
                      <w:szCs w:val="32"/>
                      <w:lang w:val="en-US"/>
                    </w:rPr>
                  </w:rPrChange>
                </w:rPr>
                <w:t>:</w:t>
              </w:r>
              <w:r w:rsidRPr="00A47B4C">
                <w:rPr>
                  <w:lang w:val="en-US"/>
                  <w:rPrChange w:id="5019" w:author="Borja Gonzalez" w:date="2017-09-28T19:15:00Z">
                    <w:rPr>
                      <w:rFonts w:ascii="Monaco" w:hAnsi="Monaco" w:cs="Monaco"/>
                      <w:sz w:val="32"/>
                      <w:szCs w:val="32"/>
                      <w:lang w:val="en-US"/>
                    </w:rPr>
                  </w:rPrChange>
                </w:rPr>
                <w:t xml:space="preserve"> max_s</w:t>
              </w:r>
              <w:r w:rsidRPr="00A47B4C">
                <w:rPr>
                  <w:b/>
                  <w:bCs/>
                  <w:lang w:val="en-US"/>
                  <w:rPrChange w:id="5020"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021" w:author="Borja Gonzalez" w:date="2017-09-28T19:15:00Z"/>
                <w:lang w:val="en-US"/>
                <w:rPrChange w:id="5022" w:author="Borja Gonzalez" w:date="2017-09-28T19:15:00Z">
                  <w:rPr>
                    <w:ins w:id="5023" w:author="Borja Gonzalez" w:date="2017-09-28T19:15:00Z"/>
                    <w:rFonts w:ascii="Monaco" w:eastAsiaTheme="majorEastAsia" w:hAnsi="Monaco" w:cs="Monaco"/>
                    <w:color w:val="243F60" w:themeColor="accent1" w:themeShade="7F"/>
                    <w:sz w:val="32"/>
                    <w:szCs w:val="32"/>
                    <w:lang w:val="en-US"/>
                  </w:rPr>
                </w:rPrChange>
              </w:rPr>
              <w:pPrChange w:id="5024" w:author="GONZALEZ DIAZ, BORJA" w:date="2017-09-29T19:27:00Z">
                <w:pPr>
                  <w:keepNext/>
                  <w:keepLines/>
                  <w:widowControl w:val="0"/>
                  <w:autoSpaceDE w:val="0"/>
                  <w:autoSpaceDN w:val="0"/>
                  <w:adjustRightInd w:val="0"/>
                  <w:spacing w:before="200"/>
                  <w:outlineLvl w:val="4"/>
                </w:pPr>
              </w:pPrChange>
            </w:pPr>
            <w:ins w:id="5025" w:author="Borja Gonzalez" w:date="2017-09-28T19:15:00Z">
              <w:r w:rsidRPr="00A47B4C">
                <w:rPr>
                  <w:lang w:val="en-US"/>
                  <w:rPrChange w:id="5026" w:author="Borja Gonzalez" w:date="2017-09-28T19:15:00Z">
                    <w:rPr>
                      <w:rFonts w:ascii="Monaco" w:hAnsi="Monaco" w:cs="Monaco"/>
                      <w:sz w:val="32"/>
                      <w:szCs w:val="32"/>
                      <w:lang w:val="en-US"/>
                    </w:rPr>
                  </w:rPrChange>
                </w:rPr>
                <w:t xml:space="preserve">            mns</w:t>
              </w:r>
              <w:r w:rsidRPr="00A47B4C">
                <w:rPr>
                  <w:b/>
                  <w:bCs/>
                  <w:color w:val="CE5C00"/>
                  <w:lang w:val="en-US"/>
                  <w:rPrChange w:id="5027" w:author="Borja Gonzalez" w:date="2017-09-28T19:15:00Z">
                    <w:rPr>
                      <w:rFonts w:ascii="Monaco" w:hAnsi="Monaco" w:cs="Monaco"/>
                      <w:b/>
                      <w:bCs/>
                      <w:color w:val="CE5C00"/>
                      <w:sz w:val="32"/>
                      <w:szCs w:val="32"/>
                      <w:lang w:val="en-US"/>
                    </w:rPr>
                  </w:rPrChange>
                </w:rPr>
                <w:t>:</w:t>
              </w:r>
              <w:r w:rsidRPr="00A47B4C">
                <w:rPr>
                  <w:lang w:val="en-US"/>
                  <w:rPrChange w:id="5028" w:author="Borja Gonzalez" w:date="2017-09-28T19:15:00Z">
                    <w:rPr>
                      <w:rFonts w:ascii="Monaco" w:hAnsi="Monaco" w:cs="Monaco"/>
                      <w:sz w:val="32"/>
                      <w:szCs w:val="32"/>
                      <w:lang w:val="en-US"/>
                    </w:rPr>
                  </w:rPrChange>
                </w:rPr>
                <w:t xml:space="preserve"> min_s</w:t>
              </w:r>
              <w:r w:rsidRPr="00A47B4C">
                <w:rPr>
                  <w:b/>
                  <w:bCs/>
                  <w:lang w:val="en-US"/>
                  <w:rPrChange w:id="5029"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030" w:author="Borja Gonzalez" w:date="2017-09-28T19:15:00Z"/>
                <w:lang w:val="en-US"/>
                <w:rPrChange w:id="5031" w:author="Borja Gonzalez" w:date="2017-09-28T19:15:00Z">
                  <w:rPr>
                    <w:ins w:id="5032" w:author="Borja Gonzalez" w:date="2017-09-28T19:15:00Z"/>
                    <w:rFonts w:ascii="Monaco" w:eastAsiaTheme="majorEastAsia" w:hAnsi="Monaco" w:cs="Monaco"/>
                    <w:color w:val="243F60" w:themeColor="accent1" w:themeShade="7F"/>
                    <w:sz w:val="32"/>
                    <w:szCs w:val="32"/>
                    <w:lang w:val="en-US"/>
                  </w:rPr>
                </w:rPrChange>
              </w:rPr>
              <w:pPrChange w:id="5033" w:author="GONZALEZ DIAZ, BORJA" w:date="2017-09-29T19:27:00Z">
                <w:pPr>
                  <w:keepNext/>
                  <w:keepLines/>
                  <w:widowControl w:val="0"/>
                  <w:autoSpaceDE w:val="0"/>
                  <w:autoSpaceDN w:val="0"/>
                  <w:adjustRightInd w:val="0"/>
                  <w:spacing w:before="200"/>
                  <w:outlineLvl w:val="4"/>
                </w:pPr>
              </w:pPrChange>
            </w:pPr>
            <w:ins w:id="5034" w:author="Borja Gonzalez" w:date="2017-09-28T19:15:00Z">
              <w:r w:rsidRPr="00A47B4C">
                <w:rPr>
                  <w:lang w:val="en-US"/>
                  <w:rPrChange w:id="5035" w:author="Borja Gonzalez" w:date="2017-09-28T19:15:00Z">
                    <w:rPr>
                      <w:rFonts w:ascii="Monaco" w:hAnsi="Monaco" w:cs="Monaco"/>
                      <w:sz w:val="32"/>
                      <w:szCs w:val="32"/>
                      <w:lang w:val="en-US"/>
                    </w:rPr>
                  </w:rPrChange>
                </w:rPr>
                <w:t xml:space="preserve">            f</w:t>
              </w:r>
              <w:r w:rsidRPr="00A47B4C">
                <w:rPr>
                  <w:b/>
                  <w:bCs/>
                  <w:color w:val="CE5C00"/>
                  <w:lang w:val="en-US"/>
                  <w:rPrChange w:id="5036" w:author="Borja Gonzalez" w:date="2017-09-28T19:15:00Z">
                    <w:rPr>
                      <w:rFonts w:ascii="Monaco" w:hAnsi="Monaco" w:cs="Monaco"/>
                      <w:b/>
                      <w:bCs/>
                      <w:color w:val="CE5C00"/>
                      <w:sz w:val="32"/>
                      <w:szCs w:val="32"/>
                      <w:lang w:val="en-US"/>
                    </w:rPr>
                  </w:rPrChange>
                </w:rPr>
                <w:t>:</w:t>
              </w:r>
              <w:r w:rsidRPr="00A47B4C">
                <w:rPr>
                  <w:lang w:val="en-US"/>
                  <w:rPrChange w:id="5037"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038" w:author="Borja Gonzalez" w:date="2017-09-28T19:15:00Z"/>
                <w:lang w:val="en-US"/>
                <w:rPrChange w:id="5039" w:author="Borja Gonzalez" w:date="2017-09-28T19:15:00Z">
                  <w:rPr>
                    <w:ins w:id="5040" w:author="Borja Gonzalez" w:date="2017-09-28T19:15:00Z"/>
                    <w:rFonts w:ascii="Monaco" w:eastAsiaTheme="majorEastAsia" w:hAnsi="Monaco" w:cs="Monaco"/>
                    <w:color w:val="243F60" w:themeColor="accent1" w:themeShade="7F"/>
                    <w:sz w:val="32"/>
                    <w:szCs w:val="32"/>
                    <w:lang w:val="en-US"/>
                  </w:rPr>
                </w:rPrChange>
              </w:rPr>
              <w:pPrChange w:id="5041" w:author="GONZALEZ DIAZ, BORJA" w:date="2017-09-29T19:27:00Z">
                <w:pPr>
                  <w:keepNext/>
                  <w:keepLines/>
                  <w:widowControl w:val="0"/>
                  <w:autoSpaceDE w:val="0"/>
                  <w:autoSpaceDN w:val="0"/>
                  <w:adjustRightInd w:val="0"/>
                  <w:spacing w:before="200"/>
                  <w:outlineLvl w:val="4"/>
                </w:pPr>
              </w:pPrChange>
            </w:pPr>
            <w:ins w:id="5042" w:author="Borja Gonzalez" w:date="2017-09-28T19:15:00Z">
              <w:r w:rsidRPr="00A47B4C">
                <w:rPr>
                  <w:lang w:val="en-US"/>
                  <w:rPrChange w:id="5043" w:author="Borja Gonzalez" w:date="2017-09-28T19:15:00Z">
                    <w:rPr>
                      <w:rFonts w:ascii="Monaco" w:hAnsi="Monaco" w:cs="Monaco"/>
                      <w:sz w:val="32"/>
                      <w:szCs w:val="32"/>
                      <w:lang w:val="en-US"/>
                    </w:rPr>
                  </w:rPrChange>
                </w:rPr>
                <w:t xml:space="preserve">    </w:t>
              </w:r>
              <w:r w:rsidRPr="00A47B4C">
                <w:rPr>
                  <w:b/>
                  <w:bCs/>
                  <w:lang w:val="en-US"/>
                  <w:rPrChange w:id="5044"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045" w:author="Borja Gonzalez" w:date="2017-09-28T19:15:00Z"/>
                <w:lang w:val="en-US"/>
                <w:rPrChange w:id="5046" w:author="Borja Gonzalez" w:date="2017-09-28T19:15:00Z">
                  <w:rPr>
                    <w:ins w:id="5047" w:author="Borja Gonzalez" w:date="2017-09-28T19:15:00Z"/>
                    <w:rFonts w:ascii="Monaco" w:eastAsiaTheme="majorEastAsia" w:hAnsi="Monaco" w:cs="Monaco"/>
                    <w:color w:val="243F60" w:themeColor="accent1" w:themeShade="7F"/>
                    <w:sz w:val="32"/>
                    <w:szCs w:val="32"/>
                    <w:lang w:val="en-US"/>
                  </w:rPr>
                </w:rPrChange>
              </w:rPr>
              <w:pPrChange w:id="5048" w:author="GONZALEZ DIAZ, BORJA" w:date="2017-09-29T19:27:00Z">
                <w:pPr>
                  <w:keepNext/>
                  <w:keepLines/>
                  <w:widowControl w:val="0"/>
                  <w:autoSpaceDE w:val="0"/>
                  <w:autoSpaceDN w:val="0"/>
                  <w:adjustRightInd w:val="0"/>
                  <w:spacing w:before="200"/>
                  <w:outlineLvl w:val="4"/>
                </w:pPr>
              </w:pPrChange>
            </w:pPr>
            <w:ins w:id="5049" w:author="Borja Gonzalez" w:date="2017-09-28T19:15:00Z">
              <w:r w:rsidRPr="00A47B4C">
                <w:rPr>
                  <w:lang w:val="en-US"/>
                  <w:rPrChange w:id="5050" w:author="Borja Gonzalez" w:date="2017-09-28T19:15:00Z">
                    <w:rPr>
                      <w:rFonts w:ascii="Monaco" w:hAnsi="Monaco" w:cs="Monaco"/>
                      <w:sz w:val="32"/>
                      <w:szCs w:val="32"/>
                      <w:lang w:val="en-US"/>
                    </w:rPr>
                  </w:rPrChange>
                </w:rPr>
                <w:t xml:space="preserve">    </w:t>
              </w:r>
              <w:proofErr w:type="gramStart"/>
              <w:r w:rsidRPr="00A47B4C">
                <w:rPr>
                  <w:lang w:val="en-US"/>
                  <w:rPrChange w:id="5051" w:author="Borja Gonzalez" w:date="2017-09-28T19:15:00Z">
                    <w:rPr>
                      <w:rFonts w:ascii="Monaco" w:hAnsi="Monaco" w:cs="Monaco"/>
                      <w:sz w:val="32"/>
                      <w:szCs w:val="32"/>
                      <w:lang w:val="en-US"/>
                    </w:rPr>
                  </w:rPrChange>
                </w:rPr>
                <w:t>socket</w:t>
              </w:r>
              <w:r w:rsidRPr="00A47B4C">
                <w:rPr>
                  <w:b/>
                  <w:bCs/>
                  <w:lang w:val="en-US"/>
                  <w:rPrChange w:id="5052" w:author="Borja Gonzalez" w:date="2017-09-28T19:15:00Z">
                    <w:rPr>
                      <w:rFonts w:ascii="Monaco" w:hAnsi="Monaco" w:cs="Monaco"/>
                      <w:b/>
                      <w:bCs/>
                      <w:color w:val="000000"/>
                      <w:sz w:val="32"/>
                      <w:szCs w:val="32"/>
                      <w:lang w:val="en-US"/>
                    </w:rPr>
                  </w:rPrChange>
                </w:rPr>
                <w:t>.</w:t>
              </w:r>
              <w:r w:rsidRPr="00A47B4C">
                <w:rPr>
                  <w:lang w:val="en-US"/>
                  <w:rPrChange w:id="5053" w:author="Borja Gonzalez" w:date="2017-09-28T19:15:00Z">
                    <w:rPr>
                      <w:rFonts w:ascii="Monaco" w:hAnsi="Monaco" w:cs="Monaco"/>
                      <w:color w:val="000000"/>
                      <w:sz w:val="32"/>
                      <w:szCs w:val="32"/>
                      <w:lang w:val="en-US"/>
                    </w:rPr>
                  </w:rPrChange>
                </w:rPr>
                <w:t>send</w:t>
              </w:r>
              <w:proofErr w:type="gramEnd"/>
              <w:r w:rsidRPr="00A47B4C">
                <w:rPr>
                  <w:b/>
                  <w:bCs/>
                  <w:lang w:val="en-US"/>
                  <w:rPrChange w:id="5054" w:author="Borja Gonzalez" w:date="2017-09-28T19:15:00Z">
                    <w:rPr>
                      <w:rFonts w:ascii="Monaco" w:hAnsi="Monaco" w:cs="Monaco"/>
                      <w:b/>
                      <w:bCs/>
                      <w:color w:val="000000"/>
                      <w:sz w:val="32"/>
                      <w:szCs w:val="32"/>
                      <w:lang w:val="en-US"/>
                    </w:rPr>
                  </w:rPrChange>
                </w:rPr>
                <w:t>(</w:t>
              </w:r>
              <w:r w:rsidRPr="00A47B4C">
                <w:rPr>
                  <w:lang w:val="en-US"/>
                  <w:rPrChange w:id="5055" w:author="Borja Gonzalez" w:date="2017-09-28T19:15:00Z">
                    <w:rPr>
                      <w:rFonts w:ascii="Monaco" w:hAnsi="Monaco" w:cs="Monaco"/>
                      <w:color w:val="000000"/>
                      <w:sz w:val="32"/>
                      <w:szCs w:val="32"/>
                      <w:lang w:val="en-US"/>
                    </w:rPr>
                  </w:rPrChange>
                </w:rPr>
                <w:t>JSON</w:t>
              </w:r>
              <w:r w:rsidRPr="00A47B4C">
                <w:rPr>
                  <w:b/>
                  <w:bCs/>
                  <w:lang w:val="en-US"/>
                  <w:rPrChange w:id="5056" w:author="Borja Gonzalez" w:date="2017-09-28T19:15:00Z">
                    <w:rPr>
                      <w:rFonts w:ascii="Monaco" w:hAnsi="Monaco" w:cs="Monaco"/>
                      <w:b/>
                      <w:bCs/>
                      <w:color w:val="000000"/>
                      <w:sz w:val="32"/>
                      <w:szCs w:val="32"/>
                      <w:lang w:val="en-US"/>
                    </w:rPr>
                  </w:rPrChange>
                </w:rPr>
                <w:t>.</w:t>
              </w:r>
              <w:r w:rsidRPr="00A47B4C">
                <w:rPr>
                  <w:lang w:val="en-US"/>
                  <w:rPrChange w:id="5057" w:author="Borja Gonzalez" w:date="2017-09-28T19:15:00Z">
                    <w:rPr>
                      <w:rFonts w:ascii="Monaco" w:hAnsi="Monaco" w:cs="Monaco"/>
                      <w:color w:val="000000"/>
                      <w:sz w:val="32"/>
                      <w:szCs w:val="32"/>
                      <w:lang w:val="en-US"/>
                    </w:rPr>
                  </w:rPrChange>
                </w:rPr>
                <w:t>stringify</w:t>
              </w:r>
              <w:r w:rsidRPr="00A47B4C">
                <w:rPr>
                  <w:b/>
                  <w:bCs/>
                  <w:lang w:val="en-US"/>
                  <w:rPrChange w:id="5058" w:author="Borja Gonzalez" w:date="2017-09-28T19:15:00Z">
                    <w:rPr>
                      <w:rFonts w:ascii="Monaco" w:hAnsi="Monaco" w:cs="Monaco"/>
                      <w:b/>
                      <w:bCs/>
                      <w:color w:val="000000"/>
                      <w:sz w:val="32"/>
                      <w:szCs w:val="32"/>
                      <w:lang w:val="en-US"/>
                    </w:rPr>
                  </w:rPrChange>
                </w:rPr>
                <w:t>(</w:t>
              </w:r>
              <w:r w:rsidRPr="00A47B4C">
                <w:rPr>
                  <w:lang w:val="en-US"/>
                  <w:rPrChange w:id="5059" w:author="Borja Gonzalez" w:date="2017-09-28T19:15:00Z">
                    <w:rPr>
                      <w:rFonts w:ascii="Monaco" w:hAnsi="Monaco" w:cs="Monaco"/>
                      <w:color w:val="000000"/>
                      <w:sz w:val="32"/>
                      <w:szCs w:val="32"/>
                      <w:lang w:val="en-US"/>
                    </w:rPr>
                  </w:rPrChange>
                </w:rPr>
                <w:t>datos3</w:t>
              </w:r>
              <w:r w:rsidRPr="00A47B4C">
                <w:rPr>
                  <w:b/>
                  <w:bCs/>
                  <w:lang w:val="en-US"/>
                  <w:rPrChange w:id="5060"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061" w:author="Borja Gonzalez" w:date="2017-09-28T19:15:00Z"/>
                <w:lang w:val="en-US"/>
                <w:rPrChange w:id="5062" w:author="Borja Gonzalez" w:date="2017-09-28T19:15:00Z">
                  <w:rPr>
                    <w:ins w:id="5063" w:author="Borja Gonzalez" w:date="2017-09-28T19:15:00Z"/>
                    <w:rFonts w:ascii="Monaco" w:hAnsi="Monaco" w:cs="Monaco"/>
                    <w:sz w:val="32"/>
                    <w:szCs w:val="32"/>
                    <w:lang w:val="en-US"/>
                  </w:rPr>
                </w:rPrChange>
              </w:rPr>
              <w:pPrChange w:id="5064" w:author="GONZALEZ DIAZ, BORJA" w:date="2017-09-29T19:27:00Z">
                <w:pPr>
                  <w:widowControl w:val="0"/>
                  <w:autoSpaceDE w:val="0"/>
                  <w:autoSpaceDN w:val="0"/>
                  <w:adjustRightInd w:val="0"/>
                </w:pPr>
              </w:pPrChange>
            </w:pPr>
          </w:p>
          <w:p w14:paraId="14741A1F" w14:textId="77777777" w:rsidR="00A47B4C" w:rsidRPr="00A47B4C" w:rsidRDefault="00A47B4C">
            <w:pPr>
              <w:rPr>
                <w:ins w:id="5065" w:author="Borja Gonzalez" w:date="2017-09-28T19:15:00Z"/>
                <w:lang w:val="en-US"/>
                <w:rPrChange w:id="5066" w:author="Borja Gonzalez" w:date="2017-09-28T19:15:00Z">
                  <w:rPr>
                    <w:ins w:id="5067" w:author="Borja Gonzalez" w:date="2017-09-28T19:15:00Z"/>
                    <w:rFonts w:ascii="Monaco" w:eastAsiaTheme="majorEastAsia" w:hAnsi="Monaco" w:cs="Monaco"/>
                    <w:color w:val="243F60" w:themeColor="accent1" w:themeShade="7F"/>
                    <w:sz w:val="32"/>
                    <w:szCs w:val="32"/>
                    <w:lang w:val="en-US"/>
                  </w:rPr>
                </w:rPrChange>
              </w:rPr>
              <w:pPrChange w:id="5068" w:author="GONZALEZ DIAZ, BORJA" w:date="2017-09-29T19:27:00Z">
                <w:pPr>
                  <w:keepNext/>
                  <w:keepLines/>
                  <w:widowControl w:val="0"/>
                  <w:autoSpaceDE w:val="0"/>
                  <w:autoSpaceDN w:val="0"/>
                  <w:adjustRightInd w:val="0"/>
                  <w:spacing w:before="200"/>
                  <w:outlineLvl w:val="4"/>
                </w:pPr>
              </w:pPrChange>
            </w:pPr>
            <w:ins w:id="5069" w:author="Borja Gonzalez" w:date="2017-09-28T19:15:00Z">
              <w:r w:rsidRPr="00A47B4C">
                <w:rPr>
                  <w:b/>
                  <w:bCs/>
                  <w:lang w:val="en-US"/>
                  <w:rPrChange w:id="5070"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071"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072"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073" w:author="Borja Gonzalez" w:date="2017-09-28T19:16:00Z"/>
        </w:trPr>
        <w:tc>
          <w:tcPr>
            <w:tcW w:w="8856" w:type="dxa"/>
          </w:tcPr>
          <w:p w14:paraId="2163D9A9" w14:textId="77777777" w:rsidR="00D37573" w:rsidRPr="00557475" w:rsidRDefault="00D37573">
            <w:pPr>
              <w:rPr>
                <w:ins w:id="5074" w:author="Borja Gonzalez" w:date="2017-09-28T19:16:00Z"/>
                <w:noProof/>
                <w:lang w:val="en-US"/>
              </w:rPr>
              <w:pPrChange w:id="5075" w:author="GONZALEZ DIAZ, BORJA" w:date="2017-09-29T19:27:00Z">
                <w:pPr>
                  <w:widowControl w:val="0"/>
                  <w:autoSpaceDE w:val="0"/>
                  <w:autoSpaceDN w:val="0"/>
                  <w:adjustRightInd w:val="0"/>
                </w:pPr>
              </w:pPrChange>
            </w:pPr>
            <w:ins w:id="5076"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077" w:author="Borja Gonzalez" w:date="2017-09-28T19:16:00Z"/>
                <w:b/>
                <w:bCs/>
                <w:noProof/>
                <w:lang w:val="es-ES"/>
                <w:rPrChange w:id="5078" w:author="Rodrigo García" w:date="2017-09-29T10:06:00Z">
                  <w:rPr>
                    <w:ins w:id="5079" w:author="Borja Gonzalez" w:date="2017-09-28T19:16:00Z"/>
                    <w:rFonts w:ascii="Monaco" w:eastAsiaTheme="majorEastAsia" w:hAnsi="Monaco" w:cs="Monaco"/>
                    <w:b/>
                    <w:bCs/>
                    <w:noProof/>
                    <w:color w:val="000000"/>
                    <w:sz w:val="20"/>
                    <w:szCs w:val="20"/>
                    <w:lang w:val="en-US"/>
                  </w:rPr>
                </w:rPrChange>
              </w:rPr>
              <w:pPrChange w:id="5080" w:author="GONZALEZ DIAZ, BORJA" w:date="2017-09-29T19:27:00Z">
                <w:pPr>
                  <w:keepNext/>
                  <w:keepLines/>
                  <w:widowControl w:val="0"/>
                  <w:autoSpaceDE w:val="0"/>
                  <w:autoSpaceDN w:val="0"/>
                  <w:adjustRightInd w:val="0"/>
                  <w:spacing w:before="200"/>
                  <w:outlineLvl w:val="4"/>
                </w:pPr>
              </w:pPrChange>
            </w:pPr>
            <w:ins w:id="5081" w:author="Borja Gonzalez" w:date="2017-09-28T19:16:00Z">
              <w:r w:rsidRPr="00557475">
                <w:rPr>
                  <w:noProof/>
                  <w:lang w:val="en-US"/>
                </w:rPr>
                <w:t xml:space="preserve">    </w:t>
              </w:r>
              <w:r w:rsidRPr="0079203F">
                <w:rPr>
                  <w:noProof/>
                  <w:lang w:val="es-ES"/>
                  <w:rPrChange w:id="5082"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083" w:author="Rodrigo García" w:date="2017-09-29T10:06:00Z">
                    <w:rPr>
                      <w:rFonts w:ascii="Monaco" w:hAnsi="Monaco" w:cs="Monaco"/>
                      <w:b/>
                      <w:bCs/>
                      <w:noProof/>
                      <w:color w:val="CE5C00"/>
                      <w:sz w:val="20"/>
                      <w:szCs w:val="20"/>
                      <w:lang w:val="en-US"/>
                    </w:rPr>
                  </w:rPrChange>
                </w:rPr>
                <w:t>=</w:t>
              </w:r>
              <w:r w:rsidRPr="0079203F">
                <w:rPr>
                  <w:noProof/>
                  <w:lang w:val="es-ES"/>
                  <w:rPrChange w:id="5084" w:author="Rodrigo García" w:date="2017-09-29T10:06:00Z">
                    <w:rPr>
                      <w:rFonts w:ascii="Monaco" w:hAnsi="Monaco" w:cs="Monaco"/>
                      <w:noProof/>
                      <w:sz w:val="20"/>
                      <w:szCs w:val="20"/>
                      <w:lang w:val="en-US"/>
                    </w:rPr>
                  </w:rPrChange>
                </w:rPr>
                <w:t xml:space="preserve"> JSON</w:t>
              </w:r>
              <w:r w:rsidRPr="0079203F">
                <w:rPr>
                  <w:b/>
                  <w:bCs/>
                  <w:noProof/>
                  <w:lang w:val="es-ES"/>
                  <w:rPrChange w:id="5085" w:author="Rodrigo García" w:date="2017-09-29T10:06:00Z">
                    <w:rPr>
                      <w:rFonts w:ascii="Monaco" w:hAnsi="Monaco" w:cs="Monaco"/>
                      <w:b/>
                      <w:bCs/>
                      <w:noProof/>
                      <w:color w:val="000000"/>
                      <w:sz w:val="20"/>
                      <w:szCs w:val="20"/>
                      <w:lang w:val="en-US"/>
                    </w:rPr>
                  </w:rPrChange>
                </w:rPr>
                <w:t>.</w:t>
              </w:r>
              <w:r w:rsidRPr="0079203F">
                <w:rPr>
                  <w:noProof/>
                  <w:lang w:val="es-ES"/>
                  <w:rPrChange w:id="5086" w:author="Rodrigo García" w:date="2017-09-29T10:06:00Z">
                    <w:rPr>
                      <w:rFonts w:ascii="Monaco" w:hAnsi="Monaco" w:cs="Monaco"/>
                      <w:noProof/>
                      <w:color w:val="000000"/>
                      <w:sz w:val="20"/>
                      <w:szCs w:val="20"/>
                      <w:lang w:val="en-US"/>
                    </w:rPr>
                  </w:rPrChange>
                </w:rPr>
                <w:t>parse</w:t>
              </w:r>
              <w:r w:rsidRPr="0079203F">
                <w:rPr>
                  <w:b/>
                  <w:bCs/>
                  <w:noProof/>
                  <w:lang w:val="es-ES"/>
                  <w:rPrChange w:id="5087" w:author="Rodrigo García" w:date="2017-09-29T10:06:00Z">
                    <w:rPr>
                      <w:rFonts w:ascii="Monaco" w:hAnsi="Monaco" w:cs="Monaco"/>
                      <w:b/>
                      <w:bCs/>
                      <w:noProof/>
                      <w:color w:val="000000"/>
                      <w:sz w:val="20"/>
                      <w:szCs w:val="20"/>
                      <w:lang w:val="en-US"/>
                    </w:rPr>
                  </w:rPrChange>
                </w:rPr>
                <w:t>(</w:t>
              </w:r>
              <w:r w:rsidRPr="0079203F">
                <w:rPr>
                  <w:noProof/>
                  <w:lang w:val="es-ES"/>
                  <w:rPrChange w:id="5088" w:author="Rodrigo García" w:date="2017-09-29T10:06:00Z">
                    <w:rPr>
                      <w:rFonts w:ascii="Monaco" w:hAnsi="Monaco" w:cs="Monaco"/>
                      <w:noProof/>
                      <w:color w:val="000000"/>
                      <w:sz w:val="20"/>
                      <w:szCs w:val="20"/>
                      <w:lang w:val="en-US"/>
                    </w:rPr>
                  </w:rPrChange>
                </w:rPr>
                <w:t>info</w:t>
              </w:r>
              <w:r w:rsidRPr="0079203F">
                <w:rPr>
                  <w:b/>
                  <w:bCs/>
                  <w:noProof/>
                  <w:lang w:val="es-ES"/>
                  <w:rPrChange w:id="5089"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090" w:author="Borja Gonzalez" w:date="2017-09-28T19:16:00Z"/>
                <w:b/>
                <w:bCs/>
                <w:color w:val="204A87"/>
                <w:lang w:val="es-ES"/>
                <w:rPrChange w:id="5091" w:author="Rodrigo García" w:date="2017-09-29T10:06:00Z">
                  <w:rPr>
                    <w:ins w:id="5092" w:author="Borja Gonzalez" w:date="2017-09-28T19:16:00Z"/>
                    <w:rFonts w:ascii="Monaco" w:hAnsi="Monaco" w:cs="Monaco"/>
                    <w:b/>
                    <w:bCs/>
                    <w:color w:val="204A87"/>
                    <w:sz w:val="20"/>
                    <w:szCs w:val="20"/>
                    <w:lang w:val="en-US"/>
                  </w:rPr>
                </w:rPrChange>
              </w:rPr>
              <w:pPrChange w:id="5093" w:author="GONZALEZ DIAZ, BORJA" w:date="2017-09-29T19:27:00Z">
                <w:pPr>
                  <w:widowControl w:val="0"/>
                  <w:autoSpaceDE w:val="0"/>
                  <w:autoSpaceDN w:val="0"/>
                  <w:adjustRightInd w:val="0"/>
                </w:pPr>
              </w:pPrChange>
            </w:pPr>
          </w:p>
          <w:p w14:paraId="45DD35C4" w14:textId="77777777" w:rsidR="00A47B4C" w:rsidRPr="0079203F" w:rsidRDefault="00A47B4C">
            <w:pPr>
              <w:rPr>
                <w:ins w:id="5094" w:author="Borja Gonzalez" w:date="2017-09-28T19:16:00Z"/>
                <w:lang w:val="es-ES"/>
                <w:rPrChange w:id="5095" w:author="Rodrigo García" w:date="2017-09-29T10:06:00Z">
                  <w:rPr>
                    <w:ins w:id="5096" w:author="Borja Gonzalez" w:date="2017-09-28T19:16:00Z"/>
                    <w:rFonts w:ascii="Monaco" w:eastAsiaTheme="majorEastAsia" w:hAnsi="Monaco" w:cs="Monaco"/>
                    <w:color w:val="243F60" w:themeColor="accent1" w:themeShade="7F"/>
                    <w:sz w:val="32"/>
                    <w:szCs w:val="32"/>
                    <w:lang w:val="en-US"/>
                  </w:rPr>
                </w:rPrChange>
              </w:rPr>
              <w:pPrChange w:id="5097" w:author="GONZALEZ DIAZ, BORJA" w:date="2017-09-29T19:27:00Z">
                <w:pPr>
                  <w:keepNext/>
                  <w:keepLines/>
                  <w:widowControl w:val="0"/>
                  <w:autoSpaceDE w:val="0"/>
                  <w:autoSpaceDN w:val="0"/>
                  <w:adjustRightInd w:val="0"/>
                  <w:spacing w:before="200"/>
                  <w:outlineLvl w:val="4"/>
                </w:pPr>
              </w:pPrChange>
            </w:pPr>
            <w:proofErr w:type="gramStart"/>
            <w:ins w:id="5098" w:author="Borja Gonzalez" w:date="2017-09-28T19:16:00Z">
              <w:r w:rsidRPr="0079203F">
                <w:rPr>
                  <w:b/>
                  <w:bCs/>
                  <w:color w:val="204A87"/>
                  <w:lang w:val="es-ES"/>
                  <w:rPrChange w:id="5099" w:author="Rodrigo García" w:date="2017-09-29T10:06:00Z">
                    <w:rPr>
                      <w:rFonts w:ascii="Monaco" w:hAnsi="Monaco" w:cs="Monaco"/>
                      <w:b/>
                      <w:bCs/>
                      <w:color w:val="204A87"/>
                      <w:sz w:val="32"/>
                      <w:szCs w:val="32"/>
                      <w:lang w:val="en-US"/>
                    </w:rPr>
                  </w:rPrChange>
                </w:rPr>
                <w:t>if</w:t>
              </w:r>
              <w:r w:rsidRPr="0079203F">
                <w:rPr>
                  <w:b/>
                  <w:bCs/>
                  <w:lang w:val="es-ES"/>
                  <w:rPrChange w:id="5100" w:author="Rodrigo García" w:date="2017-09-29T10:06:00Z">
                    <w:rPr>
                      <w:rFonts w:ascii="Monaco" w:hAnsi="Monaco" w:cs="Monaco"/>
                      <w:b/>
                      <w:bCs/>
                      <w:color w:val="000000"/>
                      <w:sz w:val="32"/>
                      <w:szCs w:val="32"/>
                      <w:lang w:val="en-US"/>
                    </w:rPr>
                  </w:rPrChange>
                </w:rPr>
                <w:t>(</w:t>
              </w:r>
              <w:proofErr w:type="gramEnd"/>
              <w:r w:rsidRPr="0079203F">
                <w:rPr>
                  <w:lang w:val="es-ES"/>
                  <w:rPrChange w:id="5101" w:author="Rodrigo García" w:date="2017-09-29T10:06:00Z">
                    <w:rPr>
                      <w:rFonts w:ascii="Monaco" w:hAnsi="Monaco" w:cs="Monaco"/>
                      <w:color w:val="000000"/>
                      <w:sz w:val="32"/>
                      <w:szCs w:val="32"/>
                      <w:lang w:val="en-US"/>
                    </w:rPr>
                  </w:rPrChange>
                </w:rPr>
                <w:t>datos</w:t>
              </w:r>
              <w:r w:rsidRPr="0079203F">
                <w:rPr>
                  <w:b/>
                  <w:bCs/>
                  <w:lang w:val="es-ES"/>
                  <w:rPrChange w:id="5102" w:author="Rodrigo García" w:date="2017-09-29T10:06:00Z">
                    <w:rPr>
                      <w:rFonts w:ascii="Monaco" w:hAnsi="Monaco" w:cs="Monaco"/>
                      <w:b/>
                      <w:bCs/>
                      <w:color w:val="000000"/>
                      <w:sz w:val="32"/>
                      <w:szCs w:val="32"/>
                      <w:lang w:val="en-US"/>
                    </w:rPr>
                  </w:rPrChange>
                </w:rPr>
                <w:t>.</w:t>
              </w:r>
              <w:r w:rsidRPr="0079203F">
                <w:rPr>
                  <w:lang w:val="es-ES"/>
                  <w:rPrChange w:id="5103"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104" w:author="Rodrigo García" w:date="2017-09-29T10:06:00Z">
                    <w:rPr>
                      <w:rFonts w:ascii="Monaco" w:hAnsi="Monaco" w:cs="Monaco"/>
                      <w:b/>
                      <w:bCs/>
                      <w:color w:val="CE5C00"/>
                      <w:sz w:val="32"/>
                      <w:szCs w:val="32"/>
                      <w:lang w:val="en-US"/>
                    </w:rPr>
                  </w:rPrChange>
                </w:rPr>
                <w:t>==</w:t>
              </w:r>
              <w:r w:rsidRPr="0079203F">
                <w:rPr>
                  <w:lang w:val="es-ES"/>
                  <w:rPrChange w:id="5105" w:author="Rodrigo García" w:date="2017-09-29T10:06:00Z">
                    <w:rPr>
                      <w:rFonts w:ascii="Monaco" w:hAnsi="Monaco" w:cs="Monaco"/>
                      <w:sz w:val="32"/>
                      <w:szCs w:val="32"/>
                      <w:lang w:val="en-US"/>
                    </w:rPr>
                  </w:rPrChange>
                </w:rPr>
                <w:t xml:space="preserve"> </w:t>
              </w:r>
              <w:r w:rsidRPr="0079203F">
                <w:rPr>
                  <w:color w:val="4E9A06"/>
                  <w:lang w:val="es-ES"/>
                  <w:rPrChange w:id="5106" w:author="Rodrigo García" w:date="2017-09-29T10:06:00Z">
                    <w:rPr>
                      <w:rFonts w:ascii="Monaco" w:hAnsi="Monaco" w:cs="Monaco"/>
                      <w:color w:val="4E9A06"/>
                      <w:sz w:val="32"/>
                      <w:szCs w:val="32"/>
                      <w:lang w:val="en-US"/>
                    </w:rPr>
                  </w:rPrChange>
                </w:rPr>
                <w:t>"Añadir datos de paciente"</w:t>
              </w:r>
              <w:r w:rsidRPr="0079203F">
                <w:rPr>
                  <w:b/>
                  <w:bCs/>
                  <w:lang w:val="es-ES"/>
                  <w:rPrChange w:id="5107"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108" w:author="Borja Gonzalez" w:date="2017-09-28T19:16:00Z"/>
                <w:lang w:val="es-ES"/>
                <w:rPrChange w:id="5109" w:author="Rodrigo García" w:date="2017-09-29T10:06:00Z">
                  <w:rPr>
                    <w:ins w:id="5110" w:author="Borja Gonzalez" w:date="2017-09-28T19:16:00Z"/>
                    <w:rFonts w:ascii="Monaco" w:eastAsiaTheme="majorEastAsia" w:hAnsi="Monaco" w:cs="Monaco"/>
                    <w:color w:val="243F60" w:themeColor="accent1" w:themeShade="7F"/>
                    <w:sz w:val="32"/>
                    <w:szCs w:val="32"/>
                    <w:lang w:val="en-US"/>
                  </w:rPr>
                </w:rPrChange>
              </w:rPr>
              <w:pPrChange w:id="5111" w:author="GONZALEZ DIAZ, BORJA" w:date="2017-09-29T19:27:00Z">
                <w:pPr>
                  <w:keepNext/>
                  <w:keepLines/>
                  <w:widowControl w:val="0"/>
                  <w:autoSpaceDE w:val="0"/>
                  <w:autoSpaceDN w:val="0"/>
                  <w:adjustRightInd w:val="0"/>
                  <w:spacing w:before="200"/>
                  <w:outlineLvl w:val="4"/>
                </w:pPr>
              </w:pPrChange>
            </w:pPr>
            <w:ins w:id="5112" w:author="Borja Gonzalez" w:date="2017-09-28T19:16:00Z">
              <w:r w:rsidRPr="0079203F">
                <w:rPr>
                  <w:lang w:val="es-ES"/>
                  <w:rPrChange w:id="5113" w:author="Rodrigo García" w:date="2017-09-29T10:06:00Z">
                    <w:rPr>
                      <w:rFonts w:ascii="Monaco" w:hAnsi="Monaco" w:cs="Monaco"/>
                      <w:sz w:val="32"/>
                      <w:szCs w:val="32"/>
                      <w:lang w:val="en-US"/>
                    </w:rPr>
                  </w:rPrChange>
                </w:rPr>
                <w:t xml:space="preserve">    </w:t>
              </w:r>
              <w:proofErr w:type="gramStart"/>
              <w:r w:rsidRPr="0079203F">
                <w:rPr>
                  <w:lang w:val="es-ES"/>
                  <w:rPrChange w:id="5114" w:author="Rodrigo García" w:date="2017-09-29T10:06:00Z">
                    <w:rPr>
                      <w:rFonts w:ascii="Monaco" w:hAnsi="Monaco" w:cs="Monaco"/>
                      <w:sz w:val="32"/>
                      <w:szCs w:val="32"/>
                      <w:lang w:val="en-US"/>
                    </w:rPr>
                  </w:rPrChange>
                </w:rPr>
                <w:t>console</w:t>
              </w:r>
              <w:r w:rsidRPr="0079203F">
                <w:rPr>
                  <w:b/>
                  <w:bCs/>
                  <w:lang w:val="es-ES"/>
                  <w:rPrChange w:id="5115" w:author="Rodrigo García" w:date="2017-09-29T10:06:00Z">
                    <w:rPr>
                      <w:rFonts w:ascii="Monaco" w:hAnsi="Monaco" w:cs="Monaco"/>
                      <w:b/>
                      <w:bCs/>
                      <w:color w:val="000000"/>
                      <w:sz w:val="32"/>
                      <w:szCs w:val="32"/>
                      <w:lang w:val="en-US"/>
                    </w:rPr>
                  </w:rPrChange>
                </w:rPr>
                <w:t>.</w:t>
              </w:r>
              <w:r w:rsidRPr="0079203F">
                <w:rPr>
                  <w:lang w:val="es-ES"/>
                  <w:rPrChange w:id="5116" w:author="Rodrigo García" w:date="2017-09-29T10:06:00Z">
                    <w:rPr>
                      <w:rFonts w:ascii="Monaco" w:hAnsi="Monaco" w:cs="Monaco"/>
                      <w:color w:val="000000"/>
                      <w:sz w:val="32"/>
                      <w:szCs w:val="32"/>
                      <w:lang w:val="en-US"/>
                    </w:rPr>
                  </w:rPrChange>
                </w:rPr>
                <w:t>log</w:t>
              </w:r>
              <w:r w:rsidRPr="0079203F">
                <w:rPr>
                  <w:b/>
                  <w:bCs/>
                  <w:lang w:val="es-ES"/>
                  <w:rPrChange w:id="5117"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118"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119" w:author="Rodrigo García" w:date="2017-09-29T10:06:00Z">
                    <w:rPr>
                      <w:rFonts w:ascii="Monaco" w:hAnsi="Monaco" w:cs="Monaco"/>
                      <w:b/>
                      <w:bCs/>
                      <w:color w:val="CE5C00"/>
                      <w:sz w:val="32"/>
                      <w:szCs w:val="32"/>
                      <w:lang w:val="en-US"/>
                    </w:rPr>
                  </w:rPrChange>
                </w:rPr>
                <w:t>+</w:t>
              </w:r>
              <w:r w:rsidRPr="0079203F">
                <w:rPr>
                  <w:lang w:val="es-ES"/>
                  <w:rPrChange w:id="5120" w:author="Rodrigo García" w:date="2017-09-29T10:06:00Z">
                    <w:rPr>
                      <w:rFonts w:ascii="Monaco" w:hAnsi="Monaco" w:cs="Monaco"/>
                      <w:color w:val="000000"/>
                      <w:sz w:val="32"/>
                      <w:szCs w:val="32"/>
                      <w:lang w:val="en-US"/>
                    </w:rPr>
                  </w:rPrChange>
                </w:rPr>
                <w:t>datos</w:t>
              </w:r>
              <w:r w:rsidRPr="0079203F">
                <w:rPr>
                  <w:b/>
                  <w:bCs/>
                  <w:lang w:val="es-ES"/>
                  <w:rPrChange w:id="5121" w:author="Rodrigo García" w:date="2017-09-29T10:06:00Z">
                    <w:rPr>
                      <w:rFonts w:ascii="Monaco" w:hAnsi="Monaco" w:cs="Monaco"/>
                      <w:b/>
                      <w:bCs/>
                      <w:color w:val="000000"/>
                      <w:sz w:val="32"/>
                      <w:szCs w:val="32"/>
                      <w:lang w:val="en-US"/>
                    </w:rPr>
                  </w:rPrChange>
                </w:rPr>
                <w:t>.</w:t>
              </w:r>
              <w:r w:rsidRPr="0079203F">
                <w:rPr>
                  <w:lang w:val="es-ES"/>
                  <w:rPrChange w:id="5122" w:author="Rodrigo García" w:date="2017-09-29T10:06:00Z">
                    <w:rPr>
                      <w:rFonts w:ascii="Monaco" w:hAnsi="Monaco" w:cs="Monaco"/>
                      <w:color w:val="000000"/>
                      <w:sz w:val="32"/>
                      <w:szCs w:val="32"/>
                      <w:lang w:val="en-US"/>
                    </w:rPr>
                  </w:rPrChange>
                </w:rPr>
                <w:t>n</w:t>
              </w:r>
              <w:r w:rsidRPr="0079203F">
                <w:rPr>
                  <w:b/>
                  <w:bCs/>
                  <w:lang w:val="es-ES"/>
                  <w:rPrChange w:id="5123"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124" w:author="Borja Gonzalez" w:date="2017-09-28T19:16:00Z"/>
                <w:lang w:val="es-ES"/>
                <w:rPrChange w:id="5125" w:author="Rodrigo García" w:date="2017-09-29T10:06:00Z">
                  <w:rPr>
                    <w:ins w:id="5126" w:author="Borja Gonzalez" w:date="2017-09-28T19:16:00Z"/>
                    <w:rFonts w:ascii="Monaco" w:hAnsi="Monaco" w:cs="Monaco"/>
                    <w:sz w:val="32"/>
                    <w:szCs w:val="32"/>
                    <w:lang w:val="en-US"/>
                  </w:rPr>
                </w:rPrChange>
              </w:rPr>
              <w:pPrChange w:id="5127" w:author="GONZALEZ DIAZ, BORJA" w:date="2017-09-29T19:27:00Z">
                <w:pPr>
                  <w:widowControl w:val="0"/>
                  <w:autoSpaceDE w:val="0"/>
                  <w:autoSpaceDN w:val="0"/>
                  <w:adjustRightInd w:val="0"/>
                </w:pPr>
              </w:pPrChange>
            </w:pPr>
          </w:p>
          <w:p w14:paraId="427763B1" w14:textId="77777777" w:rsidR="00A47B4C" w:rsidRPr="00A47B4C" w:rsidRDefault="00A47B4C">
            <w:pPr>
              <w:rPr>
                <w:ins w:id="5128" w:author="Borja Gonzalez" w:date="2017-09-28T19:16:00Z"/>
                <w:lang w:val="en-US"/>
                <w:rPrChange w:id="5129" w:author="Borja Gonzalez" w:date="2017-09-28T19:16:00Z">
                  <w:rPr>
                    <w:ins w:id="5130" w:author="Borja Gonzalez" w:date="2017-09-28T19:16:00Z"/>
                    <w:rFonts w:ascii="Monaco" w:eastAsiaTheme="majorEastAsia" w:hAnsi="Monaco" w:cs="Monaco"/>
                    <w:color w:val="243F60" w:themeColor="accent1" w:themeShade="7F"/>
                    <w:sz w:val="32"/>
                    <w:szCs w:val="32"/>
                    <w:lang w:val="en-US"/>
                  </w:rPr>
                </w:rPrChange>
              </w:rPr>
              <w:pPrChange w:id="5131" w:author="GONZALEZ DIAZ, BORJA" w:date="2017-09-29T19:27:00Z">
                <w:pPr>
                  <w:keepNext/>
                  <w:keepLines/>
                  <w:widowControl w:val="0"/>
                  <w:autoSpaceDE w:val="0"/>
                  <w:autoSpaceDN w:val="0"/>
                  <w:adjustRightInd w:val="0"/>
                  <w:spacing w:before="200"/>
                  <w:outlineLvl w:val="4"/>
                </w:pPr>
              </w:pPrChange>
            </w:pPr>
            <w:ins w:id="5132" w:author="Borja Gonzalez" w:date="2017-09-28T19:16:00Z">
              <w:r w:rsidRPr="0079203F">
                <w:rPr>
                  <w:lang w:val="es-ES"/>
                  <w:rPrChange w:id="5133" w:author="Rodrigo García" w:date="2017-09-29T10:06:00Z">
                    <w:rPr>
                      <w:rFonts w:ascii="Monaco" w:hAnsi="Monaco" w:cs="Monaco"/>
                      <w:sz w:val="32"/>
                      <w:szCs w:val="32"/>
                      <w:lang w:val="en-US"/>
                    </w:rPr>
                  </w:rPrChange>
                </w:rPr>
                <w:t xml:space="preserve">    </w:t>
              </w:r>
              <w:r w:rsidRPr="00A47B4C">
                <w:rPr>
                  <w:b/>
                  <w:bCs/>
                  <w:color w:val="204A87"/>
                  <w:lang w:val="en-US"/>
                  <w:rPrChange w:id="5134" w:author="Borja Gonzalez" w:date="2017-09-28T19:16:00Z">
                    <w:rPr>
                      <w:rFonts w:ascii="Monaco" w:hAnsi="Monaco" w:cs="Monaco"/>
                      <w:b/>
                      <w:bCs/>
                      <w:color w:val="204A87"/>
                      <w:sz w:val="32"/>
                      <w:szCs w:val="32"/>
                      <w:lang w:val="en-US"/>
                    </w:rPr>
                  </w:rPrChange>
                </w:rPr>
                <w:t>var</w:t>
              </w:r>
              <w:r w:rsidRPr="00A47B4C">
                <w:rPr>
                  <w:lang w:val="en-US"/>
                  <w:rPrChange w:id="5135" w:author="Borja Gonzalez" w:date="2017-09-28T19:16:00Z">
                    <w:rPr>
                      <w:rFonts w:ascii="Monaco" w:hAnsi="Monaco" w:cs="Monaco"/>
                      <w:sz w:val="32"/>
                      <w:szCs w:val="32"/>
                      <w:lang w:val="en-US"/>
                    </w:rPr>
                  </w:rPrChange>
                </w:rPr>
                <w:t xml:space="preserve"> filebuffer </w:t>
              </w:r>
              <w:r w:rsidRPr="00A47B4C">
                <w:rPr>
                  <w:b/>
                  <w:bCs/>
                  <w:color w:val="CE5C00"/>
                  <w:lang w:val="en-US"/>
                  <w:rPrChange w:id="5136" w:author="Borja Gonzalez" w:date="2017-09-28T19:16:00Z">
                    <w:rPr>
                      <w:rFonts w:ascii="Monaco" w:hAnsi="Monaco" w:cs="Monaco"/>
                      <w:b/>
                      <w:bCs/>
                      <w:color w:val="CE5C00"/>
                      <w:sz w:val="32"/>
                      <w:szCs w:val="32"/>
                      <w:lang w:val="en-US"/>
                    </w:rPr>
                  </w:rPrChange>
                </w:rPr>
                <w:t>=</w:t>
              </w:r>
              <w:r w:rsidRPr="00A47B4C">
                <w:rPr>
                  <w:lang w:val="en-US"/>
                  <w:rPrChange w:id="5137" w:author="Borja Gonzalez" w:date="2017-09-28T19:16:00Z">
                    <w:rPr>
                      <w:rFonts w:ascii="Monaco" w:hAnsi="Monaco" w:cs="Monaco"/>
                      <w:sz w:val="32"/>
                      <w:szCs w:val="32"/>
                      <w:lang w:val="en-US"/>
                    </w:rPr>
                  </w:rPrChange>
                </w:rPr>
                <w:t xml:space="preserve"> </w:t>
              </w:r>
              <w:proofErr w:type="gramStart"/>
              <w:r w:rsidRPr="00A47B4C">
                <w:rPr>
                  <w:lang w:val="en-US"/>
                  <w:rPrChange w:id="5138" w:author="Borja Gonzalez" w:date="2017-09-28T19:16:00Z">
                    <w:rPr>
                      <w:rFonts w:ascii="Monaco" w:hAnsi="Monaco" w:cs="Monaco"/>
                      <w:sz w:val="32"/>
                      <w:szCs w:val="32"/>
                      <w:lang w:val="en-US"/>
                    </w:rPr>
                  </w:rPrChange>
                </w:rPr>
                <w:t>fs</w:t>
              </w:r>
              <w:r w:rsidRPr="00A47B4C">
                <w:rPr>
                  <w:b/>
                  <w:bCs/>
                  <w:lang w:val="en-US"/>
                  <w:rPrChange w:id="5139" w:author="Borja Gonzalez" w:date="2017-09-28T19:16:00Z">
                    <w:rPr>
                      <w:rFonts w:ascii="Monaco" w:hAnsi="Monaco" w:cs="Monaco"/>
                      <w:b/>
                      <w:bCs/>
                      <w:color w:val="000000"/>
                      <w:sz w:val="32"/>
                      <w:szCs w:val="32"/>
                      <w:lang w:val="en-US"/>
                    </w:rPr>
                  </w:rPrChange>
                </w:rPr>
                <w:t>.</w:t>
              </w:r>
              <w:r w:rsidRPr="00A47B4C">
                <w:rPr>
                  <w:lang w:val="en-US"/>
                  <w:rPrChange w:id="5140" w:author="Borja Gonzalez" w:date="2017-09-28T19:16:00Z">
                    <w:rPr>
                      <w:rFonts w:ascii="Monaco" w:hAnsi="Monaco" w:cs="Monaco"/>
                      <w:color w:val="000000"/>
                      <w:sz w:val="32"/>
                      <w:szCs w:val="32"/>
                      <w:lang w:val="en-US"/>
                    </w:rPr>
                  </w:rPrChange>
                </w:rPr>
                <w:t>readFileSync</w:t>
              </w:r>
              <w:proofErr w:type="gramEnd"/>
              <w:r w:rsidRPr="00A47B4C">
                <w:rPr>
                  <w:b/>
                  <w:bCs/>
                  <w:lang w:val="en-US"/>
                  <w:rPrChange w:id="5141" w:author="Borja Gonzalez" w:date="2017-09-28T19:16:00Z">
                    <w:rPr>
                      <w:rFonts w:ascii="Monaco" w:hAnsi="Monaco" w:cs="Monaco"/>
                      <w:b/>
                      <w:bCs/>
                      <w:color w:val="000000"/>
                      <w:sz w:val="32"/>
                      <w:szCs w:val="32"/>
                      <w:lang w:val="en-US"/>
                    </w:rPr>
                  </w:rPrChange>
                </w:rPr>
                <w:t>(</w:t>
              </w:r>
              <w:r w:rsidRPr="00A47B4C">
                <w:rPr>
                  <w:color w:val="4E9A06"/>
                  <w:lang w:val="en-US"/>
                  <w:rPrChange w:id="5142" w:author="Borja Gonzalez" w:date="2017-09-28T19:16:00Z">
                    <w:rPr>
                      <w:rFonts w:ascii="Monaco" w:hAnsi="Monaco" w:cs="Monaco"/>
                      <w:color w:val="4E9A06"/>
                      <w:sz w:val="32"/>
                      <w:szCs w:val="32"/>
                      <w:lang w:val="en-US"/>
                    </w:rPr>
                  </w:rPrChange>
                </w:rPr>
                <w:t>'./Pacientes_DB.db'</w:t>
              </w:r>
              <w:r w:rsidRPr="00A47B4C">
                <w:rPr>
                  <w:b/>
                  <w:bCs/>
                  <w:lang w:val="en-US"/>
                  <w:rPrChange w:id="5143"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144" w:author="Borja Gonzalez" w:date="2017-09-28T19:16:00Z"/>
                <w:lang w:val="en-US"/>
                <w:rPrChange w:id="5145" w:author="Borja Gonzalez" w:date="2017-09-28T19:16:00Z">
                  <w:rPr>
                    <w:ins w:id="5146" w:author="Borja Gonzalez" w:date="2017-09-28T19:16:00Z"/>
                    <w:rFonts w:ascii="Monaco" w:hAnsi="Monaco" w:cs="Monaco"/>
                    <w:sz w:val="32"/>
                    <w:szCs w:val="32"/>
                    <w:lang w:val="en-US"/>
                  </w:rPr>
                </w:rPrChange>
              </w:rPr>
              <w:pPrChange w:id="5147" w:author="GONZALEZ DIAZ, BORJA" w:date="2017-09-29T19:27:00Z">
                <w:pPr>
                  <w:widowControl w:val="0"/>
                  <w:autoSpaceDE w:val="0"/>
                  <w:autoSpaceDN w:val="0"/>
                  <w:adjustRightInd w:val="0"/>
                </w:pPr>
              </w:pPrChange>
            </w:pPr>
          </w:p>
          <w:p w14:paraId="00F55772" w14:textId="77777777" w:rsidR="00A47B4C" w:rsidRPr="00A47B4C" w:rsidRDefault="00A47B4C">
            <w:pPr>
              <w:rPr>
                <w:ins w:id="5148" w:author="Borja Gonzalez" w:date="2017-09-28T19:16:00Z"/>
                <w:lang w:val="en-US"/>
                <w:rPrChange w:id="5149" w:author="Borja Gonzalez" w:date="2017-09-28T19:16:00Z">
                  <w:rPr>
                    <w:ins w:id="5150" w:author="Borja Gonzalez" w:date="2017-09-28T19:16:00Z"/>
                    <w:rFonts w:ascii="Monaco" w:eastAsiaTheme="majorEastAsia" w:hAnsi="Monaco" w:cs="Monaco"/>
                    <w:color w:val="243F60" w:themeColor="accent1" w:themeShade="7F"/>
                    <w:sz w:val="32"/>
                    <w:szCs w:val="32"/>
                    <w:lang w:val="en-US"/>
                  </w:rPr>
                </w:rPrChange>
              </w:rPr>
              <w:pPrChange w:id="5151" w:author="GONZALEZ DIAZ, BORJA" w:date="2017-09-29T19:27:00Z">
                <w:pPr>
                  <w:keepNext/>
                  <w:keepLines/>
                  <w:widowControl w:val="0"/>
                  <w:autoSpaceDE w:val="0"/>
                  <w:autoSpaceDN w:val="0"/>
                  <w:adjustRightInd w:val="0"/>
                  <w:spacing w:before="200"/>
                  <w:outlineLvl w:val="4"/>
                </w:pPr>
              </w:pPrChange>
            </w:pPr>
            <w:ins w:id="5152" w:author="Borja Gonzalez" w:date="2017-09-28T19:16:00Z">
              <w:r w:rsidRPr="00A47B4C">
                <w:rPr>
                  <w:lang w:val="en-US"/>
                  <w:rPrChange w:id="5153" w:author="Borja Gonzalez" w:date="2017-09-28T19:16:00Z">
                    <w:rPr>
                      <w:rFonts w:ascii="Monaco" w:hAnsi="Monaco" w:cs="Monaco"/>
                      <w:sz w:val="32"/>
                      <w:szCs w:val="32"/>
                      <w:lang w:val="en-US"/>
                    </w:rPr>
                  </w:rPrChange>
                </w:rPr>
                <w:t xml:space="preserve">    </w:t>
              </w:r>
              <w:r w:rsidRPr="00A47B4C">
                <w:rPr>
                  <w:b/>
                  <w:bCs/>
                  <w:color w:val="204A87"/>
                  <w:lang w:val="en-US"/>
                  <w:rPrChange w:id="5154" w:author="Borja Gonzalez" w:date="2017-09-28T19:16:00Z">
                    <w:rPr>
                      <w:rFonts w:ascii="Monaco" w:hAnsi="Monaco" w:cs="Monaco"/>
                      <w:b/>
                      <w:bCs/>
                      <w:color w:val="204A87"/>
                      <w:sz w:val="32"/>
                      <w:szCs w:val="32"/>
                      <w:lang w:val="en-US"/>
                    </w:rPr>
                  </w:rPrChange>
                </w:rPr>
                <w:t>var</w:t>
              </w:r>
              <w:r w:rsidRPr="00A47B4C">
                <w:rPr>
                  <w:lang w:val="en-US"/>
                  <w:rPrChange w:id="5155" w:author="Borja Gonzalez" w:date="2017-09-28T19:16:00Z">
                    <w:rPr>
                      <w:rFonts w:ascii="Monaco" w:hAnsi="Monaco" w:cs="Monaco"/>
                      <w:sz w:val="32"/>
                      <w:szCs w:val="32"/>
                      <w:lang w:val="en-US"/>
                    </w:rPr>
                  </w:rPrChange>
                </w:rPr>
                <w:t xml:space="preserve"> db </w:t>
              </w:r>
              <w:r w:rsidRPr="00A47B4C">
                <w:rPr>
                  <w:b/>
                  <w:bCs/>
                  <w:color w:val="CE5C00"/>
                  <w:lang w:val="en-US"/>
                  <w:rPrChange w:id="5156" w:author="Borja Gonzalez" w:date="2017-09-28T19:16:00Z">
                    <w:rPr>
                      <w:rFonts w:ascii="Monaco" w:hAnsi="Monaco" w:cs="Monaco"/>
                      <w:b/>
                      <w:bCs/>
                      <w:color w:val="CE5C00"/>
                      <w:sz w:val="32"/>
                      <w:szCs w:val="32"/>
                      <w:lang w:val="en-US"/>
                    </w:rPr>
                  </w:rPrChange>
                </w:rPr>
                <w:t>=</w:t>
              </w:r>
              <w:r w:rsidRPr="00A47B4C">
                <w:rPr>
                  <w:lang w:val="en-US"/>
                  <w:rPrChange w:id="5157" w:author="Borja Gonzalez" w:date="2017-09-28T19:16:00Z">
                    <w:rPr>
                      <w:rFonts w:ascii="Monaco" w:hAnsi="Monaco" w:cs="Monaco"/>
                      <w:sz w:val="32"/>
                      <w:szCs w:val="32"/>
                      <w:lang w:val="en-US"/>
                    </w:rPr>
                  </w:rPrChange>
                </w:rPr>
                <w:t xml:space="preserve"> </w:t>
              </w:r>
              <w:r w:rsidRPr="00A47B4C">
                <w:rPr>
                  <w:b/>
                  <w:bCs/>
                  <w:color w:val="204A87"/>
                  <w:lang w:val="en-US"/>
                  <w:rPrChange w:id="5158" w:author="Borja Gonzalez" w:date="2017-09-28T19:16:00Z">
                    <w:rPr>
                      <w:rFonts w:ascii="Monaco" w:hAnsi="Monaco" w:cs="Monaco"/>
                      <w:b/>
                      <w:bCs/>
                      <w:color w:val="204A87"/>
                      <w:sz w:val="32"/>
                      <w:szCs w:val="32"/>
                      <w:lang w:val="en-US"/>
                    </w:rPr>
                  </w:rPrChange>
                </w:rPr>
                <w:t>new</w:t>
              </w:r>
              <w:r w:rsidRPr="00A47B4C">
                <w:rPr>
                  <w:lang w:val="en-US"/>
                  <w:rPrChange w:id="5159" w:author="Borja Gonzalez" w:date="2017-09-28T19:16:00Z">
                    <w:rPr>
                      <w:rFonts w:ascii="Monaco" w:hAnsi="Monaco" w:cs="Monaco"/>
                      <w:sz w:val="32"/>
                      <w:szCs w:val="32"/>
                      <w:lang w:val="en-US"/>
                    </w:rPr>
                  </w:rPrChange>
                </w:rPr>
                <w:t xml:space="preserve"> SQL</w:t>
              </w:r>
              <w:r w:rsidRPr="00A47B4C">
                <w:rPr>
                  <w:b/>
                  <w:bCs/>
                  <w:lang w:val="en-US"/>
                  <w:rPrChange w:id="5160" w:author="Borja Gonzalez" w:date="2017-09-28T19:16:00Z">
                    <w:rPr>
                      <w:rFonts w:ascii="Monaco" w:hAnsi="Monaco" w:cs="Monaco"/>
                      <w:b/>
                      <w:bCs/>
                      <w:color w:val="000000"/>
                      <w:sz w:val="32"/>
                      <w:szCs w:val="32"/>
                      <w:lang w:val="en-US"/>
                    </w:rPr>
                  </w:rPrChange>
                </w:rPr>
                <w:t>.</w:t>
              </w:r>
              <w:r w:rsidRPr="00A47B4C">
                <w:rPr>
                  <w:lang w:val="en-US"/>
                  <w:rPrChange w:id="5161" w:author="Borja Gonzalez" w:date="2017-09-28T19:16:00Z">
                    <w:rPr>
                      <w:rFonts w:ascii="Monaco" w:hAnsi="Monaco" w:cs="Monaco"/>
                      <w:color w:val="000000"/>
                      <w:sz w:val="32"/>
                      <w:szCs w:val="32"/>
                      <w:lang w:val="en-US"/>
                    </w:rPr>
                  </w:rPrChange>
                </w:rPr>
                <w:t>Database</w:t>
              </w:r>
              <w:r w:rsidRPr="00A47B4C">
                <w:rPr>
                  <w:b/>
                  <w:bCs/>
                  <w:lang w:val="en-US"/>
                  <w:rPrChange w:id="5162" w:author="Borja Gonzalez" w:date="2017-09-28T19:16:00Z">
                    <w:rPr>
                      <w:rFonts w:ascii="Monaco" w:hAnsi="Monaco" w:cs="Monaco"/>
                      <w:b/>
                      <w:bCs/>
                      <w:color w:val="000000"/>
                      <w:sz w:val="32"/>
                      <w:szCs w:val="32"/>
                      <w:lang w:val="en-US"/>
                    </w:rPr>
                  </w:rPrChange>
                </w:rPr>
                <w:t>(</w:t>
              </w:r>
              <w:r w:rsidRPr="00A47B4C">
                <w:rPr>
                  <w:lang w:val="en-US"/>
                  <w:rPrChange w:id="5163" w:author="Borja Gonzalez" w:date="2017-09-28T19:16:00Z">
                    <w:rPr>
                      <w:rFonts w:ascii="Monaco" w:hAnsi="Monaco" w:cs="Monaco"/>
                      <w:color w:val="000000"/>
                      <w:sz w:val="32"/>
                      <w:szCs w:val="32"/>
                      <w:lang w:val="en-US"/>
                    </w:rPr>
                  </w:rPrChange>
                </w:rPr>
                <w:t>filebuffer</w:t>
              </w:r>
              <w:r w:rsidRPr="00A47B4C">
                <w:rPr>
                  <w:b/>
                  <w:bCs/>
                  <w:lang w:val="en-US"/>
                  <w:rPrChange w:id="5164"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165" w:author="Borja Gonzalez" w:date="2017-09-28T19:16:00Z"/>
                <w:lang w:val="es-ES"/>
                <w:rPrChange w:id="5166" w:author="Rodrigo García" w:date="2017-09-29T10:07:00Z">
                  <w:rPr>
                    <w:ins w:id="5167" w:author="Borja Gonzalez" w:date="2017-09-28T19:16:00Z"/>
                    <w:rFonts w:ascii="Monaco" w:eastAsiaTheme="majorEastAsia" w:hAnsi="Monaco" w:cs="Monaco"/>
                    <w:color w:val="243F60" w:themeColor="accent1" w:themeShade="7F"/>
                    <w:sz w:val="32"/>
                    <w:szCs w:val="32"/>
                    <w:lang w:val="en-US"/>
                  </w:rPr>
                </w:rPrChange>
              </w:rPr>
              <w:pPrChange w:id="5168" w:author="GONZALEZ DIAZ, BORJA" w:date="2017-09-29T19:27:00Z">
                <w:pPr>
                  <w:keepNext/>
                  <w:keepLines/>
                  <w:widowControl w:val="0"/>
                  <w:autoSpaceDE w:val="0"/>
                  <w:autoSpaceDN w:val="0"/>
                  <w:adjustRightInd w:val="0"/>
                  <w:spacing w:before="200"/>
                  <w:outlineLvl w:val="4"/>
                </w:pPr>
              </w:pPrChange>
            </w:pPr>
            <w:ins w:id="5169" w:author="Borja Gonzalez" w:date="2017-09-28T19:16:00Z">
              <w:r w:rsidRPr="00A47B4C">
                <w:rPr>
                  <w:lang w:val="en-US"/>
                  <w:rPrChange w:id="5170" w:author="Borja Gonzalez" w:date="2017-09-28T19:16:00Z">
                    <w:rPr>
                      <w:rFonts w:ascii="Monaco" w:hAnsi="Monaco" w:cs="Monaco"/>
                      <w:sz w:val="32"/>
                      <w:szCs w:val="32"/>
                      <w:lang w:val="en-US"/>
                    </w:rPr>
                  </w:rPrChange>
                </w:rPr>
                <w:t xml:space="preserve">    </w:t>
              </w:r>
              <w:r w:rsidRPr="0079203F">
                <w:rPr>
                  <w:lang w:val="es-ES"/>
                  <w:rPrChange w:id="5171" w:author="Rodrigo García" w:date="2017-09-29T10:07:00Z">
                    <w:rPr>
                      <w:rFonts w:ascii="Monaco" w:hAnsi="Monaco" w:cs="Monaco"/>
                      <w:color w:val="000000"/>
                      <w:sz w:val="32"/>
                      <w:szCs w:val="32"/>
                      <w:lang w:val="en-US"/>
                    </w:rPr>
                  </w:rPrChange>
                </w:rPr>
                <w:t>console</w:t>
              </w:r>
              <w:r w:rsidRPr="0079203F">
                <w:rPr>
                  <w:b/>
                  <w:bCs/>
                  <w:lang w:val="es-ES"/>
                  <w:rPrChange w:id="5172" w:author="Rodrigo García" w:date="2017-09-29T10:07:00Z">
                    <w:rPr>
                      <w:rFonts w:ascii="Monaco" w:hAnsi="Monaco" w:cs="Monaco"/>
                      <w:b/>
                      <w:bCs/>
                      <w:color w:val="000000"/>
                      <w:sz w:val="32"/>
                      <w:szCs w:val="32"/>
                      <w:lang w:val="en-US"/>
                    </w:rPr>
                  </w:rPrChange>
                </w:rPr>
                <w:t>.</w:t>
              </w:r>
              <w:r w:rsidRPr="0079203F">
                <w:rPr>
                  <w:lang w:val="es-ES"/>
                  <w:rPrChange w:id="5173" w:author="Rodrigo García" w:date="2017-09-29T10:07:00Z">
                    <w:rPr>
                      <w:rFonts w:ascii="Monaco" w:hAnsi="Monaco" w:cs="Monaco"/>
                      <w:color w:val="000000"/>
                      <w:sz w:val="32"/>
                      <w:szCs w:val="32"/>
                      <w:lang w:val="en-US"/>
                    </w:rPr>
                  </w:rPrChange>
                </w:rPr>
                <w:t>log</w:t>
              </w:r>
              <w:r w:rsidRPr="0079203F">
                <w:rPr>
                  <w:b/>
                  <w:bCs/>
                  <w:lang w:val="es-ES"/>
                  <w:rPrChange w:id="5174" w:author="Rodrigo García" w:date="2017-09-29T10:07:00Z">
                    <w:rPr>
                      <w:rFonts w:ascii="Monaco" w:hAnsi="Monaco" w:cs="Monaco"/>
                      <w:b/>
                      <w:bCs/>
                      <w:color w:val="000000"/>
                      <w:sz w:val="32"/>
                      <w:szCs w:val="32"/>
                      <w:lang w:val="en-US"/>
                    </w:rPr>
                  </w:rPrChange>
                </w:rPr>
                <w:t>(</w:t>
              </w:r>
              <w:r w:rsidRPr="0079203F">
                <w:rPr>
                  <w:lang w:val="es-ES"/>
                  <w:rPrChange w:id="5175" w:author="Rodrigo García" w:date="2017-09-29T10:07:00Z">
                    <w:rPr>
                      <w:rFonts w:ascii="Monaco" w:hAnsi="Monaco" w:cs="Monaco"/>
                      <w:color w:val="000000"/>
                      <w:sz w:val="32"/>
                      <w:szCs w:val="32"/>
                      <w:lang w:val="en-US"/>
                    </w:rPr>
                  </w:rPrChange>
                </w:rPr>
                <w:t>timestamp</w:t>
              </w:r>
              <w:r w:rsidRPr="0079203F">
                <w:rPr>
                  <w:b/>
                  <w:bCs/>
                  <w:lang w:val="es-ES"/>
                  <w:rPrChange w:id="5176" w:author="Rodrigo García" w:date="2017-09-29T10:07:00Z">
                    <w:rPr>
                      <w:rFonts w:ascii="Monaco" w:hAnsi="Monaco" w:cs="Monaco"/>
                      <w:b/>
                      <w:bCs/>
                      <w:color w:val="000000"/>
                      <w:sz w:val="32"/>
                      <w:szCs w:val="32"/>
                      <w:lang w:val="en-US"/>
                    </w:rPr>
                  </w:rPrChange>
                </w:rPr>
                <w:t>(</w:t>
              </w:r>
              <w:r w:rsidRPr="0079203F">
                <w:rPr>
                  <w:color w:val="4E9A06"/>
                  <w:lang w:val="es-ES"/>
                  <w:rPrChange w:id="5177"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178"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179" w:author="Rodrigo García" w:date="2017-09-29T10:07:00Z">
                    <w:rPr>
                      <w:rFonts w:ascii="Monaco" w:hAnsi="Monaco" w:cs="Monaco"/>
                      <w:color w:val="4E9A06"/>
                      <w:sz w:val="32"/>
                      <w:szCs w:val="32"/>
                      <w:lang w:val="en-US"/>
                    </w:rPr>
                  </w:rPrChange>
                </w:rPr>
                <w:t>:iii'</w:t>
              </w:r>
              <w:r w:rsidRPr="0079203F">
                <w:rPr>
                  <w:b/>
                  <w:bCs/>
                  <w:lang w:val="es-ES"/>
                  <w:rPrChange w:id="5180" w:author="Rodrigo García" w:date="2017-09-29T10:07:00Z">
                    <w:rPr>
                      <w:rFonts w:ascii="Monaco" w:hAnsi="Monaco" w:cs="Monaco"/>
                      <w:b/>
                      <w:bCs/>
                      <w:color w:val="000000"/>
                      <w:sz w:val="32"/>
                      <w:szCs w:val="32"/>
                      <w:lang w:val="en-US"/>
                    </w:rPr>
                  </w:rPrChange>
                </w:rPr>
                <w:t>)</w:t>
              </w:r>
              <w:r w:rsidRPr="0079203F">
                <w:rPr>
                  <w:b/>
                  <w:bCs/>
                  <w:color w:val="CE5C00"/>
                  <w:lang w:val="es-ES"/>
                  <w:rPrChange w:id="5181" w:author="Rodrigo García" w:date="2017-09-29T10:07:00Z">
                    <w:rPr>
                      <w:rFonts w:ascii="Monaco" w:hAnsi="Monaco" w:cs="Monaco"/>
                      <w:b/>
                      <w:bCs/>
                      <w:color w:val="CE5C00"/>
                      <w:sz w:val="32"/>
                      <w:szCs w:val="32"/>
                      <w:lang w:val="en-US"/>
                    </w:rPr>
                  </w:rPrChange>
                </w:rPr>
                <w:t>+</w:t>
              </w:r>
              <w:r w:rsidRPr="0079203F">
                <w:rPr>
                  <w:color w:val="4E9A06"/>
                  <w:lang w:val="es-ES"/>
                  <w:rPrChange w:id="5182" w:author="Rodrigo García" w:date="2017-09-29T10:07:00Z">
                    <w:rPr>
                      <w:rFonts w:ascii="Monaco" w:hAnsi="Monaco" w:cs="Monaco"/>
                      <w:color w:val="4E9A06"/>
                      <w:sz w:val="32"/>
                      <w:szCs w:val="32"/>
                      <w:lang w:val="en-US"/>
                    </w:rPr>
                  </w:rPrChange>
                </w:rPr>
                <w:t>" Base de datos abierta"</w:t>
              </w:r>
              <w:r w:rsidRPr="0079203F">
                <w:rPr>
                  <w:b/>
                  <w:bCs/>
                  <w:lang w:val="es-ES"/>
                  <w:rPrChange w:id="5183"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184" w:author="Borja Gonzalez" w:date="2017-09-28T19:16:00Z"/>
                <w:lang w:val="es-ES"/>
                <w:rPrChange w:id="5185" w:author="Rodrigo García" w:date="2017-09-29T10:07:00Z">
                  <w:rPr>
                    <w:ins w:id="5186" w:author="Borja Gonzalez" w:date="2017-09-28T19:16:00Z"/>
                    <w:rFonts w:ascii="Monaco" w:eastAsiaTheme="majorEastAsia" w:hAnsi="Monaco" w:cs="Monaco"/>
                    <w:color w:val="243F60" w:themeColor="accent1" w:themeShade="7F"/>
                    <w:sz w:val="32"/>
                    <w:szCs w:val="32"/>
                    <w:lang w:val="en-US"/>
                  </w:rPr>
                </w:rPrChange>
              </w:rPr>
              <w:pPrChange w:id="5187" w:author="GONZALEZ DIAZ, BORJA" w:date="2017-09-29T19:27:00Z">
                <w:pPr>
                  <w:keepNext/>
                  <w:keepLines/>
                  <w:widowControl w:val="0"/>
                  <w:autoSpaceDE w:val="0"/>
                  <w:autoSpaceDN w:val="0"/>
                  <w:adjustRightInd w:val="0"/>
                  <w:spacing w:before="200"/>
                  <w:outlineLvl w:val="4"/>
                </w:pPr>
              </w:pPrChange>
            </w:pPr>
            <w:ins w:id="5188" w:author="Borja Gonzalez" w:date="2017-09-28T19:16:00Z">
              <w:r w:rsidRPr="0079203F">
                <w:rPr>
                  <w:lang w:val="es-ES"/>
                  <w:rPrChange w:id="5189" w:author="Rodrigo García" w:date="2017-09-29T10:07:00Z">
                    <w:rPr>
                      <w:rFonts w:ascii="Monaco" w:hAnsi="Monaco" w:cs="Monaco"/>
                      <w:sz w:val="32"/>
                      <w:szCs w:val="32"/>
                      <w:lang w:val="en-US"/>
                    </w:rPr>
                  </w:rPrChange>
                </w:rPr>
                <w:t xml:space="preserve">    db</w:t>
              </w:r>
              <w:r w:rsidRPr="0079203F">
                <w:rPr>
                  <w:b/>
                  <w:bCs/>
                  <w:lang w:val="es-ES"/>
                  <w:rPrChange w:id="5190" w:author="Rodrigo García" w:date="2017-09-29T10:07:00Z">
                    <w:rPr>
                      <w:rFonts w:ascii="Monaco" w:hAnsi="Monaco" w:cs="Monaco"/>
                      <w:b/>
                      <w:bCs/>
                      <w:color w:val="000000"/>
                      <w:sz w:val="32"/>
                      <w:szCs w:val="32"/>
                      <w:lang w:val="en-US"/>
                    </w:rPr>
                  </w:rPrChange>
                </w:rPr>
                <w:t>.</w:t>
              </w:r>
              <w:r w:rsidRPr="0079203F">
                <w:rPr>
                  <w:lang w:val="es-ES"/>
                  <w:rPrChange w:id="5191" w:author="Rodrigo García" w:date="2017-09-29T10:07:00Z">
                    <w:rPr>
                      <w:rFonts w:ascii="Monaco" w:hAnsi="Monaco" w:cs="Monaco"/>
                      <w:color w:val="000000"/>
                      <w:sz w:val="32"/>
                      <w:szCs w:val="32"/>
                      <w:lang w:val="en-US"/>
                    </w:rPr>
                  </w:rPrChange>
                </w:rPr>
                <w:t>run</w:t>
              </w:r>
              <w:r w:rsidRPr="0079203F">
                <w:rPr>
                  <w:b/>
                  <w:bCs/>
                  <w:lang w:val="es-ES"/>
                  <w:rPrChange w:id="5192" w:author="Rodrigo García" w:date="2017-09-29T10:07:00Z">
                    <w:rPr>
                      <w:rFonts w:ascii="Monaco" w:hAnsi="Monaco" w:cs="Monaco"/>
                      <w:b/>
                      <w:bCs/>
                      <w:color w:val="000000"/>
                      <w:sz w:val="32"/>
                      <w:szCs w:val="32"/>
                      <w:lang w:val="en-US"/>
                    </w:rPr>
                  </w:rPrChange>
                </w:rPr>
                <w:t>(</w:t>
              </w:r>
              <w:r w:rsidRPr="0079203F">
                <w:rPr>
                  <w:color w:val="4E9A06"/>
                  <w:lang w:val="es-ES"/>
                  <w:rPrChange w:id="5193"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194" w:author="Rodrigo García" w:date="2017-09-29T10:07:00Z">
                    <w:rPr>
                      <w:rFonts w:ascii="Monaco" w:hAnsi="Monaco" w:cs="Monaco"/>
                      <w:b/>
                      <w:bCs/>
                      <w:color w:val="000000"/>
                      <w:sz w:val="32"/>
                      <w:szCs w:val="32"/>
                      <w:lang w:val="en-US"/>
                    </w:rPr>
                  </w:rPrChange>
                </w:rPr>
                <w:t>,</w:t>
              </w:r>
              <w:r w:rsidRPr="0079203F">
                <w:rPr>
                  <w:lang w:val="es-ES"/>
                  <w:rPrChange w:id="5195" w:author="Rodrigo García" w:date="2017-09-29T10:07:00Z">
                    <w:rPr>
                      <w:rFonts w:ascii="Monaco" w:hAnsi="Monaco" w:cs="Monaco"/>
                      <w:sz w:val="32"/>
                      <w:szCs w:val="32"/>
                      <w:lang w:val="en-US"/>
                    </w:rPr>
                  </w:rPrChange>
                </w:rPr>
                <w:t xml:space="preserve"> </w:t>
              </w:r>
              <w:r w:rsidRPr="0079203F">
                <w:rPr>
                  <w:b/>
                  <w:bCs/>
                  <w:lang w:val="es-ES"/>
                  <w:rPrChange w:id="5196" w:author="Rodrigo García" w:date="2017-09-29T10:07:00Z">
                    <w:rPr>
                      <w:rFonts w:ascii="Monaco" w:hAnsi="Monaco" w:cs="Monaco"/>
                      <w:b/>
                      <w:bCs/>
                      <w:color w:val="000000"/>
                      <w:sz w:val="32"/>
                      <w:szCs w:val="32"/>
                      <w:lang w:val="en-US"/>
                    </w:rPr>
                  </w:rPrChange>
                </w:rPr>
                <w:t>{</w:t>
              </w:r>
              <w:r w:rsidRPr="0079203F">
                <w:rPr>
                  <w:color w:val="4E9A06"/>
                  <w:lang w:val="es-ES"/>
                  <w:rPrChange w:id="5197" w:author="Rodrigo García" w:date="2017-09-29T10:07:00Z">
                    <w:rPr>
                      <w:rFonts w:ascii="Monaco" w:hAnsi="Monaco" w:cs="Monaco"/>
                      <w:color w:val="4E9A06"/>
                      <w:sz w:val="32"/>
                      <w:szCs w:val="32"/>
                      <w:lang w:val="en-US"/>
                    </w:rPr>
                  </w:rPrChange>
                </w:rPr>
                <w:t>':Time_ms'</w:t>
              </w:r>
              <w:r w:rsidRPr="0079203F">
                <w:rPr>
                  <w:b/>
                  <w:bCs/>
                  <w:color w:val="CE5C00"/>
                  <w:lang w:val="es-ES"/>
                  <w:rPrChange w:id="5198" w:author="Rodrigo García" w:date="2017-09-29T10:07:00Z">
                    <w:rPr>
                      <w:rFonts w:ascii="Monaco" w:hAnsi="Monaco" w:cs="Monaco"/>
                      <w:b/>
                      <w:bCs/>
                      <w:color w:val="CE5C00"/>
                      <w:sz w:val="32"/>
                      <w:szCs w:val="32"/>
                      <w:lang w:val="en-US"/>
                    </w:rPr>
                  </w:rPrChange>
                </w:rPr>
                <w:t>:</w:t>
              </w:r>
              <w:r w:rsidRPr="0079203F">
                <w:rPr>
                  <w:lang w:val="es-ES"/>
                  <w:rPrChange w:id="5199" w:author="Rodrigo García" w:date="2017-09-29T10:07:00Z">
                    <w:rPr>
                      <w:rFonts w:ascii="Monaco" w:hAnsi="Monaco" w:cs="Monaco"/>
                      <w:color w:val="000000"/>
                      <w:sz w:val="32"/>
                      <w:szCs w:val="32"/>
                      <w:lang w:val="en-US"/>
                    </w:rPr>
                  </w:rPrChange>
                </w:rPr>
                <w:t>datos</w:t>
              </w:r>
              <w:r w:rsidRPr="0079203F">
                <w:rPr>
                  <w:b/>
                  <w:bCs/>
                  <w:lang w:val="es-ES"/>
                  <w:rPrChange w:id="5200" w:author="Rodrigo García" w:date="2017-09-29T10:07:00Z">
                    <w:rPr>
                      <w:rFonts w:ascii="Monaco" w:hAnsi="Monaco" w:cs="Monaco"/>
                      <w:b/>
                      <w:bCs/>
                      <w:color w:val="000000"/>
                      <w:sz w:val="32"/>
                      <w:szCs w:val="32"/>
                      <w:lang w:val="en-US"/>
                    </w:rPr>
                  </w:rPrChange>
                </w:rPr>
                <w:t>.</w:t>
              </w:r>
              <w:r w:rsidRPr="0079203F">
                <w:rPr>
                  <w:lang w:val="es-ES"/>
                  <w:rPrChange w:id="5201" w:author="Rodrigo García" w:date="2017-09-29T10:07:00Z">
                    <w:rPr>
                      <w:rFonts w:ascii="Monaco" w:hAnsi="Monaco" w:cs="Monaco"/>
                      <w:color w:val="000000"/>
                      <w:sz w:val="32"/>
                      <w:szCs w:val="32"/>
                      <w:lang w:val="en-US"/>
                    </w:rPr>
                  </w:rPrChange>
                </w:rPr>
                <w:t>t1</w:t>
              </w:r>
              <w:r w:rsidRPr="0079203F">
                <w:rPr>
                  <w:b/>
                  <w:bCs/>
                  <w:lang w:val="es-ES"/>
                  <w:rPrChange w:id="5202" w:author="Rodrigo García" w:date="2017-09-29T10:07:00Z">
                    <w:rPr>
                      <w:rFonts w:ascii="Monaco" w:hAnsi="Monaco" w:cs="Monaco"/>
                      <w:b/>
                      <w:bCs/>
                      <w:color w:val="000000"/>
                      <w:sz w:val="32"/>
                      <w:szCs w:val="32"/>
                      <w:lang w:val="en-US"/>
                    </w:rPr>
                  </w:rPrChange>
                </w:rPr>
                <w:t>,</w:t>
              </w:r>
              <w:r w:rsidRPr="0079203F">
                <w:rPr>
                  <w:lang w:val="es-ES"/>
                  <w:rPrChange w:id="5203" w:author="Rodrigo García" w:date="2017-09-29T10:07:00Z">
                    <w:rPr>
                      <w:rFonts w:ascii="Monaco" w:hAnsi="Monaco" w:cs="Monaco"/>
                      <w:sz w:val="32"/>
                      <w:szCs w:val="32"/>
                      <w:lang w:val="en-US"/>
                    </w:rPr>
                  </w:rPrChange>
                </w:rPr>
                <w:t xml:space="preserve"> </w:t>
              </w:r>
              <w:r w:rsidRPr="0079203F">
                <w:rPr>
                  <w:color w:val="4E9A06"/>
                  <w:lang w:val="es-ES"/>
                  <w:rPrChange w:id="5204" w:author="Rodrigo García" w:date="2017-09-29T10:07:00Z">
                    <w:rPr>
                      <w:rFonts w:ascii="Monaco" w:hAnsi="Monaco" w:cs="Monaco"/>
                      <w:color w:val="4E9A06"/>
                      <w:sz w:val="32"/>
                      <w:szCs w:val="32"/>
                      <w:lang w:val="en-US"/>
                    </w:rPr>
                  </w:rPrChange>
                </w:rPr>
                <w:t>':Coronal'</w:t>
              </w:r>
              <w:r w:rsidRPr="0079203F">
                <w:rPr>
                  <w:b/>
                  <w:bCs/>
                  <w:color w:val="CE5C00"/>
                  <w:lang w:val="es-ES"/>
                  <w:rPrChange w:id="5205" w:author="Rodrigo García" w:date="2017-09-29T10:07:00Z">
                    <w:rPr>
                      <w:rFonts w:ascii="Monaco" w:hAnsi="Monaco" w:cs="Monaco"/>
                      <w:b/>
                      <w:bCs/>
                      <w:color w:val="CE5C00"/>
                      <w:sz w:val="32"/>
                      <w:szCs w:val="32"/>
                      <w:lang w:val="en-US"/>
                    </w:rPr>
                  </w:rPrChange>
                </w:rPr>
                <w:t>:</w:t>
              </w:r>
              <w:r w:rsidRPr="0079203F">
                <w:rPr>
                  <w:lang w:val="es-ES"/>
                  <w:rPrChange w:id="5206" w:author="Rodrigo García" w:date="2017-09-29T10:07:00Z">
                    <w:rPr>
                      <w:rFonts w:ascii="Monaco" w:hAnsi="Monaco" w:cs="Monaco"/>
                      <w:color w:val="000000"/>
                      <w:sz w:val="32"/>
                      <w:szCs w:val="32"/>
                      <w:lang w:val="en-US"/>
                    </w:rPr>
                  </w:rPrChange>
                </w:rPr>
                <w:t>datos</w:t>
              </w:r>
              <w:r w:rsidRPr="0079203F">
                <w:rPr>
                  <w:b/>
                  <w:bCs/>
                  <w:lang w:val="es-ES"/>
                  <w:rPrChange w:id="5207" w:author="Rodrigo García" w:date="2017-09-29T10:07:00Z">
                    <w:rPr>
                      <w:rFonts w:ascii="Monaco" w:hAnsi="Monaco" w:cs="Monaco"/>
                      <w:b/>
                      <w:bCs/>
                      <w:color w:val="000000"/>
                      <w:sz w:val="32"/>
                      <w:szCs w:val="32"/>
                      <w:lang w:val="en-US"/>
                    </w:rPr>
                  </w:rPrChange>
                </w:rPr>
                <w:t>.</w:t>
              </w:r>
              <w:r w:rsidRPr="0079203F">
                <w:rPr>
                  <w:lang w:val="es-ES"/>
                  <w:rPrChange w:id="5208" w:author="Rodrigo García" w:date="2017-09-29T10:07:00Z">
                    <w:rPr>
                      <w:rFonts w:ascii="Monaco" w:hAnsi="Monaco" w:cs="Monaco"/>
                      <w:color w:val="000000"/>
                      <w:sz w:val="32"/>
                      <w:szCs w:val="32"/>
                      <w:lang w:val="en-US"/>
                    </w:rPr>
                  </w:rPrChange>
                </w:rPr>
                <w:t>c1</w:t>
              </w:r>
              <w:r w:rsidRPr="0079203F">
                <w:rPr>
                  <w:b/>
                  <w:bCs/>
                  <w:lang w:val="es-ES"/>
                  <w:rPrChange w:id="5209" w:author="Rodrigo García" w:date="2017-09-29T10:07:00Z">
                    <w:rPr>
                      <w:rFonts w:ascii="Monaco" w:hAnsi="Monaco" w:cs="Monaco"/>
                      <w:b/>
                      <w:bCs/>
                      <w:color w:val="000000"/>
                      <w:sz w:val="32"/>
                      <w:szCs w:val="32"/>
                      <w:lang w:val="en-US"/>
                    </w:rPr>
                  </w:rPrChange>
                </w:rPr>
                <w:t>,</w:t>
              </w:r>
              <w:r w:rsidRPr="0079203F">
                <w:rPr>
                  <w:color w:val="4E9A06"/>
                  <w:lang w:val="es-ES"/>
                  <w:rPrChange w:id="5210" w:author="Rodrigo García" w:date="2017-09-29T10:07:00Z">
                    <w:rPr>
                      <w:rFonts w:ascii="Monaco" w:hAnsi="Monaco" w:cs="Monaco"/>
                      <w:color w:val="4E9A06"/>
                      <w:sz w:val="32"/>
                      <w:szCs w:val="32"/>
                      <w:lang w:val="en-US"/>
                    </w:rPr>
                  </w:rPrChange>
                </w:rPr>
                <w:t>':Sagital'</w:t>
              </w:r>
              <w:r w:rsidRPr="0079203F">
                <w:rPr>
                  <w:b/>
                  <w:bCs/>
                  <w:color w:val="CE5C00"/>
                  <w:lang w:val="es-ES"/>
                  <w:rPrChange w:id="5211" w:author="Rodrigo García" w:date="2017-09-29T10:07:00Z">
                    <w:rPr>
                      <w:rFonts w:ascii="Monaco" w:hAnsi="Monaco" w:cs="Monaco"/>
                      <w:b/>
                      <w:bCs/>
                      <w:color w:val="CE5C00"/>
                      <w:sz w:val="32"/>
                      <w:szCs w:val="32"/>
                      <w:lang w:val="en-US"/>
                    </w:rPr>
                  </w:rPrChange>
                </w:rPr>
                <w:t>:</w:t>
              </w:r>
              <w:r w:rsidRPr="0079203F">
                <w:rPr>
                  <w:lang w:val="es-ES"/>
                  <w:rPrChange w:id="5212" w:author="Rodrigo García" w:date="2017-09-29T10:07:00Z">
                    <w:rPr>
                      <w:rFonts w:ascii="Monaco" w:hAnsi="Monaco" w:cs="Monaco"/>
                      <w:color w:val="000000"/>
                      <w:sz w:val="32"/>
                      <w:szCs w:val="32"/>
                      <w:lang w:val="en-US"/>
                    </w:rPr>
                  </w:rPrChange>
                </w:rPr>
                <w:t>datos</w:t>
              </w:r>
              <w:r w:rsidRPr="0079203F">
                <w:rPr>
                  <w:b/>
                  <w:bCs/>
                  <w:lang w:val="es-ES"/>
                  <w:rPrChange w:id="5213" w:author="Rodrigo García" w:date="2017-09-29T10:07:00Z">
                    <w:rPr>
                      <w:rFonts w:ascii="Monaco" w:hAnsi="Monaco" w:cs="Monaco"/>
                      <w:b/>
                      <w:bCs/>
                      <w:color w:val="000000"/>
                      <w:sz w:val="32"/>
                      <w:szCs w:val="32"/>
                      <w:lang w:val="en-US"/>
                    </w:rPr>
                  </w:rPrChange>
                </w:rPr>
                <w:t>.</w:t>
              </w:r>
              <w:r w:rsidRPr="0079203F">
                <w:rPr>
                  <w:lang w:val="es-ES"/>
                  <w:rPrChange w:id="5214" w:author="Rodrigo García" w:date="2017-09-29T10:07:00Z">
                    <w:rPr>
                      <w:rFonts w:ascii="Monaco" w:hAnsi="Monaco" w:cs="Monaco"/>
                      <w:color w:val="000000"/>
                      <w:sz w:val="32"/>
                      <w:szCs w:val="32"/>
                      <w:lang w:val="en-US"/>
                    </w:rPr>
                  </w:rPrChange>
                </w:rPr>
                <w:t>s1</w:t>
              </w:r>
              <w:r w:rsidRPr="0079203F">
                <w:rPr>
                  <w:b/>
                  <w:bCs/>
                  <w:lang w:val="es-ES"/>
                  <w:rPrChange w:id="5215" w:author="Rodrigo García" w:date="2017-09-29T10:07:00Z">
                    <w:rPr>
                      <w:rFonts w:ascii="Monaco" w:hAnsi="Monaco" w:cs="Monaco"/>
                      <w:b/>
                      <w:bCs/>
                      <w:color w:val="000000"/>
                      <w:sz w:val="32"/>
                      <w:szCs w:val="32"/>
                      <w:lang w:val="en-US"/>
                    </w:rPr>
                  </w:rPrChange>
                </w:rPr>
                <w:t>,</w:t>
              </w:r>
              <w:r w:rsidRPr="0079203F">
                <w:rPr>
                  <w:lang w:val="es-ES"/>
                  <w:rPrChange w:id="5216" w:author="Rodrigo García" w:date="2017-09-29T10:07:00Z">
                    <w:rPr>
                      <w:rFonts w:ascii="Monaco" w:hAnsi="Monaco" w:cs="Monaco"/>
                      <w:sz w:val="32"/>
                      <w:szCs w:val="32"/>
                      <w:lang w:val="en-US"/>
                    </w:rPr>
                  </w:rPrChange>
                </w:rPr>
                <w:t xml:space="preserve"> </w:t>
              </w:r>
              <w:r w:rsidRPr="0079203F">
                <w:rPr>
                  <w:color w:val="4E9A06"/>
                  <w:lang w:val="es-ES"/>
                  <w:rPrChange w:id="5217" w:author="Rodrigo García" w:date="2017-09-29T10:07:00Z">
                    <w:rPr>
                      <w:rFonts w:ascii="Monaco" w:hAnsi="Monaco" w:cs="Monaco"/>
                      <w:color w:val="4E9A06"/>
                      <w:sz w:val="32"/>
                      <w:szCs w:val="32"/>
                      <w:lang w:val="en-US"/>
                    </w:rPr>
                  </w:rPrChange>
                </w:rPr>
                <w:t>':Transversal'</w:t>
              </w:r>
              <w:r w:rsidRPr="0079203F">
                <w:rPr>
                  <w:b/>
                  <w:bCs/>
                  <w:color w:val="CE5C00"/>
                  <w:lang w:val="es-ES"/>
                  <w:rPrChange w:id="5218" w:author="Rodrigo García" w:date="2017-09-29T10:07:00Z">
                    <w:rPr>
                      <w:rFonts w:ascii="Monaco" w:hAnsi="Monaco" w:cs="Monaco"/>
                      <w:b/>
                      <w:bCs/>
                      <w:color w:val="CE5C00"/>
                      <w:sz w:val="32"/>
                      <w:szCs w:val="32"/>
                      <w:lang w:val="en-US"/>
                    </w:rPr>
                  </w:rPrChange>
                </w:rPr>
                <w:t>:</w:t>
              </w:r>
              <w:r w:rsidRPr="0079203F">
                <w:rPr>
                  <w:lang w:val="es-ES"/>
                  <w:rPrChange w:id="5219" w:author="Rodrigo García" w:date="2017-09-29T10:07:00Z">
                    <w:rPr>
                      <w:rFonts w:ascii="Monaco" w:hAnsi="Monaco" w:cs="Monaco"/>
                      <w:color w:val="000000"/>
                      <w:sz w:val="32"/>
                      <w:szCs w:val="32"/>
                      <w:lang w:val="en-US"/>
                    </w:rPr>
                  </w:rPrChange>
                </w:rPr>
                <w:t>datos</w:t>
              </w:r>
              <w:r w:rsidRPr="0079203F">
                <w:rPr>
                  <w:b/>
                  <w:bCs/>
                  <w:lang w:val="es-ES"/>
                  <w:rPrChange w:id="5220" w:author="Rodrigo García" w:date="2017-09-29T10:07:00Z">
                    <w:rPr>
                      <w:rFonts w:ascii="Monaco" w:hAnsi="Monaco" w:cs="Monaco"/>
                      <w:b/>
                      <w:bCs/>
                      <w:color w:val="000000"/>
                      <w:sz w:val="32"/>
                      <w:szCs w:val="32"/>
                      <w:lang w:val="en-US"/>
                    </w:rPr>
                  </w:rPrChange>
                </w:rPr>
                <w:t>.</w:t>
              </w:r>
              <w:r w:rsidRPr="0079203F">
                <w:rPr>
                  <w:lang w:val="es-ES"/>
                  <w:rPrChange w:id="5221" w:author="Rodrigo García" w:date="2017-09-29T10:07:00Z">
                    <w:rPr>
                      <w:rFonts w:ascii="Monaco" w:hAnsi="Monaco" w:cs="Monaco"/>
                      <w:color w:val="000000"/>
                      <w:sz w:val="32"/>
                      <w:szCs w:val="32"/>
                      <w:lang w:val="en-US"/>
                    </w:rPr>
                  </w:rPrChange>
                </w:rPr>
                <w:t>t1</w:t>
              </w:r>
              <w:r w:rsidRPr="0079203F">
                <w:rPr>
                  <w:b/>
                  <w:bCs/>
                  <w:lang w:val="es-ES"/>
                  <w:rPrChange w:id="5222" w:author="Rodrigo García" w:date="2017-09-29T10:07:00Z">
                    <w:rPr>
                      <w:rFonts w:ascii="Monaco" w:hAnsi="Monaco" w:cs="Monaco"/>
                      <w:b/>
                      <w:bCs/>
                      <w:color w:val="000000"/>
                      <w:sz w:val="32"/>
                      <w:szCs w:val="32"/>
                      <w:lang w:val="en-US"/>
                    </w:rPr>
                  </w:rPrChange>
                </w:rPr>
                <w:t>,</w:t>
              </w:r>
              <w:r w:rsidRPr="0079203F">
                <w:rPr>
                  <w:lang w:val="es-ES"/>
                  <w:rPrChange w:id="5223" w:author="Rodrigo García" w:date="2017-09-29T10:07:00Z">
                    <w:rPr>
                      <w:rFonts w:ascii="Monaco" w:hAnsi="Monaco" w:cs="Monaco"/>
                      <w:sz w:val="32"/>
                      <w:szCs w:val="32"/>
                      <w:lang w:val="en-US"/>
                    </w:rPr>
                  </w:rPrChange>
                </w:rPr>
                <w:t xml:space="preserve"> </w:t>
              </w:r>
              <w:r w:rsidRPr="0079203F">
                <w:rPr>
                  <w:color w:val="4E9A06"/>
                  <w:lang w:val="es-ES"/>
                  <w:rPrChange w:id="5224" w:author="Rodrigo García" w:date="2017-09-29T10:07:00Z">
                    <w:rPr>
                      <w:rFonts w:ascii="Monaco" w:hAnsi="Monaco" w:cs="Monaco"/>
                      <w:color w:val="4E9A06"/>
                      <w:sz w:val="32"/>
                      <w:szCs w:val="32"/>
                      <w:lang w:val="en-US"/>
                    </w:rPr>
                  </w:rPrChange>
                </w:rPr>
                <w:t>':N_Paciente'</w:t>
              </w:r>
              <w:r w:rsidRPr="0079203F">
                <w:rPr>
                  <w:b/>
                  <w:bCs/>
                  <w:color w:val="CE5C00"/>
                  <w:lang w:val="es-ES"/>
                  <w:rPrChange w:id="5225" w:author="Rodrigo García" w:date="2017-09-29T10:07:00Z">
                    <w:rPr>
                      <w:rFonts w:ascii="Monaco" w:hAnsi="Monaco" w:cs="Monaco"/>
                      <w:b/>
                      <w:bCs/>
                      <w:color w:val="CE5C00"/>
                      <w:sz w:val="32"/>
                      <w:szCs w:val="32"/>
                      <w:lang w:val="en-US"/>
                    </w:rPr>
                  </w:rPrChange>
                </w:rPr>
                <w:t>:</w:t>
              </w:r>
              <w:r w:rsidRPr="0079203F">
                <w:rPr>
                  <w:lang w:val="es-ES"/>
                  <w:rPrChange w:id="5226" w:author="Rodrigo García" w:date="2017-09-29T10:07:00Z">
                    <w:rPr>
                      <w:rFonts w:ascii="Monaco" w:hAnsi="Monaco" w:cs="Monaco"/>
                      <w:color w:val="000000"/>
                      <w:sz w:val="32"/>
                      <w:szCs w:val="32"/>
                      <w:lang w:val="en-US"/>
                    </w:rPr>
                  </w:rPrChange>
                </w:rPr>
                <w:t>datos</w:t>
              </w:r>
              <w:r w:rsidRPr="0079203F">
                <w:rPr>
                  <w:b/>
                  <w:bCs/>
                  <w:lang w:val="es-ES"/>
                  <w:rPrChange w:id="5227" w:author="Rodrigo García" w:date="2017-09-29T10:07:00Z">
                    <w:rPr>
                      <w:rFonts w:ascii="Monaco" w:hAnsi="Monaco" w:cs="Monaco"/>
                      <w:b/>
                      <w:bCs/>
                      <w:color w:val="000000"/>
                      <w:sz w:val="32"/>
                      <w:szCs w:val="32"/>
                      <w:lang w:val="en-US"/>
                    </w:rPr>
                  </w:rPrChange>
                </w:rPr>
                <w:t>.</w:t>
              </w:r>
              <w:r w:rsidRPr="0079203F">
                <w:rPr>
                  <w:lang w:val="es-ES"/>
                  <w:rPrChange w:id="5228" w:author="Rodrigo García" w:date="2017-09-29T10:07:00Z">
                    <w:rPr>
                      <w:rFonts w:ascii="Monaco" w:hAnsi="Monaco" w:cs="Monaco"/>
                      <w:color w:val="000000"/>
                      <w:sz w:val="32"/>
                      <w:szCs w:val="32"/>
                      <w:lang w:val="en-US"/>
                    </w:rPr>
                  </w:rPrChange>
                </w:rPr>
                <w:t>id</w:t>
              </w:r>
              <w:r w:rsidRPr="0079203F">
                <w:rPr>
                  <w:b/>
                  <w:bCs/>
                  <w:lang w:val="es-ES"/>
                  <w:rPrChange w:id="5229" w:author="Rodrigo García" w:date="2017-09-29T10:07:00Z">
                    <w:rPr>
                      <w:rFonts w:ascii="Monaco" w:hAnsi="Monaco" w:cs="Monaco"/>
                      <w:b/>
                      <w:bCs/>
                      <w:color w:val="000000"/>
                      <w:sz w:val="32"/>
                      <w:szCs w:val="32"/>
                      <w:lang w:val="en-US"/>
                    </w:rPr>
                  </w:rPrChange>
                </w:rPr>
                <w:t>,</w:t>
              </w:r>
              <w:r w:rsidRPr="0079203F">
                <w:rPr>
                  <w:lang w:val="es-ES"/>
                  <w:rPrChange w:id="5230" w:author="Rodrigo García" w:date="2017-09-29T10:07:00Z">
                    <w:rPr>
                      <w:rFonts w:ascii="Monaco" w:hAnsi="Monaco" w:cs="Monaco"/>
                      <w:sz w:val="32"/>
                      <w:szCs w:val="32"/>
                      <w:lang w:val="en-US"/>
                    </w:rPr>
                  </w:rPrChange>
                </w:rPr>
                <w:t xml:space="preserve"> </w:t>
              </w:r>
              <w:r w:rsidRPr="0079203F">
                <w:rPr>
                  <w:color w:val="4E9A06"/>
                  <w:lang w:val="es-ES"/>
                  <w:rPrChange w:id="5231" w:author="Rodrigo García" w:date="2017-09-29T10:07:00Z">
                    <w:rPr>
                      <w:rFonts w:ascii="Monaco" w:hAnsi="Monaco" w:cs="Monaco"/>
                      <w:color w:val="4E9A06"/>
                      <w:sz w:val="32"/>
                      <w:szCs w:val="32"/>
                      <w:lang w:val="en-US"/>
                    </w:rPr>
                  </w:rPrChange>
                </w:rPr>
                <w:t>':Fecha'</w:t>
              </w:r>
              <w:r w:rsidRPr="0079203F">
                <w:rPr>
                  <w:b/>
                  <w:bCs/>
                  <w:color w:val="CE5C00"/>
                  <w:lang w:val="es-ES"/>
                  <w:rPrChange w:id="5232" w:author="Rodrigo García" w:date="2017-09-29T10:07:00Z">
                    <w:rPr>
                      <w:rFonts w:ascii="Monaco" w:hAnsi="Monaco" w:cs="Monaco"/>
                      <w:b/>
                      <w:bCs/>
                      <w:color w:val="CE5C00"/>
                      <w:sz w:val="32"/>
                      <w:szCs w:val="32"/>
                      <w:lang w:val="en-US"/>
                    </w:rPr>
                  </w:rPrChange>
                </w:rPr>
                <w:t>:</w:t>
              </w:r>
              <w:r w:rsidRPr="0079203F">
                <w:rPr>
                  <w:lang w:val="es-ES"/>
                  <w:rPrChange w:id="5233" w:author="Rodrigo García" w:date="2017-09-29T10:07:00Z">
                    <w:rPr>
                      <w:rFonts w:ascii="Monaco" w:hAnsi="Monaco" w:cs="Monaco"/>
                      <w:color w:val="000000"/>
                      <w:sz w:val="32"/>
                      <w:szCs w:val="32"/>
                      <w:lang w:val="en-US"/>
                    </w:rPr>
                  </w:rPrChange>
                </w:rPr>
                <w:t>datos</w:t>
              </w:r>
              <w:r w:rsidRPr="0079203F">
                <w:rPr>
                  <w:b/>
                  <w:bCs/>
                  <w:lang w:val="es-ES"/>
                  <w:rPrChange w:id="5234" w:author="Rodrigo García" w:date="2017-09-29T10:07:00Z">
                    <w:rPr>
                      <w:rFonts w:ascii="Monaco" w:hAnsi="Monaco" w:cs="Monaco"/>
                      <w:b/>
                      <w:bCs/>
                      <w:color w:val="000000"/>
                      <w:sz w:val="32"/>
                      <w:szCs w:val="32"/>
                      <w:lang w:val="en-US"/>
                    </w:rPr>
                  </w:rPrChange>
                </w:rPr>
                <w:t>.</w:t>
              </w:r>
              <w:r w:rsidRPr="0079203F">
                <w:rPr>
                  <w:lang w:val="es-ES"/>
                  <w:rPrChange w:id="5235" w:author="Rodrigo García" w:date="2017-09-29T10:07:00Z">
                    <w:rPr>
                      <w:rFonts w:ascii="Monaco" w:hAnsi="Monaco" w:cs="Monaco"/>
                      <w:color w:val="000000"/>
                      <w:sz w:val="32"/>
                      <w:szCs w:val="32"/>
                      <w:lang w:val="en-US"/>
                    </w:rPr>
                  </w:rPrChange>
                </w:rPr>
                <w:t>f</w:t>
              </w:r>
              <w:r w:rsidRPr="0079203F">
                <w:rPr>
                  <w:b/>
                  <w:bCs/>
                  <w:lang w:val="es-ES"/>
                  <w:rPrChange w:id="5236" w:author="Rodrigo García" w:date="2017-09-29T10:07:00Z">
                    <w:rPr>
                      <w:rFonts w:ascii="Monaco" w:hAnsi="Monaco" w:cs="Monaco"/>
                      <w:b/>
                      <w:bCs/>
                      <w:color w:val="000000"/>
                      <w:sz w:val="32"/>
                      <w:szCs w:val="32"/>
                      <w:lang w:val="en-US"/>
                    </w:rPr>
                  </w:rPrChange>
                </w:rPr>
                <w:t>,</w:t>
              </w:r>
              <w:r w:rsidRPr="0079203F">
                <w:rPr>
                  <w:lang w:val="es-ES"/>
                  <w:rPrChange w:id="5237" w:author="Rodrigo García" w:date="2017-09-29T10:07:00Z">
                    <w:rPr>
                      <w:rFonts w:ascii="Monaco" w:hAnsi="Monaco" w:cs="Monaco"/>
                      <w:sz w:val="32"/>
                      <w:szCs w:val="32"/>
                      <w:lang w:val="en-US"/>
                    </w:rPr>
                  </w:rPrChange>
                </w:rPr>
                <w:t xml:space="preserve"> </w:t>
              </w:r>
              <w:r w:rsidRPr="0079203F">
                <w:rPr>
                  <w:color w:val="4E9A06"/>
                  <w:lang w:val="es-ES"/>
                  <w:rPrChange w:id="5238" w:author="Rodrigo García" w:date="2017-09-29T10:07:00Z">
                    <w:rPr>
                      <w:rFonts w:ascii="Monaco" w:hAnsi="Monaco" w:cs="Monaco"/>
                      <w:color w:val="4E9A06"/>
                      <w:sz w:val="32"/>
                      <w:szCs w:val="32"/>
                      <w:lang w:val="en-US"/>
                    </w:rPr>
                  </w:rPrChange>
                </w:rPr>
                <w:t>':max_c'</w:t>
              </w:r>
              <w:r w:rsidRPr="0079203F">
                <w:rPr>
                  <w:b/>
                  <w:bCs/>
                  <w:color w:val="CE5C00"/>
                  <w:lang w:val="es-ES"/>
                  <w:rPrChange w:id="5239" w:author="Rodrigo García" w:date="2017-09-29T10:07:00Z">
                    <w:rPr>
                      <w:rFonts w:ascii="Monaco" w:hAnsi="Monaco" w:cs="Monaco"/>
                      <w:b/>
                      <w:bCs/>
                      <w:color w:val="CE5C00"/>
                      <w:sz w:val="32"/>
                      <w:szCs w:val="32"/>
                      <w:lang w:val="en-US"/>
                    </w:rPr>
                  </w:rPrChange>
                </w:rPr>
                <w:t>:</w:t>
              </w:r>
              <w:r w:rsidRPr="0079203F">
                <w:rPr>
                  <w:lang w:val="es-ES"/>
                  <w:rPrChange w:id="5240" w:author="Rodrigo García" w:date="2017-09-29T10:07:00Z">
                    <w:rPr>
                      <w:rFonts w:ascii="Monaco" w:hAnsi="Monaco" w:cs="Monaco"/>
                      <w:color w:val="000000"/>
                      <w:sz w:val="32"/>
                      <w:szCs w:val="32"/>
                      <w:lang w:val="en-US"/>
                    </w:rPr>
                  </w:rPrChange>
                </w:rPr>
                <w:t>datos</w:t>
              </w:r>
              <w:r w:rsidRPr="0079203F">
                <w:rPr>
                  <w:b/>
                  <w:bCs/>
                  <w:lang w:val="es-ES"/>
                  <w:rPrChange w:id="5241" w:author="Rodrigo García" w:date="2017-09-29T10:07:00Z">
                    <w:rPr>
                      <w:rFonts w:ascii="Monaco" w:hAnsi="Monaco" w:cs="Monaco"/>
                      <w:b/>
                      <w:bCs/>
                      <w:color w:val="000000"/>
                      <w:sz w:val="32"/>
                      <w:szCs w:val="32"/>
                      <w:lang w:val="en-US"/>
                    </w:rPr>
                  </w:rPrChange>
                </w:rPr>
                <w:t>.</w:t>
              </w:r>
              <w:r w:rsidRPr="0079203F">
                <w:rPr>
                  <w:lang w:val="es-ES"/>
                  <w:rPrChange w:id="5242" w:author="Rodrigo García" w:date="2017-09-29T10:07:00Z">
                    <w:rPr>
                      <w:rFonts w:ascii="Monaco" w:hAnsi="Monaco" w:cs="Monaco"/>
                      <w:color w:val="000000"/>
                      <w:sz w:val="32"/>
                      <w:szCs w:val="32"/>
                      <w:lang w:val="en-US"/>
                    </w:rPr>
                  </w:rPrChange>
                </w:rPr>
                <w:t>mxc</w:t>
              </w:r>
              <w:r w:rsidRPr="0079203F">
                <w:rPr>
                  <w:b/>
                  <w:bCs/>
                  <w:lang w:val="es-ES"/>
                  <w:rPrChange w:id="5243" w:author="Rodrigo García" w:date="2017-09-29T10:07:00Z">
                    <w:rPr>
                      <w:rFonts w:ascii="Monaco" w:hAnsi="Monaco" w:cs="Monaco"/>
                      <w:b/>
                      <w:bCs/>
                      <w:color w:val="000000"/>
                      <w:sz w:val="32"/>
                      <w:szCs w:val="32"/>
                      <w:lang w:val="en-US"/>
                    </w:rPr>
                  </w:rPrChange>
                </w:rPr>
                <w:t>,</w:t>
              </w:r>
              <w:r w:rsidRPr="0079203F">
                <w:rPr>
                  <w:lang w:val="es-ES"/>
                  <w:rPrChange w:id="5244" w:author="Rodrigo García" w:date="2017-09-29T10:07:00Z">
                    <w:rPr>
                      <w:rFonts w:ascii="Monaco" w:hAnsi="Monaco" w:cs="Monaco"/>
                      <w:sz w:val="32"/>
                      <w:szCs w:val="32"/>
                      <w:lang w:val="en-US"/>
                    </w:rPr>
                  </w:rPrChange>
                </w:rPr>
                <w:t xml:space="preserve"> </w:t>
              </w:r>
              <w:r w:rsidRPr="0079203F">
                <w:rPr>
                  <w:color w:val="4E9A06"/>
                  <w:lang w:val="es-ES"/>
                  <w:rPrChange w:id="5245" w:author="Rodrigo García" w:date="2017-09-29T10:07:00Z">
                    <w:rPr>
                      <w:rFonts w:ascii="Monaco" w:hAnsi="Monaco" w:cs="Monaco"/>
                      <w:color w:val="4E9A06"/>
                      <w:sz w:val="32"/>
                      <w:szCs w:val="32"/>
                      <w:lang w:val="en-US"/>
                    </w:rPr>
                  </w:rPrChange>
                </w:rPr>
                <w:t>':min_c'</w:t>
              </w:r>
              <w:r w:rsidRPr="0079203F">
                <w:rPr>
                  <w:b/>
                  <w:bCs/>
                  <w:color w:val="CE5C00"/>
                  <w:lang w:val="es-ES"/>
                  <w:rPrChange w:id="5246" w:author="Rodrigo García" w:date="2017-09-29T10:07:00Z">
                    <w:rPr>
                      <w:rFonts w:ascii="Monaco" w:hAnsi="Monaco" w:cs="Monaco"/>
                      <w:b/>
                      <w:bCs/>
                      <w:color w:val="CE5C00"/>
                      <w:sz w:val="32"/>
                      <w:szCs w:val="32"/>
                      <w:lang w:val="en-US"/>
                    </w:rPr>
                  </w:rPrChange>
                </w:rPr>
                <w:t>:</w:t>
              </w:r>
              <w:r w:rsidRPr="0079203F">
                <w:rPr>
                  <w:lang w:val="es-ES"/>
                  <w:rPrChange w:id="5247" w:author="Rodrigo García" w:date="2017-09-29T10:07:00Z">
                    <w:rPr>
                      <w:rFonts w:ascii="Monaco" w:hAnsi="Monaco" w:cs="Monaco"/>
                      <w:color w:val="000000"/>
                      <w:sz w:val="32"/>
                      <w:szCs w:val="32"/>
                      <w:lang w:val="en-US"/>
                    </w:rPr>
                  </w:rPrChange>
                </w:rPr>
                <w:t>datos</w:t>
              </w:r>
              <w:r w:rsidRPr="0079203F">
                <w:rPr>
                  <w:b/>
                  <w:bCs/>
                  <w:lang w:val="es-ES"/>
                  <w:rPrChange w:id="5248" w:author="Rodrigo García" w:date="2017-09-29T10:07:00Z">
                    <w:rPr>
                      <w:rFonts w:ascii="Monaco" w:hAnsi="Monaco" w:cs="Monaco"/>
                      <w:b/>
                      <w:bCs/>
                      <w:color w:val="000000"/>
                      <w:sz w:val="32"/>
                      <w:szCs w:val="32"/>
                      <w:lang w:val="en-US"/>
                    </w:rPr>
                  </w:rPrChange>
                </w:rPr>
                <w:t>.</w:t>
              </w:r>
              <w:r w:rsidRPr="0079203F">
                <w:rPr>
                  <w:lang w:val="es-ES"/>
                  <w:rPrChange w:id="5249" w:author="Rodrigo García" w:date="2017-09-29T10:07:00Z">
                    <w:rPr>
                      <w:rFonts w:ascii="Monaco" w:hAnsi="Monaco" w:cs="Monaco"/>
                      <w:color w:val="000000"/>
                      <w:sz w:val="32"/>
                      <w:szCs w:val="32"/>
                      <w:lang w:val="en-US"/>
                    </w:rPr>
                  </w:rPrChange>
                </w:rPr>
                <w:t>mnc</w:t>
              </w:r>
              <w:r w:rsidRPr="0079203F">
                <w:rPr>
                  <w:b/>
                  <w:bCs/>
                  <w:lang w:val="es-ES"/>
                  <w:rPrChange w:id="5250" w:author="Rodrigo García" w:date="2017-09-29T10:07:00Z">
                    <w:rPr>
                      <w:rFonts w:ascii="Monaco" w:hAnsi="Monaco" w:cs="Monaco"/>
                      <w:b/>
                      <w:bCs/>
                      <w:color w:val="000000"/>
                      <w:sz w:val="32"/>
                      <w:szCs w:val="32"/>
                      <w:lang w:val="en-US"/>
                    </w:rPr>
                  </w:rPrChange>
                </w:rPr>
                <w:t>,</w:t>
              </w:r>
              <w:r w:rsidRPr="0079203F">
                <w:rPr>
                  <w:lang w:val="es-ES"/>
                  <w:rPrChange w:id="5251" w:author="Rodrigo García" w:date="2017-09-29T10:07:00Z">
                    <w:rPr>
                      <w:rFonts w:ascii="Monaco" w:hAnsi="Monaco" w:cs="Monaco"/>
                      <w:sz w:val="32"/>
                      <w:szCs w:val="32"/>
                      <w:lang w:val="en-US"/>
                    </w:rPr>
                  </w:rPrChange>
                </w:rPr>
                <w:t xml:space="preserve"> </w:t>
              </w:r>
              <w:r w:rsidRPr="0079203F">
                <w:rPr>
                  <w:color w:val="4E9A06"/>
                  <w:lang w:val="es-ES"/>
                  <w:rPrChange w:id="5252" w:author="Rodrigo García" w:date="2017-09-29T10:07:00Z">
                    <w:rPr>
                      <w:rFonts w:ascii="Monaco" w:hAnsi="Monaco" w:cs="Monaco"/>
                      <w:color w:val="4E9A06"/>
                      <w:sz w:val="32"/>
                      <w:szCs w:val="32"/>
                      <w:lang w:val="en-US"/>
                    </w:rPr>
                  </w:rPrChange>
                </w:rPr>
                <w:t>':max_s'</w:t>
              </w:r>
              <w:r w:rsidRPr="0079203F">
                <w:rPr>
                  <w:b/>
                  <w:bCs/>
                  <w:color w:val="CE5C00"/>
                  <w:lang w:val="es-ES"/>
                  <w:rPrChange w:id="5253" w:author="Rodrigo García" w:date="2017-09-29T10:07:00Z">
                    <w:rPr>
                      <w:rFonts w:ascii="Monaco" w:hAnsi="Monaco" w:cs="Monaco"/>
                      <w:b/>
                      <w:bCs/>
                      <w:color w:val="CE5C00"/>
                      <w:sz w:val="32"/>
                      <w:szCs w:val="32"/>
                      <w:lang w:val="en-US"/>
                    </w:rPr>
                  </w:rPrChange>
                </w:rPr>
                <w:t>:</w:t>
              </w:r>
              <w:r w:rsidRPr="0079203F">
                <w:rPr>
                  <w:lang w:val="es-ES"/>
                  <w:rPrChange w:id="5254" w:author="Rodrigo García" w:date="2017-09-29T10:07:00Z">
                    <w:rPr>
                      <w:rFonts w:ascii="Monaco" w:hAnsi="Monaco" w:cs="Monaco"/>
                      <w:color w:val="000000"/>
                      <w:sz w:val="32"/>
                      <w:szCs w:val="32"/>
                      <w:lang w:val="en-US"/>
                    </w:rPr>
                  </w:rPrChange>
                </w:rPr>
                <w:t>datos</w:t>
              </w:r>
              <w:r w:rsidRPr="0079203F">
                <w:rPr>
                  <w:b/>
                  <w:bCs/>
                  <w:lang w:val="es-ES"/>
                  <w:rPrChange w:id="5255" w:author="Rodrigo García" w:date="2017-09-29T10:07:00Z">
                    <w:rPr>
                      <w:rFonts w:ascii="Monaco" w:hAnsi="Monaco" w:cs="Monaco"/>
                      <w:b/>
                      <w:bCs/>
                      <w:color w:val="000000"/>
                      <w:sz w:val="32"/>
                      <w:szCs w:val="32"/>
                      <w:lang w:val="en-US"/>
                    </w:rPr>
                  </w:rPrChange>
                </w:rPr>
                <w:t>.</w:t>
              </w:r>
              <w:r w:rsidRPr="0079203F">
                <w:rPr>
                  <w:lang w:val="es-ES"/>
                  <w:rPrChange w:id="5256" w:author="Rodrigo García" w:date="2017-09-29T10:07:00Z">
                    <w:rPr>
                      <w:rFonts w:ascii="Monaco" w:hAnsi="Monaco" w:cs="Monaco"/>
                      <w:color w:val="000000"/>
                      <w:sz w:val="32"/>
                      <w:szCs w:val="32"/>
                      <w:lang w:val="en-US"/>
                    </w:rPr>
                  </w:rPrChange>
                </w:rPr>
                <w:t>mxs</w:t>
              </w:r>
              <w:r w:rsidRPr="0079203F">
                <w:rPr>
                  <w:b/>
                  <w:bCs/>
                  <w:lang w:val="es-ES"/>
                  <w:rPrChange w:id="5257" w:author="Rodrigo García" w:date="2017-09-29T10:07:00Z">
                    <w:rPr>
                      <w:rFonts w:ascii="Monaco" w:hAnsi="Monaco" w:cs="Monaco"/>
                      <w:b/>
                      <w:bCs/>
                      <w:color w:val="000000"/>
                      <w:sz w:val="32"/>
                      <w:szCs w:val="32"/>
                      <w:lang w:val="en-US"/>
                    </w:rPr>
                  </w:rPrChange>
                </w:rPr>
                <w:t>,</w:t>
              </w:r>
              <w:r w:rsidRPr="0079203F">
                <w:rPr>
                  <w:lang w:val="es-ES"/>
                  <w:rPrChange w:id="5258" w:author="Rodrigo García" w:date="2017-09-29T10:07:00Z">
                    <w:rPr>
                      <w:rFonts w:ascii="Monaco" w:hAnsi="Monaco" w:cs="Monaco"/>
                      <w:sz w:val="32"/>
                      <w:szCs w:val="32"/>
                      <w:lang w:val="en-US"/>
                    </w:rPr>
                  </w:rPrChange>
                </w:rPr>
                <w:t xml:space="preserve"> </w:t>
              </w:r>
              <w:r w:rsidRPr="0079203F">
                <w:rPr>
                  <w:color w:val="4E9A06"/>
                  <w:lang w:val="es-ES"/>
                  <w:rPrChange w:id="5259" w:author="Rodrigo García" w:date="2017-09-29T10:07:00Z">
                    <w:rPr>
                      <w:rFonts w:ascii="Monaco" w:hAnsi="Monaco" w:cs="Monaco"/>
                      <w:color w:val="4E9A06"/>
                      <w:sz w:val="32"/>
                      <w:szCs w:val="32"/>
                      <w:lang w:val="en-US"/>
                    </w:rPr>
                  </w:rPrChange>
                </w:rPr>
                <w:t>':min_s'</w:t>
              </w:r>
              <w:r w:rsidRPr="0079203F">
                <w:rPr>
                  <w:b/>
                  <w:bCs/>
                  <w:color w:val="CE5C00"/>
                  <w:lang w:val="es-ES"/>
                  <w:rPrChange w:id="5260" w:author="Rodrigo García" w:date="2017-09-29T10:07:00Z">
                    <w:rPr>
                      <w:rFonts w:ascii="Monaco" w:hAnsi="Monaco" w:cs="Monaco"/>
                      <w:b/>
                      <w:bCs/>
                      <w:color w:val="CE5C00"/>
                      <w:sz w:val="32"/>
                      <w:szCs w:val="32"/>
                      <w:lang w:val="en-US"/>
                    </w:rPr>
                  </w:rPrChange>
                </w:rPr>
                <w:t>:</w:t>
              </w:r>
              <w:r w:rsidRPr="0079203F">
                <w:rPr>
                  <w:lang w:val="es-ES"/>
                  <w:rPrChange w:id="5261" w:author="Rodrigo García" w:date="2017-09-29T10:07:00Z">
                    <w:rPr>
                      <w:rFonts w:ascii="Monaco" w:hAnsi="Monaco" w:cs="Monaco"/>
                      <w:color w:val="000000"/>
                      <w:sz w:val="32"/>
                      <w:szCs w:val="32"/>
                      <w:lang w:val="en-US"/>
                    </w:rPr>
                  </w:rPrChange>
                </w:rPr>
                <w:t>datos</w:t>
              </w:r>
              <w:r w:rsidRPr="0079203F">
                <w:rPr>
                  <w:b/>
                  <w:bCs/>
                  <w:lang w:val="es-ES"/>
                  <w:rPrChange w:id="5262" w:author="Rodrigo García" w:date="2017-09-29T10:07:00Z">
                    <w:rPr>
                      <w:rFonts w:ascii="Monaco" w:hAnsi="Monaco" w:cs="Monaco"/>
                      <w:b/>
                      <w:bCs/>
                      <w:color w:val="000000"/>
                      <w:sz w:val="32"/>
                      <w:szCs w:val="32"/>
                      <w:lang w:val="en-US"/>
                    </w:rPr>
                  </w:rPrChange>
                </w:rPr>
                <w:t>.</w:t>
              </w:r>
              <w:r w:rsidRPr="0079203F">
                <w:rPr>
                  <w:lang w:val="es-ES"/>
                  <w:rPrChange w:id="5263" w:author="Rodrigo García" w:date="2017-09-29T10:07:00Z">
                    <w:rPr>
                      <w:rFonts w:ascii="Monaco" w:hAnsi="Monaco" w:cs="Monaco"/>
                      <w:color w:val="000000"/>
                      <w:sz w:val="32"/>
                      <w:szCs w:val="32"/>
                      <w:lang w:val="en-US"/>
                    </w:rPr>
                  </w:rPrChange>
                </w:rPr>
                <w:t>mns</w:t>
              </w:r>
              <w:r w:rsidRPr="0079203F">
                <w:rPr>
                  <w:b/>
                  <w:bCs/>
                  <w:lang w:val="es-ES"/>
                  <w:rPrChange w:id="5264" w:author="Rodrigo García" w:date="2017-09-29T10:07:00Z">
                    <w:rPr>
                      <w:rFonts w:ascii="Monaco" w:hAnsi="Monaco" w:cs="Monaco"/>
                      <w:b/>
                      <w:bCs/>
                      <w:color w:val="000000"/>
                      <w:sz w:val="32"/>
                      <w:szCs w:val="32"/>
                      <w:lang w:val="en-US"/>
                    </w:rPr>
                  </w:rPrChange>
                </w:rPr>
                <w:t>,</w:t>
              </w:r>
              <w:r w:rsidRPr="0079203F">
                <w:rPr>
                  <w:lang w:val="es-ES"/>
                  <w:rPrChange w:id="5265" w:author="Rodrigo García" w:date="2017-09-29T10:07:00Z">
                    <w:rPr>
                      <w:rFonts w:ascii="Monaco" w:hAnsi="Monaco" w:cs="Monaco"/>
                      <w:sz w:val="32"/>
                      <w:szCs w:val="32"/>
                      <w:lang w:val="en-US"/>
                    </w:rPr>
                  </w:rPrChange>
                </w:rPr>
                <w:t xml:space="preserve"> </w:t>
              </w:r>
              <w:r w:rsidRPr="0079203F">
                <w:rPr>
                  <w:color w:val="4E9A06"/>
                  <w:lang w:val="es-ES"/>
                  <w:rPrChange w:id="5266" w:author="Rodrigo García" w:date="2017-09-29T10:07:00Z">
                    <w:rPr>
                      <w:rFonts w:ascii="Monaco" w:hAnsi="Monaco" w:cs="Monaco"/>
                      <w:color w:val="4E9A06"/>
                      <w:sz w:val="32"/>
                      <w:szCs w:val="32"/>
                      <w:lang w:val="en-US"/>
                    </w:rPr>
                  </w:rPrChange>
                </w:rPr>
                <w:t>':max_t'</w:t>
              </w:r>
              <w:r w:rsidRPr="0079203F">
                <w:rPr>
                  <w:b/>
                  <w:bCs/>
                  <w:color w:val="CE5C00"/>
                  <w:lang w:val="es-ES"/>
                  <w:rPrChange w:id="5267" w:author="Rodrigo García" w:date="2017-09-29T10:07:00Z">
                    <w:rPr>
                      <w:rFonts w:ascii="Monaco" w:hAnsi="Monaco" w:cs="Monaco"/>
                      <w:b/>
                      <w:bCs/>
                      <w:color w:val="CE5C00"/>
                      <w:sz w:val="32"/>
                      <w:szCs w:val="32"/>
                      <w:lang w:val="en-US"/>
                    </w:rPr>
                  </w:rPrChange>
                </w:rPr>
                <w:t>:</w:t>
              </w:r>
              <w:r w:rsidRPr="0079203F">
                <w:rPr>
                  <w:lang w:val="es-ES"/>
                  <w:rPrChange w:id="5268" w:author="Rodrigo García" w:date="2017-09-29T10:07:00Z">
                    <w:rPr>
                      <w:rFonts w:ascii="Monaco" w:hAnsi="Monaco" w:cs="Monaco"/>
                      <w:color w:val="000000"/>
                      <w:sz w:val="32"/>
                      <w:szCs w:val="32"/>
                      <w:lang w:val="en-US"/>
                    </w:rPr>
                  </w:rPrChange>
                </w:rPr>
                <w:t>datos</w:t>
              </w:r>
              <w:r w:rsidRPr="0079203F">
                <w:rPr>
                  <w:b/>
                  <w:bCs/>
                  <w:lang w:val="es-ES"/>
                  <w:rPrChange w:id="5269" w:author="Rodrigo García" w:date="2017-09-29T10:07:00Z">
                    <w:rPr>
                      <w:rFonts w:ascii="Monaco" w:hAnsi="Monaco" w:cs="Monaco"/>
                      <w:b/>
                      <w:bCs/>
                      <w:color w:val="000000"/>
                      <w:sz w:val="32"/>
                      <w:szCs w:val="32"/>
                      <w:lang w:val="en-US"/>
                    </w:rPr>
                  </w:rPrChange>
                </w:rPr>
                <w:t>.</w:t>
              </w:r>
              <w:r w:rsidRPr="0079203F">
                <w:rPr>
                  <w:lang w:val="es-ES"/>
                  <w:rPrChange w:id="5270" w:author="Rodrigo García" w:date="2017-09-29T10:07:00Z">
                    <w:rPr>
                      <w:rFonts w:ascii="Monaco" w:hAnsi="Monaco" w:cs="Monaco"/>
                      <w:color w:val="000000"/>
                      <w:sz w:val="32"/>
                      <w:szCs w:val="32"/>
                      <w:lang w:val="en-US"/>
                    </w:rPr>
                  </w:rPrChange>
                </w:rPr>
                <w:t>mxt</w:t>
              </w:r>
              <w:r w:rsidRPr="0079203F">
                <w:rPr>
                  <w:b/>
                  <w:bCs/>
                  <w:lang w:val="es-ES"/>
                  <w:rPrChange w:id="5271" w:author="Rodrigo García" w:date="2017-09-29T10:07:00Z">
                    <w:rPr>
                      <w:rFonts w:ascii="Monaco" w:hAnsi="Monaco" w:cs="Monaco"/>
                      <w:b/>
                      <w:bCs/>
                      <w:color w:val="000000"/>
                      <w:sz w:val="32"/>
                      <w:szCs w:val="32"/>
                      <w:lang w:val="en-US"/>
                    </w:rPr>
                  </w:rPrChange>
                </w:rPr>
                <w:t>,</w:t>
              </w:r>
              <w:r w:rsidRPr="0079203F">
                <w:rPr>
                  <w:lang w:val="es-ES"/>
                  <w:rPrChange w:id="5272" w:author="Rodrigo García" w:date="2017-09-29T10:07:00Z">
                    <w:rPr>
                      <w:rFonts w:ascii="Monaco" w:hAnsi="Monaco" w:cs="Monaco"/>
                      <w:sz w:val="32"/>
                      <w:szCs w:val="32"/>
                      <w:lang w:val="en-US"/>
                    </w:rPr>
                  </w:rPrChange>
                </w:rPr>
                <w:t xml:space="preserve"> </w:t>
              </w:r>
              <w:r w:rsidRPr="0079203F">
                <w:rPr>
                  <w:color w:val="4E9A06"/>
                  <w:lang w:val="es-ES"/>
                  <w:rPrChange w:id="5273" w:author="Rodrigo García" w:date="2017-09-29T10:07:00Z">
                    <w:rPr>
                      <w:rFonts w:ascii="Monaco" w:hAnsi="Monaco" w:cs="Monaco"/>
                      <w:color w:val="4E9A06"/>
                      <w:sz w:val="32"/>
                      <w:szCs w:val="32"/>
                      <w:lang w:val="en-US"/>
                    </w:rPr>
                  </w:rPrChange>
                </w:rPr>
                <w:lastRenderedPageBreak/>
                <w:t>':min_t'</w:t>
              </w:r>
              <w:r w:rsidRPr="0079203F">
                <w:rPr>
                  <w:b/>
                  <w:bCs/>
                  <w:color w:val="CE5C00"/>
                  <w:lang w:val="es-ES"/>
                  <w:rPrChange w:id="5274" w:author="Rodrigo García" w:date="2017-09-29T10:07:00Z">
                    <w:rPr>
                      <w:rFonts w:ascii="Monaco" w:hAnsi="Monaco" w:cs="Monaco"/>
                      <w:b/>
                      <w:bCs/>
                      <w:color w:val="CE5C00"/>
                      <w:sz w:val="32"/>
                      <w:szCs w:val="32"/>
                      <w:lang w:val="en-US"/>
                    </w:rPr>
                  </w:rPrChange>
                </w:rPr>
                <w:t>:</w:t>
              </w:r>
              <w:r w:rsidRPr="0079203F">
                <w:rPr>
                  <w:lang w:val="es-ES"/>
                  <w:rPrChange w:id="5275" w:author="Rodrigo García" w:date="2017-09-29T10:07:00Z">
                    <w:rPr>
                      <w:rFonts w:ascii="Monaco" w:hAnsi="Monaco" w:cs="Monaco"/>
                      <w:color w:val="000000"/>
                      <w:sz w:val="32"/>
                      <w:szCs w:val="32"/>
                      <w:lang w:val="en-US"/>
                    </w:rPr>
                  </w:rPrChange>
                </w:rPr>
                <w:t>datos</w:t>
              </w:r>
              <w:r w:rsidRPr="0079203F">
                <w:rPr>
                  <w:b/>
                  <w:bCs/>
                  <w:lang w:val="es-ES"/>
                  <w:rPrChange w:id="5276" w:author="Rodrigo García" w:date="2017-09-29T10:07:00Z">
                    <w:rPr>
                      <w:rFonts w:ascii="Monaco" w:hAnsi="Monaco" w:cs="Monaco"/>
                      <w:b/>
                      <w:bCs/>
                      <w:color w:val="000000"/>
                      <w:sz w:val="32"/>
                      <w:szCs w:val="32"/>
                      <w:lang w:val="en-US"/>
                    </w:rPr>
                  </w:rPrChange>
                </w:rPr>
                <w:t>.</w:t>
              </w:r>
              <w:r w:rsidRPr="0079203F">
                <w:rPr>
                  <w:lang w:val="es-ES"/>
                  <w:rPrChange w:id="5277" w:author="Rodrigo García" w:date="2017-09-29T10:07:00Z">
                    <w:rPr>
                      <w:rFonts w:ascii="Monaco" w:hAnsi="Monaco" w:cs="Monaco"/>
                      <w:color w:val="000000"/>
                      <w:sz w:val="32"/>
                      <w:szCs w:val="32"/>
                      <w:lang w:val="en-US"/>
                    </w:rPr>
                  </w:rPrChange>
                </w:rPr>
                <w:t>mntr</w:t>
              </w:r>
              <w:r w:rsidRPr="0079203F">
                <w:rPr>
                  <w:b/>
                  <w:bCs/>
                  <w:lang w:val="es-ES"/>
                  <w:rPrChange w:id="5278"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279" w:author="Borja Gonzalez" w:date="2017-09-28T19:16:00Z"/>
                <w:lang w:val="en-US"/>
                <w:rPrChange w:id="5280" w:author="Borja Gonzalez" w:date="2017-09-28T19:16:00Z">
                  <w:rPr>
                    <w:ins w:id="5281" w:author="Borja Gonzalez" w:date="2017-09-28T19:16:00Z"/>
                    <w:rFonts w:ascii="Monaco" w:eastAsiaTheme="majorEastAsia" w:hAnsi="Monaco" w:cs="Monaco"/>
                    <w:color w:val="243F60" w:themeColor="accent1" w:themeShade="7F"/>
                    <w:sz w:val="32"/>
                    <w:szCs w:val="32"/>
                    <w:lang w:val="en-US"/>
                  </w:rPr>
                </w:rPrChange>
              </w:rPr>
              <w:pPrChange w:id="5282" w:author="GONZALEZ DIAZ, BORJA" w:date="2017-09-29T19:27:00Z">
                <w:pPr>
                  <w:keepNext/>
                  <w:keepLines/>
                  <w:widowControl w:val="0"/>
                  <w:autoSpaceDE w:val="0"/>
                  <w:autoSpaceDN w:val="0"/>
                  <w:adjustRightInd w:val="0"/>
                  <w:spacing w:before="200"/>
                  <w:outlineLvl w:val="4"/>
                </w:pPr>
              </w:pPrChange>
            </w:pPr>
            <w:ins w:id="5283" w:author="Borja Gonzalez" w:date="2017-09-28T19:16:00Z">
              <w:r w:rsidRPr="0079203F">
                <w:rPr>
                  <w:lang w:val="es-ES"/>
                  <w:rPrChange w:id="5284" w:author="Rodrigo García" w:date="2017-09-29T10:07:00Z">
                    <w:rPr>
                      <w:rFonts w:ascii="Monaco" w:hAnsi="Monaco" w:cs="Monaco"/>
                      <w:sz w:val="32"/>
                      <w:szCs w:val="32"/>
                      <w:lang w:val="en-US"/>
                    </w:rPr>
                  </w:rPrChange>
                </w:rPr>
                <w:t xml:space="preserve">    </w:t>
              </w:r>
              <w:r w:rsidRPr="00A47B4C">
                <w:rPr>
                  <w:b/>
                  <w:bCs/>
                  <w:color w:val="204A87"/>
                  <w:lang w:val="en-US"/>
                  <w:rPrChange w:id="5285" w:author="Borja Gonzalez" w:date="2017-09-28T19:16:00Z">
                    <w:rPr>
                      <w:rFonts w:ascii="Monaco" w:hAnsi="Monaco" w:cs="Monaco"/>
                      <w:b/>
                      <w:bCs/>
                      <w:color w:val="204A87"/>
                      <w:sz w:val="32"/>
                      <w:szCs w:val="32"/>
                      <w:lang w:val="en-US"/>
                    </w:rPr>
                  </w:rPrChange>
                </w:rPr>
                <w:t>var</w:t>
              </w:r>
              <w:r w:rsidRPr="00A47B4C">
                <w:rPr>
                  <w:lang w:val="en-US"/>
                  <w:rPrChange w:id="5286" w:author="Borja Gonzalez" w:date="2017-09-28T19:16:00Z">
                    <w:rPr>
                      <w:rFonts w:ascii="Monaco" w:hAnsi="Monaco" w:cs="Monaco"/>
                      <w:sz w:val="32"/>
                      <w:szCs w:val="32"/>
                      <w:lang w:val="en-US"/>
                    </w:rPr>
                  </w:rPrChange>
                </w:rPr>
                <w:t xml:space="preserve"> data </w:t>
              </w:r>
              <w:r w:rsidRPr="00A47B4C">
                <w:rPr>
                  <w:b/>
                  <w:bCs/>
                  <w:color w:val="CE5C00"/>
                  <w:lang w:val="en-US"/>
                  <w:rPrChange w:id="5287" w:author="Borja Gonzalez" w:date="2017-09-28T19:16:00Z">
                    <w:rPr>
                      <w:rFonts w:ascii="Monaco" w:hAnsi="Monaco" w:cs="Monaco"/>
                      <w:b/>
                      <w:bCs/>
                      <w:color w:val="CE5C00"/>
                      <w:sz w:val="32"/>
                      <w:szCs w:val="32"/>
                      <w:lang w:val="en-US"/>
                    </w:rPr>
                  </w:rPrChange>
                </w:rPr>
                <w:t>=</w:t>
              </w:r>
              <w:r w:rsidRPr="00A47B4C">
                <w:rPr>
                  <w:lang w:val="en-US"/>
                  <w:rPrChange w:id="5288" w:author="Borja Gonzalez" w:date="2017-09-28T19:16:00Z">
                    <w:rPr>
                      <w:rFonts w:ascii="Monaco" w:hAnsi="Monaco" w:cs="Monaco"/>
                      <w:sz w:val="32"/>
                      <w:szCs w:val="32"/>
                      <w:lang w:val="en-US"/>
                    </w:rPr>
                  </w:rPrChange>
                </w:rPr>
                <w:t xml:space="preserve"> </w:t>
              </w:r>
              <w:proofErr w:type="gramStart"/>
              <w:r w:rsidRPr="00A47B4C">
                <w:rPr>
                  <w:lang w:val="en-US"/>
                  <w:rPrChange w:id="5289" w:author="Borja Gonzalez" w:date="2017-09-28T19:16:00Z">
                    <w:rPr>
                      <w:rFonts w:ascii="Monaco" w:hAnsi="Monaco" w:cs="Monaco"/>
                      <w:sz w:val="32"/>
                      <w:szCs w:val="32"/>
                      <w:lang w:val="en-US"/>
                    </w:rPr>
                  </w:rPrChange>
                </w:rPr>
                <w:t>db</w:t>
              </w:r>
              <w:r w:rsidRPr="00A47B4C">
                <w:rPr>
                  <w:b/>
                  <w:bCs/>
                  <w:lang w:val="en-US"/>
                  <w:rPrChange w:id="5290" w:author="Borja Gonzalez" w:date="2017-09-28T19:16:00Z">
                    <w:rPr>
                      <w:rFonts w:ascii="Monaco" w:hAnsi="Monaco" w:cs="Monaco"/>
                      <w:b/>
                      <w:bCs/>
                      <w:color w:val="000000"/>
                      <w:sz w:val="32"/>
                      <w:szCs w:val="32"/>
                      <w:lang w:val="en-US"/>
                    </w:rPr>
                  </w:rPrChange>
                </w:rPr>
                <w:t>.</w:t>
              </w:r>
              <w:r w:rsidRPr="00A47B4C">
                <w:rPr>
                  <w:b/>
                  <w:bCs/>
                  <w:color w:val="204A87"/>
                  <w:lang w:val="en-US"/>
                  <w:rPrChange w:id="5291" w:author="Borja Gonzalez" w:date="2017-09-28T19:16:00Z">
                    <w:rPr>
                      <w:rFonts w:ascii="Monaco" w:hAnsi="Monaco" w:cs="Monaco"/>
                      <w:b/>
                      <w:bCs/>
                      <w:color w:val="204A87"/>
                      <w:sz w:val="32"/>
                      <w:szCs w:val="32"/>
                      <w:lang w:val="en-US"/>
                    </w:rPr>
                  </w:rPrChange>
                </w:rPr>
                <w:t>export</w:t>
              </w:r>
              <w:proofErr w:type="gramEnd"/>
              <w:r w:rsidRPr="00A47B4C">
                <w:rPr>
                  <w:b/>
                  <w:bCs/>
                  <w:lang w:val="en-US"/>
                  <w:rPrChange w:id="5292"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293" w:author="Borja Gonzalez" w:date="2017-09-28T19:16:00Z"/>
                <w:lang w:val="en-US"/>
                <w:rPrChange w:id="5294" w:author="Borja Gonzalez" w:date="2017-09-28T19:16:00Z">
                  <w:rPr>
                    <w:ins w:id="5295" w:author="Borja Gonzalez" w:date="2017-09-28T19:16:00Z"/>
                    <w:rFonts w:ascii="Monaco" w:eastAsiaTheme="majorEastAsia" w:hAnsi="Monaco" w:cs="Monaco"/>
                    <w:color w:val="243F60" w:themeColor="accent1" w:themeShade="7F"/>
                    <w:sz w:val="32"/>
                    <w:szCs w:val="32"/>
                    <w:lang w:val="en-US"/>
                  </w:rPr>
                </w:rPrChange>
              </w:rPr>
              <w:pPrChange w:id="5296" w:author="GONZALEZ DIAZ, BORJA" w:date="2017-09-29T19:27:00Z">
                <w:pPr>
                  <w:keepNext/>
                  <w:keepLines/>
                  <w:widowControl w:val="0"/>
                  <w:autoSpaceDE w:val="0"/>
                  <w:autoSpaceDN w:val="0"/>
                  <w:adjustRightInd w:val="0"/>
                  <w:spacing w:before="200"/>
                  <w:outlineLvl w:val="4"/>
                </w:pPr>
              </w:pPrChange>
            </w:pPr>
            <w:ins w:id="5297" w:author="Borja Gonzalez" w:date="2017-09-28T19:16:00Z">
              <w:r w:rsidRPr="00A47B4C">
                <w:rPr>
                  <w:lang w:val="en-US"/>
                  <w:rPrChange w:id="5298" w:author="Borja Gonzalez" w:date="2017-09-28T19:16:00Z">
                    <w:rPr>
                      <w:rFonts w:ascii="Monaco" w:hAnsi="Monaco" w:cs="Monaco"/>
                      <w:sz w:val="32"/>
                      <w:szCs w:val="32"/>
                      <w:lang w:val="en-US"/>
                    </w:rPr>
                  </w:rPrChange>
                </w:rPr>
                <w:t xml:space="preserve">    </w:t>
              </w:r>
              <w:r w:rsidRPr="00A47B4C">
                <w:rPr>
                  <w:b/>
                  <w:bCs/>
                  <w:color w:val="204A87"/>
                  <w:lang w:val="en-US"/>
                  <w:rPrChange w:id="5299" w:author="Borja Gonzalez" w:date="2017-09-28T19:16:00Z">
                    <w:rPr>
                      <w:rFonts w:ascii="Monaco" w:hAnsi="Monaco" w:cs="Monaco"/>
                      <w:b/>
                      <w:bCs/>
                      <w:color w:val="204A87"/>
                      <w:sz w:val="32"/>
                      <w:szCs w:val="32"/>
                      <w:lang w:val="en-US"/>
                    </w:rPr>
                  </w:rPrChange>
                </w:rPr>
                <w:t>var</w:t>
              </w:r>
              <w:r w:rsidRPr="00A47B4C">
                <w:rPr>
                  <w:lang w:val="en-US"/>
                  <w:rPrChange w:id="5300" w:author="Borja Gonzalez" w:date="2017-09-28T19:16:00Z">
                    <w:rPr>
                      <w:rFonts w:ascii="Monaco" w:hAnsi="Monaco" w:cs="Monaco"/>
                      <w:sz w:val="32"/>
                      <w:szCs w:val="32"/>
                      <w:lang w:val="en-US"/>
                    </w:rPr>
                  </w:rPrChange>
                </w:rPr>
                <w:t xml:space="preserve"> buffer </w:t>
              </w:r>
              <w:r w:rsidRPr="00A47B4C">
                <w:rPr>
                  <w:b/>
                  <w:bCs/>
                  <w:color w:val="CE5C00"/>
                  <w:lang w:val="en-US"/>
                  <w:rPrChange w:id="5301" w:author="Borja Gonzalez" w:date="2017-09-28T19:16:00Z">
                    <w:rPr>
                      <w:rFonts w:ascii="Monaco" w:hAnsi="Monaco" w:cs="Monaco"/>
                      <w:b/>
                      <w:bCs/>
                      <w:color w:val="CE5C00"/>
                      <w:sz w:val="32"/>
                      <w:szCs w:val="32"/>
                      <w:lang w:val="en-US"/>
                    </w:rPr>
                  </w:rPrChange>
                </w:rPr>
                <w:t>=</w:t>
              </w:r>
              <w:r w:rsidRPr="00A47B4C">
                <w:rPr>
                  <w:lang w:val="en-US"/>
                  <w:rPrChange w:id="5302" w:author="Borja Gonzalez" w:date="2017-09-28T19:16:00Z">
                    <w:rPr>
                      <w:rFonts w:ascii="Monaco" w:hAnsi="Monaco" w:cs="Monaco"/>
                      <w:sz w:val="32"/>
                      <w:szCs w:val="32"/>
                      <w:lang w:val="en-US"/>
                    </w:rPr>
                  </w:rPrChange>
                </w:rPr>
                <w:t xml:space="preserve"> </w:t>
              </w:r>
              <w:r w:rsidRPr="00A47B4C">
                <w:rPr>
                  <w:b/>
                  <w:bCs/>
                  <w:color w:val="204A87"/>
                  <w:lang w:val="en-US"/>
                  <w:rPrChange w:id="5303" w:author="Borja Gonzalez" w:date="2017-09-28T19:16:00Z">
                    <w:rPr>
                      <w:rFonts w:ascii="Monaco" w:hAnsi="Monaco" w:cs="Monaco"/>
                      <w:b/>
                      <w:bCs/>
                      <w:color w:val="204A87"/>
                      <w:sz w:val="32"/>
                      <w:szCs w:val="32"/>
                      <w:lang w:val="en-US"/>
                    </w:rPr>
                  </w:rPrChange>
                </w:rPr>
                <w:t>new</w:t>
              </w:r>
              <w:r w:rsidRPr="00A47B4C">
                <w:rPr>
                  <w:lang w:val="en-US"/>
                  <w:rPrChange w:id="5304" w:author="Borja Gonzalez" w:date="2017-09-28T19:16:00Z">
                    <w:rPr>
                      <w:rFonts w:ascii="Monaco" w:hAnsi="Monaco" w:cs="Monaco"/>
                      <w:sz w:val="32"/>
                      <w:szCs w:val="32"/>
                      <w:lang w:val="en-US"/>
                    </w:rPr>
                  </w:rPrChange>
                </w:rPr>
                <w:t xml:space="preserve"> Buffer</w:t>
              </w:r>
              <w:r w:rsidRPr="00A47B4C">
                <w:rPr>
                  <w:b/>
                  <w:bCs/>
                  <w:lang w:val="en-US"/>
                  <w:rPrChange w:id="5305" w:author="Borja Gonzalez" w:date="2017-09-28T19:16:00Z">
                    <w:rPr>
                      <w:rFonts w:ascii="Monaco" w:hAnsi="Monaco" w:cs="Monaco"/>
                      <w:b/>
                      <w:bCs/>
                      <w:color w:val="000000"/>
                      <w:sz w:val="32"/>
                      <w:szCs w:val="32"/>
                      <w:lang w:val="en-US"/>
                    </w:rPr>
                  </w:rPrChange>
                </w:rPr>
                <w:t>(</w:t>
              </w:r>
              <w:r w:rsidRPr="00A47B4C">
                <w:rPr>
                  <w:lang w:val="en-US"/>
                  <w:rPrChange w:id="5306" w:author="Borja Gonzalez" w:date="2017-09-28T19:16:00Z">
                    <w:rPr>
                      <w:rFonts w:ascii="Monaco" w:hAnsi="Monaco" w:cs="Monaco"/>
                      <w:color w:val="000000"/>
                      <w:sz w:val="32"/>
                      <w:szCs w:val="32"/>
                      <w:lang w:val="en-US"/>
                    </w:rPr>
                  </w:rPrChange>
                </w:rPr>
                <w:t>data</w:t>
              </w:r>
              <w:r w:rsidRPr="00A47B4C">
                <w:rPr>
                  <w:b/>
                  <w:bCs/>
                  <w:lang w:val="en-US"/>
                  <w:rPrChange w:id="5307"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308" w:author="Borja Gonzalez" w:date="2017-09-28T19:16:00Z"/>
                <w:lang w:val="en-US"/>
                <w:rPrChange w:id="5309" w:author="Borja Gonzalez" w:date="2017-09-28T19:16:00Z">
                  <w:rPr>
                    <w:ins w:id="5310" w:author="Borja Gonzalez" w:date="2017-09-28T19:16:00Z"/>
                    <w:rFonts w:ascii="Monaco" w:eastAsiaTheme="majorEastAsia" w:hAnsi="Monaco" w:cs="Monaco"/>
                    <w:color w:val="243F60" w:themeColor="accent1" w:themeShade="7F"/>
                    <w:sz w:val="32"/>
                    <w:szCs w:val="32"/>
                    <w:lang w:val="en-US"/>
                  </w:rPr>
                </w:rPrChange>
              </w:rPr>
              <w:pPrChange w:id="5311" w:author="GONZALEZ DIAZ, BORJA" w:date="2017-09-29T19:27:00Z">
                <w:pPr>
                  <w:keepNext/>
                  <w:keepLines/>
                  <w:widowControl w:val="0"/>
                  <w:autoSpaceDE w:val="0"/>
                  <w:autoSpaceDN w:val="0"/>
                  <w:adjustRightInd w:val="0"/>
                  <w:spacing w:before="200"/>
                  <w:outlineLvl w:val="4"/>
                </w:pPr>
              </w:pPrChange>
            </w:pPr>
            <w:ins w:id="5312" w:author="Borja Gonzalez" w:date="2017-09-28T19:16:00Z">
              <w:r w:rsidRPr="00A47B4C">
                <w:rPr>
                  <w:lang w:val="en-US"/>
                  <w:rPrChange w:id="5313" w:author="Borja Gonzalez" w:date="2017-09-28T19:16:00Z">
                    <w:rPr>
                      <w:rFonts w:ascii="Monaco" w:hAnsi="Monaco" w:cs="Monaco"/>
                      <w:sz w:val="32"/>
                      <w:szCs w:val="32"/>
                      <w:lang w:val="en-US"/>
                    </w:rPr>
                  </w:rPrChange>
                </w:rPr>
                <w:t xml:space="preserve">    </w:t>
              </w:r>
              <w:proofErr w:type="gramStart"/>
              <w:r w:rsidRPr="00A47B4C">
                <w:rPr>
                  <w:lang w:val="en-US"/>
                  <w:rPrChange w:id="5314" w:author="Borja Gonzalez" w:date="2017-09-28T19:16:00Z">
                    <w:rPr>
                      <w:rFonts w:ascii="Monaco" w:hAnsi="Monaco" w:cs="Monaco"/>
                      <w:sz w:val="32"/>
                      <w:szCs w:val="32"/>
                      <w:lang w:val="en-US"/>
                    </w:rPr>
                  </w:rPrChange>
                </w:rPr>
                <w:t>fs</w:t>
              </w:r>
              <w:r w:rsidRPr="00A47B4C">
                <w:rPr>
                  <w:b/>
                  <w:bCs/>
                  <w:lang w:val="en-US"/>
                  <w:rPrChange w:id="5315" w:author="Borja Gonzalez" w:date="2017-09-28T19:16:00Z">
                    <w:rPr>
                      <w:rFonts w:ascii="Monaco" w:hAnsi="Monaco" w:cs="Monaco"/>
                      <w:b/>
                      <w:bCs/>
                      <w:color w:val="000000"/>
                      <w:sz w:val="32"/>
                      <w:szCs w:val="32"/>
                      <w:lang w:val="en-US"/>
                    </w:rPr>
                  </w:rPrChange>
                </w:rPr>
                <w:t>.</w:t>
              </w:r>
              <w:r w:rsidRPr="00A47B4C">
                <w:rPr>
                  <w:lang w:val="en-US"/>
                  <w:rPrChange w:id="5316" w:author="Borja Gonzalez" w:date="2017-09-28T19:16:00Z">
                    <w:rPr>
                      <w:rFonts w:ascii="Monaco" w:hAnsi="Monaco" w:cs="Monaco"/>
                      <w:color w:val="000000"/>
                      <w:sz w:val="32"/>
                      <w:szCs w:val="32"/>
                      <w:lang w:val="en-US"/>
                    </w:rPr>
                  </w:rPrChange>
                </w:rPr>
                <w:t>writeFileSync</w:t>
              </w:r>
              <w:proofErr w:type="gramEnd"/>
              <w:r w:rsidRPr="00A47B4C">
                <w:rPr>
                  <w:b/>
                  <w:bCs/>
                  <w:lang w:val="en-US"/>
                  <w:rPrChange w:id="5317" w:author="Borja Gonzalez" w:date="2017-09-28T19:16:00Z">
                    <w:rPr>
                      <w:rFonts w:ascii="Monaco" w:hAnsi="Monaco" w:cs="Monaco"/>
                      <w:b/>
                      <w:bCs/>
                      <w:color w:val="000000"/>
                      <w:sz w:val="32"/>
                      <w:szCs w:val="32"/>
                      <w:lang w:val="en-US"/>
                    </w:rPr>
                  </w:rPrChange>
                </w:rPr>
                <w:t>(</w:t>
              </w:r>
              <w:r w:rsidRPr="00A47B4C">
                <w:rPr>
                  <w:color w:val="4E9A06"/>
                  <w:lang w:val="en-US"/>
                  <w:rPrChange w:id="5318" w:author="Borja Gonzalez" w:date="2017-09-28T19:16:00Z">
                    <w:rPr>
                      <w:rFonts w:ascii="Monaco" w:hAnsi="Monaco" w:cs="Monaco"/>
                      <w:color w:val="4E9A06"/>
                      <w:sz w:val="32"/>
                      <w:szCs w:val="32"/>
                      <w:lang w:val="en-US"/>
                    </w:rPr>
                  </w:rPrChange>
                </w:rPr>
                <w:t>"./Pacientes_DB.db"</w:t>
              </w:r>
              <w:r w:rsidRPr="00A47B4C">
                <w:rPr>
                  <w:b/>
                  <w:bCs/>
                  <w:lang w:val="en-US"/>
                  <w:rPrChange w:id="5319" w:author="Borja Gonzalez" w:date="2017-09-28T19:16:00Z">
                    <w:rPr>
                      <w:rFonts w:ascii="Monaco" w:hAnsi="Monaco" w:cs="Monaco"/>
                      <w:b/>
                      <w:bCs/>
                      <w:color w:val="000000"/>
                      <w:sz w:val="32"/>
                      <w:szCs w:val="32"/>
                      <w:lang w:val="en-US"/>
                    </w:rPr>
                  </w:rPrChange>
                </w:rPr>
                <w:t>,</w:t>
              </w:r>
              <w:r w:rsidRPr="00A47B4C">
                <w:rPr>
                  <w:lang w:val="en-US"/>
                  <w:rPrChange w:id="5320" w:author="Borja Gonzalez" w:date="2017-09-28T19:16:00Z">
                    <w:rPr>
                      <w:rFonts w:ascii="Monaco" w:hAnsi="Monaco" w:cs="Monaco"/>
                      <w:sz w:val="32"/>
                      <w:szCs w:val="32"/>
                      <w:lang w:val="en-US"/>
                    </w:rPr>
                  </w:rPrChange>
                </w:rPr>
                <w:t xml:space="preserve"> buffer</w:t>
              </w:r>
              <w:r w:rsidRPr="00A47B4C">
                <w:rPr>
                  <w:b/>
                  <w:bCs/>
                  <w:lang w:val="en-US"/>
                  <w:rPrChange w:id="5321"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322" w:author="Borja Gonzalez" w:date="2017-09-28T19:16:00Z"/>
                <w:lang w:val="es-ES"/>
                <w:rPrChange w:id="5323" w:author="Rodrigo García" w:date="2017-09-29T10:07:00Z">
                  <w:rPr>
                    <w:ins w:id="5324" w:author="Borja Gonzalez" w:date="2017-09-28T19:16:00Z"/>
                    <w:rFonts w:ascii="Monaco" w:eastAsiaTheme="majorEastAsia" w:hAnsi="Monaco" w:cs="Monaco"/>
                    <w:color w:val="243F60" w:themeColor="accent1" w:themeShade="7F"/>
                    <w:sz w:val="32"/>
                    <w:szCs w:val="32"/>
                    <w:lang w:val="en-US"/>
                  </w:rPr>
                </w:rPrChange>
              </w:rPr>
              <w:pPrChange w:id="5325" w:author="GONZALEZ DIAZ, BORJA" w:date="2017-09-29T19:27:00Z">
                <w:pPr>
                  <w:keepNext/>
                  <w:keepLines/>
                  <w:widowControl w:val="0"/>
                  <w:autoSpaceDE w:val="0"/>
                  <w:autoSpaceDN w:val="0"/>
                  <w:adjustRightInd w:val="0"/>
                  <w:spacing w:before="200"/>
                  <w:outlineLvl w:val="4"/>
                </w:pPr>
              </w:pPrChange>
            </w:pPr>
            <w:ins w:id="5326" w:author="Borja Gonzalez" w:date="2017-09-28T19:16:00Z">
              <w:r w:rsidRPr="00A47B4C">
                <w:rPr>
                  <w:lang w:val="en-US"/>
                  <w:rPrChange w:id="5327" w:author="Borja Gonzalez" w:date="2017-09-28T19:16:00Z">
                    <w:rPr>
                      <w:rFonts w:ascii="Monaco" w:hAnsi="Monaco" w:cs="Monaco"/>
                      <w:sz w:val="32"/>
                      <w:szCs w:val="32"/>
                      <w:lang w:val="en-US"/>
                    </w:rPr>
                  </w:rPrChange>
                </w:rPr>
                <w:t xml:space="preserve">    </w:t>
              </w:r>
              <w:proofErr w:type="gramStart"/>
              <w:r w:rsidRPr="0079203F">
                <w:rPr>
                  <w:lang w:val="es-ES"/>
                  <w:rPrChange w:id="5328" w:author="Rodrigo García" w:date="2017-09-29T10:07:00Z">
                    <w:rPr>
                      <w:rFonts w:ascii="Monaco" w:hAnsi="Monaco" w:cs="Monaco"/>
                      <w:color w:val="000000"/>
                      <w:sz w:val="32"/>
                      <w:szCs w:val="32"/>
                      <w:lang w:val="en-US"/>
                    </w:rPr>
                  </w:rPrChange>
                </w:rPr>
                <w:t>db</w:t>
              </w:r>
              <w:r w:rsidRPr="0079203F">
                <w:rPr>
                  <w:b/>
                  <w:bCs/>
                  <w:lang w:val="es-ES"/>
                  <w:rPrChange w:id="5329" w:author="Rodrigo García" w:date="2017-09-29T10:07:00Z">
                    <w:rPr>
                      <w:rFonts w:ascii="Monaco" w:hAnsi="Monaco" w:cs="Monaco"/>
                      <w:b/>
                      <w:bCs/>
                      <w:color w:val="000000"/>
                      <w:sz w:val="32"/>
                      <w:szCs w:val="32"/>
                      <w:lang w:val="en-US"/>
                    </w:rPr>
                  </w:rPrChange>
                </w:rPr>
                <w:t>.</w:t>
              </w:r>
              <w:r w:rsidRPr="0079203F">
                <w:rPr>
                  <w:lang w:val="es-ES"/>
                  <w:rPrChange w:id="5330" w:author="Rodrigo García" w:date="2017-09-29T10:07:00Z">
                    <w:rPr>
                      <w:rFonts w:ascii="Monaco" w:hAnsi="Monaco" w:cs="Monaco"/>
                      <w:color w:val="000000"/>
                      <w:sz w:val="32"/>
                      <w:szCs w:val="32"/>
                      <w:lang w:val="en-US"/>
                    </w:rPr>
                  </w:rPrChange>
                </w:rPr>
                <w:t>close</w:t>
              </w:r>
              <w:proofErr w:type="gramEnd"/>
              <w:r w:rsidRPr="0079203F">
                <w:rPr>
                  <w:b/>
                  <w:bCs/>
                  <w:lang w:val="es-ES"/>
                  <w:rPrChange w:id="5331"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332" w:author="Borja Gonzalez" w:date="2017-09-28T19:16:00Z"/>
                <w:lang w:val="es-ES"/>
                <w:rPrChange w:id="5333" w:author="Rodrigo García" w:date="2017-09-29T10:07:00Z">
                  <w:rPr>
                    <w:ins w:id="5334" w:author="Borja Gonzalez" w:date="2017-09-28T19:16:00Z"/>
                    <w:rFonts w:ascii="Monaco" w:eastAsiaTheme="majorEastAsia" w:hAnsi="Monaco" w:cs="Monaco"/>
                    <w:color w:val="243F60" w:themeColor="accent1" w:themeShade="7F"/>
                    <w:sz w:val="32"/>
                    <w:szCs w:val="32"/>
                    <w:lang w:val="en-US"/>
                  </w:rPr>
                </w:rPrChange>
              </w:rPr>
              <w:pPrChange w:id="5335" w:author="GONZALEZ DIAZ, BORJA" w:date="2017-09-29T19:27:00Z">
                <w:pPr>
                  <w:keepNext/>
                  <w:keepLines/>
                  <w:widowControl w:val="0"/>
                  <w:autoSpaceDE w:val="0"/>
                  <w:autoSpaceDN w:val="0"/>
                  <w:adjustRightInd w:val="0"/>
                  <w:spacing w:before="200"/>
                  <w:outlineLvl w:val="4"/>
                </w:pPr>
              </w:pPrChange>
            </w:pPr>
            <w:ins w:id="5336" w:author="Borja Gonzalez" w:date="2017-09-28T19:16:00Z">
              <w:r w:rsidRPr="0079203F">
                <w:rPr>
                  <w:lang w:val="es-ES"/>
                  <w:rPrChange w:id="5337" w:author="Rodrigo García" w:date="2017-09-29T10:07:00Z">
                    <w:rPr>
                      <w:rFonts w:ascii="Monaco" w:hAnsi="Monaco" w:cs="Monaco"/>
                      <w:sz w:val="32"/>
                      <w:szCs w:val="32"/>
                      <w:lang w:val="en-US"/>
                    </w:rPr>
                  </w:rPrChange>
                </w:rPr>
                <w:t xml:space="preserve">    console</w:t>
              </w:r>
              <w:r w:rsidRPr="0079203F">
                <w:rPr>
                  <w:b/>
                  <w:bCs/>
                  <w:lang w:val="es-ES"/>
                  <w:rPrChange w:id="5338" w:author="Rodrigo García" w:date="2017-09-29T10:07:00Z">
                    <w:rPr>
                      <w:rFonts w:ascii="Monaco" w:hAnsi="Monaco" w:cs="Monaco"/>
                      <w:b/>
                      <w:bCs/>
                      <w:color w:val="000000"/>
                      <w:sz w:val="32"/>
                      <w:szCs w:val="32"/>
                      <w:lang w:val="en-US"/>
                    </w:rPr>
                  </w:rPrChange>
                </w:rPr>
                <w:t>.</w:t>
              </w:r>
              <w:r w:rsidRPr="0079203F">
                <w:rPr>
                  <w:lang w:val="es-ES"/>
                  <w:rPrChange w:id="5339" w:author="Rodrigo García" w:date="2017-09-29T10:07:00Z">
                    <w:rPr>
                      <w:rFonts w:ascii="Monaco" w:hAnsi="Monaco" w:cs="Monaco"/>
                      <w:color w:val="000000"/>
                      <w:sz w:val="32"/>
                      <w:szCs w:val="32"/>
                      <w:lang w:val="en-US"/>
                    </w:rPr>
                  </w:rPrChange>
                </w:rPr>
                <w:t>log</w:t>
              </w:r>
              <w:r w:rsidRPr="0079203F">
                <w:rPr>
                  <w:b/>
                  <w:bCs/>
                  <w:lang w:val="es-ES"/>
                  <w:rPrChange w:id="5340" w:author="Rodrigo García" w:date="2017-09-29T10:07:00Z">
                    <w:rPr>
                      <w:rFonts w:ascii="Monaco" w:hAnsi="Monaco" w:cs="Monaco"/>
                      <w:b/>
                      <w:bCs/>
                      <w:color w:val="000000"/>
                      <w:sz w:val="32"/>
                      <w:szCs w:val="32"/>
                      <w:lang w:val="en-US"/>
                    </w:rPr>
                  </w:rPrChange>
                </w:rPr>
                <w:t>(</w:t>
              </w:r>
              <w:r w:rsidRPr="0079203F">
                <w:rPr>
                  <w:lang w:val="es-ES"/>
                  <w:rPrChange w:id="5341" w:author="Rodrigo García" w:date="2017-09-29T10:07:00Z">
                    <w:rPr>
                      <w:rFonts w:ascii="Monaco" w:hAnsi="Monaco" w:cs="Monaco"/>
                      <w:color w:val="000000"/>
                      <w:sz w:val="32"/>
                      <w:szCs w:val="32"/>
                      <w:lang w:val="en-US"/>
                    </w:rPr>
                  </w:rPrChange>
                </w:rPr>
                <w:t>timestamp</w:t>
              </w:r>
              <w:r w:rsidRPr="0079203F">
                <w:rPr>
                  <w:b/>
                  <w:bCs/>
                  <w:lang w:val="es-ES"/>
                  <w:rPrChange w:id="5342" w:author="Rodrigo García" w:date="2017-09-29T10:07:00Z">
                    <w:rPr>
                      <w:rFonts w:ascii="Monaco" w:hAnsi="Monaco" w:cs="Monaco"/>
                      <w:b/>
                      <w:bCs/>
                      <w:color w:val="000000"/>
                      <w:sz w:val="32"/>
                      <w:szCs w:val="32"/>
                      <w:lang w:val="en-US"/>
                    </w:rPr>
                  </w:rPrChange>
                </w:rPr>
                <w:t>(</w:t>
              </w:r>
              <w:r w:rsidRPr="0079203F">
                <w:rPr>
                  <w:color w:val="4E9A06"/>
                  <w:lang w:val="es-ES"/>
                  <w:rPrChange w:id="5343"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344"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345" w:author="Rodrigo García" w:date="2017-09-29T10:07:00Z">
                    <w:rPr>
                      <w:rFonts w:ascii="Monaco" w:hAnsi="Monaco" w:cs="Monaco"/>
                      <w:color w:val="4E9A06"/>
                      <w:sz w:val="32"/>
                      <w:szCs w:val="32"/>
                      <w:lang w:val="en-US"/>
                    </w:rPr>
                  </w:rPrChange>
                </w:rPr>
                <w:t>:iii'</w:t>
              </w:r>
              <w:r w:rsidRPr="0079203F">
                <w:rPr>
                  <w:b/>
                  <w:bCs/>
                  <w:lang w:val="es-ES"/>
                  <w:rPrChange w:id="5346" w:author="Rodrigo García" w:date="2017-09-29T10:07:00Z">
                    <w:rPr>
                      <w:rFonts w:ascii="Monaco" w:hAnsi="Monaco" w:cs="Monaco"/>
                      <w:b/>
                      <w:bCs/>
                      <w:color w:val="000000"/>
                      <w:sz w:val="32"/>
                      <w:szCs w:val="32"/>
                      <w:lang w:val="en-US"/>
                    </w:rPr>
                  </w:rPrChange>
                </w:rPr>
                <w:t>)</w:t>
              </w:r>
              <w:r w:rsidRPr="0079203F">
                <w:rPr>
                  <w:b/>
                  <w:bCs/>
                  <w:color w:val="CE5C00"/>
                  <w:lang w:val="es-ES"/>
                  <w:rPrChange w:id="5347" w:author="Rodrigo García" w:date="2017-09-29T10:07:00Z">
                    <w:rPr>
                      <w:rFonts w:ascii="Monaco" w:hAnsi="Monaco" w:cs="Monaco"/>
                      <w:b/>
                      <w:bCs/>
                      <w:color w:val="CE5C00"/>
                      <w:sz w:val="32"/>
                      <w:szCs w:val="32"/>
                      <w:lang w:val="en-US"/>
                    </w:rPr>
                  </w:rPrChange>
                </w:rPr>
                <w:t>+</w:t>
              </w:r>
              <w:r w:rsidRPr="0079203F">
                <w:rPr>
                  <w:color w:val="4E9A06"/>
                  <w:lang w:val="es-ES"/>
                  <w:rPrChange w:id="5348" w:author="Rodrigo García" w:date="2017-09-29T10:07:00Z">
                    <w:rPr>
                      <w:rFonts w:ascii="Monaco" w:hAnsi="Monaco" w:cs="Monaco"/>
                      <w:color w:val="4E9A06"/>
                      <w:sz w:val="32"/>
                      <w:szCs w:val="32"/>
                      <w:lang w:val="en-US"/>
                    </w:rPr>
                  </w:rPrChange>
                </w:rPr>
                <w:t>" Base de datos cerrada"</w:t>
              </w:r>
              <w:r w:rsidRPr="0079203F">
                <w:rPr>
                  <w:b/>
                  <w:bCs/>
                  <w:lang w:val="es-ES"/>
                  <w:rPrChange w:id="5349"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350" w:author="Borja Gonzalez" w:date="2017-09-28T19:16:00Z"/>
                <w:lang w:val="es-ES"/>
                <w:rPrChange w:id="5351" w:author="Rodrigo García" w:date="2017-09-29T10:07:00Z">
                  <w:rPr>
                    <w:ins w:id="5352" w:author="Borja Gonzalez" w:date="2017-09-28T19:16:00Z"/>
                    <w:rFonts w:ascii="Monaco" w:eastAsiaTheme="majorEastAsia" w:hAnsi="Monaco" w:cs="Monaco"/>
                    <w:color w:val="243F60" w:themeColor="accent1" w:themeShade="7F"/>
                    <w:sz w:val="32"/>
                    <w:szCs w:val="32"/>
                    <w:lang w:val="en-US"/>
                  </w:rPr>
                </w:rPrChange>
              </w:rPr>
              <w:pPrChange w:id="5353" w:author="GONZALEZ DIAZ, BORJA" w:date="2017-09-29T19:27:00Z">
                <w:pPr>
                  <w:keepNext/>
                  <w:keepLines/>
                  <w:widowControl w:val="0"/>
                  <w:autoSpaceDE w:val="0"/>
                  <w:autoSpaceDN w:val="0"/>
                  <w:adjustRightInd w:val="0"/>
                  <w:spacing w:before="200"/>
                  <w:outlineLvl w:val="4"/>
                </w:pPr>
              </w:pPrChange>
            </w:pPr>
            <w:ins w:id="5354" w:author="Borja Gonzalez" w:date="2017-09-28T19:16:00Z">
              <w:r w:rsidRPr="0079203F">
                <w:rPr>
                  <w:lang w:val="es-ES"/>
                  <w:rPrChange w:id="5355" w:author="Rodrigo García" w:date="2017-09-29T10:07:00Z">
                    <w:rPr>
                      <w:rFonts w:ascii="Monaco" w:hAnsi="Monaco" w:cs="Monaco"/>
                      <w:sz w:val="32"/>
                      <w:szCs w:val="32"/>
                      <w:lang w:val="en-US"/>
                    </w:rPr>
                  </w:rPrChange>
                </w:rPr>
                <w:t xml:space="preserve">    </w:t>
              </w:r>
              <w:r w:rsidRPr="0079203F">
                <w:rPr>
                  <w:b/>
                  <w:bCs/>
                  <w:color w:val="204A87"/>
                  <w:lang w:val="es-ES"/>
                  <w:rPrChange w:id="5356" w:author="Rodrigo García" w:date="2017-09-29T10:07:00Z">
                    <w:rPr>
                      <w:rFonts w:ascii="Monaco" w:hAnsi="Monaco" w:cs="Monaco"/>
                      <w:b/>
                      <w:bCs/>
                      <w:color w:val="204A87"/>
                      <w:sz w:val="32"/>
                      <w:szCs w:val="32"/>
                      <w:lang w:val="en-US"/>
                    </w:rPr>
                  </w:rPrChange>
                </w:rPr>
                <w:t>var</w:t>
              </w:r>
              <w:r w:rsidRPr="0079203F">
                <w:rPr>
                  <w:lang w:val="es-ES"/>
                  <w:rPrChange w:id="5357" w:author="Rodrigo García" w:date="2017-09-29T10:07:00Z">
                    <w:rPr>
                      <w:rFonts w:ascii="Monaco" w:hAnsi="Monaco" w:cs="Monaco"/>
                      <w:sz w:val="32"/>
                      <w:szCs w:val="32"/>
                      <w:lang w:val="en-US"/>
                    </w:rPr>
                  </w:rPrChange>
                </w:rPr>
                <w:t xml:space="preserve"> ack_to_client </w:t>
              </w:r>
              <w:r w:rsidRPr="0079203F">
                <w:rPr>
                  <w:b/>
                  <w:bCs/>
                  <w:color w:val="CE5C00"/>
                  <w:lang w:val="es-ES"/>
                  <w:rPrChange w:id="5358" w:author="Rodrigo García" w:date="2017-09-29T10:07:00Z">
                    <w:rPr>
                      <w:rFonts w:ascii="Monaco" w:hAnsi="Monaco" w:cs="Monaco"/>
                      <w:b/>
                      <w:bCs/>
                      <w:color w:val="CE5C00"/>
                      <w:sz w:val="32"/>
                      <w:szCs w:val="32"/>
                      <w:lang w:val="en-US"/>
                    </w:rPr>
                  </w:rPrChange>
                </w:rPr>
                <w:t>=</w:t>
              </w:r>
              <w:r w:rsidRPr="0079203F">
                <w:rPr>
                  <w:lang w:val="es-ES"/>
                  <w:rPrChange w:id="5359" w:author="Rodrigo García" w:date="2017-09-29T10:07:00Z">
                    <w:rPr>
                      <w:rFonts w:ascii="Monaco" w:hAnsi="Monaco" w:cs="Monaco"/>
                      <w:sz w:val="32"/>
                      <w:szCs w:val="32"/>
                      <w:lang w:val="en-US"/>
                    </w:rPr>
                  </w:rPrChange>
                </w:rPr>
                <w:t xml:space="preserve"> </w:t>
              </w:r>
              <w:r w:rsidRPr="0079203F">
                <w:rPr>
                  <w:b/>
                  <w:bCs/>
                  <w:lang w:val="es-ES"/>
                  <w:rPrChange w:id="5360"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361" w:author="Borja Gonzalez" w:date="2017-09-28T19:16:00Z"/>
                <w:lang w:val="es-ES"/>
                <w:rPrChange w:id="5362" w:author="Rodrigo García" w:date="2017-09-29T10:07:00Z">
                  <w:rPr>
                    <w:ins w:id="5363" w:author="Borja Gonzalez" w:date="2017-09-28T19:16:00Z"/>
                    <w:rFonts w:ascii="Monaco" w:eastAsiaTheme="majorEastAsia" w:hAnsi="Monaco" w:cs="Monaco"/>
                    <w:color w:val="243F60" w:themeColor="accent1" w:themeShade="7F"/>
                    <w:sz w:val="32"/>
                    <w:szCs w:val="32"/>
                    <w:lang w:val="en-US"/>
                  </w:rPr>
                </w:rPrChange>
              </w:rPr>
              <w:pPrChange w:id="5364" w:author="GONZALEZ DIAZ, BORJA" w:date="2017-09-29T19:27:00Z">
                <w:pPr>
                  <w:keepNext/>
                  <w:keepLines/>
                  <w:widowControl w:val="0"/>
                  <w:autoSpaceDE w:val="0"/>
                  <w:autoSpaceDN w:val="0"/>
                  <w:adjustRightInd w:val="0"/>
                  <w:spacing w:before="200"/>
                  <w:outlineLvl w:val="4"/>
                </w:pPr>
              </w:pPrChange>
            </w:pPr>
            <w:ins w:id="5365" w:author="Borja Gonzalez" w:date="2017-09-28T19:16:00Z">
              <w:r w:rsidRPr="0079203F">
                <w:rPr>
                  <w:lang w:val="es-ES"/>
                  <w:rPrChange w:id="5366" w:author="Rodrigo García" w:date="2017-09-29T10:07:00Z">
                    <w:rPr>
                      <w:rFonts w:ascii="Monaco" w:hAnsi="Monaco" w:cs="Monaco"/>
                      <w:sz w:val="32"/>
                      <w:szCs w:val="32"/>
                      <w:lang w:val="en-US"/>
                    </w:rPr>
                  </w:rPrChange>
                </w:rPr>
                <w:t xml:space="preserve">        data</w:t>
              </w:r>
              <w:r w:rsidRPr="0079203F">
                <w:rPr>
                  <w:b/>
                  <w:bCs/>
                  <w:color w:val="CE5C00"/>
                  <w:lang w:val="es-ES"/>
                  <w:rPrChange w:id="5367" w:author="Rodrigo García" w:date="2017-09-29T10:07:00Z">
                    <w:rPr>
                      <w:rFonts w:ascii="Monaco" w:hAnsi="Monaco" w:cs="Monaco"/>
                      <w:b/>
                      <w:bCs/>
                      <w:color w:val="CE5C00"/>
                      <w:sz w:val="32"/>
                      <w:szCs w:val="32"/>
                      <w:lang w:val="en-US"/>
                    </w:rPr>
                  </w:rPrChange>
                </w:rPr>
                <w:t>:</w:t>
              </w:r>
              <w:r w:rsidRPr="0079203F">
                <w:rPr>
                  <w:color w:val="4E9A06"/>
                  <w:lang w:val="es-ES"/>
                  <w:rPrChange w:id="5368"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369" w:author="Borja Gonzalez" w:date="2017-09-28T19:16:00Z"/>
                <w:lang w:val="en-US"/>
                <w:rPrChange w:id="5370" w:author="Borja Gonzalez" w:date="2017-09-28T19:16:00Z">
                  <w:rPr>
                    <w:ins w:id="5371" w:author="Borja Gonzalez" w:date="2017-09-28T19:16:00Z"/>
                    <w:rFonts w:ascii="Monaco" w:eastAsiaTheme="majorEastAsia" w:hAnsi="Monaco" w:cs="Monaco"/>
                    <w:color w:val="243F60" w:themeColor="accent1" w:themeShade="7F"/>
                    <w:sz w:val="32"/>
                    <w:szCs w:val="32"/>
                    <w:lang w:val="en-US"/>
                  </w:rPr>
                </w:rPrChange>
              </w:rPr>
              <w:pPrChange w:id="5372" w:author="GONZALEZ DIAZ, BORJA" w:date="2017-09-29T19:27:00Z">
                <w:pPr>
                  <w:keepNext/>
                  <w:keepLines/>
                  <w:widowControl w:val="0"/>
                  <w:autoSpaceDE w:val="0"/>
                  <w:autoSpaceDN w:val="0"/>
                  <w:adjustRightInd w:val="0"/>
                  <w:spacing w:before="200"/>
                  <w:outlineLvl w:val="4"/>
                </w:pPr>
              </w:pPrChange>
            </w:pPr>
            <w:ins w:id="5373" w:author="Borja Gonzalez" w:date="2017-09-28T19:16:00Z">
              <w:r w:rsidRPr="0079203F">
                <w:rPr>
                  <w:lang w:val="es-ES"/>
                  <w:rPrChange w:id="5374" w:author="Rodrigo García" w:date="2017-09-29T10:07:00Z">
                    <w:rPr>
                      <w:rFonts w:ascii="Monaco" w:hAnsi="Monaco" w:cs="Monaco"/>
                      <w:sz w:val="32"/>
                      <w:szCs w:val="32"/>
                      <w:lang w:val="en-US"/>
                    </w:rPr>
                  </w:rPrChange>
                </w:rPr>
                <w:t xml:space="preserve">    </w:t>
              </w:r>
              <w:r w:rsidRPr="00A47B4C">
                <w:rPr>
                  <w:b/>
                  <w:bCs/>
                  <w:lang w:val="en-US"/>
                  <w:rPrChange w:id="5375"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376" w:author="Borja Gonzalez" w:date="2017-09-28T19:16:00Z"/>
                <w:lang w:val="en-US"/>
                <w:rPrChange w:id="5377" w:author="Borja Gonzalez" w:date="2017-09-28T19:16:00Z">
                  <w:rPr>
                    <w:ins w:id="5378" w:author="Borja Gonzalez" w:date="2017-09-28T19:16:00Z"/>
                    <w:rFonts w:ascii="Monaco" w:eastAsiaTheme="majorEastAsia" w:hAnsi="Monaco" w:cs="Monaco"/>
                    <w:color w:val="243F60" w:themeColor="accent1" w:themeShade="7F"/>
                    <w:sz w:val="32"/>
                    <w:szCs w:val="32"/>
                    <w:lang w:val="en-US"/>
                  </w:rPr>
                </w:rPrChange>
              </w:rPr>
              <w:pPrChange w:id="5379" w:author="GONZALEZ DIAZ, BORJA" w:date="2017-09-29T19:27:00Z">
                <w:pPr>
                  <w:keepNext/>
                  <w:keepLines/>
                  <w:widowControl w:val="0"/>
                  <w:autoSpaceDE w:val="0"/>
                  <w:autoSpaceDN w:val="0"/>
                  <w:adjustRightInd w:val="0"/>
                  <w:spacing w:before="200"/>
                  <w:outlineLvl w:val="4"/>
                </w:pPr>
              </w:pPrChange>
            </w:pPr>
            <w:ins w:id="5380" w:author="Borja Gonzalez" w:date="2017-09-28T19:16:00Z">
              <w:r w:rsidRPr="00A47B4C">
                <w:rPr>
                  <w:lang w:val="en-US"/>
                  <w:rPrChange w:id="5381" w:author="Borja Gonzalez" w:date="2017-09-28T19:16:00Z">
                    <w:rPr>
                      <w:rFonts w:ascii="Monaco" w:hAnsi="Monaco" w:cs="Monaco"/>
                      <w:sz w:val="32"/>
                      <w:szCs w:val="32"/>
                      <w:lang w:val="en-US"/>
                    </w:rPr>
                  </w:rPrChange>
                </w:rPr>
                <w:t xml:space="preserve">    </w:t>
              </w:r>
              <w:proofErr w:type="gramStart"/>
              <w:r w:rsidRPr="00A47B4C">
                <w:rPr>
                  <w:lang w:val="en-US"/>
                  <w:rPrChange w:id="5382" w:author="Borja Gonzalez" w:date="2017-09-28T19:16:00Z">
                    <w:rPr>
                      <w:rFonts w:ascii="Monaco" w:hAnsi="Monaco" w:cs="Monaco"/>
                      <w:sz w:val="32"/>
                      <w:szCs w:val="32"/>
                      <w:lang w:val="en-US"/>
                    </w:rPr>
                  </w:rPrChange>
                </w:rPr>
                <w:t>socket</w:t>
              </w:r>
              <w:r w:rsidRPr="00A47B4C">
                <w:rPr>
                  <w:b/>
                  <w:bCs/>
                  <w:lang w:val="en-US"/>
                  <w:rPrChange w:id="5383" w:author="Borja Gonzalez" w:date="2017-09-28T19:16:00Z">
                    <w:rPr>
                      <w:rFonts w:ascii="Monaco" w:hAnsi="Monaco" w:cs="Monaco"/>
                      <w:b/>
                      <w:bCs/>
                      <w:color w:val="000000"/>
                      <w:sz w:val="32"/>
                      <w:szCs w:val="32"/>
                      <w:lang w:val="en-US"/>
                    </w:rPr>
                  </w:rPrChange>
                </w:rPr>
                <w:t>.</w:t>
              </w:r>
              <w:r w:rsidRPr="00A47B4C">
                <w:rPr>
                  <w:lang w:val="en-US"/>
                  <w:rPrChange w:id="5384" w:author="Borja Gonzalez" w:date="2017-09-28T19:16:00Z">
                    <w:rPr>
                      <w:rFonts w:ascii="Monaco" w:hAnsi="Monaco" w:cs="Monaco"/>
                      <w:color w:val="000000"/>
                      <w:sz w:val="32"/>
                      <w:szCs w:val="32"/>
                      <w:lang w:val="en-US"/>
                    </w:rPr>
                  </w:rPrChange>
                </w:rPr>
                <w:t>send</w:t>
              </w:r>
              <w:proofErr w:type="gramEnd"/>
              <w:r w:rsidRPr="00A47B4C">
                <w:rPr>
                  <w:b/>
                  <w:bCs/>
                  <w:lang w:val="en-US"/>
                  <w:rPrChange w:id="5385" w:author="Borja Gonzalez" w:date="2017-09-28T19:16:00Z">
                    <w:rPr>
                      <w:rFonts w:ascii="Monaco" w:hAnsi="Monaco" w:cs="Monaco"/>
                      <w:b/>
                      <w:bCs/>
                      <w:color w:val="000000"/>
                      <w:sz w:val="32"/>
                      <w:szCs w:val="32"/>
                      <w:lang w:val="en-US"/>
                    </w:rPr>
                  </w:rPrChange>
                </w:rPr>
                <w:t>(</w:t>
              </w:r>
              <w:r w:rsidRPr="00A47B4C">
                <w:rPr>
                  <w:lang w:val="en-US"/>
                  <w:rPrChange w:id="5386" w:author="Borja Gonzalez" w:date="2017-09-28T19:16:00Z">
                    <w:rPr>
                      <w:rFonts w:ascii="Monaco" w:hAnsi="Monaco" w:cs="Monaco"/>
                      <w:color w:val="000000"/>
                      <w:sz w:val="32"/>
                      <w:szCs w:val="32"/>
                      <w:lang w:val="en-US"/>
                    </w:rPr>
                  </w:rPrChange>
                </w:rPr>
                <w:t>JSON</w:t>
              </w:r>
              <w:r w:rsidRPr="00A47B4C">
                <w:rPr>
                  <w:b/>
                  <w:bCs/>
                  <w:lang w:val="en-US"/>
                  <w:rPrChange w:id="5387" w:author="Borja Gonzalez" w:date="2017-09-28T19:16:00Z">
                    <w:rPr>
                      <w:rFonts w:ascii="Monaco" w:hAnsi="Monaco" w:cs="Monaco"/>
                      <w:b/>
                      <w:bCs/>
                      <w:color w:val="000000"/>
                      <w:sz w:val="32"/>
                      <w:szCs w:val="32"/>
                      <w:lang w:val="en-US"/>
                    </w:rPr>
                  </w:rPrChange>
                </w:rPr>
                <w:t>.</w:t>
              </w:r>
              <w:r w:rsidRPr="00A47B4C">
                <w:rPr>
                  <w:lang w:val="en-US"/>
                  <w:rPrChange w:id="5388" w:author="Borja Gonzalez" w:date="2017-09-28T19:16:00Z">
                    <w:rPr>
                      <w:rFonts w:ascii="Monaco" w:hAnsi="Monaco" w:cs="Monaco"/>
                      <w:color w:val="000000"/>
                      <w:sz w:val="32"/>
                      <w:szCs w:val="32"/>
                      <w:lang w:val="en-US"/>
                    </w:rPr>
                  </w:rPrChange>
                </w:rPr>
                <w:t>stringify</w:t>
              </w:r>
              <w:r w:rsidRPr="00A47B4C">
                <w:rPr>
                  <w:b/>
                  <w:bCs/>
                  <w:lang w:val="en-US"/>
                  <w:rPrChange w:id="5389" w:author="Borja Gonzalez" w:date="2017-09-28T19:16:00Z">
                    <w:rPr>
                      <w:rFonts w:ascii="Monaco" w:hAnsi="Monaco" w:cs="Monaco"/>
                      <w:b/>
                      <w:bCs/>
                      <w:color w:val="000000"/>
                      <w:sz w:val="32"/>
                      <w:szCs w:val="32"/>
                      <w:lang w:val="en-US"/>
                    </w:rPr>
                  </w:rPrChange>
                </w:rPr>
                <w:t>(</w:t>
              </w:r>
              <w:r w:rsidRPr="00A47B4C">
                <w:rPr>
                  <w:lang w:val="en-US"/>
                  <w:rPrChange w:id="5390" w:author="Borja Gonzalez" w:date="2017-09-28T19:16:00Z">
                    <w:rPr>
                      <w:rFonts w:ascii="Monaco" w:hAnsi="Monaco" w:cs="Monaco"/>
                      <w:color w:val="000000"/>
                      <w:sz w:val="32"/>
                      <w:szCs w:val="32"/>
                      <w:lang w:val="en-US"/>
                    </w:rPr>
                  </w:rPrChange>
                </w:rPr>
                <w:t>ack_to_client</w:t>
              </w:r>
              <w:r w:rsidRPr="00A47B4C">
                <w:rPr>
                  <w:b/>
                  <w:bCs/>
                  <w:lang w:val="en-US"/>
                  <w:rPrChange w:id="5391"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392" w:author="Borja Gonzalez" w:date="2017-09-28T19:16:00Z"/>
                <w:lang w:val="en-US"/>
                <w:rPrChange w:id="5393" w:author="Borja Gonzalez" w:date="2017-09-28T19:16:00Z">
                  <w:rPr>
                    <w:ins w:id="5394" w:author="Borja Gonzalez" w:date="2017-09-28T19:16:00Z"/>
                    <w:rFonts w:ascii="Monaco" w:eastAsiaTheme="majorEastAsia" w:hAnsi="Monaco" w:cs="Monaco"/>
                    <w:color w:val="243F60" w:themeColor="accent1" w:themeShade="7F"/>
                    <w:sz w:val="32"/>
                    <w:szCs w:val="32"/>
                    <w:lang w:val="en-US"/>
                  </w:rPr>
                </w:rPrChange>
              </w:rPr>
              <w:pPrChange w:id="5395" w:author="GONZALEZ DIAZ, BORJA" w:date="2017-09-29T19:27:00Z">
                <w:pPr>
                  <w:keepNext/>
                  <w:keepLines/>
                  <w:widowControl w:val="0"/>
                  <w:autoSpaceDE w:val="0"/>
                  <w:autoSpaceDN w:val="0"/>
                  <w:adjustRightInd w:val="0"/>
                  <w:spacing w:before="200"/>
                  <w:outlineLvl w:val="4"/>
                </w:pPr>
              </w:pPrChange>
            </w:pPr>
            <w:ins w:id="5396" w:author="Borja Gonzalez" w:date="2017-09-28T19:16:00Z">
              <w:r w:rsidRPr="00A47B4C">
                <w:rPr>
                  <w:lang w:val="en-US"/>
                  <w:rPrChange w:id="5397" w:author="Borja Gonzalez" w:date="2017-09-28T19:16:00Z">
                    <w:rPr>
                      <w:rFonts w:ascii="Monaco" w:hAnsi="Monaco" w:cs="Monaco"/>
                      <w:sz w:val="32"/>
                      <w:szCs w:val="32"/>
                      <w:lang w:val="en-US"/>
                    </w:rPr>
                  </w:rPrChange>
                </w:rPr>
                <w:t xml:space="preserve">    </w:t>
              </w:r>
              <w:proofErr w:type="gramStart"/>
              <w:r w:rsidRPr="00A47B4C">
                <w:rPr>
                  <w:lang w:val="en-US"/>
                  <w:rPrChange w:id="5398" w:author="Borja Gonzalez" w:date="2017-09-28T19:16:00Z">
                    <w:rPr>
                      <w:rFonts w:ascii="Monaco" w:hAnsi="Monaco" w:cs="Monaco"/>
                      <w:sz w:val="32"/>
                      <w:szCs w:val="32"/>
                      <w:lang w:val="en-US"/>
                    </w:rPr>
                  </w:rPrChange>
                </w:rPr>
                <w:t>io</w:t>
              </w:r>
              <w:r w:rsidRPr="00A47B4C">
                <w:rPr>
                  <w:b/>
                  <w:bCs/>
                  <w:lang w:val="en-US"/>
                  <w:rPrChange w:id="5399" w:author="Borja Gonzalez" w:date="2017-09-28T19:16:00Z">
                    <w:rPr>
                      <w:rFonts w:ascii="Monaco" w:hAnsi="Monaco" w:cs="Monaco"/>
                      <w:b/>
                      <w:bCs/>
                      <w:color w:val="000000"/>
                      <w:sz w:val="32"/>
                      <w:szCs w:val="32"/>
                      <w:lang w:val="en-US"/>
                    </w:rPr>
                  </w:rPrChange>
                </w:rPr>
                <w:t>.</w:t>
              </w:r>
              <w:r w:rsidRPr="00A47B4C">
                <w:rPr>
                  <w:lang w:val="en-US"/>
                  <w:rPrChange w:id="5400" w:author="Borja Gonzalez" w:date="2017-09-28T19:16:00Z">
                    <w:rPr>
                      <w:rFonts w:ascii="Monaco" w:hAnsi="Monaco" w:cs="Monaco"/>
                      <w:color w:val="000000"/>
                      <w:sz w:val="32"/>
                      <w:szCs w:val="32"/>
                      <w:lang w:val="en-US"/>
                    </w:rPr>
                  </w:rPrChange>
                </w:rPr>
                <w:t>sockets</w:t>
              </w:r>
              <w:proofErr w:type="gramEnd"/>
              <w:r w:rsidRPr="00A47B4C">
                <w:rPr>
                  <w:b/>
                  <w:bCs/>
                  <w:lang w:val="en-US"/>
                  <w:rPrChange w:id="5401" w:author="Borja Gonzalez" w:date="2017-09-28T19:16:00Z">
                    <w:rPr>
                      <w:rFonts w:ascii="Monaco" w:hAnsi="Monaco" w:cs="Monaco"/>
                      <w:b/>
                      <w:bCs/>
                      <w:color w:val="000000"/>
                      <w:sz w:val="32"/>
                      <w:szCs w:val="32"/>
                      <w:lang w:val="en-US"/>
                    </w:rPr>
                  </w:rPrChange>
                </w:rPr>
                <w:t>.</w:t>
              </w:r>
              <w:r w:rsidRPr="00A47B4C">
                <w:rPr>
                  <w:lang w:val="en-US"/>
                  <w:rPrChange w:id="5402" w:author="Borja Gonzalez" w:date="2017-09-28T19:16:00Z">
                    <w:rPr>
                      <w:rFonts w:ascii="Monaco" w:hAnsi="Monaco" w:cs="Monaco"/>
                      <w:color w:val="000000"/>
                      <w:sz w:val="32"/>
                      <w:szCs w:val="32"/>
                      <w:lang w:val="en-US"/>
                    </w:rPr>
                  </w:rPrChange>
                </w:rPr>
                <w:t>emit</w:t>
              </w:r>
              <w:r w:rsidRPr="00A47B4C">
                <w:rPr>
                  <w:b/>
                  <w:bCs/>
                  <w:lang w:val="en-US"/>
                  <w:rPrChange w:id="5403" w:author="Borja Gonzalez" w:date="2017-09-28T19:16:00Z">
                    <w:rPr>
                      <w:rFonts w:ascii="Monaco" w:hAnsi="Monaco" w:cs="Monaco"/>
                      <w:b/>
                      <w:bCs/>
                      <w:color w:val="000000"/>
                      <w:sz w:val="32"/>
                      <w:szCs w:val="32"/>
                      <w:lang w:val="en-US"/>
                    </w:rPr>
                  </w:rPrChange>
                </w:rPr>
                <w:t>(</w:t>
              </w:r>
              <w:r w:rsidRPr="00A47B4C">
                <w:rPr>
                  <w:color w:val="4E9A06"/>
                  <w:lang w:val="en-US"/>
                  <w:rPrChange w:id="5404" w:author="Borja Gonzalez" w:date="2017-09-28T19:16:00Z">
                    <w:rPr>
                      <w:rFonts w:ascii="Monaco" w:hAnsi="Monaco" w:cs="Monaco"/>
                      <w:color w:val="4E9A06"/>
                      <w:sz w:val="32"/>
                      <w:szCs w:val="32"/>
                      <w:lang w:val="en-US"/>
                    </w:rPr>
                  </w:rPrChange>
                </w:rPr>
                <w:t>"reload"</w:t>
              </w:r>
              <w:r w:rsidRPr="00A47B4C">
                <w:rPr>
                  <w:b/>
                  <w:bCs/>
                  <w:lang w:val="en-US"/>
                  <w:rPrChange w:id="5405"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406" w:author="Borja Gonzalez" w:date="2017-09-28T19:16:00Z"/>
                <w:sz w:val="32"/>
                <w:szCs w:val="32"/>
                <w:lang w:val="en-US"/>
              </w:rPr>
              <w:pPrChange w:id="5407" w:author="GONZALEZ DIAZ, BORJA" w:date="2017-09-29T19:27:00Z">
                <w:pPr>
                  <w:widowControl w:val="0"/>
                  <w:autoSpaceDE w:val="0"/>
                  <w:autoSpaceDN w:val="0"/>
                  <w:adjustRightInd w:val="0"/>
                </w:pPr>
              </w:pPrChange>
            </w:pPr>
            <w:ins w:id="5408" w:author="Borja Gonzalez" w:date="2017-09-28T19:16:00Z">
              <w:r w:rsidRPr="00A47B4C">
                <w:rPr>
                  <w:lang w:val="en-US"/>
                  <w:rPrChange w:id="5409" w:author="Borja Gonzalez" w:date="2017-09-28T19:16:00Z">
                    <w:rPr>
                      <w:rFonts w:ascii="Monaco" w:hAnsi="Monaco" w:cs="Monaco"/>
                      <w:sz w:val="32"/>
                      <w:szCs w:val="32"/>
                      <w:lang w:val="en-US"/>
                    </w:rPr>
                  </w:rPrChange>
                </w:rPr>
                <w:t xml:space="preserve">  </w:t>
              </w:r>
              <w:r w:rsidRPr="00A47B4C">
                <w:rPr>
                  <w:b/>
                  <w:bCs/>
                  <w:lang w:val="en-US"/>
                  <w:rPrChange w:id="5410"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411"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gramStart"/>
      <w:r w:rsidR="002A2E6C">
        <w:t>db.</w:t>
      </w:r>
      <w:r w:rsidR="00E62638">
        <w:t>export</w:t>
      </w:r>
      <w:proofErr w:type="gram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412" w:name="_Toc494476022"/>
      <w:bookmarkStart w:id="5413" w:name="_Toc494726508"/>
      <w:r>
        <w:t>4.3.6.  Borrar un</w:t>
      </w:r>
      <w:ins w:id="5414" w:author="Borja Gonzalez" w:date="2017-09-28T20:51:00Z">
        <w:r w:rsidR="00F93CA9">
          <w:t>a</w:t>
        </w:r>
      </w:ins>
      <w:r>
        <w:t xml:space="preserve"> sesión</w:t>
      </w:r>
      <w:r w:rsidR="00C54FE7">
        <w:t xml:space="preserve"> de movimiento</w:t>
      </w:r>
      <w:r>
        <w:t>s</w:t>
      </w:r>
      <w:bookmarkEnd w:id="5412"/>
      <w:bookmarkEnd w:id="5413"/>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415" w:author="Borja Gonzalez" w:date="2017-09-28T19:17:00Z"/>
        </w:rPr>
      </w:pPr>
    </w:p>
    <w:tbl>
      <w:tblPr>
        <w:tblStyle w:val="Tablaconcuadrcula"/>
        <w:tblW w:w="0" w:type="auto"/>
        <w:tblLook w:val="04A0" w:firstRow="1" w:lastRow="0" w:firstColumn="1" w:lastColumn="0" w:noHBand="0" w:noVBand="1"/>
      </w:tblPr>
      <w:tblGrid>
        <w:gridCol w:w="8856"/>
      </w:tblGrid>
      <w:tr w:rsidR="00301ECB" w:rsidRPr="00891F58" w14:paraId="05D41E67" w14:textId="77777777" w:rsidTr="00301ECB">
        <w:trPr>
          <w:ins w:id="5416"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417" w:author="Borja Gonzalez" w:date="2017-09-28T19:17:00Z"/>
                <w:rFonts w:ascii="Monaco" w:hAnsi="Monaco" w:cs="Monaco"/>
                <w:sz w:val="20"/>
                <w:szCs w:val="20"/>
                <w:lang w:val="en-US"/>
                <w:rPrChange w:id="5418" w:author="Borja Gonzalez" w:date="2017-09-28T19:18:00Z">
                  <w:rPr>
                    <w:ins w:id="5419" w:author="Borja Gonzalez" w:date="2017-09-28T19:17:00Z"/>
                    <w:rFonts w:ascii="Monaco" w:eastAsiaTheme="majorEastAsia" w:hAnsi="Monaco" w:cs="Monaco"/>
                    <w:color w:val="243F60" w:themeColor="accent1" w:themeShade="7F"/>
                    <w:sz w:val="32"/>
                    <w:szCs w:val="32"/>
                    <w:lang w:val="en-US"/>
                  </w:rPr>
                </w:rPrChange>
              </w:rPr>
            </w:pPr>
            <w:ins w:id="5420" w:author="Borja Gonzalez" w:date="2017-09-28T19:17:00Z">
              <w:r w:rsidRPr="00301ECB">
                <w:rPr>
                  <w:rFonts w:ascii="Monaco" w:hAnsi="Monaco" w:cs="Monaco"/>
                  <w:sz w:val="20"/>
                  <w:szCs w:val="20"/>
                  <w:lang w:val="en-US"/>
                  <w:rPrChange w:id="5421" w:author="Borja Gonzalez" w:date="2017-09-28T19:18:00Z">
                    <w:rPr>
                      <w:rFonts w:ascii="Monaco" w:hAnsi="Monaco" w:cs="Monaco"/>
                      <w:sz w:val="32"/>
                      <w:szCs w:val="32"/>
                      <w:lang w:val="en-US"/>
                    </w:rPr>
                  </w:rPrChange>
                </w:rPr>
                <w:t xml:space="preserve">var filas = </w:t>
              </w:r>
              <w:proofErr w:type="gramStart"/>
              <w:r w:rsidRPr="00301ECB">
                <w:rPr>
                  <w:rFonts w:ascii="Monaco" w:hAnsi="Monaco" w:cs="Monaco"/>
                  <w:sz w:val="20"/>
                  <w:szCs w:val="20"/>
                  <w:lang w:val="en-US"/>
                  <w:rPrChange w:id="5422" w:author="Borja Gonzalez" w:date="2017-09-28T19:18:00Z">
                    <w:rPr>
                      <w:rFonts w:ascii="Monaco" w:hAnsi="Monaco" w:cs="Monaco"/>
                      <w:sz w:val="32"/>
                      <w:szCs w:val="32"/>
                      <w:lang w:val="en-US"/>
                    </w:rPr>
                  </w:rPrChange>
                </w:rPr>
                <w:t>tabla.rows</w:t>
              </w:r>
              <w:proofErr w:type="gramEnd"/>
              <w:r w:rsidRPr="00301ECB">
                <w:rPr>
                  <w:rFonts w:ascii="Monaco" w:hAnsi="Monaco" w:cs="Monaco"/>
                  <w:sz w:val="20"/>
                  <w:szCs w:val="20"/>
                  <w:lang w:val="en-US"/>
                  <w:rPrChange w:id="5423" w:author="Borja Gonzalez" w:date="2017-09-28T19:18:00Z">
                    <w:rPr>
                      <w:rFonts w:ascii="Monaco" w:hAnsi="Monaco" w:cs="Monaco"/>
                      <w:sz w:val="32"/>
                      <w:szCs w:val="32"/>
                      <w:lang w:val="en-US"/>
                    </w:rPr>
                  </w:rPrChange>
                </w:rPr>
                <w:t>.length;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424" w:author="Borja Gonzalez" w:date="2017-09-28T19:17:00Z"/>
                <w:rFonts w:ascii="Monaco" w:hAnsi="Monaco" w:cs="Monaco"/>
                <w:sz w:val="20"/>
                <w:szCs w:val="20"/>
                <w:lang w:val="en-US"/>
                <w:rPrChange w:id="5425" w:author="Borja Gonzalez" w:date="2017-09-28T19:18:00Z">
                  <w:rPr>
                    <w:ins w:id="5426" w:author="Borja Gonzalez" w:date="2017-09-28T19:17:00Z"/>
                    <w:rFonts w:ascii="Monaco" w:eastAsiaTheme="majorEastAsia" w:hAnsi="Monaco" w:cs="Monaco"/>
                    <w:color w:val="243F60" w:themeColor="accent1" w:themeShade="7F"/>
                    <w:sz w:val="32"/>
                    <w:szCs w:val="32"/>
                    <w:lang w:val="en-US"/>
                  </w:rPr>
                </w:rPrChange>
              </w:rPr>
            </w:pPr>
            <w:ins w:id="5427" w:author="Borja Gonzalez" w:date="2017-09-28T19:17:00Z">
              <w:r w:rsidRPr="00301ECB">
                <w:rPr>
                  <w:rFonts w:ascii="Monaco" w:hAnsi="Monaco" w:cs="Monaco"/>
                  <w:sz w:val="20"/>
                  <w:szCs w:val="20"/>
                  <w:lang w:val="en-US"/>
                  <w:rPrChange w:id="5428" w:author="Borja Gonzalez" w:date="2017-09-28T19:18:00Z">
                    <w:rPr>
                      <w:rFonts w:ascii="Monaco" w:hAnsi="Monaco" w:cs="Monaco"/>
                      <w:sz w:val="32"/>
                      <w:szCs w:val="32"/>
                      <w:lang w:val="en-US"/>
                    </w:rPr>
                  </w:rPrChange>
                </w:rPr>
                <w:t xml:space="preserve">var fila = </w:t>
              </w:r>
              <w:proofErr w:type="gramStart"/>
              <w:r w:rsidRPr="00301ECB">
                <w:rPr>
                  <w:rFonts w:ascii="Monaco" w:hAnsi="Monaco" w:cs="Monaco"/>
                  <w:sz w:val="20"/>
                  <w:szCs w:val="20"/>
                  <w:lang w:val="en-US"/>
                  <w:rPrChange w:id="5429" w:author="Borja Gonzalez" w:date="2017-09-28T19:18:00Z">
                    <w:rPr>
                      <w:rFonts w:ascii="Monaco" w:hAnsi="Monaco" w:cs="Monaco"/>
                      <w:sz w:val="32"/>
                      <w:szCs w:val="32"/>
                      <w:lang w:val="en-US"/>
                    </w:rPr>
                  </w:rPrChange>
                </w:rPr>
                <w:t>tabla.insertRow</w:t>
              </w:r>
              <w:proofErr w:type="gramEnd"/>
              <w:r w:rsidRPr="00301ECB">
                <w:rPr>
                  <w:rFonts w:ascii="Monaco" w:hAnsi="Monaco" w:cs="Monaco"/>
                  <w:sz w:val="20"/>
                  <w:szCs w:val="20"/>
                  <w:lang w:val="en-US"/>
                  <w:rPrChange w:id="5430" w:author="Borja Gonzalez" w:date="2017-09-28T19:18:00Z">
                    <w:rPr>
                      <w:rFonts w:ascii="Monaco" w:hAnsi="Monaco" w:cs="Monaco"/>
                      <w:sz w:val="32"/>
                      <w:szCs w:val="32"/>
                      <w:lang w:val="en-US"/>
                    </w:rPr>
                  </w:rPrChange>
                </w:rPr>
                <w:t>(filas);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431" w:author="Borja Gonzalez" w:date="2017-09-28T19:17:00Z"/>
                <w:rFonts w:ascii="Monaco" w:hAnsi="Monaco" w:cs="Monaco"/>
                <w:sz w:val="20"/>
                <w:szCs w:val="20"/>
                <w:lang w:val="en-US"/>
                <w:rPrChange w:id="5432" w:author="Borja Gonzalez" w:date="2017-09-28T19:18:00Z">
                  <w:rPr>
                    <w:ins w:id="5433" w:author="Borja Gonzalez" w:date="2017-09-28T19:17:00Z"/>
                    <w:rFonts w:ascii="Monaco" w:eastAsiaTheme="majorEastAsia" w:hAnsi="Monaco" w:cs="Monaco"/>
                    <w:color w:val="243F60" w:themeColor="accent1" w:themeShade="7F"/>
                    <w:sz w:val="32"/>
                    <w:szCs w:val="32"/>
                    <w:lang w:val="en-US"/>
                  </w:rPr>
                </w:rPrChange>
              </w:rPr>
            </w:pPr>
            <w:proofErr w:type="gramStart"/>
            <w:ins w:id="5434" w:author="Borja Gonzalez" w:date="2017-09-28T19:17:00Z">
              <w:r w:rsidRPr="00301ECB">
                <w:rPr>
                  <w:rFonts w:ascii="Monaco" w:hAnsi="Monaco" w:cs="Monaco"/>
                  <w:sz w:val="20"/>
                  <w:szCs w:val="20"/>
                  <w:lang w:val="en-US"/>
                  <w:rPrChange w:id="5435" w:author="Borja Gonzalez" w:date="2017-09-28T19:18:00Z">
                    <w:rPr>
                      <w:rFonts w:ascii="Monaco" w:hAnsi="Monaco" w:cs="Monaco"/>
                      <w:sz w:val="32"/>
                      <w:szCs w:val="32"/>
                      <w:lang w:val="en-US"/>
                    </w:rPr>
                  </w:rPrChange>
                </w:rPr>
                <w:t>fila.insertCell</w:t>
              </w:r>
              <w:proofErr w:type="gramEnd"/>
              <w:r w:rsidRPr="00301ECB">
                <w:rPr>
                  <w:rFonts w:ascii="Monaco" w:hAnsi="Monaco" w:cs="Monaco"/>
                  <w:sz w:val="20"/>
                  <w:szCs w:val="20"/>
                  <w:lang w:val="en-US"/>
                  <w:rPrChange w:id="5436" w:author="Borja Gonzalez" w:date="2017-09-28T19:18:00Z">
                    <w:rPr>
                      <w:rFonts w:ascii="Monaco" w:hAnsi="Monaco" w:cs="Monaco"/>
                      <w:sz w:val="32"/>
                      <w:szCs w:val="32"/>
                      <w:lang w:val="en-US"/>
                    </w:rPr>
                  </w:rPrChange>
                </w:rPr>
                <w:t>(0).innerHTML = '</w:t>
              </w:r>
              <w:r w:rsidRPr="00301ECB">
                <w:rPr>
                  <w:rFonts w:ascii="Monaco" w:hAnsi="Monaco" w:cs="Monaco"/>
                  <w:b/>
                  <w:bCs/>
                  <w:color w:val="204A87"/>
                  <w:sz w:val="20"/>
                  <w:szCs w:val="20"/>
                  <w:lang w:val="en-US"/>
                  <w:rPrChange w:id="5437"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438"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39"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440"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44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42"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443"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44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445"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446"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447"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448"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449" w:author="Borja Gonzalez" w:date="2017-09-28T19:17:00Z"/>
                <w:lang w:val="en-US"/>
                <w:rPrChange w:id="5450" w:author="Rodrigo García" w:date="2017-09-29T10:07:00Z">
                  <w:rPr>
                    <w:ins w:id="5451" w:author="Borja Gonzalez" w:date="2017-09-28T19:17:00Z"/>
                  </w:rPr>
                </w:rPrChange>
              </w:rPr>
            </w:pPr>
          </w:p>
        </w:tc>
      </w:tr>
    </w:tbl>
    <w:p w14:paraId="4BFE63F5" w14:textId="19893BE1" w:rsidR="008C4885" w:rsidRPr="0079203F" w:rsidRDefault="008C4885">
      <w:pPr>
        <w:rPr>
          <w:lang w:val="en-US"/>
          <w:rPrChange w:id="5452" w:author="Rodrigo García" w:date="2017-09-29T10:07:00Z">
            <w:rPr/>
          </w:rPrChange>
        </w:rPr>
      </w:pPr>
    </w:p>
    <w:p w14:paraId="70D3C8A9" w14:textId="77777777" w:rsidR="008C4885" w:rsidRPr="0079203F" w:rsidRDefault="008C4885">
      <w:pPr>
        <w:rPr>
          <w:lang w:val="en-US"/>
          <w:rPrChange w:id="5453" w:author="Rodrigo García" w:date="2017-09-29T10:07:00Z">
            <w:rPr/>
          </w:rPrChange>
        </w:rPr>
      </w:pPr>
    </w:p>
    <w:p w14:paraId="07C5F41C" w14:textId="38564636" w:rsidR="008C4885" w:rsidRDefault="008C4885">
      <w:r>
        <w:t xml:space="preserve">Como vimos en el aparatado de obtención de datos de un paciente, cuando se genera la tabla con movimientos se van insertando filas con los distintos movimientos, la </w:t>
      </w:r>
      <w:r>
        <w:lastRenderedPageBreak/>
        <w:t xml:space="preserve">fecha y por último </w:t>
      </w:r>
      <w:del w:id="5454" w:author="GONZALEZ DIAZ, BORJA" w:date="2017-10-02T18:19:00Z">
        <w:r w:rsidDel="00D14CB4">
          <w:delText>un fila</w:delText>
        </w:r>
      </w:del>
      <w:ins w:id="5455"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 xml:space="preserve">borrar </w:t>
      </w:r>
      <w:proofErr w:type="gramStart"/>
      <w:r w:rsidR="00C45289">
        <w:t>datos</w:t>
      </w:r>
      <w:r>
        <w:t>(</w:t>
      </w:r>
      <w:proofErr w:type="gramEnd"/>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456"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457" w:author="Borja Gonzalez" w:date="2017-09-28T19:19:00Z"/>
        </w:trPr>
        <w:tc>
          <w:tcPr>
            <w:tcW w:w="8856" w:type="dxa"/>
          </w:tcPr>
          <w:p w14:paraId="24CC7805" w14:textId="77777777" w:rsidR="00301ECB" w:rsidRPr="0079203F" w:rsidRDefault="00301ECB">
            <w:pPr>
              <w:rPr>
                <w:ins w:id="5458" w:author="Borja Gonzalez" w:date="2017-09-28T19:19:00Z"/>
                <w:lang w:val="es-ES"/>
                <w:rPrChange w:id="5459" w:author="Rodrigo García" w:date="2017-09-29T10:07:00Z">
                  <w:rPr>
                    <w:ins w:id="5460" w:author="Borja Gonzalez" w:date="2017-09-28T19:19:00Z"/>
                    <w:rFonts w:ascii="Monaco" w:eastAsiaTheme="majorEastAsia" w:hAnsi="Monaco" w:cs="Monaco"/>
                    <w:color w:val="243F60" w:themeColor="accent1" w:themeShade="7F"/>
                    <w:sz w:val="32"/>
                    <w:szCs w:val="32"/>
                    <w:lang w:val="en-US"/>
                  </w:rPr>
                </w:rPrChange>
              </w:rPr>
              <w:pPrChange w:id="5461" w:author="GONZALEZ DIAZ, BORJA" w:date="2017-09-29T19:27:00Z">
                <w:pPr>
                  <w:keepNext/>
                  <w:keepLines/>
                  <w:widowControl w:val="0"/>
                  <w:autoSpaceDE w:val="0"/>
                  <w:autoSpaceDN w:val="0"/>
                  <w:adjustRightInd w:val="0"/>
                  <w:spacing w:before="200"/>
                  <w:outlineLvl w:val="4"/>
                </w:pPr>
              </w:pPrChange>
            </w:pPr>
            <w:ins w:id="5462" w:author="Borja Gonzalez" w:date="2017-09-28T19:19:00Z">
              <w:r w:rsidRPr="0079203F">
                <w:rPr>
                  <w:b/>
                  <w:bCs/>
                  <w:color w:val="204A87"/>
                  <w:lang w:val="es-ES"/>
                  <w:rPrChange w:id="5463" w:author="Rodrigo García" w:date="2017-09-29T10:07:00Z">
                    <w:rPr>
                      <w:rFonts w:ascii="Monaco" w:hAnsi="Monaco" w:cs="Monaco"/>
                      <w:b/>
                      <w:bCs/>
                      <w:color w:val="204A87"/>
                      <w:sz w:val="32"/>
                      <w:szCs w:val="32"/>
                      <w:lang w:val="en-US"/>
                    </w:rPr>
                  </w:rPrChange>
                </w:rPr>
                <w:t>function</w:t>
              </w:r>
              <w:r w:rsidRPr="0079203F">
                <w:rPr>
                  <w:lang w:val="es-ES"/>
                  <w:rPrChange w:id="5464" w:author="Rodrigo García" w:date="2017-09-29T10:07:00Z">
                    <w:rPr>
                      <w:rFonts w:ascii="Monaco" w:hAnsi="Monaco" w:cs="Monaco"/>
                      <w:sz w:val="32"/>
                      <w:szCs w:val="32"/>
                      <w:lang w:val="en-US"/>
                    </w:rPr>
                  </w:rPrChange>
                </w:rPr>
                <w:t xml:space="preserve"> borrar_datos</w:t>
              </w:r>
              <w:r w:rsidRPr="0079203F">
                <w:rPr>
                  <w:b/>
                  <w:bCs/>
                  <w:lang w:val="es-ES"/>
                  <w:rPrChange w:id="5465" w:author="Rodrigo García" w:date="2017-09-29T10:07:00Z">
                    <w:rPr>
                      <w:rFonts w:ascii="Monaco" w:hAnsi="Monaco" w:cs="Monaco"/>
                      <w:b/>
                      <w:bCs/>
                      <w:color w:val="000000"/>
                      <w:sz w:val="32"/>
                      <w:szCs w:val="32"/>
                      <w:lang w:val="en-US"/>
                    </w:rPr>
                  </w:rPrChange>
                </w:rPr>
                <w:t>(</w:t>
              </w:r>
              <w:r w:rsidRPr="0079203F">
                <w:rPr>
                  <w:lang w:val="es-ES"/>
                  <w:rPrChange w:id="5466" w:author="Rodrigo García" w:date="2017-09-29T10:07:00Z">
                    <w:rPr>
                      <w:rFonts w:ascii="Monaco" w:hAnsi="Monaco" w:cs="Monaco"/>
                      <w:color w:val="000000"/>
                      <w:sz w:val="32"/>
                      <w:szCs w:val="32"/>
                      <w:lang w:val="en-US"/>
                    </w:rPr>
                  </w:rPrChange>
                </w:rPr>
                <w:t>N_</w:t>
              </w:r>
              <w:proofErr w:type="gramStart"/>
              <w:r w:rsidRPr="0079203F">
                <w:rPr>
                  <w:lang w:val="es-ES"/>
                  <w:rPrChange w:id="5467" w:author="Rodrigo García" w:date="2017-09-29T10:07:00Z">
                    <w:rPr>
                      <w:rFonts w:ascii="Monaco" w:hAnsi="Monaco" w:cs="Monaco"/>
                      <w:color w:val="000000"/>
                      <w:sz w:val="32"/>
                      <w:szCs w:val="32"/>
                      <w:lang w:val="en-US"/>
                    </w:rPr>
                  </w:rPrChange>
                </w:rPr>
                <w:t>p</w:t>
              </w:r>
              <w:r w:rsidRPr="0079203F">
                <w:rPr>
                  <w:b/>
                  <w:bCs/>
                  <w:lang w:val="es-ES"/>
                  <w:rPrChange w:id="5468" w:author="Rodrigo García" w:date="2017-09-29T10:07:00Z">
                    <w:rPr>
                      <w:rFonts w:ascii="Monaco" w:hAnsi="Monaco" w:cs="Monaco"/>
                      <w:b/>
                      <w:bCs/>
                      <w:color w:val="000000"/>
                      <w:sz w:val="32"/>
                      <w:szCs w:val="32"/>
                      <w:lang w:val="en-US"/>
                    </w:rPr>
                  </w:rPrChange>
                </w:rPr>
                <w:t>,</w:t>
              </w:r>
              <w:r w:rsidRPr="0079203F">
                <w:rPr>
                  <w:lang w:val="es-ES"/>
                  <w:rPrChange w:id="5469" w:author="Rodrigo García" w:date="2017-09-29T10:07:00Z">
                    <w:rPr>
                      <w:rFonts w:ascii="Monaco" w:hAnsi="Monaco" w:cs="Monaco"/>
                      <w:color w:val="000000"/>
                      <w:sz w:val="32"/>
                      <w:szCs w:val="32"/>
                      <w:lang w:val="en-US"/>
                    </w:rPr>
                  </w:rPrChange>
                </w:rPr>
                <w:t>nombre</w:t>
              </w:r>
              <w:proofErr w:type="gramEnd"/>
              <w:r w:rsidRPr="0079203F">
                <w:rPr>
                  <w:b/>
                  <w:bCs/>
                  <w:lang w:val="es-ES"/>
                  <w:rPrChange w:id="5470"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471" w:author="Borja Gonzalez" w:date="2017-09-28T19:19:00Z"/>
                <w:lang w:val="es-ES"/>
                <w:rPrChange w:id="5472" w:author="Rodrigo García" w:date="2017-09-29T10:07:00Z">
                  <w:rPr>
                    <w:ins w:id="5473" w:author="Borja Gonzalez" w:date="2017-09-28T19:19:00Z"/>
                    <w:rFonts w:ascii="Monaco" w:eastAsiaTheme="majorEastAsia" w:hAnsi="Monaco" w:cs="Monaco"/>
                    <w:color w:val="243F60" w:themeColor="accent1" w:themeShade="7F"/>
                    <w:sz w:val="32"/>
                    <w:szCs w:val="32"/>
                    <w:lang w:val="en-US"/>
                  </w:rPr>
                </w:rPrChange>
              </w:rPr>
              <w:pPrChange w:id="5474" w:author="GONZALEZ DIAZ, BORJA" w:date="2017-09-29T19:27:00Z">
                <w:pPr>
                  <w:keepNext/>
                  <w:keepLines/>
                  <w:widowControl w:val="0"/>
                  <w:autoSpaceDE w:val="0"/>
                  <w:autoSpaceDN w:val="0"/>
                  <w:adjustRightInd w:val="0"/>
                  <w:spacing w:before="200"/>
                  <w:outlineLvl w:val="4"/>
                </w:pPr>
              </w:pPrChange>
            </w:pPr>
            <w:ins w:id="5475" w:author="Borja Gonzalez" w:date="2017-09-28T19:19:00Z">
              <w:r w:rsidRPr="0079203F">
                <w:rPr>
                  <w:lang w:val="es-ES"/>
                  <w:rPrChange w:id="5476" w:author="Rodrigo García" w:date="2017-09-29T10:07:00Z">
                    <w:rPr>
                      <w:rFonts w:ascii="Monaco" w:hAnsi="Monaco" w:cs="Monaco"/>
                      <w:sz w:val="32"/>
                      <w:szCs w:val="32"/>
                      <w:lang w:val="en-US"/>
                    </w:rPr>
                  </w:rPrChange>
                </w:rPr>
                <w:t xml:space="preserve">    </w:t>
              </w:r>
              <w:r w:rsidRPr="0079203F">
                <w:rPr>
                  <w:b/>
                  <w:bCs/>
                  <w:color w:val="204A87"/>
                  <w:lang w:val="es-ES"/>
                  <w:rPrChange w:id="5477" w:author="Rodrigo García" w:date="2017-09-29T10:07:00Z">
                    <w:rPr>
                      <w:rFonts w:ascii="Monaco" w:hAnsi="Monaco" w:cs="Monaco"/>
                      <w:b/>
                      <w:bCs/>
                      <w:color w:val="204A87"/>
                      <w:sz w:val="32"/>
                      <w:szCs w:val="32"/>
                      <w:lang w:val="en-US"/>
                    </w:rPr>
                  </w:rPrChange>
                </w:rPr>
                <w:t>var</w:t>
              </w:r>
              <w:r w:rsidRPr="0079203F">
                <w:rPr>
                  <w:lang w:val="es-ES"/>
                  <w:rPrChange w:id="5478" w:author="Rodrigo García" w:date="2017-09-29T10:07:00Z">
                    <w:rPr>
                      <w:rFonts w:ascii="Monaco" w:hAnsi="Monaco" w:cs="Monaco"/>
                      <w:sz w:val="32"/>
                      <w:szCs w:val="32"/>
                      <w:lang w:val="en-US"/>
                    </w:rPr>
                  </w:rPrChange>
                </w:rPr>
                <w:t xml:space="preserve"> r </w:t>
              </w:r>
              <w:r w:rsidRPr="0079203F">
                <w:rPr>
                  <w:b/>
                  <w:bCs/>
                  <w:color w:val="CE5C00"/>
                  <w:lang w:val="es-ES"/>
                  <w:rPrChange w:id="5479" w:author="Rodrigo García" w:date="2017-09-29T10:07:00Z">
                    <w:rPr>
                      <w:rFonts w:ascii="Monaco" w:hAnsi="Monaco" w:cs="Monaco"/>
                      <w:b/>
                      <w:bCs/>
                      <w:color w:val="CE5C00"/>
                      <w:sz w:val="32"/>
                      <w:szCs w:val="32"/>
                      <w:lang w:val="en-US"/>
                    </w:rPr>
                  </w:rPrChange>
                </w:rPr>
                <w:t>=</w:t>
              </w:r>
              <w:r w:rsidRPr="0079203F">
                <w:rPr>
                  <w:lang w:val="es-ES"/>
                  <w:rPrChange w:id="5480" w:author="Rodrigo García" w:date="2017-09-29T10:07:00Z">
                    <w:rPr>
                      <w:rFonts w:ascii="Monaco" w:hAnsi="Monaco" w:cs="Monaco"/>
                      <w:sz w:val="32"/>
                      <w:szCs w:val="32"/>
                      <w:lang w:val="en-US"/>
                    </w:rPr>
                  </w:rPrChange>
                </w:rPr>
                <w:t xml:space="preserve"> </w:t>
              </w:r>
              <w:proofErr w:type="gramStart"/>
              <w:r w:rsidRPr="0079203F">
                <w:rPr>
                  <w:lang w:val="es-ES"/>
                  <w:rPrChange w:id="5481" w:author="Rodrigo García" w:date="2017-09-29T10:07:00Z">
                    <w:rPr>
                      <w:rFonts w:ascii="Monaco" w:hAnsi="Monaco" w:cs="Monaco"/>
                      <w:sz w:val="32"/>
                      <w:szCs w:val="32"/>
                      <w:lang w:val="en-US"/>
                    </w:rPr>
                  </w:rPrChange>
                </w:rPr>
                <w:t>confirm</w:t>
              </w:r>
              <w:r w:rsidRPr="0079203F">
                <w:rPr>
                  <w:b/>
                  <w:bCs/>
                  <w:lang w:val="es-ES"/>
                  <w:rPrChange w:id="5482"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483"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484"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485" w:author="Borja Gonzalez" w:date="2017-09-28T19:19:00Z"/>
                <w:lang w:val="en-US"/>
                <w:rPrChange w:id="5486" w:author="Borja Gonzalez" w:date="2017-09-28T19:19:00Z">
                  <w:rPr>
                    <w:ins w:id="5487" w:author="Borja Gonzalez" w:date="2017-09-28T19:19:00Z"/>
                    <w:rFonts w:ascii="Monaco" w:eastAsiaTheme="majorEastAsia" w:hAnsi="Monaco" w:cs="Monaco"/>
                    <w:color w:val="243F60" w:themeColor="accent1" w:themeShade="7F"/>
                    <w:sz w:val="32"/>
                    <w:szCs w:val="32"/>
                    <w:lang w:val="en-US"/>
                  </w:rPr>
                </w:rPrChange>
              </w:rPr>
              <w:pPrChange w:id="5488" w:author="GONZALEZ DIAZ, BORJA" w:date="2017-09-29T19:27:00Z">
                <w:pPr>
                  <w:keepNext/>
                  <w:keepLines/>
                  <w:widowControl w:val="0"/>
                  <w:autoSpaceDE w:val="0"/>
                  <w:autoSpaceDN w:val="0"/>
                  <w:adjustRightInd w:val="0"/>
                  <w:spacing w:before="200"/>
                  <w:outlineLvl w:val="4"/>
                </w:pPr>
              </w:pPrChange>
            </w:pPr>
            <w:ins w:id="5489" w:author="Borja Gonzalez" w:date="2017-09-28T19:19:00Z">
              <w:r w:rsidRPr="0079203F">
                <w:rPr>
                  <w:lang w:val="es-ES"/>
                  <w:rPrChange w:id="5490" w:author="Rodrigo García" w:date="2017-09-29T10:07:00Z">
                    <w:rPr>
                      <w:rFonts w:ascii="Monaco" w:hAnsi="Monaco" w:cs="Monaco"/>
                      <w:sz w:val="32"/>
                      <w:szCs w:val="32"/>
                      <w:lang w:val="en-US"/>
                    </w:rPr>
                  </w:rPrChange>
                </w:rPr>
                <w:t xml:space="preserve">    </w:t>
              </w:r>
              <w:r w:rsidRPr="00301ECB">
                <w:rPr>
                  <w:b/>
                  <w:bCs/>
                  <w:color w:val="204A87"/>
                  <w:lang w:val="en-US"/>
                  <w:rPrChange w:id="5491" w:author="Borja Gonzalez" w:date="2017-09-28T19:19:00Z">
                    <w:rPr>
                      <w:rFonts w:ascii="Monaco" w:hAnsi="Monaco" w:cs="Monaco"/>
                      <w:b/>
                      <w:bCs/>
                      <w:color w:val="204A87"/>
                      <w:sz w:val="32"/>
                      <w:szCs w:val="32"/>
                      <w:lang w:val="en-US"/>
                    </w:rPr>
                  </w:rPrChange>
                </w:rPr>
                <w:t>if</w:t>
              </w:r>
              <w:r w:rsidRPr="00301ECB">
                <w:rPr>
                  <w:lang w:val="en-US"/>
                  <w:rPrChange w:id="5492" w:author="Borja Gonzalez" w:date="2017-09-28T19:19:00Z">
                    <w:rPr>
                      <w:rFonts w:ascii="Monaco" w:hAnsi="Monaco" w:cs="Monaco"/>
                      <w:sz w:val="32"/>
                      <w:szCs w:val="32"/>
                      <w:lang w:val="en-US"/>
                    </w:rPr>
                  </w:rPrChange>
                </w:rPr>
                <w:t xml:space="preserve"> </w:t>
              </w:r>
              <w:r w:rsidRPr="00301ECB">
                <w:rPr>
                  <w:b/>
                  <w:bCs/>
                  <w:lang w:val="en-US"/>
                  <w:rPrChange w:id="5493" w:author="Borja Gonzalez" w:date="2017-09-28T19:19:00Z">
                    <w:rPr>
                      <w:rFonts w:ascii="Monaco" w:hAnsi="Monaco" w:cs="Monaco"/>
                      <w:b/>
                      <w:bCs/>
                      <w:color w:val="000000"/>
                      <w:sz w:val="32"/>
                      <w:szCs w:val="32"/>
                      <w:lang w:val="en-US"/>
                    </w:rPr>
                  </w:rPrChange>
                </w:rPr>
                <w:t>(</w:t>
              </w:r>
              <w:r w:rsidRPr="00301ECB">
                <w:rPr>
                  <w:lang w:val="en-US"/>
                  <w:rPrChange w:id="5494"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495" w:author="Borja Gonzalez" w:date="2017-09-28T19:19:00Z">
                    <w:rPr>
                      <w:rFonts w:ascii="Monaco" w:hAnsi="Monaco" w:cs="Monaco"/>
                      <w:b/>
                      <w:bCs/>
                      <w:color w:val="CE5C00"/>
                      <w:sz w:val="32"/>
                      <w:szCs w:val="32"/>
                      <w:lang w:val="en-US"/>
                    </w:rPr>
                  </w:rPrChange>
                </w:rPr>
                <w:t>==</w:t>
              </w:r>
              <w:r w:rsidRPr="00301ECB">
                <w:rPr>
                  <w:lang w:val="en-US"/>
                  <w:rPrChange w:id="5496" w:author="Borja Gonzalez" w:date="2017-09-28T19:19:00Z">
                    <w:rPr>
                      <w:rFonts w:ascii="Monaco" w:hAnsi="Monaco" w:cs="Monaco"/>
                      <w:sz w:val="32"/>
                      <w:szCs w:val="32"/>
                      <w:lang w:val="en-US"/>
                    </w:rPr>
                  </w:rPrChange>
                </w:rPr>
                <w:t xml:space="preserve"> </w:t>
              </w:r>
              <w:proofErr w:type="gramStart"/>
              <w:r w:rsidRPr="00301ECB">
                <w:rPr>
                  <w:b/>
                  <w:bCs/>
                  <w:color w:val="204A87"/>
                  <w:lang w:val="en-US"/>
                  <w:rPrChange w:id="5497" w:author="Borja Gonzalez" w:date="2017-09-28T19:19:00Z">
                    <w:rPr>
                      <w:rFonts w:ascii="Monaco" w:hAnsi="Monaco" w:cs="Monaco"/>
                      <w:b/>
                      <w:bCs/>
                      <w:color w:val="204A87"/>
                      <w:sz w:val="32"/>
                      <w:szCs w:val="32"/>
                      <w:lang w:val="en-US"/>
                    </w:rPr>
                  </w:rPrChange>
                </w:rPr>
                <w:t>true</w:t>
              </w:r>
              <w:r w:rsidRPr="00301ECB">
                <w:rPr>
                  <w:b/>
                  <w:bCs/>
                  <w:lang w:val="en-US"/>
                  <w:rPrChange w:id="5498" w:author="Borja Gonzalez" w:date="2017-09-28T19:19:00Z">
                    <w:rPr>
                      <w:rFonts w:ascii="Monaco" w:hAnsi="Monaco" w:cs="Monaco"/>
                      <w:b/>
                      <w:bCs/>
                      <w:color w:val="000000"/>
                      <w:sz w:val="32"/>
                      <w:szCs w:val="32"/>
                      <w:lang w:val="en-US"/>
                    </w:rPr>
                  </w:rPrChange>
                </w:rPr>
                <w:t>){</w:t>
              </w:r>
              <w:proofErr w:type="gramEnd"/>
            </w:ins>
          </w:p>
          <w:p w14:paraId="0BF9326E" w14:textId="77777777" w:rsidR="00301ECB" w:rsidRPr="00301ECB" w:rsidRDefault="00301ECB">
            <w:pPr>
              <w:rPr>
                <w:ins w:id="5499" w:author="Borja Gonzalez" w:date="2017-09-28T19:19:00Z"/>
                <w:lang w:val="en-US"/>
                <w:rPrChange w:id="5500" w:author="Borja Gonzalez" w:date="2017-09-28T19:19:00Z">
                  <w:rPr>
                    <w:ins w:id="5501" w:author="Borja Gonzalez" w:date="2017-09-28T19:19:00Z"/>
                    <w:rFonts w:ascii="Monaco" w:eastAsiaTheme="majorEastAsia" w:hAnsi="Monaco" w:cs="Monaco"/>
                    <w:color w:val="243F60" w:themeColor="accent1" w:themeShade="7F"/>
                    <w:sz w:val="32"/>
                    <w:szCs w:val="32"/>
                    <w:lang w:val="en-US"/>
                  </w:rPr>
                </w:rPrChange>
              </w:rPr>
              <w:pPrChange w:id="5502" w:author="GONZALEZ DIAZ, BORJA" w:date="2017-09-29T19:27:00Z">
                <w:pPr>
                  <w:keepNext/>
                  <w:keepLines/>
                  <w:widowControl w:val="0"/>
                  <w:autoSpaceDE w:val="0"/>
                  <w:autoSpaceDN w:val="0"/>
                  <w:adjustRightInd w:val="0"/>
                  <w:spacing w:before="200"/>
                  <w:outlineLvl w:val="4"/>
                </w:pPr>
              </w:pPrChange>
            </w:pPr>
            <w:ins w:id="5503" w:author="Borja Gonzalez" w:date="2017-09-28T19:19:00Z">
              <w:r w:rsidRPr="00301ECB">
                <w:rPr>
                  <w:lang w:val="en-US"/>
                  <w:rPrChange w:id="5504"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505" w:author="Borja Gonzalez" w:date="2017-09-28T19:19:00Z"/>
                <w:lang w:val="en-US"/>
                <w:rPrChange w:id="5506" w:author="Borja Gonzalez" w:date="2017-09-28T19:19:00Z">
                  <w:rPr>
                    <w:ins w:id="5507" w:author="Borja Gonzalez" w:date="2017-09-28T19:19:00Z"/>
                    <w:rFonts w:ascii="Monaco" w:eastAsiaTheme="majorEastAsia" w:hAnsi="Monaco" w:cs="Monaco"/>
                    <w:color w:val="243F60" w:themeColor="accent1" w:themeShade="7F"/>
                    <w:sz w:val="32"/>
                    <w:szCs w:val="32"/>
                    <w:lang w:val="en-US"/>
                  </w:rPr>
                </w:rPrChange>
              </w:rPr>
              <w:pPrChange w:id="5508" w:author="GONZALEZ DIAZ, BORJA" w:date="2017-09-29T19:27:00Z">
                <w:pPr>
                  <w:keepNext/>
                  <w:keepLines/>
                  <w:widowControl w:val="0"/>
                  <w:autoSpaceDE w:val="0"/>
                  <w:autoSpaceDN w:val="0"/>
                  <w:adjustRightInd w:val="0"/>
                  <w:spacing w:before="200"/>
                  <w:outlineLvl w:val="4"/>
                </w:pPr>
              </w:pPrChange>
            </w:pPr>
            <w:ins w:id="5509" w:author="Borja Gonzalez" w:date="2017-09-28T19:19:00Z">
              <w:r w:rsidRPr="00301ECB">
                <w:rPr>
                  <w:lang w:val="en-US"/>
                  <w:rPrChange w:id="5510" w:author="Borja Gonzalez" w:date="2017-09-28T19:19:00Z">
                    <w:rPr>
                      <w:rFonts w:ascii="Monaco" w:hAnsi="Monaco" w:cs="Monaco"/>
                      <w:sz w:val="32"/>
                      <w:szCs w:val="32"/>
                      <w:lang w:val="en-US"/>
                    </w:rPr>
                  </w:rPrChange>
                </w:rPr>
                <w:t xml:space="preserve">        </w:t>
              </w:r>
              <w:r w:rsidRPr="00301ECB">
                <w:rPr>
                  <w:b/>
                  <w:bCs/>
                  <w:color w:val="204A87"/>
                  <w:lang w:val="en-US"/>
                  <w:rPrChange w:id="5511" w:author="Borja Gonzalez" w:date="2017-09-28T19:19:00Z">
                    <w:rPr>
                      <w:rFonts w:ascii="Monaco" w:hAnsi="Monaco" w:cs="Monaco"/>
                      <w:b/>
                      <w:bCs/>
                      <w:color w:val="204A87"/>
                      <w:sz w:val="32"/>
                      <w:szCs w:val="32"/>
                      <w:lang w:val="en-US"/>
                    </w:rPr>
                  </w:rPrChange>
                </w:rPr>
                <w:t>var</w:t>
              </w:r>
              <w:r w:rsidRPr="00301ECB">
                <w:rPr>
                  <w:lang w:val="en-US"/>
                  <w:rPrChange w:id="5512" w:author="Borja Gonzalez" w:date="2017-09-28T19:19:00Z">
                    <w:rPr>
                      <w:rFonts w:ascii="Monaco" w:hAnsi="Monaco" w:cs="Monaco"/>
                      <w:sz w:val="32"/>
                      <w:szCs w:val="32"/>
                      <w:lang w:val="en-US"/>
                    </w:rPr>
                  </w:rPrChange>
                </w:rPr>
                <w:t xml:space="preserve"> socket </w:t>
              </w:r>
              <w:r w:rsidRPr="00301ECB">
                <w:rPr>
                  <w:b/>
                  <w:bCs/>
                  <w:color w:val="CE5C00"/>
                  <w:lang w:val="en-US"/>
                  <w:rPrChange w:id="5513" w:author="Borja Gonzalez" w:date="2017-09-28T19:19:00Z">
                    <w:rPr>
                      <w:rFonts w:ascii="Monaco" w:hAnsi="Monaco" w:cs="Monaco"/>
                      <w:b/>
                      <w:bCs/>
                      <w:color w:val="CE5C00"/>
                      <w:sz w:val="32"/>
                      <w:szCs w:val="32"/>
                      <w:lang w:val="en-US"/>
                    </w:rPr>
                  </w:rPrChange>
                </w:rPr>
                <w:t>=</w:t>
              </w:r>
              <w:r w:rsidRPr="00301ECB">
                <w:rPr>
                  <w:lang w:val="en-US"/>
                  <w:rPrChange w:id="5514" w:author="Borja Gonzalez" w:date="2017-09-28T19:19:00Z">
                    <w:rPr>
                      <w:rFonts w:ascii="Monaco" w:hAnsi="Monaco" w:cs="Monaco"/>
                      <w:sz w:val="32"/>
                      <w:szCs w:val="32"/>
                      <w:lang w:val="en-US"/>
                    </w:rPr>
                  </w:rPrChange>
                </w:rPr>
                <w:t xml:space="preserve"> </w:t>
              </w:r>
              <w:proofErr w:type="gramStart"/>
              <w:r w:rsidRPr="00301ECB">
                <w:rPr>
                  <w:lang w:val="en-US"/>
                  <w:rPrChange w:id="5515" w:author="Borja Gonzalez" w:date="2017-09-28T19:19:00Z">
                    <w:rPr>
                      <w:rFonts w:ascii="Monaco" w:hAnsi="Monaco" w:cs="Monaco"/>
                      <w:sz w:val="32"/>
                      <w:szCs w:val="32"/>
                      <w:lang w:val="en-US"/>
                    </w:rPr>
                  </w:rPrChange>
                </w:rPr>
                <w:t>io</w:t>
              </w:r>
              <w:r w:rsidRPr="00301ECB">
                <w:rPr>
                  <w:b/>
                  <w:bCs/>
                  <w:lang w:val="en-US"/>
                  <w:rPrChange w:id="5516" w:author="Borja Gonzalez" w:date="2017-09-28T19:19:00Z">
                    <w:rPr>
                      <w:rFonts w:ascii="Monaco" w:hAnsi="Monaco" w:cs="Monaco"/>
                      <w:b/>
                      <w:bCs/>
                      <w:color w:val="000000"/>
                      <w:sz w:val="32"/>
                      <w:szCs w:val="32"/>
                      <w:lang w:val="en-US"/>
                    </w:rPr>
                  </w:rPrChange>
                </w:rPr>
                <w:t>.</w:t>
              </w:r>
              <w:r w:rsidRPr="00301ECB">
                <w:rPr>
                  <w:lang w:val="en-US"/>
                  <w:rPrChange w:id="5517" w:author="Borja Gonzalez" w:date="2017-09-28T19:19:00Z">
                    <w:rPr>
                      <w:rFonts w:ascii="Monaco" w:hAnsi="Monaco" w:cs="Monaco"/>
                      <w:color w:val="000000"/>
                      <w:sz w:val="32"/>
                      <w:szCs w:val="32"/>
                      <w:lang w:val="en-US"/>
                    </w:rPr>
                  </w:rPrChange>
                </w:rPr>
                <w:t>connect</w:t>
              </w:r>
              <w:proofErr w:type="gramEnd"/>
              <w:r w:rsidRPr="00301ECB">
                <w:rPr>
                  <w:b/>
                  <w:bCs/>
                  <w:lang w:val="en-US"/>
                  <w:rPrChange w:id="5518" w:author="Borja Gonzalez" w:date="2017-09-28T19:19:00Z">
                    <w:rPr>
                      <w:rFonts w:ascii="Monaco" w:hAnsi="Monaco" w:cs="Monaco"/>
                      <w:b/>
                      <w:bCs/>
                      <w:color w:val="000000"/>
                      <w:sz w:val="32"/>
                      <w:szCs w:val="32"/>
                      <w:lang w:val="en-US"/>
                    </w:rPr>
                  </w:rPrChange>
                </w:rPr>
                <w:t>(</w:t>
              </w:r>
              <w:r w:rsidRPr="00301ECB">
                <w:rPr>
                  <w:color w:val="4E9A06"/>
                  <w:lang w:val="en-US"/>
                  <w:rPrChange w:id="5519" w:author="Borja Gonzalez" w:date="2017-09-28T19:19:00Z">
                    <w:rPr>
                      <w:rFonts w:ascii="Monaco" w:hAnsi="Monaco" w:cs="Monaco"/>
                      <w:color w:val="4E9A06"/>
                      <w:sz w:val="32"/>
                      <w:szCs w:val="32"/>
                      <w:lang w:val="en-US"/>
                    </w:rPr>
                  </w:rPrChange>
                </w:rPr>
                <w:t>"http://172.20.10.5:8124"</w:t>
              </w:r>
              <w:r w:rsidRPr="00301ECB">
                <w:rPr>
                  <w:b/>
                  <w:bCs/>
                  <w:lang w:val="en-US"/>
                  <w:rPrChange w:id="5520"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521" w:author="Borja Gonzalez" w:date="2017-09-28T19:19:00Z"/>
                <w:lang w:val="en-US"/>
                <w:rPrChange w:id="5522" w:author="Borja Gonzalez" w:date="2017-09-28T19:19:00Z">
                  <w:rPr>
                    <w:ins w:id="5523" w:author="Borja Gonzalez" w:date="2017-09-28T19:19:00Z"/>
                    <w:rFonts w:ascii="Monaco" w:hAnsi="Monaco" w:cs="Monaco"/>
                    <w:sz w:val="32"/>
                    <w:szCs w:val="32"/>
                    <w:lang w:val="en-US"/>
                  </w:rPr>
                </w:rPrChange>
              </w:rPr>
              <w:pPrChange w:id="5524" w:author="GONZALEZ DIAZ, BORJA" w:date="2017-09-29T19:27:00Z">
                <w:pPr>
                  <w:widowControl w:val="0"/>
                  <w:autoSpaceDE w:val="0"/>
                  <w:autoSpaceDN w:val="0"/>
                  <w:adjustRightInd w:val="0"/>
                </w:pPr>
              </w:pPrChange>
            </w:pPr>
          </w:p>
          <w:p w14:paraId="76C9D41F" w14:textId="77777777" w:rsidR="00301ECB" w:rsidRPr="00301ECB" w:rsidRDefault="00301ECB">
            <w:pPr>
              <w:rPr>
                <w:ins w:id="5525" w:author="Borja Gonzalez" w:date="2017-09-28T19:19:00Z"/>
                <w:lang w:val="en-US"/>
                <w:rPrChange w:id="5526" w:author="Borja Gonzalez" w:date="2017-09-28T19:19:00Z">
                  <w:rPr>
                    <w:ins w:id="5527" w:author="Borja Gonzalez" w:date="2017-09-28T19:19:00Z"/>
                    <w:rFonts w:ascii="Monaco" w:eastAsiaTheme="majorEastAsia" w:hAnsi="Monaco" w:cs="Monaco"/>
                    <w:color w:val="243F60" w:themeColor="accent1" w:themeShade="7F"/>
                    <w:sz w:val="32"/>
                    <w:szCs w:val="32"/>
                    <w:lang w:val="en-US"/>
                  </w:rPr>
                </w:rPrChange>
              </w:rPr>
              <w:pPrChange w:id="5528" w:author="GONZALEZ DIAZ, BORJA" w:date="2017-09-29T19:27:00Z">
                <w:pPr>
                  <w:keepNext/>
                  <w:keepLines/>
                  <w:widowControl w:val="0"/>
                  <w:autoSpaceDE w:val="0"/>
                  <w:autoSpaceDN w:val="0"/>
                  <w:adjustRightInd w:val="0"/>
                  <w:spacing w:before="200"/>
                  <w:outlineLvl w:val="4"/>
                </w:pPr>
              </w:pPrChange>
            </w:pPr>
            <w:ins w:id="5529" w:author="Borja Gonzalez" w:date="2017-09-28T19:19:00Z">
              <w:r w:rsidRPr="00301ECB">
                <w:rPr>
                  <w:lang w:val="en-US"/>
                  <w:rPrChange w:id="5530" w:author="Borja Gonzalez" w:date="2017-09-28T19:19:00Z">
                    <w:rPr>
                      <w:rFonts w:ascii="Monaco" w:hAnsi="Monaco" w:cs="Monaco"/>
                      <w:sz w:val="32"/>
                      <w:szCs w:val="32"/>
                      <w:lang w:val="en-US"/>
                    </w:rPr>
                  </w:rPrChange>
                </w:rPr>
                <w:t xml:space="preserve">            </w:t>
              </w:r>
              <w:proofErr w:type="gramStart"/>
              <w:r w:rsidRPr="00301ECB">
                <w:rPr>
                  <w:lang w:val="en-US"/>
                  <w:rPrChange w:id="5531" w:author="Borja Gonzalez" w:date="2017-09-28T19:19:00Z">
                    <w:rPr>
                      <w:rFonts w:ascii="Monaco" w:hAnsi="Monaco" w:cs="Monaco"/>
                      <w:sz w:val="32"/>
                      <w:szCs w:val="32"/>
                      <w:lang w:val="en-US"/>
                    </w:rPr>
                  </w:rPrChange>
                </w:rPr>
                <w:t>socket</w:t>
              </w:r>
              <w:r w:rsidRPr="00301ECB">
                <w:rPr>
                  <w:b/>
                  <w:bCs/>
                  <w:lang w:val="en-US"/>
                  <w:rPrChange w:id="5532" w:author="Borja Gonzalez" w:date="2017-09-28T19:19:00Z">
                    <w:rPr>
                      <w:rFonts w:ascii="Monaco" w:hAnsi="Monaco" w:cs="Monaco"/>
                      <w:b/>
                      <w:bCs/>
                      <w:color w:val="000000"/>
                      <w:sz w:val="32"/>
                      <w:szCs w:val="32"/>
                      <w:lang w:val="en-US"/>
                    </w:rPr>
                  </w:rPrChange>
                </w:rPr>
                <w:t>.</w:t>
              </w:r>
              <w:r w:rsidRPr="00301ECB">
                <w:rPr>
                  <w:lang w:val="en-US"/>
                  <w:rPrChange w:id="5533" w:author="Borja Gonzalez" w:date="2017-09-28T19:19:00Z">
                    <w:rPr>
                      <w:rFonts w:ascii="Monaco" w:hAnsi="Monaco" w:cs="Monaco"/>
                      <w:color w:val="000000"/>
                      <w:sz w:val="32"/>
                      <w:szCs w:val="32"/>
                      <w:lang w:val="en-US"/>
                    </w:rPr>
                  </w:rPrChange>
                </w:rPr>
                <w:t>on</w:t>
              </w:r>
              <w:proofErr w:type="gramEnd"/>
              <w:r w:rsidRPr="00301ECB">
                <w:rPr>
                  <w:b/>
                  <w:bCs/>
                  <w:lang w:val="en-US"/>
                  <w:rPrChange w:id="5534" w:author="Borja Gonzalez" w:date="2017-09-28T19:19:00Z">
                    <w:rPr>
                      <w:rFonts w:ascii="Monaco" w:hAnsi="Monaco" w:cs="Monaco"/>
                      <w:b/>
                      <w:bCs/>
                      <w:color w:val="000000"/>
                      <w:sz w:val="32"/>
                      <w:szCs w:val="32"/>
                      <w:lang w:val="en-US"/>
                    </w:rPr>
                  </w:rPrChange>
                </w:rPr>
                <w:t>(</w:t>
              </w:r>
              <w:r w:rsidRPr="00301ECB">
                <w:rPr>
                  <w:color w:val="4E9A06"/>
                  <w:lang w:val="en-US"/>
                  <w:rPrChange w:id="5535" w:author="Borja Gonzalez" w:date="2017-09-28T19:19:00Z">
                    <w:rPr>
                      <w:rFonts w:ascii="Monaco" w:hAnsi="Monaco" w:cs="Monaco"/>
                      <w:color w:val="4E9A06"/>
                      <w:sz w:val="32"/>
                      <w:szCs w:val="32"/>
                      <w:lang w:val="en-US"/>
                    </w:rPr>
                  </w:rPrChange>
                </w:rPr>
                <w:t>"message"</w:t>
              </w:r>
              <w:r w:rsidRPr="00301ECB">
                <w:rPr>
                  <w:b/>
                  <w:bCs/>
                  <w:lang w:val="en-US"/>
                  <w:rPrChange w:id="5536" w:author="Borja Gonzalez" w:date="2017-09-28T19:19:00Z">
                    <w:rPr>
                      <w:rFonts w:ascii="Monaco" w:hAnsi="Monaco" w:cs="Monaco"/>
                      <w:b/>
                      <w:bCs/>
                      <w:color w:val="000000"/>
                      <w:sz w:val="32"/>
                      <w:szCs w:val="32"/>
                      <w:lang w:val="en-US"/>
                    </w:rPr>
                  </w:rPrChange>
                </w:rPr>
                <w:t>,</w:t>
              </w:r>
              <w:r w:rsidRPr="00301ECB">
                <w:rPr>
                  <w:b/>
                  <w:bCs/>
                  <w:color w:val="204A87"/>
                  <w:lang w:val="en-US"/>
                  <w:rPrChange w:id="5537" w:author="Borja Gonzalez" w:date="2017-09-28T19:19:00Z">
                    <w:rPr>
                      <w:rFonts w:ascii="Monaco" w:hAnsi="Monaco" w:cs="Monaco"/>
                      <w:b/>
                      <w:bCs/>
                      <w:color w:val="204A87"/>
                      <w:sz w:val="32"/>
                      <w:szCs w:val="32"/>
                      <w:lang w:val="en-US"/>
                    </w:rPr>
                  </w:rPrChange>
                </w:rPr>
                <w:t>function</w:t>
              </w:r>
              <w:r w:rsidRPr="00301ECB">
                <w:rPr>
                  <w:b/>
                  <w:bCs/>
                  <w:lang w:val="en-US"/>
                  <w:rPrChange w:id="5538" w:author="Borja Gonzalez" w:date="2017-09-28T19:19:00Z">
                    <w:rPr>
                      <w:rFonts w:ascii="Monaco" w:hAnsi="Monaco" w:cs="Monaco"/>
                      <w:b/>
                      <w:bCs/>
                      <w:color w:val="000000"/>
                      <w:sz w:val="32"/>
                      <w:szCs w:val="32"/>
                      <w:lang w:val="en-US"/>
                    </w:rPr>
                  </w:rPrChange>
                </w:rPr>
                <w:t>(</w:t>
              </w:r>
              <w:r w:rsidRPr="00301ECB">
                <w:rPr>
                  <w:lang w:val="en-US"/>
                  <w:rPrChange w:id="5539" w:author="Borja Gonzalez" w:date="2017-09-28T19:19:00Z">
                    <w:rPr>
                      <w:rFonts w:ascii="Monaco" w:hAnsi="Monaco" w:cs="Monaco"/>
                      <w:color w:val="000000"/>
                      <w:sz w:val="32"/>
                      <w:szCs w:val="32"/>
                      <w:lang w:val="en-US"/>
                    </w:rPr>
                  </w:rPrChange>
                </w:rPr>
                <w:t>message</w:t>
              </w:r>
              <w:r w:rsidRPr="00301ECB">
                <w:rPr>
                  <w:b/>
                  <w:bCs/>
                  <w:lang w:val="en-US"/>
                  <w:rPrChange w:id="5540"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541" w:author="Borja Gonzalez" w:date="2017-09-28T19:19:00Z"/>
                <w:lang w:val="es-ES"/>
                <w:rPrChange w:id="5542" w:author="Rodrigo García" w:date="2017-09-29T10:07:00Z">
                  <w:rPr>
                    <w:ins w:id="5543" w:author="Borja Gonzalez" w:date="2017-09-28T19:19:00Z"/>
                    <w:rFonts w:ascii="Monaco" w:eastAsiaTheme="majorEastAsia" w:hAnsi="Monaco" w:cs="Monaco"/>
                    <w:color w:val="243F60" w:themeColor="accent1" w:themeShade="7F"/>
                    <w:sz w:val="32"/>
                    <w:szCs w:val="32"/>
                    <w:lang w:val="en-US"/>
                  </w:rPr>
                </w:rPrChange>
              </w:rPr>
              <w:pPrChange w:id="5544" w:author="GONZALEZ DIAZ, BORJA" w:date="2017-09-29T19:27:00Z">
                <w:pPr>
                  <w:keepNext/>
                  <w:keepLines/>
                  <w:widowControl w:val="0"/>
                  <w:autoSpaceDE w:val="0"/>
                  <w:autoSpaceDN w:val="0"/>
                  <w:adjustRightInd w:val="0"/>
                  <w:spacing w:before="200"/>
                  <w:outlineLvl w:val="4"/>
                </w:pPr>
              </w:pPrChange>
            </w:pPr>
            <w:ins w:id="5545" w:author="Borja Gonzalez" w:date="2017-09-28T19:19:00Z">
              <w:r w:rsidRPr="00301ECB">
                <w:rPr>
                  <w:lang w:val="en-US"/>
                  <w:rPrChange w:id="5546" w:author="Borja Gonzalez" w:date="2017-09-28T19:19:00Z">
                    <w:rPr>
                      <w:rFonts w:ascii="Monaco" w:hAnsi="Monaco" w:cs="Monaco"/>
                      <w:sz w:val="32"/>
                      <w:szCs w:val="32"/>
                      <w:lang w:val="en-US"/>
                    </w:rPr>
                  </w:rPrChange>
                </w:rPr>
                <w:t xml:space="preserve">                </w:t>
              </w:r>
              <w:proofErr w:type="gramStart"/>
              <w:r w:rsidRPr="0079203F">
                <w:rPr>
                  <w:lang w:val="es-ES"/>
                  <w:rPrChange w:id="5547" w:author="Rodrigo García" w:date="2017-09-29T10:07:00Z">
                    <w:rPr>
                      <w:rFonts w:ascii="Monaco" w:hAnsi="Monaco" w:cs="Monaco"/>
                      <w:color w:val="000000"/>
                      <w:sz w:val="32"/>
                      <w:szCs w:val="32"/>
                      <w:lang w:val="en-US"/>
                    </w:rPr>
                  </w:rPrChange>
                </w:rPr>
                <w:t>console</w:t>
              </w:r>
              <w:r w:rsidRPr="0079203F">
                <w:rPr>
                  <w:b/>
                  <w:bCs/>
                  <w:lang w:val="es-ES"/>
                  <w:rPrChange w:id="5548" w:author="Rodrigo García" w:date="2017-09-29T10:07:00Z">
                    <w:rPr>
                      <w:rFonts w:ascii="Monaco" w:hAnsi="Monaco" w:cs="Monaco"/>
                      <w:b/>
                      <w:bCs/>
                      <w:color w:val="000000"/>
                      <w:sz w:val="32"/>
                      <w:szCs w:val="32"/>
                      <w:lang w:val="en-US"/>
                    </w:rPr>
                  </w:rPrChange>
                </w:rPr>
                <w:t>.</w:t>
              </w:r>
              <w:r w:rsidRPr="0079203F">
                <w:rPr>
                  <w:lang w:val="es-ES"/>
                  <w:rPrChange w:id="5549" w:author="Rodrigo García" w:date="2017-09-29T10:07:00Z">
                    <w:rPr>
                      <w:rFonts w:ascii="Monaco" w:hAnsi="Monaco" w:cs="Monaco"/>
                      <w:color w:val="000000"/>
                      <w:sz w:val="32"/>
                      <w:szCs w:val="32"/>
                      <w:lang w:val="en-US"/>
                    </w:rPr>
                  </w:rPrChange>
                </w:rPr>
                <w:t>log</w:t>
              </w:r>
              <w:r w:rsidRPr="0079203F">
                <w:rPr>
                  <w:b/>
                  <w:bCs/>
                  <w:lang w:val="es-ES"/>
                  <w:rPrChange w:id="5550"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551" w:author="Rodrigo García" w:date="2017-09-29T10:07:00Z">
                    <w:rPr>
                      <w:rFonts w:ascii="Monaco" w:hAnsi="Monaco" w:cs="Monaco"/>
                      <w:color w:val="4E9A06"/>
                      <w:sz w:val="32"/>
                      <w:szCs w:val="32"/>
                      <w:lang w:val="en-US"/>
                    </w:rPr>
                  </w:rPrChange>
                </w:rPr>
                <w:t>"El servidor ha enviado un mensaje:"</w:t>
              </w:r>
              <w:r w:rsidRPr="0079203F">
                <w:rPr>
                  <w:b/>
                  <w:bCs/>
                  <w:lang w:val="es-ES"/>
                  <w:rPrChange w:id="5552"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553" w:author="Borja Gonzalez" w:date="2017-09-28T19:19:00Z"/>
                <w:lang w:val="en-US"/>
                <w:rPrChange w:id="5554" w:author="Borja Gonzalez" w:date="2017-09-28T19:19:00Z">
                  <w:rPr>
                    <w:ins w:id="5555" w:author="Borja Gonzalez" w:date="2017-09-28T19:19:00Z"/>
                    <w:rFonts w:ascii="Monaco" w:eastAsiaTheme="majorEastAsia" w:hAnsi="Monaco" w:cs="Monaco"/>
                    <w:color w:val="243F60" w:themeColor="accent1" w:themeShade="7F"/>
                    <w:sz w:val="32"/>
                    <w:szCs w:val="32"/>
                    <w:lang w:val="en-US"/>
                  </w:rPr>
                </w:rPrChange>
              </w:rPr>
              <w:pPrChange w:id="5556" w:author="GONZALEZ DIAZ, BORJA" w:date="2017-09-29T19:27:00Z">
                <w:pPr>
                  <w:keepNext/>
                  <w:keepLines/>
                  <w:widowControl w:val="0"/>
                  <w:autoSpaceDE w:val="0"/>
                  <w:autoSpaceDN w:val="0"/>
                  <w:adjustRightInd w:val="0"/>
                  <w:spacing w:before="200"/>
                  <w:outlineLvl w:val="4"/>
                </w:pPr>
              </w:pPrChange>
            </w:pPr>
            <w:ins w:id="5557" w:author="Borja Gonzalez" w:date="2017-09-28T19:19:00Z">
              <w:r w:rsidRPr="0079203F">
                <w:rPr>
                  <w:lang w:val="es-ES"/>
                  <w:rPrChange w:id="5558" w:author="Rodrigo García" w:date="2017-09-29T10:07:00Z">
                    <w:rPr>
                      <w:rFonts w:ascii="Monaco" w:hAnsi="Monaco" w:cs="Monaco"/>
                      <w:sz w:val="32"/>
                      <w:szCs w:val="32"/>
                      <w:lang w:val="en-US"/>
                    </w:rPr>
                  </w:rPrChange>
                </w:rPr>
                <w:t xml:space="preserve">                </w:t>
              </w:r>
              <w:r w:rsidRPr="00301ECB">
                <w:rPr>
                  <w:lang w:val="en-US"/>
                  <w:rPrChange w:id="5559"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560" w:author="Borja Gonzalez" w:date="2017-09-28T19:19:00Z">
                    <w:rPr>
                      <w:rFonts w:ascii="Monaco" w:hAnsi="Monaco" w:cs="Monaco"/>
                      <w:b/>
                      <w:bCs/>
                      <w:color w:val="CE5C00"/>
                      <w:sz w:val="32"/>
                      <w:szCs w:val="32"/>
                      <w:lang w:val="en-US"/>
                    </w:rPr>
                  </w:rPrChange>
                </w:rPr>
                <w:t>=</w:t>
              </w:r>
              <w:r w:rsidRPr="00301ECB">
                <w:rPr>
                  <w:lang w:val="en-US"/>
                  <w:rPrChange w:id="5561" w:author="Borja Gonzalez" w:date="2017-09-28T19:19:00Z">
                    <w:rPr>
                      <w:rFonts w:ascii="Monaco" w:hAnsi="Monaco" w:cs="Monaco"/>
                      <w:sz w:val="32"/>
                      <w:szCs w:val="32"/>
                      <w:lang w:val="en-US"/>
                    </w:rPr>
                  </w:rPrChange>
                </w:rPr>
                <w:t xml:space="preserve"> JSON</w:t>
              </w:r>
              <w:r w:rsidRPr="00301ECB">
                <w:rPr>
                  <w:b/>
                  <w:bCs/>
                  <w:lang w:val="en-US"/>
                  <w:rPrChange w:id="5562" w:author="Borja Gonzalez" w:date="2017-09-28T19:19:00Z">
                    <w:rPr>
                      <w:rFonts w:ascii="Monaco" w:hAnsi="Monaco" w:cs="Monaco"/>
                      <w:b/>
                      <w:bCs/>
                      <w:color w:val="000000"/>
                      <w:sz w:val="32"/>
                      <w:szCs w:val="32"/>
                      <w:lang w:val="en-US"/>
                    </w:rPr>
                  </w:rPrChange>
                </w:rPr>
                <w:t>.</w:t>
              </w:r>
              <w:r w:rsidRPr="00301ECB">
                <w:rPr>
                  <w:lang w:val="en-US"/>
                  <w:rPrChange w:id="5563" w:author="Borja Gonzalez" w:date="2017-09-28T19:19:00Z">
                    <w:rPr>
                      <w:rFonts w:ascii="Monaco" w:hAnsi="Monaco" w:cs="Monaco"/>
                      <w:color w:val="000000"/>
                      <w:sz w:val="32"/>
                      <w:szCs w:val="32"/>
                      <w:lang w:val="en-US"/>
                    </w:rPr>
                  </w:rPrChange>
                </w:rPr>
                <w:t>parse</w:t>
              </w:r>
              <w:r w:rsidRPr="00301ECB">
                <w:rPr>
                  <w:b/>
                  <w:bCs/>
                  <w:lang w:val="en-US"/>
                  <w:rPrChange w:id="5564" w:author="Borja Gonzalez" w:date="2017-09-28T19:19:00Z">
                    <w:rPr>
                      <w:rFonts w:ascii="Monaco" w:hAnsi="Monaco" w:cs="Monaco"/>
                      <w:b/>
                      <w:bCs/>
                      <w:color w:val="000000"/>
                      <w:sz w:val="32"/>
                      <w:szCs w:val="32"/>
                      <w:lang w:val="en-US"/>
                    </w:rPr>
                  </w:rPrChange>
                </w:rPr>
                <w:t>(</w:t>
              </w:r>
              <w:r w:rsidRPr="00301ECB">
                <w:rPr>
                  <w:lang w:val="en-US"/>
                  <w:rPrChange w:id="5565" w:author="Borja Gonzalez" w:date="2017-09-28T19:19:00Z">
                    <w:rPr>
                      <w:rFonts w:ascii="Monaco" w:hAnsi="Monaco" w:cs="Monaco"/>
                      <w:color w:val="000000"/>
                      <w:sz w:val="32"/>
                      <w:szCs w:val="32"/>
                      <w:lang w:val="en-US"/>
                    </w:rPr>
                  </w:rPrChange>
                </w:rPr>
                <w:t>message</w:t>
              </w:r>
              <w:r w:rsidRPr="00301ECB">
                <w:rPr>
                  <w:b/>
                  <w:bCs/>
                  <w:lang w:val="en-US"/>
                  <w:rPrChange w:id="5566"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567" w:author="Borja Gonzalez" w:date="2017-09-28T19:19:00Z"/>
                <w:i/>
                <w:iCs/>
                <w:color w:val="8F5902"/>
                <w:lang w:val="en-US"/>
                <w:rPrChange w:id="5568" w:author="Borja Gonzalez" w:date="2017-09-28T19:19:00Z">
                  <w:rPr>
                    <w:ins w:id="5569" w:author="Borja Gonzalez" w:date="2017-09-28T19:19:00Z"/>
                    <w:rFonts w:ascii="Monaco" w:eastAsiaTheme="majorEastAsia" w:hAnsi="Monaco" w:cs="Monaco"/>
                    <w:i/>
                    <w:iCs/>
                    <w:color w:val="8F5902"/>
                    <w:sz w:val="32"/>
                    <w:szCs w:val="32"/>
                    <w:lang w:val="en-US"/>
                  </w:rPr>
                </w:rPrChange>
              </w:rPr>
              <w:pPrChange w:id="5570" w:author="GONZALEZ DIAZ, BORJA" w:date="2017-09-29T19:27:00Z">
                <w:pPr>
                  <w:keepNext/>
                  <w:keepLines/>
                  <w:widowControl w:val="0"/>
                  <w:autoSpaceDE w:val="0"/>
                  <w:autoSpaceDN w:val="0"/>
                  <w:adjustRightInd w:val="0"/>
                  <w:spacing w:before="200"/>
                  <w:outlineLvl w:val="4"/>
                </w:pPr>
              </w:pPrChange>
            </w:pPr>
            <w:ins w:id="5571" w:author="Borja Gonzalez" w:date="2017-09-28T19:19:00Z">
              <w:r w:rsidRPr="00301ECB">
                <w:rPr>
                  <w:lang w:val="en-US"/>
                  <w:rPrChange w:id="5572" w:author="Borja Gonzalez" w:date="2017-09-28T19:19:00Z">
                    <w:rPr>
                      <w:rFonts w:ascii="Monaco" w:hAnsi="Monaco" w:cs="Monaco"/>
                      <w:sz w:val="32"/>
                      <w:szCs w:val="32"/>
                      <w:lang w:val="en-US"/>
                    </w:rPr>
                  </w:rPrChange>
                </w:rPr>
                <w:t xml:space="preserve">                </w:t>
              </w:r>
              <w:r w:rsidRPr="00301ECB">
                <w:rPr>
                  <w:i/>
                  <w:iCs/>
                  <w:color w:val="8F5902"/>
                  <w:lang w:val="en-US"/>
                  <w:rPrChange w:id="5573"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574" w:author="Borja Gonzalez" w:date="2017-09-28T19:19:00Z"/>
                <w:lang w:val="es-ES"/>
                <w:rPrChange w:id="5575" w:author="Rodrigo García" w:date="2017-09-29T10:07:00Z">
                  <w:rPr>
                    <w:ins w:id="5576" w:author="Borja Gonzalez" w:date="2017-09-28T19:19:00Z"/>
                    <w:rFonts w:ascii="Monaco" w:eastAsiaTheme="majorEastAsia" w:hAnsi="Monaco" w:cs="Monaco"/>
                    <w:color w:val="243F60" w:themeColor="accent1" w:themeShade="7F"/>
                    <w:sz w:val="32"/>
                    <w:szCs w:val="32"/>
                    <w:lang w:val="en-US"/>
                  </w:rPr>
                </w:rPrChange>
              </w:rPr>
              <w:pPrChange w:id="5577" w:author="GONZALEZ DIAZ, BORJA" w:date="2017-09-29T19:27:00Z">
                <w:pPr>
                  <w:keepNext/>
                  <w:keepLines/>
                  <w:widowControl w:val="0"/>
                  <w:autoSpaceDE w:val="0"/>
                  <w:autoSpaceDN w:val="0"/>
                  <w:adjustRightInd w:val="0"/>
                  <w:spacing w:before="200"/>
                  <w:outlineLvl w:val="4"/>
                </w:pPr>
              </w:pPrChange>
            </w:pPr>
            <w:ins w:id="5578" w:author="Borja Gonzalez" w:date="2017-09-28T19:19:00Z">
              <w:r w:rsidRPr="00301ECB">
                <w:rPr>
                  <w:lang w:val="en-US"/>
                  <w:rPrChange w:id="5579" w:author="Borja Gonzalez" w:date="2017-09-28T19:19:00Z">
                    <w:rPr>
                      <w:rFonts w:ascii="Monaco" w:hAnsi="Monaco" w:cs="Monaco"/>
                      <w:sz w:val="32"/>
                      <w:szCs w:val="32"/>
                      <w:lang w:val="en-US"/>
                    </w:rPr>
                  </w:rPrChange>
                </w:rPr>
                <w:t xml:space="preserve">            </w:t>
              </w:r>
              <w:r w:rsidRPr="0079203F">
                <w:rPr>
                  <w:b/>
                  <w:bCs/>
                  <w:lang w:val="es-ES"/>
                  <w:rPrChange w:id="5580"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581" w:author="Borja Gonzalez" w:date="2017-09-28T19:19:00Z"/>
                <w:lang w:val="es-ES"/>
                <w:rPrChange w:id="5582" w:author="Rodrigo García" w:date="2017-09-29T10:07:00Z">
                  <w:rPr>
                    <w:ins w:id="5583" w:author="Borja Gonzalez" w:date="2017-09-28T19:19:00Z"/>
                    <w:rFonts w:ascii="Monaco" w:hAnsi="Monaco" w:cs="Monaco"/>
                    <w:sz w:val="32"/>
                    <w:szCs w:val="32"/>
                    <w:lang w:val="en-US"/>
                  </w:rPr>
                </w:rPrChange>
              </w:rPr>
              <w:pPrChange w:id="5584" w:author="GONZALEZ DIAZ, BORJA" w:date="2017-09-29T19:27:00Z">
                <w:pPr>
                  <w:widowControl w:val="0"/>
                  <w:autoSpaceDE w:val="0"/>
                  <w:autoSpaceDN w:val="0"/>
                  <w:adjustRightInd w:val="0"/>
                </w:pPr>
              </w:pPrChange>
            </w:pPr>
          </w:p>
          <w:p w14:paraId="299919F0" w14:textId="77777777" w:rsidR="00301ECB" w:rsidRPr="0079203F" w:rsidRDefault="00301ECB">
            <w:pPr>
              <w:rPr>
                <w:ins w:id="5585" w:author="Borja Gonzalez" w:date="2017-09-28T19:19:00Z"/>
                <w:lang w:val="es-ES"/>
                <w:rPrChange w:id="5586" w:author="Rodrigo García" w:date="2017-09-29T10:07:00Z">
                  <w:rPr>
                    <w:ins w:id="5587" w:author="Borja Gonzalez" w:date="2017-09-28T19:19:00Z"/>
                    <w:rFonts w:ascii="Monaco" w:eastAsiaTheme="majorEastAsia" w:hAnsi="Monaco" w:cs="Monaco"/>
                    <w:color w:val="243F60" w:themeColor="accent1" w:themeShade="7F"/>
                    <w:sz w:val="32"/>
                    <w:szCs w:val="32"/>
                    <w:lang w:val="en-US"/>
                  </w:rPr>
                </w:rPrChange>
              </w:rPr>
              <w:pPrChange w:id="5588" w:author="GONZALEZ DIAZ, BORJA" w:date="2017-09-29T19:27:00Z">
                <w:pPr>
                  <w:keepNext/>
                  <w:keepLines/>
                  <w:widowControl w:val="0"/>
                  <w:autoSpaceDE w:val="0"/>
                  <w:autoSpaceDN w:val="0"/>
                  <w:adjustRightInd w:val="0"/>
                  <w:spacing w:before="200"/>
                  <w:outlineLvl w:val="4"/>
                </w:pPr>
              </w:pPrChange>
            </w:pPr>
            <w:ins w:id="5589" w:author="Borja Gonzalez" w:date="2017-09-28T19:19:00Z">
              <w:r w:rsidRPr="0079203F">
                <w:rPr>
                  <w:lang w:val="es-ES"/>
                  <w:rPrChange w:id="5590" w:author="Rodrigo García" w:date="2017-09-29T10:07:00Z">
                    <w:rPr>
                      <w:rFonts w:ascii="Monaco" w:hAnsi="Monaco" w:cs="Monaco"/>
                      <w:sz w:val="32"/>
                      <w:szCs w:val="32"/>
                      <w:lang w:val="en-US"/>
                    </w:rPr>
                  </w:rPrChange>
                </w:rPr>
                <w:t xml:space="preserve">            </w:t>
              </w:r>
              <w:r w:rsidRPr="0079203F">
                <w:rPr>
                  <w:b/>
                  <w:bCs/>
                  <w:color w:val="204A87"/>
                  <w:lang w:val="es-ES"/>
                  <w:rPrChange w:id="5591" w:author="Rodrigo García" w:date="2017-09-29T10:07:00Z">
                    <w:rPr>
                      <w:rFonts w:ascii="Monaco" w:hAnsi="Monaco" w:cs="Monaco"/>
                      <w:b/>
                      <w:bCs/>
                      <w:color w:val="204A87"/>
                      <w:sz w:val="32"/>
                      <w:szCs w:val="32"/>
                      <w:lang w:val="en-US"/>
                    </w:rPr>
                  </w:rPrChange>
                </w:rPr>
                <w:t>var</w:t>
              </w:r>
              <w:r w:rsidRPr="0079203F">
                <w:rPr>
                  <w:lang w:val="es-ES"/>
                  <w:rPrChange w:id="5592" w:author="Rodrigo García" w:date="2017-09-29T10:07:00Z">
                    <w:rPr>
                      <w:rFonts w:ascii="Monaco" w:hAnsi="Monaco" w:cs="Monaco"/>
                      <w:sz w:val="32"/>
                      <w:szCs w:val="32"/>
                      <w:lang w:val="en-US"/>
                    </w:rPr>
                  </w:rPrChange>
                </w:rPr>
                <w:t xml:space="preserve"> data </w:t>
              </w:r>
              <w:r w:rsidRPr="0079203F">
                <w:rPr>
                  <w:b/>
                  <w:bCs/>
                  <w:color w:val="CE5C00"/>
                  <w:lang w:val="es-ES"/>
                  <w:rPrChange w:id="5593" w:author="Rodrigo García" w:date="2017-09-29T10:07:00Z">
                    <w:rPr>
                      <w:rFonts w:ascii="Monaco" w:hAnsi="Monaco" w:cs="Monaco"/>
                      <w:b/>
                      <w:bCs/>
                      <w:color w:val="CE5C00"/>
                      <w:sz w:val="32"/>
                      <w:szCs w:val="32"/>
                      <w:lang w:val="en-US"/>
                    </w:rPr>
                  </w:rPrChange>
                </w:rPr>
                <w:t>=</w:t>
              </w:r>
              <w:r w:rsidRPr="0079203F">
                <w:rPr>
                  <w:lang w:val="es-ES"/>
                  <w:rPrChange w:id="5594" w:author="Rodrigo García" w:date="2017-09-29T10:07:00Z">
                    <w:rPr>
                      <w:rFonts w:ascii="Monaco" w:hAnsi="Monaco" w:cs="Monaco"/>
                      <w:sz w:val="32"/>
                      <w:szCs w:val="32"/>
                      <w:lang w:val="en-US"/>
                    </w:rPr>
                  </w:rPrChange>
                </w:rPr>
                <w:t xml:space="preserve"> </w:t>
              </w:r>
              <w:r w:rsidRPr="0079203F">
                <w:rPr>
                  <w:b/>
                  <w:bCs/>
                  <w:lang w:val="es-ES"/>
                  <w:rPrChange w:id="5595" w:author="Rodrigo García" w:date="2017-09-29T10:07:00Z">
                    <w:rPr>
                      <w:rFonts w:ascii="Monaco" w:hAnsi="Monaco" w:cs="Monaco"/>
                      <w:b/>
                      <w:bCs/>
                      <w:color w:val="000000"/>
                      <w:sz w:val="32"/>
                      <w:szCs w:val="32"/>
                      <w:lang w:val="en-US"/>
                    </w:rPr>
                  </w:rPrChange>
                </w:rPr>
                <w:t>{</w:t>
              </w:r>
              <w:r w:rsidRPr="0079203F">
                <w:rPr>
                  <w:lang w:val="es-ES"/>
                  <w:rPrChange w:id="5596"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597" w:author="Borja Gonzalez" w:date="2017-09-28T19:19:00Z"/>
                <w:lang w:val="es-ES"/>
                <w:rPrChange w:id="5598" w:author="Rodrigo García" w:date="2017-09-29T10:07:00Z">
                  <w:rPr>
                    <w:ins w:id="5599" w:author="Borja Gonzalez" w:date="2017-09-28T19:19:00Z"/>
                    <w:rFonts w:ascii="Monaco" w:eastAsiaTheme="majorEastAsia" w:hAnsi="Monaco" w:cs="Monaco"/>
                    <w:color w:val="243F60" w:themeColor="accent1" w:themeShade="7F"/>
                    <w:sz w:val="32"/>
                    <w:szCs w:val="32"/>
                    <w:lang w:val="en-US"/>
                  </w:rPr>
                </w:rPrChange>
              </w:rPr>
              <w:pPrChange w:id="5600" w:author="GONZALEZ DIAZ, BORJA" w:date="2017-09-29T19:27:00Z">
                <w:pPr>
                  <w:keepNext/>
                  <w:keepLines/>
                  <w:widowControl w:val="0"/>
                  <w:autoSpaceDE w:val="0"/>
                  <w:autoSpaceDN w:val="0"/>
                  <w:adjustRightInd w:val="0"/>
                  <w:spacing w:before="200"/>
                  <w:outlineLvl w:val="4"/>
                </w:pPr>
              </w:pPrChange>
            </w:pPr>
            <w:ins w:id="5601" w:author="Borja Gonzalez" w:date="2017-09-28T19:19:00Z">
              <w:r w:rsidRPr="0079203F">
                <w:rPr>
                  <w:lang w:val="es-ES"/>
                  <w:rPrChange w:id="5602" w:author="Rodrigo García" w:date="2017-09-29T10:07:00Z">
                    <w:rPr>
                      <w:rFonts w:ascii="Monaco" w:hAnsi="Monaco" w:cs="Monaco"/>
                      <w:sz w:val="32"/>
                      <w:szCs w:val="32"/>
                      <w:lang w:val="en-US"/>
                    </w:rPr>
                  </w:rPrChange>
                </w:rPr>
                <w:t xml:space="preserve">                operacion</w:t>
              </w:r>
              <w:r w:rsidRPr="0079203F">
                <w:rPr>
                  <w:b/>
                  <w:bCs/>
                  <w:color w:val="CE5C00"/>
                  <w:lang w:val="es-ES"/>
                  <w:rPrChange w:id="5603" w:author="Rodrigo García" w:date="2017-09-29T10:07:00Z">
                    <w:rPr>
                      <w:rFonts w:ascii="Monaco" w:hAnsi="Monaco" w:cs="Monaco"/>
                      <w:b/>
                      <w:bCs/>
                      <w:color w:val="CE5C00"/>
                      <w:sz w:val="32"/>
                      <w:szCs w:val="32"/>
                      <w:lang w:val="en-US"/>
                    </w:rPr>
                  </w:rPrChange>
                </w:rPr>
                <w:t>:</w:t>
              </w:r>
              <w:r w:rsidRPr="0079203F">
                <w:rPr>
                  <w:lang w:val="es-ES"/>
                  <w:rPrChange w:id="5604" w:author="Rodrigo García" w:date="2017-09-29T10:07:00Z">
                    <w:rPr>
                      <w:rFonts w:ascii="Monaco" w:hAnsi="Monaco" w:cs="Monaco"/>
                      <w:sz w:val="32"/>
                      <w:szCs w:val="32"/>
                      <w:lang w:val="en-US"/>
                    </w:rPr>
                  </w:rPrChange>
                </w:rPr>
                <w:t xml:space="preserve"> </w:t>
              </w:r>
              <w:r w:rsidRPr="0079203F">
                <w:rPr>
                  <w:color w:val="4E9A06"/>
                  <w:lang w:val="es-ES"/>
                  <w:rPrChange w:id="5605" w:author="Rodrigo García" w:date="2017-09-29T10:07:00Z">
                    <w:rPr>
                      <w:rFonts w:ascii="Monaco" w:hAnsi="Monaco" w:cs="Monaco"/>
                      <w:color w:val="4E9A06"/>
                      <w:sz w:val="32"/>
                      <w:szCs w:val="32"/>
                      <w:lang w:val="en-US"/>
                    </w:rPr>
                  </w:rPrChange>
                </w:rPr>
                <w:t>"Borrar datos de paciente"</w:t>
              </w:r>
              <w:r w:rsidRPr="0079203F">
                <w:rPr>
                  <w:b/>
                  <w:bCs/>
                  <w:lang w:val="es-ES"/>
                  <w:rPrChange w:id="5606"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607" w:author="Borja Gonzalez" w:date="2017-09-28T19:19:00Z"/>
                <w:lang w:val="es-ES"/>
                <w:rPrChange w:id="5608" w:author="Rodrigo García" w:date="2017-09-29T10:07:00Z">
                  <w:rPr>
                    <w:ins w:id="5609" w:author="Borja Gonzalez" w:date="2017-09-28T19:19:00Z"/>
                    <w:rFonts w:ascii="Monaco" w:eastAsiaTheme="majorEastAsia" w:hAnsi="Monaco" w:cs="Monaco"/>
                    <w:color w:val="243F60" w:themeColor="accent1" w:themeShade="7F"/>
                    <w:sz w:val="32"/>
                    <w:szCs w:val="32"/>
                    <w:lang w:val="en-US"/>
                  </w:rPr>
                </w:rPrChange>
              </w:rPr>
              <w:pPrChange w:id="5610" w:author="GONZALEZ DIAZ, BORJA" w:date="2017-09-29T19:27:00Z">
                <w:pPr>
                  <w:keepNext/>
                  <w:keepLines/>
                  <w:widowControl w:val="0"/>
                  <w:autoSpaceDE w:val="0"/>
                  <w:autoSpaceDN w:val="0"/>
                  <w:adjustRightInd w:val="0"/>
                  <w:spacing w:before="200"/>
                  <w:outlineLvl w:val="4"/>
                </w:pPr>
              </w:pPrChange>
            </w:pPr>
            <w:ins w:id="5611" w:author="Borja Gonzalez" w:date="2017-09-28T19:19:00Z">
              <w:r w:rsidRPr="0079203F">
                <w:rPr>
                  <w:lang w:val="es-ES"/>
                  <w:rPrChange w:id="5612" w:author="Rodrigo García" w:date="2017-09-29T10:07:00Z">
                    <w:rPr>
                      <w:rFonts w:ascii="Monaco" w:hAnsi="Monaco" w:cs="Monaco"/>
                      <w:sz w:val="32"/>
                      <w:szCs w:val="32"/>
                      <w:lang w:val="en-US"/>
                    </w:rPr>
                  </w:rPrChange>
                </w:rPr>
                <w:t xml:space="preserve">                id</w:t>
              </w:r>
              <w:r w:rsidRPr="0079203F">
                <w:rPr>
                  <w:b/>
                  <w:bCs/>
                  <w:color w:val="CE5C00"/>
                  <w:lang w:val="es-ES"/>
                  <w:rPrChange w:id="5613" w:author="Rodrigo García" w:date="2017-09-29T10:07:00Z">
                    <w:rPr>
                      <w:rFonts w:ascii="Monaco" w:hAnsi="Monaco" w:cs="Monaco"/>
                      <w:b/>
                      <w:bCs/>
                      <w:color w:val="CE5C00"/>
                      <w:sz w:val="32"/>
                      <w:szCs w:val="32"/>
                      <w:lang w:val="en-US"/>
                    </w:rPr>
                  </w:rPrChange>
                </w:rPr>
                <w:t>:</w:t>
              </w:r>
              <w:r w:rsidRPr="0079203F">
                <w:rPr>
                  <w:lang w:val="es-ES"/>
                  <w:rPrChange w:id="5614" w:author="Rodrigo García" w:date="2017-09-29T10:07:00Z">
                    <w:rPr>
                      <w:rFonts w:ascii="Monaco" w:hAnsi="Monaco" w:cs="Monaco"/>
                      <w:sz w:val="32"/>
                      <w:szCs w:val="32"/>
                      <w:lang w:val="en-US"/>
                    </w:rPr>
                  </w:rPrChange>
                </w:rPr>
                <w:t xml:space="preserve"> N_p</w:t>
              </w:r>
              <w:r w:rsidRPr="0079203F">
                <w:rPr>
                  <w:b/>
                  <w:bCs/>
                  <w:lang w:val="es-ES"/>
                  <w:rPrChange w:id="5615" w:author="Rodrigo García" w:date="2017-09-29T10:07:00Z">
                    <w:rPr>
                      <w:rFonts w:ascii="Monaco" w:hAnsi="Monaco" w:cs="Monaco"/>
                      <w:b/>
                      <w:bCs/>
                      <w:color w:val="000000"/>
                      <w:sz w:val="32"/>
                      <w:szCs w:val="32"/>
                      <w:lang w:val="en-US"/>
                    </w:rPr>
                  </w:rPrChange>
                </w:rPr>
                <w:t>,</w:t>
              </w:r>
              <w:r w:rsidRPr="0079203F">
                <w:rPr>
                  <w:lang w:val="es-ES"/>
                  <w:rPrChange w:id="5616"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617" w:author="Borja Gonzalez" w:date="2017-09-28T19:19:00Z"/>
                <w:lang w:val="es-ES"/>
                <w:rPrChange w:id="5618" w:author="Rodrigo García" w:date="2017-09-29T10:07:00Z">
                  <w:rPr>
                    <w:ins w:id="5619" w:author="Borja Gonzalez" w:date="2017-09-28T19:19:00Z"/>
                    <w:rFonts w:ascii="Monaco" w:eastAsiaTheme="majorEastAsia" w:hAnsi="Monaco" w:cs="Monaco"/>
                    <w:color w:val="243F60" w:themeColor="accent1" w:themeShade="7F"/>
                    <w:sz w:val="32"/>
                    <w:szCs w:val="32"/>
                    <w:lang w:val="en-US"/>
                  </w:rPr>
                </w:rPrChange>
              </w:rPr>
              <w:pPrChange w:id="5620" w:author="GONZALEZ DIAZ, BORJA" w:date="2017-09-29T19:27:00Z">
                <w:pPr>
                  <w:keepNext/>
                  <w:keepLines/>
                  <w:widowControl w:val="0"/>
                  <w:autoSpaceDE w:val="0"/>
                  <w:autoSpaceDN w:val="0"/>
                  <w:adjustRightInd w:val="0"/>
                  <w:spacing w:before="200"/>
                  <w:outlineLvl w:val="4"/>
                </w:pPr>
              </w:pPrChange>
            </w:pPr>
            <w:ins w:id="5621" w:author="Borja Gonzalez" w:date="2017-09-28T19:19:00Z">
              <w:r w:rsidRPr="0079203F">
                <w:rPr>
                  <w:lang w:val="es-ES"/>
                  <w:rPrChange w:id="5622" w:author="Rodrigo García" w:date="2017-09-29T10:07:00Z">
                    <w:rPr>
                      <w:rFonts w:ascii="Monaco" w:hAnsi="Monaco" w:cs="Monaco"/>
                      <w:sz w:val="32"/>
                      <w:szCs w:val="32"/>
                      <w:lang w:val="en-US"/>
                    </w:rPr>
                  </w:rPrChange>
                </w:rPr>
                <w:t xml:space="preserve">                n</w:t>
              </w:r>
              <w:r w:rsidRPr="0079203F">
                <w:rPr>
                  <w:b/>
                  <w:bCs/>
                  <w:color w:val="CE5C00"/>
                  <w:lang w:val="es-ES"/>
                  <w:rPrChange w:id="5623" w:author="Rodrigo García" w:date="2017-09-29T10:07:00Z">
                    <w:rPr>
                      <w:rFonts w:ascii="Monaco" w:hAnsi="Monaco" w:cs="Monaco"/>
                      <w:b/>
                      <w:bCs/>
                      <w:color w:val="CE5C00"/>
                      <w:sz w:val="32"/>
                      <w:szCs w:val="32"/>
                      <w:lang w:val="en-US"/>
                    </w:rPr>
                  </w:rPrChange>
                </w:rPr>
                <w:t>:</w:t>
              </w:r>
              <w:r w:rsidRPr="0079203F">
                <w:rPr>
                  <w:lang w:val="es-ES"/>
                  <w:rPrChange w:id="5624"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625" w:author="Borja Gonzalez" w:date="2017-09-28T19:19:00Z"/>
                <w:lang w:val="es-ES"/>
                <w:rPrChange w:id="5626" w:author="Rodrigo García" w:date="2017-09-29T10:07:00Z">
                  <w:rPr>
                    <w:ins w:id="5627" w:author="Borja Gonzalez" w:date="2017-09-28T19:19:00Z"/>
                    <w:rFonts w:ascii="Monaco" w:eastAsiaTheme="majorEastAsia" w:hAnsi="Monaco" w:cs="Monaco"/>
                    <w:color w:val="243F60" w:themeColor="accent1" w:themeShade="7F"/>
                    <w:sz w:val="32"/>
                    <w:szCs w:val="32"/>
                    <w:lang w:val="en-US"/>
                  </w:rPr>
                </w:rPrChange>
              </w:rPr>
              <w:pPrChange w:id="5628" w:author="GONZALEZ DIAZ, BORJA" w:date="2017-09-29T19:27:00Z">
                <w:pPr>
                  <w:keepNext/>
                  <w:keepLines/>
                  <w:widowControl w:val="0"/>
                  <w:autoSpaceDE w:val="0"/>
                  <w:autoSpaceDN w:val="0"/>
                  <w:adjustRightInd w:val="0"/>
                  <w:spacing w:before="200"/>
                  <w:outlineLvl w:val="4"/>
                </w:pPr>
              </w:pPrChange>
            </w:pPr>
            <w:ins w:id="5629" w:author="Borja Gonzalez" w:date="2017-09-28T19:19:00Z">
              <w:r w:rsidRPr="0079203F">
                <w:rPr>
                  <w:lang w:val="es-ES"/>
                  <w:rPrChange w:id="5630" w:author="Rodrigo García" w:date="2017-09-29T10:07:00Z">
                    <w:rPr>
                      <w:rFonts w:ascii="Monaco" w:hAnsi="Monaco" w:cs="Monaco"/>
                      <w:sz w:val="32"/>
                      <w:szCs w:val="32"/>
                      <w:lang w:val="en-US"/>
                    </w:rPr>
                  </w:rPrChange>
                </w:rPr>
                <w:t xml:space="preserve">            </w:t>
              </w:r>
              <w:r w:rsidRPr="0079203F">
                <w:rPr>
                  <w:b/>
                  <w:bCs/>
                  <w:lang w:val="es-ES"/>
                  <w:rPrChange w:id="5631"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632" w:author="Borja Gonzalez" w:date="2017-09-28T19:19:00Z"/>
                <w:lang w:val="en-US"/>
                <w:rPrChange w:id="5633" w:author="Borja Gonzalez" w:date="2017-09-28T19:19:00Z">
                  <w:rPr>
                    <w:ins w:id="5634" w:author="Borja Gonzalez" w:date="2017-09-28T19:19:00Z"/>
                    <w:rFonts w:ascii="Monaco" w:eastAsiaTheme="majorEastAsia" w:hAnsi="Monaco" w:cs="Monaco"/>
                    <w:color w:val="243F60" w:themeColor="accent1" w:themeShade="7F"/>
                    <w:sz w:val="32"/>
                    <w:szCs w:val="32"/>
                    <w:lang w:val="en-US"/>
                  </w:rPr>
                </w:rPrChange>
              </w:rPr>
              <w:pPrChange w:id="5635" w:author="GONZALEZ DIAZ, BORJA" w:date="2017-09-29T19:27:00Z">
                <w:pPr>
                  <w:keepNext/>
                  <w:keepLines/>
                  <w:widowControl w:val="0"/>
                  <w:autoSpaceDE w:val="0"/>
                  <w:autoSpaceDN w:val="0"/>
                  <w:adjustRightInd w:val="0"/>
                  <w:spacing w:before="200"/>
                  <w:outlineLvl w:val="4"/>
                </w:pPr>
              </w:pPrChange>
            </w:pPr>
            <w:ins w:id="5636" w:author="Borja Gonzalez" w:date="2017-09-28T19:19:00Z">
              <w:r w:rsidRPr="0079203F">
                <w:rPr>
                  <w:lang w:val="es-ES"/>
                  <w:rPrChange w:id="5637" w:author="Rodrigo García" w:date="2017-09-29T10:07:00Z">
                    <w:rPr>
                      <w:rFonts w:ascii="Monaco" w:hAnsi="Monaco" w:cs="Monaco"/>
                      <w:sz w:val="32"/>
                      <w:szCs w:val="32"/>
                      <w:lang w:val="en-US"/>
                    </w:rPr>
                  </w:rPrChange>
                </w:rPr>
                <w:t xml:space="preserve">            </w:t>
              </w:r>
              <w:proofErr w:type="gramStart"/>
              <w:r w:rsidRPr="00301ECB">
                <w:rPr>
                  <w:lang w:val="en-US"/>
                  <w:rPrChange w:id="5638" w:author="Borja Gonzalez" w:date="2017-09-28T19:19:00Z">
                    <w:rPr>
                      <w:rFonts w:ascii="Monaco" w:hAnsi="Monaco" w:cs="Monaco"/>
                      <w:color w:val="000000"/>
                      <w:sz w:val="32"/>
                      <w:szCs w:val="32"/>
                      <w:lang w:val="en-US"/>
                    </w:rPr>
                  </w:rPrChange>
                </w:rPr>
                <w:t>socket</w:t>
              </w:r>
              <w:r w:rsidRPr="00301ECB">
                <w:rPr>
                  <w:b/>
                  <w:bCs/>
                  <w:lang w:val="en-US"/>
                  <w:rPrChange w:id="5639" w:author="Borja Gonzalez" w:date="2017-09-28T19:19:00Z">
                    <w:rPr>
                      <w:rFonts w:ascii="Monaco" w:hAnsi="Monaco" w:cs="Monaco"/>
                      <w:b/>
                      <w:bCs/>
                      <w:color w:val="000000"/>
                      <w:sz w:val="32"/>
                      <w:szCs w:val="32"/>
                      <w:lang w:val="en-US"/>
                    </w:rPr>
                  </w:rPrChange>
                </w:rPr>
                <w:t>.</w:t>
              </w:r>
              <w:r w:rsidRPr="00301ECB">
                <w:rPr>
                  <w:lang w:val="en-US"/>
                  <w:rPrChange w:id="5640" w:author="Borja Gonzalez" w:date="2017-09-28T19:19:00Z">
                    <w:rPr>
                      <w:rFonts w:ascii="Monaco" w:hAnsi="Monaco" w:cs="Monaco"/>
                      <w:color w:val="000000"/>
                      <w:sz w:val="32"/>
                      <w:szCs w:val="32"/>
                      <w:lang w:val="en-US"/>
                    </w:rPr>
                  </w:rPrChange>
                </w:rPr>
                <w:t>send</w:t>
              </w:r>
              <w:proofErr w:type="gramEnd"/>
              <w:r w:rsidRPr="00301ECB">
                <w:rPr>
                  <w:b/>
                  <w:bCs/>
                  <w:lang w:val="en-US"/>
                  <w:rPrChange w:id="5641" w:author="Borja Gonzalez" w:date="2017-09-28T19:19:00Z">
                    <w:rPr>
                      <w:rFonts w:ascii="Monaco" w:hAnsi="Monaco" w:cs="Monaco"/>
                      <w:b/>
                      <w:bCs/>
                      <w:color w:val="000000"/>
                      <w:sz w:val="32"/>
                      <w:szCs w:val="32"/>
                      <w:lang w:val="en-US"/>
                    </w:rPr>
                  </w:rPrChange>
                </w:rPr>
                <w:t>(</w:t>
              </w:r>
              <w:r w:rsidRPr="00301ECB">
                <w:rPr>
                  <w:lang w:val="en-US"/>
                  <w:rPrChange w:id="5642" w:author="Borja Gonzalez" w:date="2017-09-28T19:19:00Z">
                    <w:rPr>
                      <w:rFonts w:ascii="Monaco" w:hAnsi="Monaco" w:cs="Monaco"/>
                      <w:color w:val="000000"/>
                      <w:sz w:val="32"/>
                      <w:szCs w:val="32"/>
                      <w:lang w:val="en-US"/>
                    </w:rPr>
                  </w:rPrChange>
                </w:rPr>
                <w:t>JSON</w:t>
              </w:r>
              <w:r w:rsidRPr="00301ECB">
                <w:rPr>
                  <w:b/>
                  <w:bCs/>
                  <w:lang w:val="en-US"/>
                  <w:rPrChange w:id="5643" w:author="Borja Gonzalez" w:date="2017-09-28T19:19:00Z">
                    <w:rPr>
                      <w:rFonts w:ascii="Monaco" w:hAnsi="Monaco" w:cs="Monaco"/>
                      <w:b/>
                      <w:bCs/>
                      <w:color w:val="000000"/>
                      <w:sz w:val="32"/>
                      <w:szCs w:val="32"/>
                      <w:lang w:val="en-US"/>
                    </w:rPr>
                  </w:rPrChange>
                </w:rPr>
                <w:t>.</w:t>
              </w:r>
              <w:r w:rsidRPr="00301ECB">
                <w:rPr>
                  <w:lang w:val="en-US"/>
                  <w:rPrChange w:id="5644" w:author="Borja Gonzalez" w:date="2017-09-28T19:19:00Z">
                    <w:rPr>
                      <w:rFonts w:ascii="Monaco" w:hAnsi="Monaco" w:cs="Monaco"/>
                      <w:color w:val="000000"/>
                      <w:sz w:val="32"/>
                      <w:szCs w:val="32"/>
                      <w:lang w:val="en-US"/>
                    </w:rPr>
                  </w:rPrChange>
                </w:rPr>
                <w:t>stringify</w:t>
              </w:r>
              <w:r w:rsidRPr="00301ECB">
                <w:rPr>
                  <w:b/>
                  <w:bCs/>
                  <w:lang w:val="en-US"/>
                  <w:rPrChange w:id="5645" w:author="Borja Gonzalez" w:date="2017-09-28T19:19:00Z">
                    <w:rPr>
                      <w:rFonts w:ascii="Monaco" w:hAnsi="Monaco" w:cs="Monaco"/>
                      <w:b/>
                      <w:bCs/>
                      <w:color w:val="000000"/>
                      <w:sz w:val="32"/>
                      <w:szCs w:val="32"/>
                      <w:lang w:val="en-US"/>
                    </w:rPr>
                  </w:rPrChange>
                </w:rPr>
                <w:t>(</w:t>
              </w:r>
              <w:r w:rsidRPr="00301ECB">
                <w:rPr>
                  <w:lang w:val="en-US"/>
                  <w:rPrChange w:id="5646" w:author="Borja Gonzalez" w:date="2017-09-28T19:19:00Z">
                    <w:rPr>
                      <w:rFonts w:ascii="Monaco" w:hAnsi="Monaco" w:cs="Monaco"/>
                      <w:color w:val="000000"/>
                      <w:sz w:val="32"/>
                      <w:szCs w:val="32"/>
                      <w:lang w:val="en-US"/>
                    </w:rPr>
                  </w:rPrChange>
                </w:rPr>
                <w:t>data</w:t>
              </w:r>
              <w:r w:rsidRPr="00301ECB">
                <w:rPr>
                  <w:b/>
                  <w:bCs/>
                  <w:lang w:val="en-US"/>
                  <w:rPrChange w:id="5647"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648" w:author="Borja Gonzalez" w:date="2017-09-28T19:19:00Z"/>
                <w:lang w:val="es-ES"/>
                <w:rPrChange w:id="5649" w:author="Rodrigo García" w:date="2017-09-29T10:07:00Z">
                  <w:rPr>
                    <w:ins w:id="5650" w:author="Borja Gonzalez" w:date="2017-09-28T19:19:00Z"/>
                    <w:rFonts w:ascii="Monaco" w:eastAsiaTheme="majorEastAsia" w:hAnsi="Monaco" w:cs="Monaco"/>
                    <w:color w:val="243F60" w:themeColor="accent1" w:themeShade="7F"/>
                    <w:sz w:val="32"/>
                    <w:szCs w:val="32"/>
                    <w:lang w:val="en-US"/>
                  </w:rPr>
                </w:rPrChange>
              </w:rPr>
              <w:pPrChange w:id="5651" w:author="GONZALEZ DIAZ, BORJA" w:date="2017-09-29T19:27:00Z">
                <w:pPr>
                  <w:keepNext/>
                  <w:keepLines/>
                  <w:widowControl w:val="0"/>
                  <w:autoSpaceDE w:val="0"/>
                  <w:autoSpaceDN w:val="0"/>
                  <w:adjustRightInd w:val="0"/>
                  <w:spacing w:before="200"/>
                  <w:outlineLvl w:val="4"/>
                </w:pPr>
              </w:pPrChange>
            </w:pPr>
            <w:ins w:id="5652" w:author="Borja Gonzalez" w:date="2017-09-28T19:19:00Z">
              <w:r w:rsidRPr="00301ECB">
                <w:rPr>
                  <w:lang w:val="en-US"/>
                  <w:rPrChange w:id="5653" w:author="Borja Gonzalez" w:date="2017-09-28T19:19:00Z">
                    <w:rPr>
                      <w:rFonts w:ascii="Monaco" w:hAnsi="Monaco" w:cs="Monaco"/>
                      <w:sz w:val="32"/>
                      <w:szCs w:val="32"/>
                      <w:lang w:val="en-US"/>
                    </w:rPr>
                  </w:rPrChange>
                </w:rPr>
                <w:t xml:space="preserve">    </w:t>
              </w:r>
              <w:r w:rsidRPr="0079203F">
                <w:rPr>
                  <w:b/>
                  <w:bCs/>
                  <w:lang w:val="es-ES"/>
                  <w:rPrChange w:id="5654"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655" w:author="Borja Gonzalez" w:date="2017-09-28T19:19:00Z"/>
                <w:lang w:val="es-ES"/>
                <w:rPrChange w:id="5656" w:author="Rodrigo García" w:date="2017-09-29T10:07:00Z">
                  <w:rPr>
                    <w:ins w:id="5657" w:author="Borja Gonzalez" w:date="2017-09-28T19:19:00Z"/>
                    <w:rFonts w:ascii="Monaco" w:eastAsiaTheme="majorEastAsia" w:hAnsi="Monaco" w:cs="Monaco"/>
                    <w:color w:val="243F60" w:themeColor="accent1" w:themeShade="7F"/>
                    <w:sz w:val="32"/>
                    <w:szCs w:val="32"/>
                    <w:lang w:val="en-US"/>
                  </w:rPr>
                </w:rPrChange>
              </w:rPr>
              <w:pPrChange w:id="5658" w:author="GONZALEZ DIAZ, BORJA" w:date="2017-09-29T19:27:00Z">
                <w:pPr>
                  <w:keepNext/>
                  <w:keepLines/>
                  <w:widowControl w:val="0"/>
                  <w:autoSpaceDE w:val="0"/>
                  <w:autoSpaceDN w:val="0"/>
                  <w:adjustRightInd w:val="0"/>
                  <w:spacing w:before="200"/>
                  <w:outlineLvl w:val="4"/>
                </w:pPr>
              </w:pPrChange>
            </w:pPr>
            <w:ins w:id="5659" w:author="Borja Gonzalez" w:date="2017-09-28T19:19:00Z">
              <w:r w:rsidRPr="0079203F">
                <w:rPr>
                  <w:lang w:val="es-ES"/>
                  <w:rPrChange w:id="5660" w:author="Rodrigo García" w:date="2017-09-29T10:07:00Z">
                    <w:rPr>
                      <w:rFonts w:ascii="Monaco" w:hAnsi="Monaco" w:cs="Monaco"/>
                      <w:sz w:val="32"/>
                      <w:szCs w:val="32"/>
                      <w:lang w:val="en-US"/>
                    </w:rPr>
                  </w:rPrChange>
                </w:rPr>
                <w:t xml:space="preserve">    </w:t>
              </w:r>
              <w:proofErr w:type="gramStart"/>
              <w:r w:rsidRPr="0079203F">
                <w:rPr>
                  <w:b/>
                  <w:bCs/>
                  <w:color w:val="204A87"/>
                  <w:lang w:val="es-ES"/>
                  <w:rPrChange w:id="5661" w:author="Rodrigo García" w:date="2017-09-29T10:07:00Z">
                    <w:rPr>
                      <w:rFonts w:ascii="Monaco" w:hAnsi="Monaco" w:cs="Monaco"/>
                      <w:b/>
                      <w:bCs/>
                      <w:color w:val="204A87"/>
                      <w:sz w:val="32"/>
                      <w:szCs w:val="32"/>
                      <w:lang w:val="en-US"/>
                    </w:rPr>
                  </w:rPrChange>
                </w:rPr>
                <w:t>else</w:t>
              </w:r>
              <w:r w:rsidRPr="0079203F">
                <w:rPr>
                  <w:b/>
                  <w:bCs/>
                  <w:lang w:val="es-ES"/>
                  <w:rPrChange w:id="5662" w:author="Rodrigo García" w:date="2017-09-29T10:07:00Z">
                    <w:rPr>
                      <w:rFonts w:ascii="Monaco" w:hAnsi="Monaco" w:cs="Monaco"/>
                      <w:b/>
                      <w:bCs/>
                      <w:color w:val="000000"/>
                      <w:sz w:val="32"/>
                      <w:szCs w:val="32"/>
                      <w:lang w:val="en-US"/>
                    </w:rPr>
                  </w:rPrChange>
                </w:rPr>
                <w:t>{</w:t>
              </w:r>
              <w:proofErr w:type="gramEnd"/>
            </w:ins>
          </w:p>
          <w:p w14:paraId="62C924E2" w14:textId="77777777" w:rsidR="00301ECB" w:rsidRPr="0079203F" w:rsidRDefault="00301ECB">
            <w:pPr>
              <w:rPr>
                <w:ins w:id="5663" w:author="Borja Gonzalez" w:date="2017-09-28T19:19:00Z"/>
                <w:lang w:val="es-ES"/>
                <w:rPrChange w:id="5664" w:author="Rodrigo García" w:date="2017-09-29T10:07:00Z">
                  <w:rPr>
                    <w:ins w:id="5665" w:author="Borja Gonzalez" w:date="2017-09-28T19:19:00Z"/>
                    <w:rFonts w:ascii="Monaco" w:eastAsiaTheme="majorEastAsia" w:hAnsi="Monaco" w:cs="Monaco"/>
                    <w:color w:val="243F60" w:themeColor="accent1" w:themeShade="7F"/>
                    <w:sz w:val="32"/>
                    <w:szCs w:val="32"/>
                    <w:lang w:val="en-US"/>
                  </w:rPr>
                </w:rPrChange>
              </w:rPr>
              <w:pPrChange w:id="5666" w:author="GONZALEZ DIAZ, BORJA" w:date="2017-09-29T19:27:00Z">
                <w:pPr>
                  <w:keepNext/>
                  <w:keepLines/>
                  <w:widowControl w:val="0"/>
                  <w:autoSpaceDE w:val="0"/>
                  <w:autoSpaceDN w:val="0"/>
                  <w:adjustRightInd w:val="0"/>
                  <w:spacing w:before="200"/>
                  <w:outlineLvl w:val="4"/>
                </w:pPr>
              </w:pPrChange>
            </w:pPr>
            <w:ins w:id="5667" w:author="Borja Gonzalez" w:date="2017-09-28T19:19:00Z">
              <w:r w:rsidRPr="0079203F">
                <w:rPr>
                  <w:lang w:val="es-ES"/>
                  <w:rPrChange w:id="5668" w:author="Rodrigo García" w:date="2017-09-29T10:07:00Z">
                    <w:rPr>
                      <w:rFonts w:ascii="Monaco" w:hAnsi="Monaco" w:cs="Monaco"/>
                      <w:sz w:val="32"/>
                      <w:szCs w:val="32"/>
                      <w:lang w:val="en-US"/>
                    </w:rPr>
                  </w:rPrChange>
                </w:rPr>
                <w:t xml:space="preserve">        </w:t>
              </w:r>
              <w:proofErr w:type="gramStart"/>
              <w:r w:rsidRPr="0079203F">
                <w:rPr>
                  <w:lang w:val="es-ES"/>
                  <w:rPrChange w:id="5669" w:author="Rodrigo García" w:date="2017-09-29T10:07:00Z">
                    <w:rPr>
                      <w:rFonts w:ascii="Monaco" w:hAnsi="Monaco" w:cs="Monaco"/>
                      <w:sz w:val="32"/>
                      <w:szCs w:val="32"/>
                      <w:lang w:val="en-US"/>
                    </w:rPr>
                  </w:rPrChange>
                </w:rPr>
                <w:t>console</w:t>
              </w:r>
              <w:r w:rsidRPr="0079203F">
                <w:rPr>
                  <w:b/>
                  <w:bCs/>
                  <w:lang w:val="es-ES"/>
                  <w:rPrChange w:id="5670" w:author="Rodrigo García" w:date="2017-09-29T10:07:00Z">
                    <w:rPr>
                      <w:rFonts w:ascii="Monaco" w:hAnsi="Monaco" w:cs="Monaco"/>
                      <w:b/>
                      <w:bCs/>
                      <w:color w:val="000000"/>
                      <w:sz w:val="32"/>
                      <w:szCs w:val="32"/>
                      <w:lang w:val="en-US"/>
                    </w:rPr>
                  </w:rPrChange>
                </w:rPr>
                <w:t>.</w:t>
              </w:r>
              <w:r w:rsidRPr="0079203F">
                <w:rPr>
                  <w:lang w:val="es-ES"/>
                  <w:rPrChange w:id="5671" w:author="Rodrigo García" w:date="2017-09-29T10:07:00Z">
                    <w:rPr>
                      <w:rFonts w:ascii="Monaco" w:hAnsi="Monaco" w:cs="Monaco"/>
                      <w:color w:val="000000"/>
                      <w:sz w:val="32"/>
                      <w:szCs w:val="32"/>
                      <w:lang w:val="en-US"/>
                    </w:rPr>
                  </w:rPrChange>
                </w:rPr>
                <w:t>log</w:t>
              </w:r>
              <w:r w:rsidRPr="0079203F">
                <w:rPr>
                  <w:b/>
                  <w:bCs/>
                  <w:lang w:val="es-ES"/>
                  <w:rPrChange w:id="5672"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673" w:author="Rodrigo García" w:date="2017-09-29T10:07:00Z">
                    <w:rPr>
                      <w:rFonts w:ascii="Monaco" w:hAnsi="Monaco" w:cs="Monaco"/>
                      <w:color w:val="4E9A06"/>
                      <w:sz w:val="32"/>
                      <w:szCs w:val="32"/>
                      <w:lang w:val="en-US"/>
                    </w:rPr>
                  </w:rPrChange>
                </w:rPr>
                <w:t>"Datos no borrados"</w:t>
              </w:r>
              <w:r w:rsidRPr="0079203F">
                <w:rPr>
                  <w:b/>
                  <w:bCs/>
                  <w:lang w:val="es-ES"/>
                  <w:rPrChange w:id="5674"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5675" w:author="Borja Gonzalez" w:date="2017-09-28T19:19:00Z"/>
                <w:lang w:val="en-US"/>
                <w:rPrChange w:id="5676" w:author="Borja Gonzalez" w:date="2017-09-28T19:19:00Z">
                  <w:rPr>
                    <w:ins w:id="5677" w:author="Borja Gonzalez" w:date="2017-09-28T19:19:00Z"/>
                    <w:rFonts w:ascii="Monaco" w:eastAsiaTheme="majorEastAsia" w:hAnsi="Monaco" w:cs="Monaco"/>
                    <w:color w:val="243F60" w:themeColor="accent1" w:themeShade="7F"/>
                    <w:sz w:val="32"/>
                    <w:szCs w:val="32"/>
                    <w:lang w:val="en-US"/>
                  </w:rPr>
                </w:rPrChange>
              </w:rPr>
              <w:pPrChange w:id="5678" w:author="GONZALEZ DIAZ, BORJA" w:date="2017-09-29T19:27:00Z">
                <w:pPr>
                  <w:keepNext/>
                  <w:keepLines/>
                  <w:widowControl w:val="0"/>
                  <w:autoSpaceDE w:val="0"/>
                  <w:autoSpaceDN w:val="0"/>
                  <w:adjustRightInd w:val="0"/>
                  <w:spacing w:before="200"/>
                  <w:outlineLvl w:val="4"/>
                </w:pPr>
              </w:pPrChange>
            </w:pPr>
            <w:ins w:id="5679" w:author="Borja Gonzalez" w:date="2017-09-28T19:19:00Z">
              <w:r w:rsidRPr="0079203F">
                <w:rPr>
                  <w:lang w:val="es-ES"/>
                  <w:rPrChange w:id="5680" w:author="Rodrigo García" w:date="2017-09-29T10:07:00Z">
                    <w:rPr>
                      <w:rFonts w:ascii="Monaco" w:hAnsi="Monaco" w:cs="Monaco"/>
                      <w:sz w:val="32"/>
                      <w:szCs w:val="32"/>
                      <w:lang w:val="en-US"/>
                    </w:rPr>
                  </w:rPrChange>
                </w:rPr>
                <w:t xml:space="preserve">    </w:t>
              </w:r>
              <w:r w:rsidRPr="00301ECB">
                <w:rPr>
                  <w:b/>
                  <w:bCs/>
                  <w:lang w:val="en-US"/>
                  <w:rPrChange w:id="5681"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5682" w:author="Borja Gonzalez" w:date="2017-09-28T19:19:00Z"/>
                <w:lang w:val="en-US"/>
                <w:rPrChange w:id="5683" w:author="Borja Gonzalez" w:date="2017-09-28T19:19:00Z">
                  <w:rPr>
                    <w:ins w:id="5684" w:author="Borja Gonzalez" w:date="2017-09-28T19:19:00Z"/>
                    <w:rFonts w:ascii="Monaco" w:eastAsiaTheme="majorEastAsia" w:hAnsi="Monaco" w:cs="Monaco"/>
                    <w:color w:val="243F60" w:themeColor="accent1" w:themeShade="7F"/>
                    <w:sz w:val="32"/>
                    <w:szCs w:val="32"/>
                    <w:lang w:val="en-US"/>
                  </w:rPr>
                </w:rPrChange>
              </w:rPr>
              <w:pPrChange w:id="5685" w:author="GONZALEZ DIAZ, BORJA" w:date="2017-09-29T19:27:00Z">
                <w:pPr>
                  <w:keepNext/>
                  <w:keepLines/>
                  <w:widowControl w:val="0"/>
                  <w:autoSpaceDE w:val="0"/>
                  <w:autoSpaceDN w:val="0"/>
                  <w:adjustRightInd w:val="0"/>
                  <w:spacing w:before="200"/>
                  <w:outlineLvl w:val="4"/>
                </w:pPr>
              </w:pPrChange>
            </w:pPr>
            <w:ins w:id="5686" w:author="Borja Gonzalez" w:date="2017-09-28T19:19:00Z">
              <w:r w:rsidRPr="00301ECB">
                <w:rPr>
                  <w:b/>
                  <w:bCs/>
                  <w:lang w:val="en-US"/>
                  <w:rPrChange w:id="5687"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688"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5689" w:author="GONZALEZ DIAZ, BORJA" w:date="2017-10-02T18:19:00Z">
        <w:r w:rsidDel="00D14CB4">
          <w:delText>cuando</w:delText>
        </w:r>
      </w:del>
      <w:ins w:id="5690"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5691"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5692" w:author="Borja Gonzalez" w:date="2017-09-28T19:20:00Z"/>
        </w:trPr>
        <w:tc>
          <w:tcPr>
            <w:tcW w:w="8856" w:type="dxa"/>
          </w:tcPr>
          <w:p w14:paraId="76A0C795" w14:textId="77777777" w:rsidR="00301ECB" w:rsidRPr="00301ECB" w:rsidRDefault="00301ECB">
            <w:pPr>
              <w:rPr>
                <w:ins w:id="5693" w:author="Borja Gonzalez" w:date="2017-09-28T19:20:00Z"/>
                <w:lang w:val="en-US"/>
                <w:rPrChange w:id="5694" w:author="Borja Gonzalez" w:date="2017-09-28T19:20:00Z">
                  <w:rPr>
                    <w:ins w:id="5695" w:author="Borja Gonzalez" w:date="2017-09-28T19:20:00Z"/>
                    <w:rFonts w:ascii="Monaco" w:eastAsiaTheme="majorEastAsia" w:hAnsi="Monaco" w:cs="Monaco"/>
                    <w:color w:val="243F60" w:themeColor="accent1" w:themeShade="7F"/>
                    <w:sz w:val="32"/>
                    <w:szCs w:val="32"/>
                    <w:lang w:val="en-US"/>
                  </w:rPr>
                </w:rPrChange>
              </w:rPr>
              <w:pPrChange w:id="5696" w:author="GONZALEZ DIAZ, BORJA" w:date="2017-09-29T19:26:00Z">
                <w:pPr>
                  <w:keepNext/>
                  <w:keepLines/>
                  <w:widowControl w:val="0"/>
                  <w:autoSpaceDE w:val="0"/>
                  <w:autoSpaceDN w:val="0"/>
                  <w:adjustRightInd w:val="0"/>
                  <w:spacing w:before="200"/>
                  <w:outlineLvl w:val="4"/>
                </w:pPr>
              </w:pPrChange>
            </w:pPr>
            <w:ins w:id="5697" w:author="Borja Gonzalez" w:date="2017-09-28T19:20:00Z">
              <w:r w:rsidRPr="00301ECB">
                <w:rPr>
                  <w:b/>
                  <w:bCs/>
                  <w:color w:val="204A87"/>
                  <w:lang w:val="en-US"/>
                  <w:rPrChange w:id="5698" w:author="Borja Gonzalez" w:date="2017-09-28T19:20:00Z">
                    <w:rPr>
                      <w:rFonts w:ascii="Monaco" w:hAnsi="Monaco" w:cs="Monaco"/>
                      <w:b/>
                      <w:bCs/>
                      <w:color w:val="204A87"/>
                      <w:sz w:val="32"/>
                      <w:szCs w:val="32"/>
                      <w:lang w:val="en-US"/>
                    </w:rPr>
                  </w:rPrChange>
                </w:rPr>
                <w:lastRenderedPageBreak/>
                <w:t>var</w:t>
              </w:r>
              <w:r w:rsidRPr="00301ECB">
                <w:rPr>
                  <w:lang w:val="en-US"/>
                  <w:rPrChange w:id="5699" w:author="Borja Gonzalez" w:date="2017-09-28T19:20:00Z">
                    <w:rPr>
                      <w:rFonts w:ascii="Monaco" w:hAnsi="Monaco" w:cs="Monaco"/>
                      <w:sz w:val="32"/>
                      <w:szCs w:val="32"/>
                      <w:lang w:val="en-US"/>
                    </w:rPr>
                  </w:rPrChange>
                </w:rPr>
                <w:t xml:space="preserve"> </w:t>
              </w:r>
              <w:r w:rsidRPr="00301ECB">
                <w:rPr>
                  <w:color w:val="000000"/>
                  <w:lang w:val="en-US"/>
                  <w:rPrChange w:id="5700" w:author="Borja Gonzalez" w:date="2017-09-28T19:20:00Z">
                    <w:rPr>
                      <w:rFonts w:ascii="Monaco" w:hAnsi="Monaco" w:cs="Monaco"/>
                      <w:color w:val="000000"/>
                      <w:sz w:val="32"/>
                      <w:szCs w:val="32"/>
                      <w:lang w:val="en-US"/>
                    </w:rPr>
                  </w:rPrChange>
                </w:rPr>
                <w:t>socket</w:t>
              </w:r>
              <w:r w:rsidRPr="00301ECB">
                <w:rPr>
                  <w:lang w:val="en-US"/>
                  <w:rPrChange w:id="5701" w:author="Borja Gonzalez" w:date="2017-09-28T19:20:00Z">
                    <w:rPr>
                      <w:rFonts w:ascii="Monaco" w:hAnsi="Monaco" w:cs="Monaco"/>
                      <w:sz w:val="32"/>
                      <w:szCs w:val="32"/>
                      <w:lang w:val="en-US"/>
                    </w:rPr>
                  </w:rPrChange>
                </w:rPr>
                <w:t xml:space="preserve"> </w:t>
              </w:r>
              <w:r w:rsidRPr="00301ECB">
                <w:rPr>
                  <w:b/>
                  <w:bCs/>
                  <w:color w:val="CE5C00"/>
                  <w:lang w:val="en-US"/>
                  <w:rPrChange w:id="5702" w:author="Borja Gonzalez" w:date="2017-09-28T19:20:00Z">
                    <w:rPr>
                      <w:rFonts w:ascii="Monaco" w:hAnsi="Monaco" w:cs="Monaco"/>
                      <w:b/>
                      <w:bCs/>
                      <w:color w:val="CE5C00"/>
                      <w:sz w:val="32"/>
                      <w:szCs w:val="32"/>
                      <w:lang w:val="en-US"/>
                    </w:rPr>
                  </w:rPrChange>
                </w:rPr>
                <w:t>=</w:t>
              </w:r>
              <w:r w:rsidRPr="00301ECB">
                <w:rPr>
                  <w:lang w:val="en-US"/>
                  <w:rPrChange w:id="5703" w:author="Borja Gonzalez" w:date="2017-09-28T19:20:00Z">
                    <w:rPr>
                      <w:rFonts w:ascii="Monaco" w:hAnsi="Monaco" w:cs="Monaco"/>
                      <w:sz w:val="32"/>
                      <w:szCs w:val="32"/>
                      <w:lang w:val="en-US"/>
                    </w:rPr>
                  </w:rPrChange>
                </w:rPr>
                <w:t xml:space="preserve"> </w:t>
              </w:r>
              <w:proofErr w:type="gramStart"/>
              <w:r w:rsidRPr="00301ECB">
                <w:rPr>
                  <w:color w:val="000000"/>
                  <w:lang w:val="en-US"/>
                  <w:rPrChange w:id="5704" w:author="Borja Gonzalez" w:date="2017-09-28T19:20:00Z">
                    <w:rPr>
                      <w:rFonts w:ascii="Monaco" w:hAnsi="Monaco" w:cs="Monaco"/>
                      <w:color w:val="000000"/>
                      <w:sz w:val="32"/>
                      <w:szCs w:val="32"/>
                      <w:lang w:val="en-US"/>
                    </w:rPr>
                  </w:rPrChange>
                </w:rPr>
                <w:t>io</w:t>
              </w:r>
              <w:r w:rsidRPr="00301ECB">
                <w:rPr>
                  <w:b/>
                  <w:bCs/>
                  <w:color w:val="000000"/>
                  <w:lang w:val="en-US"/>
                  <w:rPrChange w:id="5705" w:author="Borja Gonzalez" w:date="2017-09-28T19:20:00Z">
                    <w:rPr>
                      <w:rFonts w:ascii="Monaco" w:hAnsi="Monaco" w:cs="Monaco"/>
                      <w:b/>
                      <w:bCs/>
                      <w:color w:val="000000"/>
                      <w:sz w:val="32"/>
                      <w:szCs w:val="32"/>
                      <w:lang w:val="en-US"/>
                    </w:rPr>
                  </w:rPrChange>
                </w:rPr>
                <w:t>.</w:t>
              </w:r>
              <w:r w:rsidRPr="00301ECB">
                <w:rPr>
                  <w:color w:val="000000"/>
                  <w:lang w:val="en-US"/>
                  <w:rPrChange w:id="5706" w:author="Borja Gonzalez" w:date="2017-09-28T19:20:00Z">
                    <w:rPr>
                      <w:rFonts w:ascii="Monaco" w:hAnsi="Monaco" w:cs="Monaco"/>
                      <w:color w:val="000000"/>
                      <w:sz w:val="32"/>
                      <w:szCs w:val="32"/>
                      <w:lang w:val="en-US"/>
                    </w:rPr>
                  </w:rPrChange>
                </w:rPr>
                <w:t>connect</w:t>
              </w:r>
              <w:proofErr w:type="gramEnd"/>
              <w:r w:rsidRPr="00301ECB">
                <w:rPr>
                  <w:b/>
                  <w:bCs/>
                  <w:color w:val="000000"/>
                  <w:lang w:val="en-US"/>
                  <w:rPrChange w:id="5707" w:author="Borja Gonzalez" w:date="2017-09-28T19:20:00Z">
                    <w:rPr>
                      <w:rFonts w:ascii="Monaco" w:hAnsi="Monaco" w:cs="Monaco"/>
                      <w:b/>
                      <w:bCs/>
                      <w:color w:val="000000"/>
                      <w:sz w:val="32"/>
                      <w:szCs w:val="32"/>
                      <w:lang w:val="en-US"/>
                    </w:rPr>
                  </w:rPrChange>
                </w:rPr>
                <w:t>(</w:t>
              </w:r>
              <w:r w:rsidRPr="00301ECB">
                <w:rPr>
                  <w:lang w:val="en-US"/>
                  <w:rPrChange w:id="5708" w:author="Borja Gonzalez" w:date="2017-09-28T19:20:00Z">
                    <w:rPr>
                      <w:rFonts w:ascii="Monaco" w:hAnsi="Monaco" w:cs="Monaco"/>
                      <w:color w:val="4E9A06"/>
                      <w:sz w:val="32"/>
                      <w:szCs w:val="32"/>
                      <w:lang w:val="en-US"/>
                    </w:rPr>
                  </w:rPrChange>
                </w:rPr>
                <w:t>"http://172.20.10.5:8124"</w:t>
              </w:r>
              <w:r w:rsidRPr="00301ECB">
                <w:rPr>
                  <w:b/>
                  <w:bCs/>
                  <w:color w:val="000000"/>
                  <w:lang w:val="en-US"/>
                  <w:rPrChange w:id="5709"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5710" w:author="Borja Gonzalez" w:date="2017-09-28T19:20:00Z"/>
                <w:lang w:val="en-US"/>
                <w:rPrChange w:id="5711" w:author="Borja Gonzalez" w:date="2017-09-28T19:20:00Z">
                  <w:rPr>
                    <w:ins w:id="5712" w:author="Borja Gonzalez" w:date="2017-09-28T19:20:00Z"/>
                    <w:rFonts w:ascii="Monaco" w:eastAsiaTheme="majorEastAsia" w:hAnsi="Monaco" w:cs="Monaco"/>
                    <w:color w:val="243F60" w:themeColor="accent1" w:themeShade="7F"/>
                    <w:sz w:val="32"/>
                    <w:szCs w:val="32"/>
                    <w:lang w:val="en-US"/>
                  </w:rPr>
                </w:rPrChange>
              </w:rPr>
              <w:pPrChange w:id="5713" w:author="GONZALEZ DIAZ, BORJA" w:date="2017-09-29T19:26:00Z">
                <w:pPr>
                  <w:keepNext/>
                  <w:keepLines/>
                  <w:widowControl w:val="0"/>
                  <w:autoSpaceDE w:val="0"/>
                  <w:autoSpaceDN w:val="0"/>
                  <w:adjustRightInd w:val="0"/>
                  <w:spacing w:before="200"/>
                  <w:outlineLvl w:val="4"/>
                </w:pPr>
              </w:pPrChange>
            </w:pPr>
            <w:proofErr w:type="gramStart"/>
            <w:ins w:id="5714" w:author="Borja Gonzalez" w:date="2017-09-28T19:20:00Z">
              <w:r w:rsidRPr="00301ECB">
                <w:rPr>
                  <w:color w:val="000000"/>
                  <w:lang w:val="en-US"/>
                  <w:rPrChange w:id="5715" w:author="Borja Gonzalez" w:date="2017-09-28T19:20:00Z">
                    <w:rPr>
                      <w:rFonts w:ascii="Monaco" w:hAnsi="Monaco" w:cs="Monaco"/>
                      <w:color w:val="000000"/>
                      <w:sz w:val="32"/>
                      <w:szCs w:val="32"/>
                      <w:lang w:val="en-US"/>
                    </w:rPr>
                  </w:rPrChange>
                </w:rPr>
                <w:t>socket</w:t>
              </w:r>
              <w:r w:rsidRPr="00301ECB">
                <w:rPr>
                  <w:b/>
                  <w:bCs/>
                  <w:color w:val="000000"/>
                  <w:lang w:val="en-US"/>
                  <w:rPrChange w:id="5716" w:author="Borja Gonzalez" w:date="2017-09-28T19:20:00Z">
                    <w:rPr>
                      <w:rFonts w:ascii="Monaco" w:hAnsi="Monaco" w:cs="Monaco"/>
                      <w:b/>
                      <w:bCs/>
                      <w:color w:val="000000"/>
                      <w:sz w:val="32"/>
                      <w:szCs w:val="32"/>
                      <w:lang w:val="en-US"/>
                    </w:rPr>
                  </w:rPrChange>
                </w:rPr>
                <w:t>.</w:t>
              </w:r>
              <w:r w:rsidRPr="00301ECB">
                <w:rPr>
                  <w:color w:val="000000"/>
                  <w:lang w:val="en-US"/>
                  <w:rPrChange w:id="5717" w:author="Borja Gonzalez" w:date="2017-09-28T19:20:00Z">
                    <w:rPr>
                      <w:rFonts w:ascii="Monaco" w:hAnsi="Monaco" w:cs="Monaco"/>
                      <w:color w:val="000000"/>
                      <w:sz w:val="32"/>
                      <w:szCs w:val="32"/>
                      <w:lang w:val="en-US"/>
                    </w:rPr>
                  </w:rPrChange>
                </w:rPr>
                <w:t>on</w:t>
              </w:r>
              <w:proofErr w:type="gramEnd"/>
              <w:r w:rsidRPr="00301ECB">
                <w:rPr>
                  <w:b/>
                  <w:bCs/>
                  <w:color w:val="000000"/>
                  <w:lang w:val="en-US"/>
                  <w:rPrChange w:id="5718" w:author="Borja Gonzalez" w:date="2017-09-28T19:20:00Z">
                    <w:rPr>
                      <w:rFonts w:ascii="Monaco" w:hAnsi="Monaco" w:cs="Monaco"/>
                      <w:b/>
                      <w:bCs/>
                      <w:color w:val="000000"/>
                      <w:sz w:val="32"/>
                      <w:szCs w:val="32"/>
                      <w:lang w:val="en-US"/>
                    </w:rPr>
                  </w:rPrChange>
                </w:rPr>
                <w:t>(</w:t>
              </w:r>
              <w:r w:rsidRPr="00301ECB">
                <w:rPr>
                  <w:lang w:val="en-US"/>
                  <w:rPrChange w:id="5719" w:author="Borja Gonzalez" w:date="2017-09-28T19:20:00Z">
                    <w:rPr>
                      <w:rFonts w:ascii="Monaco" w:hAnsi="Monaco" w:cs="Monaco"/>
                      <w:color w:val="4E9A06"/>
                      <w:sz w:val="32"/>
                      <w:szCs w:val="32"/>
                      <w:lang w:val="en-US"/>
                    </w:rPr>
                  </w:rPrChange>
                </w:rPr>
                <w:t>"reload"</w:t>
              </w:r>
              <w:r w:rsidRPr="00301ECB">
                <w:rPr>
                  <w:b/>
                  <w:bCs/>
                  <w:color w:val="000000"/>
                  <w:lang w:val="en-US"/>
                  <w:rPrChange w:id="5720" w:author="Borja Gonzalez" w:date="2017-09-28T19:20:00Z">
                    <w:rPr>
                      <w:rFonts w:ascii="Monaco" w:hAnsi="Monaco" w:cs="Monaco"/>
                      <w:b/>
                      <w:bCs/>
                      <w:color w:val="000000"/>
                      <w:sz w:val="32"/>
                      <w:szCs w:val="32"/>
                      <w:lang w:val="en-US"/>
                    </w:rPr>
                  </w:rPrChange>
                </w:rPr>
                <w:t>,</w:t>
              </w:r>
              <w:r w:rsidRPr="00301ECB">
                <w:rPr>
                  <w:lang w:val="en-US"/>
                  <w:rPrChange w:id="5721" w:author="Borja Gonzalez" w:date="2017-09-28T19:20:00Z">
                    <w:rPr>
                      <w:rFonts w:ascii="Monaco" w:hAnsi="Monaco" w:cs="Monaco"/>
                      <w:sz w:val="32"/>
                      <w:szCs w:val="32"/>
                      <w:lang w:val="en-US"/>
                    </w:rPr>
                  </w:rPrChange>
                </w:rPr>
                <w:t xml:space="preserve"> </w:t>
              </w:r>
              <w:r w:rsidRPr="00301ECB">
                <w:rPr>
                  <w:b/>
                  <w:bCs/>
                  <w:color w:val="204A87"/>
                  <w:lang w:val="en-US"/>
                  <w:rPrChange w:id="5722" w:author="Borja Gonzalez" w:date="2017-09-28T19:20:00Z">
                    <w:rPr>
                      <w:rFonts w:ascii="Monaco" w:hAnsi="Monaco" w:cs="Monaco"/>
                      <w:b/>
                      <w:bCs/>
                      <w:color w:val="204A87"/>
                      <w:sz w:val="32"/>
                      <w:szCs w:val="32"/>
                      <w:lang w:val="en-US"/>
                    </w:rPr>
                  </w:rPrChange>
                </w:rPr>
                <w:t>function</w:t>
              </w:r>
              <w:r w:rsidRPr="00301ECB">
                <w:rPr>
                  <w:lang w:val="en-US"/>
                  <w:rPrChange w:id="5723" w:author="Borja Gonzalez" w:date="2017-09-28T19:20:00Z">
                    <w:rPr>
                      <w:rFonts w:ascii="Monaco" w:hAnsi="Monaco" w:cs="Monaco"/>
                      <w:sz w:val="32"/>
                      <w:szCs w:val="32"/>
                      <w:lang w:val="en-US"/>
                    </w:rPr>
                  </w:rPrChange>
                </w:rPr>
                <w:t xml:space="preserve"> </w:t>
              </w:r>
              <w:r w:rsidRPr="00301ECB">
                <w:rPr>
                  <w:b/>
                  <w:bCs/>
                  <w:color w:val="000000"/>
                  <w:lang w:val="en-US"/>
                  <w:rPrChange w:id="5724" w:author="Borja Gonzalez" w:date="2017-09-28T19:20:00Z">
                    <w:rPr>
                      <w:rFonts w:ascii="Monaco" w:hAnsi="Monaco" w:cs="Monaco"/>
                      <w:b/>
                      <w:bCs/>
                      <w:color w:val="000000"/>
                      <w:sz w:val="32"/>
                      <w:szCs w:val="32"/>
                      <w:lang w:val="en-US"/>
                    </w:rPr>
                  </w:rPrChange>
                </w:rPr>
                <w:t>(</w:t>
              </w:r>
              <w:r w:rsidRPr="00301ECB">
                <w:rPr>
                  <w:color w:val="000000"/>
                  <w:lang w:val="en-US"/>
                  <w:rPrChange w:id="5725" w:author="Borja Gonzalez" w:date="2017-09-28T19:20:00Z">
                    <w:rPr>
                      <w:rFonts w:ascii="Monaco" w:hAnsi="Monaco" w:cs="Monaco"/>
                      <w:color w:val="000000"/>
                      <w:sz w:val="32"/>
                      <w:szCs w:val="32"/>
                      <w:lang w:val="en-US"/>
                    </w:rPr>
                  </w:rPrChange>
                </w:rPr>
                <w:t>data</w:t>
              </w:r>
              <w:r w:rsidRPr="00301ECB">
                <w:rPr>
                  <w:b/>
                  <w:bCs/>
                  <w:color w:val="000000"/>
                  <w:lang w:val="en-US"/>
                  <w:rPrChange w:id="5726" w:author="Borja Gonzalez" w:date="2017-09-28T19:20:00Z">
                    <w:rPr>
                      <w:rFonts w:ascii="Monaco" w:hAnsi="Monaco" w:cs="Monaco"/>
                      <w:b/>
                      <w:bCs/>
                      <w:color w:val="000000"/>
                      <w:sz w:val="32"/>
                      <w:szCs w:val="32"/>
                      <w:lang w:val="en-US"/>
                    </w:rPr>
                  </w:rPrChange>
                </w:rPr>
                <w:t>)</w:t>
              </w:r>
              <w:r w:rsidRPr="00301ECB">
                <w:rPr>
                  <w:lang w:val="en-US"/>
                  <w:rPrChange w:id="5727" w:author="Borja Gonzalez" w:date="2017-09-28T19:20:00Z">
                    <w:rPr>
                      <w:rFonts w:ascii="Monaco" w:hAnsi="Monaco" w:cs="Monaco"/>
                      <w:sz w:val="32"/>
                      <w:szCs w:val="32"/>
                      <w:lang w:val="en-US"/>
                    </w:rPr>
                  </w:rPrChange>
                </w:rPr>
                <w:t xml:space="preserve"> </w:t>
              </w:r>
              <w:r w:rsidRPr="00301ECB">
                <w:rPr>
                  <w:b/>
                  <w:bCs/>
                  <w:color w:val="000000"/>
                  <w:lang w:val="en-US"/>
                  <w:rPrChange w:id="5728"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5729" w:author="Borja Gonzalez" w:date="2017-09-28T19:20:00Z"/>
                <w:lang w:val="en-US"/>
                <w:rPrChange w:id="5730" w:author="Borja Gonzalez" w:date="2017-09-28T19:20:00Z">
                  <w:rPr>
                    <w:ins w:id="5731" w:author="Borja Gonzalez" w:date="2017-09-28T19:20:00Z"/>
                    <w:rFonts w:ascii="Monaco" w:eastAsiaTheme="majorEastAsia" w:hAnsi="Monaco" w:cs="Monaco"/>
                    <w:color w:val="243F60" w:themeColor="accent1" w:themeShade="7F"/>
                    <w:sz w:val="32"/>
                    <w:szCs w:val="32"/>
                    <w:lang w:val="en-US"/>
                  </w:rPr>
                </w:rPrChange>
              </w:rPr>
              <w:pPrChange w:id="5732" w:author="GONZALEZ DIAZ, BORJA" w:date="2017-09-29T19:26:00Z">
                <w:pPr>
                  <w:keepNext/>
                  <w:keepLines/>
                  <w:widowControl w:val="0"/>
                  <w:autoSpaceDE w:val="0"/>
                  <w:autoSpaceDN w:val="0"/>
                  <w:adjustRightInd w:val="0"/>
                  <w:spacing w:before="200"/>
                  <w:outlineLvl w:val="4"/>
                </w:pPr>
              </w:pPrChange>
            </w:pPr>
            <w:ins w:id="5733" w:author="Borja Gonzalez" w:date="2017-09-28T19:20:00Z">
              <w:r w:rsidRPr="00301ECB">
                <w:rPr>
                  <w:lang w:val="en-US"/>
                  <w:rPrChange w:id="5734" w:author="Borja Gonzalez" w:date="2017-09-28T19:20:00Z">
                    <w:rPr>
                      <w:rFonts w:ascii="Monaco" w:hAnsi="Monaco" w:cs="Monaco"/>
                      <w:sz w:val="32"/>
                      <w:szCs w:val="32"/>
                      <w:lang w:val="en-US"/>
                    </w:rPr>
                  </w:rPrChange>
                </w:rPr>
                <w:t xml:space="preserve">        </w:t>
              </w:r>
              <w:proofErr w:type="gramStart"/>
              <w:r w:rsidRPr="00301ECB">
                <w:rPr>
                  <w:color w:val="000000"/>
                  <w:lang w:val="en-US"/>
                  <w:rPrChange w:id="5735" w:author="Borja Gonzalez" w:date="2017-09-28T19:20:00Z">
                    <w:rPr>
                      <w:rFonts w:ascii="Monaco" w:hAnsi="Monaco" w:cs="Monaco"/>
                      <w:color w:val="000000"/>
                      <w:sz w:val="32"/>
                      <w:szCs w:val="32"/>
                      <w:lang w:val="en-US"/>
                    </w:rPr>
                  </w:rPrChange>
                </w:rPr>
                <w:t>location</w:t>
              </w:r>
              <w:r w:rsidRPr="00301ECB">
                <w:rPr>
                  <w:b/>
                  <w:bCs/>
                  <w:color w:val="000000"/>
                  <w:lang w:val="en-US"/>
                  <w:rPrChange w:id="5736" w:author="Borja Gonzalez" w:date="2017-09-28T19:20:00Z">
                    <w:rPr>
                      <w:rFonts w:ascii="Monaco" w:hAnsi="Monaco" w:cs="Monaco"/>
                      <w:b/>
                      <w:bCs/>
                      <w:color w:val="000000"/>
                      <w:sz w:val="32"/>
                      <w:szCs w:val="32"/>
                      <w:lang w:val="en-US"/>
                    </w:rPr>
                  </w:rPrChange>
                </w:rPr>
                <w:t>.</w:t>
              </w:r>
              <w:r w:rsidRPr="00301ECB">
                <w:rPr>
                  <w:color w:val="000000"/>
                  <w:lang w:val="en-US"/>
                  <w:rPrChange w:id="5737" w:author="Borja Gonzalez" w:date="2017-09-28T19:20:00Z">
                    <w:rPr>
                      <w:rFonts w:ascii="Monaco" w:hAnsi="Monaco" w:cs="Monaco"/>
                      <w:color w:val="000000"/>
                      <w:sz w:val="32"/>
                      <w:szCs w:val="32"/>
                      <w:lang w:val="en-US"/>
                    </w:rPr>
                  </w:rPrChange>
                </w:rPr>
                <w:t>reload</w:t>
              </w:r>
              <w:proofErr w:type="gramEnd"/>
              <w:r w:rsidRPr="00301ECB">
                <w:rPr>
                  <w:b/>
                  <w:bCs/>
                  <w:color w:val="000000"/>
                  <w:lang w:val="en-US"/>
                  <w:rPrChange w:id="5738"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5739" w:author="Borja Gonzalez" w:date="2017-09-28T19:20:00Z"/>
                <w:del w:id="5740" w:author="GONZALEZ DIAZ, BORJA" w:date="2017-09-29T19:26:00Z"/>
                <w:lang w:val="en-US"/>
                <w:rPrChange w:id="5741" w:author="Borja Gonzalez" w:date="2017-09-28T19:20:00Z">
                  <w:rPr>
                    <w:ins w:id="5742" w:author="Borja Gonzalez" w:date="2017-09-28T19:20:00Z"/>
                    <w:del w:id="5743" w:author="GONZALEZ DIAZ, BORJA" w:date="2017-09-29T19:26:00Z"/>
                    <w:rFonts w:ascii="Monaco" w:eastAsiaTheme="majorEastAsia" w:hAnsi="Monaco" w:cs="Monaco"/>
                    <w:color w:val="243F60" w:themeColor="accent1" w:themeShade="7F"/>
                    <w:sz w:val="32"/>
                    <w:szCs w:val="32"/>
                    <w:lang w:val="en-US"/>
                  </w:rPr>
                </w:rPrChange>
              </w:rPr>
              <w:pPrChange w:id="5744" w:author="GONZALEZ DIAZ, BORJA" w:date="2017-09-29T19:26:00Z">
                <w:pPr>
                  <w:keepNext/>
                  <w:keepLines/>
                  <w:widowControl w:val="0"/>
                  <w:autoSpaceDE w:val="0"/>
                  <w:autoSpaceDN w:val="0"/>
                  <w:adjustRightInd w:val="0"/>
                  <w:spacing w:before="200"/>
                  <w:outlineLvl w:val="4"/>
                </w:pPr>
              </w:pPrChange>
            </w:pPr>
            <w:ins w:id="5745" w:author="Borja Gonzalez" w:date="2017-09-28T19:20:00Z">
              <w:r w:rsidRPr="00301ECB">
                <w:rPr>
                  <w:lang w:val="en-US"/>
                  <w:rPrChange w:id="5746" w:author="Borja Gonzalez" w:date="2017-09-28T19:20:00Z">
                    <w:rPr>
                      <w:rFonts w:ascii="Monaco" w:hAnsi="Monaco" w:cs="Monaco"/>
                      <w:sz w:val="32"/>
                      <w:szCs w:val="32"/>
                      <w:lang w:val="en-US"/>
                    </w:rPr>
                  </w:rPrChange>
                </w:rPr>
                <w:t xml:space="preserve">    </w:t>
              </w:r>
              <w:r w:rsidRPr="00301ECB">
                <w:rPr>
                  <w:b/>
                  <w:bCs/>
                  <w:color w:val="000000"/>
                  <w:lang w:val="en-US"/>
                  <w:rPrChange w:id="5747"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748"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5749" w:author="Borja Gonzalez" w:date="2017-09-29T12:49:00Z">
        <w:r>
          <w:t>E</w:t>
        </w:r>
      </w:ins>
      <w:del w:id="5750" w:author="Borja Gonzalez" w:date="2017-09-29T12:49:00Z">
        <w:r w:rsidR="0037218C" w:rsidDel="001D2097">
          <w:delText>É</w:delText>
        </w:r>
      </w:del>
      <w:r w:rsidR="0037218C">
        <w:t xml:space="preserve">ste código se encuentra en el navegador y espera a que el servidor confirme </w:t>
      </w:r>
      <w:r w:rsidR="0037218C">
        <w:tab/>
        <w:t xml:space="preserve">que se han borrado los datos. Una vez recibida la confirmación, el navegador realiza un </w:t>
      </w:r>
      <w:proofErr w:type="gramStart"/>
      <w:r w:rsidR="0037218C">
        <w:t>location.reload</w:t>
      </w:r>
      <w:proofErr w:type="gramEnd"/>
      <w:r w:rsidR="0037218C">
        <w:t>()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5751"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5752" w:author="Borja Gonzalez" w:date="2017-09-28T19:25:00Z"/>
        </w:trPr>
        <w:tc>
          <w:tcPr>
            <w:tcW w:w="8856" w:type="dxa"/>
          </w:tcPr>
          <w:p w14:paraId="05DA244A" w14:textId="77777777" w:rsidR="00301ECB" w:rsidRPr="00557475" w:rsidRDefault="00301ECB">
            <w:pPr>
              <w:rPr>
                <w:ins w:id="5753" w:author="Borja Gonzalez" w:date="2017-09-28T19:25:00Z"/>
                <w:noProof/>
                <w:lang w:val="en-US"/>
              </w:rPr>
              <w:pPrChange w:id="5754" w:author="GONZALEZ DIAZ, BORJA" w:date="2017-09-29T19:26:00Z">
                <w:pPr>
                  <w:widowControl w:val="0"/>
                  <w:autoSpaceDE w:val="0"/>
                  <w:autoSpaceDN w:val="0"/>
                  <w:adjustRightInd w:val="0"/>
                </w:pPr>
              </w:pPrChange>
            </w:pPr>
            <w:ins w:id="5755"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5756" w:author="Borja Gonzalez" w:date="2017-09-28T19:25:00Z"/>
                <w:b/>
                <w:bCs/>
                <w:noProof/>
                <w:lang w:val="es-ES"/>
                <w:rPrChange w:id="5757" w:author="Rodrigo García" w:date="2017-09-29T10:07:00Z">
                  <w:rPr>
                    <w:ins w:id="5758" w:author="Borja Gonzalez" w:date="2017-09-28T19:25:00Z"/>
                    <w:rFonts w:ascii="Monaco" w:eastAsiaTheme="majorEastAsia" w:hAnsi="Monaco" w:cs="Monaco"/>
                    <w:b/>
                    <w:bCs/>
                    <w:noProof/>
                    <w:color w:val="000000"/>
                    <w:sz w:val="20"/>
                    <w:szCs w:val="20"/>
                    <w:lang w:val="en-US"/>
                  </w:rPr>
                </w:rPrChange>
              </w:rPr>
              <w:pPrChange w:id="5759" w:author="GONZALEZ DIAZ, BORJA" w:date="2017-09-29T19:26:00Z">
                <w:pPr>
                  <w:keepNext/>
                  <w:keepLines/>
                  <w:widowControl w:val="0"/>
                  <w:autoSpaceDE w:val="0"/>
                  <w:autoSpaceDN w:val="0"/>
                  <w:adjustRightInd w:val="0"/>
                  <w:spacing w:before="200"/>
                  <w:outlineLvl w:val="4"/>
                </w:pPr>
              </w:pPrChange>
            </w:pPr>
            <w:ins w:id="5760" w:author="Borja Gonzalez" w:date="2017-09-28T19:25:00Z">
              <w:r w:rsidRPr="00557475">
                <w:rPr>
                  <w:noProof/>
                  <w:lang w:val="en-US"/>
                </w:rPr>
                <w:t xml:space="preserve">    </w:t>
              </w:r>
              <w:r w:rsidRPr="0079203F">
                <w:rPr>
                  <w:noProof/>
                  <w:lang w:val="es-ES"/>
                  <w:rPrChange w:id="5761"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5762" w:author="Rodrigo García" w:date="2017-09-29T10:07:00Z">
                    <w:rPr>
                      <w:rFonts w:ascii="Monaco" w:hAnsi="Monaco" w:cs="Monaco"/>
                      <w:b/>
                      <w:bCs/>
                      <w:noProof/>
                      <w:color w:val="CE5C00"/>
                      <w:sz w:val="20"/>
                      <w:szCs w:val="20"/>
                      <w:lang w:val="en-US"/>
                    </w:rPr>
                  </w:rPrChange>
                </w:rPr>
                <w:t>=</w:t>
              </w:r>
              <w:r w:rsidRPr="0079203F">
                <w:rPr>
                  <w:noProof/>
                  <w:lang w:val="es-ES"/>
                  <w:rPrChange w:id="5763" w:author="Rodrigo García" w:date="2017-09-29T10:07:00Z">
                    <w:rPr>
                      <w:rFonts w:ascii="Monaco" w:hAnsi="Monaco" w:cs="Monaco"/>
                      <w:noProof/>
                      <w:sz w:val="20"/>
                      <w:szCs w:val="20"/>
                      <w:lang w:val="en-US"/>
                    </w:rPr>
                  </w:rPrChange>
                </w:rPr>
                <w:t xml:space="preserve"> JSON</w:t>
              </w:r>
              <w:r w:rsidRPr="0079203F">
                <w:rPr>
                  <w:b/>
                  <w:bCs/>
                  <w:noProof/>
                  <w:lang w:val="es-ES"/>
                  <w:rPrChange w:id="5764" w:author="Rodrigo García" w:date="2017-09-29T10:07:00Z">
                    <w:rPr>
                      <w:rFonts w:ascii="Monaco" w:hAnsi="Monaco" w:cs="Monaco"/>
                      <w:b/>
                      <w:bCs/>
                      <w:noProof/>
                      <w:color w:val="000000"/>
                      <w:sz w:val="20"/>
                      <w:szCs w:val="20"/>
                      <w:lang w:val="en-US"/>
                    </w:rPr>
                  </w:rPrChange>
                </w:rPr>
                <w:t>.</w:t>
              </w:r>
              <w:r w:rsidRPr="0079203F">
                <w:rPr>
                  <w:noProof/>
                  <w:lang w:val="es-ES"/>
                  <w:rPrChange w:id="5765" w:author="Rodrigo García" w:date="2017-09-29T10:07:00Z">
                    <w:rPr>
                      <w:rFonts w:ascii="Monaco" w:hAnsi="Monaco" w:cs="Monaco"/>
                      <w:noProof/>
                      <w:color w:val="000000"/>
                      <w:sz w:val="20"/>
                      <w:szCs w:val="20"/>
                      <w:lang w:val="en-US"/>
                    </w:rPr>
                  </w:rPrChange>
                </w:rPr>
                <w:t>parse</w:t>
              </w:r>
              <w:r w:rsidRPr="0079203F">
                <w:rPr>
                  <w:b/>
                  <w:bCs/>
                  <w:noProof/>
                  <w:lang w:val="es-ES"/>
                  <w:rPrChange w:id="5766" w:author="Rodrigo García" w:date="2017-09-29T10:07:00Z">
                    <w:rPr>
                      <w:rFonts w:ascii="Monaco" w:hAnsi="Monaco" w:cs="Monaco"/>
                      <w:b/>
                      <w:bCs/>
                      <w:noProof/>
                      <w:color w:val="000000"/>
                      <w:sz w:val="20"/>
                      <w:szCs w:val="20"/>
                      <w:lang w:val="en-US"/>
                    </w:rPr>
                  </w:rPrChange>
                </w:rPr>
                <w:t>(</w:t>
              </w:r>
              <w:r w:rsidRPr="0079203F">
                <w:rPr>
                  <w:noProof/>
                  <w:lang w:val="es-ES"/>
                  <w:rPrChange w:id="5767" w:author="Rodrigo García" w:date="2017-09-29T10:07:00Z">
                    <w:rPr>
                      <w:rFonts w:ascii="Monaco" w:hAnsi="Monaco" w:cs="Monaco"/>
                      <w:noProof/>
                      <w:color w:val="000000"/>
                      <w:sz w:val="20"/>
                      <w:szCs w:val="20"/>
                      <w:lang w:val="en-US"/>
                    </w:rPr>
                  </w:rPrChange>
                </w:rPr>
                <w:t>info</w:t>
              </w:r>
              <w:r w:rsidRPr="0079203F">
                <w:rPr>
                  <w:b/>
                  <w:bCs/>
                  <w:noProof/>
                  <w:lang w:val="es-ES"/>
                  <w:rPrChange w:id="5768"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5769" w:author="Borja Gonzalez" w:date="2017-09-28T19:25:00Z"/>
                <w:b/>
                <w:bCs/>
                <w:color w:val="204A87"/>
                <w:lang w:val="es-ES"/>
                <w:rPrChange w:id="5770" w:author="Rodrigo García" w:date="2017-09-29T10:07:00Z">
                  <w:rPr>
                    <w:ins w:id="5771" w:author="Borja Gonzalez" w:date="2017-09-28T19:25:00Z"/>
                    <w:rFonts w:ascii="Monaco" w:hAnsi="Monaco" w:cs="Monaco"/>
                    <w:b/>
                    <w:bCs/>
                    <w:color w:val="204A87"/>
                    <w:sz w:val="20"/>
                    <w:szCs w:val="20"/>
                    <w:lang w:val="en-US"/>
                  </w:rPr>
                </w:rPrChange>
              </w:rPr>
              <w:pPrChange w:id="5772" w:author="GONZALEZ DIAZ, BORJA" w:date="2017-09-29T19:26:00Z">
                <w:pPr>
                  <w:widowControl w:val="0"/>
                  <w:autoSpaceDE w:val="0"/>
                  <w:autoSpaceDN w:val="0"/>
                  <w:adjustRightInd w:val="0"/>
                </w:pPr>
              </w:pPrChange>
            </w:pPr>
          </w:p>
          <w:p w14:paraId="31CE307A" w14:textId="77777777" w:rsidR="00301ECB" w:rsidRPr="0079203F" w:rsidRDefault="00301ECB">
            <w:pPr>
              <w:rPr>
                <w:ins w:id="5773" w:author="Borja Gonzalez" w:date="2017-09-28T19:25:00Z"/>
                <w:lang w:val="es-ES"/>
                <w:rPrChange w:id="5774" w:author="Rodrigo García" w:date="2017-09-29T10:07:00Z">
                  <w:rPr>
                    <w:ins w:id="5775" w:author="Borja Gonzalez" w:date="2017-09-28T19:25:00Z"/>
                    <w:rFonts w:ascii="Monaco" w:eastAsiaTheme="majorEastAsia" w:hAnsi="Monaco" w:cs="Monaco"/>
                    <w:color w:val="243F60" w:themeColor="accent1" w:themeShade="7F"/>
                    <w:sz w:val="32"/>
                    <w:szCs w:val="32"/>
                    <w:lang w:val="en-US"/>
                  </w:rPr>
                </w:rPrChange>
              </w:rPr>
              <w:pPrChange w:id="5776" w:author="GONZALEZ DIAZ, BORJA" w:date="2017-09-29T19:26:00Z">
                <w:pPr>
                  <w:keepNext/>
                  <w:keepLines/>
                  <w:widowControl w:val="0"/>
                  <w:autoSpaceDE w:val="0"/>
                  <w:autoSpaceDN w:val="0"/>
                  <w:adjustRightInd w:val="0"/>
                  <w:spacing w:before="200"/>
                  <w:outlineLvl w:val="4"/>
                </w:pPr>
              </w:pPrChange>
            </w:pPr>
            <w:proofErr w:type="gramStart"/>
            <w:ins w:id="5777" w:author="Borja Gonzalez" w:date="2017-09-28T19:25:00Z">
              <w:r w:rsidRPr="0079203F">
                <w:rPr>
                  <w:b/>
                  <w:bCs/>
                  <w:color w:val="204A87"/>
                  <w:lang w:val="es-ES"/>
                  <w:rPrChange w:id="5778" w:author="Rodrigo García" w:date="2017-09-29T10:07:00Z">
                    <w:rPr>
                      <w:rFonts w:ascii="Monaco" w:hAnsi="Monaco" w:cs="Monaco"/>
                      <w:b/>
                      <w:bCs/>
                      <w:color w:val="204A87"/>
                      <w:sz w:val="32"/>
                      <w:szCs w:val="32"/>
                      <w:lang w:val="en-US"/>
                    </w:rPr>
                  </w:rPrChange>
                </w:rPr>
                <w:t>if</w:t>
              </w:r>
              <w:r w:rsidRPr="0079203F">
                <w:rPr>
                  <w:b/>
                  <w:bCs/>
                  <w:lang w:val="es-ES"/>
                  <w:rPrChange w:id="5779" w:author="Rodrigo García" w:date="2017-09-29T10:07:00Z">
                    <w:rPr>
                      <w:rFonts w:ascii="Monaco" w:hAnsi="Monaco" w:cs="Monaco"/>
                      <w:b/>
                      <w:bCs/>
                      <w:color w:val="000000"/>
                      <w:sz w:val="32"/>
                      <w:szCs w:val="32"/>
                      <w:lang w:val="en-US"/>
                    </w:rPr>
                  </w:rPrChange>
                </w:rPr>
                <w:t>(</w:t>
              </w:r>
              <w:proofErr w:type="gramEnd"/>
              <w:r w:rsidRPr="0079203F">
                <w:rPr>
                  <w:lang w:val="es-ES"/>
                  <w:rPrChange w:id="5780" w:author="Rodrigo García" w:date="2017-09-29T10:07:00Z">
                    <w:rPr>
                      <w:rFonts w:ascii="Monaco" w:hAnsi="Monaco" w:cs="Monaco"/>
                      <w:color w:val="000000"/>
                      <w:sz w:val="32"/>
                      <w:szCs w:val="32"/>
                      <w:lang w:val="en-US"/>
                    </w:rPr>
                  </w:rPrChange>
                </w:rPr>
                <w:t>datos</w:t>
              </w:r>
              <w:r w:rsidRPr="0079203F">
                <w:rPr>
                  <w:b/>
                  <w:bCs/>
                  <w:lang w:val="es-ES"/>
                  <w:rPrChange w:id="5781" w:author="Rodrigo García" w:date="2017-09-29T10:07:00Z">
                    <w:rPr>
                      <w:rFonts w:ascii="Monaco" w:hAnsi="Monaco" w:cs="Monaco"/>
                      <w:b/>
                      <w:bCs/>
                      <w:color w:val="000000"/>
                      <w:sz w:val="32"/>
                      <w:szCs w:val="32"/>
                      <w:lang w:val="en-US"/>
                    </w:rPr>
                  </w:rPrChange>
                </w:rPr>
                <w:t>.</w:t>
              </w:r>
              <w:r w:rsidRPr="0079203F">
                <w:rPr>
                  <w:lang w:val="es-ES"/>
                  <w:rPrChange w:id="5782" w:author="Rodrigo García" w:date="2017-09-29T10:07:00Z">
                    <w:rPr>
                      <w:rFonts w:ascii="Monaco" w:hAnsi="Monaco" w:cs="Monaco"/>
                      <w:color w:val="000000"/>
                      <w:sz w:val="32"/>
                      <w:szCs w:val="32"/>
                      <w:lang w:val="en-US"/>
                    </w:rPr>
                  </w:rPrChange>
                </w:rPr>
                <w:t>operacion</w:t>
              </w:r>
              <w:r w:rsidRPr="0079203F">
                <w:rPr>
                  <w:b/>
                  <w:bCs/>
                  <w:color w:val="CE5C00"/>
                  <w:lang w:val="es-ES"/>
                  <w:rPrChange w:id="5783" w:author="Rodrigo García" w:date="2017-09-29T10:07:00Z">
                    <w:rPr>
                      <w:rFonts w:ascii="Monaco" w:hAnsi="Monaco" w:cs="Monaco"/>
                      <w:b/>
                      <w:bCs/>
                      <w:color w:val="CE5C00"/>
                      <w:sz w:val="32"/>
                      <w:szCs w:val="32"/>
                      <w:lang w:val="en-US"/>
                    </w:rPr>
                  </w:rPrChange>
                </w:rPr>
                <w:t>==</w:t>
              </w:r>
              <w:r w:rsidRPr="0079203F">
                <w:rPr>
                  <w:color w:val="4E9A06"/>
                  <w:lang w:val="es-ES"/>
                  <w:rPrChange w:id="5784" w:author="Rodrigo García" w:date="2017-09-29T10:07:00Z">
                    <w:rPr>
                      <w:rFonts w:ascii="Monaco" w:hAnsi="Monaco" w:cs="Monaco"/>
                      <w:color w:val="4E9A06"/>
                      <w:sz w:val="32"/>
                      <w:szCs w:val="32"/>
                      <w:lang w:val="en-US"/>
                    </w:rPr>
                  </w:rPrChange>
                </w:rPr>
                <w:t>"Borrar datos de paciente"</w:t>
              </w:r>
              <w:r w:rsidRPr="0079203F">
                <w:rPr>
                  <w:b/>
                  <w:bCs/>
                  <w:lang w:val="es-ES"/>
                  <w:rPrChange w:id="5785"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5786" w:author="Borja Gonzalez" w:date="2017-09-28T19:25:00Z"/>
                <w:lang w:val="es-ES"/>
                <w:rPrChange w:id="5787" w:author="Rodrigo García" w:date="2017-09-29T10:07:00Z">
                  <w:rPr>
                    <w:ins w:id="5788" w:author="Borja Gonzalez" w:date="2017-09-28T19:25:00Z"/>
                    <w:rFonts w:ascii="Monaco" w:eastAsiaTheme="majorEastAsia" w:hAnsi="Monaco" w:cs="Monaco"/>
                    <w:color w:val="243F60" w:themeColor="accent1" w:themeShade="7F"/>
                    <w:sz w:val="32"/>
                    <w:szCs w:val="32"/>
                    <w:lang w:val="en-US"/>
                  </w:rPr>
                </w:rPrChange>
              </w:rPr>
              <w:pPrChange w:id="5789" w:author="GONZALEZ DIAZ, BORJA" w:date="2017-09-29T19:26:00Z">
                <w:pPr>
                  <w:keepNext/>
                  <w:keepLines/>
                  <w:widowControl w:val="0"/>
                  <w:autoSpaceDE w:val="0"/>
                  <w:autoSpaceDN w:val="0"/>
                  <w:adjustRightInd w:val="0"/>
                  <w:spacing w:before="200"/>
                  <w:outlineLvl w:val="4"/>
                </w:pPr>
              </w:pPrChange>
            </w:pPr>
            <w:ins w:id="5790" w:author="Borja Gonzalez" w:date="2017-09-28T19:25:00Z">
              <w:r w:rsidRPr="0079203F">
                <w:rPr>
                  <w:lang w:val="es-ES"/>
                  <w:rPrChange w:id="5791" w:author="Rodrigo García" w:date="2017-09-29T10:07:00Z">
                    <w:rPr>
                      <w:rFonts w:ascii="Monaco" w:hAnsi="Monaco" w:cs="Monaco"/>
                      <w:sz w:val="32"/>
                      <w:szCs w:val="32"/>
                      <w:lang w:val="en-US"/>
                    </w:rPr>
                  </w:rPrChange>
                </w:rPr>
                <w:t xml:space="preserve">  </w:t>
              </w:r>
              <w:proofErr w:type="gramStart"/>
              <w:r w:rsidRPr="0079203F">
                <w:rPr>
                  <w:lang w:val="es-ES"/>
                  <w:rPrChange w:id="5792" w:author="Rodrigo García" w:date="2017-09-29T10:07:00Z">
                    <w:rPr>
                      <w:rFonts w:ascii="Monaco" w:hAnsi="Monaco" w:cs="Monaco"/>
                      <w:sz w:val="32"/>
                      <w:szCs w:val="32"/>
                      <w:lang w:val="en-US"/>
                    </w:rPr>
                  </w:rPrChange>
                </w:rPr>
                <w:t>console</w:t>
              </w:r>
              <w:r w:rsidRPr="0079203F">
                <w:rPr>
                  <w:b/>
                  <w:bCs/>
                  <w:lang w:val="es-ES"/>
                  <w:rPrChange w:id="5793" w:author="Rodrigo García" w:date="2017-09-29T10:07:00Z">
                    <w:rPr>
                      <w:rFonts w:ascii="Monaco" w:hAnsi="Monaco" w:cs="Monaco"/>
                      <w:b/>
                      <w:bCs/>
                      <w:color w:val="000000"/>
                      <w:sz w:val="32"/>
                      <w:szCs w:val="32"/>
                      <w:lang w:val="en-US"/>
                    </w:rPr>
                  </w:rPrChange>
                </w:rPr>
                <w:t>.</w:t>
              </w:r>
              <w:r w:rsidRPr="0079203F">
                <w:rPr>
                  <w:lang w:val="es-ES"/>
                  <w:rPrChange w:id="5794" w:author="Rodrigo García" w:date="2017-09-29T10:07:00Z">
                    <w:rPr>
                      <w:rFonts w:ascii="Monaco" w:hAnsi="Monaco" w:cs="Monaco"/>
                      <w:color w:val="000000"/>
                      <w:sz w:val="32"/>
                      <w:szCs w:val="32"/>
                      <w:lang w:val="en-US"/>
                    </w:rPr>
                  </w:rPrChange>
                </w:rPr>
                <w:t>log</w:t>
              </w:r>
              <w:r w:rsidRPr="0079203F">
                <w:rPr>
                  <w:b/>
                  <w:bCs/>
                  <w:lang w:val="es-ES"/>
                  <w:rPrChange w:id="5795"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796"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5797" w:author="Rodrigo García" w:date="2017-09-29T10:07:00Z">
                    <w:rPr>
                      <w:rFonts w:ascii="Monaco" w:hAnsi="Monaco" w:cs="Monaco"/>
                      <w:b/>
                      <w:bCs/>
                      <w:color w:val="CE5C00"/>
                      <w:sz w:val="32"/>
                      <w:szCs w:val="32"/>
                      <w:lang w:val="en-US"/>
                    </w:rPr>
                  </w:rPrChange>
                </w:rPr>
                <w:t>+</w:t>
              </w:r>
              <w:r w:rsidRPr="0079203F">
                <w:rPr>
                  <w:lang w:val="es-ES"/>
                  <w:rPrChange w:id="5798" w:author="Rodrigo García" w:date="2017-09-29T10:07:00Z">
                    <w:rPr>
                      <w:rFonts w:ascii="Monaco" w:hAnsi="Monaco" w:cs="Monaco"/>
                      <w:color w:val="000000"/>
                      <w:sz w:val="32"/>
                      <w:szCs w:val="32"/>
                      <w:lang w:val="en-US"/>
                    </w:rPr>
                  </w:rPrChange>
                </w:rPr>
                <w:t>datos</w:t>
              </w:r>
              <w:r w:rsidRPr="0079203F">
                <w:rPr>
                  <w:b/>
                  <w:bCs/>
                  <w:lang w:val="es-ES"/>
                  <w:rPrChange w:id="5799" w:author="Rodrigo García" w:date="2017-09-29T10:07:00Z">
                    <w:rPr>
                      <w:rFonts w:ascii="Monaco" w:hAnsi="Monaco" w:cs="Monaco"/>
                      <w:b/>
                      <w:bCs/>
                      <w:color w:val="000000"/>
                      <w:sz w:val="32"/>
                      <w:szCs w:val="32"/>
                      <w:lang w:val="en-US"/>
                    </w:rPr>
                  </w:rPrChange>
                </w:rPr>
                <w:t>.</w:t>
              </w:r>
              <w:r w:rsidRPr="0079203F">
                <w:rPr>
                  <w:lang w:val="es-ES"/>
                  <w:rPrChange w:id="5800" w:author="Rodrigo García" w:date="2017-09-29T10:07:00Z">
                    <w:rPr>
                      <w:rFonts w:ascii="Monaco" w:hAnsi="Monaco" w:cs="Monaco"/>
                      <w:color w:val="000000"/>
                      <w:sz w:val="32"/>
                      <w:szCs w:val="32"/>
                      <w:lang w:val="en-US"/>
                    </w:rPr>
                  </w:rPrChange>
                </w:rPr>
                <w:t>n</w:t>
              </w:r>
              <w:r w:rsidRPr="0079203F">
                <w:rPr>
                  <w:b/>
                  <w:bCs/>
                  <w:lang w:val="es-ES"/>
                  <w:rPrChange w:id="5801"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5802" w:author="Borja Gonzalez" w:date="2017-09-28T19:25:00Z"/>
                <w:lang w:val="en-US"/>
                <w:rPrChange w:id="5803" w:author="Borja Gonzalez" w:date="2017-09-28T19:25:00Z">
                  <w:rPr>
                    <w:ins w:id="5804" w:author="Borja Gonzalez" w:date="2017-09-28T19:25:00Z"/>
                    <w:rFonts w:ascii="Monaco" w:eastAsiaTheme="majorEastAsia" w:hAnsi="Monaco" w:cs="Monaco"/>
                    <w:color w:val="243F60" w:themeColor="accent1" w:themeShade="7F"/>
                    <w:sz w:val="32"/>
                    <w:szCs w:val="32"/>
                    <w:lang w:val="en-US"/>
                  </w:rPr>
                </w:rPrChange>
              </w:rPr>
              <w:pPrChange w:id="5805" w:author="GONZALEZ DIAZ, BORJA" w:date="2017-09-29T19:26:00Z">
                <w:pPr>
                  <w:keepNext/>
                  <w:keepLines/>
                  <w:widowControl w:val="0"/>
                  <w:autoSpaceDE w:val="0"/>
                  <w:autoSpaceDN w:val="0"/>
                  <w:adjustRightInd w:val="0"/>
                  <w:spacing w:before="200"/>
                  <w:outlineLvl w:val="4"/>
                </w:pPr>
              </w:pPrChange>
            </w:pPr>
            <w:ins w:id="5806" w:author="Borja Gonzalez" w:date="2017-09-28T19:25:00Z">
              <w:r w:rsidRPr="0079203F">
                <w:rPr>
                  <w:lang w:val="es-ES"/>
                  <w:rPrChange w:id="5807" w:author="Rodrigo García" w:date="2017-09-29T10:07:00Z">
                    <w:rPr>
                      <w:rFonts w:ascii="Monaco" w:hAnsi="Monaco" w:cs="Monaco"/>
                      <w:sz w:val="32"/>
                      <w:szCs w:val="32"/>
                      <w:lang w:val="en-US"/>
                    </w:rPr>
                  </w:rPrChange>
                </w:rPr>
                <w:t xml:space="preserve">    </w:t>
              </w:r>
              <w:r w:rsidRPr="00301ECB">
                <w:rPr>
                  <w:b/>
                  <w:bCs/>
                  <w:color w:val="204A87"/>
                  <w:lang w:val="en-US"/>
                  <w:rPrChange w:id="5808" w:author="Borja Gonzalez" w:date="2017-09-28T19:25:00Z">
                    <w:rPr>
                      <w:rFonts w:ascii="Monaco" w:hAnsi="Monaco" w:cs="Monaco"/>
                      <w:b/>
                      <w:bCs/>
                      <w:color w:val="204A87"/>
                      <w:sz w:val="32"/>
                      <w:szCs w:val="32"/>
                      <w:lang w:val="en-US"/>
                    </w:rPr>
                  </w:rPrChange>
                </w:rPr>
                <w:t>var</w:t>
              </w:r>
              <w:r w:rsidRPr="00301ECB">
                <w:rPr>
                  <w:lang w:val="en-US"/>
                  <w:rPrChange w:id="5809" w:author="Borja Gonzalez" w:date="2017-09-28T19:25:00Z">
                    <w:rPr>
                      <w:rFonts w:ascii="Monaco" w:hAnsi="Monaco" w:cs="Monaco"/>
                      <w:sz w:val="32"/>
                      <w:szCs w:val="32"/>
                      <w:lang w:val="en-US"/>
                    </w:rPr>
                  </w:rPrChange>
                </w:rPr>
                <w:t xml:space="preserve"> filebuffer </w:t>
              </w:r>
              <w:r w:rsidRPr="00301ECB">
                <w:rPr>
                  <w:b/>
                  <w:bCs/>
                  <w:color w:val="CE5C00"/>
                  <w:lang w:val="en-US"/>
                  <w:rPrChange w:id="5810" w:author="Borja Gonzalez" w:date="2017-09-28T19:25:00Z">
                    <w:rPr>
                      <w:rFonts w:ascii="Monaco" w:hAnsi="Monaco" w:cs="Monaco"/>
                      <w:b/>
                      <w:bCs/>
                      <w:color w:val="CE5C00"/>
                      <w:sz w:val="32"/>
                      <w:szCs w:val="32"/>
                      <w:lang w:val="en-US"/>
                    </w:rPr>
                  </w:rPrChange>
                </w:rPr>
                <w:t>=</w:t>
              </w:r>
              <w:r w:rsidRPr="00301ECB">
                <w:rPr>
                  <w:lang w:val="en-US"/>
                  <w:rPrChange w:id="5811" w:author="Borja Gonzalez" w:date="2017-09-28T19:25:00Z">
                    <w:rPr>
                      <w:rFonts w:ascii="Monaco" w:hAnsi="Monaco" w:cs="Monaco"/>
                      <w:sz w:val="32"/>
                      <w:szCs w:val="32"/>
                      <w:lang w:val="en-US"/>
                    </w:rPr>
                  </w:rPrChange>
                </w:rPr>
                <w:t xml:space="preserve"> </w:t>
              </w:r>
              <w:proofErr w:type="gramStart"/>
              <w:r w:rsidRPr="00301ECB">
                <w:rPr>
                  <w:lang w:val="en-US"/>
                  <w:rPrChange w:id="5812" w:author="Borja Gonzalez" w:date="2017-09-28T19:25:00Z">
                    <w:rPr>
                      <w:rFonts w:ascii="Monaco" w:hAnsi="Monaco" w:cs="Monaco"/>
                      <w:sz w:val="32"/>
                      <w:szCs w:val="32"/>
                      <w:lang w:val="en-US"/>
                    </w:rPr>
                  </w:rPrChange>
                </w:rPr>
                <w:t>fs</w:t>
              </w:r>
              <w:r w:rsidRPr="00301ECB">
                <w:rPr>
                  <w:b/>
                  <w:bCs/>
                  <w:lang w:val="en-US"/>
                  <w:rPrChange w:id="5813" w:author="Borja Gonzalez" w:date="2017-09-28T19:25:00Z">
                    <w:rPr>
                      <w:rFonts w:ascii="Monaco" w:hAnsi="Monaco" w:cs="Monaco"/>
                      <w:b/>
                      <w:bCs/>
                      <w:color w:val="000000"/>
                      <w:sz w:val="32"/>
                      <w:szCs w:val="32"/>
                      <w:lang w:val="en-US"/>
                    </w:rPr>
                  </w:rPrChange>
                </w:rPr>
                <w:t>.</w:t>
              </w:r>
              <w:r w:rsidRPr="00301ECB">
                <w:rPr>
                  <w:lang w:val="en-US"/>
                  <w:rPrChange w:id="5814" w:author="Borja Gonzalez" w:date="2017-09-28T19:25:00Z">
                    <w:rPr>
                      <w:rFonts w:ascii="Monaco" w:hAnsi="Monaco" w:cs="Monaco"/>
                      <w:color w:val="000000"/>
                      <w:sz w:val="32"/>
                      <w:szCs w:val="32"/>
                      <w:lang w:val="en-US"/>
                    </w:rPr>
                  </w:rPrChange>
                </w:rPr>
                <w:t>readFileSync</w:t>
              </w:r>
              <w:proofErr w:type="gramEnd"/>
              <w:r w:rsidRPr="00301ECB">
                <w:rPr>
                  <w:b/>
                  <w:bCs/>
                  <w:lang w:val="en-US"/>
                  <w:rPrChange w:id="5815" w:author="Borja Gonzalez" w:date="2017-09-28T19:25:00Z">
                    <w:rPr>
                      <w:rFonts w:ascii="Monaco" w:hAnsi="Monaco" w:cs="Monaco"/>
                      <w:b/>
                      <w:bCs/>
                      <w:color w:val="000000"/>
                      <w:sz w:val="32"/>
                      <w:szCs w:val="32"/>
                      <w:lang w:val="en-US"/>
                    </w:rPr>
                  </w:rPrChange>
                </w:rPr>
                <w:t>(</w:t>
              </w:r>
              <w:r w:rsidRPr="00301ECB">
                <w:rPr>
                  <w:color w:val="4E9A06"/>
                  <w:lang w:val="en-US"/>
                  <w:rPrChange w:id="5816" w:author="Borja Gonzalez" w:date="2017-09-28T19:25:00Z">
                    <w:rPr>
                      <w:rFonts w:ascii="Monaco" w:hAnsi="Monaco" w:cs="Monaco"/>
                      <w:color w:val="4E9A06"/>
                      <w:sz w:val="32"/>
                      <w:szCs w:val="32"/>
                      <w:lang w:val="en-US"/>
                    </w:rPr>
                  </w:rPrChange>
                </w:rPr>
                <w:t>'./Pacientes_DB.db'</w:t>
              </w:r>
              <w:r w:rsidRPr="00301ECB">
                <w:rPr>
                  <w:b/>
                  <w:bCs/>
                  <w:lang w:val="en-US"/>
                  <w:rPrChange w:id="5817"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5818" w:author="Borja Gonzalez" w:date="2017-09-28T19:25:00Z"/>
                <w:lang w:val="en-US"/>
                <w:rPrChange w:id="5819" w:author="Borja Gonzalez" w:date="2017-09-28T19:25:00Z">
                  <w:rPr>
                    <w:ins w:id="5820" w:author="Borja Gonzalez" w:date="2017-09-28T19:25:00Z"/>
                    <w:rFonts w:ascii="Monaco" w:hAnsi="Monaco" w:cs="Monaco"/>
                    <w:sz w:val="32"/>
                    <w:szCs w:val="32"/>
                    <w:lang w:val="en-US"/>
                  </w:rPr>
                </w:rPrChange>
              </w:rPr>
              <w:pPrChange w:id="5821" w:author="GONZALEZ DIAZ, BORJA" w:date="2017-09-29T19:26:00Z">
                <w:pPr>
                  <w:widowControl w:val="0"/>
                  <w:autoSpaceDE w:val="0"/>
                  <w:autoSpaceDN w:val="0"/>
                  <w:adjustRightInd w:val="0"/>
                </w:pPr>
              </w:pPrChange>
            </w:pPr>
          </w:p>
          <w:p w14:paraId="59FAD707" w14:textId="77777777" w:rsidR="00301ECB" w:rsidRPr="00301ECB" w:rsidRDefault="00301ECB">
            <w:pPr>
              <w:rPr>
                <w:ins w:id="5822" w:author="Borja Gonzalez" w:date="2017-09-28T19:25:00Z"/>
                <w:lang w:val="en-US"/>
                <w:rPrChange w:id="5823" w:author="Borja Gonzalez" w:date="2017-09-28T19:25:00Z">
                  <w:rPr>
                    <w:ins w:id="5824" w:author="Borja Gonzalez" w:date="2017-09-28T19:25:00Z"/>
                    <w:rFonts w:ascii="Monaco" w:eastAsiaTheme="majorEastAsia" w:hAnsi="Monaco" w:cs="Monaco"/>
                    <w:color w:val="243F60" w:themeColor="accent1" w:themeShade="7F"/>
                    <w:sz w:val="32"/>
                    <w:szCs w:val="32"/>
                    <w:lang w:val="en-US"/>
                  </w:rPr>
                </w:rPrChange>
              </w:rPr>
              <w:pPrChange w:id="5825" w:author="GONZALEZ DIAZ, BORJA" w:date="2017-09-29T19:26:00Z">
                <w:pPr>
                  <w:keepNext/>
                  <w:keepLines/>
                  <w:widowControl w:val="0"/>
                  <w:autoSpaceDE w:val="0"/>
                  <w:autoSpaceDN w:val="0"/>
                  <w:adjustRightInd w:val="0"/>
                  <w:spacing w:before="200"/>
                  <w:outlineLvl w:val="4"/>
                </w:pPr>
              </w:pPrChange>
            </w:pPr>
            <w:ins w:id="5826" w:author="Borja Gonzalez" w:date="2017-09-28T19:25:00Z">
              <w:r w:rsidRPr="00301ECB">
                <w:rPr>
                  <w:lang w:val="en-US"/>
                  <w:rPrChange w:id="5827" w:author="Borja Gonzalez" w:date="2017-09-28T19:25:00Z">
                    <w:rPr>
                      <w:rFonts w:ascii="Monaco" w:hAnsi="Monaco" w:cs="Monaco"/>
                      <w:sz w:val="32"/>
                      <w:szCs w:val="32"/>
                      <w:lang w:val="en-US"/>
                    </w:rPr>
                  </w:rPrChange>
                </w:rPr>
                <w:t xml:space="preserve">    </w:t>
              </w:r>
              <w:r w:rsidRPr="00301ECB">
                <w:rPr>
                  <w:b/>
                  <w:bCs/>
                  <w:color w:val="204A87"/>
                  <w:lang w:val="en-US"/>
                  <w:rPrChange w:id="5828" w:author="Borja Gonzalez" w:date="2017-09-28T19:25:00Z">
                    <w:rPr>
                      <w:rFonts w:ascii="Monaco" w:hAnsi="Monaco" w:cs="Monaco"/>
                      <w:b/>
                      <w:bCs/>
                      <w:color w:val="204A87"/>
                      <w:sz w:val="32"/>
                      <w:szCs w:val="32"/>
                      <w:lang w:val="en-US"/>
                    </w:rPr>
                  </w:rPrChange>
                </w:rPr>
                <w:t>var</w:t>
              </w:r>
              <w:r w:rsidRPr="00301ECB">
                <w:rPr>
                  <w:lang w:val="en-US"/>
                  <w:rPrChange w:id="5829" w:author="Borja Gonzalez" w:date="2017-09-28T19:25:00Z">
                    <w:rPr>
                      <w:rFonts w:ascii="Monaco" w:hAnsi="Monaco" w:cs="Monaco"/>
                      <w:sz w:val="32"/>
                      <w:szCs w:val="32"/>
                      <w:lang w:val="en-US"/>
                    </w:rPr>
                  </w:rPrChange>
                </w:rPr>
                <w:t xml:space="preserve"> db </w:t>
              </w:r>
              <w:r w:rsidRPr="00301ECB">
                <w:rPr>
                  <w:b/>
                  <w:bCs/>
                  <w:color w:val="CE5C00"/>
                  <w:lang w:val="en-US"/>
                  <w:rPrChange w:id="5830" w:author="Borja Gonzalez" w:date="2017-09-28T19:25:00Z">
                    <w:rPr>
                      <w:rFonts w:ascii="Monaco" w:hAnsi="Monaco" w:cs="Monaco"/>
                      <w:b/>
                      <w:bCs/>
                      <w:color w:val="CE5C00"/>
                      <w:sz w:val="32"/>
                      <w:szCs w:val="32"/>
                      <w:lang w:val="en-US"/>
                    </w:rPr>
                  </w:rPrChange>
                </w:rPr>
                <w:t>=</w:t>
              </w:r>
              <w:r w:rsidRPr="00301ECB">
                <w:rPr>
                  <w:lang w:val="en-US"/>
                  <w:rPrChange w:id="5831" w:author="Borja Gonzalez" w:date="2017-09-28T19:25:00Z">
                    <w:rPr>
                      <w:rFonts w:ascii="Monaco" w:hAnsi="Monaco" w:cs="Monaco"/>
                      <w:sz w:val="32"/>
                      <w:szCs w:val="32"/>
                      <w:lang w:val="en-US"/>
                    </w:rPr>
                  </w:rPrChange>
                </w:rPr>
                <w:t xml:space="preserve"> </w:t>
              </w:r>
              <w:r w:rsidRPr="00301ECB">
                <w:rPr>
                  <w:b/>
                  <w:bCs/>
                  <w:color w:val="204A87"/>
                  <w:lang w:val="en-US"/>
                  <w:rPrChange w:id="5832" w:author="Borja Gonzalez" w:date="2017-09-28T19:25:00Z">
                    <w:rPr>
                      <w:rFonts w:ascii="Monaco" w:hAnsi="Monaco" w:cs="Monaco"/>
                      <w:b/>
                      <w:bCs/>
                      <w:color w:val="204A87"/>
                      <w:sz w:val="32"/>
                      <w:szCs w:val="32"/>
                      <w:lang w:val="en-US"/>
                    </w:rPr>
                  </w:rPrChange>
                </w:rPr>
                <w:t>new</w:t>
              </w:r>
              <w:r w:rsidRPr="00301ECB">
                <w:rPr>
                  <w:lang w:val="en-US"/>
                  <w:rPrChange w:id="5833" w:author="Borja Gonzalez" w:date="2017-09-28T19:25:00Z">
                    <w:rPr>
                      <w:rFonts w:ascii="Monaco" w:hAnsi="Monaco" w:cs="Monaco"/>
                      <w:sz w:val="32"/>
                      <w:szCs w:val="32"/>
                      <w:lang w:val="en-US"/>
                    </w:rPr>
                  </w:rPrChange>
                </w:rPr>
                <w:t xml:space="preserve"> SQL</w:t>
              </w:r>
              <w:r w:rsidRPr="00301ECB">
                <w:rPr>
                  <w:b/>
                  <w:bCs/>
                  <w:lang w:val="en-US"/>
                  <w:rPrChange w:id="5834" w:author="Borja Gonzalez" w:date="2017-09-28T19:25:00Z">
                    <w:rPr>
                      <w:rFonts w:ascii="Monaco" w:hAnsi="Monaco" w:cs="Monaco"/>
                      <w:b/>
                      <w:bCs/>
                      <w:color w:val="000000"/>
                      <w:sz w:val="32"/>
                      <w:szCs w:val="32"/>
                      <w:lang w:val="en-US"/>
                    </w:rPr>
                  </w:rPrChange>
                </w:rPr>
                <w:t>.</w:t>
              </w:r>
              <w:r w:rsidRPr="00301ECB">
                <w:rPr>
                  <w:lang w:val="en-US"/>
                  <w:rPrChange w:id="5835" w:author="Borja Gonzalez" w:date="2017-09-28T19:25:00Z">
                    <w:rPr>
                      <w:rFonts w:ascii="Monaco" w:hAnsi="Monaco" w:cs="Monaco"/>
                      <w:color w:val="000000"/>
                      <w:sz w:val="32"/>
                      <w:szCs w:val="32"/>
                      <w:lang w:val="en-US"/>
                    </w:rPr>
                  </w:rPrChange>
                </w:rPr>
                <w:t>Database</w:t>
              </w:r>
              <w:r w:rsidRPr="00301ECB">
                <w:rPr>
                  <w:b/>
                  <w:bCs/>
                  <w:lang w:val="en-US"/>
                  <w:rPrChange w:id="5836" w:author="Borja Gonzalez" w:date="2017-09-28T19:25:00Z">
                    <w:rPr>
                      <w:rFonts w:ascii="Monaco" w:hAnsi="Monaco" w:cs="Monaco"/>
                      <w:b/>
                      <w:bCs/>
                      <w:color w:val="000000"/>
                      <w:sz w:val="32"/>
                      <w:szCs w:val="32"/>
                      <w:lang w:val="en-US"/>
                    </w:rPr>
                  </w:rPrChange>
                </w:rPr>
                <w:t>(</w:t>
              </w:r>
              <w:r w:rsidRPr="00301ECB">
                <w:rPr>
                  <w:lang w:val="en-US"/>
                  <w:rPrChange w:id="5837" w:author="Borja Gonzalez" w:date="2017-09-28T19:25:00Z">
                    <w:rPr>
                      <w:rFonts w:ascii="Monaco" w:hAnsi="Monaco" w:cs="Monaco"/>
                      <w:color w:val="000000"/>
                      <w:sz w:val="32"/>
                      <w:szCs w:val="32"/>
                      <w:lang w:val="en-US"/>
                    </w:rPr>
                  </w:rPrChange>
                </w:rPr>
                <w:t>filebuffer</w:t>
              </w:r>
              <w:r w:rsidRPr="00301ECB">
                <w:rPr>
                  <w:b/>
                  <w:bCs/>
                  <w:lang w:val="en-US"/>
                  <w:rPrChange w:id="5838"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5839" w:author="Borja Gonzalez" w:date="2017-09-28T19:25:00Z"/>
                <w:lang w:val="es-ES"/>
                <w:rPrChange w:id="5840" w:author="Rodrigo García" w:date="2017-09-29T10:07:00Z">
                  <w:rPr>
                    <w:ins w:id="5841" w:author="Borja Gonzalez" w:date="2017-09-28T19:25:00Z"/>
                    <w:rFonts w:ascii="Monaco" w:eastAsiaTheme="majorEastAsia" w:hAnsi="Monaco" w:cs="Monaco"/>
                    <w:color w:val="243F60" w:themeColor="accent1" w:themeShade="7F"/>
                    <w:sz w:val="32"/>
                    <w:szCs w:val="32"/>
                    <w:lang w:val="en-US"/>
                  </w:rPr>
                </w:rPrChange>
              </w:rPr>
              <w:pPrChange w:id="5842" w:author="GONZALEZ DIAZ, BORJA" w:date="2017-09-29T19:26:00Z">
                <w:pPr>
                  <w:keepNext/>
                  <w:keepLines/>
                  <w:widowControl w:val="0"/>
                  <w:autoSpaceDE w:val="0"/>
                  <w:autoSpaceDN w:val="0"/>
                  <w:adjustRightInd w:val="0"/>
                  <w:spacing w:before="200"/>
                  <w:outlineLvl w:val="4"/>
                </w:pPr>
              </w:pPrChange>
            </w:pPr>
            <w:ins w:id="5843" w:author="Borja Gonzalez" w:date="2017-09-28T19:25:00Z">
              <w:r w:rsidRPr="00301ECB">
                <w:rPr>
                  <w:lang w:val="en-US"/>
                  <w:rPrChange w:id="5844" w:author="Borja Gonzalez" w:date="2017-09-28T19:25:00Z">
                    <w:rPr>
                      <w:rFonts w:ascii="Monaco" w:hAnsi="Monaco" w:cs="Monaco"/>
                      <w:sz w:val="32"/>
                      <w:szCs w:val="32"/>
                      <w:lang w:val="en-US"/>
                    </w:rPr>
                  </w:rPrChange>
                </w:rPr>
                <w:t xml:space="preserve">    </w:t>
              </w:r>
              <w:r w:rsidRPr="0079203F">
                <w:rPr>
                  <w:lang w:val="es-ES"/>
                  <w:rPrChange w:id="5845" w:author="Rodrigo García" w:date="2017-09-29T10:07:00Z">
                    <w:rPr>
                      <w:rFonts w:ascii="Monaco" w:hAnsi="Monaco" w:cs="Monaco"/>
                      <w:color w:val="000000"/>
                      <w:sz w:val="32"/>
                      <w:szCs w:val="32"/>
                      <w:lang w:val="en-US"/>
                    </w:rPr>
                  </w:rPrChange>
                </w:rPr>
                <w:t>console</w:t>
              </w:r>
              <w:r w:rsidRPr="0079203F">
                <w:rPr>
                  <w:b/>
                  <w:bCs/>
                  <w:lang w:val="es-ES"/>
                  <w:rPrChange w:id="5846" w:author="Rodrigo García" w:date="2017-09-29T10:07:00Z">
                    <w:rPr>
                      <w:rFonts w:ascii="Monaco" w:hAnsi="Monaco" w:cs="Monaco"/>
                      <w:b/>
                      <w:bCs/>
                      <w:color w:val="000000"/>
                      <w:sz w:val="32"/>
                      <w:szCs w:val="32"/>
                      <w:lang w:val="en-US"/>
                    </w:rPr>
                  </w:rPrChange>
                </w:rPr>
                <w:t>.</w:t>
              </w:r>
              <w:r w:rsidRPr="0079203F">
                <w:rPr>
                  <w:lang w:val="es-ES"/>
                  <w:rPrChange w:id="5847" w:author="Rodrigo García" w:date="2017-09-29T10:07:00Z">
                    <w:rPr>
                      <w:rFonts w:ascii="Monaco" w:hAnsi="Monaco" w:cs="Monaco"/>
                      <w:color w:val="000000"/>
                      <w:sz w:val="32"/>
                      <w:szCs w:val="32"/>
                      <w:lang w:val="en-US"/>
                    </w:rPr>
                  </w:rPrChange>
                </w:rPr>
                <w:t>log</w:t>
              </w:r>
              <w:r w:rsidRPr="0079203F">
                <w:rPr>
                  <w:b/>
                  <w:bCs/>
                  <w:lang w:val="es-ES"/>
                  <w:rPrChange w:id="5848" w:author="Rodrigo García" w:date="2017-09-29T10:07:00Z">
                    <w:rPr>
                      <w:rFonts w:ascii="Monaco" w:hAnsi="Monaco" w:cs="Monaco"/>
                      <w:b/>
                      <w:bCs/>
                      <w:color w:val="000000"/>
                      <w:sz w:val="32"/>
                      <w:szCs w:val="32"/>
                      <w:lang w:val="en-US"/>
                    </w:rPr>
                  </w:rPrChange>
                </w:rPr>
                <w:t>(</w:t>
              </w:r>
              <w:r w:rsidRPr="0079203F">
                <w:rPr>
                  <w:lang w:val="es-ES"/>
                  <w:rPrChange w:id="5849" w:author="Rodrigo García" w:date="2017-09-29T10:07:00Z">
                    <w:rPr>
                      <w:rFonts w:ascii="Monaco" w:hAnsi="Monaco" w:cs="Monaco"/>
                      <w:color w:val="000000"/>
                      <w:sz w:val="32"/>
                      <w:szCs w:val="32"/>
                      <w:lang w:val="en-US"/>
                    </w:rPr>
                  </w:rPrChange>
                </w:rPr>
                <w:t>timestamp</w:t>
              </w:r>
              <w:r w:rsidRPr="0079203F">
                <w:rPr>
                  <w:b/>
                  <w:bCs/>
                  <w:lang w:val="es-ES"/>
                  <w:rPrChange w:id="5850" w:author="Rodrigo García" w:date="2017-09-29T10:07:00Z">
                    <w:rPr>
                      <w:rFonts w:ascii="Monaco" w:hAnsi="Monaco" w:cs="Monaco"/>
                      <w:b/>
                      <w:bCs/>
                      <w:color w:val="000000"/>
                      <w:sz w:val="32"/>
                      <w:szCs w:val="32"/>
                      <w:lang w:val="en-US"/>
                    </w:rPr>
                  </w:rPrChange>
                </w:rPr>
                <w:t>(</w:t>
              </w:r>
              <w:r w:rsidRPr="0079203F">
                <w:rPr>
                  <w:color w:val="4E9A06"/>
                  <w:lang w:val="es-ES"/>
                  <w:rPrChange w:id="5851"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852"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853" w:author="Rodrigo García" w:date="2017-09-29T10:07:00Z">
                    <w:rPr>
                      <w:rFonts w:ascii="Monaco" w:hAnsi="Monaco" w:cs="Monaco"/>
                      <w:color w:val="4E9A06"/>
                      <w:sz w:val="32"/>
                      <w:szCs w:val="32"/>
                      <w:lang w:val="en-US"/>
                    </w:rPr>
                  </w:rPrChange>
                </w:rPr>
                <w:t>:iii'</w:t>
              </w:r>
              <w:r w:rsidRPr="0079203F">
                <w:rPr>
                  <w:b/>
                  <w:bCs/>
                  <w:lang w:val="es-ES"/>
                  <w:rPrChange w:id="5854" w:author="Rodrigo García" w:date="2017-09-29T10:07:00Z">
                    <w:rPr>
                      <w:rFonts w:ascii="Monaco" w:hAnsi="Monaco" w:cs="Monaco"/>
                      <w:b/>
                      <w:bCs/>
                      <w:color w:val="000000"/>
                      <w:sz w:val="32"/>
                      <w:szCs w:val="32"/>
                      <w:lang w:val="en-US"/>
                    </w:rPr>
                  </w:rPrChange>
                </w:rPr>
                <w:t>)</w:t>
              </w:r>
              <w:r w:rsidRPr="0079203F">
                <w:rPr>
                  <w:b/>
                  <w:bCs/>
                  <w:color w:val="CE5C00"/>
                  <w:lang w:val="es-ES"/>
                  <w:rPrChange w:id="5855" w:author="Rodrigo García" w:date="2017-09-29T10:07:00Z">
                    <w:rPr>
                      <w:rFonts w:ascii="Monaco" w:hAnsi="Monaco" w:cs="Monaco"/>
                      <w:b/>
                      <w:bCs/>
                      <w:color w:val="CE5C00"/>
                      <w:sz w:val="32"/>
                      <w:szCs w:val="32"/>
                      <w:lang w:val="en-US"/>
                    </w:rPr>
                  </w:rPrChange>
                </w:rPr>
                <w:t>+</w:t>
              </w:r>
              <w:r w:rsidRPr="0079203F">
                <w:rPr>
                  <w:color w:val="4E9A06"/>
                  <w:lang w:val="es-ES"/>
                  <w:rPrChange w:id="5856" w:author="Rodrigo García" w:date="2017-09-29T10:07:00Z">
                    <w:rPr>
                      <w:rFonts w:ascii="Monaco" w:hAnsi="Monaco" w:cs="Monaco"/>
                      <w:color w:val="4E9A06"/>
                      <w:sz w:val="32"/>
                      <w:szCs w:val="32"/>
                      <w:lang w:val="en-US"/>
                    </w:rPr>
                  </w:rPrChange>
                </w:rPr>
                <w:t>" Base de datos abierta"</w:t>
              </w:r>
              <w:r w:rsidRPr="0079203F">
                <w:rPr>
                  <w:b/>
                  <w:bCs/>
                  <w:lang w:val="es-ES"/>
                  <w:rPrChange w:id="5857"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5858" w:author="Borja Gonzalez" w:date="2017-09-28T19:25:00Z"/>
                <w:lang w:val="en-US"/>
                <w:rPrChange w:id="5859" w:author="Borja Gonzalez" w:date="2017-09-28T19:25:00Z">
                  <w:rPr>
                    <w:ins w:id="5860" w:author="Borja Gonzalez" w:date="2017-09-28T19:25:00Z"/>
                    <w:rFonts w:ascii="Monaco" w:eastAsiaTheme="majorEastAsia" w:hAnsi="Monaco" w:cs="Monaco"/>
                    <w:color w:val="243F60" w:themeColor="accent1" w:themeShade="7F"/>
                    <w:sz w:val="32"/>
                    <w:szCs w:val="32"/>
                    <w:lang w:val="en-US"/>
                  </w:rPr>
                </w:rPrChange>
              </w:rPr>
              <w:pPrChange w:id="5861" w:author="GONZALEZ DIAZ, BORJA" w:date="2017-09-29T19:26:00Z">
                <w:pPr>
                  <w:keepNext/>
                  <w:keepLines/>
                  <w:widowControl w:val="0"/>
                  <w:autoSpaceDE w:val="0"/>
                  <w:autoSpaceDN w:val="0"/>
                  <w:adjustRightInd w:val="0"/>
                  <w:spacing w:before="200"/>
                  <w:outlineLvl w:val="4"/>
                </w:pPr>
              </w:pPrChange>
            </w:pPr>
            <w:ins w:id="5862" w:author="Borja Gonzalez" w:date="2017-09-28T19:25:00Z">
              <w:r w:rsidRPr="0079203F">
                <w:rPr>
                  <w:lang w:val="es-ES"/>
                  <w:rPrChange w:id="5863" w:author="Rodrigo García" w:date="2017-09-29T10:07:00Z">
                    <w:rPr>
                      <w:rFonts w:ascii="Monaco" w:hAnsi="Monaco" w:cs="Monaco"/>
                      <w:sz w:val="32"/>
                      <w:szCs w:val="32"/>
                      <w:lang w:val="en-US"/>
                    </w:rPr>
                  </w:rPrChange>
                </w:rPr>
                <w:t xml:space="preserve">    </w:t>
              </w:r>
              <w:proofErr w:type="gramStart"/>
              <w:r w:rsidRPr="00301ECB">
                <w:rPr>
                  <w:lang w:val="en-US"/>
                  <w:rPrChange w:id="5864" w:author="Borja Gonzalez" w:date="2017-09-28T19:25:00Z">
                    <w:rPr>
                      <w:rFonts w:ascii="Monaco" w:hAnsi="Monaco" w:cs="Monaco"/>
                      <w:color w:val="000000"/>
                      <w:sz w:val="32"/>
                      <w:szCs w:val="32"/>
                      <w:lang w:val="en-US"/>
                    </w:rPr>
                  </w:rPrChange>
                </w:rPr>
                <w:t>db</w:t>
              </w:r>
              <w:r w:rsidRPr="00301ECB">
                <w:rPr>
                  <w:b/>
                  <w:bCs/>
                  <w:lang w:val="en-US"/>
                  <w:rPrChange w:id="5865" w:author="Borja Gonzalez" w:date="2017-09-28T19:25:00Z">
                    <w:rPr>
                      <w:rFonts w:ascii="Monaco" w:hAnsi="Monaco" w:cs="Monaco"/>
                      <w:b/>
                      <w:bCs/>
                      <w:color w:val="000000"/>
                      <w:sz w:val="32"/>
                      <w:szCs w:val="32"/>
                      <w:lang w:val="en-US"/>
                    </w:rPr>
                  </w:rPrChange>
                </w:rPr>
                <w:t>.</w:t>
              </w:r>
              <w:r w:rsidRPr="00301ECB">
                <w:rPr>
                  <w:lang w:val="en-US"/>
                  <w:rPrChange w:id="5866" w:author="Borja Gonzalez" w:date="2017-09-28T19:25:00Z">
                    <w:rPr>
                      <w:rFonts w:ascii="Monaco" w:hAnsi="Monaco" w:cs="Monaco"/>
                      <w:color w:val="000000"/>
                      <w:sz w:val="32"/>
                      <w:szCs w:val="32"/>
                      <w:lang w:val="en-US"/>
                    </w:rPr>
                  </w:rPrChange>
                </w:rPr>
                <w:t>run</w:t>
              </w:r>
              <w:r w:rsidRPr="00301ECB">
                <w:rPr>
                  <w:b/>
                  <w:bCs/>
                  <w:lang w:val="en-US"/>
                  <w:rPrChange w:id="5867" w:author="Borja Gonzalez" w:date="2017-09-28T19:25:00Z">
                    <w:rPr>
                      <w:rFonts w:ascii="Monaco" w:hAnsi="Monaco" w:cs="Monaco"/>
                      <w:b/>
                      <w:bCs/>
                      <w:color w:val="000000"/>
                      <w:sz w:val="32"/>
                      <w:szCs w:val="32"/>
                      <w:lang w:val="en-US"/>
                    </w:rPr>
                  </w:rPrChange>
                </w:rPr>
                <w:t>(</w:t>
              </w:r>
              <w:proofErr w:type="gramEnd"/>
              <w:r w:rsidRPr="00301ECB">
                <w:rPr>
                  <w:color w:val="4E9A06"/>
                  <w:lang w:val="en-US"/>
                  <w:rPrChange w:id="5868"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5869" w:author="Borja Gonzalez" w:date="2017-09-28T19:25:00Z">
                    <w:rPr>
                      <w:rFonts w:ascii="Monaco" w:hAnsi="Monaco" w:cs="Monaco"/>
                      <w:b/>
                      <w:bCs/>
                      <w:color w:val="CE5C00"/>
                      <w:sz w:val="32"/>
                      <w:szCs w:val="32"/>
                      <w:lang w:val="en-US"/>
                    </w:rPr>
                  </w:rPrChange>
                </w:rPr>
                <w:t>+</w:t>
              </w:r>
              <w:r w:rsidRPr="00301ECB">
                <w:rPr>
                  <w:lang w:val="en-US"/>
                  <w:rPrChange w:id="5870" w:author="Borja Gonzalez" w:date="2017-09-28T19:25:00Z">
                    <w:rPr>
                      <w:rFonts w:ascii="Monaco" w:hAnsi="Monaco" w:cs="Monaco"/>
                      <w:color w:val="000000"/>
                      <w:sz w:val="32"/>
                      <w:szCs w:val="32"/>
                      <w:lang w:val="en-US"/>
                    </w:rPr>
                  </w:rPrChange>
                </w:rPr>
                <w:t>datos</w:t>
              </w:r>
              <w:r w:rsidRPr="00301ECB">
                <w:rPr>
                  <w:b/>
                  <w:bCs/>
                  <w:lang w:val="en-US"/>
                  <w:rPrChange w:id="5871" w:author="Borja Gonzalez" w:date="2017-09-28T19:25:00Z">
                    <w:rPr>
                      <w:rFonts w:ascii="Monaco" w:hAnsi="Monaco" w:cs="Monaco"/>
                      <w:b/>
                      <w:bCs/>
                      <w:color w:val="000000"/>
                      <w:sz w:val="32"/>
                      <w:szCs w:val="32"/>
                      <w:lang w:val="en-US"/>
                    </w:rPr>
                  </w:rPrChange>
                </w:rPr>
                <w:t>.</w:t>
              </w:r>
              <w:r w:rsidRPr="00301ECB">
                <w:rPr>
                  <w:lang w:val="en-US"/>
                  <w:rPrChange w:id="5872" w:author="Borja Gonzalez" w:date="2017-09-28T19:25:00Z">
                    <w:rPr>
                      <w:rFonts w:ascii="Monaco" w:hAnsi="Monaco" w:cs="Monaco"/>
                      <w:color w:val="000000"/>
                      <w:sz w:val="32"/>
                      <w:szCs w:val="32"/>
                      <w:lang w:val="en-US"/>
                    </w:rPr>
                  </w:rPrChange>
                </w:rPr>
                <w:t>id</w:t>
              </w:r>
              <w:r w:rsidRPr="00301ECB">
                <w:rPr>
                  <w:b/>
                  <w:bCs/>
                  <w:lang w:val="en-US"/>
                  <w:rPrChange w:id="5873"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5874" w:author="Borja Gonzalez" w:date="2017-09-28T19:25:00Z"/>
                <w:lang w:val="en-US"/>
                <w:rPrChange w:id="5875" w:author="Borja Gonzalez" w:date="2017-09-28T19:25:00Z">
                  <w:rPr>
                    <w:ins w:id="5876" w:author="Borja Gonzalez" w:date="2017-09-28T19:25:00Z"/>
                    <w:rFonts w:ascii="Monaco" w:hAnsi="Monaco" w:cs="Monaco"/>
                    <w:sz w:val="32"/>
                    <w:szCs w:val="32"/>
                    <w:lang w:val="en-US"/>
                  </w:rPr>
                </w:rPrChange>
              </w:rPr>
              <w:pPrChange w:id="5877" w:author="GONZALEZ DIAZ, BORJA" w:date="2017-09-29T19:26:00Z">
                <w:pPr>
                  <w:widowControl w:val="0"/>
                  <w:autoSpaceDE w:val="0"/>
                  <w:autoSpaceDN w:val="0"/>
                  <w:adjustRightInd w:val="0"/>
                </w:pPr>
              </w:pPrChange>
            </w:pPr>
          </w:p>
          <w:p w14:paraId="1A270CD7" w14:textId="77777777" w:rsidR="00301ECB" w:rsidRPr="00301ECB" w:rsidRDefault="00301ECB">
            <w:pPr>
              <w:rPr>
                <w:ins w:id="5878" w:author="Borja Gonzalez" w:date="2017-09-28T19:25:00Z"/>
                <w:lang w:val="en-US"/>
                <w:rPrChange w:id="5879" w:author="Borja Gonzalez" w:date="2017-09-28T19:25:00Z">
                  <w:rPr>
                    <w:ins w:id="5880" w:author="Borja Gonzalez" w:date="2017-09-28T19:25:00Z"/>
                    <w:rFonts w:ascii="Monaco" w:eastAsiaTheme="majorEastAsia" w:hAnsi="Monaco" w:cs="Monaco"/>
                    <w:color w:val="243F60" w:themeColor="accent1" w:themeShade="7F"/>
                    <w:sz w:val="32"/>
                    <w:szCs w:val="32"/>
                    <w:lang w:val="en-US"/>
                  </w:rPr>
                </w:rPrChange>
              </w:rPr>
              <w:pPrChange w:id="5881" w:author="GONZALEZ DIAZ, BORJA" w:date="2017-09-29T19:26:00Z">
                <w:pPr>
                  <w:keepNext/>
                  <w:keepLines/>
                  <w:widowControl w:val="0"/>
                  <w:autoSpaceDE w:val="0"/>
                  <w:autoSpaceDN w:val="0"/>
                  <w:adjustRightInd w:val="0"/>
                  <w:spacing w:before="200"/>
                  <w:outlineLvl w:val="4"/>
                </w:pPr>
              </w:pPrChange>
            </w:pPr>
            <w:ins w:id="5882" w:author="Borja Gonzalez" w:date="2017-09-28T19:25:00Z">
              <w:r w:rsidRPr="00301ECB">
                <w:rPr>
                  <w:lang w:val="en-US"/>
                  <w:rPrChange w:id="5883" w:author="Borja Gonzalez" w:date="2017-09-28T19:25:00Z">
                    <w:rPr>
                      <w:rFonts w:ascii="Monaco" w:hAnsi="Monaco" w:cs="Monaco"/>
                      <w:sz w:val="32"/>
                      <w:szCs w:val="32"/>
                      <w:lang w:val="en-US"/>
                    </w:rPr>
                  </w:rPrChange>
                </w:rPr>
                <w:t xml:space="preserve">    </w:t>
              </w:r>
              <w:r w:rsidRPr="00301ECB">
                <w:rPr>
                  <w:b/>
                  <w:bCs/>
                  <w:color w:val="204A87"/>
                  <w:lang w:val="en-US"/>
                  <w:rPrChange w:id="5884" w:author="Borja Gonzalez" w:date="2017-09-28T19:25:00Z">
                    <w:rPr>
                      <w:rFonts w:ascii="Monaco" w:hAnsi="Monaco" w:cs="Monaco"/>
                      <w:b/>
                      <w:bCs/>
                      <w:color w:val="204A87"/>
                      <w:sz w:val="32"/>
                      <w:szCs w:val="32"/>
                      <w:lang w:val="en-US"/>
                    </w:rPr>
                  </w:rPrChange>
                </w:rPr>
                <w:t>var</w:t>
              </w:r>
              <w:r w:rsidRPr="00301ECB">
                <w:rPr>
                  <w:lang w:val="en-US"/>
                  <w:rPrChange w:id="5885" w:author="Borja Gonzalez" w:date="2017-09-28T19:25:00Z">
                    <w:rPr>
                      <w:rFonts w:ascii="Monaco" w:hAnsi="Monaco" w:cs="Monaco"/>
                      <w:sz w:val="32"/>
                      <w:szCs w:val="32"/>
                      <w:lang w:val="en-US"/>
                    </w:rPr>
                  </w:rPrChange>
                </w:rPr>
                <w:t xml:space="preserve"> data </w:t>
              </w:r>
              <w:r w:rsidRPr="00301ECB">
                <w:rPr>
                  <w:b/>
                  <w:bCs/>
                  <w:color w:val="CE5C00"/>
                  <w:lang w:val="en-US"/>
                  <w:rPrChange w:id="5886" w:author="Borja Gonzalez" w:date="2017-09-28T19:25:00Z">
                    <w:rPr>
                      <w:rFonts w:ascii="Monaco" w:hAnsi="Monaco" w:cs="Monaco"/>
                      <w:b/>
                      <w:bCs/>
                      <w:color w:val="CE5C00"/>
                      <w:sz w:val="32"/>
                      <w:szCs w:val="32"/>
                      <w:lang w:val="en-US"/>
                    </w:rPr>
                  </w:rPrChange>
                </w:rPr>
                <w:t>=</w:t>
              </w:r>
              <w:r w:rsidRPr="00301ECB">
                <w:rPr>
                  <w:lang w:val="en-US"/>
                  <w:rPrChange w:id="5887" w:author="Borja Gonzalez" w:date="2017-09-28T19:25:00Z">
                    <w:rPr>
                      <w:rFonts w:ascii="Monaco" w:hAnsi="Monaco" w:cs="Monaco"/>
                      <w:sz w:val="32"/>
                      <w:szCs w:val="32"/>
                      <w:lang w:val="en-US"/>
                    </w:rPr>
                  </w:rPrChange>
                </w:rPr>
                <w:t xml:space="preserve"> </w:t>
              </w:r>
              <w:proofErr w:type="gramStart"/>
              <w:r w:rsidRPr="00301ECB">
                <w:rPr>
                  <w:lang w:val="en-US"/>
                  <w:rPrChange w:id="5888" w:author="Borja Gonzalez" w:date="2017-09-28T19:25:00Z">
                    <w:rPr>
                      <w:rFonts w:ascii="Monaco" w:hAnsi="Monaco" w:cs="Monaco"/>
                      <w:sz w:val="32"/>
                      <w:szCs w:val="32"/>
                      <w:lang w:val="en-US"/>
                    </w:rPr>
                  </w:rPrChange>
                </w:rPr>
                <w:t>db</w:t>
              </w:r>
              <w:r w:rsidRPr="00301ECB">
                <w:rPr>
                  <w:b/>
                  <w:bCs/>
                  <w:lang w:val="en-US"/>
                  <w:rPrChange w:id="5889" w:author="Borja Gonzalez" w:date="2017-09-28T19:25:00Z">
                    <w:rPr>
                      <w:rFonts w:ascii="Monaco" w:hAnsi="Monaco" w:cs="Monaco"/>
                      <w:b/>
                      <w:bCs/>
                      <w:color w:val="000000"/>
                      <w:sz w:val="32"/>
                      <w:szCs w:val="32"/>
                      <w:lang w:val="en-US"/>
                    </w:rPr>
                  </w:rPrChange>
                </w:rPr>
                <w:t>.</w:t>
              </w:r>
              <w:r w:rsidRPr="00301ECB">
                <w:rPr>
                  <w:b/>
                  <w:bCs/>
                  <w:color w:val="204A87"/>
                  <w:lang w:val="en-US"/>
                  <w:rPrChange w:id="5890" w:author="Borja Gonzalez" w:date="2017-09-28T19:25:00Z">
                    <w:rPr>
                      <w:rFonts w:ascii="Monaco" w:hAnsi="Monaco" w:cs="Monaco"/>
                      <w:b/>
                      <w:bCs/>
                      <w:color w:val="204A87"/>
                      <w:sz w:val="32"/>
                      <w:szCs w:val="32"/>
                      <w:lang w:val="en-US"/>
                    </w:rPr>
                  </w:rPrChange>
                </w:rPr>
                <w:t>export</w:t>
              </w:r>
              <w:proofErr w:type="gramEnd"/>
              <w:r w:rsidRPr="00301ECB">
                <w:rPr>
                  <w:b/>
                  <w:bCs/>
                  <w:lang w:val="en-US"/>
                  <w:rPrChange w:id="5891"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5892" w:author="Borja Gonzalez" w:date="2017-09-28T19:25:00Z"/>
                <w:lang w:val="en-US"/>
                <w:rPrChange w:id="5893" w:author="Borja Gonzalez" w:date="2017-09-28T19:25:00Z">
                  <w:rPr>
                    <w:ins w:id="5894" w:author="Borja Gonzalez" w:date="2017-09-28T19:25:00Z"/>
                    <w:rFonts w:ascii="Monaco" w:eastAsiaTheme="majorEastAsia" w:hAnsi="Monaco" w:cs="Monaco"/>
                    <w:color w:val="243F60" w:themeColor="accent1" w:themeShade="7F"/>
                    <w:sz w:val="32"/>
                    <w:szCs w:val="32"/>
                    <w:lang w:val="en-US"/>
                  </w:rPr>
                </w:rPrChange>
              </w:rPr>
              <w:pPrChange w:id="5895" w:author="GONZALEZ DIAZ, BORJA" w:date="2017-09-29T19:26:00Z">
                <w:pPr>
                  <w:keepNext/>
                  <w:keepLines/>
                  <w:widowControl w:val="0"/>
                  <w:autoSpaceDE w:val="0"/>
                  <w:autoSpaceDN w:val="0"/>
                  <w:adjustRightInd w:val="0"/>
                  <w:spacing w:before="200"/>
                  <w:outlineLvl w:val="4"/>
                </w:pPr>
              </w:pPrChange>
            </w:pPr>
            <w:ins w:id="5896" w:author="Borja Gonzalez" w:date="2017-09-28T19:25:00Z">
              <w:r w:rsidRPr="00301ECB">
                <w:rPr>
                  <w:lang w:val="en-US"/>
                  <w:rPrChange w:id="5897" w:author="Borja Gonzalez" w:date="2017-09-28T19:25:00Z">
                    <w:rPr>
                      <w:rFonts w:ascii="Monaco" w:hAnsi="Monaco" w:cs="Monaco"/>
                      <w:sz w:val="32"/>
                      <w:szCs w:val="32"/>
                      <w:lang w:val="en-US"/>
                    </w:rPr>
                  </w:rPrChange>
                </w:rPr>
                <w:t xml:space="preserve">    </w:t>
              </w:r>
              <w:r w:rsidRPr="00301ECB">
                <w:rPr>
                  <w:b/>
                  <w:bCs/>
                  <w:color w:val="204A87"/>
                  <w:lang w:val="en-US"/>
                  <w:rPrChange w:id="5898" w:author="Borja Gonzalez" w:date="2017-09-28T19:25:00Z">
                    <w:rPr>
                      <w:rFonts w:ascii="Monaco" w:hAnsi="Monaco" w:cs="Monaco"/>
                      <w:b/>
                      <w:bCs/>
                      <w:color w:val="204A87"/>
                      <w:sz w:val="32"/>
                      <w:szCs w:val="32"/>
                      <w:lang w:val="en-US"/>
                    </w:rPr>
                  </w:rPrChange>
                </w:rPr>
                <w:t>var</w:t>
              </w:r>
              <w:r w:rsidRPr="00301ECB">
                <w:rPr>
                  <w:lang w:val="en-US"/>
                  <w:rPrChange w:id="5899" w:author="Borja Gonzalez" w:date="2017-09-28T19:25:00Z">
                    <w:rPr>
                      <w:rFonts w:ascii="Monaco" w:hAnsi="Monaco" w:cs="Monaco"/>
                      <w:sz w:val="32"/>
                      <w:szCs w:val="32"/>
                      <w:lang w:val="en-US"/>
                    </w:rPr>
                  </w:rPrChange>
                </w:rPr>
                <w:t xml:space="preserve"> buffer </w:t>
              </w:r>
              <w:r w:rsidRPr="00301ECB">
                <w:rPr>
                  <w:b/>
                  <w:bCs/>
                  <w:color w:val="CE5C00"/>
                  <w:lang w:val="en-US"/>
                  <w:rPrChange w:id="5900" w:author="Borja Gonzalez" w:date="2017-09-28T19:25:00Z">
                    <w:rPr>
                      <w:rFonts w:ascii="Monaco" w:hAnsi="Monaco" w:cs="Monaco"/>
                      <w:b/>
                      <w:bCs/>
                      <w:color w:val="CE5C00"/>
                      <w:sz w:val="32"/>
                      <w:szCs w:val="32"/>
                      <w:lang w:val="en-US"/>
                    </w:rPr>
                  </w:rPrChange>
                </w:rPr>
                <w:t>=</w:t>
              </w:r>
              <w:r w:rsidRPr="00301ECB">
                <w:rPr>
                  <w:lang w:val="en-US"/>
                  <w:rPrChange w:id="5901" w:author="Borja Gonzalez" w:date="2017-09-28T19:25:00Z">
                    <w:rPr>
                      <w:rFonts w:ascii="Monaco" w:hAnsi="Monaco" w:cs="Monaco"/>
                      <w:sz w:val="32"/>
                      <w:szCs w:val="32"/>
                      <w:lang w:val="en-US"/>
                    </w:rPr>
                  </w:rPrChange>
                </w:rPr>
                <w:t xml:space="preserve"> </w:t>
              </w:r>
              <w:r w:rsidRPr="00301ECB">
                <w:rPr>
                  <w:b/>
                  <w:bCs/>
                  <w:color w:val="204A87"/>
                  <w:lang w:val="en-US"/>
                  <w:rPrChange w:id="5902" w:author="Borja Gonzalez" w:date="2017-09-28T19:25:00Z">
                    <w:rPr>
                      <w:rFonts w:ascii="Monaco" w:hAnsi="Monaco" w:cs="Monaco"/>
                      <w:b/>
                      <w:bCs/>
                      <w:color w:val="204A87"/>
                      <w:sz w:val="32"/>
                      <w:szCs w:val="32"/>
                      <w:lang w:val="en-US"/>
                    </w:rPr>
                  </w:rPrChange>
                </w:rPr>
                <w:t>new</w:t>
              </w:r>
              <w:r w:rsidRPr="00301ECB">
                <w:rPr>
                  <w:lang w:val="en-US"/>
                  <w:rPrChange w:id="5903" w:author="Borja Gonzalez" w:date="2017-09-28T19:25:00Z">
                    <w:rPr>
                      <w:rFonts w:ascii="Monaco" w:hAnsi="Monaco" w:cs="Monaco"/>
                      <w:sz w:val="32"/>
                      <w:szCs w:val="32"/>
                      <w:lang w:val="en-US"/>
                    </w:rPr>
                  </w:rPrChange>
                </w:rPr>
                <w:t xml:space="preserve"> Buffer</w:t>
              </w:r>
              <w:r w:rsidRPr="00301ECB">
                <w:rPr>
                  <w:b/>
                  <w:bCs/>
                  <w:lang w:val="en-US"/>
                  <w:rPrChange w:id="5904" w:author="Borja Gonzalez" w:date="2017-09-28T19:25:00Z">
                    <w:rPr>
                      <w:rFonts w:ascii="Monaco" w:hAnsi="Monaco" w:cs="Monaco"/>
                      <w:b/>
                      <w:bCs/>
                      <w:color w:val="000000"/>
                      <w:sz w:val="32"/>
                      <w:szCs w:val="32"/>
                      <w:lang w:val="en-US"/>
                    </w:rPr>
                  </w:rPrChange>
                </w:rPr>
                <w:t>(</w:t>
              </w:r>
              <w:r w:rsidRPr="00301ECB">
                <w:rPr>
                  <w:lang w:val="en-US"/>
                  <w:rPrChange w:id="5905" w:author="Borja Gonzalez" w:date="2017-09-28T19:25:00Z">
                    <w:rPr>
                      <w:rFonts w:ascii="Monaco" w:hAnsi="Monaco" w:cs="Monaco"/>
                      <w:color w:val="000000"/>
                      <w:sz w:val="32"/>
                      <w:szCs w:val="32"/>
                      <w:lang w:val="en-US"/>
                    </w:rPr>
                  </w:rPrChange>
                </w:rPr>
                <w:t>data</w:t>
              </w:r>
              <w:r w:rsidRPr="00301ECB">
                <w:rPr>
                  <w:b/>
                  <w:bCs/>
                  <w:lang w:val="en-US"/>
                  <w:rPrChange w:id="5906"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5907" w:author="Borja Gonzalez" w:date="2017-09-28T19:25:00Z"/>
                <w:lang w:val="en-US"/>
                <w:rPrChange w:id="5908" w:author="Borja Gonzalez" w:date="2017-09-28T19:25:00Z">
                  <w:rPr>
                    <w:ins w:id="5909" w:author="Borja Gonzalez" w:date="2017-09-28T19:25:00Z"/>
                    <w:rFonts w:ascii="Monaco" w:eastAsiaTheme="majorEastAsia" w:hAnsi="Monaco" w:cs="Monaco"/>
                    <w:color w:val="243F60" w:themeColor="accent1" w:themeShade="7F"/>
                    <w:sz w:val="32"/>
                    <w:szCs w:val="32"/>
                    <w:lang w:val="en-US"/>
                  </w:rPr>
                </w:rPrChange>
              </w:rPr>
              <w:pPrChange w:id="5910" w:author="GONZALEZ DIAZ, BORJA" w:date="2017-09-29T19:26:00Z">
                <w:pPr>
                  <w:keepNext/>
                  <w:keepLines/>
                  <w:widowControl w:val="0"/>
                  <w:autoSpaceDE w:val="0"/>
                  <w:autoSpaceDN w:val="0"/>
                  <w:adjustRightInd w:val="0"/>
                  <w:spacing w:before="200"/>
                  <w:outlineLvl w:val="4"/>
                </w:pPr>
              </w:pPrChange>
            </w:pPr>
            <w:ins w:id="5911" w:author="Borja Gonzalez" w:date="2017-09-28T19:25:00Z">
              <w:r w:rsidRPr="00301ECB">
                <w:rPr>
                  <w:lang w:val="en-US"/>
                  <w:rPrChange w:id="5912" w:author="Borja Gonzalez" w:date="2017-09-28T19:25:00Z">
                    <w:rPr>
                      <w:rFonts w:ascii="Monaco" w:hAnsi="Monaco" w:cs="Monaco"/>
                      <w:sz w:val="32"/>
                      <w:szCs w:val="32"/>
                      <w:lang w:val="en-US"/>
                    </w:rPr>
                  </w:rPrChange>
                </w:rPr>
                <w:t xml:space="preserve">    </w:t>
              </w:r>
              <w:proofErr w:type="gramStart"/>
              <w:r w:rsidRPr="00301ECB">
                <w:rPr>
                  <w:lang w:val="en-US"/>
                  <w:rPrChange w:id="5913" w:author="Borja Gonzalez" w:date="2017-09-28T19:25:00Z">
                    <w:rPr>
                      <w:rFonts w:ascii="Monaco" w:hAnsi="Monaco" w:cs="Monaco"/>
                      <w:sz w:val="32"/>
                      <w:szCs w:val="32"/>
                      <w:lang w:val="en-US"/>
                    </w:rPr>
                  </w:rPrChange>
                </w:rPr>
                <w:t>fs</w:t>
              </w:r>
              <w:r w:rsidRPr="00301ECB">
                <w:rPr>
                  <w:b/>
                  <w:bCs/>
                  <w:lang w:val="en-US"/>
                  <w:rPrChange w:id="5914" w:author="Borja Gonzalez" w:date="2017-09-28T19:25:00Z">
                    <w:rPr>
                      <w:rFonts w:ascii="Monaco" w:hAnsi="Monaco" w:cs="Monaco"/>
                      <w:b/>
                      <w:bCs/>
                      <w:color w:val="000000"/>
                      <w:sz w:val="32"/>
                      <w:szCs w:val="32"/>
                      <w:lang w:val="en-US"/>
                    </w:rPr>
                  </w:rPrChange>
                </w:rPr>
                <w:t>.</w:t>
              </w:r>
              <w:r w:rsidRPr="00301ECB">
                <w:rPr>
                  <w:lang w:val="en-US"/>
                  <w:rPrChange w:id="5915" w:author="Borja Gonzalez" w:date="2017-09-28T19:25:00Z">
                    <w:rPr>
                      <w:rFonts w:ascii="Monaco" w:hAnsi="Monaco" w:cs="Monaco"/>
                      <w:color w:val="000000"/>
                      <w:sz w:val="32"/>
                      <w:szCs w:val="32"/>
                      <w:lang w:val="en-US"/>
                    </w:rPr>
                  </w:rPrChange>
                </w:rPr>
                <w:t>writeFileSync</w:t>
              </w:r>
              <w:proofErr w:type="gramEnd"/>
              <w:r w:rsidRPr="00301ECB">
                <w:rPr>
                  <w:b/>
                  <w:bCs/>
                  <w:lang w:val="en-US"/>
                  <w:rPrChange w:id="5916" w:author="Borja Gonzalez" w:date="2017-09-28T19:25:00Z">
                    <w:rPr>
                      <w:rFonts w:ascii="Monaco" w:hAnsi="Monaco" w:cs="Monaco"/>
                      <w:b/>
                      <w:bCs/>
                      <w:color w:val="000000"/>
                      <w:sz w:val="32"/>
                      <w:szCs w:val="32"/>
                      <w:lang w:val="en-US"/>
                    </w:rPr>
                  </w:rPrChange>
                </w:rPr>
                <w:t>(</w:t>
              </w:r>
              <w:r w:rsidRPr="00301ECB">
                <w:rPr>
                  <w:color w:val="4E9A06"/>
                  <w:lang w:val="en-US"/>
                  <w:rPrChange w:id="5917" w:author="Borja Gonzalez" w:date="2017-09-28T19:25:00Z">
                    <w:rPr>
                      <w:rFonts w:ascii="Monaco" w:hAnsi="Monaco" w:cs="Monaco"/>
                      <w:color w:val="4E9A06"/>
                      <w:sz w:val="32"/>
                      <w:szCs w:val="32"/>
                      <w:lang w:val="en-US"/>
                    </w:rPr>
                  </w:rPrChange>
                </w:rPr>
                <w:t>"./Pacientes_DB.db"</w:t>
              </w:r>
              <w:r w:rsidRPr="00301ECB">
                <w:rPr>
                  <w:b/>
                  <w:bCs/>
                  <w:lang w:val="en-US"/>
                  <w:rPrChange w:id="5918" w:author="Borja Gonzalez" w:date="2017-09-28T19:25:00Z">
                    <w:rPr>
                      <w:rFonts w:ascii="Monaco" w:hAnsi="Monaco" w:cs="Monaco"/>
                      <w:b/>
                      <w:bCs/>
                      <w:color w:val="000000"/>
                      <w:sz w:val="32"/>
                      <w:szCs w:val="32"/>
                      <w:lang w:val="en-US"/>
                    </w:rPr>
                  </w:rPrChange>
                </w:rPr>
                <w:t>,</w:t>
              </w:r>
              <w:r w:rsidRPr="00301ECB">
                <w:rPr>
                  <w:lang w:val="en-US"/>
                  <w:rPrChange w:id="5919" w:author="Borja Gonzalez" w:date="2017-09-28T19:25:00Z">
                    <w:rPr>
                      <w:rFonts w:ascii="Monaco" w:hAnsi="Monaco" w:cs="Monaco"/>
                      <w:sz w:val="32"/>
                      <w:szCs w:val="32"/>
                      <w:lang w:val="en-US"/>
                    </w:rPr>
                  </w:rPrChange>
                </w:rPr>
                <w:t xml:space="preserve"> buffer</w:t>
              </w:r>
              <w:r w:rsidRPr="00301ECB">
                <w:rPr>
                  <w:b/>
                  <w:bCs/>
                  <w:lang w:val="en-US"/>
                  <w:rPrChange w:id="5920"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5921" w:author="Borja Gonzalez" w:date="2017-09-28T19:25:00Z"/>
                <w:lang w:val="es-ES"/>
                <w:rPrChange w:id="5922" w:author="Rodrigo García" w:date="2017-09-29T10:07:00Z">
                  <w:rPr>
                    <w:ins w:id="5923" w:author="Borja Gonzalez" w:date="2017-09-28T19:25:00Z"/>
                    <w:rFonts w:ascii="Monaco" w:eastAsiaTheme="majorEastAsia" w:hAnsi="Monaco" w:cs="Monaco"/>
                    <w:color w:val="243F60" w:themeColor="accent1" w:themeShade="7F"/>
                    <w:sz w:val="32"/>
                    <w:szCs w:val="32"/>
                    <w:lang w:val="en-US"/>
                  </w:rPr>
                </w:rPrChange>
              </w:rPr>
              <w:pPrChange w:id="5924" w:author="GONZALEZ DIAZ, BORJA" w:date="2017-09-29T19:26:00Z">
                <w:pPr>
                  <w:keepNext/>
                  <w:keepLines/>
                  <w:widowControl w:val="0"/>
                  <w:autoSpaceDE w:val="0"/>
                  <w:autoSpaceDN w:val="0"/>
                  <w:adjustRightInd w:val="0"/>
                  <w:spacing w:before="200"/>
                  <w:outlineLvl w:val="4"/>
                </w:pPr>
              </w:pPrChange>
            </w:pPr>
            <w:ins w:id="5925" w:author="Borja Gonzalez" w:date="2017-09-28T19:25:00Z">
              <w:r w:rsidRPr="00301ECB">
                <w:rPr>
                  <w:lang w:val="en-US"/>
                  <w:rPrChange w:id="5926" w:author="Borja Gonzalez" w:date="2017-09-28T19:25:00Z">
                    <w:rPr>
                      <w:rFonts w:ascii="Monaco" w:hAnsi="Monaco" w:cs="Monaco"/>
                      <w:sz w:val="32"/>
                      <w:szCs w:val="32"/>
                      <w:lang w:val="en-US"/>
                    </w:rPr>
                  </w:rPrChange>
                </w:rPr>
                <w:t xml:space="preserve">    </w:t>
              </w:r>
              <w:proofErr w:type="gramStart"/>
              <w:r w:rsidRPr="0079203F">
                <w:rPr>
                  <w:lang w:val="es-ES"/>
                  <w:rPrChange w:id="5927" w:author="Rodrigo García" w:date="2017-09-29T10:07:00Z">
                    <w:rPr>
                      <w:rFonts w:ascii="Monaco" w:hAnsi="Monaco" w:cs="Monaco"/>
                      <w:color w:val="000000"/>
                      <w:sz w:val="32"/>
                      <w:szCs w:val="32"/>
                      <w:lang w:val="en-US"/>
                    </w:rPr>
                  </w:rPrChange>
                </w:rPr>
                <w:t>db</w:t>
              </w:r>
              <w:r w:rsidRPr="0079203F">
                <w:rPr>
                  <w:b/>
                  <w:bCs/>
                  <w:lang w:val="es-ES"/>
                  <w:rPrChange w:id="5928" w:author="Rodrigo García" w:date="2017-09-29T10:07:00Z">
                    <w:rPr>
                      <w:rFonts w:ascii="Monaco" w:hAnsi="Monaco" w:cs="Monaco"/>
                      <w:b/>
                      <w:bCs/>
                      <w:color w:val="000000"/>
                      <w:sz w:val="32"/>
                      <w:szCs w:val="32"/>
                      <w:lang w:val="en-US"/>
                    </w:rPr>
                  </w:rPrChange>
                </w:rPr>
                <w:t>.</w:t>
              </w:r>
              <w:r w:rsidRPr="0079203F">
                <w:rPr>
                  <w:lang w:val="es-ES"/>
                  <w:rPrChange w:id="5929" w:author="Rodrigo García" w:date="2017-09-29T10:07:00Z">
                    <w:rPr>
                      <w:rFonts w:ascii="Monaco" w:hAnsi="Monaco" w:cs="Monaco"/>
                      <w:color w:val="000000"/>
                      <w:sz w:val="32"/>
                      <w:szCs w:val="32"/>
                      <w:lang w:val="en-US"/>
                    </w:rPr>
                  </w:rPrChange>
                </w:rPr>
                <w:t>close</w:t>
              </w:r>
              <w:proofErr w:type="gramEnd"/>
              <w:r w:rsidRPr="0079203F">
                <w:rPr>
                  <w:b/>
                  <w:bCs/>
                  <w:lang w:val="es-ES"/>
                  <w:rPrChange w:id="5930"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5931" w:author="Borja Gonzalez" w:date="2017-09-28T19:25:00Z"/>
                <w:lang w:val="es-ES"/>
                <w:rPrChange w:id="5932" w:author="Rodrigo García" w:date="2017-09-29T10:07:00Z">
                  <w:rPr>
                    <w:ins w:id="5933" w:author="Borja Gonzalez" w:date="2017-09-28T19:25:00Z"/>
                    <w:rFonts w:ascii="Monaco" w:eastAsiaTheme="majorEastAsia" w:hAnsi="Monaco" w:cs="Monaco"/>
                    <w:color w:val="243F60" w:themeColor="accent1" w:themeShade="7F"/>
                    <w:sz w:val="32"/>
                    <w:szCs w:val="32"/>
                    <w:lang w:val="en-US"/>
                  </w:rPr>
                </w:rPrChange>
              </w:rPr>
              <w:pPrChange w:id="5934" w:author="GONZALEZ DIAZ, BORJA" w:date="2017-09-29T19:26:00Z">
                <w:pPr>
                  <w:keepNext/>
                  <w:keepLines/>
                  <w:widowControl w:val="0"/>
                  <w:autoSpaceDE w:val="0"/>
                  <w:autoSpaceDN w:val="0"/>
                  <w:adjustRightInd w:val="0"/>
                  <w:spacing w:before="200"/>
                  <w:outlineLvl w:val="4"/>
                </w:pPr>
              </w:pPrChange>
            </w:pPr>
            <w:ins w:id="5935" w:author="Borja Gonzalez" w:date="2017-09-28T19:25:00Z">
              <w:r w:rsidRPr="0079203F">
                <w:rPr>
                  <w:lang w:val="es-ES"/>
                  <w:rPrChange w:id="5936" w:author="Rodrigo García" w:date="2017-09-29T10:07:00Z">
                    <w:rPr>
                      <w:rFonts w:ascii="Monaco" w:hAnsi="Monaco" w:cs="Monaco"/>
                      <w:sz w:val="32"/>
                      <w:szCs w:val="32"/>
                      <w:lang w:val="en-US"/>
                    </w:rPr>
                  </w:rPrChange>
                </w:rPr>
                <w:t xml:space="preserve">    console</w:t>
              </w:r>
              <w:r w:rsidRPr="0079203F">
                <w:rPr>
                  <w:b/>
                  <w:bCs/>
                  <w:lang w:val="es-ES"/>
                  <w:rPrChange w:id="5937" w:author="Rodrigo García" w:date="2017-09-29T10:07:00Z">
                    <w:rPr>
                      <w:rFonts w:ascii="Monaco" w:hAnsi="Monaco" w:cs="Monaco"/>
                      <w:b/>
                      <w:bCs/>
                      <w:color w:val="000000"/>
                      <w:sz w:val="32"/>
                      <w:szCs w:val="32"/>
                      <w:lang w:val="en-US"/>
                    </w:rPr>
                  </w:rPrChange>
                </w:rPr>
                <w:t>.</w:t>
              </w:r>
              <w:r w:rsidRPr="0079203F">
                <w:rPr>
                  <w:lang w:val="es-ES"/>
                  <w:rPrChange w:id="5938" w:author="Rodrigo García" w:date="2017-09-29T10:07:00Z">
                    <w:rPr>
                      <w:rFonts w:ascii="Monaco" w:hAnsi="Monaco" w:cs="Monaco"/>
                      <w:color w:val="000000"/>
                      <w:sz w:val="32"/>
                      <w:szCs w:val="32"/>
                      <w:lang w:val="en-US"/>
                    </w:rPr>
                  </w:rPrChange>
                </w:rPr>
                <w:t>log</w:t>
              </w:r>
              <w:r w:rsidRPr="0079203F">
                <w:rPr>
                  <w:b/>
                  <w:bCs/>
                  <w:lang w:val="es-ES"/>
                  <w:rPrChange w:id="5939" w:author="Rodrigo García" w:date="2017-09-29T10:07:00Z">
                    <w:rPr>
                      <w:rFonts w:ascii="Monaco" w:hAnsi="Monaco" w:cs="Monaco"/>
                      <w:b/>
                      <w:bCs/>
                      <w:color w:val="000000"/>
                      <w:sz w:val="32"/>
                      <w:szCs w:val="32"/>
                      <w:lang w:val="en-US"/>
                    </w:rPr>
                  </w:rPrChange>
                </w:rPr>
                <w:t>(</w:t>
              </w:r>
              <w:r w:rsidRPr="0079203F">
                <w:rPr>
                  <w:lang w:val="es-ES"/>
                  <w:rPrChange w:id="5940" w:author="Rodrigo García" w:date="2017-09-29T10:07:00Z">
                    <w:rPr>
                      <w:rFonts w:ascii="Monaco" w:hAnsi="Monaco" w:cs="Monaco"/>
                      <w:color w:val="000000"/>
                      <w:sz w:val="32"/>
                      <w:szCs w:val="32"/>
                      <w:lang w:val="en-US"/>
                    </w:rPr>
                  </w:rPrChange>
                </w:rPr>
                <w:t>timestamp</w:t>
              </w:r>
              <w:r w:rsidRPr="0079203F">
                <w:rPr>
                  <w:b/>
                  <w:bCs/>
                  <w:lang w:val="es-ES"/>
                  <w:rPrChange w:id="5941" w:author="Rodrigo García" w:date="2017-09-29T10:07:00Z">
                    <w:rPr>
                      <w:rFonts w:ascii="Monaco" w:hAnsi="Monaco" w:cs="Monaco"/>
                      <w:b/>
                      <w:bCs/>
                      <w:color w:val="000000"/>
                      <w:sz w:val="32"/>
                      <w:szCs w:val="32"/>
                      <w:lang w:val="en-US"/>
                    </w:rPr>
                  </w:rPrChange>
                </w:rPr>
                <w:t>(</w:t>
              </w:r>
              <w:r w:rsidRPr="0079203F">
                <w:rPr>
                  <w:color w:val="4E9A06"/>
                  <w:lang w:val="es-ES"/>
                  <w:rPrChange w:id="5942"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943"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944" w:author="Rodrigo García" w:date="2017-09-29T10:07:00Z">
                    <w:rPr>
                      <w:rFonts w:ascii="Monaco" w:hAnsi="Monaco" w:cs="Monaco"/>
                      <w:color w:val="4E9A06"/>
                      <w:sz w:val="32"/>
                      <w:szCs w:val="32"/>
                      <w:lang w:val="en-US"/>
                    </w:rPr>
                  </w:rPrChange>
                </w:rPr>
                <w:t>:iii'</w:t>
              </w:r>
              <w:r w:rsidRPr="0079203F">
                <w:rPr>
                  <w:b/>
                  <w:bCs/>
                  <w:lang w:val="es-ES"/>
                  <w:rPrChange w:id="5945" w:author="Rodrigo García" w:date="2017-09-29T10:07:00Z">
                    <w:rPr>
                      <w:rFonts w:ascii="Monaco" w:hAnsi="Monaco" w:cs="Monaco"/>
                      <w:b/>
                      <w:bCs/>
                      <w:color w:val="000000"/>
                      <w:sz w:val="32"/>
                      <w:szCs w:val="32"/>
                      <w:lang w:val="en-US"/>
                    </w:rPr>
                  </w:rPrChange>
                </w:rPr>
                <w:t>)</w:t>
              </w:r>
              <w:r w:rsidRPr="0079203F">
                <w:rPr>
                  <w:b/>
                  <w:bCs/>
                  <w:color w:val="CE5C00"/>
                  <w:lang w:val="es-ES"/>
                  <w:rPrChange w:id="5946" w:author="Rodrigo García" w:date="2017-09-29T10:07:00Z">
                    <w:rPr>
                      <w:rFonts w:ascii="Monaco" w:hAnsi="Monaco" w:cs="Monaco"/>
                      <w:b/>
                      <w:bCs/>
                      <w:color w:val="CE5C00"/>
                      <w:sz w:val="32"/>
                      <w:szCs w:val="32"/>
                      <w:lang w:val="en-US"/>
                    </w:rPr>
                  </w:rPrChange>
                </w:rPr>
                <w:t>+</w:t>
              </w:r>
              <w:r w:rsidRPr="0079203F">
                <w:rPr>
                  <w:color w:val="4E9A06"/>
                  <w:lang w:val="es-ES"/>
                  <w:rPrChange w:id="5947" w:author="Rodrigo García" w:date="2017-09-29T10:07:00Z">
                    <w:rPr>
                      <w:rFonts w:ascii="Monaco" w:hAnsi="Monaco" w:cs="Monaco"/>
                      <w:color w:val="4E9A06"/>
                      <w:sz w:val="32"/>
                      <w:szCs w:val="32"/>
                      <w:lang w:val="en-US"/>
                    </w:rPr>
                  </w:rPrChange>
                </w:rPr>
                <w:t>" Base de datos cerrada"</w:t>
              </w:r>
              <w:r w:rsidRPr="0079203F">
                <w:rPr>
                  <w:b/>
                  <w:bCs/>
                  <w:lang w:val="es-ES"/>
                  <w:rPrChange w:id="5948"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5949" w:author="Borja Gonzalez" w:date="2017-09-28T19:25:00Z"/>
                <w:lang w:val="es-ES"/>
                <w:rPrChange w:id="5950" w:author="Rodrigo García" w:date="2017-09-29T10:07:00Z">
                  <w:rPr>
                    <w:ins w:id="5951" w:author="Borja Gonzalez" w:date="2017-09-28T19:25:00Z"/>
                    <w:rFonts w:ascii="Monaco" w:eastAsiaTheme="majorEastAsia" w:hAnsi="Monaco" w:cs="Monaco"/>
                    <w:color w:val="243F60" w:themeColor="accent1" w:themeShade="7F"/>
                    <w:sz w:val="32"/>
                    <w:szCs w:val="32"/>
                    <w:lang w:val="en-US"/>
                  </w:rPr>
                </w:rPrChange>
              </w:rPr>
              <w:pPrChange w:id="5952" w:author="GONZALEZ DIAZ, BORJA" w:date="2017-09-29T19:26:00Z">
                <w:pPr>
                  <w:keepNext/>
                  <w:keepLines/>
                  <w:widowControl w:val="0"/>
                  <w:autoSpaceDE w:val="0"/>
                  <w:autoSpaceDN w:val="0"/>
                  <w:adjustRightInd w:val="0"/>
                  <w:spacing w:before="200"/>
                  <w:outlineLvl w:val="4"/>
                </w:pPr>
              </w:pPrChange>
            </w:pPr>
            <w:ins w:id="5953" w:author="Borja Gonzalez" w:date="2017-09-28T19:25:00Z">
              <w:r w:rsidRPr="0079203F">
                <w:rPr>
                  <w:lang w:val="es-ES"/>
                  <w:rPrChange w:id="5954" w:author="Rodrigo García" w:date="2017-09-29T10:07:00Z">
                    <w:rPr>
                      <w:rFonts w:ascii="Monaco" w:hAnsi="Monaco" w:cs="Monaco"/>
                      <w:sz w:val="32"/>
                      <w:szCs w:val="32"/>
                      <w:lang w:val="en-US"/>
                    </w:rPr>
                  </w:rPrChange>
                </w:rPr>
                <w:t xml:space="preserve">    </w:t>
              </w:r>
              <w:r w:rsidRPr="0079203F">
                <w:rPr>
                  <w:b/>
                  <w:bCs/>
                  <w:color w:val="204A87"/>
                  <w:lang w:val="es-ES"/>
                  <w:rPrChange w:id="5955" w:author="Rodrigo García" w:date="2017-09-29T10:07:00Z">
                    <w:rPr>
                      <w:rFonts w:ascii="Monaco" w:hAnsi="Monaco" w:cs="Monaco"/>
                      <w:b/>
                      <w:bCs/>
                      <w:color w:val="204A87"/>
                      <w:sz w:val="32"/>
                      <w:szCs w:val="32"/>
                      <w:lang w:val="en-US"/>
                    </w:rPr>
                  </w:rPrChange>
                </w:rPr>
                <w:t>var</w:t>
              </w:r>
              <w:r w:rsidRPr="0079203F">
                <w:rPr>
                  <w:lang w:val="es-ES"/>
                  <w:rPrChange w:id="5956" w:author="Rodrigo García" w:date="2017-09-29T10:07:00Z">
                    <w:rPr>
                      <w:rFonts w:ascii="Monaco" w:hAnsi="Monaco" w:cs="Monaco"/>
                      <w:sz w:val="32"/>
                      <w:szCs w:val="32"/>
                      <w:lang w:val="en-US"/>
                    </w:rPr>
                  </w:rPrChange>
                </w:rPr>
                <w:t xml:space="preserve"> ack_to_client </w:t>
              </w:r>
              <w:r w:rsidRPr="0079203F">
                <w:rPr>
                  <w:b/>
                  <w:bCs/>
                  <w:color w:val="CE5C00"/>
                  <w:lang w:val="es-ES"/>
                  <w:rPrChange w:id="5957" w:author="Rodrigo García" w:date="2017-09-29T10:07:00Z">
                    <w:rPr>
                      <w:rFonts w:ascii="Monaco" w:hAnsi="Monaco" w:cs="Monaco"/>
                      <w:b/>
                      <w:bCs/>
                      <w:color w:val="CE5C00"/>
                      <w:sz w:val="32"/>
                      <w:szCs w:val="32"/>
                      <w:lang w:val="en-US"/>
                    </w:rPr>
                  </w:rPrChange>
                </w:rPr>
                <w:t>=</w:t>
              </w:r>
              <w:r w:rsidRPr="0079203F">
                <w:rPr>
                  <w:lang w:val="es-ES"/>
                  <w:rPrChange w:id="5958" w:author="Rodrigo García" w:date="2017-09-29T10:07:00Z">
                    <w:rPr>
                      <w:rFonts w:ascii="Monaco" w:hAnsi="Monaco" w:cs="Monaco"/>
                      <w:sz w:val="32"/>
                      <w:szCs w:val="32"/>
                      <w:lang w:val="en-US"/>
                    </w:rPr>
                  </w:rPrChange>
                </w:rPr>
                <w:t xml:space="preserve"> </w:t>
              </w:r>
              <w:r w:rsidRPr="0079203F">
                <w:rPr>
                  <w:b/>
                  <w:bCs/>
                  <w:lang w:val="es-ES"/>
                  <w:rPrChange w:id="5959"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5960" w:author="Borja Gonzalez" w:date="2017-09-28T19:25:00Z"/>
                <w:lang w:val="es-ES"/>
                <w:rPrChange w:id="5961" w:author="Rodrigo García" w:date="2017-09-29T10:07:00Z">
                  <w:rPr>
                    <w:ins w:id="5962" w:author="Borja Gonzalez" w:date="2017-09-28T19:25:00Z"/>
                    <w:rFonts w:ascii="Monaco" w:eastAsiaTheme="majorEastAsia" w:hAnsi="Monaco" w:cs="Monaco"/>
                    <w:color w:val="243F60" w:themeColor="accent1" w:themeShade="7F"/>
                    <w:sz w:val="32"/>
                    <w:szCs w:val="32"/>
                    <w:lang w:val="en-US"/>
                  </w:rPr>
                </w:rPrChange>
              </w:rPr>
              <w:pPrChange w:id="5963" w:author="GONZALEZ DIAZ, BORJA" w:date="2017-09-29T19:26:00Z">
                <w:pPr>
                  <w:keepNext/>
                  <w:keepLines/>
                  <w:widowControl w:val="0"/>
                  <w:autoSpaceDE w:val="0"/>
                  <w:autoSpaceDN w:val="0"/>
                  <w:adjustRightInd w:val="0"/>
                  <w:spacing w:before="200"/>
                  <w:outlineLvl w:val="4"/>
                </w:pPr>
              </w:pPrChange>
            </w:pPr>
            <w:ins w:id="5964" w:author="Borja Gonzalez" w:date="2017-09-28T19:25:00Z">
              <w:r w:rsidRPr="0079203F">
                <w:rPr>
                  <w:lang w:val="es-ES"/>
                  <w:rPrChange w:id="5965" w:author="Rodrigo García" w:date="2017-09-29T10:07:00Z">
                    <w:rPr>
                      <w:rFonts w:ascii="Monaco" w:hAnsi="Monaco" w:cs="Monaco"/>
                      <w:sz w:val="32"/>
                      <w:szCs w:val="32"/>
                      <w:lang w:val="en-US"/>
                    </w:rPr>
                  </w:rPrChange>
                </w:rPr>
                <w:t xml:space="preserve">        data</w:t>
              </w:r>
              <w:r w:rsidRPr="0079203F">
                <w:rPr>
                  <w:b/>
                  <w:bCs/>
                  <w:color w:val="CE5C00"/>
                  <w:lang w:val="es-ES"/>
                  <w:rPrChange w:id="5966" w:author="Rodrigo García" w:date="2017-09-29T10:07:00Z">
                    <w:rPr>
                      <w:rFonts w:ascii="Monaco" w:hAnsi="Monaco" w:cs="Monaco"/>
                      <w:b/>
                      <w:bCs/>
                      <w:color w:val="CE5C00"/>
                      <w:sz w:val="32"/>
                      <w:szCs w:val="32"/>
                      <w:lang w:val="en-US"/>
                    </w:rPr>
                  </w:rPrChange>
                </w:rPr>
                <w:t>:</w:t>
              </w:r>
              <w:r w:rsidRPr="0079203F">
                <w:rPr>
                  <w:color w:val="4E9A06"/>
                  <w:lang w:val="es-ES"/>
                  <w:rPrChange w:id="5967"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5968" w:author="Borja Gonzalez" w:date="2017-09-28T19:25:00Z"/>
                <w:lang w:val="en-US"/>
                <w:rPrChange w:id="5969" w:author="Borja Gonzalez" w:date="2017-09-28T19:25:00Z">
                  <w:rPr>
                    <w:ins w:id="5970" w:author="Borja Gonzalez" w:date="2017-09-28T19:25:00Z"/>
                    <w:rFonts w:ascii="Monaco" w:eastAsiaTheme="majorEastAsia" w:hAnsi="Monaco" w:cs="Monaco"/>
                    <w:color w:val="243F60" w:themeColor="accent1" w:themeShade="7F"/>
                    <w:sz w:val="32"/>
                    <w:szCs w:val="32"/>
                    <w:lang w:val="en-US"/>
                  </w:rPr>
                </w:rPrChange>
              </w:rPr>
              <w:pPrChange w:id="5971" w:author="GONZALEZ DIAZ, BORJA" w:date="2017-09-29T19:26:00Z">
                <w:pPr>
                  <w:keepNext/>
                  <w:keepLines/>
                  <w:widowControl w:val="0"/>
                  <w:autoSpaceDE w:val="0"/>
                  <w:autoSpaceDN w:val="0"/>
                  <w:adjustRightInd w:val="0"/>
                  <w:spacing w:before="200"/>
                  <w:outlineLvl w:val="4"/>
                </w:pPr>
              </w:pPrChange>
            </w:pPr>
            <w:ins w:id="5972" w:author="Borja Gonzalez" w:date="2017-09-28T19:25:00Z">
              <w:r w:rsidRPr="0079203F">
                <w:rPr>
                  <w:lang w:val="es-ES"/>
                  <w:rPrChange w:id="5973" w:author="Rodrigo García" w:date="2017-09-29T10:07:00Z">
                    <w:rPr>
                      <w:rFonts w:ascii="Monaco" w:hAnsi="Monaco" w:cs="Monaco"/>
                      <w:sz w:val="32"/>
                      <w:szCs w:val="32"/>
                      <w:lang w:val="en-US"/>
                    </w:rPr>
                  </w:rPrChange>
                </w:rPr>
                <w:t xml:space="preserve">    </w:t>
              </w:r>
              <w:r w:rsidRPr="00301ECB">
                <w:rPr>
                  <w:b/>
                  <w:bCs/>
                  <w:lang w:val="en-US"/>
                  <w:rPrChange w:id="5974"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5975" w:author="Borja Gonzalez" w:date="2017-09-28T19:25:00Z"/>
                <w:lang w:val="en-US"/>
                <w:rPrChange w:id="5976" w:author="Borja Gonzalez" w:date="2017-09-28T19:25:00Z">
                  <w:rPr>
                    <w:ins w:id="5977" w:author="Borja Gonzalez" w:date="2017-09-28T19:25:00Z"/>
                    <w:rFonts w:ascii="Monaco" w:eastAsiaTheme="majorEastAsia" w:hAnsi="Monaco" w:cs="Monaco"/>
                    <w:color w:val="243F60" w:themeColor="accent1" w:themeShade="7F"/>
                    <w:sz w:val="32"/>
                    <w:szCs w:val="32"/>
                    <w:lang w:val="en-US"/>
                  </w:rPr>
                </w:rPrChange>
              </w:rPr>
              <w:pPrChange w:id="5978" w:author="GONZALEZ DIAZ, BORJA" w:date="2017-09-29T19:26:00Z">
                <w:pPr>
                  <w:keepNext/>
                  <w:keepLines/>
                  <w:widowControl w:val="0"/>
                  <w:autoSpaceDE w:val="0"/>
                  <w:autoSpaceDN w:val="0"/>
                  <w:adjustRightInd w:val="0"/>
                  <w:spacing w:before="200"/>
                  <w:outlineLvl w:val="4"/>
                </w:pPr>
              </w:pPrChange>
            </w:pPr>
            <w:ins w:id="5979" w:author="Borja Gonzalez" w:date="2017-09-28T19:25:00Z">
              <w:r w:rsidRPr="00301ECB">
                <w:rPr>
                  <w:lang w:val="en-US"/>
                  <w:rPrChange w:id="5980" w:author="Borja Gonzalez" w:date="2017-09-28T19:25:00Z">
                    <w:rPr>
                      <w:rFonts w:ascii="Monaco" w:hAnsi="Monaco" w:cs="Monaco"/>
                      <w:sz w:val="32"/>
                      <w:szCs w:val="32"/>
                      <w:lang w:val="en-US"/>
                    </w:rPr>
                  </w:rPrChange>
                </w:rPr>
                <w:t xml:space="preserve">    </w:t>
              </w:r>
              <w:proofErr w:type="gramStart"/>
              <w:r w:rsidRPr="00301ECB">
                <w:rPr>
                  <w:lang w:val="en-US"/>
                  <w:rPrChange w:id="5981" w:author="Borja Gonzalez" w:date="2017-09-28T19:25:00Z">
                    <w:rPr>
                      <w:rFonts w:ascii="Monaco" w:hAnsi="Monaco" w:cs="Monaco"/>
                      <w:sz w:val="32"/>
                      <w:szCs w:val="32"/>
                      <w:lang w:val="en-US"/>
                    </w:rPr>
                  </w:rPrChange>
                </w:rPr>
                <w:t>socket</w:t>
              </w:r>
              <w:r w:rsidRPr="00301ECB">
                <w:rPr>
                  <w:b/>
                  <w:bCs/>
                  <w:lang w:val="en-US"/>
                  <w:rPrChange w:id="5982" w:author="Borja Gonzalez" w:date="2017-09-28T19:25:00Z">
                    <w:rPr>
                      <w:rFonts w:ascii="Monaco" w:hAnsi="Monaco" w:cs="Monaco"/>
                      <w:b/>
                      <w:bCs/>
                      <w:color w:val="000000"/>
                      <w:sz w:val="32"/>
                      <w:szCs w:val="32"/>
                      <w:lang w:val="en-US"/>
                    </w:rPr>
                  </w:rPrChange>
                </w:rPr>
                <w:t>.</w:t>
              </w:r>
              <w:r w:rsidRPr="00301ECB">
                <w:rPr>
                  <w:lang w:val="en-US"/>
                  <w:rPrChange w:id="5983" w:author="Borja Gonzalez" w:date="2017-09-28T19:25:00Z">
                    <w:rPr>
                      <w:rFonts w:ascii="Monaco" w:hAnsi="Monaco" w:cs="Monaco"/>
                      <w:color w:val="000000"/>
                      <w:sz w:val="32"/>
                      <w:szCs w:val="32"/>
                      <w:lang w:val="en-US"/>
                    </w:rPr>
                  </w:rPrChange>
                </w:rPr>
                <w:t>send</w:t>
              </w:r>
              <w:proofErr w:type="gramEnd"/>
              <w:r w:rsidRPr="00301ECB">
                <w:rPr>
                  <w:b/>
                  <w:bCs/>
                  <w:lang w:val="en-US"/>
                  <w:rPrChange w:id="5984" w:author="Borja Gonzalez" w:date="2017-09-28T19:25:00Z">
                    <w:rPr>
                      <w:rFonts w:ascii="Monaco" w:hAnsi="Monaco" w:cs="Monaco"/>
                      <w:b/>
                      <w:bCs/>
                      <w:color w:val="000000"/>
                      <w:sz w:val="32"/>
                      <w:szCs w:val="32"/>
                      <w:lang w:val="en-US"/>
                    </w:rPr>
                  </w:rPrChange>
                </w:rPr>
                <w:t>(</w:t>
              </w:r>
              <w:r w:rsidRPr="00301ECB">
                <w:rPr>
                  <w:lang w:val="en-US"/>
                  <w:rPrChange w:id="5985" w:author="Borja Gonzalez" w:date="2017-09-28T19:25:00Z">
                    <w:rPr>
                      <w:rFonts w:ascii="Monaco" w:hAnsi="Monaco" w:cs="Monaco"/>
                      <w:color w:val="000000"/>
                      <w:sz w:val="32"/>
                      <w:szCs w:val="32"/>
                      <w:lang w:val="en-US"/>
                    </w:rPr>
                  </w:rPrChange>
                </w:rPr>
                <w:t>JSON</w:t>
              </w:r>
              <w:r w:rsidRPr="00301ECB">
                <w:rPr>
                  <w:b/>
                  <w:bCs/>
                  <w:lang w:val="en-US"/>
                  <w:rPrChange w:id="5986" w:author="Borja Gonzalez" w:date="2017-09-28T19:25:00Z">
                    <w:rPr>
                      <w:rFonts w:ascii="Monaco" w:hAnsi="Monaco" w:cs="Monaco"/>
                      <w:b/>
                      <w:bCs/>
                      <w:color w:val="000000"/>
                      <w:sz w:val="32"/>
                      <w:szCs w:val="32"/>
                      <w:lang w:val="en-US"/>
                    </w:rPr>
                  </w:rPrChange>
                </w:rPr>
                <w:t>.</w:t>
              </w:r>
              <w:r w:rsidRPr="00301ECB">
                <w:rPr>
                  <w:lang w:val="en-US"/>
                  <w:rPrChange w:id="5987" w:author="Borja Gonzalez" w:date="2017-09-28T19:25:00Z">
                    <w:rPr>
                      <w:rFonts w:ascii="Monaco" w:hAnsi="Monaco" w:cs="Monaco"/>
                      <w:color w:val="000000"/>
                      <w:sz w:val="32"/>
                      <w:szCs w:val="32"/>
                      <w:lang w:val="en-US"/>
                    </w:rPr>
                  </w:rPrChange>
                </w:rPr>
                <w:t>stringify</w:t>
              </w:r>
              <w:r w:rsidRPr="00301ECB">
                <w:rPr>
                  <w:b/>
                  <w:bCs/>
                  <w:lang w:val="en-US"/>
                  <w:rPrChange w:id="5988" w:author="Borja Gonzalez" w:date="2017-09-28T19:25:00Z">
                    <w:rPr>
                      <w:rFonts w:ascii="Monaco" w:hAnsi="Monaco" w:cs="Monaco"/>
                      <w:b/>
                      <w:bCs/>
                      <w:color w:val="000000"/>
                      <w:sz w:val="32"/>
                      <w:szCs w:val="32"/>
                      <w:lang w:val="en-US"/>
                    </w:rPr>
                  </w:rPrChange>
                </w:rPr>
                <w:t>(</w:t>
              </w:r>
              <w:r w:rsidRPr="00301ECB">
                <w:rPr>
                  <w:lang w:val="en-US"/>
                  <w:rPrChange w:id="5989" w:author="Borja Gonzalez" w:date="2017-09-28T19:25:00Z">
                    <w:rPr>
                      <w:rFonts w:ascii="Monaco" w:hAnsi="Monaco" w:cs="Monaco"/>
                      <w:color w:val="000000"/>
                      <w:sz w:val="32"/>
                      <w:szCs w:val="32"/>
                      <w:lang w:val="en-US"/>
                    </w:rPr>
                  </w:rPrChange>
                </w:rPr>
                <w:t>ack_to_client</w:t>
              </w:r>
              <w:r w:rsidRPr="00301ECB">
                <w:rPr>
                  <w:b/>
                  <w:bCs/>
                  <w:lang w:val="en-US"/>
                  <w:rPrChange w:id="5990"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5991" w:author="Borja Gonzalez" w:date="2017-09-28T19:25:00Z"/>
                <w:lang w:val="en-US"/>
                <w:rPrChange w:id="5992" w:author="Borja Gonzalez" w:date="2017-09-28T19:25:00Z">
                  <w:rPr>
                    <w:ins w:id="5993" w:author="Borja Gonzalez" w:date="2017-09-28T19:25:00Z"/>
                    <w:rFonts w:ascii="Monaco" w:eastAsiaTheme="majorEastAsia" w:hAnsi="Monaco" w:cs="Monaco"/>
                    <w:color w:val="243F60" w:themeColor="accent1" w:themeShade="7F"/>
                    <w:sz w:val="32"/>
                    <w:szCs w:val="32"/>
                    <w:lang w:val="en-US"/>
                  </w:rPr>
                </w:rPrChange>
              </w:rPr>
              <w:pPrChange w:id="5994" w:author="GONZALEZ DIAZ, BORJA" w:date="2017-09-29T19:26:00Z">
                <w:pPr>
                  <w:keepNext/>
                  <w:keepLines/>
                  <w:widowControl w:val="0"/>
                  <w:autoSpaceDE w:val="0"/>
                  <w:autoSpaceDN w:val="0"/>
                  <w:adjustRightInd w:val="0"/>
                  <w:spacing w:before="200"/>
                  <w:outlineLvl w:val="4"/>
                </w:pPr>
              </w:pPrChange>
            </w:pPr>
            <w:ins w:id="5995" w:author="Borja Gonzalez" w:date="2017-09-28T19:25:00Z">
              <w:r w:rsidRPr="00301ECB">
                <w:rPr>
                  <w:lang w:val="en-US"/>
                  <w:rPrChange w:id="5996" w:author="Borja Gonzalez" w:date="2017-09-28T19:25:00Z">
                    <w:rPr>
                      <w:rFonts w:ascii="Monaco" w:hAnsi="Monaco" w:cs="Monaco"/>
                      <w:sz w:val="32"/>
                      <w:szCs w:val="32"/>
                      <w:lang w:val="en-US"/>
                    </w:rPr>
                  </w:rPrChange>
                </w:rPr>
                <w:t xml:space="preserve">    </w:t>
              </w:r>
              <w:proofErr w:type="gramStart"/>
              <w:r w:rsidRPr="00301ECB">
                <w:rPr>
                  <w:lang w:val="en-US"/>
                  <w:rPrChange w:id="5997" w:author="Borja Gonzalez" w:date="2017-09-28T19:25:00Z">
                    <w:rPr>
                      <w:rFonts w:ascii="Monaco" w:hAnsi="Monaco" w:cs="Monaco"/>
                      <w:sz w:val="32"/>
                      <w:szCs w:val="32"/>
                      <w:lang w:val="en-US"/>
                    </w:rPr>
                  </w:rPrChange>
                </w:rPr>
                <w:t>io</w:t>
              </w:r>
              <w:r w:rsidRPr="00301ECB">
                <w:rPr>
                  <w:b/>
                  <w:bCs/>
                  <w:lang w:val="en-US"/>
                  <w:rPrChange w:id="5998" w:author="Borja Gonzalez" w:date="2017-09-28T19:25:00Z">
                    <w:rPr>
                      <w:rFonts w:ascii="Monaco" w:hAnsi="Monaco" w:cs="Monaco"/>
                      <w:b/>
                      <w:bCs/>
                      <w:color w:val="000000"/>
                      <w:sz w:val="32"/>
                      <w:szCs w:val="32"/>
                      <w:lang w:val="en-US"/>
                    </w:rPr>
                  </w:rPrChange>
                </w:rPr>
                <w:t>.</w:t>
              </w:r>
              <w:r w:rsidRPr="00301ECB">
                <w:rPr>
                  <w:lang w:val="en-US"/>
                  <w:rPrChange w:id="5999" w:author="Borja Gonzalez" w:date="2017-09-28T19:25:00Z">
                    <w:rPr>
                      <w:rFonts w:ascii="Monaco" w:hAnsi="Monaco" w:cs="Monaco"/>
                      <w:color w:val="000000"/>
                      <w:sz w:val="32"/>
                      <w:szCs w:val="32"/>
                      <w:lang w:val="en-US"/>
                    </w:rPr>
                  </w:rPrChange>
                </w:rPr>
                <w:t>sockets</w:t>
              </w:r>
              <w:proofErr w:type="gramEnd"/>
              <w:r w:rsidRPr="00301ECB">
                <w:rPr>
                  <w:b/>
                  <w:bCs/>
                  <w:lang w:val="en-US"/>
                  <w:rPrChange w:id="6000" w:author="Borja Gonzalez" w:date="2017-09-28T19:25:00Z">
                    <w:rPr>
                      <w:rFonts w:ascii="Monaco" w:hAnsi="Monaco" w:cs="Monaco"/>
                      <w:b/>
                      <w:bCs/>
                      <w:color w:val="000000"/>
                      <w:sz w:val="32"/>
                      <w:szCs w:val="32"/>
                      <w:lang w:val="en-US"/>
                    </w:rPr>
                  </w:rPrChange>
                </w:rPr>
                <w:t>.</w:t>
              </w:r>
              <w:r w:rsidRPr="00301ECB">
                <w:rPr>
                  <w:lang w:val="en-US"/>
                  <w:rPrChange w:id="6001" w:author="Borja Gonzalez" w:date="2017-09-28T19:25:00Z">
                    <w:rPr>
                      <w:rFonts w:ascii="Monaco" w:hAnsi="Monaco" w:cs="Monaco"/>
                      <w:color w:val="000000"/>
                      <w:sz w:val="32"/>
                      <w:szCs w:val="32"/>
                      <w:lang w:val="en-US"/>
                    </w:rPr>
                  </w:rPrChange>
                </w:rPr>
                <w:t>emit</w:t>
              </w:r>
              <w:r w:rsidRPr="00301ECB">
                <w:rPr>
                  <w:b/>
                  <w:bCs/>
                  <w:lang w:val="en-US"/>
                  <w:rPrChange w:id="6002" w:author="Borja Gonzalez" w:date="2017-09-28T19:25:00Z">
                    <w:rPr>
                      <w:rFonts w:ascii="Monaco" w:hAnsi="Monaco" w:cs="Monaco"/>
                      <w:b/>
                      <w:bCs/>
                      <w:color w:val="000000"/>
                      <w:sz w:val="32"/>
                      <w:szCs w:val="32"/>
                      <w:lang w:val="en-US"/>
                    </w:rPr>
                  </w:rPrChange>
                </w:rPr>
                <w:t>(</w:t>
              </w:r>
              <w:r w:rsidRPr="00301ECB">
                <w:rPr>
                  <w:color w:val="4E9A06"/>
                  <w:lang w:val="en-US"/>
                  <w:rPrChange w:id="6003" w:author="Borja Gonzalez" w:date="2017-09-28T19:25:00Z">
                    <w:rPr>
                      <w:rFonts w:ascii="Monaco" w:hAnsi="Monaco" w:cs="Monaco"/>
                      <w:color w:val="4E9A06"/>
                      <w:sz w:val="32"/>
                      <w:szCs w:val="32"/>
                      <w:lang w:val="en-US"/>
                    </w:rPr>
                  </w:rPrChange>
                </w:rPr>
                <w:t>"reload"</w:t>
              </w:r>
              <w:r w:rsidRPr="00301ECB">
                <w:rPr>
                  <w:b/>
                  <w:bCs/>
                  <w:lang w:val="en-US"/>
                  <w:rPrChange w:id="6004"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005" w:author="Borja Gonzalez" w:date="2017-09-28T19:25:00Z"/>
                <w:lang w:val="en-US"/>
                <w:rPrChange w:id="6006" w:author="Borja Gonzalez" w:date="2017-09-28T19:25:00Z">
                  <w:rPr>
                    <w:ins w:id="6007" w:author="Borja Gonzalez" w:date="2017-09-28T19:25:00Z"/>
                    <w:rFonts w:ascii="Monaco" w:eastAsiaTheme="majorEastAsia" w:hAnsi="Monaco" w:cs="Monaco"/>
                    <w:color w:val="243F60" w:themeColor="accent1" w:themeShade="7F"/>
                    <w:sz w:val="32"/>
                    <w:szCs w:val="32"/>
                    <w:lang w:val="en-US"/>
                  </w:rPr>
                </w:rPrChange>
              </w:rPr>
              <w:pPrChange w:id="6008" w:author="GONZALEZ DIAZ, BORJA" w:date="2017-09-29T19:26:00Z">
                <w:pPr>
                  <w:keepNext/>
                  <w:keepLines/>
                  <w:widowControl w:val="0"/>
                  <w:autoSpaceDE w:val="0"/>
                  <w:autoSpaceDN w:val="0"/>
                  <w:adjustRightInd w:val="0"/>
                  <w:spacing w:before="200"/>
                  <w:outlineLvl w:val="4"/>
                </w:pPr>
              </w:pPrChange>
            </w:pPr>
            <w:ins w:id="6009" w:author="Borja Gonzalez" w:date="2017-09-28T19:25:00Z">
              <w:r w:rsidRPr="00301ECB">
                <w:rPr>
                  <w:b/>
                  <w:bCs/>
                  <w:lang w:val="en-US"/>
                  <w:rPrChange w:id="6010"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011" w:author="Borja Gonzalez" w:date="2017-09-28T19:25:00Z"/>
              </w:rPr>
            </w:pPr>
          </w:p>
        </w:tc>
      </w:tr>
    </w:tbl>
    <w:p w14:paraId="6994DB38" w14:textId="3449C7F0" w:rsidR="0037218C" w:rsidRDefault="0037218C" w:rsidP="0037218C"/>
    <w:p w14:paraId="74632B8B" w14:textId="5EB22BBC" w:rsidR="0037218C" w:rsidRPr="0037218C" w:rsidRDefault="0037218C" w:rsidP="0037218C">
      <w:del w:id="6012"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t>Como vimos para el caso para añadir una sesión de movimientos</w:t>
      </w:r>
      <w:del w:id="6013" w:author="Rodrigo García" w:date="2017-09-29T10:34:00Z">
        <w:r w:rsidDel="00EB2183">
          <w:delText xml:space="preserve"> </w:delText>
        </w:r>
      </w:del>
      <w:r>
        <w:t>,</w:t>
      </w:r>
      <w:ins w:id="6014" w:author="Rodrigo García" w:date="2017-09-29T10:34:00Z">
        <w:r w:rsidR="00EB2183">
          <w:t xml:space="preserve"> </w:t>
        </w:r>
      </w:ins>
      <w:r>
        <w:t xml:space="preserve">el servidor escucha mediante </w:t>
      </w:r>
      <w:proofErr w:type="gramStart"/>
      <w:r>
        <w:t>socket.on</w:t>
      </w:r>
      <w:proofErr w:type="gramEnd"/>
      <w:r>
        <w:t xml:space="preserve">(). Cuando recibe un mensaje comprueba su cabecera y al reconocer la operación “Borrar datos de paciente” realiza la conexión con la base </w:t>
      </w:r>
      <w:r>
        <w:lastRenderedPageBreak/>
        <w:t xml:space="preserve">de datos y elimina la sesión de movimientos con el identificador que ha pasado el cliente. A </w:t>
      </w:r>
      <w:del w:id="6015" w:author="GONZALEZ DIAZ, BORJA" w:date="2017-10-02T18:19:00Z">
        <w:r w:rsidDel="00D14CB4">
          <w:delText>continuación</w:delText>
        </w:r>
      </w:del>
      <w:ins w:id="6016" w:author="GONZALEZ DIAZ, BORJA" w:date="2017-10-02T18:19:00Z">
        <w:r w:rsidR="00D14CB4">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sesiones de movimientos, por lo </w:t>
      </w:r>
      <w:del w:id="6017" w:author="GONZALEZ DIAZ, BORJA" w:date="2017-10-02T18:19:00Z">
        <w:r w:rsidDel="00D14CB4">
          <w:delText>que</w:delText>
        </w:r>
      </w:del>
      <w:ins w:id="6018"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019" w:name="_Toc494476023"/>
      <w:bookmarkStart w:id="6020" w:name="_Toc494726509"/>
      <w:r>
        <w:t>4.3.7 Mostrar un gr</w:t>
      </w:r>
      <w:ins w:id="6021" w:author="Rodrigo García" w:date="2017-09-29T10:34:00Z">
        <w:r w:rsidR="00EB2183">
          <w:t>á</w:t>
        </w:r>
      </w:ins>
      <w:del w:id="6022" w:author="Rodrigo García" w:date="2017-09-29T10:34:00Z">
        <w:r w:rsidDel="00EB2183">
          <w:delText>a</w:delText>
        </w:r>
      </w:del>
      <w:r>
        <w:t>fico de un movimiento</w:t>
      </w:r>
      <w:bookmarkEnd w:id="6019"/>
      <w:bookmarkEnd w:id="6020"/>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023"/>
      <w:r>
        <w:t xml:space="preserve">chart.js </w:t>
      </w:r>
      <w:commentRangeEnd w:id="6023"/>
      <w:r w:rsidR="00EB2183">
        <w:rPr>
          <w:rStyle w:val="Refdecomentario"/>
        </w:rPr>
        <w:commentReference w:id="6023"/>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024" w:author="Borja Gonzalez" w:date="2017-09-28T19:26:00Z"/>
        </w:rPr>
      </w:pPr>
      <w:del w:id="6025"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891F58" w14:paraId="38B8D673" w14:textId="77777777" w:rsidTr="00E066BD">
        <w:trPr>
          <w:ins w:id="6026" w:author="Borja Gonzalez" w:date="2017-09-28T19:26:00Z"/>
        </w:trPr>
        <w:tc>
          <w:tcPr>
            <w:tcW w:w="8856" w:type="dxa"/>
          </w:tcPr>
          <w:p w14:paraId="442BF972" w14:textId="77777777" w:rsidR="00E066BD" w:rsidRPr="00E066BD" w:rsidRDefault="00E066BD">
            <w:pPr>
              <w:rPr>
                <w:ins w:id="6027" w:author="Borja Gonzalez" w:date="2017-09-28T19:26:00Z"/>
                <w:lang w:val="en-US"/>
                <w:rPrChange w:id="6028" w:author="Borja Gonzalez" w:date="2017-09-28T19:26:00Z">
                  <w:rPr>
                    <w:ins w:id="6029" w:author="Borja Gonzalez" w:date="2017-09-28T19:26:00Z"/>
                    <w:rFonts w:ascii="Monaco" w:eastAsiaTheme="majorEastAsia" w:hAnsi="Monaco" w:cs="Monaco"/>
                    <w:color w:val="243F60" w:themeColor="accent1" w:themeShade="7F"/>
                    <w:sz w:val="32"/>
                    <w:szCs w:val="32"/>
                    <w:lang w:val="en-US"/>
                  </w:rPr>
                </w:rPrChange>
              </w:rPr>
              <w:pPrChange w:id="6030" w:author="GONZALEZ DIAZ, BORJA" w:date="2017-09-29T19:26:00Z">
                <w:pPr>
                  <w:keepNext/>
                  <w:keepLines/>
                  <w:widowControl w:val="0"/>
                  <w:autoSpaceDE w:val="0"/>
                  <w:autoSpaceDN w:val="0"/>
                  <w:adjustRightInd w:val="0"/>
                  <w:spacing w:before="200"/>
                  <w:outlineLvl w:val="4"/>
                </w:pPr>
              </w:pPrChange>
            </w:pPr>
            <w:proofErr w:type="gramStart"/>
            <w:ins w:id="6031" w:author="Borja Gonzalez" w:date="2017-09-28T19:26:00Z">
              <w:r w:rsidRPr="00E066BD">
                <w:rPr>
                  <w:lang w:val="en-US"/>
                  <w:rPrChange w:id="6032" w:author="Borja Gonzalez" w:date="2017-09-28T19:26:00Z">
                    <w:rPr>
                      <w:rFonts w:ascii="Monaco" w:hAnsi="Monaco" w:cs="Monaco"/>
                      <w:sz w:val="32"/>
                      <w:szCs w:val="32"/>
                      <w:lang w:val="en-US"/>
                    </w:rPr>
                  </w:rPrChange>
                </w:rPr>
                <w:t>fila.insertCell</w:t>
              </w:r>
              <w:proofErr w:type="gramEnd"/>
              <w:r w:rsidRPr="00E066BD">
                <w:rPr>
                  <w:lang w:val="en-US"/>
                  <w:rPrChange w:id="6033" w:author="Borja Gonzalez" w:date="2017-09-28T19:26:00Z">
                    <w:rPr>
                      <w:rFonts w:ascii="Monaco" w:hAnsi="Monaco" w:cs="Monaco"/>
                      <w:sz w:val="32"/>
                      <w:szCs w:val="32"/>
                      <w:lang w:val="en-US"/>
                    </w:rPr>
                  </w:rPrChange>
                </w:rPr>
                <w:t>(0).innerHTML = '</w:t>
              </w:r>
              <w:r w:rsidRPr="00E066BD">
                <w:rPr>
                  <w:b/>
                  <w:bCs/>
                  <w:color w:val="204A87"/>
                  <w:lang w:val="en-US"/>
                  <w:rPrChange w:id="6034" w:author="Borja Gonzalez" w:date="2017-09-28T19:26:00Z">
                    <w:rPr>
                      <w:rFonts w:ascii="Monaco" w:hAnsi="Monaco" w:cs="Monaco"/>
                      <w:b/>
                      <w:bCs/>
                      <w:color w:val="204A87"/>
                      <w:sz w:val="32"/>
                      <w:szCs w:val="32"/>
                      <w:lang w:val="en-US"/>
                    </w:rPr>
                  </w:rPrChange>
                </w:rPr>
                <w:t>&lt;button</w:t>
              </w:r>
              <w:r w:rsidRPr="00E066BD">
                <w:rPr>
                  <w:lang w:val="en-US"/>
                  <w:rPrChange w:id="6035" w:author="Borja Gonzalez" w:date="2017-09-28T19:26:00Z">
                    <w:rPr>
                      <w:rFonts w:ascii="Monaco" w:hAnsi="Monaco" w:cs="Monaco"/>
                      <w:sz w:val="32"/>
                      <w:szCs w:val="32"/>
                      <w:lang w:val="en-US"/>
                    </w:rPr>
                  </w:rPrChange>
                </w:rPr>
                <w:t xml:space="preserve"> </w:t>
              </w:r>
              <w:r w:rsidRPr="00E066BD">
                <w:rPr>
                  <w:color w:val="C4A000"/>
                  <w:lang w:val="en-US"/>
                  <w:rPrChange w:id="6036" w:author="Borja Gonzalez" w:date="2017-09-28T19:26:00Z">
                    <w:rPr>
                      <w:rFonts w:ascii="Monaco" w:hAnsi="Monaco" w:cs="Monaco"/>
                      <w:color w:val="C4A000"/>
                      <w:sz w:val="32"/>
                      <w:szCs w:val="32"/>
                      <w:lang w:val="en-US"/>
                    </w:rPr>
                  </w:rPrChange>
                </w:rPr>
                <w:t>class=</w:t>
              </w:r>
              <w:r w:rsidRPr="00E066BD">
                <w:rPr>
                  <w:lang w:val="en-US"/>
                  <w:rPrChange w:id="6037" w:author="Borja Gonzalez" w:date="2017-09-28T19:26:00Z">
                    <w:rPr>
                      <w:rFonts w:ascii="Monaco" w:hAnsi="Monaco" w:cs="Monaco"/>
                      <w:color w:val="4E9A06"/>
                      <w:sz w:val="32"/>
                      <w:szCs w:val="32"/>
                      <w:lang w:val="en-US"/>
                    </w:rPr>
                  </w:rPrChange>
                </w:rPr>
                <w:t xml:space="preserve">"btn" </w:t>
              </w:r>
              <w:r w:rsidRPr="00E066BD">
                <w:rPr>
                  <w:color w:val="C4A000"/>
                  <w:lang w:val="en-US"/>
                  <w:rPrChange w:id="6038" w:author="Borja Gonzalez" w:date="2017-09-28T19:26:00Z">
                    <w:rPr>
                      <w:rFonts w:ascii="Monaco" w:hAnsi="Monaco" w:cs="Monaco"/>
                      <w:color w:val="C4A000"/>
                      <w:sz w:val="32"/>
                      <w:szCs w:val="32"/>
                      <w:lang w:val="en-US"/>
                    </w:rPr>
                  </w:rPrChange>
                </w:rPr>
                <w:t>type=</w:t>
              </w:r>
              <w:r w:rsidRPr="00E066BD">
                <w:rPr>
                  <w:lang w:val="en-US"/>
                  <w:rPrChange w:id="6039" w:author="Borja Gonzalez" w:date="2017-09-28T19:26:00Z">
                    <w:rPr>
                      <w:rFonts w:ascii="Monaco" w:hAnsi="Monaco" w:cs="Monaco"/>
                      <w:color w:val="4E9A06"/>
                      <w:sz w:val="32"/>
                      <w:szCs w:val="32"/>
                      <w:lang w:val="en-US"/>
                    </w:rPr>
                  </w:rPrChange>
                </w:rPr>
                <w:t xml:space="preserve">"button" </w:t>
              </w:r>
              <w:r w:rsidRPr="00E066BD">
                <w:rPr>
                  <w:color w:val="C4A000"/>
                  <w:lang w:val="en-US"/>
                  <w:rPrChange w:id="6040" w:author="Borja Gonzalez" w:date="2017-09-28T19:26:00Z">
                    <w:rPr>
                      <w:rFonts w:ascii="Monaco" w:hAnsi="Monaco" w:cs="Monaco"/>
                      <w:color w:val="C4A000"/>
                      <w:sz w:val="32"/>
                      <w:szCs w:val="32"/>
                      <w:lang w:val="en-US"/>
                    </w:rPr>
                  </w:rPrChange>
                </w:rPr>
                <w:t>onClick=</w:t>
              </w:r>
              <w:r w:rsidRPr="00E066BD">
                <w:rPr>
                  <w:lang w:val="en-US"/>
                  <w:rPrChange w:id="6041"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042" w:author="Borja Gonzalez" w:date="2017-09-28T19:26:00Z">
                    <w:rPr>
                      <w:rFonts w:ascii="Monaco" w:hAnsi="Monaco" w:cs="Monaco"/>
                      <w:b/>
                      <w:bCs/>
                      <w:color w:val="204A87"/>
                      <w:sz w:val="32"/>
                      <w:szCs w:val="32"/>
                      <w:lang w:val="en-US"/>
                    </w:rPr>
                  </w:rPrChange>
                </w:rPr>
                <w:t>&gt;&lt;/button&gt;</w:t>
              </w:r>
              <w:r w:rsidRPr="00E066BD">
                <w:rPr>
                  <w:lang w:val="en-US"/>
                  <w:rPrChange w:id="6043"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044" w:author="Borja Gonzalez" w:date="2017-09-28T19:26:00Z"/>
                <w:lang w:val="en-US"/>
                <w:rPrChange w:id="6045" w:author="Borja Gonzalez" w:date="2017-09-28T19:26:00Z">
                  <w:rPr>
                    <w:ins w:id="6046" w:author="Borja Gonzalez" w:date="2017-09-28T19:26:00Z"/>
                    <w:rFonts w:ascii="Monaco" w:eastAsiaTheme="majorEastAsia" w:hAnsi="Monaco" w:cs="Monaco"/>
                    <w:color w:val="243F60" w:themeColor="accent1" w:themeShade="7F"/>
                    <w:sz w:val="32"/>
                    <w:szCs w:val="32"/>
                    <w:lang w:val="en-US"/>
                  </w:rPr>
                </w:rPrChange>
              </w:rPr>
              <w:pPrChange w:id="6047" w:author="GONZALEZ DIAZ, BORJA" w:date="2017-09-29T19:26:00Z">
                <w:pPr>
                  <w:keepNext/>
                  <w:keepLines/>
                  <w:widowControl w:val="0"/>
                  <w:autoSpaceDE w:val="0"/>
                  <w:autoSpaceDN w:val="0"/>
                  <w:adjustRightInd w:val="0"/>
                  <w:spacing w:before="200"/>
                  <w:outlineLvl w:val="4"/>
                </w:pPr>
              </w:pPrChange>
            </w:pPr>
            <w:proofErr w:type="gramStart"/>
            <w:ins w:id="6048" w:author="Borja Gonzalez" w:date="2017-09-28T19:26:00Z">
              <w:r w:rsidRPr="00E066BD">
                <w:rPr>
                  <w:lang w:val="en-US"/>
                  <w:rPrChange w:id="6049" w:author="Borja Gonzalez" w:date="2017-09-28T19:26:00Z">
                    <w:rPr>
                      <w:rFonts w:ascii="Monaco" w:hAnsi="Monaco" w:cs="Monaco"/>
                      <w:sz w:val="32"/>
                      <w:szCs w:val="32"/>
                      <w:lang w:val="en-US"/>
                    </w:rPr>
                  </w:rPrChange>
                </w:rPr>
                <w:t>fila.insertCell</w:t>
              </w:r>
              <w:proofErr w:type="gramEnd"/>
              <w:r w:rsidRPr="00E066BD">
                <w:rPr>
                  <w:lang w:val="en-US"/>
                  <w:rPrChange w:id="6050" w:author="Borja Gonzalez" w:date="2017-09-28T19:26:00Z">
                    <w:rPr>
                      <w:rFonts w:ascii="Monaco" w:hAnsi="Monaco" w:cs="Monaco"/>
                      <w:sz w:val="32"/>
                      <w:szCs w:val="32"/>
                      <w:lang w:val="en-US"/>
                    </w:rPr>
                  </w:rPrChange>
                </w:rPr>
                <w:t>(0).innerHTML = '</w:t>
              </w:r>
              <w:r w:rsidRPr="00E066BD">
                <w:rPr>
                  <w:b/>
                  <w:bCs/>
                  <w:color w:val="204A87"/>
                  <w:lang w:val="en-US"/>
                  <w:rPrChange w:id="6051" w:author="Borja Gonzalez" w:date="2017-09-28T19:26:00Z">
                    <w:rPr>
                      <w:rFonts w:ascii="Monaco" w:hAnsi="Monaco" w:cs="Monaco"/>
                      <w:b/>
                      <w:bCs/>
                      <w:color w:val="204A87"/>
                      <w:sz w:val="32"/>
                      <w:szCs w:val="32"/>
                      <w:lang w:val="en-US"/>
                    </w:rPr>
                  </w:rPrChange>
                </w:rPr>
                <w:t>&lt;button</w:t>
              </w:r>
              <w:r w:rsidRPr="00E066BD">
                <w:rPr>
                  <w:lang w:val="en-US"/>
                  <w:rPrChange w:id="6052" w:author="Borja Gonzalez" w:date="2017-09-28T19:26:00Z">
                    <w:rPr>
                      <w:rFonts w:ascii="Monaco" w:hAnsi="Monaco" w:cs="Monaco"/>
                      <w:sz w:val="32"/>
                      <w:szCs w:val="32"/>
                      <w:lang w:val="en-US"/>
                    </w:rPr>
                  </w:rPrChange>
                </w:rPr>
                <w:t xml:space="preserve"> </w:t>
              </w:r>
              <w:r w:rsidRPr="00E066BD">
                <w:rPr>
                  <w:color w:val="C4A000"/>
                  <w:lang w:val="en-US"/>
                  <w:rPrChange w:id="6053" w:author="Borja Gonzalez" w:date="2017-09-28T19:26:00Z">
                    <w:rPr>
                      <w:rFonts w:ascii="Monaco" w:hAnsi="Monaco" w:cs="Monaco"/>
                      <w:color w:val="C4A000"/>
                      <w:sz w:val="32"/>
                      <w:szCs w:val="32"/>
                      <w:lang w:val="en-US"/>
                    </w:rPr>
                  </w:rPrChange>
                </w:rPr>
                <w:t>class=</w:t>
              </w:r>
              <w:r w:rsidRPr="00E066BD">
                <w:rPr>
                  <w:lang w:val="en-US"/>
                  <w:rPrChange w:id="6054" w:author="Borja Gonzalez" w:date="2017-09-28T19:26:00Z">
                    <w:rPr>
                      <w:rFonts w:ascii="Monaco" w:hAnsi="Monaco" w:cs="Monaco"/>
                      <w:color w:val="4E9A06"/>
                      <w:sz w:val="32"/>
                      <w:szCs w:val="32"/>
                      <w:lang w:val="en-US"/>
                    </w:rPr>
                  </w:rPrChange>
                </w:rPr>
                <w:t xml:space="preserve">"btn" </w:t>
              </w:r>
              <w:r w:rsidRPr="00E066BD">
                <w:rPr>
                  <w:color w:val="C4A000"/>
                  <w:lang w:val="en-US"/>
                  <w:rPrChange w:id="6055" w:author="Borja Gonzalez" w:date="2017-09-28T19:26:00Z">
                    <w:rPr>
                      <w:rFonts w:ascii="Monaco" w:hAnsi="Monaco" w:cs="Monaco"/>
                      <w:color w:val="C4A000"/>
                      <w:sz w:val="32"/>
                      <w:szCs w:val="32"/>
                      <w:lang w:val="en-US"/>
                    </w:rPr>
                  </w:rPrChange>
                </w:rPr>
                <w:t>type=</w:t>
              </w:r>
              <w:r w:rsidRPr="00E066BD">
                <w:rPr>
                  <w:lang w:val="en-US"/>
                  <w:rPrChange w:id="6056" w:author="Borja Gonzalez" w:date="2017-09-28T19:26:00Z">
                    <w:rPr>
                      <w:rFonts w:ascii="Monaco" w:hAnsi="Monaco" w:cs="Monaco"/>
                      <w:color w:val="4E9A06"/>
                      <w:sz w:val="32"/>
                      <w:szCs w:val="32"/>
                      <w:lang w:val="en-US"/>
                    </w:rPr>
                  </w:rPrChange>
                </w:rPr>
                <w:t xml:space="preserve">"button" </w:t>
              </w:r>
              <w:r w:rsidRPr="00E066BD">
                <w:rPr>
                  <w:color w:val="C4A000"/>
                  <w:lang w:val="en-US"/>
                  <w:rPrChange w:id="6057" w:author="Borja Gonzalez" w:date="2017-09-28T19:26:00Z">
                    <w:rPr>
                      <w:rFonts w:ascii="Monaco" w:hAnsi="Monaco" w:cs="Monaco"/>
                      <w:color w:val="C4A000"/>
                      <w:sz w:val="32"/>
                      <w:szCs w:val="32"/>
                      <w:lang w:val="en-US"/>
                    </w:rPr>
                  </w:rPrChange>
                </w:rPr>
                <w:t>onClick=</w:t>
              </w:r>
              <w:r w:rsidRPr="00E066BD">
                <w:rPr>
                  <w:lang w:val="en-US"/>
                  <w:rPrChange w:id="6058"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059" w:author="Borja Gonzalez" w:date="2017-09-28T19:26:00Z">
                    <w:rPr>
                      <w:rFonts w:ascii="Monaco" w:hAnsi="Monaco" w:cs="Monaco"/>
                      <w:b/>
                      <w:bCs/>
                      <w:color w:val="204A87"/>
                      <w:sz w:val="32"/>
                      <w:szCs w:val="32"/>
                      <w:lang w:val="en-US"/>
                    </w:rPr>
                  </w:rPrChange>
                </w:rPr>
                <w:t>&gt;&lt;/button&gt;</w:t>
              </w:r>
              <w:r w:rsidRPr="00E066BD">
                <w:rPr>
                  <w:lang w:val="en-US"/>
                  <w:rPrChange w:id="6060"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061" w:author="Borja Gonzalez" w:date="2017-09-28T19:26:00Z"/>
                <w:del w:id="6062" w:author="GONZALEZ DIAZ, BORJA" w:date="2017-09-29T19:26:00Z"/>
                <w:lang w:val="en-US"/>
                <w:rPrChange w:id="6063" w:author="Borja Gonzalez" w:date="2017-09-28T19:26:00Z">
                  <w:rPr>
                    <w:ins w:id="6064" w:author="Borja Gonzalez" w:date="2017-09-28T19:26:00Z"/>
                    <w:del w:id="6065" w:author="GONZALEZ DIAZ, BORJA" w:date="2017-09-29T19:26:00Z"/>
                    <w:rFonts w:ascii="Monaco" w:eastAsiaTheme="majorEastAsia" w:hAnsi="Monaco" w:cs="Monaco"/>
                    <w:color w:val="243F60" w:themeColor="accent1" w:themeShade="7F"/>
                    <w:sz w:val="32"/>
                    <w:szCs w:val="32"/>
                    <w:lang w:val="en-US"/>
                  </w:rPr>
                </w:rPrChange>
              </w:rPr>
              <w:pPrChange w:id="6066" w:author="GONZALEZ DIAZ, BORJA" w:date="2017-09-29T19:26:00Z">
                <w:pPr>
                  <w:keepNext/>
                  <w:keepLines/>
                  <w:widowControl w:val="0"/>
                  <w:autoSpaceDE w:val="0"/>
                  <w:autoSpaceDN w:val="0"/>
                  <w:adjustRightInd w:val="0"/>
                  <w:spacing w:before="200"/>
                  <w:outlineLvl w:val="4"/>
                </w:pPr>
              </w:pPrChange>
            </w:pPr>
            <w:proofErr w:type="gramStart"/>
            <w:ins w:id="6067" w:author="Borja Gonzalez" w:date="2017-09-28T19:26:00Z">
              <w:r w:rsidRPr="00E066BD">
                <w:rPr>
                  <w:lang w:val="en-US"/>
                  <w:rPrChange w:id="6068" w:author="Borja Gonzalez" w:date="2017-09-28T19:26:00Z">
                    <w:rPr>
                      <w:rFonts w:ascii="Monaco" w:hAnsi="Monaco" w:cs="Monaco"/>
                      <w:sz w:val="32"/>
                      <w:szCs w:val="32"/>
                      <w:lang w:val="en-US"/>
                    </w:rPr>
                  </w:rPrChange>
                </w:rPr>
                <w:t>fila.insertCell</w:t>
              </w:r>
              <w:proofErr w:type="gramEnd"/>
              <w:r w:rsidRPr="00E066BD">
                <w:rPr>
                  <w:lang w:val="en-US"/>
                  <w:rPrChange w:id="6069" w:author="Borja Gonzalez" w:date="2017-09-28T19:26:00Z">
                    <w:rPr>
                      <w:rFonts w:ascii="Monaco" w:hAnsi="Monaco" w:cs="Monaco"/>
                      <w:sz w:val="32"/>
                      <w:szCs w:val="32"/>
                      <w:lang w:val="en-US"/>
                    </w:rPr>
                  </w:rPrChange>
                </w:rPr>
                <w:t>(0).innerHTML = '</w:t>
              </w:r>
              <w:r w:rsidRPr="00E066BD">
                <w:rPr>
                  <w:b/>
                  <w:bCs/>
                  <w:color w:val="204A87"/>
                  <w:lang w:val="en-US"/>
                  <w:rPrChange w:id="6070" w:author="Borja Gonzalez" w:date="2017-09-28T19:26:00Z">
                    <w:rPr>
                      <w:rFonts w:ascii="Monaco" w:hAnsi="Monaco" w:cs="Monaco"/>
                      <w:b/>
                      <w:bCs/>
                      <w:color w:val="204A87"/>
                      <w:sz w:val="32"/>
                      <w:szCs w:val="32"/>
                      <w:lang w:val="en-US"/>
                    </w:rPr>
                  </w:rPrChange>
                </w:rPr>
                <w:t>&lt;button</w:t>
              </w:r>
              <w:r w:rsidRPr="00E066BD">
                <w:rPr>
                  <w:lang w:val="en-US"/>
                  <w:rPrChange w:id="6071" w:author="Borja Gonzalez" w:date="2017-09-28T19:26:00Z">
                    <w:rPr>
                      <w:rFonts w:ascii="Monaco" w:hAnsi="Monaco" w:cs="Monaco"/>
                      <w:sz w:val="32"/>
                      <w:szCs w:val="32"/>
                      <w:lang w:val="en-US"/>
                    </w:rPr>
                  </w:rPrChange>
                </w:rPr>
                <w:t xml:space="preserve"> </w:t>
              </w:r>
              <w:r w:rsidRPr="00E066BD">
                <w:rPr>
                  <w:color w:val="C4A000"/>
                  <w:lang w:val="en-US"/>
                  <w:rPrChange w:id="6072" w:author="Borja Gonzalez" w:date="2017-09-28T19:26:00Z">
                    <w:rPr>
                      <w:rFonts w:ascii="Monaco" w:hAnsi="Monaco" w:cs="Monaco"/>
                      <w:color w:val="C4A000"/>
                      <w:sz w:val="32"/>
                      <w:szCs w:val="32"/>
                      <w:lang w:val="en-US"/>
                    </w:rPr>
                  </w:rPrChange>
                </w:rPr>
                <w:t>class=</w:t>
              </w:r>
              <w:r w:rsidRPr="00E066BD">
                <w:rPr>
                  <w:lang w:val="en-US"/>
                  <w:rPrChange w:id="6073" w:author="Borja Gonzalez" w:date="2017-09-28T19:26:00Z">
                    <w:rPr>
                      <w:rFonts w:ascii="Monaco" w:hAnsi="Monaco" w:cs="Monaco"/>
                      <w:color w:val="4E9A06"/>
                      <w:sz w:val="32"/>
                      <w:szCs w:val="32"/>
                      <w:lang w:val="en-US"/>
                    </w:rPr>
                  </w:rPrChange>
                </w:rPr>
                <w:t xml:space="preserve">"btn" </w:t>
              </w:r>
              <w:r w:rsidRPr="00E066BD">
                <w:rPr>
                  <w:color w:val="C4A000"/>
                  <w:lang w:val="en-US"/>
                  <w:rPrChange w:id="6074" w:author="Borja Gonzalez" w:date="2017-09-28T19:26:00Z">
                    <w:rPr>
                      <w:rFonts w:ascii="Monaco" w:hAnsi="Monaco" w:cs="Monaco"/>
                      <w:color w:val="C4A000"/>
                      <w:sz w:val="32"/>
                      <w:szCs w:val="32"/>
                      <w:lang w:val="en-US"/>
                    </w:rPr>
                  </w:rPrChange>
                </w:rPr>
                <w:t>type=</w:t>
              </w:r>
              <w:r w:rsidRPr="00E066BD">
                <w:rPr>
                  <w:lang w:val="en-US"/>
                  <w:rPrChange w:id="6075" w:author="Borja Gonzalez" w:date="2017-09-28T19:26:00Z">
                    <w:rPr>
                      <w:rFonts w:ascii="Monaco" w:hAnsi="Monaco" w:cs="Monaco"/>
                      <w:color w:val="4E9A06"/>
                      <w:sz w:val="32"/>
                      <w:szCs w:val="32"/>
                      <w:lang w:val="en-US"/>
                    </w:rPr>
                  </w:rPrChange>
                </w:rPr>
                <w:t xml:space="preserve">"button" </w:t>
              </w:r>
              <w:r w:rsidRPr="00E066BD">
                <w:rPr>
                  <w:color w:val="C4A000"/>
                  <w:lang w:val="en-US"/>
                  <w:rPrChange w:id="6076" w:author="Borja Gonzalez" w:date="2017-09-28T19:26:00Z">
                    <w:rPr>
                      <w:rFonts w:ascii="Monaco" w:hAnsi="Monaco" w:cs="Monaco"/>
                      <w:color w:val="C4A000"/>
                      <w:sz w:val="32"/>
                      <w:szCs w:val="32"/>
                      <w:lang w:val="en-US"/>
                    </w:rPr>
                  </w:rPrChange>
                </w:rPr>
                <w:t>onClick=</w:t>
              </w:r>
              <w:r w:rsidRPr="00E066BD">
                <w:rPr>
                  <w:lang w:val="en-US"/>
                  <w:rPrChange w:id="6077"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078" w:author="Borja Gonzalez" w:date="2017-09-28T19:26:00Z">
                    <w:rPr>
                      <w:rFonts w:ascii="Monaco" w:hAnsi="Monaco" w:cs="Monaco"/>
                      <w:b/>
                      <w:bCs/>
                      <w:color w:val="204A87"/>
                      <w:sz w:val="32"/>
                      <w:szCs w:val="32"/>
                      <w:lang w:val="en-US"/>
                    </w:rPr>
                  </w:rPrChange>
                </w:rPr>
                <w:t>&gt;&lt;/button&gt;</w:t>
              </w:r>
              <w:r w:rsidRPr="00E066BD">
                <w:rPr>
                  <w:lang w:val="en-US"/>
                  <w:rPrChange w:id="6079"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080" w:author="Borja Gonzalez" w:date="2017-09-28T19:26:00Z"/>
                <w:lang w:val="en-US"/>
                <w:rPrChange w:id="6081" w:author="Rodrigo García" w:date="2017-09-29T10:07:00Z">
                  <w:rPr>
                    <w:ins w:id="6082" w:author="Borja Gonzalez" w:date="2017-09-28T19:26:00Z"/>
                  </w:rPr>
                </w:rPrChange>
              </w:rPr>
            </w:pPr>
          </w:p>
        </w:tc>
      </w:tr>
    </w:tbl>
    <w:p w14:paraId="5053B0C0" w14:textId="4F6CCEC8" w:rsidR="00747C57" w:rsidRPr="0079203F" w:rsidRDefault="00747C57" w:rsidP="00BF0FD1">
      <w:pPr>
        <w:rPr>
          <w:lang w:val="en-US"/>
          <w:rPrChange w:id="6083" w:author="Rodrigo García" w:date="2017-09-29T10:07:00Z">
            <w:rPr/>
          </w:rPrChange>
        </w:rPr>
      </w:pPr>
    </w:p>
    <w:p w14:paraId="3B9F0CE8" w14:textId="77777777" w:rsidR="00747C57" w:rsidRPr="0079203F" w:rsidRDefault="00747C57" w:rsidP="00BF0FD1">
      <w:pPr>
        <w:rPr>
          <w:lang w:val="en-US"/>
          <w:rPrChange w:id="6084"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gramStart"/>
      <w:r w:rsidR="00BF0FD1">
        <w:t>crearGrafico(</w:t>
      </w:r>
      <w:proofErr w:type="gramEnd"/>
      <w:r w:rsidR="00BF0FD1">
        <w:t>)”,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085" w:author="Borja Gonzalez" w:date="2017-09-28T19:27:00Z"/>
        </w:rPr>
      </w:pPr>
      <w:del w:id="6086"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087" w:author="Borja Gonzalez" w:date="2017-09-28T19:27:00Z"/>
        </w:trPr>
        <w:tc>
          <w:tcPr>
            <w:tcW w:w="8856" w:type="dxa"/>
          </w:tcPr>
          <w:p w14:paraId="3C1DC82B" w14:textId="77777777" w:rsidR="00E066BD" w:rsidRPr="00E066BD" w:rsidRDefault="00E066BD">
            <w:pPr>
              <w:rPr>
                <w:ins w:id="6088" w:author="Borja Gonzalez" w:date="2017-09-28T19:27:00Z"/>
                <w:lang w:val="en-US"/>
                <w:rPrChange w:id="6089" w:author="Borja Gonzalez" w:date="2017-09-28T19:28:00Z">
                  <w:rPr>
                    <w:ins w:id="6090" w:author="Borja Gonzalez" w:date="2017-09-28T19:27:00Z"/>
                    <w:rFonts w:ascii="Monaco" w:eastAsiaTheme="majorEastAsia" w:hAnsi="Monaco" w:cs="Monaco"/>
                    <w:color w:val="243F60" w:themeColor="accent1" w:themeShade="7F"/>
                    <w:sz w:val="32"/>
                    <w:szCs w:val="32"/>
                    <w:lang w:val="en-US"/>
                  </w:rPr>
                </w:rPrChange>
              </w:rPr>
              <w:pPrChange w:id="6091" w:author="GONZALEZ DIAZ, BORJA" w:date="2017-09-29T19:26:00Z">
                <w:pPr>
                  <w:keepNext/>
                  <w:keepLines/>
                  <w:widowControl w:val="0"/>
                  <w:autoSpaceDE w:val="0"/>
                  <w:autoSpaceDN w:val="0"/>
                  <w:adjustRightInd w:val="0"/>
                  <w:spacing w:before="200"/>
                  <w:outlineLvl w:val="4"/>
                </w:pPr>
              </w:pPrChange>
            </w:pPr>
            <w:ins w:id="6092" w:author="Borja Gonzalez" w:date="2017-09-28T19:27:00Z">
              <w:r w:rsidRPr="00E066BD">
                <w:rPr>
                  <w:b/>
                  <w:bCs/>
                  <w:color w:val="204A87"/>
                  <w:lang w:val="en-US"/>
                  <w:rPrChange w:id="6093" w:author="Borja Gonzalez" w:date="2017-09-28T19:28:00Z">
                    <w:rPr>
                      <w:rFonts w:ascii="Monaco" w:hAnsi="Monaco" w:cs="Monaco"/>
                      <w:b/>
                      <w:bCs/>
                      <w:color w:val="204A87"/>
                      <w:sz w:val="32"/>
                      <w:szCs w:val="32"/>
                      <w:lang w:val="en-US"/>
                    </w:rPr>
                  </w:rPrChange>
                </w:rPr>
                <w:t>var</w:t>
              </w:r>
              <w:r w:rsidRPr="00E066BD">
                <w:rPr>
                  <w:lang w:val="en-US"/>
                  <w:rPrChange w:id="6094" w:author="Borja Gonzalez" w:date="2017-09-28T19:28:00Z">
                    <w:rPr>
                      <w:rFonts w:ascii="Monaco" w:hAnsi="Monaco" w:cs="Monaco"/>
                      <w:sz w:val="32"/>
                      <w:szCs w:val="32"/>
                      <w:lang w:val="en-US"/>
                    </w:rPr>
                  </w:rPrChange>
                </w:rPr>
                <w:t xml:space="preserve"> var_i </w:t>
              </w:r>
              <w:r w:rsidRPr="00E066BD">
                <w:rPr>
                  <w:b/>
                  <w:bCs/>
                  <w:color w:val="CE5C00"/>
                  <w:lang w:val="en-US"/>
                  <w:rPrChange w:id="6095" w:author="Borja Gonzalez" w:date="2017-09-28T19:28:00Z">
                    <w:rPr>
                      <w:rFonts w:ascii="Monaco" w:hAnsi="Monaco" w:cs="Monaco"/>
                      <w:b/>
                      <w:bCs/>
                      <w:color w:val="CE5C00"/>
                      <w:sz w:val="32"/>
                      <w:szCs w:val="32"/>
                      <w:lang w:val="en-US"/>
                    </w:rPr>
                  </w:rPrChange>
                </w:rPr>
                <w:t>=</w:t>
              </w:r>
              <w:r w:rsidRPr="00E066BD">
                <w:rPr>
                  <w:lang w:val="en-US"/>
                  <w:rPrChange w:id="6096" w:author="Borja Gonzalez" w:date="2017-09-28T19:28:00Z">
                    <w:rPr>
                      <w:rFonts w:ascii="Monaco" w:hAnsi="Monaco" w:cs="Monaco"/>
                      <w:sz w:val="32"/>
                      <w:szCs w:val="32"/>
                      <w:lang w:val="en-US"/>
                    </w:rPr>
                  </w:rPrChange>
                </w:rPr>
                <w:t xml:space="preserve"> </w:t>
              </w:r>
              <w:r w:rsidRPr="00E066BD">
                <w:rPr>
                  <w:b/>
                  <w:bCs/>
                  <w:color w:val="0000CF"/>
                  <w:lang w:val="en-US"/>
                  <w:rPrChange w:id="6097" w:author="Borja Gonzalez" w:date="2017-09-28T19:28:00Z">
                    <w:rPr>
                      <w:rFonts w:ascii="Monaco" w:hAnsi="Monaco" w:cs="Monaco"/>
                      <w:b/>
                      <w:bCs/>
                      <w:color w:val="0000CF"/>
                      <w:sz w:val="32"/>
                      <w:szCs w:val="32"/>
                      <w:lang w:val="en-US"/>
                    </w:rPr>
                  </w:rPrChange>
                </w:rPr>
                <w:t>0</w:t>
              </w:r>
              <w:r w:rsidRPr="00E066BD">
                <w:rPr>
                  <w:b/>
                  <w:bCs/>
                  <w:lang w:val="en-US"/>
                  <w:rPrChange w:id="6098"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099" w:author="Borja Gonzalez" w:date="2017-09-28T19:27:00Z"/>
                <w:lang w:val="en-US"/>
                <w:rPrChange w:id="6100" w:author="Borja Gonzalez" w:date="2017-09-28T19:28:00Z">
                  <w:rPr>
                    <w:ins w:id="6101" w:author="Borja Gonzalez" w:date="2017-09-28T19:27:00Z"/>
                    <w:rFonts w:ascii="Monaco" w:eastAsiaTheme="majorEastAsia" w:hAnsi="Monaco" w:cs="Monaco"/>
                    <w:color w:val="243F60" w:themeColor="accent1" w:themeShade="7F"/>
                    <w:sz w:val="32"/>
                    <w:szCs w:val="32"/>
                    <w:lang w:val="en-US"/>
                  </w:rPr>
                </w:rPrChange>
              </w:rPr>
              <w:pPrChange w:id="6102" w:author="GONZALEZ DIAZ, BORJA" w:date="2017-09-29T19:26:00Z">
                <w:pPr>
                  <w:keepNext/>
                  <w:keepLines/>
                  <w:widowControl w:val="0"/>
                  <w:autoSpaceDE w:val="0"/>
                  <w:autoSpaceDN w:val="0"/>
                  <w:adjustRightInd w:val="0"/>
                  <w:spacing w:before="200"/>
                  <w:outlineLvl w:val="4"/>
                </w:pPr>
              </w:pPrChange>
            </w:pPr>
            <w:ins w:id="6103" w:author="Borja Gonzalez" w:date="2017-09-28T19:27:00Z">
              <w:r w:rsidRPr="00E066BD">
                <w:rPr>
                  <w:b/>
                  <w:bCs/>
                  <w:color w:val="204A87"/>
                  <w:lang w:val="en-US"/>
                  <w:rPrChange w:id="6104" w:author="Borja Gonzalez" w:date="2017-09-28T19:28:00Z">
                    <w:rPr>
                      <w:rFonts w:ascii="Monaco" w:hAnsi="Monaco" w:cs="Monaco"/>
                      <w:b/>
                      <w:bCs/>
                      <w:color w:val="204A87"/>
                      <w:sz w:val="32"/>
                      <w:szCs w:val="32"/>
                      <w:lang w:val="en-US"/>
                    </w:rPr>
                  </w:rPrChange>
                </w:rPr>
                <w:t>function</w:t>
              </w:r>
              <w:r w:rsidRPr="00E066BD">
                <w:rPr>
                  <w:lang w:val="en-US"/>
                  <w:rPrChange w:id="6105" w:author="Borja Gonzalez" w:date="2017-09-28T19:28:00Z">
                    <w:rPr>
                      <w:rFonts w:ascii="Monaco" w:hAnsi="Monaco" w:cs="Monaco"/>
                      <w:sz w:val="32"/>
                      <w:szCs w:val="32"/>
                      <w:lang w:val="en-US"/>
                    </w:rPr>
                  </w:rPrChange>
                </w:rPr>
                <w:t xml:space="preserve"> </w:t>
              </w:r>
              <w:proofErr w:type="gramStart"/>
              <w:r w:rsidRPr="00E066BD">
                <w:rPr>
                  <w:lang w:val="en-US"/>
                  <w:rPrChange w:id="6106" w:author="Borja Gonzalez" w:date="2017-09-28T19:28:00Z">
                    <w:rPr>
                      <w:rFonts w:ascii="Monaco" w:hAnsi="Monaco" w:cs="Monaco"/>
                      <w:sz w:val="32"/>
                      <w:szCs w:val="32"/>
                      <w:lang w:val="en-US"/>
                    </w:rPr>
                  </w:rPrChange>
                </w:rPr>
                <w:t>crearGrafico</w:t>
              </w:r>
              <w:r w:rsidRPr="00E066BD">
                <w:rPr>
                  <w:b/>
                  <w:bCs/>
                  <w:lang w:val="en-US"/>
                  <w:rPrChange w:id="6107" w:author="Borja Gonzalez" w:date="2017-09-28T19:28:00Z">
                    <w:rPr>
                      <w:rFonts w:ascii="Monaco" w:hAnsi="Monaco" w:cs="Monaco"/>
                      <w:b/>
                      <w:bCs/>
                      <w:color w:val="000000"/>
                      <w:sz w:val="32"/>
                      <w:szCs w:val="32"/>
                      <w:lang w:val="en-US"/>
                    </w:rPr>
                  </w:rPrChange>
                </w:rPr>
                <w:t>(</w:t>
              </w:r>
              <w:proofErr w:type="gramEnd"/>
              <w:r w:rsidRPr="00E066BD">
                <w:rPr>
                  <w:lang w:val="en-US"/>
                  <w:rPrChange w:id="6108" w:author="Borja Gonzalez" w:date="2017-09-28T19:28:00Z">
                    <w:rPr>
                      <w:rFonts w:ascii="Monaco" w:hAnsi="Monaco" w:cs="Monaco"/>
                      <w:color w:val="000000"/>
                      <w:sz w:val="32"/>
                      <w:szCs w:val="32"/>
                      <w:lang w:val="en-US"/>
                    </w:rPr>
                  </w:rPrChange>
                </w:rPr>
                <w:t>time</w:t>
              </w:r>
              <w:r w:rsidRPr="00E066BD">
                <w:rPr>
                  <w:b/>
                  <w:bCs/>
                  <w:lang w:val="en-US"/>
                  <w:rPrChange w:id="6109" w:author="Borja Gonzalez" w:date="2017-09-28T19:28:00Z">
                    <w:rPr>
                      <w:rFonts w:ascii="Monaco" w:hAnsi="Monaco" w:cs="Monaco"/>
                      <w:b/>
                      <w:bCs/>
                      <w:color w:val="000000"/>
                      <w:sz w:val="32"/>
                      <w:szCs w:val="32"/>
                      <w:lang w:val="en-US"/>
                    </w:rPr>
                  </w:rPrChange>
                </w:rPr>
                <w:t>,</w:t>
              </w:r>
              <w:r w:rsidRPr="00E066BD">
                <w:rPr>
                  <w:lang w:val="en-US"/>
                  <w:rPrChange w:id="6110" w:author="Borja Gonzalez" w:date="2017-09-28T19:28:00Z">
                    <w:rPr>
                      <w:rFonts w:ascii="Monaco" w:hAnsi="Monaco" w:cs="Monaco"/>
                      <w:sz w:val="32"/>
                      <w:szCs w:val="32"/>
                      <w:lang w:val="en-US"/>
                    </w:rPr>
                  </w:rPrChange>
                </w:rPr>
                <w:t xml:space="preserve"> mov</w:t>
              </w:r>
              <w:r w:rsidRPr="00E066BD">
                <w:rPr>
                  <w:b/>
                  <w:bCs/>
                  <w:lang w:val="en-US"/>
                  <w:rPrChange w:id="6111" w:author="Borja Gonzalez" w:date="2017-09-28T19:28:00Z">
                    <w:rPr>
                      <w:rFonts w:ascii="Monaco" w:hAnsi="Monaco" w:cs="Monaco"/>
                      <w:b/>
                      <w:bCs/>
                      <w:color w:val="000000"/>
                      <w:sz w:val="32"/>
                      <w:szCs w:val="32"/>
                      <w:lang w:val="en-US"/>
                    </w:rPr>
                  </w:rPrChange>
                </w:rPr>
                <w:t>,</w:t>
              </w:r>
              <w:r w:rsidRPr="00E066BD">
                <w:rPr>
                  <w:lang w:val="en-US"/>
                  <w:rPrChange w:id="6112" w:author="Borja Gonzalez" w:date="2017-09-28T19:28:00Z">
                    <w:rPr>
                      <w:rFonts w:ascii="Monaco" w:hAnsi="Monaco" w:cs="Monaco"/>
                      <w:sz w:val="32"/>
                      <w:szCs w:val="32"/>
                      <w:lang w:val="en-US"/>
                    </w:rPr>
                  </w:rPrChange>
                </w:rPr>
                <w:t xml:space="preserve"> n</w:t>
              </w:r>
              <w:r w:rsidRPr="00E066BD">
                <w:rPr>
                  <w:b/>
                  <w:bCs/>
                  <w:lang w:val="en-US"/>
                  <w:rPrChange w:id="6113"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114" w:author="Borja Gonzalez" w:date="2017-09-28T19:27:00Z"/>
                <w:lang w:val="en-US"/>
                <w:rPrChange w:id="6115" w:author="Borja Gonzalez" w:date="2017-09-28T19:28:00Z">
                  <w:rPr>
                    <w:ins w:id="6116" w:author="Borja Gonzalez" w:date="2017-09-28T19:27:00Z"/>
                    <w:rFonts w:ascii="Monaco" w:eastAsiaTheme="majorEastAsia" w:hAnsi="Monaco" w:cs="Monaco"/>
                    <w:color w:val="243F60" w:themeColor="accent1" w:themeShade="7F"/>
                    <w:sz w:val="32"/>
                    <w:szCs w:val="32"/>
                    <w:lang w:val="en-US"/>
                  </w:rPr>
                </w:rPrChange>
              </w:rPr>
              <w:pPrChange w:id="6117" w:author="GONZALEZ DIAZ, BORJA" w:date="2017-09-29T19:26:00Z">
                <w:pPr>
                  <w:keepNext/>
                  <w:keepLines/>
                  <w:widowControl w:val="0"/>
                  <w:autoSpaceDE w:val="0"/>
                  <w:autoSpaceDN w:val="0"/>
                  <w:adjustRightInd w:val="0"/>
                  <w:spacing w:before="200"/>
                  <w:outlineLvl w:val="4"/>
                </w:pPr>
              </w:pPrChange>
            </w:pPr>
            <w:ins w:id="6118" w:author="Borja Gonzalez" w:date="2017-09-28T19:27:00Z">
              <w:r w:rsidRPr="00E066BD">
                <w:rPr>
                  <w:lang w:val="en-US"/>
                  <w:rPrChange w:id="6119" w:author="Borja Gonzalez" w:date="2017-09-28T19:28:00Z">
                    <w:rPr>
                      <w:rFonts w:ascii="Monaco" w:hAnsi="Monaco" w:cs="Monaco"/>
                      <w:sz w:val="32"/>
                      <w:szCs w:val="32"/>
                      <w:lang w:val="en-US"/>
                    </w:rPr>
                  </w:rPrChange>
                </w:rPr>
                <w:t xml:space="preserve">    var_i</w:t>
              </w:r>
              <w:r w:rsidRPr="00E066BD">
                <w:rPr>
                  <w:b/>
                  <w:bCs/>
                  <w:color w:val="CE5C00"/>
                  <w:lang w:val="en-US"/>
                  <w:rPrChange w:id="6120" w:author="Borja Gonzalez" w:date="2017-09-28T19:28:00Z">
                    <w:rPr>
                      <w:rFonts w:ascii="Monaco" w:hAnsi="Monaco" w:cs="Monaco"/>
                      <w:b/>
                      <w:bCs/>
                      <w:color w:val="CE5C00"/>
                      <w:sz w:val="32"/>
                      <w:szCs w:val="32"/>
                      <w:lang w:val="en-US"/>
                    </w:rPr>
                  </w:rPrChange>
                </w:rPr>
                <w:t>+=</w:t>
              </w:r>
              <w:r w:rsidRPr="00E066BD">
                <w:rPr>
                  <w:b/>
                  <w:bCs/>
                  <w:color w:val="0000CF"/>
                  <w:lang w:val="en-US"/>
                  <w:rPrChange w:id="6121" w:author="Borja Gonzalez" w:date="2017-09-28T19:28:00Z">
                    <w:rPr>
                      <w:rFonts w:ascii="Monaco" w:hAnsi="Monaco" w:cs="Monaco"/>
                      <w:b/>
                      <w:bCs/>
                      <w:color w:val="0000CF"/>
                      <w:sz w:val="32"/>
                      <w:szCs w:val="32"/>
                      <w:lang w:val="en-US"/>
                    </w:rPr>
                  </w:rPrChange>
                </w:rPr>
                <w:t>1</w:t>
              </w:r>
              <w:r w:rsidRPr="00E066BD">
                <w:rPr>
                  <w:b/>
                  <w:bCs/>
                  <w:lang w:val="en-US"/>
                  <w:rPrChange w:id="6122"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123" w:author="Borja Gonzalez" w:date="2017-09-28T19:27:00Z"/>
                <w:lang w:val="en-US"/>
                <w:rPrChange w:id="6124" w:author="Borja Gonzalez" w:date="2017-09-28T19:28:00Z">
                  <w:rPr>
                    <w:ins w:id="6125" w:author="Borja Gonzalez" w:date="2017-09-28T19:27:00Z"/>
                    <w:rFonts w:ascii="Monaco" w:eastAsiaTheme="majorEastAsia" w:hAnsi="Monaco" w:cs="Monaco"/>
                    <w:color w:val="243F60" w:themeColor="accent1" w:themeShade="7F"/>
                    <w:sz w:val="32"/>
                    <w:szCs w:val="32"/>
                    <w:lang w:val="en-US"/>
                  </w:rPr>
                </w:rPrChange>
              </w:rPr>
              <w:pPrChange w:id="6126" w:author="GONZALEZ DIAZ, BORJA" w:date="2017-09-29T19:26:00Z">
                <w:pPr>
                  <w:keepNext/>
                  <w:keepLines/>
                  <w:widowControl w:val="0"/>
                  <w:autoSpaceDE w:val="0"/>
                  <w:autoSpaceDN w:val="0"/>
                  <w:adjustRightInd w:val="0"/>
                  <w:spacing w:before="200"/>
                  <w:outlineLvl w:val="4"/>
                </w:pPr>
              </w:pPrChange>
            </w:pPr>
            <w:ins w:id="6127" w:author="Borja Gonzalez" w:date="2017-09-28T19:27:00Z">
              <w:r w:rsidRPr="00E066BD">
                <w:rPr>
                  <w:lang w:val="en-US"/>
                  <w:rPrChange w:id="6128" w:author="Borja Gonzalez" w:date="2017-09-28T19:28:00Z">
                    <w:rPr>
                      <w:rFonts w:ascii="Monaco" w:hAnsi="Monaco" w:cs="Monaco"/>
                      <w:sz w:val="32"/>
                      <w:szCs w:val="32"/>
                      <w:lang w:val="en-US"/>
                    </w:rPr>
                  </w:rPrChange>
                </w:rPr>
                <w:t xml:space="preserve">    </w:t>
              </w:r>
              <w:r w:rsidRPr="00E066BD">
                <w:rPr>
                  <w:b/>
                  <w:bCs/>
                  <w:color w:val="204A87"/>
                  <w:lang w:val="en-US"/>
                  <w:rPrChange w:id="6129" w:author="Borja Gonzalez" w:date="2017-09-28T19:28:00Z">
                    <w:rPr>
                      <w:rFonts w:ascii="Monaco" w:hAnsi="Monaco" w:cs="Monaco"/>
                      <w:b/>
                      <w:bCs/>
                      <w:color w:val="204A87"/>
                      <w:sz w:val="32"/>
                      <w:szCs w:val="32"/>
                      <w:lang w:val="en-US"/>
                    </w:rPr>
                  </w:rPrChange>
                </w:rPr>
                <w:t>var</w:t>
              </w:r>
              <w:r w:rsidRPr="00E066BD">
                <w:rPr>
                  <w:lang w:val="en-US"/>
                  <w:rPrChange w:id="6130" w:author="Borja Gonzalez" w:date="2017-09-28T19:28:00Z">
                    <w:rPr>
                      <w:rFonts w:ascii="Monaco" w:hAnsi="Monaco" w:cs="Monaco"/>
                      <w:sz w:val="32"/>
                      <w:szCs w:val="32"/>
                      <w:lang w:val="en-US"/>
                    </w:rPr>
                  </w:rPrChange>
                </w:rPr>
                <w:t xml:space="preserve"> url </w:t>
              </w:r>
              <w:r w:rsidRPr="00E066BD">
                <w:rPr>
                  <w:b/>
                  <w:bCs/>
                  <w:color w:val="CE5C00"/>
                  <w:lang w:val="en-US"/>
                  <w:rPrChange w:id="6131" w:author="Borja Gonzalez" w:date="2017-09-28T19:28:00Z">
                    <w:rPr>
                      <w:rFonts w:ascii="Monaco" w:hAnsi="Monaco" w:cs="Monaco"/>
                      <w:b/>
                      <w:bCs/>
                      <w:color w:val="CE5C00"/>
                      <w:sz w:val="32"/>
                      <w:szCs w:val="32"/>
                      <w:lang w:val="en-US"/>
                    </w:rPr>
                  </w:rPrChange>
                </w:rPr>
                <w:t>=</w:t>
              </w:r>
              <w:r w:rsidRPr="00E066BD">
                <w:rPr>
                  <w:lang w:val="en-US"/>
                  <w:rPrChange w:id="6132" w:author="Borja Gonzalez" w:date="2017-09-28T19:28:00Z">
                    <w:rPr>
                      <w:rFonts w:ascii="Monaco" w:hAnsi="Monaco" w:cs="Monaco"/>
                      <w:sz w:val="32"/>
                      <w:szCs w:val="32"/>
                      <w:lang w:val="en-US"/>
                    </w:rPr>
                  </w:rPrChange>
                </w:rPr>
                <w:t xml:space="preserve"> </w:t>
              </w:r>
              <w:proofErr w:type="gramStart"/>
              <w:r w:rsidRPr="00E066BD">
                <w:rPr>
                  <w:color w:val="204A87"/>
                  <w:lang w:val="en-US"/>
                  <w:rPrChange w:id="6133" w:author="Borja Gonzalez" w:date="2017-09-28T19:28:00Z">
                    <w:rPr>
                      <w:rFonts w:ascii="Monaco" w:hAnsi="Monaco" w:cs="Monaco"/>
                      <w:color w:val="204A87"/>
                      <w:sz w:val="32"/>
                      <w:szCs w:val="32"/>
                      <w:lang w:val="en-US"/>
                    </w:rPr>
                  </w:rPrChange>
                </w:rPr>
                <w:t>window</w:t>
              </w:r>
              <w:r w:rsidRPr="00E066BD">
                <w:rPr>
                  <w:b/>
                  <w:bCs/>
                  <w:lang w:val="en-US"/>
                  <w:rPrChange w:id="6134" w:author="Borja Gonzalez" w:date="2017-09-28T19:28:00Z">
                    <w:rPr>
                      <w:rFonts w:ascii="Monaco" w:hAnsi="Monaco" w:cs="Monaco"/>
                      <w:b/>
                      <w:bCs/>
                      <w:color w:val="000000"/>
                      <w:sz w:val="32"/>
                      <w:szCs w:val="32"/>
                      <w:lang w:val="en-US"/>
                    </w:rPr>
                  </w:rPrChange>
                </w:rPr>
                <w:t>.</w:t>
              </w:r>
              <w:r w:rsidRPr="00E066BD">
                <w:rPr>
                  <w:lang w:val="en-US"/>
                  <w:rPrChange w:id="6135" w:author="Borja Gonzalez" w:date="2017-09-28T19:28:00Z">
                    <w:rPr>
                      <w:rFonts w:ascii="Monaco" w:hAnsi="Monaco" w:cs="Monaco"/>
                      <w:color w:val="000000"/>
                      <w:sz w:val="32"/>
                      <w:szCs w:val="32"/>
                      <w:lang w:val="en-US"/>
                    </w:rPr>
                  </w:rPrChange>
                </w:rPr>
                <w:t>location</w:t>
              </w:r>
              <w:proofErr w:type="gramEnd"/>
              <w:r w:rsidRPr="00E066BD">
                <w:rPr>
                  <w:b/>
                  <w:bCs/>
                  <w:lang w:val="en-US"/>
                  <w:rPrChange w:id="6136" w:author="Borja Gonzalez" w:date="2017-09-28T19:28:00Z">
                    <w:rPr>
                      <w:rFonts w:ascii="Monaco" w:hAnsi="Monaco" w:cs="Monaco"/>
                      <w:b/>
                      <w:bCs/>
                      <w:color w:val="000000"/>
                      <w:sz w:val="32"/>
                      <w:szCs w:val="32"/>
                      <w:lang w:val="en-US"/>
                    </w:rPr>
                  </w:rPrChange>
                </w:rPr>
                <w:t>.</w:t>
              </w:r>
              <w:r w:rsidRPr="00E066BD">
                <w:rPr>
                  <w:lang w:val="en-US"/>
                  <w:rPrChange w:id="6137" w:author="Borja Gonzalez" w:date="2017-09-28T19:28:00Z">
                    <w:rPr>
                      <w:rFonts w:ascii="Monaco" w:hAnsi="Monaco" w:cs="Monaco"/>
                      <w:color w:val="000000"/>
                      <w:sz w:val="32"/>
                      <w:szCs w:val="32"/>
                      <w:lang w:val="en-US"/>
                    </w:rPr>
                  </w:rPrChange>
                </w:rPr>
                <w:t>href</w:t>
              </w:r>
              <w:r w:rsidRPr="00E066BD">
                <w:rPr>
                  <w:b/>
                  <w:bCs/>
                  <w:lang w:val="en-US"/>
                  <w:rPrChange w:id="6138"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139" w:author="Borja Gonzalez" w:date="2017-09-28T19:27:00Z"/>
                <w:lang w:val="en-US"/>
                <w:rPrChange w:id="6140" w:author="Borja Gonzalez" w:date="2017-09-28T19:28:00Z">
                  <w:rPr>
                    <w:ins w:id="6141" w:author="Borja Gonzalez" w:date="2017-09-28T19:27:00Z"/>
                    <w:rFonts w:ascii="Monaco" w:eastAsiaTheme="majorEastAsia" w:hAnsi="Monaco" w:cs="Monaco"/>
                    <w:color w:val="243F60" w:themeColor="accent1" w:themeShade="7F"/>
                    <w:sz w:val="32"/>
                    <w:szCs w:val="32"/>
                    <w:lang w:val="en-US"/>
                  </w:rPr>
                </w:rPrChange>
              </w:rPr>
              <w:pPrChange w:id="6142" w:author="GONZALEZ DIAZ, BORJA" w:date="2017-09-29T19:26:00Z">
                <w:pPr>
                  <w:keepNext/>
                  <w:keepLines/>
                  <w:widowControl w:val="0"/>
                  <w:autoSpaceDE w:val="0"/>
                  <w:autoSpaceDN w:val="0"/>
                  <w:adjustRightInd w:val="0"/>
                  <w:spacing w:before="200"/>
                  <w:outlineLvl w:val="4"/>
                </w:pPr>
              </w:pPrChange>
            </w:pPr>
            <w:ins w:id="6143" w:author="Borja Gonzalez" w:date="2017-09-28T19:27:00Z">
              <w:r w:rsidRPr="00E066BD">
                <w:rPr>
                  <w:lang w:val="en-US"/>
                  <w:rPrChange w:id="6144" w:author="Borja Gonzalez" w:date="2017-09-28T19:28:00Z">
                    <w:rPr>
                      <w:rFonts w:ascii="Monaco" w:hAnsi="Monaco" w:cs="Monaco"/>
                      <w:sz w:val="32"/>
                      <w:szCs w:val="32"/>
                      <w:lang w:val="en-US"/>
                    </w:rPr>
                  </w:rPrChange>
                </w:rPr>
                <w:t xml:space="preserve">    </w:t>
              </w:r>
              <w:r w:rsidRPr="00E066BD">
                <w:rPr>
                  <w:b/>
                  <w:bCs/>
                  <w:color w:val="204A87"/>
                  <w:lang w:val="en-US"/>
                  <w:rPrChange w:id="6145" w:author="Borja Gonzalez" w:date="2017-09-28T19:28:00Z">
                    <w:rPr>
                      <w:rFonts w:ascii="Monaco" w:hAnsi="Monaco" w:cs="Monaco"/>
                      <w:b/>
                      <w:bCs/>
                      <w:color w:val="204A87"/>
                      <w:sz w:val="32"/>
                      <w:szCs w:val="32"/>
                      <w:lang w:val="en-US"/>
                    </w:rPr>
                  </w:rPrChange>
                </w:rPr>
                <w:t>var</w:t>
              </w:r>
              <w:r w:rsidRPr="00E066BD">
                <w:rPr>
                  <w:lang w:val="en-US"/>
                  <w:rPrChange w:id="6146" w:author="Borja Gonzalez" w:date="2017-09-28T19:28:00Z">
                    <w:rPr>
                      <w:rFonts w:ascii="Monaco" w:hAnsi="Monaco" w:cs="Monaco"/>
                      <w:sz w:val="32"/>
                      <w:szCs w:val="32"/>
                      <w:lang w:val="en-US"/>
                    </w:rPr>
                  </w:rPrChange>
                </w:rPr>
                <w:t xml:space="preserve"> url1 </w:t>
              </w:r>
              <w:r w:rsidRPr="00E066BD">
                <w:rPr>
                  <w:b/>
                  <w:bCs/>
                  <w:color w:val="CE5C00"/>
                  <w:lang w:val="en-US"/>
                  <w:rPrChange w:id="6147" w:author="Borja Gonzalez" w:date="2017-09-28T19:28:00Z">
                    <w:rPr>
                      <w:rFonts w:ascii="Monaco" w:hAnsi="Monaco" w:cs="Monaco"/>
                      <w:b/>
                      <w:bCs/>
                      <w:color w:val="CE5C00"/>
                      <w:sz w:val="32"/>
                      <w:szCs w:val="32"/>
                      <w:lang w:val="en-US"/>
                    </w:rPr>
                  </w:rPrChange>
                </w:rPr>
                <w:t>=</w:t>
              </w:r>
              <w:r w:rsidRPr="00E066BD">
                <w:rPr>
                  <w:lang w:val="en-US"/>
                  <w:rPrChange w:id="6148" w:author="Borja Gonzalez" w:date="2017-09-28T19:28:00Z">
                    <w:rPr>
                      <w:rFonts w:ascii="Monaco" w:hAnsi="Monaco" w:cs="Monaco"/>
                      <w:sz w:val="32"/>
                      <w:szCs w:val="32"/>
                      <w:lang w:val="en-US"/>
                    </w:rPr>
                  </w:rPrChange>
                </w:rPr>
                <w:t xml:space="preserve"> </w:t>
              </w:r>
              <w:r w:rsidRPr="00E066BD">
                <w:rPr>
                  <w:b/>
                  <w:bCs/>
                  <w:color w:val="204A87"/>
                  <w:lang w:val="en-US"/>
                  <w:rPrChange w:id="6149" w:author="Borja Gonzalez" w:date="2017-09-28T19:28:00Z">
                    <w:rPr>
                      <w:rFonts w:ascii="Monaco" w:hAnsi="Monaco" w:cs="Monaco"/>
                      <w:b/>
                      <w:bCs/>
                      <w:color w:val="204A87"/>
                      <w:sz w:val="32"/>
                      <w:szCs w:val="32"/>
                      <w:lang w:val="en-US"/>
                    </w:rPr>
                  </w:rPrChange>
                </w:rPr>
                <w:t>new</w:t>
              </w:r>
              <w:r w:rsidRPr="00E066BD">
                <w:rPr>
                  <w:lang w:val="en-US"/>
                  <w:rPrChange w:id="6150" w:author="Borja Gonzalez" w:date="2017-09-28T19:28:00Z">
                    <w:rPr>
                      <w:rFonts w:ascii="Monaco" w:hAnsi="Monaco" w:cs="Monaco"/>
                      <w:sz w:val="32"/>
                      <w:szCs w:val="32"/>
                      <w:lang w:val="en-US"/>
                    </w:rPr>
                  </w:rPrChange>
                </w:rPr>
                <w:t xml:space="preserve"> URL</w:t>
              </w:r>
              <w:r w:rsidRPr="00E066BD">
                <w:rPr>
                  <w:b/>
                  <w:bCs/>
                  <w:lang w:val="en-US"/>
                  <w:rPrChange w:id="6151" w:author="Borja Gonzalez" w:date="2017-09-28T19:28:00Z">
                    <w:rPr>
                      <w:rFonts w:ascii="Monaco" w:hAnsi="Monaco" w:cs="Monaco"/>
                      <w:b/>
                      <w:bCs/>
                      <w:color w:val="000000"/>
                      <w:sz w:val="32"/>
                      <w:szCs w:val="32"/>
                      <w:lang w:val="en-US"/>
                    </w:rPr>
                  </w:rPrChange>
                </w:rPr>
                <w:t>(</w:t>
              </w:r>
              <w:r w:rsidRPr="00E066BD">
                <w:rPr>
                  <w:lang w:val="en-US"/>
                  <w:rPrChange w:id="6152" w:author="Borja Gonzalez" w:date="2017-09-28T19:28:00Z">
                    <w:rPr>
                      <w:rFonts w:ascii="Monaco" w:hAnsi="Monaco" w:cs="Monaco"/>
                      <w:color w:val="000000"/>
                      <w:sz w:val="32"/>
                      <w:szCs w:val="32"/>
                      <w:lang w:val="en-US"/>
                    </w:rPr>
                  </w:rPrChange>
                </w:rPr>
                <w:t>url</w:t>
              </w:r>
              <w:r w:rsidRPr="00E066BD">
                <w:rPr>
                  <w:b/>
                  <w:bCs/>
                  <w:lang w:val="en-US"/>
                  <w:rPrChange w:id="6153"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154" w:author="Borja Gonzalez" w:date="2017-09-28T19:27:00Z"/>
                <w:lang w:val="es-ES"/>
                <w:rPrChange w:id="6155" w:author="Rodrigo García" w:date="2017-09-29T10:07:00Z">
                  <w:rPr>
                    <w:ins w:id="6156" w:author="Borja Gonzalez" w:date="2017-09-28T19:27:00Z"/>
                    <w:rFonts w:ascii="Monaco" w:eastAsiaTheme="majorEastAsia" w:hAnsi="Monaco" w:cs="Monaco"/>
                    <w:color w:val="243F60" w:themeColor="accent1" w:themeShade="7F"/>
                    <w:sz w:val="32"/>
                    <w:szCs w:val="32"/>
                    <w:lang w:val="en-US"/>
                  </w:rPr>
                </w:rPrChange>
              </w:rPr>
              <w:pPrChange w:id="6157" w:author="GONZALEZ DIAZ, BORJA" w:date="2017-09-29T19:26:00Z">
                <w:pPr>
                  <w:keepNext/>
                  <w:keepLines/>
                  <w:widowControl w:val="0"/>
                  <w:autoSpaceDE w:val="0"/>
                  <w:autoSpaceDN w:val="0"/>
                  <w:adjustRightInd w:val="0"/>
                  <w:spacing w:before="200"/>
                  <w:outlineLvl w:val="4"/>
                </w:pPr>
              </w:pPrChange>
            </w:pPr>
            <w:ins w:id="6158" w:author="Borja Gonzalez" w:date="2017-09-28T19:27:00Z">
              <w:r w:rsidRPr="00E066BD">
                <w:rPr>
                  <w:lang w:val="en-US"/>
                  <w:rPrChange w:id="6159" w:author="Borja Gonzalez" w:date="2017-09-28T19:28:00Z">
                    <w:rPr>
                      <w:rFonts w:ascii="Monaco" w:hAnsi="Monaco" w:cs="Monaco"/>
                      <w:sz w:val="32"/>
                      <w:szCs w:val="32"/>
                      <w:lang w:val="en-US"/>
                    </w:rPr>
                  </w:rPrChange>
                </w:rPr>
                <w:t xml:space="preserve">    </w:t>
              </w:r>
              <w:r w:rsidRPr="0079203F">
                <w:rPr>
                  <w:b/>
                  <w:bCs/>
                  <w:color w:val="204A87"/>
                  <w:lang w:val="es-ES"/>
                  <w:rPrChange w:id="6160" w:author="Rodrigo García" w:date="2017-09-29T10:07:00Z">
                    <w:rPr>
                      <w:rFonts w:ascii="Monaco" w:hAnsi="Monaco" w:cs="Monaco"/>
                      <w:b/>
                      <w:bCs/>
                      <w:color w:val="204A87"/>
                      <w:sz w:val="32"/>
                      <w:szCs w:val="32"/>
                      <w:lang w:val="en-US"/>
                    </w:rPr>
                  </w:rPrChange>
                </w:rPr>
                <w:t>var</w:t>
              </w:r>
              <w:r w:rsidRPr="0079203F">
                <w:rPr>
                  <w:lang w:val="es-ES"/>
                  <w:rPrChange w:id="6161" w:author="Rodrigo García" w:date="2017-09-29T10:07:00Z">
                    <w:rPr>
                      <w:rFonts w:ascii="Monaco" w:hAnsi="Monaco" w:cs="Monaco"/>
                      <w:sz w:val="32"/>
                      <w:szCs w:val="32"/>
                      <w:lang w:val="en-US"/>
                    </w:rPr>
                  </w:rPrChange>
                </w:rPr>
                <w:t xml:space="preserve"> nombre </w:t>
              </w:r>
              <w:r w:rsidRPr="0079203F">
                <w:rPr>
                  <w:b/>
                  <w:bCs/>
                  <w:color w:val="CE5C00"/>
                  <w:lang w:val="es-ES"/>
                  <w:rPrChange w:id="6162" w:author="Rodrigo García" w:date="2017-09-29T10:07:00Z">
                    <w:rPr>
                      <w:rFonts w:ascii="Monaco" w:hAnsi="Monaco" w:cs="Monaco"/>
                      <w:b/>
                      <w:bCs/>
                      <w:color w:val="CE5C00"/>
                      <w:sz w:val="32"/>
                      <w:szCs w:val="32"/>
                      <w:lang w:val="en-US"/>
                    </w:rPr>
                  </w:rPrChange>
                </w:rPr>
                <w:t>=</w:t>
              </w:r>
              <w:r w:rsidRPr="0079203F">
                <w:rPr>
                  <w:lang w:val="es-ES"/>
                  <w:rPrChange w:id="6163" w:author="Rodrigo García" w:date="2017-09-29T10:07:00Z">
                    <w:rPr>
                      <w:rFonts w:ascii="Monaco" w:hAnsi="Monaco" w:cs="Monaco"/>
                      <w:sz w:val="32"/>
                      <w:szCs w:val="32"/>
                      <w:lang w:val="en-US"/>
                    </w:rPr>
                  </w:rPrChange>
                </w:rPr>
                <w:t xml:space="preserve"> url1</w:t>
              </w:r>
              <w:r w:rsidRPr="0079203F">
                <w:rPr>
                  <w:b/>
                  <w:bCs/>
                  <w:lang w:val="es-ES"/>
                  <w:rPrChange w:id="6164" w:author="Rodrigo García" w:date="2017-09-29T10:07:00Z">
                    <w:rPr>
                      <w:rFonts w:ascii="Monaco" w:hAnsi="Monaco" w:cs="Monaco"/>
                      <w:b/>
                      <w:bCs/>
                      <w:color w:val="000000"/>
                      <w:sz w:val="32"/>
                      <w:szCs w:val="32"/>
                      <w:lang w:val="en-US"/>
                    </w:rPr>
                  </w:rPrChange>
                </w:rPr>
                <w:t>.</w:t>
              </w:r>
              <w:r w:rsidRPr="0079203F">
                <w:rPr>
                  <w:lang w:val="es-ES"/>
                  <w:rPrChange w:id="6165" w:author="Rodrigo García" w:date="2017-09-29T10:07:00Z">
                    <w:rPr>
                      <w:rFonts w:ascii="Monaco" w:hAnsi="Monaco" w:cs="Monaco"/>
                      <w:color w:val="000000"/>
                      <w:sz w:val="32"/>
                      <w:szCs w:val="32"/>
                      <w:lang w:val="en-US"/>
                    </w:rPr>
                  </w:rPrChange>
                </w:rPr>
                <w:t>searchParams</w:t>
              </w:r>
              <w:r w:rsidRPr="0079203F">
                <w:rPr>
                  <w:b/>
                  <w:bCs/>
                  <w:lang w:val="es-ES"/>
                  <w:rPrChange w:id="6166" w:author="Rodrigo García" w:date="2017-09-29T10:07:00Z">
                    <w:rPr>
                      <w:rFonts w:ascii="Monaco" w:hAnsi="Monaco" w:cs="Monaco"/>
                      <w:b/>
                      <w:bCs/>
                      <w:color w:val="000000"/>
                      <w:sz w:val="32"/>
                      <w:szCs w:val="32"/>
                      <w:lang w:val="en-US"/>
                    </w:rPr>
                  </w:rPrChange>
                </w:rPr>
                <w:t>.</w:t>
              </w:r>
              <w:r w:rsidRPr="0079203F">
                <w:rPr>
                  <w:lang w:val="es-ES"/>
                  <w:rPrChange w:id="6167" w:author="Rodrigo García" w:date="2017-09-29T10:07:00Z">
                    <w:rPr>
                      <w:rFonts w:ascii="Monaco" w:hAnsi="Monaco" w:cs="Monaco"/>
                      <w:color w:val="000000"/>
                      <w:sz w:val="32"/>
                      <w:szCs w:val="32"/>
                      <w:lang w:val="en-US"/>
                    </w:rPr>
                  </w:rPrChange>
                </w:rPr>
                <w:t>get</w:t>
              </w:r>
              <w:r w:rsidRPr="0079203F">
                <w:rPr>
                  <w:b/>
                  <w:bCs/>
                  <w:lang w:val="es-ES"/>
                  <w:rPrChange w:id="6168" w:author="Rodrigo García" w:date="2017-09-29T10:07:00Z">
                    <w:rPr>
                      <w:rFonts w:ascii="Monaco" w:hAnsi="Monaco" w:cs="Monaco"/>
                      <w:b/>
                      <w:bCs/>
                      <w:color w:val="000000"/>
                      <w:sz w:val="32"/>
                      <w:szCs w:val="32"/>
                      <w:lang w:val="en-US"/>
                    </w:rPr>
                  </w:rPrChange>
                </w:rPr>
                <w:t>(</w:t>
              </w:r>
              <w:r w:rsidRPr="0079203F">
                <w:rPr>
                  <w:color w:val="4E9A06"/>
                  <w:lang w:val="es-ES"/>
                  <w:rPrChange w:id="6169" w:author="Rodrigo García" w:date="2017-09-29T10:07:00Z">
                    <w:rPr>
                      <w:rFonts w:ascii="Monaco" w:hAnsi="Monaco" w:cs="Monaco"/>
                      <w:color w:val="4E9A06"/>
                      <w:sz w:val="32"/>
                      <w:szCs w:val="32"/>
                      <w:lang w:val="en-US"/>
                    </w:rPr>
                  </w:rPrChange>
                </w:rPr>
                <w:t>"var2"</w:t>
              </w:r>
              <w:r w:rsidRPr="0079203F">
                <w:rPr>
                  <w:b/>
                  <w:bCs/>
                  <w:lang w:val="es-ES"/>
                  <w:rPrChange w:id="6170"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171" w:author="Borja Gonzalez" w:date="2017-09-28T19:27:00Z"/>
                <w:lang w:val="es-ES"/>
                <w:rPrChange w:id="6172" w:author="Rodrigo García" w:date="2017-09-29T10:07:00Z">
                  <w:rPr>
                    <w:ins w:id="6173" w:author="Borja Gonzalez" w:date="2017-09-28T19:27:00Z"/>
                    <w:rFonts w:ascii="Monaco" w:eastAsiaTheme="majorEastAsia" w:hAnsi="Monaco" w:cs="Monaco"/>
                    <w:color w:val="243F60" w:themeColor="accent1" w:themeShade="7F"/>
                    <w:sz w:val="32"/>
                    <w:szCs w:val="32"/>
                    <w:lang w:val="en-US"/>
                  </w:rPr>
                </w:rPrChange>
              </w:rPr>
              <w:pPrChange w:id="6174" w:author="GONZALEZ DIAZ, BORJA" w:date="2017-09-29T19:26:00Z">
                <w:pPr>
                  <w:keepNext/>
                  <w:keepLines/>
                  <w:widowControl w:val="0"/>
                  <w:autoSpaceDE w:val="0"/>
                  <w:autoSpaceDN w:val="0"/>
                  <w:adjustRightInd w:val="0"/>
                  <w:spacing w:before="200"/>
                  <w:outlineLvl w:val="4"/>
                </w:pPr>
              </w:pPrChange>
            </w:pPr>
            <w:ins w:id="6175" w:author="Borja Gonzalez" w:date="2017-09-28T19:27:00Z">
              <w:r w:rsidRPr="0079203F">
                <w:rPr>
                  <w:lang w:val="es-ES"/>
                  <w:rPrChange w:id="6176" w:author="Rodrigo García" w:date="2017-09-29T10:07:00Z">
                    <w:rPr>
                      <w:rFonts w:ascii="Monaco" w:hAnsi="Monaco" w:cs="Monaco"/>
                      <w:sz w:val="32"/>
                      <w:szCs w:val="32"/>
                      <w:lang w:val="en-US"/>
                    </w:rPr>
                  </w:rPrChange>
                </w:rPr>
                <w:t xml:space="preserve">    </w:t>
              </w:r>
              <w:r w:rsidRPr="0079203F">
                <w:rPr>
                  <w:b/>
                  <w:bCs/>
                  <w:color w:val="204A87"/>
                  <w:lang w:val="es-ES"/>
                  <w:rPrChange w:id="6177" w:author="Rodrigo García" w:date="2017-09-29T10:07:00Z">
                    <w:rPr>
                      <w:rFonts w:ascii="Monaco" w:hAnsi="Monaco" w:cs="Monaco"/>
                      <w:b/>
                      <w:bCs/>
                      <w:color w:val="204A87"/>
                      <w:sz w:val="32"/>
                      <w:szCs w:val="32"/>
                      <w:lang w:val="en-US"/>
                    </w:rPr>
                  </w:rPrChange>
                </w:rPr>
                <w:t>var</w:t>
              </w:r>
              <w:r w:rsidRPr="0079203F">
                <w:rPr>
                  <w:lang w:val="es-ES"/>
                  <w:rPrChange w:id="6178" w:author="Rodrigo García" w:date="2017-09-29T10:07:00Z">
                    <w:rPr>
                      <w:rFonts w:ascii="Monaco" w:hAnsi="Monaco" w:cs="Monaco"/>
                      <w:sz w:val="32"/>
                      <w:szCs w:val="32"/>
                      <w:lang w:val="en-US"/>
                    </w:rPr>
                  </w:rPrChange>
                </w:rPr>
                <w:t xml:space="preserve"> apellido </w:t>
              </w:r>
              <w:r w:rsidRPr="0079203F">
                <w:rPr>
                  <w:b/>
                  <w:bCs/>
                  <w:color w:val="CE5C00"/>
                  <w:lang w:val="es-ES"/>
                  <w:rPrChange w:id="6179" w:author="Rodrigo García" w:date="2017-09-29T10:07:00Z">
                    <w:rPr>
                      <w:rFonts w:ascii="Monaco" w:hAnsi="Monaco" w:cs="Monaco"/>
                      <w:b/>
                      <w:bCs/>
                      <w:color w:val="CE5C00"/>
                      <w:sz w:val="32"/>
                      <w:szCs w:val="32"/>
                      <w:lang w:val="en-US"/>
                    </w:rPr>
                  </w:rPrChange>
                </w:rPr>
                <w:t>=</w:t>
              </w:r>
              <w:r w:rsidRPr="0079203F">
                <w:rPr>
                  <w:lang w:val="es-ES"/>
                  <w:rPrChange w:id="6180" w:author="Rodrigo García" w:date="2017-09-29T10:07:00Z">
                    <w:rPr>
                      <w:rFonts w:ascii="Monaco" w:hAnsi="Monaco" w:cs="Monaco"/>
                      <w:sz w:val="32"/>
                      <w:szCs w:val="32"/>
                      <w:lang w:val="en-US"/>
                    </w:rPr>
                  </w:rPrChange>
                </w:rPr>
                <w:t xml:space="preserve"> url1</w:t>
              </w:r>
              <w:r w:rsidRPr="0079203F">
                <w:rPr>
                  <w:b/>
                  <w:bCs/>
                  <w:lang w:val="es-ES"/>
                  <w:rPrChange w:id="6181" w:author="Rodrigo García" w:date="2017-09-29T10:07:00Z">
                    <w:rPr>
                      <w:rFonts w:ascii="Monaco" w:hAnsi="Monaco" w:cs="Monaco"/>
                      <w:b/>
                      <w:bCs/>
                      <w:color w:val="000000"/>
                      <w:sz w:val="32"/>
                      <w:szCs w:val="32"/>
                      <w:lang w:val="en-US"/>
                    </w:rPr>
                  </w:rPrChange>
                </w:rPr>
                <w:t>.</w:t>
              </w:r>
              <w:r w:rsidRPr="0079203F">
                <w:rPr>
                  <w:lang w:val="es-ES"/>
                  <w:rPrChange w:id="6182" w:author="Rodrigo García" w:date="2017-09-29T10:07:00Z">
                    <w:rPr>
                      <w:rFonts w:ascii="Monaco" w:hAnsi="Monaco" w:cs="Monaco"/>
                      <w:color w:val="000000"/>
                      <w:sz w:val="32"/>
                      <w:szCs w:val="32"/>
                      <w:lang w:val="en-US"/>
                    </w:rPr>
                  </w:rPrChange>
                </w:rPr>
                <w:t>searchParams</w:t>
              </w:r>
              <w:r w:rsidRPr="0079203F">
                <w:rPr>
                  <w:b/>
                  <w:bCs/>
                  <w:lang w:val="es-ES"/>
                  <w:rPrChange w:id="6183" w:author="Rodrigo García" w:date="2017-09-29T10:07:00Z">
                    <w:rPr>
                      <w:rFonts w:ascii="Monaco" w:hAnsi="Monaco" w:cs="Monaco"/>
                      <w:b/>
                      <w:bCs/>
                      <w:color w:val="000000"/>
                      <w:sz w:val="32"/>
                      <w:szCs w:val="32"/>
                      <w:lang w:val="en-US"/>
                    </w:rPr>
                  </w:rPrChange>
                </w:rPr>
                <w:t>.</w:t>
              </w:r>
              <w:r w:rsidRPr="0079203F">
                <w:rPr>
                  <w:lang w:val="es-ES"/>
                  <w:rPrChange w:id="6184" w:author="Rodrigo García" w:date="2017-09-29T10:07:00Z">
                    <w:rPr>
                      <w:rFonts w:ascii="Monaco" w:hAnsi="Monaco" w:cs="Monaco"/>
                      <w:color w:val="000000"/>
                      <w:sz w:val="32"/>
                      <w:szCs w:val="32"/>
                      <w:lang w:val="en-US"/>
                    </w:rPr>
                  </w:rPrChange>
                </w:rPr>
                <w:t>get</w:t>
              </w:r>
              <w:r w:rsidRPr="0079203F">
                <w:rPr>
                  <w:b/>
                  <w:bCs/>
                  <w:lang w:val="es-ES"/>
                  <w:rPrChange w:id="6185" w:author="Rodrigo García" w:date="2017-09-29T10:07:00Z">
                    <w:rPr>
                      <w:rFonts w:ascii="Monaco" w:hAnsi="Monaco" w:cs="Monaco"/>
                      <w:b/>
                      <w:bCs/>
                      <w:color w:val="000000"/>
                      <w:sz w:val="32"/>
                      <w:szCs w:val="32"/>
                      <w:lang w:val="en-US"/>
                    </w:rPr>
                  </w:rPrChange>
                </w:rPr>
                <w:t>(</w:t>
              </w:r>
              <w:r w:rsidRPr="0079203F">
                <w:rPr>
                  <w:color w:val="4E9A06"/>
                  <w:lang w:val="es-ES"/>
                  <w:rPrChange w:id="6186" w:author="Rodrigo García" w:date="2017-09-29T10:07:00Z">
                    <w:rPr>
                      <w:rFonts w:ascii="Monaco" w:hAnsi="Monaco" w:cs="Monaco"/>
                      <w:color w:val="4E9A06"/>
                      <w:sz w:val="32"/>
                      <w:szCs w:val="32"/>
                      <w:lang w:val="en-US"/>
                    </w:rPr>
                  </w:rPrChange>
                </w:rPr>
                <w:t>"var3"</w:t>
              </w:r>
              <w:r w:rsidRPr="0079203F">
                <w:rPr>
                  <w:b/>
                  <w:bCs/>
                  <w:lang w:val="es-ES"/>
                  <w:rPrChange w:id="6187"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188" w:author="Borja Gonzalez" w:date="2017-09-28T19:27:00Z"/>
                <w:lang w:val="en-US"/>
                <w:rPrChange w:id="6189" w:author="Borja Gonzalez" w:date="2017-09-28T19:28:00Z">
                  <w:rPr>
                    <w:ins w:id="6190" w:author="Borja Gonzalez" w:date="2017-09-28T19:27:00Z"/>
                    <w:rFonts w:ascii="Monaco" w:eastAsiaTheme="majorEastAsia" w:hAnsi="Monaco" w:cs="Monaco"/>
                    <w:color w:val="243F60" w:themeColor="accent1" w:themeShade="7F"/>
                    <w:sz w:val="32"/>
                    <w:szCs w:val="32"/>
                    <w:lang w:val="en-US"/>
                  </w:rPr>
                </w:rPrChange>
              </w:rPr>
              <w:pPrChange w:id="6191" w:author="GONZALEZ DIAZ, BORJA" w:date="2017-09-29T19:26:00Z">
                <w:pPr>
                  <w:keepNext/>
                  <w:keepLines/>
                  <w:widowControl w:val="0"/>
                  <w:autoSpaceDE w:val="0"/>
                  <w:autoSpaceDN w:val="0"/>
                  <w:adjustRightInd w:val="0"/>
                  <w:spacing w:before="200"/>
                  <w:outlineLvl w:val="4"/>
                </w:pPr>
              </w:pPrChange>
            </w:pPr>
            <w:ins w:id="6192" w:author="Borja Gonzalez" w:date="2017-09-28T19:27:00Z">
              <w:r w:rsidRPr="0079203F">
                <w:rPr>
                  <w:lang w:val="es-ES"/>
                  <w:rPrChange w:id="6193" w:author="Rodrigo García" w:date="2017-09-29T10:07:00Z">
                    <w:rPr>
                      <w:rFonts w:ascii="Monaco" w:hAnsi="Monaco" w:cs="Monaco"/>
                      <w:sz w:val="32"/>
                      <w:szCs w:val="32"/>
                      <w:lang w:val="en-US"/>
                    </w:rPr>
                  </w:rPrChange>
                </w:rPr>
                <w:t xml:space="preserve">    </w:t>
              </w:r>
              <w:r w:rsidRPr="00E066BD">
                <w:rPr>
                  <w:b/>
                  <w:bCs/>
                  <w:color w:val="204A87"/>
                  <w:lang w:val="en-US"/>
                  <w:rPrChange w:id="6194" w:author="Borja Gonzalez" w:date="2017-09-28T19:28:00Z">
                    <w:rPr>
                      <w:rFonts w:ascii="Monaco" w:hAnsi="Monaco" w:cs="Monaco"/>
                      <w:b/>
                      <w:bCs/>
                      <w:color w:val="204A87"/>
                      <w:sz w:val="32"/>
                      <w:szCs w:val="32"/>
                      <w:lang w:val="en-US"/>
                    </w:rPr>
                  </w:rPrChange>
                </w:rPr>
                <w:t>if</w:t>
              </w:r>
              <w:r w:rsidRPr="00E066BD">
                <w:rPr>
                  <w:b/>
                  <w:bCs/>
                  <w:lang w:val="en-US"/>
                  <w:rPrChange w:id="6195" w:author="Borja Gonzalez" w:date="2017-09-28T19:28:00Z">
                    <w:rPr>
                      <w:rFonts w:ascii="Monaco" w:hAnsi="Monaco" w:cs="Monaco"/>
                      <w:b/>
                      <w:bCs/>
                      <w:color w:val="000000"/>
                      <w:sz w:val="32"/>
                      <w:szCs w:val="32"/>
                      <w:lang w:val="en-US"/>
                    </w:rPr>
                  </w:rPrChange>
                </w:rPr>
                <w:t>(</w:t>
              </w:r>
              <w:r w:rsidRPr="00E066BD">
                <w:rPr>
                  <w:lang w:val="en-US"/>
                  <w:rPrChange w:id="6196" w:author="Borja Gonzalez" w:date="2017-09-28T19:28:00Z">
                    <w:rPr>
                      <w:rFonts w:ascii="Monaco" w:hAnsi="Monaco" w:cs="Monaco"/>
                      <w:color w:val="000000"/>
                      <w:sz w:val="32"/>
                      <w:szCs w:val="32"/>
                      <w:lang w:val="en-US"/>
                    </w:rPr>
                  </w:rPrChange>
                </w:rPr>
                <w:t>n</w:t>
              </w:r>
              <w:r w:rsidRPr="00E066BD">
                <w:rPr>
                  <w:b/>
                  <w:bCs/>
                  <w:color w:val="CE5C00"/>
                  <w:lang w:val="en-US"/>
                  <w:rPrChange w:id="6197"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198" w:author="Borja Gonzalez" w:date="2017-09-28T19:28:00Z">
                    <w:rPr>
                      <w:rFonts w:ascii="Monaco" w:hAnsi="Monaco" w:cs="Monaco"/>
                      <w:b/>
                      <w:bCs/>
                      <w:color w:val="0000CF"/>
                      <w:sz w:val="32"/>
                      <w:szCs w:val="32"/>
                      <w:lang w:val="en-US"/>
                    </w:rPr>
                  </w:rPrChange>
                </w:rPr>
                <w:t>3</w:t>
              </w:r>
              <w:r w:rsidRPr="00E066BD">
                <w:rPr>
                  <w:b/>
                  <w:bCs/>
                  <w:lang w:val="en-US"/>
                  <w:rPrChange w:id="6199" w:author="Borja Gonzalez" w:date="2017-09-28T19:28:00Z">
                    <w:rPr>
                      <w:rFonts w:ascii="Monaco" w:hAnsi="Monaco" w:cs="Monaco"/>
                      <w:b/>
                      <w:bCs/>
                      <w:color w:val="000000"/>
                      <w:sz w:val="32"/>
                      <w:szCs w:val="32"/>
                      <w:lang w:val="en-US"/>
                    </w:rPr>
                  </w:rPrChange>
                </w:rPr>
                <w:t>){</w:t>
              </w:r>
              <w:proofErr w:type="gramEnd"/>
            </w:ins>
          </w:p>
          <w:p w14:paraId="1C1AA28D" w14:textId="77777777" w:rsidR="00E066BD" w:rsidRPr="00E066BD" w:rsidRDefault="00E066BD">
            <w:pPr>
              <w:rPr>
                <w:ins w:id="6200" w:author="Borja Gonzalez" w:date="2017-09-28T19:27:00Z"/>
                <w:lang w:val="en-US"/>
                <w:rPrChange w:id="6201" w:author="Borja Gonzalez" w:date="2017-09-28T19:28:00Z">
                  <w:rPr>
                    <w:ins w:id="6202" w:author="Borja Gonzalez" w:date="2017-09-28T19:27:00Z"/>
                    <w:rFonts w:ascii="Monaco" w:eastAsiaTheme="majorEastAsia" w:hAnsi="Monaco" w:cs="Monaco"/>
                    <w:color w:val="243F60" w:themeColor="accent1" w:themeShade="7F"/>
                    <w:sz w:val="32"/>
                    <w:szCs w:val="32"/>
                    <w:lang w:val="en-US"/>
                  </w:rPr>
                </w:rPrChange>
              </w:rPr>
              <w:pPrChange w:id="6203" w:author="GONZALEZ DIAZ, BORJA" w:date="2017-09-29T19:26:00Z">
                <w:pPr>
                  <w:keepNext/>
                  <w:keepLines/>
                  <w:widowControl w:val="0"/>
                  <w:autoSpaceDE w:val="0"/>
                  <w:autoSpaceDN w:val="0"/>
                  <w:adjustRightInd w:val="0"/>
                  <w:spacing w:before="200"/>
                  <w:outlineLvl w:val="4"/>
                </w:pPr>
              </w:pPrChange>
            </w:pPr>
            <w:ins w:id="6204" w:author="Borja Gonzalez" w:date="2017-09-28T19:27:00Z">
              <w:r w:rsidRPr="00E066BD">
                <w:rPr>
                  <w:lang w:val="en-US"/>
                  <w:rPrChange w:id="6205" w:author="Borja Gonzalez" w:date="2017-09-28T19:28:00Z">
                    <w:rPr>
                      <w:rFonts w:ascii="Monaco" w:hAnsi="Monaco" w:cs="Monaco"/>
                      <w:sz w:val="32"/>
                      <w:szCs w:val="32"/>
                      <w:lang w:val="en-US"/>
                    </w:rPr>
                  </w:rPrChange>
                </w:rPr>
                <w:lastRenderedPageBreak/>
                <w:t xml:space="preserve">        x</w:t>
              </w:r>
              <w:r w:rsidRPr="00E066BD">
                <w:rPr>
                  <w:b/>
                  <w:bCs/>
                  <w:color w:val="CE5C00"/>
                  <w:lang w:val="en-US"/>
                  <w:rPrChange w:id="6206" w:author="Borja Gonzalez" w:date="2017-09-28T19:28:00Z">
                    <w:rPr>
                      <w:rFonts w:ascii="Monaco" w:hAnsi="Monaco" w:cs="Monaco"/>
                      <w:b/>
                      <w:bCs/>
                      <w:color w:val="CE5C00"/>
                      <w:sz w:val="32"/>
                      <w:szCs w:val="32"/>
                      <w:lang w:val="en-US"/>
                    </w:rPr>
                  </w:rPrChange>
                </w:rPr>
                <w:t>=</w:t>
              </w:r>
              <w:r w:rsidRPr="00E066BD">
                <w:rPr>
                  <w:color w:val="4E9A06"/>
                  <w:lang w:val="en-US"/>
                  <w:rPrChange w:id="6207" w:author="Borja Gonzalez" w:date="2017-09-28T19:28:00Z">
                    <w:rPr>
                      <w:rFonts w:ascii="Monaco" w:hAnsi="Monaco" w:cs="Monaco"/>
                      <w:color w:val="4E9A06"/>
                      <w:sz w:val="32"/>
                      <w:szCs w:val="32"/>
                      <w:lang w:val="en-US"/>
                    </w:rPr>
                  </w:rPrChange>
                </w:rPr>
                <w:t>"Coronal"</w:t>
              </w:r>
              <w:r w:rsidRPr="00E066BD">
                <w:rPr>
                  <w:b/>
                  <w:bCs/>
                  <w:lang w:val="en-US"/>
                  <w:rPrChange w:id="6208"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209" w:author="Borja Gonzalez" w:date="2017-09-28T19:27:00Z"/>
                <w:lang w:val="en-US"/>
                <w:rPrChange w:id="6210" w:author="Borja Gonzalez" w:date="2017-09-28T19:28:00Z">
                  <w:rPr>
                    <w:ins w:id="6211" w:author="Borja Gonzalez" w:date="2017-09-28T19:27:00Z"/>
                    <w:rFonts w:ascii="Monaco" w:eastAsiaTheme="majorEastAsia" w:hAnsi="Monaco" w:cs="Monaco"/>
                    <w:color w:val="243F60" w:themeColor="accent1" w:themeShade="7F"/>
                    <w:sz w:val="32"/>
                    <w:szCs w:val="32"/>
                    <w:lang w:val="en-US"/>
                  </w:rPr>
                </w:rPrChange>
              </w:rPr>
              <w:pPrChange w:id="6212" w:author="GONZALEZ DIAZ, BORJA" w:date="2017-09-29T19:26:00Z">
                <w:pPr>
                  <w:keepNext/>
                  <w:keepLines/>
                  <w:widowControl w:val="0"/>
                  <w:autoSpaceDE w:val="0"/>
                  <w:autoSpaceDN w:val="0"/>
                  <w:adjustRightInd w:val="0"/>
                  <w:spacing w:before="200"/>
                  <w:outlineLvl w:val="4"/>
                </w:pPr>
              </w:pPrChange>
            </w:pPr>
            <w:ins w:id="6213" w:author="Borja Gonzalez" w:date="2017-09-28T19:27:00Z">
              <w:r w:rsidRPr="00E066BD">
                <w:rPr>
                  <w:lang w:val="en-US"/>
                  <w:rPrChange w:id="6214" w:author="Borja Gonzalez" w:date="2017-09-28T19:28:00Z">
                    <w:rPr>
                      <w:rFonts w:ascii="Monaco" w:hAnsi="Monaco" w:cs="Monaco"/>
                      <w:sz w:val="32"/>
                      <w:szCs w:val="32"/>
                      <w:lang w:val="en-US"/>
                    </w:rPr>
                  </w:rPrChange>
                </w:rPr>
                <w:t xml:space="preserve">    </w:t>
              </w:r>
              <w:r w:rsidRPr="00E066BD">
                <w:rPr>
                  <w:b/>
                  <w:bCs/>
                  <w:lang w:val="en-US"/>
                  <w:rPrChange w:id="6215"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216" w:author="Borja Gonzalez" w:date="2017-09-28T19:27:00Z"/>
                <w:lang w:val="en-US"/>
                <w:rPrChange w:id="6217" w:author="Borja Gonzalez" w:date="2017-09-28T19:28:00Z">
                  <w:rPr>
                    <w:ins w:id="6218" w:author="Borja Gonzalez" w:date="2017-09-28T19:27:00Z"/>
                    <w:rFonts w:ascii="Monaco" w:eastAsiaTheme="majorEastAsia" w:hAnsi="Monaco" w:cs="Monaco"/>
                    <w:color w:val="243F60" w:themeColor="accent1" w:themeShade="7F"/>
                    <w:sz w:val="32"/>
                    <w:szCs w:val="32"/>
                    <w:lang w:val="en-US"/>
                  </w:rPr>
                </w:rPrChange>
              </w:rPr>
              <w:pPrChange w:id="6219" w:author="GONZALEZ DIAZ, BORJA" w:date="2017-09-29T19:26:00Z">
                <w:pPr>
                  <w:keepNext/>
                  <w:keepLines/>
                  <w:widowControl w:val="0"/>
                  <w:autoSpaceDE w:val="0"/>
                  <w:autoSpaceDN w:val="0"/>
                  <w:adjustRightInd w:val="0"/>
                  <w:spacing w:before="200"/>
                  <w:outlineLvl w:val="4"/>
                </w:pPr>
              </w:pPrChange>
            </w:pPr>
            <w:ins w:id="6220" w:author="Borja Gonzalez" w:date="2017-09-28T19:27:00Z">
              <w:r w:rsidRPr="00E066BD">
                <w:rPr>
                  <w:lang w:val="en-US"/>
                  <w:rPrChange w:id="6221" w:author="Borja Gonzalez" w:date="2017-09-28T19:28:00Z">
                    <w:rPr>
                      <w:rFonts w:ascii="Monaco" w:hAnsi="Monaco" w:cs="Monaco"/>
                      <w:sz w:val="32"/>
                      <w:szCs w:val="32"/>
                      <w:lang w:val="en-US"/>
                    </w:rPr>
                  </w:rPrChange>
                </w:rPr>
                <w:t xml:space="preserve">    </w:t>
              </w:r>
              <w:r w:rsidRPr="00E066BD">
                <w:rPr>
                  <w:b/>
                  <w:bCs/>
                  <w:color w:val="204A87"/>
                  <w:lang w:val="en-US"/>
                  <w:rPrChange w:id="6222" w:author="Borja Gonzalez" w:date="2017-09-28T19:28:00Z">
                    <w:rPr>
                      <w:rFonts w:ascii="Monaco" w:hAnsi="Monaco" w:cs="Monaco"/>
                      <w:b/>
                      <w:bCs/>
                      <w:color w:val="204A87"/>
                      <w:sz w:val="32"/>
                      <w:szCs w:val="32"/>
                      <w:lang w:val="en-US"/>
                    </w:rPr>
                  </w:rPrChange>
                </w:rPr>
                <w:t>else</w:t>
              </w:r>
              <w:r w:rsidRPr="00E066BD">
                <w:rPr>
                  <w:lang w:val="en-US"/>
                  <w:rPrChange w:id="6223" w:author="Borja Gonzalez" w:date="2017-09-28T19:28:00Z">
                    <w:rPr>
                      <w:rFonts w:ascii="Monaco" w:hAnsi="Monaco" w:cs="Monaco"/>
                      <w:sz w:val="32"/>
                      <w:szCs w:val="32"/>
                      <w:lang w:val="en-US"/>
                    </w:rPr>
                  </w:rPrChange>
                </w:rPr>
                <w:t xml:space="preserve"> </w:t>
              </w:r>
              <w:r w:rsidRPr="00E066BD">
                <w:rPr>
                  <w:b/>
                  <w:bCs/>
                  <w:color w:val="204A87"/>
                  <w:lang w:val="en-US"/>
                  <w:rPrChange w:id="6224" w:author="Borja Gonzalez" w:date="2017-09-28T19:28:00Z">
                    <w:rPr>
                      <w:rFonts w:ascii="Monaco" w:hAnsi="Monaco" w:cs="Monaco"/>
                      <w:b/>
                      <w:bCs/>
                      <w:color w:val="204A87"/>
                      <w:sz w:val="32"/>
                      <w:szCs w:val="32"/>
                      <w:lang w:val="en-US"/>
                    </w:rPr>
                  </w:rPrChange>
                </w:rPr>
                <w:t>if</w:t>
              </w:r>
              <w:r w:rsidRPr="00E066BD">
                <w:rPr>
                  <w:b/>
                  <w:bCs/>
                  <w:lang w:val="en-US"/>
                  <w:rPrChange w:id="6225" w:author="Borja Gonzalez" w:date="2017-09-28T19:28:00Z">
                    <w:rPr>
                      <w:rFonts w:ascii="Monaco" w:hAnsi="Monaco" w:cs="Monaco"/>
                      <w:b/>
                      <w:bCs/>
                      <w:color w:val="000000"/>
                      <w:sz w:val="32"/>
                      <w:szCs w:val="32"/>
                      <w:lang w:val="en-US"/>
                    </w:rPr>
                  </w:rPrChange>
                </w:rPr>
                <w:t>(</w:t>
              </w:r>
              <w:r w:rsidRPr="00E066BD">
                <w:rPr>
                  <w:lang w:val="en-US"/>
                  <w:rPrChange w:id="6226" w:author="Borja Gonzalez" w:date="2017-09-28T19:28:00Z">
                    <w:rPr>
                      <w:rFonts w:ascii="Monaco" w:hAnsi="Monaco" w:cs="Monaco"/>
                      <w:color w:val="000000"/>
                      <w:sz w:val="32"/>
                      <w:szCs w:val="32"/>
                      <w:lang w:val="en-US"/>
                    </w:rPr>
                  </w:rPrChange>
                </w:rPr>
                <w:t>n</w:t>
              </w:r>
              <w:r w:rsidRPr="00E066BD">
                <w:rPr>
                  <w:b/>
                  <w:bCs/>
                  <w:color w:val="CE5C00"/>
                  <w:lang w:val="en-US"/>
                  <w:rPrChange w:id="6227"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228" w:author="Borja Gonzalez" w:date="2017-09-28T19:28:00Z">
                    <w:rPr>
                      <w:rFonts w:ascii="Monaco" w:hAnsi="Monaco" w:cs="Monaco"/>
                      <w:b/>
                      <w:bCs/>
                      <w:color w:val="0000CF"/>
                      <w:sz w:val="32"/>
                      <w:szCs w:val="32"/>
                      <w:lang w:val="en-US"/>
                    </w:rPr>
                  </w:rPrChange>
                </w:rPr>
                <w:t>2</w:t>
              </w:r>
              <w:r w:rsidRPr="00E066BD">
                <w:rPr>
                  <w:b/>
                  <w:bCs/>
                  <w:lang w:val="en-US"/>
                  <w:rPrChange w:id="6229" w:author="Borja Gonzalez" w:date="2017-09-28T19:28:00Z">
                    <w:rPr>
                      <w:rFonts w:ascii="Monaco" w:hAnsi="Monaco" w:cs="Monaco"/>
                      <w:b/>
                      <w:bCs/>
                      <w:color w:val="000000"/>
                      <w:sz w:val="32"/>
                      <w:szCs w:val="32"/>
                      <w:lang w:val="en-US"/>
                    </w:rPr>
                  </w:rPrChange>
                </w:rPr>
                <w:t>){</w:t>
              </w:r>
              <w:proofErr w:type="gramEnd"/>
            </w:ins>
          </w:p>
          <w:p w14:paraId="71AAFA4C" w14:textId="77777777" w:rsidR="00E066BD" w:rsidRPr="00E066BD" w:rsidRDefault="00E066BD">
            <w:pPr>
              <w:rPr>
                <w:ins w:id="6230" w:author="Borja Gonzalez" w:date="2017-09-28T19:27:00Z"/>
                <w:lang w:val="en-US"/>
                <w:rPrChange w:id="6231" w:author="Borja Gonzalez" w:date="2017-09-28T19:28:00Z">
                  <w:rPr>
                    <w:ins w:id="6232" w:author="Borja Gonzalez" w:date="2017-09-28T19:27:00Z"/>
                    <w:rFonts w:ascii="Monaco" w:eastAsiaTheme="majorEastAsia" w:hAnsi="Monaco" w:cs="Monaco"/>
                    <w:color w:val="243F60" w:themeColor="accent1" w:themeShade="7F"/>
                    <w:sz w:val="32"/>
                    <w:szCs w:val="32"/>
                    <w:lang w:val="en-US"/>
                  </w:rPr>
                </w:rPrChange>
              </w:rPr>
              <w:pPrChange w:id="6233" w:author="GONZALEZ DIAZ, BORJA" w:date="2017-09-29T19:26:00Z">
                <w:pPr>
                  <w:keepNext/>
                  <w:keepLines/>
                  <w:widowControl w:val="0"/>
                  <w:autoSpaceDE w:val="0"/>
                  <w:autoSpaceDN w:val="0"/>
                  <w:adjustRightInd w:val="0"/>
                  <w:spacing w:before="200"/>
                  <w:outlineLvl w:val="4"/>
                </w:pPr>
              </w:pPrChange>
            </w:pPr>
            <w:ins w:id="6234" w:author="Borja Gonzalez" w:date="2017-09-28T19:27:00Z">
              <w:r w:rsidRPr="00E066BD">
                <w:rPr>
                  <w:lang w:val="en-US"/>
                  <w:rPrChange w:id="6235" w:author="Borja Gonzalez" w:date="2017-09-28T19:28:00Z">
                    <w:rPr>
                      <w:rFonts w:ascii="Monaco" w:hAnsi="Monaco" w:cs="Monaco"/>
                      <w:sz w:val="32"/>
                      <w:szCs w:val="32"/>
                      <w:lang w:val="en-US"/>
                    </w:rPr>
                  </w:rPrChange>
                </w:rPr>
                <w:t xml:space="preserve">        x</w:t>
              </w:r>
              <w:r w:rsidRPr="00E066BD">
                <w:rPr>
                  <w:b/>
                  <w:bCs/>
                  <w:color w:val="CE5C00"/>
                  <w:lang w:val="en-US"/>
                  <w:rPrChange w:id="6236" w:author="Borja Gonzalez" w:date="2017-09-28T19:28:00Z">
                    <w:rPr>
                      <w:rFonts w:ascii="Monaco" w:hAnsi="Monaco" w:cs="Monaco"/>
                      <w:b/>
                      <w:bCs/>
                      <w:color w:val="CE5C00"/>
                      <w:sz w:val="32"/>
                      <w:szCs w:val="32"/>
                      <w:lang w:val="en-US"/>
                    </w:rPr>
                  </w:rPrChange>
                </w:rPr>
                <w:t>=</w:t>
              </w:r>
              <w:r w:rsidRPr="00E066BD">
                <w:rPr>
                  <w:color w:val="4E9A06"/>
                  <w:lang w:val="en-US"/>
                  <w:rPrChange w:id="6237" w:author="Borja Gonzalez" w:date="2017-09-28T19:28:00Z">
                    <w:rPr>
                      <w:rFonts w:ascii="Monaco" w:hAnsi="Monaco" w:cs="Monaco"/>
                      <w:color w:val="4E9A06"/>
                      <w:sz w:val="32"/>
                      <w:szCs w:val="32"/>
                      <w:lang w:val="en-US"/>
                    </w:rPr>
                  </w:rPrChange>
                </w:rPr>
                <w:t>"Sagital"</w:t>
              </w:r>
              <w:r w:rsidRPr="00E066BD">
                <w:rPr>
                  <w:b/>
                  <w:bCs/>
                  <w:lang w:val="en-US"/>
                  <w:rPrChange w:id="6238"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239" w:author="Borja Gonzalez" w:date="2017-09-28T19:27:00Z"/>
                <w:lang w:val="en-US"/>
                <w:rPrChange w:id="6240" w:author="Borja Gonzalez" w:date="2017-09-28T19:28:00Z">
                  <w:rPr>
                    <w:ins w:id="6241" w:author="Borja Gonzalez" w:date="2017-09-28T19:27:00Z"/>
                    <w:rFonts w:ascii="Monaco" w:eastAsiaTheme="majorEastAsia" w:hAnsi="Monaco" w:cs="Monaco"/>
                    <w:color w:val="243F60" w:themeColor="accent1" w:themeShade="7F"/>
                    <w:sz w:val="32"/>
                    <w:szCs w:val="32"/>
                    <w:lang w:val="en-US"/>
                  </w:rPr>
                </w:rPrChange>
              </w:rPr>
              <w:pPrChange w:id="6242" w:author="GONZALEZ DIAZ, BORJA" w:date="2017-09-29T19:26:00Z">
                <w:pPr>
                  <w:keepNext/>
                  <w:keepLines/>
                  <w:widowControl w:val="0"/>
                  <w:autoSpaceDE w:val="0"/>
                  <w:autoSpaceDN w:val="0"/>
                  <w:adjustRightInd w:val="0"/>
                  <w:spacing w:before="200"/>
                  <w:outlineLvl w:val="4"/>
                </w:pPr>
              </w:pPrChange>
            </w:pPr>
            <w:ins w:id="6243" w:author="Borja Gonzalez" w:date="2017-09-28T19:27:00Z">
              <w:r w:rsidRPr="00E066BD">
                <w:rPr>
                  <w:lang w:val="en-US"/>
                  <w:rPrChange w:id="6244" w:author="Borja Gonzalez" w:date="2017-09-28T19:28:00Z">
                    <w:rPr>
                      <w:rFonts w:ascii="Monaco" w:hAnsi="Monaco" w:cs="Monaco"/>
                      <w:sz w:val="32"/>
                      <w:szCs w:val="32"/>
                      <w:lang w:val="en-US"/>
                    </w:rPr>
                  </w:rPrChange>
                </w:rPr>
                <w:t xml:space="preserve">    </w:t>
              </w:r>
              <w:r w:rsidRPr="00E066BD">
                <w:rPr>
                  <w:b/>
                  <w:bCs/>
                  <w:lang w:val="en-US"/>
                  <w:rPrChange w:id="6245"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246" w:author="Borja Gonzalez" w:date="2017-09-28T19:27:00Z"/>
                <w:lang w:val="en-US"/>
                <w:rPrChange w:id="6247" w:author="Borja Gonzalez" w:date="2017-09-28T19:28:00Z">
                  <w:rPr>
                    <w:ins w:id="6248" w:author="Borja Gonzalez" w:date="2017-09-28T19:27:00Z"/>
                    <w:rFonts w:ascii="Monaco" w:eastAsiaTheme="majorEastAsia" w:hAnsi="Monaco" w:cs="Monaco"/>
                    <w:color w:val="243F60" w:themeColor="accent1" w:themeShade="7F"/>
                    <w:sz w:val="32"/>
                    <w:szCs w:val="32"/>
                    <w:lang w:val="en-US"/>
                  </w:rPr>
                </w:rPrChange>
              </w:rPr>
              <w:pPrChange w:id="6249" w:author="GONZALEZ DIAZ, BORJA" w:date="2017-09-29T19:26:00Z">
                <w:pPr>
                  <w:keepNext/>
                  <w:keepLines/>
                  <w:widowControl w:val="0"/>
                  <w:autoSpaceDE w:val="0"/>
                  <w:autoSpaceDN w:val="0"/>
                  <w:adjustRightInd w:val="0"/>
                  <w:spacing w:before="200"/>
                  <w:outlineLvl w:val="4"/>
                </w:pPr>
              </w:pPrChange>
            </w:pPr>
            <w:ins w:id="6250" w:author="Borja Gonzalez" w:date="2017-09-28T19:27:00Z">
              <w:r w:rsidRPr="00E066BD">
                <w:rPr>
                  <w:lang w:val="en-US"/>
                  <w:rPrChange w:id="6251" w:author="Borja Gonzalez" w:date="2017-09-28T19:28:00Z">
                    <w:rPr>
                      <w:rFonts w:ascii="Monaco" w:hAnsi="Monaco" w:cs="Monaco"/>
                      <w:sz w:val="32"/>
                      <w:szCs w:val="32"/>
                      <w:lang w:val="en-US"/>
                    </w:rPr>
                  </w:rPrChange>
                </w:rPr>
                <w:t xml:space="preserve">    </w:t>
              </w:r>
              <w:r w:rsidRPr="00E066BD">
                <w:rPr>
                  <w:b/>
                  <w:bCs/>
                  <w:color w:val="204A87"/>
                  <w:lang w:val="en-US"/>
                  <w:rPrChange w:id="6252" w:author="Borja Gonzalez" w:date="2017-09-28T19:28:00Z">
                    <w:rPr>
                      <w:rFonts w:ascii="Monaco" w:hAnsi="Monaco" w:cs="Monaco"/>
                      <w:b/>
                      <w:bCs/>
                      <w:color w:val="204A87"/>
                      <w:sz w:val="32"/>
                      <w:szCs w:val="32"/>
                      <w:lang w:val="en-US"/>
                    </w:rPr>
                  </w:rPrChange>
                </w:rPr>
                <w:t>else</w:t>
              </w:r>
              <w:r w:rsidRPr="00E066BD">
                <w:rPr>
                  <w:lang w:val="en-US"/>
                  <w:rPrChange w:id="6253" w:author="Borja Gonzalez" w:date="2017-09-28T19:28:00Z">
                    <w:rPr>
                      <w:rFonts w:ascii="Monaco" w:hAnsi="Monaco" w:cs="Monaco"/>
                      <w:sz w:val="32"/>
                      <w:szCs w:val="32"/>
                      <w:lang w:val="en-US"/>
                    </w:rPr>
                  </w:rPrChange>
                </w:rPr>
                <w:t xml:space="preserve"> </w:t>
              </w:r>
              <w:r w:rsidRPr="00E066BD">
                <w:rPr>
                  <w:b/>
                  <w:bCs/>
                  <w:color w:val="204A87"/>
                  <w:lang w:val="en-US"/>
                  <w:rPrChange w:id="6254" w:author="Borja Gonzalez" w:date="2017-09-28T19:28:00Z">
                    <w:rPr>
                      <w:rFonts w:ascii="Monaco" w:hAnsi="Monaco" w:cs="Monaco"/>
                      <w:b/>
                      <w:bCs/>
                      <w:color w:val="204A87"/>
                      <w:sz w:val="32"/>
                      <w:szCs w:val="32"/>
                      <w:lang w:val="en-US"/>
                    </w:rPr>
                  </w:rPrChange>
                </w:rPr>
                <w:t>if</w:t>
              </w:r>
              <w:r w:rsidRPr="00E066BD">
                <w:rPr>
                  <w:b/>
                  <w:bCs/>
                  <w:lang w:val="en-US"/>
                  <w:rPrChange w:id="6255" w:author="Borja Gonzalez" w:date="2017-09-28T19:28:00Z">
                    <w:rPr>
                      <w:rFonts w:ascii="Monaco" w:hAnsi="Monaco" w:cs="Monaco"/>
                      <w:b/>
                      <w:bCs/>
                      <w:color w:val="000000"/>
                      <w:sz w:val="32"/>
                      <w:szCs w:val="32"/>
                      <w:lang w:val="en-US"/>
                    </w:rPr>
                  </w:rPrChange>
                </w:rPr>
                <w:t>(</w:t>
              </w:r>
              <w:r w:rsidRPr="00E066BD">
                <w:rPr>
                  <w:lang w:val="en-US"/>
                  <w:rPrChange w:id="6256" w:author="Borja Gonzalez" w:date="2017-09-28T19:28:00Z">
                    <w:rPr>
                      <w:rFonts w:ascii="Monaco" w:hAnsi="Monaco" w:cs="Monaco"/>
                      <w:color w:val="000000"/>
                      <w:sz w:val="32"/>
                      <w:szCs w:val="32"/>
                      <w:lang w:val="en-US"/>
                    </w:rPr>
                  </w:rPrChange>
                </w:rPr>
                <w:t>n</w:t>
              </w:r>
              <w:r w:rsidRPr="00E066BD">
                <w:rPr>
                  <w:b/>
                  <w:bCs/>
                  <w:color w:val="CE5C00"/>
                  <w:lang w:val="en-US"/>
                  <w:rPrChange w:id="6257"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258" w:author="Borja Gonzalez" w:date="2017-09-28T19:28:00Z">
                    <w:rPr>
                      <w:rFonts w:ascii="Monaco" w:hAnsi="Monaco" w:cs="Monaco"/>
                      <w:b/>
                      <w:bCs/>
                      <w:color w:val="0000CF"/>
                      <w:sz w:val="32"/>
                      <w:szCs w:val="32"/>
                      <w:lang w:val="en-US"/>
                    </w:rPr>
                  </w:rPrChange>
                </w:rPr>
                <w:t>1</w:t>
              </w:r>
              <w:r w:rsidRPr="00E066BD">
                <w:rPr>
                  <w:b/>
                  <w:bCs/>
                  <w:lang w:val="en-US"/>
                  <w:rPrChange w:id="6259" w:author="Borja Gonzalez" w:date="2017-09-28T19:28:00Z">
                    <w:rPr>
                      <w:rFonts w:ascii="Monaco" w:hAnsi="Monaco" w:cs="Monaco"/>
                      <w:b/>
                      <w:bCs/>
                      <w:color w:val="000000"/>
                      <w:sz w:val="32"/>
                      <w:szCs w:val="32"/>
                      <w:lang w:val="en-US"/>
                    </w:rPr>
                  </w:rPrChange>
                </w:rPr>
                <w:t>){</w:t>
              </w:r>
              <w:proofErr w:type="gramEnd"/>
            </w:ins>
          </w:p>
          <w:p w14:paraId="6E453B81" w14:textId="77777777" w:rsidR="00E066BD" w:rsidRPr="00C313C3" w:rsidRDefault="00E066BD">
            <w:pPr>
              <w:rPr>
                <w:ins w:id="6260" w:author="Borja Gonzalez" w:date="2017-09-28T19:27:00Z"/>
                <w:rPrChange w:id="6261" w:author="GONZALEZ DIAZ, BORJA" w:date="2017-09-30T00:55:00Z">
                  <w:rPr>
                    <w:ins w:id="6262" w:author="Borja Gonzalez" w:date="2017-09-28T19:27:00Z"/>
                    <w:rFonts w:ascii="Monaco" w:eastAsiaTheme="majorEastAsia" w:hAnsi="Monaco" w:cs="Monaco"/>
                    <w:color w:val="243F60" w:themeColor="accent1" w:themeShade="7F"/>
                    <w:sz w:val="32"/>
                    <w:szCs w:val="32"/>
                    <w:lang w:val="en-US"/>
                  </w:rPr>
                </w:rPrChange>
              </w:rPr>
              <w:pPrChange w:id="6263" w:author="GONZALEZ DIAZ, BORJA" w:date="2017-09-29T19:26:00Z">
                <w:pPr>
                  <w:keepNext/>
                  <w:keepLines/>
                  <w:widowControl w:val="0"/>
                  <w:autoSpaceDE w:val="0"/>
                  <w:autoSpaceDN w:val="0"/>
                  <w:adjustRightInd w:val="0"/>
                  <w:spacing w:before="200"/>
                  <w:outlineLvl w:val="4"/>
                </w:pPr>
              </w:pPrChange>
            </w:pPr>
            <w:ins w:id="6264" w:author="Borja Gonzalez" w:date="2017-09-28T19:27:00Z">
              <w:r w:rsidRPr="00E066BD">
                <w:rPr>
                  <w:lang w:val="en-US"/>
                  <w:rPrChange w:id="6265" w:author="Borja Gonzalez" w:date="2017-09-28T19:28:00Z">
                    <w:rPr>
                      <w:rFonts w:ascii="Monaco" w:hAnsi="Monaco" w:cs="Monaco"/>
                      <w:sz w:val="32"/>
                      <w:szCs w:val="32"/>
                      <w:lang w:val="en-US"/>
                    </w:rPr>
                  </w:rPrChange>
                </w:rPr>
                <w:t xml:space="preserve">        </w:t>
              </w:r>
              <w:r w:rsidRPr="00C313C3">
                <w:rPr>
                  <w:rPrChange w:id="6266" w:author="GONZALEZ DIAZ, BORJA" w:date="2017-09-30T00:55:00Z">
                    <w:rPr>
                      <w:rFonts w:ascii="Monaco" w:hAnsi="Monaco" w:cs="Monaco"/>
                      <w:color w:val="000000"/>
                      <w:sz w:val="32"/>
                      <w:szCs w:val="32"/>
                      <w:lang w:val="en-US"/>
                    </w:rPr>
                  </w:rPrChange>
                </w:rPr>
                <w:t>x</w:t>
              </w:r>
              <w:r w:rsidRPr="00C313C3">
                <w:rPr>
                  <w:b/>
                  <w:bCs/>
                  <w:color w:val="CE5C00"/>
                  <w:rPrChange w:id="6267" w:author="GONZALEZ DIAZ, BORJA" w:date="2017-09-30T00:55:00Z">
                    <w:rPr>
                      <w:rFonts w:ascii="Monaco" w:hAnsi="Monaco" w:cs="Monaco"/>
                      <w:b/>
                      <w:bCs/>
                      <w:color w:val="CE5C00"/>
                      <w:sz w:val="32"/>
                      <w:szCs w:val="32"/>
                      <w:lang w:val="en-US"/>
                    </w:rPr>
                  </w:rPrChange>
                </w:rPr>
                <w:t>=</w:t>
              </w:r>
              <w:r w:rsidRPr="00C313C3">
                <w:rPr>
                  <w:color w:val="4E9A06"/>
                  <w:rPrChange w:id="6268" w:author="GONZALEZ DIAZ, BORJA" w:date="2017-09-30T00:55:00Z">
                    <w:rPr>
                      <w:rFonts w:ascii="Monaco" w:hAnsi="Monaco" w:cs="Monaco"/>
                      <w:color w:val="4E9A06"/>
                      <w:sz w:val="32"/>
                      <w:szCs w:val="32"/>
                      <w:lang w:val="en-US"/>
                    </w:rPr>
                  </w:rPrChange>
                </w:rPr>
                <w:t>"Transversal"</w:t>
              </w:r>
              <w:r w:rsidRPr="00C313C3">
                <w:rPr>
                  <w:b/>
                  <w:bCs/>
                  <w:rPrChange w:id="6269" w:author="GONZALEZ DIAZ, BORJA" w:date="2017-09-30T00:55:00Z">
                    <w:rPr>
                      <w:rFonts w:ascii="Monaco" w:hAnsi="Monaco" w:cs="Monaco"/>
                      <w:b/>
                      <w:bCs/>
                      <w:color w:val="000000"/>
                      <w:sz w:val="32"/>
                      <w:szCs w:val="32"/>
                      <w:lang w:val="en-US"/>
                    </w:rPr>
                  </w:rPrChange>
                </w:rPr>
                <w:t>;</w:t>
              </w:r>
            </w:ins>
          </w:p>
          <w:p w14:paraId="7108A425" w14:textId="77777777" w:rsidR="00E066BD" w:rsidRPr="0079203F" w:rsidRDefault="00E066BD">
            <w:pPr>
              <w:rPr>
                <w:ins w:id="6270" w:author="Borja Gonzalez" w:date="2017-09-28T19:27:00Z"/>
                <w:lang w:val="es-ES"/>
                <w:rPrChange w:id="6271" w:author="Rodrigo García" w:date="2017-09-29T10:07:00Z">
                  <w:rPr>
                    <w:ins w:id="6272" w:author="Borja Gonzalez" w:date="2017-09-28T19:27:00Z"/>
                    <w:rFonts w:ascii="Monaco" w:eastAsiaTheme="majorEastAsia" w:hAnsi="Monaco" w:cs="Monaco"/>
                    <w:color w:val="243F60" w:themeColor="accent1" w:themeShade="7F"/>
                    <w:sz w:val="32"/>
                    <w:szCs w:val="32"/>
                    <w:lang w:val="en-US"/>
                  </w:rPr>
                </w:rPrChange>
              </w:rPr>
              <w:pPrChange w:id="6273" w:author="GONZALEZ DIAZ, BORJA" w:date="2017-09-29T19:26:00Z">
                <w:pPr>
                  <w:keepNext/>
                  <w:keepLines/>
                  <w:widowControl w:val="0"/>
                  <w:autoSpaceDE w:val="0"/>
                  <w:autoSpaceDN w:val="0"/>
                  <w:adjustRightInd w:val="0"/>
                  <w:spacing w:before="200"/>
                  <w:outlineLvl w:val="4"/>
                </w:pPr>
              </w:pPrChange>
            </w:pPr>
            <w:ins w:id="6274" w:author="Borja Gonzalez" w:date="2017-09-28T19:27:00Z">
              <w:r w:rsidRPr="00C313C3">
                <w:rPr>
                  <w:rPrChange w:id="6275" w:author="GONZALEZ DIAZ, BORJA" w:date="2017-09-30T00:55:00Z">
                    <w:rPr>
                      <w:rFonts w:ascii="Monaco" w:hAnsi="Monaco" w:cs="Monaco"/>
                      <w:sz w:val="32"/>
                      <w:szCs w:val="32"/>
                      <w:lang w:val="en-US"/>
                    </w:rPr>
                  </w:rPrChange>
                </w:rPr>
                <w:t xml:space="preserve">    </w:t>
              </w:r>
              <w:r w:rsidRPr="0079203F">
                <w:rPr>
                  <w:b/>
                  <w:bCs/>
                  <w:lang w:val="es-ES"/>
                  <w:rPrChange w:id="6276"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277" w:author="Borja Gonzalez" w:date="2017-09-28T19:27:00Z"/>
                <w:lang w:val="es-ES"/>
                <w:rPrChange w:id="6278" w:author="Rodrigo García" w:date="2017-09-29T10:07:00Z">
                  <w:rPr>
                    <w:ins w:id="6279" w:author="Borja Gonzalez" w:date="2017-09-28T19:27:00Z"/>
                    <w:rFonts w:ascii="Monaco" w:eastAsiaTheme="majorEastAsia" w:hAnsi="Monaco" w:cs="Monaco"/>
                    <w:color w:val="243F60" w:themeColor="accent1" w:themeShade="7F"/>
                    <w:sz w:val="32"/>
                    <w:szCs w:val="32"/>
                    <w:lang w:val="en-US"/>
                  </w:rPr>
                </w:rPrChange>
              </w:rPr>
              <w:pPrChange w:id="6280" w:author="GONZALEZ DIAZ, BORJA" w:date="2017-09-29T19:26:00Z">
                <w:pPr>
                  <w:keepNext/>
                  <w:keepLines/>
                  <w:widowControl w:val="0"/>
                  <w:autoSpaceDE w:val="0"/>
                  <w:autoSpaceDN w:val="0"/>
                  <w:adjustRightInd w:val="0"/>
                  <w:spacing w:before="200"/>
                  <w:outlineLvl w:val="4"/>
                </w:pPr>
              </w:pPrChange>
            </w:pPr>
            <w:ins w:id="6281" w:author="Borja Gonzalez" w:date="2017-09-28T19:27:00Z">
              <w:r w:rsidRPr="0079203F">
                <w:rPr>
                  <w:lang w:val="es-ES"/>
                  <w:rPrChange w:id="6282" w:author="Rodrigo García" w:date="2017-09-29T10:07:00Z">
                    <w:rPr>
                      <w:rFonts w:ascii="Monaco" w:hAnsi="Monaco" w:cs="Monaco"/>
                      <w:sz w:val="32"/>
                      <w:szCs w:val="32"/>
                      <w:lang w:val="en-US"/>
                    </w:rPr>
                  </w:rPrChange>
                </w:rPr>
                <w:t xml:space="preserve">    </w:t>
              </w:r>
              <w:r w:rsidRPr="0079203F">
                <w:rPr>
                  <w:b/>
                  <w:bCs/>
                  <w:color w:val="204A87"/>
                  <w:lang w:val="es-ES"/>
                  <w:rPrChange w:id="6283" w:author="Rodrigo García" w:date="2017-09-29T10:07:00Z">
                    <w:rPr>
                      <w:rFonts w:ascii="Monaco" w:hAnsi="Monaco" w:cs="Monaco"/>
                      <w:b/>
                      <w:bCs/>
                      <w:color w:val="204A87"/>
                      <w:sz w:val="32"/>
                      <w:szCs w:val="32"/>
                      <w:lang w:val="en-US"/>
                    </w:rPr>
                  </w:rPrChange>
                </w:rPr>
                <w:t>var</w:t>
              </w:r>
              <w:r w:rsidRPr="0079203F">
                <w:rPr>
                  <w:lang w:val="es-ES"/>
                  <w:rPrChange w:id="6284" w:author="Rodrigo García" w:date="2017-09-29T10:07:00Z">
                    <w:rPr>
                      <w:rFonts w:ascii="Monaco" w:hAnsi="Monaco" w:cs="Monaco"/>
                      <w:sz w:val="32"/>
                      <w:szCs w:val="32"/>
                      <w:lang w:val="en-US"/>
                    </w:rPr>
                  </w:rPrChange>
                </w:rPr>
                <w:t xml:space="preserve"> Movimiento </w:t>
              </w:r>
              <w:r w:rsidRPr="0079203F">
                <w:rPr>
                  <w:b/>
                  <w:bCs/>
                  <w:color w:val="CE5C00"/>
                  <w:lang w:val="es-ES"/>
                  <w:rPrChange w:id="6285" w:author="Rodrigo García" w:date="2017-09-29T10:07:00Z">
                    <w:rPr>
                      <w:rFonts w:ascii="Monaco" w:hAnsi="Monaco" w:cs="Monaco"/>
                      <w:b/>
                      <w:bCs/>
                      <w:color w:val="CE5C00"/>
                      <w:sz w:val="32"/>
                      <w:szCs w:val="32"/>
                      <w:lang w:val="en-US"/>
                    </w:rPr>
                  </w:rPrChange>
                </w:rPr>
                <w:t>=</w:t>
              </w:r>
              <w:r w:rsidRPr="0079203F">
                <w:rPr>
                  <w:lang w:val="es-ES"/>
                  <w:rPrChange w:id="6286" w:author="Rodrigo García" w:date="2017-09-29T10:07:00Z">
                    <w:rPr>
                      <w:rFonts w:ascii="Monaco" w:hAnsi="Monaco" w:cs="Monaco"/>
                      <w:sz w:val="32"/>
                      <w:szCs w:val="32"/>
                      <w:lang w:val="en-US"/>
                    </w:rPr>
                  </w:rPrChange>
                </w:rPr>
                <w:t xml:space="preserve"> </w:t>
              </w:r>
              <w:proofErr w:type="gramStart"/>
              <w:r w:rsidRPr="0079203F">
                <w:rPr>
                  <w:lang w:val="es-ES"/>
                  <w:rPrChange w:id="6287" w:author="Rodrigo García" w:date="2017-09-29T10:07:00Z">
                    <w:rPr>
                      <w:rFonts w:ascii="Monaco" w:hAnsi="Monaco" w:cs="Monaco"/>
                      <w:sz w:val="32"/>
                      <w:szCs w:val="32"/>
                      <w:lang w:val="en-US"/>
                    </w:rPr>
                  </w:rPrChange>
                </w:rPr>
                <w:t>mov</w:t>
              </w:r>
              <w:r w:rsidRPr="0079203F">
                <w:rPr>
                  <w:b/>
                  <w:bCs/>
                  <w:lang w:val="es-ES"/>
                  <w:rPrChange w:id="6288" w:author="Rodrigo García" w:date="2017-09-29T10:07:00Z">
                    <w:rPr>
                      <w:rFonts w:ascii="Monaco" w:hAnsi="Monaco" w:cs="Monaco"/>
                      <w:b/>
                      <w:bCs/>
                      <w:color w:val="000000"/>
                      <w:sz w:val="32"/>
                      <w:szCs w:val="32"/>
                      <w:lang w:val="en-US"/>
                    </w:rPr>
                  </w:rPrChange>
                </w:rPr>
                <w:t>.</w:t>
              </w:r>
              <w:r w:rsidRPr="0079203F">
                <w:rPr>
                  <w:lang w:val="es-ES"/>
                  <w:rPrChange w:id="6289" w:author="Rodrigo García" w:date="2017-09-29T10:07:00Z">
                    <w:rPr>
                      <w:rFonts w:ascii="Monaco" w:hAnsi="Monaco" w:cs="Monaco"/>
                      <w:color w:val="000000"/>
                      <w:sz w:val="32"/>
                      <w:szCs w:val="32"/>
                      <w:lang w:val="en-US"/>
                    </w:rPr>
                  </w:rPrChange>
                </w:rPr>
                <w:t>split</w:t>
              </w:r>
              <w:proofErr w:type="gramEnd"/>
              <w:r w:rsidRPr="0079203F">
                <w:rPr>
                  <w:b/>
                  <w:bCs/>
                  <w:lang w:val="es-ES"/>
                  <w:rPrChange w:id="6290" w:author="Rodrigo García" w:date="2017-09-29T10:07:00Z">
                    <w:rPr>
                      <w:rFonts w:ascii="Monaco" w:hAnsi="Monaco" w:cs="Monaco"/>
                      <w:b/>
                      <w:bCs/>
                      <w:color w:val="000000"/>
                      <w:sz w:val="32"/>
                      <w:szCs w:val="32"/>
                      <w:lang w:val="en-US"/>
                    </w:rPr>
                  </w:rPrChange>
                </w:rPr>
                <w:t>(</w:t>
              </w:r>
              <w:r w:rsidRPr="0079203F">
                <w:rPr>
                  <w:color w:val="4E9A06"/>
                  <w:lang w:val="es-ES"/>
                  <w:rPrChange w:id="6291" w:author="Rodrigo García" w:date="2017-09-29T10:07:00Z">
                    <w:rPr>
                      <w:rFonts w:ascii="Monaco" w:hAnsi="Monaco" w:cs="Monaco"/>
                      <w:color w:val="4E9A06"/>
                      <w:sz w:val="32"/>
                      <w:szCs w:val="32"/>
                      <w:lang w:val="en-US"/>
                    </w:rPr>
                  </w:rPrChange>
                </w:rPr>
                <w:t>','</w:t>
              </w:r>
              <w:r w:rsidRPr="0079203F">
                <w:rPr>
                  <w:b/>
                  <w:bCs/>
                  <w:lang w:val="es-ES"/>
                  <w:rPrChange w:id="6292"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293" w:author="Borja Gonzalez" w:date="2017-09-28T19:27:00Z"/>
                <w:lang w:val="es-ES"/>
                <w:rPrChange w:id="6294" w:author="Rodrigo García" w:date="2017-09-29T10:07:00Z">
                  <w:rPr>
                    <w:ins w:id="6295" w:author="Borja Gonzalez" w:date="2017-09-28T19:27:00Z"/>
                    <w:rFonts w:ascii="Monaco" w:eastAsiaTheme="majorEastAsia" w:hAnsi="Monaco" w:cs="Monaco"/>
                    <w:color w:val="243F60" w:themeColor="accent1" w:themeShade="7F"/>
                    <w:sz w:val="32"/>
                    <w:szCs w:val="32"/>
                    <w:lang w:val="en-US"/>
                  </w:rPr>
                </w:rPrChange>
              </w:rPr>
              <w:pPrChange w:id="6296" w:author="GONZALEZ DIAZ, BORJA" w:date="2017-09-29T19:26:00Z">
                <w:pPr>
                  <w:keepNext/>
                  <w:keepLines/>
                  <w:widowControl w:val="0"/>
                  <w:autoSpaceDE w:val="0"/>
                  <w:autoSpaceDN w:val="0"/>
                  <w:adjustRightInd w:val="0"/>
                  <w:spacing w:before="200"/>
                  <w:outlineLvl w:val="4"/>
                </w:pPr>
              </w:pPrChange>
            </w:pPr>
            <w:ins w:id="6297" w:author="Borja Gonzalez" w:date="2017-09-28T19:27:00Z">
              <w:r w:rsidRPr="0079203F">
                <w:rPr>
                  <w:lang w:val="es-ES"/>
                  <w:rPrChange w:id="6298" w:author="Rodrigo García" w:date="2017-09-29T10:07:00Z">
                    <w:rPr>
                      <w:rFonts w:ascii="Monaco" w:hAnsi="Monaco" w:cs="Monaco"/>
                      <w:sz w:val="32"/>
                      <w:szCs w:val="32"/>
                      <w:lang w:val="en-US"/>
                    </w:rPr>
                  </w:rPrChange>
                </w:rPr>
                <w:t xml:space="preserve">    </w:t>
              </w:r>
              <w:r w:rsidRPr="0079203F">
                <w:rPr>
                  <w:b/>
                  <w:bCs/>
                  <w:color w:val="204A87"/>
                  <w:lang w:val="es-ES"/>
                  <w:rPrChange w:id="6299" w:author="Rodrigo García" w:date="2017-09-29T10:07:00Z">
                    <w:rPr>
                      <w:rFonts w:ascii="Monaco" w:hAnsi="Monaco" w:cs="Monaco"/>
                      <w:b/>
                      <w:bCs/>
                      <w:color w:val="204A87"/>
                      <w:sz w:val="32"/>
                      <w:szCs w:val="32"/>
                      <w:lang w:val="en-US"/>
                    </w:rPr>
                  </w:rPrChange>
                </w:rPr>
                <w:t>var</w:t>
              </w:r>
              <w:r w:rsidRPr="0079203F">
                <w:rPr>
                  <w:lang w:val="es-ES"/>
                  <w:rPrChange w:id="6300" w:author="Rodrigo García" w:date="2017-09-29T10:07:00Z">
                    <w:rPr>
                      <w:rFonts w:ascii="Monaco" w:hAnsi="Monaco" w:cs="Monaco"/>
                      <w:sz w:val="32"/>
                      <w:szCs w:val="32"/>
                      <w:lang w:val="en-US"/>
                    </w:rPr>
                  </w:rPrChange>
                </w:rPr>
                <w:t xml:space="preserve"> Tiempo </w:t>
              </w:r>
              <w:r w:rsidRPr="0079203F">
                <w:rPr>
                  <w:b/>
                  <w:bCs/>
                  <w:color w:val="CE5C00"/>
                  <w:lang w:val="es-ES"/>
                  <w:rPrChange w:id="6301" w:author="Rodrigo García" w:date="2017-09-29T10:07:00Z">
                    <w:rPr>
                      <w:rFonts w:ascii="Monaco" w:hAnsi="Monaco" w:cs="Monaco"/>
                      <w:b/>
                      <w:bCs/>
                      <w:color w:val="CE5C00"/>
                      <w:sz w:val="32"/>
                      <w:szCs w:val="32"/>
                      <w:lang w:val="en-US"/>
                    </w:rPr>
                  </w:rPrChange>
                </w:rPr>
                <w:t>=</w:t>
              </w:r>
              <w:r w:rsidRPr="0079203F">
                <w:rPr>
                  <w:lang w:val="es-ES"/>
                  <w:rPrChange w:id="6302" w:author="Rodrigo García" w:date="2017-09-29T10:07:00Z">
                    <w:rPr>
                      <w:rFonts w:ascii="Monaco" w:hAnsi="Monaco" w:cs="Monaco"/>
                      <w:sz w:val="32"/>
                      <w:szCs w:val="32"/>
                      <w:lang w:val="en-US"/>
                    </w:rPr>
                  </w:rPrChange>
                </w:rPr>
                <w:t xml:space="preserve"> </w:t>
              </w:r>
              <w:proofErr w:type="gramStart"/>
              <w:r w:rsidRPr="0079203F">
                <w:rPr>
                  <w:lang w:val="es-ES"/>
                  <w:rPrChange w:id="6303" w:author="Rodrigo García" w:date="2017-09-29T10:07:00Z">
                    <w:rPr>
                      <w:rFonts w:ascii="Monaco" w:hAnsi="Monaco" w:cs="Monaco"/>
                      <w:sz w:val="32"/>
                      <w:szCs w:val="32"/>
                      <w:lang w:val="en-US"/>
                    </w:rPr>
                  </w:rPrChange>
                </w:rPr>
                <w:t>time</w:t>
              </w:r>
              <w:r w:rsidRPr="0079203F">
                <w:rPr>
                  <w:b/>
                  <w:bCs/>
                  <w:lang w:val="es-ES"/>
                  <w:rPrChange w:id="6304" w:author="Rodrigo García" w:date="2017-09-29T10:07:00Z">
                    <w:rPr>
                      <w:rFonts w:ascii="Monaco" w:hAnsi="Monaco" w:cs="Monaco"/>
                      <w:b/>
                      <w:bCs/>
                      <w:color w:val="000000"/>
                      <w:sz w:val="32"/>
                      <w:szCs w:val="32"/>
                      <w:lang w:val="en-US"/>
                    </w:rPr>
                  </w:rPrChange>
                </w:rPr>
                <w:t>.</w:t>
              </w:r>
              <w:r w:rsidRPr="0079203F">
                <w:rPr>
                  <w:lang w:val="es-ES"/>
                  <w:rPrChange w:id="6305" w:author="Rodrigo García" w:date="2017-09-29T10:07:00Z">
                    <w:rPr>
                      <w:rFonts w:ascii="Monaco" w:hAnsi="Monaco" w:cs="Monaco"/>
                      <w:color w:val="000000"/>
                      <w:sz w:val="32"/>
                      <w:szCs w:val="32"/>
                      <w:lang w:val="en-US"/>
                    </w:rPr>
                  </w:rPrChange>
                </w:rPr>
                <w:t>split</w:t>
              </w:r>
              <w:proofErr w:type="gramEnd"/>
              <w:r w:rsidRPr="0079203F">
                <w:rPr>
                  <w:b/>
                  <w:bCs/>
                  <w:lang w:val="es-ES"/>
                  <w:rPrChange w:id="6306" w:author="Rodrigo García" w:date="2017-09-29T10:07:00Z">
                    <w:rPr>
                      <w:rFonts w:ascii="Monaco" w:hAnsi="Monaco" w:cs="Monaco"/>
                      <w:b/>
                      <w:bCs/>
                      <w:color w:val="000000"/>
                      <w:sz w:val="32"/>
                      <w:szCs w:val="32"/>
                      <w:lang w:val="en-US"/>
                    </w:rPr>
                  </w:rPrChange>
                </w:rPr>
                <w:t>(</w:t>
              </w:r>
              <w:r w:rsidRPr="0079203F">
                <w:rPr>
                  <w:color w:val="4E9A06"/>
                  <w:lang w:val="es-ES"/>
                  <w:rPrChange w:id="6307" w:author="Rodrigo García" w:date="2017-09-29T10:07:00Z">
                    <w:rPr>
                      <w:rFonts w:ascii="Monaco" w:hAnsi="Monaco" w:cs="Monaco"/>
                      <w:color w:val="4E9A06"/>
                      <w:sz w:val="32"/>
                      <w:szCs w:val="32"/>
                      <w:lang w:val="en-US"/>
                    </w:rPr>
                  </w:rPrChange>
                </w:rPr>
                <w:t>','</w:t>
              </w:r>
              <w:r w:rsidRPr="0079203F">
                <w:rPr>
                  <w:b/>
                  <w:bCs/>
                  <w:lang w:val="es-ES"/>
                  <w:rPrChange w:id="6308"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309" w:author="Borja Gonzalez" w:date="2017-09-28T19:27:00Z"/>
                <w:lang w:val="en-US"/>
                <w:rPrChange w:id="6310" w:author="Borja Gonzalez" w:date="2017-09-28T19:28:00Z">
                  <w:rPr>
                    <w:ins w:id="6311" w:author="Borja Gonzalez" w:date="2017-09-28T19:27:00Z"/>
                    <w:rFonts w:ascii="Monaco" w:eastAsiaTheme="majorEastAsia" w:hAnsi="Monaco" w:cs="Monaco"/>
                    <w:color w:val="243F60" w:themeColor="accent1" w:themeShade="7F"/>
                    <w:sz w:val="32"/>
                    <w:szCs w:val="32"/>
                    <w:lang w:val="en-US"/>
                  </w:rPr>
                </w:rPrChange>
              </w:rPr>
              <w:pPrChange w:id="6312" w:author="GONZALEZ DIAZ, BORJA" w:date="2017-09-29T19:26:00Z">
                <w:pPr>
                  <w:keepNext/>
                  <w:keepLines/>
                  <w:widowControl w:val="0"/>
                  <w:autoSpaceDE w:val="0"/>
                  <w:autoSpaceDN w:val="0"/>
                  <w:adjustRightInd w:val="0"/>
                  <w:spacing w:before="200"/>
                  <w:outlineLvl w:val="4"/>
                </w:pPr>
              </w:pPrChange>
            </w:pPr>
            <w:ins w:id="6313" w:author="Borja Gonzalez" w:date="2017-09-28T19:27:00Z">
              <w:r w:rsidRPr="0079203F">
                <w:rPr>
                  <w:lang w:val="es-ES"/>
                  <w:rPrChange w:id="6314" w:author="Rodrigo García" w:date="2017-09-29T10:07:00Z">
                    <w:rPr>
                      <w:rFonts w:ascii="Monaco" w:hAnsi="Monaco" w:cs="Monaco"/>
                      <w:sz w:val="32"/>
                      <w:szCs w:val="32"/>
                      <w:lang w:val="en-US"/>
                    </w:rPr>
                  </w:rPrChange>
                </w:rPr>
                <w:t xml:space="preserve">    </w:t>
              </w:r>
              <w:r w:rsidRPr="00E066BD">
                <w:rPr>
                  <w:b/>
                  <w:bCs/>
                  <w:color w:val="204A87"/>
                  <w:lang w:val="en-US"/>
                  <w:rPrChange w:id="6315" w:author="Borja Gonzalez" w:date="2017-09-28T19:28:00Z">
                    <w:rPr>
                      <w:rFonts w:ascii="Monaco" w:hAnsi="Monaco" w:cs="Monaco"/>
                      <w:b/>
                      <w:bCs/>
                      <w:color w:val="204A87"/>
                      <w:sz w:val="32"/>
                      <w:szCs w:val="32"/>
                      <w:lang w:val="en-US"/>
                    </w:rPr>
                  </w:rPrChange>
                </w:rPr>
                <w:t>const</w:t>
              </w:r>
              <w:r w:rsidRPr="00E066BD">
                <w:rPr>
                  <w:lang w:val="en-US"/>
                  <w:rPrChange w:id="6316" w:author="Borja Gonzalez" w:date="2017-09-28T19:28:00Z">
                    <w:rPr>
                      <w:rFonts w:ascii="Monaco" w:hAnsi="Monaco" w:cs="Monaco"/>
                      <w:sz w:val="32"/>
                      <w:szCs w:val="32"/>
                      <w:lang w:val="en-US"/>
                    </w:rPr>
                  </w:rPrChange>
                </w:rPr>
                <w:t xml:space="preserve"> CHART </w:t>
              </w:r>
              <w:r w:rsidRPr="00E066BD">
                <w:rPr>
                  <w:b/>
                  <w:bCs/>
                  <w:color w:val="CE5C00"/>
                  <w:lang w:val="en-US"/>
                  <w:rPrChange w:id="6317" w:author="Borja Gonzalez" w:date="2017-09-28T19:28:00Z">
                    <w:rPr>
                      <w:rFonts w:ascii="Monaco" w:hAnsi="Monaco" w:cs="Monaco"/>
                      <w:b/>
                      <w:bCs/>
                      <w:color w:val="CE5C00"/>
                      <w:sz w:val="32"/>
                      <w:szCs w:val="32"/>
                      <w:lang w:val="en-US"/>
                    </w:rPr>
                  </w:rPrChange>
                </w:rPr>
                <w:t>=</w:t>
              </w:r>
              <w:r w:rsidRPr="00E066BD">
                <w:rPr>
                  <w:lang w:val="en-US"/>
                  <w:rPrChange w:id="6318" w:author="Borja Gonzalez" w:date="2017-09-28T19:28:00Z">
                    <w:rPr>
                      <w:rFonts w:ascii="Monaco" w:hAnsi="Monaco" w:cs="Monaco"/>
                      <w:sz w:val="32"/>
                      <w:szCs w:val="32"/>
                      <w:lang w:val="en-US"/>
                    </w:rPr>
                  </w:rPrChange>
                </w:rPr>
                <w:t xml:space="preserve"> </w:t>
              </w:r>
              <w:proofErr w:type="gramStart"/>
              <w:r w:rsidRPr="00E066BD">
                <w:rPr>
                  <w:color w:val="204A87"/>
                  <w:lang w:val="en-US"/>
                  <w:rPrChange w:id="6319" w:author="Borja Gonzalez" w:date="2017-09-28T19:28:00Z">
                    <w:rPr>
                      <w:rFonts w:ascii="Monaco" w:hAnsi="Monaco" w:cs="Monaco"/>
                      <w:color w:val="204A87"/>
                      <w:sz w:val="32"/>
                      <w:szCs w:val="32"/>
                      <w:lang w:val="en-US"/>
                    </w:rPr>
                  </w:rPrChange>
                </w:rPr>
                <w:t>document</w:t>
              </w:r>
              <w:r w:rsidRPr="00E066BD">
                <w:rPr>
                  <w:b/>
                  <w:bCs/>
                  <w:lang w:val="en-US"/>
                  <w:rPrChange w:id="6320" w:author="Borja Gonzalez" w:date="2017-09-28T19:28:00Z">
                    <w:rPr>
                      <w:rFonts w:ascii="Monaco" w:hAnsi="Monaco" w:cs="Monaco"/>
                      <w:b/>
                      <w:bCs/>
                      <w:color w:val="000000"/>
                      <w:sz w:val="32"/>
                      <w:szCs w:val="32"/>
                      <w:lang w:val="en-US"/>
                    </w:rPr>
                  </w:rPrChange>
                </w:rPr>
                <w:t>.</w:t>
              </w:r>
              <w:r w:rsidRPr="00E066BD">
                <w:rPr>
                  <w:lang w:val="en-US"/>
                  <w:rPrChange w:id="6321" w:author="Borja Gonzalez" w:date="2017-09-28T19:28:00Z">
                    <w:rPr>
                      <w:rFonts w:ascii="Monaco" w:hAnsi="Monaco" w:cs="Monaco"/>
                      <w:color w:val="000000"/>
                      <w:sz w:val="32"/>
                      <w:szCs w:val="32"/>
                      <w:lang w:val="en-US"/>
                    </w:rPr>
                  </w:rPrChange>
                </w:rPr>
                <w:t>getElementById</w:t>
              </w:r>
              <w:proofErr w:type="gramEnd"/>
              <w:r w:rsidRPr="00E066BD">
                <w:rPr>
                  <w:b/>
                  <w:bCs/>
                  <w:lang w:val="en-US"/>
                  <w:rPrChange w:id="6322" w:author="Borja Gonzalez" w:date="2017-09-28T19:28:00Z">
                    <w:rPr>
                      <w:rFonts w:ascii="Monaco" w:hAnsi="Monaco" w:cs="Monaco"/>
                      <w:b/>
                      <w:bCs/>
                      <w:color w:val="000000"/>
                      <w:sz w:val="32"/>
                      <w:szCs w:val="32"/>
                      <w:lang w:val="en-US"/>
                    </w:rPr>
                  </w:rPrChange>
                </w:rPr>
                <w:t>(</w:t>
              </w:r>
              <w:r w:rsidRPr="00E066BD">
                <w:rPr>
                  <w:color w:val="4E9A06"/>
                  <w:lang w:val="en-US"/>
                  <w:rPrChange w:id="6323" w:author="Borja Gonzalez" w:date="2017-09-28T19:28:00Z">
                    <w:rPr>
                      <w:rFonts w:ascii="Monaco" w:hAnsi="Monaco" w:cs="Monaco"/>
                      <w:color w:val="4E9A06"/>
                      <w:sz w:val="32"/>
                      <w:szCs w:val="32"/>
                      <w:lang w:val="en-US"/>
                    </w:rPr>
                  </w:rPrChange>
                </w:rPr>
                <w:t>"lineChart"</w:t>
              </w:r>
              <w:r w:rsidRPr="00E066BD">
                <w:rPr>
                  <w:b/>
                  <w:bCs/>
                  <w:lang w:val="en-US"/>
                  <w:rPrChange w:id="6324"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325" w:author="Borja Gonzalez" w:date="2017-09-28T19:27:00Z"/>
                <w:lang w:val="en-US"/>
                <w:rPrChange w:id="6326" w:author="Borja Gonzalez" w:date="2017-09-28T19:28:00Z">
                  <w:rPr>
                    <w:ins w:id="6327" w:author="Borja Gonzalez" w:date="2017-09-28T19:27:00Z"/>
                    <w:rFonts w:ascii="Monaco" w:eastAsiaTheme="majorEastAsia" w:hAnsi="Monaco" w:cs="Monaco"/>
                    <w:color w:val="243F60" w:themeColor="accent1" w:themeShade="7F"/>
                    <w:sz w:val="32"/>
                    <w:szCs w:val="32"/>
                    <w:lang w:val="en-US"/>
                  </w:rPr>
                </w:rPrChange>
              </w:rPr>
              <w:pPrChange w:id="6328" w:author="GONZALEZ DIAZ, BORJA" w:date="2017-09-29T19:26:00Z">
                <w:pPr>
                  <w:keepNext/>
                  <w:keepLines/>
                  <w:widowControl w:val="0"/>
                  <w:autoSpaceDE w:val="0"/>
                  <w:autoSpaceDN w:val="0"/>
                  <w:adjustRightInd w:val="0"/>
                  <w:spacing w:before="200"/>
                  <w:outlineLvl w:val="4"/>
                </w:pPr>
              </w:pPrChange>
            </w:pPr>
            <w:ins w:id="6329" w:author="Borja Gonzalez" w:date="2017-09-28T19:27:00Z">
              <w:r w:rsidRPr="00E066BD">
                <w:rPr>
                  <w:lang w:val="en-US"/>
                  <w:rPrChange w:id="6330" w:author="Borja Gonzalez" w:date="2017-09-28T19:28:00Z">
                    <w:rPr>
                      <w:rFonts w:ascii="Monaco" w:hAnsi="Monaco" w:cs="Monaco"/>
                      <w:sz w:val="32"/>
                      <w:szCs w:val="32"/>
                      <w:lang w:val="en-US"/>
                    </w:rPr>
                  </w:rPrChange>
                </w:rPr>
                <w:t xml:space="preserve">    </w:t>
              </w:r>
              <w:r w:rsidRPr="00E066BD">
                <w:rPr>
                  <w:b/>
                  <w:bCs/>
                  <w:color w:val="204A87"/>
                  <w:lang w:val="en-US"/>
                  <w:rPrChange w:id="6331" w:author="Borja Gonzalez" w:date="2017-09-28T19:28:00Z">
                    <w:rPr>
                      <w:rFonts w:ascii="Monaco" w:hAnsi="Monaco" w:cs="Monaco"/>
                      <w:b/>
                      <w:bCs/>
                      <w:color w:val="204A87"/>
                      <w:sz w:val="32"/>
                      <w:szCs w:val="32"/>
                      <w:lang w:val="en-US"/>
                    </w:rPr>
                  </w:rPrChange>
                </w:rPr>
                <w:t>if</w:t>
              </w:r>
              <w:r w:rsidRPr="00E066BD">
                <w:rPr>
                  <w:lang w:val="en-US"/>
                  <w:rPrChange w:id="6332" w:author="Borja Gonzalez" w:date="2017-09-28T19:28:00Z">
                    <w:rPr>
                      <w:rFonts w:ascii="Monaco" w:hAnsi="Monaco" w:cs="Monaco"/>
                      <w:sz w:val="32"/>
                      <w:szCs w:val="32"/>
                      <w:lang w:val="en-US"/>
                    </w:rPr>
                  </w:rPrChange>
                </w:rPr>
                <w:t xml:space="preserve"> </w:t>
              </w:r>
              <w:r w:rsidRPr="00E066BD">
                <w:rPr>
                  <w:b/>
                  <w:bCs/>
                  <w:lang w:val="en-US"/>
                  <w:rPrChange w:id="6333" w:author="Borja Gonzalez" w:date="2017-09-28T19:28:00Z">
                    <w:rPr>
                      <w:rFonts w:ascii="Monaco" w:hAnsi="Monaco" w:cs="Monaco"/>
                      <w:b/>
                      <w:bCs/>
                      <w:color w:val="000000"/>
                      <w:sz w:val="32"/>
                      <w:szCs w:val="32"/>
                      <w:lang w:val="en-US"/>
                    </w:rPr>
                  </w:rPrChange>
                </w:rPr>
                <w:t>(</w:t>
              </w:r>
              <w:r w:rsidRPr="00E066BD">
                <w:rPr>
                  <w:lang w:val="en-US"/>
                  <w:rPrChange w:id="6334" w:author="Borja Gonzalez" w:date="2017-09-28T19:28:00Z">
                    <w:rPr>
                      <w:rFonts w:ascii="Monaco" w:hAnsi="Monaco" w:cs="Monaco"/>
                      <w:color w:val="000000"/>
                      <w:sz w:val="32"/>
                      <w:szCs w:val="32"/>
                      <w:lang w:val="en-US"/>
                    </w:rPr>
                  </w:rPrChange>
                </w:rPr>
                <w:t>var_i</w:t>
              </w:r>
              <w:r w:rsidRPr="00E066BD">
                <w:rPr>
                  <w:b/>
                  <w:bCs/>
                  <w:color w:val="CE5C00"/>
                  <w:lang w:val="en-US"/>
                  <w:rPrChange w:id="6335" w:author="Borja Gonzalez" w:date="2017-09-28T19:28:00Z">
                    <w:rPr>
                      <w:rFonts w:ascii="Monaco" w:hAnsi="Monaco" w:cs="Monaco"/>
                      <w:b/>
                      <w:bCs/>
                      <w:color w:val="CE5C00"/>
                      <w:sz w:val="32"/>
                      <w:szCs w:val="32"/>
                      <w:lang w:val="en-US"/>
                    </w:rPr>
                  </w:rPrChange>
                </w:rPr>
                <w:t>&gt;=</w:t>
              </w:r>
              <w:proofErr w:type="gramStart"/>
              <w:r w:rsidRPr="00E066BD">
                <w:rPr>
                  <w:b/>
                  <w:bCs/>
                  <w:color w:val="0000CF"/>
                  <w:lang w:val="en-US"/>
                  <w:rPrChange w:id="6336" w:author="Borja Gonzalez" w:date="2017-09-28T19:28:00Z">
                    <w:rPr>
                      <w:rFonts w:ascii="Monaco" w:hAnsi="Monaco" w:cs="Monaco"/>
                      <w:b/>
                      <w:bCs/>
                      <w:color w:val="0000CF"/>
                      <w:sz w:val="32"/>
                      <w:szCs w:val="32"/>
                      <w:lang w:val="en-US"/>
                    </w:rPr>
                  </w:rPrChange>
                </w:rPr>
                <w:t>2</w:t>
              </w:r>
              <w:r w:rsidRPr="00E066BD">
                <w:rPr>
                  <w:b/>
                  <w:bCs/>
                  <w:lang w:val="en-US"/>
                  <w:rPrChange w:id="6337" w:author="Borja Gonzalez" w:date="2017-09-28T19:28:00Z">
                    <w:rPr>
                      <w:rFonts w:ascii="Monaco" w:hAnsi="Monaco" w:cs="Monaco"/>
                      <w:b/>
                      <w:bCs/>
                      <w:color w:val="000000"/>
                      <w:sz w:val="32"/>
                      <w:szCs w:val="32"/>
                      <w:lang w:val="en-US"/>
                    </w:rPr>
                  </w:rPrChange>
                </w:rPr>
                <w:t>){</w:t>
              </w:r>
              <w:proofErr w:type="gramEnd"/>
            </w:ins>
          </w:p>
          <w:p w14:paraId="050C3011" w14:textId="77777777" w:rsidR="00E066BD" w:rsidRPr="00E066BD" w:rsidRDefault="00E066BD">
            <w:pPr>
              <w:rPr>
                <w:ins w:id="6338" w:author="Borja Gonzalez" w:date="2017-09-28T19:27:00Z"/>
                <w:lang w:val="en-US"/>
                <w:rPrChange w:id="6339" w:author="Borja Gonzalez" w:date="2017-09-28T19:28:00Z">
                  <w:rPr>
                    <w:ins w:id="6340" w:author="Borja Gonzalez" w:date="2017-09-28T19:27:00Z"/>
                    <w:rFonts w:ascii="Monaco" w:eastAsiaTheme="majorEastAsia" w:hAnsi="Monaco" w:cs="Monaco"/>
                    <w:color w:val="243F60" w:themeColor="accent1" w:themeShade="7F"/>
                    <w:sz w:val="32"/>
                    <w:szCs w:val="32"/>
                    <w:lang w:val="en-US"/>
                  </w:rPr>
                </w:rPrChange>
              </w:rPr>
              <w:pPrChange w:id="6341" w:author="GONZALEZ DIAZ, BORJA" w:date="2017-09-29T19:26:00Z">
                <w:pPr>
                  <w:keepNext/>
                  <w:keepLines/>
                  <w:widowControl w:val="0"/>
                  <w:autoSpaceDE w:val="0"/>
                  <w:autoSpaceDN w:val="0"/>
                  <w:adjustRightInd w:val="0"/>
                  <w:spacing w:before="200"/>
                  <w:outlineLvl w:val="4"/>
                </w:pPr>
              </w:pPrChange>
            </w:pPr>
            <w:ins w:id="6342" w:author="Borja Gonzalez" w:date="2017-09-28T19:27:00Z">
              <w:r w:rsidRPr="00E066BD">
                <w:rPr>
                  <w:lang w:val="en-US"/>
                  <w:rPrChange w:id="6343" w:author="Borja Gonzalez" w:date="2017-09-28T19:28:00Z">
                    <w:rPr>
                      <w:rFonts w:ascii="Monaco" w:hAnsi="Monaco" w:cs="Monaco"/>
                      <w:sz w:val="32"/>
                      <w:szCs w:val="32"/>
                      <w:lang w:val="en-US"/>
                    </w:rPr>
                  </w:rPrChange>
                </w:rPr>
                <w:t xml:space="preserve">        lineChart</w:t>
              </w:r>
              <w:r w:rsidRPr="00E066BD">
                <w:rPr>
                  <w:b/>
                  <w:bCs/>
                  <w:lang w:val="en-US"/>
                  <w:rPrChange w:id="6344" w:author="Borja Gonzalez" w:date="2017-09-28T19:28:00Z">
                    <w:rPr>
                      <w:rFonts w:ascii="Monaco" w:hAnsi="Monaco" w:cs="Monaco"/>
                      <w:b/>
                      <w:bCs/>
                      <w:color w:val="000000"/>
                      <w:sz w:val="32"/>
                      <w:szCs w:val="32"/>
                      <w:lang w:val="en-US"/>
                    </w:rPr>
                  </w:rPrChange>
                </w:rPr>
                <w:t>.</w:t>
              </w:r>
              <w:r w:rsidRPr="00E066BD">
                <w:rPr>
                  <w:lang w:val="en-US"/>
                  <w:rPrChange w:id="6345" w:author="Borja Gonzalez" w:date="2017-09-28T19:28:00Z">
                    <w:rPr>
                      <w:rFonts w:ascii="Monaco" w:hAnsi="Monaco" w:cs="Monaco"/>
                      <w:color w:val="000000"/>
                      <w:sz w:val="32"/>
                      <w:szCs w:val="32"/>
                      <w:lang w:val="en-US"/>
                    </w:rPr>
                  </w:rPrChange>
                </w:rPr>
                <w:t>destroy</w:t>
              </w:r>
              <w:r w:rsidRPr="00E066BD">
                <w:rPr>
                  <w:b/>
                  <w:bCs/>
                  <w:lang w:val="en-US"/>
                  <w:rPrChange w:id="6346"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347" w:author="Borja Gonzalez" w:date="2017-09-28T19:27:00Z"/>
                <w:lang w:val="en-US"/>
                <w:rPrChange w:id="6348" w:author="Borja Gonzalez" w:date="2017-09-28T19:28:00Z">
                  <w:rPr>
                    <w:ins w:id="6349" w:author="Borja Gonzalez" w:date="2017-09-28T19:27:00Z"/>
                    <w:rFonts w:ascii="Monaco" w:eastAsiaTheme="majorEastAsia" w:hAnsi="Monaco" w:cs="Monaco"/>
                    <w:color w:val="243F60" w:themeColor="accent1" w:themeShade="7F"/>
                    <w:sz w:val="32"/>
                    <w:szCs w:val="32"/>
                    <w:lang w:val="en-US"/>
                  </w:rPr>
                </w:rPrChange>
              </w:rPr>
              <w:pPrChange w:id="6350" w:author="GONZALEZ DIAZ, BORJA" w:date="2017-09-29T19:26:00Z">
                <w:pPr>
                  <w:keepNext/>
                  <w:keepLines/>
                  <w:widowControl w:val="0"/>
                  <w:autoSpaceDE w:val="0"/>
                  <w:autoSpaceDN w:val="0"/>
                  <w:adjustRightInd w:val="0"/>
                  <w:spacing w:before="200"/>
                  <w:outlineLvl w:val="4"/>
                </w:pPr>
              </w:pPrChange>
            </w:pPr>
            <w:ins w:id="6351" w:author="Borja Gonzalez" w:date="2017-09-28T19:27:00Z">
              <w:r w:rsidRPr="00E066BD">
                <w:rPr>
                  <w:lang w:val="en-US"/>
                  <w:rPrChange w:id="6352" w:author="Borja Gonzalez" w:date="2017-09-28T19:28:00Z">
                    <w:rPr>
                      <w:rFonts w:ascii="Monaco" w:hAnsi="Monaco" w:cs="Monaco"/>
                      <w:sz w:val="32"/>
                      <w:szCs w:val="32"/>
                      <w:lang w:val="en-US"/>
                    </w:rPr>
                  </w:rPrChange>
                </w:rPr>
                <w:t xml:space="preserve">    </w:t>
              </w:r>
              <w:r w:rsidRPr="00E066BD">
                <w:rPr>
                  <w:b/>
                  <w:bCs/>
                  <w:lang w:val="en-US"/>
                  <w:rPrChange w:id="6353"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354" w:author="Borja Gonzalez" w:date="2017-09-28T19:27:00Z"/>
                <w:lang w:val="en-US"/>
                <w:rPrChange w:id="6355" w:author="Borja Gonzalez" w:date="2017-09-28T19:28:00Z">
                  <w:rPr>
                    <w:ins w:id="6356" w:author="Borja Gonzalez" w:date="2017-09-28T19:27:00Z"/>
                    <w:rFonts w:ascii="Monaco" w:eastAsiaTheme="majorEastAsia" w:hAnsi="Monaco" w:cs="Monaco"/>
                    <w:color w:val="243F60" w:themeColor="accent1" w:themeShade="7F"/>
                    <w:sz w:val="32"/>
                    <w:szCs w:val="32"/>
                    <w:lang w:val="en-US"/>
                  </w:rPr>
                </w:rPrChange>
              </w:rPr>
              <w:pPrChange w:id="6357" w:author="GONZALEZ DIAZ, BORJA" w:date="2017-09-29T19:26:00Z">
                <w:pPr>
                  <w:keepNext/>
                  <w:keepLines/>
                  <w:widowControl w:val="0"/>
                  <w:autoSpaceDE w:val="0"/>
                  <w:autoSpaceDN w:val="0"/>
                  <w:adjustRightInd w:val="0"/>
                  <w:spacing w:before="200"/>
                  <w:outlineLvl w:val="4"/>
                </w:pPr>
              </w:pPrChange>
            </w:pPr>
            <w:ins w:id="6358" w:author="Borja Gonzalez" w:date="2017-09-28T19:27:00Z">
              <w:r w:rsidRPr="00E066BD">
                <w:rPr>
                  <w:lang w:val="en-US"/>
                  <w:rPrChange w:id="6359" w:author="Borja Gonzalez" w:date="2017-09-28T19:28:00Z">
                    <w:rPr>
                      <w:rFonts w:ascii="Monaco" w:hAnsi="Monaco" w:cs="Monaco"/>
                      <w:sz w:val="32"/>
                      <w:szCs w:val="32"/>
                      <w:lang w:val="en-US"/>
                    </w:rPr>
                  </w:rPrChange>
                </w:rPr>
                <w:t xml:space="preserve">    lineChart </w:t>
              </w:r>
              <w:r w:rsidRPr="00E066BD">
                <w:rPr>
                  <w:b/>
                  <w:bCs/>
                  <w:color w:val="CE5C00"/>
                  <w:lang w:val="en-US"/>
                  <w:rPrChange w:id="6360" w:author="Borja Gonzalez" w:date="2017-09-28T19:28:00Z">
                    <w:rPr>
                      <w:rFonts w:ascii="Monaco" w:hAnsi="Monaco" w:cs="Monaco"/>
                      <w:b/>
                      <w:bCs/>
                      <w:color w:val="CE5C00"/>
                      <w:sz w:val="32"/>
                      <w:szCs w:val="32"/>
                      <w:lang w:val="en-US"/>
                    </w:rPr>
                  </w:rPrChange>
                </w:rPr>
                <w:t>=</w:t>
              </w:r>
              <w:r w:rsidRPr="00E066BD">
                <w:rPr>
                  <w:lang w:val="en-US"/>
                  <w:rPrChange w:id="6361" w:author="Borja Gonzalez" w:date="2017-09-28T19:28:00Z">
                    <w:rPr>
                      <w:rFonts w:ascii="Monaco" w:hAnsi="Monaco" w:cs="Monaco"/>
                      <w:sz w:val="32"/>
                      <w:szCs w:val="32"/>
                      <w:lang w:val="en-US"/>
                    </w:rPr>
                  </w:rPrChange>
                </w:rPr>
                <w:t xml:space="preserve"> </w:t>
              </w:r>
              <w:r w:rsidRPr="00E066BD">
                <w:rPr>
                  <w:b/>
                  <w:bCs/>
                  <w:color w:val="204A87"/>
                  <w:lang w:val="en-US"/>
                  <w:rPrChange w:id="6362" w:author="Borja Gonzalez" w:date="2017-09-28T19:28:00Z">
                    <w:rPr>
                      <w:rFonts w:ascii="Monaco" w:hAnsi="Monaco" w:cs="Monaco"/>
                      <w:b/>
                      <w:bCs/>
                      <w:color w:val="204A87"/>
                      <w:sz w:val="32"/>
                      <w:szCs w:val="32"/>
                      <w:lang w:val="en-US"/>
                    </w:rPr>
                  </w:rPrChange>
                </w:rPr>
                <w:t>new</w:t>
              </w:r>
              <w:r w:rsidRPr="00E066BD">
                <w:rPr>
                  <w:lang w:val="en-US"/>
                  <w:rPrChange w:id="6363" w:author="Borja Gonzalez" w:date="2017-09-28T19:28:00Z">
                    <w:rPr>
                      <w:rFonts w:ascii="Monaco" w:hAnsi="Monaco" w:cs="Monaco"/>
                      <w:sz w:val="32"/>
                      <w:szCs w:val="32"/>
                      <w:lang w:val="en-US"/>
                    </w:rPr>
                  </w:rPrChange>
                </w:rPr>
                <w:t xml:space="preserve"> </w:t>
              </w:r>
              <w:proofErr w:type="gramStart"/>
              <w:r w:rsidRPr="00E066BD">
                <w:rPr>
                  <w:lang w:val="en-US"/>
                  <w:rPrChange w:id="6364" w:author="Borja Gonzalez" w:date="2017-09-28T19:28:00Z">
                    <w:rPr>
                      <w:rFonts w:ascii="Monaco" w:hAnsi="Monaco" w:cs="Monaco"/>
                      <w:sz w:val="32"/>
                      <w:szCs w:val="32"/>
                      <w:lang w:val="en-US"/>
                    </w:rPr>
                  </w:rPrChange>
                </w:rPr>
                <w:t>Chart</w:t>
              </w:r>
              <w:r w:rsidRPr="00E066BD">
                <w:rPr>
                  <w:b/>
                  <w:bCs/>
                  <w:lang w:val="en-US"/>
                  <w:rPrChange w:id="6365" w:author="Borja Gonzalez" w:date="2017-09-28T19:28:00Z">
                    <w:rPr>
                      <w:rFonts w:ascii="Monaco" w:hAnsi="Monaco" w:cs="Monaco"/>
                      <w:b/>
                      <w:bCs/>
                      <w:color w:val="000000"/>
                      <w:sz w:val="32"/>
                      <w:szCs w:val="32"/>
                      <w:lang w:val="en-US"/>
                    </w:rPr>
                  </w:rPrChange>
                </w:rPr>
                <w:t>(</w:t>
              </w:r>
              <w:proofErr w:type="gramEnd"/>
              <w:r w:rsidRPr="00E066BD">
                <w:rPr>
                  <w:lang w:val="en-US"/>
                  <w:rPrChange w:id="6366" w:author="Borja Gonzalez" w:date="2017-09-28T19:28:00Z">
                    <w:rPr>
                      <w:rFonts w:ascii="Monaco" w:hAnsi="Monaco" w:cs="Monaco"/>
                      <w:color w:val="000000"/>
                      <w:sz w:val="32"/>
                      <w:szCs w:val="32"/>
                      <w:lang w:val="en-US"/>
                    </w:rPr>
                  </w:rPrChange>
                </w:rPr>
                <w:t>CHART</w:t>
              </w:r>
              <w:r w:rsidRPr="00E066BD">
                <w:rPr>
                  <w:b/>
                  <w:bCs/>
                  <w:lang w:val="en-US"/>
                  <w:rPrChange w:id="6367" w:author="Borja Gonzalez" w:date="2017-09-28T19:28:00Z">
                    <w:rPr>
                      <w:rFonts w:ascii="Monaco" w:hAnsi="Monaco" w:cs="Monaco"/>
                      <w:b/>
                      <w:bCs/>
                      <w:color w:val="000000"/>
                      <w:sz w:val="32"/>
                      <w:szCs w:val="32"/>
                      <w:lang w:val="en-US"/>
                    </w:rPr>
                  </w:rPrChange>
                </w:rPr>
                <w:t>,</w:t>
              </w:r>
              <w:r w:rsidRPr="00E066BD">
                <w:rPr>
                  <w:lang w:val="en-US"/>
                  <w:rPrChange w:id="6368" w:author="Borja Gonzalez" w:date="2017-09-28T19:28:00Z">
                    <w:rPr>
                      <w:rFonts w:ascii="Monaco" w:hAnsi="Monaco" w:cs="Monaco"/>
                      <w:sz w:val="32"/>
                      <w:szCs w:val="32"/>
                      <w:lang w:val="en-US"/>
                    </w:rPr>
                  </w:rPrChange>
                </w:rPr>
                <w:t xml:space="preserve"> </w:t>
              </w:r>
              <w:r w:rsidRPr="00E066BD">
                <w:rPr>
                  <w:b/>
                  <w:bCs/>
                  <w:lang w:val="en-US"/>
                  <w:rPrChange w:id="6369"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370" w:author="Borja Gonzalez" w:date="2017-09-28T19:27:00Z"/>
                <w:lang w:val="en-US"/>
                <w:rPrChange w:id="6371" w:author="Borja Gonzalez" w:date="2017-09-28T19:28:00Z">
                  <w:rPr>
                    <w:ins w:id="6372" w:author="Borja Gonzalez" w:date="2017-09-28T19:27:00Z"/>
                    <w:rFonts w:ascii="Monaco" w:eastAsiaTheme="majorEastAsia" w:hAnsi="Monaco" w:cs="Monaco"/>
                    <w:color w:val="243F60" w:themeColor="accent1" w:themeShade="7F"/>
                    <w:sz w:val="32"/>
                    <w:szCs w:val="32"/>
                    <w:lang w:val="en-US"/>
                  </w:rPr>
                </w:rPrChange>
              </w:rPr>
              <w:pPrChange w:id="6373" w:author="GONZALEZ DIAZ, BORJA" w:date="2017-09-29T19:26:00Z">
                <w:pPr>
                  <w:keepNext/>
                  <w:keepLines/>
                  <w:widowControl w:val="0"/>
                  <w:autoSpaceDE w:val="0"/>
                  <w:autoSpaceDN w:val="0"/>
                  <w:adjustRightInd w:val="0"/>
                  <w:spacing w:before="200"/>
                  <w:outlineLvl w:val="4"/>
                </w:pPr>
              </w:pPrChange>
            </w:pPr>
            <w:ins w:id="6374" w:author="Borja Gonzalez" w:date="2017-09-28T19:27:00Z">
              <w:r w:rsidRPr="00E066BD">
                <w:rPr>
                  <w:lang w:val="en-US"/>
                  <w:rPrChange w:id="6375" w:author="Borja Gonzalez" w:date="2017-09-28T19:28:00Z">
                    <w:rPr>
                      <w:rFonts w:ascii="Monaco" w:hAnsi="Monaco" w:cs="Monaco"/>
                      <w:sz w:val="32"/>
                      <w:szCs w:val="32"/>
                      <w:lang w:val="en-US"/>
                    </w:rPr>
                  </w:rPrChange>
                </w:rPr>
                <w:t xml:space="preserve">    type</w:t>
              </w:r>
              <w:r w:rsidRPr="00E066BD">
                <w:rPr>
                  <w:b/>
                  <w:bCs/>
                  <w:color w:val="CE5C00"/>
                  <w:lang w:val="en-US"/>
                  <w:rPrChange w:id="6376" w:author="Borja Gonzalez" w:date="2017-09-28T19:28:00Z">
                    <w:rPr>
                      <w:rFonts w:ascii="Monaco" w:hAnsi="Monaco" w:cs="Monaco"/>
                      <w:b/>
                      <w:bCs/>
                      <w:color w:val="CE5C00"/>
                      <w:sz w:val="32"/>
                      <w:szCs w:val="32"/>
                      <w:lang w:val="en-US"/>
                    </w:rPr>
                  </w:rPrChange>
                </w:rPr>
                <w:t>:</w:t>
              </w:r>
              <w:r w:rsidRPr="00E066BD">
                <w:rPr>
                  <w:lang w:val="en-US"/>
                  <w:rPrChange w:id="6377" w:author="Borja Gonzalez" w:date="2017-09-28T19:28:00Z">
                    <w:rPr>
                      <w:rFonts w:ascii="Monaco" w:hAnsi="Monaco" w:cs="Monaco"/>
                      <w:sz w:val="32"/>
                      <w:szCs w:val="32"/>
                      <w:lang w:val="en-US"/>
                    </w:rPr>
                  </w:rPrChange>
                </w:rPr>
                <w:t xml:space="preserve"> </w:t>
              </w:r>
              <w:r w:rsidRPr="00E066BD">
                <w:rPr>
                  <w:color w:val="4E9A06"/>
                  <w:lang w:val="en-US"/>
                  <w:rPrChange w:id="6378" w:author="Borja Gonzalez" w:date="2017-09-28T19:28:00Z">
                    <w:rPr>
                      <w:rFonts w:ascii="Monaco" w:hAnsi="Monaco" w:cs="Monaco"/>
                      <w:color w:val="4E9A06"/>
                      <w:sz w:val="32"/>
                      <w:szCs w:val="32"/>
                      <w:lang w:val="en-US"/>
                    </w:rPr>
                  </w:rPrChange>
                </w:rPr>
                <w:t>'line'</w:t>
              </w:r>
              <w:r w:rsidRPr="00E066BD">
                <w:rPr>
                  <w:b/>
                  <w:bCs/>
                  <w:lang w:val="en-US"/>
                  <w:rPrChange w:id="6379"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380" w:author="Borja Gonzalez" w:date="2017-09-28T19:27:00Z"/>
                <w:lang w:val="es-ES"/>
                <w:rPrChange w:id="6381" w:author="Rodrigo García" w:date="2017-09-29T10:07:00Z">
                  <w:rPr>
                    <w:ins w:id="6382" w:author="Borja Gonzalez" w:date="2017-09-28T19:27:00Z"/>
                    <w:rFonts w:ascii="Monaco" w:eastAsiaTheme="majorEastAsia" w:hAnsi="Monaco" w:cs="Monaco"/>
                    <w:color w:val="243F60" w:themeColor="accent1" w:themeShade="7F"/>
                    <w:sz w:val="32"/>
                    <w:szCs w:val="32"/>
                    <w:lang w:val="en-US"/>
                  </w:rPr>
                </w:rPrChange>
              </w:rPr>
              <w:pPrChange w:id="6383" w:author="GONZALEZ DIAZ, BORJA" w:date="2017-09-29T19:26:00Z">
                <w:pPr>
                  <w:keepNext/>
                  <w:keepLines/>
                  <w:widowControl w:val="0"/>
                  <w:autoSpaceDE w:val="0"/>
                  <w:autoSpaceDN w:val="0"/>
                  <w:adjustRightInd w:val="0"/>
                  <w:spacing w:before="200"/>
                  <w:outlineLvl w:val="4"/>
                </w:pPr>
              </w:pPrChange>
            </w:pPr>
            <w:ins w:id="6384" w:author="Borja Gonzalez" w:date="2017-09-28T19:27:00Z">
              <w:r w:rsidRPr="00E066BD">
                <w:rPr>
                  <w:lang w:val="en-US"/>
                  <w:rPrChange w:id="6385" w:author="Borja Gonzalez" w:date="2017-09-28T19:28:00Z">
                    <w:rPr>
                      <w:rFonts w:ascii="Monaco" w:hAnsi="Monaco" w:cs="Monaco"/>
                      <w:sz w:val="32"/>
                      <w:szCs w:val="32"/>
                      <w:lang w:val="en-US"/>
                    </w:rPr>
                  </w:rPrChange>
                </w:rPr>
                <w:t xml:space="preserve">    </w:t>
              </w:r>
              <w:r w:rsidRPr="0079203F">
                <w:rPr>
                  <w:lang w:val="es-ES"/>
                  <w:rPrChange w:id="6386" w:author="Rodrigo García" w:date="2017-09-29T10:07:00Z">
                    <w:rPr>
                      <w:rFonts w:ascii="Monaco" w:hAnsi="Monaco" w:cs="Monaco"/>
                      <w:color w:val="000000"/>
                      <w:sz w:val="32"/>
                      <w:szCs w:val="32"/>
                      <w:lang w:val="en-US"/>
                    </w:rPr>
                  </w:rPrChange>
                </w:rPr>
                <w:t>data</w:t>
              </w:r>
              <w:r w:rsidRPr="0079203F">
                <w:rPr>
                  <w:b/>
                  <w:bCs/>
                  <w:color w:val="CE5C00"/>
                  <w:lang w:val="es-ES"/>
                  <w:rPrChange w:id="6387" w:author="Rodrigo García" w:date="2017-09-29T10:07:00Z">
                    <w:rPr>
                      <w:rFonts w:ascii="Monaco" w:hAnsi="Monaco" w:cs="Monaco"/>
                      <w:b/>
                      <w:bCs/>
                      <w:color w:val="CE5C00"/>
                      <w:sz w:val="32"/>
                      <w:szCs w:val="32"/>
                      <w:lang w:val="en-US"/>
                    </w:rPr>
                  </w:rPrChange>
                </w:rPr>
                <w:t>:</w:t>
              </w:r>
              <w:r w:rsidRPr="0079203F">
                <w:rPr>
                  <w:lang w:val="es-ES"/>
                  <w:rPrChange w:id="6388" w:author="Rodrigo García" w:date="2017-09-29T10:07:00Z">
                    <w:rPr>
                      <w:rFonts w:ascii="Monaco" w:hAnsi="Monaco" w:cs="Monaco"/>
                      <w:sz w:val="32"/>
                      <w:szCs w:val="32"/>
                      <w:lang w:val="en-US"/>
                    </w:rPr>
                  </w:rPrChange>
                </w:rPr>
                <w:t xml:space="preserve"> </w:t>
              </w:r>
              <w:r w:rsidRPr="0079203F">
                <w:rPr>
                  <w:b/>
                  <w:bCs/>
                  <w:lang w:val="es-ES"/>
                  <w:rPrChange w:id="6389"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390" w:author="Borja Gonzalez" w:date="2017-09-28T19:27:00Z"/>
                <w:lang w:val="es-ES"/>
                <w:rPrChange w:id="6391" w:author="Rodrigo García" w:date="2017-09-29T10:07:00Z">
                  <w:rPr>
                    <w:ins w:id="6392" w:author="Borja Gonzalez" w:date="2017-09-28T19:27:00Z"/>
                    <w:rFonts w:ascii="Monaco" w:eastAsiaTheme="majorEastAsia" w:hAnsi="Monaco" w:cs="Monaco"/>
                    <w:color w:val="243F60" w:themeColor="accent1" w:themeShade="7F"/>
                    <w:sz w:val="32"/>
                    <w:szCs w:val="32"/>
                    <w:lang w:val="en-US"/>
                  </w:rPr>
                </w:rPrChange>
              </w:rPr>
              <w:pPrChange w:id="6393" w:author="GONZALEZ DIAZ, BORJA" w:date="2017-09-29T19:26:00Z">
                <w:pPr>
                  <w:keepNext/>
                  <w:keepLines/>
                  <w:widowControl w:val="0"/>
                  <w:autoSpaceDE w:val="0"/>
                  <w:autoSpaceDN w:val="0"/>
                  <w:adjustRightInd w:val="0"/>
                  <w:spacing w:before="200"/>
                  <w:outlineLvl w:val="4"/>
                </w:pPr>
              </w:pPrChange>
            </w:pPr>
            <w:ins w:id="6394" w:author="Borja Gonzalez" w:date="2017-09-28T19:27:00Z">
              <w:r w:rsidRPr="0079203F">
                <w:rPr>
                  <w:lang w:val="es-ES"/>
                  <w:rPrChange w:id="6395" w:author="Rodrigo García" w:date="2017-09-29T10:07:00Z">
                    <w:rPr>
                      <w:rFonts w:ascii="Monaco" w:hAnsi="Monaco" w:cs="Monaco"/>
                      <w:sz w:val="32"/>
                      <w:szCs w:val="32"/>
                      <w:lang w:val="en-US"/>
                    </w:rPr>
                  </w:rPrChange>
                </w:rPr>
                <w:t xml:space="preserve">    labels</w:t>
              </w:r>
              <w:r w:rsidRPr="0079203F">
                <w:rPr>
                  <w:b/>
                  <w:bCs/>
                  <w:color w:val="CE5C00"/>
                  <w:lang w:val="es-ES"/>
                  <w:rPrChange w:id="6396" w:author="Rodrigo García" w:date="2017-09-29T10:07:00Z">
                    <w:rPr>
                      <w:rFonts w:ascii="Monaco" w:hAnsi="Monaco" w:cs="Monaco"/>
                      <w:b/>
                      <w:bCs/>
                      <w:color w:val="CE5C00"/>
                      <w:sz w:val="32"/>
                      <w:szCs w:val="32"/>
                      <w:lang w:val="en-US"/>
                    </w:rPr>
                  </w:rPrChange>
                </w:rPr>
                <w:t>:</w:t>
              </w:r>
              <w:r w:rsidRPr="0079203F">
                <w:rPr>
                  <w:lang w:val="es-ES"/>
                  <w:rPrChange w:id="6397" w:author="Rodrigo García" w:date="2017-09-29T10:07:00Z">
                    <w:rPr>
                      <w:rFonts w:ascii="Monaco" w:hAnsi="Monaco" w:cs="Monaco"/>
                      <w:sz w:val="32"/>
                      <w:szCs w:val="32"/>
                      <w:lang w:val="en-US"/>
                    </w:rPr>
                  </w:rPrChange>
                </w:rPr>
                <w:t xml:space="preserve"> Tiempo</w:t>
              </w:r>
              <w:r w:rsidRPr="0079203F">
                <w:rPr>
                  <w:b/>
                  <w:bCs/>
                  <w:lang w:val="es-ES"/>
                  <w:rPrChange w:id="6398"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399" w:author="Borja Gonzalez" w:date="2017-09-28T19:27:00Z"/>
                <w:lang w:val="es-ES"/>
                <w:rPrChange w:id="6400" w:author="Rodrigo García" w:date="2017-09-29T10:07:00Z">
                  <w:rPr>
                    <w:ins w:id="6401" w:author="Borja Gonzalez" w:date="2017-09-28T19:27:00Z"/>
                    <w:rFonts w:ascii="Monaco" w:eastAsiaTheme="majorEastAsia" w:hAnsi="Monaco" w:cs="Monaco"/>
                    <w:color w:val="243F60" w:themeColor="accent1" w:themeShade="7F"/>
                    <w:sz w:val="32"/>
                    <w:szCs w:val="32"/>
                    <w:lang w:val="en-US"/>
                  </w:rPr>
                </w:rPrChange>
              </w:rPr>
              <w:pPrChange w:id="6402" w:author="GONZALEZ DIAZ, BORJA" w:date="2017-09-29T19:26:00Z">
                <w:pPr>
                  <w:keepNext/>
                  <w:keepLines/>
                  <w:widowControl w:val="0"/>
                  <w:autoSpaceDE w:val="0"/>
                  <w:autoSpaceDN w:val="0"/>
                  <w:adjustRightInd w:val="0"/>
                  <w:spacing w:before="200"/>
                  <w:outlineLvl w:val="4"/>
                </w:pPr>
              </w:pPrChange>
            </w:pPr>
            <w:ins w:id="6403" w:author="Borja Gonzalez" w:date="2017-09-28T19:27:00Z">
              <w:r w:rsidRPr="0079203F">
                <w:rPr>
                  <w:lang w:val="es-ES"/>
                  <w:rPrChange w:id="6404" w:author="Rodrigo García" w:date="2017-09-29T10:07:00Z">
                    <w:rPr>
                      <w:rFonts w:ascii="Monaco" w:hAnsi="Monaco" w:cs="Monaco"/>
                      <w:sz w:val="32"/>
                      <w:szCs w:val="32"/>
                      <w:lang w:val="en-US"/>
                    </w:rPr>
                  </w:rPrChange>
                </w:rPr>
                <w:t xml:space="preserve">    datasets</w:t>
              </w:r>
              <w:r w:rsidRPr="0079203F">
                <w:rPr>
                  <w:b/>
                  <w:bCs/>
                  <w:color w:val="CE5C00"/>
                  <w:lang w:val="es-ES"/>
                  <w:rPrChange w:id="6405" w:author="Rodrigo García" w:date="2017-09-29T10:07:00Z">
                    <w:rPr>
                      <w:rFonts w:ascii="Monaco" w:hAnsi="Monaco" w:cs="Monaco"/>
                      <w:b/>
                      <w:bCs/>
                      <w:color w:val="CE5C00"/>
                      <w:sz w:val="32"/>
                      <w:szCs w:val="32"/>
                      <w:lang w:val="en-US"/>
                    </w:rPr>
                  </w:rPrChange>
                </w:rPr>
                <w:t>:</w:t>
              </w:r>
              <w:r w:rsidRPr="0079203F">
                <w:rPr>
                  <w:lang w:val="es-ES"/>
                  <w:rPrChange w:id="6406" w:author="Rodrigo García" w:date="2017-09-29T10:07:00Z">
                    <w:rPr>
                      <w:rFonts w:ascii="Monaco" w:hAnsi="Monaco" w:cs="Monaco"/>
                      <w:sz w:val="32"/>
                      <w:szCs w:val="32"/>
                      <w:lang w:val="en-US"/>
                    </w:rPr>
                  </w:rPrChange>
                </w:rPr>
                <w:t xml:space="preserve"> </w:t>
              </w:r>
              <w:r w:rsidRPr="0079203F">
                <w:rPr>
                  <w:b/>
                  <w:bCs/>
                  <w:lang w:val="es-ES"/>
                  <w:rPrChange w:id="6407"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408" w:author="Borja Gonzalez" w:date="2017-09-28T19:27:00Z"/>
                <w:lang w:val="es-ES"/>
                <w:rPrChange w:id="6409" w:author="Rodrigo García" w:date="2017-09-29T10:07:00Z">
                  <w:rPr>
                    <w:ins w:id="6410" w:author="Borja Gonzalez" w:date="2017-09-28T19:27:00Z"/>
                    <w:rFonts w:ascii="Monaco" w:eastAsiaTheme="majorEastAsia" w:hAnsi="Monaco" w:cs="Monaco"/>
                    <w:color w:val="243F60" w:themeColor="accent1" w:themeShade="7F"/>
                    <w:sz w:val="32"/>
                    <w:szCs w:val="32"/>
                    <w:lang w:val="en-US"/>
                  </w:rPr>
                </w:rPrChange>
              </w:rPr>
              <w:pPrChange w:id="6411" w:author="GONZALEZ DIAZ, BORJA" w:date="2017-09-29T19:26:00Z">
                <w:pPr>
                  <w:keepNext/>
                  <w:keepLines/>
                  <w:widowControl w:val="0"/>
                  <w:autoSpaceDE w:val="0"/>
                  <w:autoSpaceDN w:val="0"/>
                  <w:adjustRightInd w:val="0"/>
                  <w:spacing w:before="200"/>
                  <w:outlineLvl w:val="4"/>
                </w:pPr>
              </w:pPrChange>
            </w:pPr>
            <w:ins w:id="6412" w:author="Borja Gonzalez" w:date="2017-09-28T19:27:00Z">
              <w:r w:rsidRPr="0079203F">
                <w:rPr>
                  <w:lang w:val="es-ES"/>
                  <w:rPrChange w:id="6413" w:author="Rodrigo García" w:date="2017-09-29T10:07:00Z">
                    <w:rPr>
                      <w:rFonts w:ascii="Monaco" w:hAnsi="Monaco" w:cs="Monaco"/>
                      <w:sz w:val="32"/>
                      <w:szCs w:val="32"/>
                      <w:lang w:val="en-US"/>
                    </w:rPr>
                  </w:rPrChange>
                </w:rPr>
                <w:t xml:space="preserve">        </w:t>
              </w:r>
              <w:r w:rsidRPr="0079203F">
                <w:rPr>
                  <w:b/>
                  <w:bCs/>
                  <w:lang w:val="es-ES"/>
                  <w:rPrChange w:id="6414"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415" w:author="Borja Gonzalez" w:date="2017-09-28T19:27:00Z"/>
                <w:lang w:val="es-ES"/>
                <w:rPrChange w:id="6416" w:author="Rodrigo García" w:date="2017-09-29T10:07:00Z">
                  <w:rPr>
                    <w:ins w:id="6417" w:author="Borja Gonzalez" w:date="2017-09-28T19:27:00Z"/>
                    <w:rFonts w:ascii="Monaco" w:eastAsiaTheme="majorEastAsia" w:hAnsi="Monaco" w:cs="Monaco"/>
                    <w:color w:val="243F60" w:themeColor="accent1" w:themeShade="7F"/>
                    <w:sz w:val="32"/>
                    <w:szCs w:val="32"/>
                    <w:lang w:val="en-US"/>
                  </w:rPr>
                </w:rPrChange>
              </w:rPr>
              <w:pPrChange w:id="6418" w:author="GONZALEZ DIAZ, BORJA" w:date="2017-09-29T19:26:00Z">
                <w:pPr>
                  <w:keepNext/>
                  <w:keepLines/>
                  <w:widowControl w:val="0"/>
                  <w:autoSpaceDE w:val="0"/>
                  <w:autoSpaceDN w:val="0"/>
                  <w:adjustRightInd w:val="0"/>
                  <w:spacing w:before="200"/>
                  <w:outlineLvl w:val="4"/>
                </w:pPr>
              </w:pPrChange>
            </w:pPr>
            <w:ins w:id="6419" w:author="Borja Gonzalez" w:date="2017-09-28T19:27:00Z">
              <w:r w:rsidRPr="0079203F">
                <w:rPr>
                  <w:lang w:val="es-ES"/>
                  <w:rPrChange w:id="6420" w:author="Rodrigo García" w:date="2017-09-29T10:07:00Z">
                    <w:rPr>
                      <w:rFonts w:ascii="Monaco" w:hAnsi="Monaco" w:cs="Monaco"/>
                      <w:sz w:val="32"/>
                      <w:szCs w:val="32"/>
                      <w:lang w:val="en-US"/>
                    </w:rPr>
                  </w:rPrChange>
                </w:rPr>
                <w:t xml:space="preserve">            label</w:t>
              </w:r>
              <w:r w:rsidRPr="0079203F">
                <w:rPr>
                  <w:b/>
                  <w:bCs/>
                  <w:color w:val="CE5C00"/>
                  <w:lang w:val="es-ES"/>
                  <w:rPrChange w:id="6421" w:author="Rodrigo García" w:date="2017-09-29T10:07:00Z">
                    <w:rPr>
                      <w:rFonts w:ascii="Monaco" w:hAnsi="Monaco" w:cs="Monaco"/>
                      <w:b/>
                      <w:bCs/>
                      <w:color w:val="CE5C00"/>
                      <w:sz w:val="32"/>
                      <w:szCs w:val="32"/>
                      <w:lang w:val="en-US"/>
                    </w:rPr>
                  </w:rPrChange>
                </w:rPr>
                <w:t>:</w:t>
              </w:r>
              <w:r w:rsidRPr="0079203F">
                <w:rPr>
                  <w:lang w:val="es-ES"/>
                  <w:rPrChange w:id="6422" w:author="Rodrigo García" w:date="2017-09-29T10:07:00Z">
                    <w:rPr>
                      <w:rFonts w:ascii="Monaco" w:hAnsi="Monaco" w:cs="Monaco"/>
                      <w:sz w:val="32"/>
                      <w:szCs w:val="32"/>
                      <w:lang w:val="en-US"/>
                    </w:rPr>
                  </w:rPrChange>
                </w:rPr>
                <w:t xml:space="preserve"> </w:t>
              </w:r>
              <w:r w:rsidRPr="0079203F">
                <w:rPr>
                  <w:color w:val="4E9A06"/>
                  <w:lang w:val="es-ES"/>
                  <w:rPrChange w:id="6423" w:author="Rodrigo García" w:date="2017-09-29T10:07:00Z">
                    <w:rPr>
                      <w:rFonts w:ascii="Monaco" w:hAnsi="Monaco" w:cs="Monaco"/>
                      <w:color w:val="4E9A06"/>
                      <w:sz w:val="32"/>
                      <w:szCs w:val="32"/>
                      <w:lang w:val="en-US"/>
                    </w:rPr>
                  </w:rPrChange>
                </w:rPr>
                <w:t>"Movimiento "</w:t>
              </w:r>
              <w:r w:rsidRPr="0079203F">
                <w:rPr>
                  <w:b/>
                  <w:bCs/>
                  <w:color w:val="CE5C00"/>
                  <w:lang w:val="es-ES"/>
                  <w:rPrChange w:id="6424" w:author="Rodrigo García" w:date="2017-09-29T10:07:00Z">
                    <w:rPr>
                      <w:rFonts w:ascii="Monaco" w:hAnsi="Monaco" w:cs="Monaco"/>
                      <w:b/>
                      <w:bCs/>
                      <w:color w:val="CE5C00"/>
                      <w:sz w:val="32"/>
                      <w:szCs w:val="32"/>
                      <w:lang w:val="en-US"/>
                    </w:rPr>
                  </w:rPrChange>
                </w:rPr>
                <w:t>+</w:t>
              </w:r>
              <w:r w:rsidRPr="0079203F">
                <w:rPr>
                  <w:lang w:val="es-ES"/>
                  <w:rPrChange w:id="6425" w:author="Rodrigo García" w:date="2017-09-29T10:07:00Z">
                    <w:rPr>
                      <w:rFonts w:ascii="Monaco" w:hAnsi="Monaco" w:cs="Monaco"/>
                      <w:color w:val="000000"/>
                      <w:sz w:val="32"/>
                      <w:szCs w:val="32"/>
                      <w:lang w:val="en-US"/>
                    </w:rPr>
                  </w:rPrChange>
                </w:rPr>
                <w:t>x</w:t>
              </w:r>
              <w:r w:rsidRPr="0079203F">
                <w:rPr>
                  <w:b/>
                  <w:bCs/>
                  <w:color w:val="CE5C00"/>
                  <w:lang w:val="es-ES"/>
                  <w:rPrChange w:id="6426" w:author="Rodrigo García" w:date="2017-09-29T10:07:00Z">
                    <w:rPr>
                      <w:rFonts w:ascii="Monaco" w:hAnsi="Monaco" w:cs="Monaco"/>
                      <w:b/>
                      <w:bCs/>
                      <w:color w:val="CE5C00"/>
                      <w:sz w:val="32"/>
                      <w:szCs w:val="32"/>
                      <w:lang w:val="en-US"/>
                    </w:rPr>
                  </w:rPrChange>
                </w:rPr>
                <w:t>+</w:t>
              </w:r>
              <w:r w:rsidRPr="0079203F">
                <w:rPr>
                  <w:color w:val="4E9A06"/>
                  <w:lang w:val="es-ES"/>
                  <w:rPrChange w:id="6427" w:author="Rodrigo García" w:date="2017-09-29T10:07:00Z">
                    <w:rPr>
                      <w:rFonts w:ascii="Monaco" w:hAnsi="Monaco" w:cs="Monaco"/>
                      <w:color w:val="4E9A06"/>
                      <w:sz w:val="32"/>
                      <w:szCs w:val="32"/>
                      <w:lang w:val="en-US"/>
                    </w:rPr>
                  </w:rPrChange>
                </w:rPr>
                <w:t>" de "</w:t>
              </w:r>
              <w:r w:rsidRPr="0079203F">
                <w:rPr>
                  <w:b/>
                  <w:bCs/>
                  <w:color w:val="CE5C00"/>
                  <w:lang w:val="es-ES"/>
                  <w:rPrChange w:id="6428" w:author="Rodrigo García" w:date="2017-09-29T10:07:00Z">
                    <w:rPr>
                      <w:rFonts w:ascii="Monaco" w:hAnsi="Monaco" w:cs="Monaco"/>
                      <w:b/>
                      <w:bCs/>
                      <w:color w:val="CE5C00"/>
                      <w:sz w:val="32"/>
                      <w:szCs w:val="32"/>
                      <w:lang w:val="en-US"/>
                    </w:rPr>
                  </w:rPrChange>
                </w:rPr>
                <w:t>+</w:t>
              </w:r>
              <w:r w:rsidRPr="0079203F">
                <w:rPr>
                  <w:lang w:val="es-ES"/>
                  <w:rPrChange w:id="6429" w:author="Rodrigo García" w:date="2017-09-29T10:07:00Z">
                    <w:rPr>
                      <w:rFonts w:ascii="Monaco" w:hAnsi="Monaco" w:cs="Monaco"/>
                      <w:color w:val="000000"/>
                      <w:sz w:val="32"/>
                      <w:szCs w:val="32"/>
                      <w:lang w:val="en-US"/>
                    </w:rPr>
                  </w:rPrChange>
                </w:rPr>
                <w:t>nombre</w:t>
              </w:r>
              <w:r w:rsidRPr="0079203F">
                <w:rPr>
                  <w:b/>
                  <w:bCs/>
                  <w:color w:val="CE5C00"/>
                  <w:lang w:val="es-ES"/>
                  <w:rPrChange w:id="6430" w:author="Rodrigo García" w:date="2017-09-29T10:07:00Z">
                    <w:rPr>
                      <w:rFonts w:ascii="Monaco" w:hAnsi="Monaco" w:cs="Monaco"/>
                      <w:b/>
                      <w:bCs/>
                      <w:color w:val="CE5C00"/>
                      <w:sz w:val="32"/>
                      <w:szCs w:val="32"/>
                      <w:lang w:val="en-US"/>
                    </w:rPr>
                  </w:rPrChange>
                </w:rPr>
                <w:t>+</w:t>
              </w:r>
              <w:r w:rsidRPr="0079203F">
                <w:rPr>
                  <w:color w:val="4E9A06"/>
                  <w:lang w:val="es-ES"/>
                  <w:rPrChange w:id="6431" w:author="Rodrigo García" w:date="2017-09-29T10:07:00Z">
                    <w:rPr>
                      <w:rFonts w:ascii="Monaco" w:hAnsi="Monaco" w:cs="Monaco"/>
                      <w:color w:val="4E9A06"/>
                      <w:sz w:val="32"/>
                      <w:szCs w:val="32"/>
                      <w:lang w:val="en-US"/>
                    </w:rPr>
                  </w:rPrChange>
                </w:rPr>
                <w:t>" "</w:t>
              </w:r>
              <w:r w:rsidRPr="0079203F">
                <w:rPr>
                  <w:b/>
                  <w:bCs/>
                  <w:color w:val="CE5C00"/>
                  <w:lang w:val="es-ES"/>
                  <w:rPrChange w:id="6432" w:author="Rodrigo García" w:date="2017-09-29T10:07:00Z">
                    <w:rPr>
                      <w:rFonts w:ascii="Monaco" w:hAnsi="Monaco" w:cs="Monaco"/>
                      <w:b/>
                      <w:bCs/>
                      <w:color w:val="CE5C00"/>
                      <w:sz w:val="32"/>
                      <w:szCs w:val="32"/>
                      <w:lang w:val="en-US"/>
                    </w:rPr>
                  </w:rPrChange>
                </w:rPr>
                <w:t>+</w:t>
              </w:r>
              <w:r w:rsidRPr="0079203F">
                <w:rPr>
                  <w:lang w:val="es-ES"/>
                  <w:rPrChange w:id="6433" w:author="Rodrigo García" w:date="2017-09-29T10:07:00Z">
                    <w:rPr>
                      <w:rFonts w:ascii="Monaco" w:hAnsi="Monaco" w:cs="Monaco"/>
                      <w:color w:val="000000"/>
                      <w:sz w:val="32"/>
                      <w:szCs w:val="32"/>
                      <w:lang w:val="en-US"/>
                    </w:rPr>
                  </w:rPrChange>
                </w:rPr>
                <w:t>apellido</w:t>
              </w:r>
              <w:r w:rsidRPr="0079203F">
                <w:rPr>
                  <w:b/>
                  <w:bCs/>
                  <w:lang w:val="es-ES"/>
                  <w:rPrChange w:id="6434"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435" w:author="Borja Gonzalez" w:date="2017-09-28T19:27:00Z"/>
                <w:lang w:val="en-US"/>
                <w:rPrChange w:id="6436" w:author="Borja Gonzalez" w:date="2017-09-28T19:28:00Z">
                  <w:rPr>
                    <w:ins w:id="6437" w:author="Borja Gonzalez" w:date="2017-09-28T19:27:00Z"/>
                    <w:rFonts w:ascii="Monaco" w:eastAsiaTheme="majorEastAsia" w:hAnsi="Monaco" w:cs="Monaco"/>
                    <w:color w:val="243F60" w:themeColor="accent1" w:themeShade="7F"/>
                    <w:sz w:val="32"/>
                    <w:szCs w:val="32"/>
                    <w:lang w:val="en-US"/>
                  </w:rPr>
                </w:rPrChange>
              </w:rPr>
              <w:pPrChange w:id="6438" w:author="GONZALEZ DIAZ, BORJA" w:date="2017-09-29T19:26:00Z">
                <w:pPr>
                  <w:keepNext/>
                  <w:keepLines/>
                  <w:widowControl w:val="0"/>
                  <w:autoSpaceDE w:val="0"/>
                  <w:autoSpaceDN w:val="0"/>
                  <w:adjustRightInd w:val="0"/>
                  <w:spacing w:before="200"/>
                  <w:outlineLvl w:val="4"/>
                </w:pPr>
              </w:pPrChange>
            </w:pPr>
            <w:ins w:id="6439" w:author="Borja Gonzalez" w:date="2017-09-28T19:27:00Z">
              <w:r w:rsidRPr="0079203F">
                <w:rPr>
                  <w:lang w:val="es-ES"/>
                  <w:rPrChange w:id="6440" w:author="Rodrigo García" w:date="2017-09-29T10:07:00Z">
                    <w:rPr>
                      <w:rFonts w:ascii="Monaco" w:hAnsi="Monaco" w:cs="Monaco"/>
                      <w:sz w:val="32"/>
                      <w:szCs w:val="32"/>
                      <w:lang w:val="en-US"/>
                    </w:rPr>
                  </w:rPrChange>
                </w:rPr>
                <w:t xml:space="preserve">            </w:t>
              </w:r>
              <w:r w:rsidRPr="00E066BD">
                <w:rPr>
                  <w:lang w:val="en-US"/>
                  <w:rPrChange w:id="6441" w:author="Borja Gonzalez" w:date="2017-09-28T19:28:00Z">
                    <w:rPr>
                      <w:rFonts w:ascii="Monaco" w:hAnsi="Monaco" w:cs="Monaco"/>
                      <w:color w:val="000000"/>
                      <w:sz w:val="32"/>
                      <w:szCs w:val="32"/>
                      <w:lang w:val="en-US"/>
                    </w:rPr>
                  </w:rPrChange>
                </w:rPr>
                <w:t>fill</w:t>
              </w:r>
              <w:r w:rsidRPr="00E066BD">
                <w:rPr>
                  <w:b/>
                  <w:bCs/>
                  <w:color w:val="CE5C00"/>
                  <w:lang w:val="en-US"/>
                  <w:rPrChange w:id="6442" w:author="Borja Gonzalez" w:date="2017-09-28T19:28:00Z">
                    <w:rPr>
                      <w:rFonts w:ascii="Monaco" w:hAnsi="Monaco" w:cs="Monaco"/>
                      <w:b/>
                      <w:bCs/>
                      <w:color w:val="CE5C00"/>
                      <w:sz w:val="32"/>
                      <w:szCs w:val="32"/>
                      <w:lang w:val="en-US"/>
                    </w:rPr>
                  </w:rPrChange>
                </w:rPr>
                <w:t>:</w:t>
              </w:r>
              <w:r w:rsidRPr="00E066BD">
                <w:rPr>
                  <w:lang w:val="en-US"/>
                  <w:rPrChange w:id="6443" w:author="Borja Gonzalez" w:date="2017-09-28T19:28:00Z">
                    <w:rPr>
                      <w:rFonts w:ascii="Monaco" w:hAnsi="Monaco" w:cs="Monaco"/>
                      <w:sz w:val="32"/>
                      <w:szCs w:val="32"/>
                      <w:lang w:val="en-US"/>
                    </w:rPr>
                  </w:rPrChange>
                </w:rPr>
                <w:t xml:space="preserve"> </w:t>
              </w:r>
              <w:r w:rsidRPr="00E066BD">
                <w:rPr>
                  <w:b/>
                  <w:bCs/>
                  <w:color w:val="204A87"/>
                  <w:lang w:val="en-US"/>
                  <w:rPrChange w:id="6444" w:author="Borja Gonzalez" w:date="2017-09-28T19:28:00Z">
                    <w:rPr>
                      <w:rFonts w:ascii="Monaco" w:hAnsi="Monaco" w:cs="Monaco"/>
                      <w:b/>
                      <w:bCs/>
                      <w:color w:val="204A87"/>
                      <w:sz w:val="32"/>
                      <w:szCs w:val="32"/>
                      <w:lang w:val="en-US"/>
                    </w:rPr>
                  </w:rPrChange>
                </w:rPr>
                <w:t>false</w:t>
              </w:r>
              <w:r w:rsidRPr="00E066BD">
                <w:rPr>
                  <w:b/>
                  <w:bCs/>
                  <w:lang w:val="en-US"/>
                  <w:rPrChange w:id="6445"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446" w:author="Borja Gonzalez" w:date="2017-09-28T19:27:00Z"/>
                <w:lang w:val="en-US"/>
                <w:rPrChange w:id="6447" w:author="Borja Gonzalez" w:date="2017-09-28T19:28:00Z">
                  <w:rPr>
                    <w:ins w:id="6448" w:author="Borja Gonzalez" w:date="2017-09-28T19:27:00Z"/>
                    <w:rFonts w:ascii="Monaco" w:eastAsiaTheme="majorEastAsia" w:hAnsi="Monaco" w:cs="Monaco"/>
                    <w:color w:val="243F60" w:themeColor="accent1" w:themeShade="7F"/>
                    <w:sz w:val="32"/>
                    <w:szCs w:val="32"/>
                    <w:lang w:val="en-US"/>
                  </w:rPr>
                </w:rPrChange>
              </w:rPr>
              <w:pPrChange w:id="6449" w:author="GONZALEZ DIAZ, BORJA" w:date="2017-09-29T19:26:00Z">
                <w:pPr>
                  <w:keepNext/>
                  <w:keepLines/>
                  <w:widowControl w:val="0"/>
                  <w:autoSpaceDE w:val="0"/>
                  <w:autoSpaceDN w:val="0"/>
                  <w:adjustRightInd w:val="0"/>
                  <w:spacing w:before="200"/>
                  <w:outlineLvl w:val="4"/>
                </w:pPr>
              </w:pPrChange>
            </w:pPr>
            <w:ins w:id="6450" w:author="Borja Gonzalez" w:date="2017-09-28T19:27:00Z">
              <w:r w:rsidRPr="00E066BD">
                <w:rPr>
                  <w:lang w:val="en-US"/>
                  <w:rPrChange w:id="6451" w:author="Borja Gonzalez" w:date="2017-09-28T19:28:00Z">
                    <w:rPr>
                      <w:rFonts w:ascii="Monaco" w:hAnsi="Monaco" w:cs="Monaco"/>
                      <w:sz w:val="32"/>
                      <w:szCs w:val="32"/>
                      <w:lang w:val="en-US"/>
                    </w:rPr>
                  </w:rPrChange>
                </w:rPr>
                <w:t xml:space="preserve">            lineTension</w:t>
              </w:r>
              <w:r w:rsidRPr="00E066BD">
                <w:rPr>
                  <w:b/>
                  <w:bCs/>
                  <w:color w:val="CE5C00"/>
                  <w:lang w:val="en-US"/>
                  <w:rPrChange w:id="6452" w:author="Borja Gonzalez" w:date="2017-09-28T19:28:00Z">
                    <w:rPr>
                      <w:rFonts w:ascii="Monaco" w:hAnsi="Monaco" w:cs="Monaco"/>
                      <w:b/>
                      <w:bCs/>
                      <w:color w:val="CE5C00"/>
                      <w:sz w:val="32"/>
                      <w:szCs w:val="32"/>
                      <w:lang w:val="en-US"/>
                    </w:rPr>
                  </w:rPrChange>
                </w:rPr>
                <w:t>:</w:t>
              </w:r>
              <w:r w:rsidRPr="00E066BD">
                <w:rPr>
                  <w:lang w:val="en-US"/>
                  <w:rPrChange w:id="6453" w:author="Borja Gonzalez" w:date="2017-09-28T19:28:00Z">
                    <w:rPr>
                      <w:rFonts w:ascii="Monaco" w:hAnsi="Monaco" w:cs="Monaco"/>
                      <w:sz w:val="32"/>
                      <w:szCs w:val="32"/>
                      <w:lang w:val="en-US"/>
                    </w:rPr>
                  </w:rPrChange>
                </w:rPr>
                <w:t xml:space="preserve"> </w:t>
              </w:r>
              <w:r w:rsidRPr="00E066BD">
                <w:rPr>
                  <w:b/>
                  <w:bCs/>
                  <w:color w:val="0000CF"/>
                  <w:lang w:val="en-US"/>
                  <w:rPrChange w:id="6454" w:author="Borja Gonzalez" w:date="2017-09-28T19:28:00Z">
                    <w:rPr>
                      <w:rFonts w:ascii="Monaco" w:hAnsi="Monaco" w:cs="Monaco"/>
                      <w:b/>
                      <w:bCs/>
                      <w:color w:val="0000CF"/>
                      <w:sz w:val="32"/>
                      <w:szCs w:val="32"/>
                      <w:lang w:val="en-US"/>
                    </w:rPr>
                  </w:rPrChange>
                </w:rPr>
                <w:t>0.5</w:t>
              </w:r>
              <w:r w:rsidRPr="00E066BD">
                <w:rPr>
                  <w:b/>
                  <w:bCs/>
                  <w:lang w:val="en-US"/>
                  <w:rPrChange w:id="6455"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456" w:author="Borja Gonzalez" w:date="2017-09-28T19:27:00Z"/>
                <w:lang w:val="en-US"/>
                <w:rPrChange w:id="6457" w:author="Borja Gonzalez" w:date="2017-09-28T19:28:00Z">
                  <w:rPr>
                    <w:ins w:id="6458" w:author="Borja Gonzalez" w:date="2017-09-28T19:27:00Z"/>
                    <w:rFonts w:ascii="Monaco" w:eastAsiaTheme="majorEastAsia" w:hAnsi="Monaco" w:cs="Monaco"/>
                    <w:color w:val="243F60" w:themeColor="accent1" w:themeShade="7F"/>
                    <w:sz w:val="32"/>
                    <w:szCs w:val="32"/>
                    <w:lang w:val="en-US"/>
                  </w:rPr>
                </w:rPrChange>
              </w:rPr>
              <w:pPrChange w:id="6459" w:author="GONZALEZ DIAZ, BORJA" w:date="2017-09-29T19:26:00Z">
                <w:pPr>
                  <w:keepNext/>
                  <w:keepLines/>
                  <w:widowControl w:val="0"/>
                  <w:autoSpaceDE w:val="0"/>
                  <w:autoSpaceDN w:val="0"/>
                  <w:adjustRightInd w:val="0"/>
                  <w:spacing w:before="200"/>
                  <w:outlineLvl w:val="4"/>
                </w:pPr>
              </w:pPrChange>
            </w:pPr>
            <w:ins w:id="6460" w:author="Borja Gonzalez" w:date="2017-09-28T19:27:00Z">
              <w:r w:rsidRPr="00E066BD">
                <w:rPr>
                  <w:lang w:val="en-US"/>
                  <w:rPrChange w:id="6461" w:author="Borja Gonzalez" w:date="2017-09-28T19:28:00Z">
                    <w:rPr>
                      <w:rFonts w:ascii="Monaco" w:hAnsi="Monaco" w:cs="Monaco"/>
                      <w:sz w:val="32"/>
                      <w:szCs w:val="32"/>
                      <w:lang w:val="en-US"/>
                    </w:rPr>
                  </w:rPrChange>
                </w:rPr>
                <w:t xml:space="preserve">            backgroundColor</w:t>
              </w:r>
              <w:r w:rsidRPr="00E066BD">
                <w:rPr>
                  <w:b/>
                  <w:bCs/>
                  <w:color w:val="CE5C00"/>
                  <w:lang w:val="en-US"/>
                  <w:rPrChange w:id="6462" w:author="Borja Gonzalez" w:date="2017-09-28T19:28:00Z">
                    <w:rPr>
                      <w:rFonts w:ascii="Monaco" w:hAnsi="Monaco" w:cs="Monaco"/>
                      <w:b/>
                      <w:bCs/>
                      <w:color w:val="CE5C00"/>
                      <w:sz w:val="32"/>
                      <w:szCs w:val="32"/>
                      <w:lang w:val="en-US"/>
                    </w:rPr>
                  </w:rPrChange>
                </w:rPr>
                <w:t>:</w:t>
              </w:r>
              <w:r w:rsidRPr="00E066BD">
                <w:rPr>
                  <w:lang w:val="en-US"/>
                  <w:rPrChange w:id="6463" w:author="Borja Gonzalez" w:date="2017-09-28T19:28:00Z">
                    <w:rPr>
                      <w:rFonts w:ascii="Monaco" w:hAnsi="Monaco" w:cs="Monaco"/>
                      <w:sz w:val="32"/>
                      <w:szCs w:val="32"/>
                      <w:lang w:val="en-US"/>
                    </w:rPr>
                  </w:rPrChange>
                </w:rPr>
                <w:t xml:space="preserve"> </w:t>
              </w:r>
              <w:r w:rsidRPr="00E066BD">
                <w:rPr>
                  <w:color w:val="4E9A06"/>
                  <w:lang w:val="en-US"/>
                  <w:rPrChange w:id="6464" w:author="Borja Gonzalez" w:date="2017-09-28T19:28:00Z">
                    <w:rPr>
                      <w:rFonts w:ascii="Monaco" w:hAnsi="Monaco" w:cs="Monaco"/>
                      <w:color w:val="4E9A06"/>
                      <w:sz w:val="32"/>
                      <w:szCs w:val="32"/>
                      <w:lang w:val="en-US"/>
                    </w:rPr>
                  </w:rPrChange>
                </w:rPr>
                <w:t>"</w:t>
              </w:r>
              <w:proofErr w:type="gramStart"/>
              <w:r w:rsidRPr="00E066BD">
                <w:rPr>
                  <w:color w:val="4E9A06"/>
                  <w:lang w:val="en-US"/>
                  <w:rPrChange w:id="6465"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466" w:author="Borja Gonzalez" w:date="2017-09-28T19:28:00Z">
                    <w:rPr>
                      <w:rFonts w:ascii="Monaco" w:hAnsi="Monaco" w:cs="Monaco"/>
                      <w:color w:val="4E9A06"/>
                      <w:sz w:val="32"/>
                      <w:szCs w:val="32"/>
                      <w:lang w:val="en-US"/>
                    </w:rPr>
                  </w:rPrChange>
                </w:rPr>
                <w:t>75,192,192,0.4)"</w:t>
              </w:r>
              <w:r w:rsidRPr="00E066BD">
                <w:rPr>
                  <w:b/>
                  <w:bCs/>
                  <w:lang w:val="en-US"/>
                  <w:rPrChange w:id="6467"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468" w:author="Borja Gonzalez" w:date="2017-09-28T19:27:00Z"/>
                <w:lang w:val="en-US"/>
                <w:rPrChange w:id="6469" w:author="Borja Gonzalez" w:date="2017-09-28T19:28:00Z">
                  <w:rPr>
                    <w:ins w:id="6470" w:author="Borja Gonzalez" w:date="2017-09-28T19:27:00Z"/>
                    <w:rFonts w:ascii="Monaco" w:eastAsiaTheme="majorEastAsia" w:hAnsi="Monaco" w:cs="Monaco"/>
                    <w:color w:val="243F60" w:themeColor="accent1" w:themeShade="7F"/>
                    <w:sz w:val="32"/>
                    <w:szCs w:val="32"/>
                    <w:lang w:val="en-US"/>
                  </w:rPr>
                </w:rPrChange>
              </w:rPr>
              <w:pPrChange w:id="6471" w:author="GONZALEZ DIAZ, BORJA" w:date="2017-09-29T19:26:00Z">
                <w:pPr>
                  <w:keepNext/>
                  <w:keepLines/>
                  <w:widowControl w:val="0"/>
                  <w:autoSpaceDE w:val="0"/>
                  <w:autoSpaceDN w:val="0"/>
                  <w:adjustRightInd w:val="0"/>
                  <w:spacing w:before="200"/>
                  <w:outlineLvl w:val="4"/>
                </w:pPr>
              </w:pPrChange>
            </w:pPr>
            <w:ins w:id="6472" w:author="Borja Gonzalez" w:date="2017-09-28T19:27:00Z">
              <w:r w:rsidRPr="00E066BD">
                <w:rPr>
                  <w:lang w:val="en-US"/>
                  <w:rPrChange w:id="6473" w:author="Borja Gonzalez" w:date="2017-09-28T19:28:00Z">
                    <w:rPr>
                      <w:rFonts w:ascii="Monaco" w:hAnsi="Monaco" w:cs="Monaco"/>
                      <w:sz w:val="32"/>
                      <w:szCs w:val="32"/>
                      <w:lang w:val="en-US"/>
                    </w:rPr>
                  </w:rPrChange>
                </w:rPr>
                <w:t xml:space="preserve">            borderColor</w:t>
              </w:r>
              <w:r w:rsidRPr="00E066BD">
                <w:rPr>
                  <w:b/>
                  <w:bCs/>
                  <w:color w:val="CE5C00"/>
                  <w:lang w:val="en-US"/>
                  <w:rPrChange w:id="6474" w:author="Borja Gonzalez" w:date="2017-09-28T19:28:00Z">
                    <w:rPr>
                      <w:rFonts w:ascii="Monaco" w:hAnsi="Monaco" w:cs="Monaco"/>
                      <w:b/>
                      <w:bCs/>
                      <w:color w:val="CE5C00"/>
                      <w:sz w:val="32"/>
                      <w:szCs w:val="32"/>
                      <w:lang w:val="en-US"/>
                    </w:rPr>
                  </w:rPrChange>
                </w:rPr>
                <w:t>:</w:t>
              </w:r>
              <w:r w:rsidRPr="00E066BD">
                <w:rPr>
                  <w:lang w:val="en-US"/>
                  <w:rPrChange w:id="6475" w:author="Borja Gonzalez" w:date="2017-09-28T19:28:00Z">
                    <w:rPr>
                      <w:rFonts w:ascii="Monaco" w:hAnsi="Monaco" w:cs="Monaco"/>
                      <w:sz w:val="32"/>
                      <w:szCs w:val="32"/>
                      <w:lang w:val="en-US"/>
                    </w:rPr>
                  </w:rPrChange>
                </w:rPr>
                <w:t xml:space="preserve"> </w:t>
              </w:r>
              <w:r w:rsidRPr="00E066BD">
                <w:rPr>
                  <w:color w:val="4E9A06"/>
                  <w:lang w:val="en-US"/>
                  <w:rPrChange w:id="6476" w:author="Borja Gonzalez" w:date="2017-09-28T19:28:00Z">
                    <w:rPr>
                      <w:rFonts w:ascii="Monaco" w:hAnsi="Monaco" w:cs="Monaco"/>
                      <w:color w:val="4E9A06"/>
                      <w:sz w:val="32"/>
                      <w:szCs w:val="32"/>
                      <w:lang w:val="en-US"/>
                    </w:rPr>
                  </w:rPrChange>
                </w:rPr>
                <w:t>"</w:t>
              </w:r>
              <w:proofErr w:type="gramStart"/>
              <w:r w:rsidRPr="00E066BD">
                <w:rPr>
                  <w:color w:val="4E9A06"/>
                  <w:lang w:val="en-US"/>
                  <w:rPrChange w:id="6477"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478" w:author="Borja Gonzalez" w:date="2017-09-28T19:28:00Z">
                    <w:rPr>
                      <w:rFonts w:ascii="Monaco" w:hAnsi="Monaco" w:cs="Monaco"/>
                      <w:color w:val="4E9A06"/>
                      <w:sz w:val="32"/>
                      <w:szCs w:val="32"/>
                      <w:lang w:val="en-US"/>
                    </w:rPr>
                  </w:rPrChange>
                </w:rPr>
                <w:t>75,192,192,1)"</w:t>
              </w:r>
              <w:r w:rsidRPr="00E066BD">
                <w:rPr>
                  <w:b/>
                  <w:bCs/>
                  <w:lang w:val="en-US"/>
                  <w:rPrChange w:id="6479"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480" w:author="Borja Gonzalez" w:date="2017-09-28T19:27:00Z"/>
                <w:lang w:val="en-US"/>
                <w:rPrChange w:id="6481" w:author="Borja Gonzalez" w:date="2017-09-28T19:28:00Z">
                  <w:rPr>
                    <w:ins w:id="6482" w:author="Borja Gonzalez" w:date="2017-09-28T19:27:00Z"/>
                    <w:rFonts w:ascii="Monaco" w:eastAsiaTheme="majorEastAsia" w:hAnsi="Monaco" w:cs="Monaco"/>
                    <w:color w:val="243F60" w:themeColor="accent1" w:themeShade="7F"/>
                    <w:sz w:val="32"/>
                    <w:szCs w:val="32"/>
                    <w:lang w:val="en-US"/>
                  </w:rPr>
                </w:rPrChange>
              </w:rPr>
              <w:pPrChange w:id="6483" w:author="GONZALEZ DIAZ, BORJA" w:date="2017-09-29T19:26:00Z">
                <w:pPr>
                  <w:keepNext/>
                  <w:keepLines/>
                  <w:widowControl w:val="0"/>
                  <w:autoSpaceDE w:val="0"/>
                  <w:autoSpaceDN w:val="0"/>
                  <w:adjustRightInd w:val="0"/>
                  <w:spacing w:before="200"/>
                  <w:outlineLvl w:val="4"/>
                </w:pPr>
              </w:pPrChange>
            </w:pPr>
            <w:ins w:id="6484" w:author="Borja Gonzalez" w:date="2017-09-28T19:27:00Z">
              <w:r w:rsidRPr="00E066BD">
                <w:rPr>
                  <w:lang w:val="en-US"/>
                  <w:rPrChange w:id="6485" w:author="Borja Gonzalez" w:date="2017-09-28T19:28:00Z">
                    <w:rPr>
                      <w:rFonts w:ascii="Monaco" w:hAnsi="Monaco" w:cs="Monaco"/>
                      <w:sz w:val="32"/>
                      <w:szCs w:val="32"/>
                      <w:lang w:val="en-US"/>
                    </w:rPr>
                  </w:rPrChange>
                </w:rPr>
                <w:t xml:space="preserve">            borderCapStyle</w:t>
              </w:r>
              <w:r w:rsidRPr="00E066BD">
                <w:rPr>
                  <w:b/>
                  <w:bCs/>
                  <w:color w:val="CE5C00"/>
                  <w:lang w:val="en-US"/>
                  <w:rPrChange w:id="6486" w:author="Borja Gonzalez" w:date="2017-09-28T19:28:00Z">
                    <w:rPr>
                      <w:rFonts w:ascii="Monaco" w:hAnsi="Monaco" w:cs="Monaco"/>
                      <w:b/>
                      <w:bCs/>
                      <w:color w:val="CE5C00"/>
                      <w:sz w:val="32"/>
                      <w:szCs w:val="32"/>
                      <w:lang w:val="en-US"/>
                    </w:rPr>
                  </w:rPrChange>
                </w:rPr>
                <w:t>:</w:t>
              </w:r>
              <w:r w:rsidRPr="00E066BD">
                <w:rPr>
                  <w:lang w:val="en-US"/>
                  <w:rPrChange w:id="6487" w:author="Borja Gonzalez" w:date="2017-09-28T19:28:00Z">
                    <w:rPr>
                      <w:rFonts w:ascii="Monaco" w:hAnsi="Monaco" w:cs="Monaco"/>
                      <w:sz w:val="32"/>
                      <w:szCs w:val="32"/>
                      <w:lang w:val="en-US"/>
                    </w:rPr>
                  </w:rPrChange>
                </w:rPr>
                <w:t xml:space="preserve"> </w:t>
              </w:r>
              <w:r w:rsidRPr="00E066BD">
                <w:rPr>
                  <w:color w:val="4E9A06"/>
                  <w:lang w:val="en-US"/>
                  <w:rPrChange w:id="6488" w:author="Borja Gonzalez" w:date="2017-09-28T19:28:00Z">
                    <w:rPr>
                      <w:rFonts w:ascii="Monaco" w:hAnsi="Monaco" w:cs="Monaco"/>
                      <w:color w:val="4E9A06"/>
                      <w:sz w:val="32"/>
                      <w:szCs w:val="32"/>
                      <w:lang w:val="en-US"/>
                    </w:rPr>
                  </w:rPrChange>
                </w:rPr>
                <w:t>'butt'</w:t>
              </w:r>
              <w:r w:rsidRPr="00E066BD">
                <w:rPr>
                  <w:b/>
                  <w:bCs/>
                  <w:lang w:val="en-US"/>
                  <w:rPrChange w:id="6489"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490" w:author="Borja Gonzalez" w:date="2017-09-28T19:27:00Z"/>
                <w:lang w:val="en-US"/>
                <w:rPrChange w:id="6491" w:author="Borja Gonzalez" w:date="2017-09-28T19:28:00Z">
                  <w:rPr>
                    <w:ins w:id="6492" w:author="Borja Gonzalez" w:date="2017-09-28T19:27:00Z"/>
                    <w:rFonts w:ascii="Monaco" w:eastAsiaTheme="majorEastAsia" w:hAnsi="Monaco" w:cs="Monaco"/>
                    <w:color w:val="243F60" w:themeColor="accent1" w:themeShade="7F"/>
                    <w:sz w:val="32"/>
                    <w:szCs w:val="32"/>
                    <w:lang w:val="en-US"/>
                  </w:rPr>
                </w:rPrChange>
              </w:rPr>
              <w:pPrChange w:id="6493" w:author="GONZALEZ DIAZ, BORJA" w:date="2017-09-29T19:26:00Z">
                <w:pPr>
                  <w:keepNext/>
                  <w:keepLines/>
                  <w:widowControl w:val="0"/>
                  <w:autoSpaceDE w:val="0"/>
                  <w:autoSpaceDN w:val="0"/>
                  <w:adjustRightInd w:val="0"/>
                  <w:spacing w:before="200"/>
                  <w:outlineLvl w:val="4"/>
                </w:pPr>
              </w:pPrChange>
            </w:pPr>
            <w:ins w:id="6494" w:author="Borja Gonzalez" w:date="2017-09-28T19:27:00Z">
              <w:r w:rsidRPr="00E066BD">
                <w:rPr>
                  <w:lang w:val="en-US"/>
                  <w:rPrChange w:id="6495" w:author="Borja Gonzalez" w:date="2017-09-28T19:28:00Z">
                    <w:rPr>
                      <w:rFonts w:ascii="Monaco" w:hAnsi="Monaco" w:cs="Monaco"/>
                      <w:sz w:val="32"/>
                      <w:szCs w:val="32"/>
                      <w:lang w:val="en-US"/>
                    </w:rPr>
                  </w:rPrChange>
                </w:rPr>
                <w:t xml:space="preserve">            borderDash</w:t>
              </w:r>
              <w:r w:rsidRPr="00E066BD">
                <w:rPr>
                  <w:b/>
                  <w:bCs/>
                  <w:color w:val="CE5C00"/>
                  <w:lang w:val="en-US"/>
                  <w:rPrChange w:id="6496" w:author="Borja Gonzalez" w:date="2017-09-28T19:28:00Z">
                    <w:rPr>
                      <w:rFonts w:ascii="Monaco" w:hAnsi="Monaco" w:cs="Monaco"/>
                      <w:b/>
                      <w:bCs/>
                      <w:color w:val="CE5C00"/>
                      <w:sz w:val="32"/>
                      <w:szCs w:val="32"/>
                      <w:lang w:val="en-US"/>
                    </w:rPr>
                  </w:rPrChange>
                </w:rPr>
                <w:t>:</w:t>
              </w:r>
              <w:r w:rsidRPr="00E066BD">
                <w:rPr>
                  <w:lang w:val="en-US"/>
                  <w:rPrChange w:id="6497" w:author="Borja Gonzalez" w:date="2017-09-28T19:28:00Z">
                    <w:rPr>
                      <w:rFonts w:ascii="Monaco" w:hAnsi="Monaco" w:cs="Monaco"/>
                      <w:sz w:val="32"/>
                      <w:szCs w:val="32"/>
                      <w:lang w:val="en-US"/>
                    </w:rPr>
                  </w:rPrChange>
                </w:rPr>
                <w:t xml:space="preserve"> </w:t>
              </w:r>
              <w:r w:rsidRPr="00E066BD">
                <w:rPr>
                  <w:b/>
                  <w:bCs/>
                  <w:lang w:val="en-US"/>
                  <w:rPrChange w:id="6498"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499" w:author="Borja Gonzalez" w:date="2017-09-28T19:27:00Z"/>
                <w:lang w:val="en-US"/>
                <w:rPrChange w:id="6500" w:author="Borja Gonzalez" w:date="2017-09-28T19:28:00Z">
                  <w:rPr>
                    <w:ins w:id="6501" w:author="Borja Gonzalez" w:date="2017-09-28T19:27:00Z"/>
                    <w:rFonts w:ascii="Monaco" w:eastAsiaTheme="majorEastAsia" w:hAnsi="Monaco" w:cs="Monaco"/>
                    <w:color w:val="243F60" w:themeColor="accent1" w:themeShade="7F"/>
                    <w:sz w:val="32"/>
                    <w:szCs w:val="32"/>
                    <w:lang w:val="en-US"/>
                  </w:rPr>
                </w:rPrChange>
              </w:rPr>
              <w:pPrChange w:id="6502" w:author="GONZALEZ DIAZ, BORJA" w:date="2017-09-29T19:26:00Z">
                <w:pPr>
                  <w:keepNext/>
                  <w:keepLines/>
                  <w:widowControl w:val="0"/>
                  <w:autoSpaceDE w:val="0"/>
                  <w:autoSpaceDN w:val="0"/>
                  <w:adjustRightInd w:val="0"/>
                  <w:spacing w:before="200"/>
                  <w:outlineLvl w:val="4"/>
                </w:pPr>
              </w:pPrChange>
            </w:pPr>
            <w:ins w:id="6503" w:author="Borja Gonzalez" w:date="2017-09-28T19:27:00Z">
              <w:r w:rsidRPr="00E066BD">
                <w:rPr>
                  <w:lang w:val="en-US"/>
                  <w:rPrChange w:id="6504" w:author="Borja Gonzalez" w:date="2017-09-28T19:28:00Z">
                    <w:rPr>
                      <w:rFonts w:ascii="Monaco" w:hAnsi="Monaco" w:cs="Monaco"/>
                      <w:sz w:val="32"/>
                      <w:szCs w:val="32"/>
                      <w:lang w:val="en-US"/>
                    </w:rPr>
                  </w:rPrChange>
                </w:rPr>
                <w:t xml:space="preserve">            borderDashOffset</w:t>
              </w:r>
              <w:r w:rsidRPr="00E066BD">
                <w:rPr>
                  <w:b/>
                  <w:bCs/>
                  <w:color w:val="CE5C00"/>
                  <w:lang w:val="en-US"/>
                  <w:rPrChange w:id="6505" w:author="Borja Gonzalez" w:date="2017-09-28T19:28:00Z">
                    <w:rPr>
                      <w:rFonts w:ascii="Monaco" w:hAnsi="Monaco" w:cs="Monaco"/>
                      <w:b/>
                      <w:bCs/>
                      <w:color w:val="CE5C00"/>
                      <w:sz w:val="32"/>
                      <w:szCs w:val="32"/>
                      <w:lang w:val="en-US"/>
                    </w:rPr>
                  </w:rPrChange>
                </w:rPr>
                <w:t>:</w:t>
              </w:r>
              <w:r w:rsidRPr="00E066BD">
                <w:rPr>
                  <w:lang w:val="en-US"/>
                  <w:rPrChange w:id="6506" w:author="Borja Gonzalez" w:date="2017-09-28T19:28:00Z">
                    <w:rPr>
                      <w:rFonts w:ascii="Monaco" w:hAnsi="Monaco" w:cs="Monaco"/>
                      <w:sz w:val="32"/>
                      <w:szCs w:val="32"/>
                      <w:lang w:val="en-US"/>
                    </w:rPr>
                  </w:rPrChange>
                </w:rPr>
                <w:t xml:space="preserve"> </w:t>
              </w:r>
              <w:r w:rsidRPr="00E066BD">
                <w:rPr>
                  <w:b/>
                  <w:bCs/>
                  <w:color w:val="0000CF"/>
                  <w:lang w:val="en-US"/>
                  <w:rPrChange w:id="6507" w:author="Borja Gonzalez" w:date="2017-09-28T19:28:00Z">
                    <w:rPr>
                      <w:rFonts w:ascii="Monaco" w:hAnsi="Monaco" w:cs="Monaco"/>
                      <w:b/>
                      <w:bCs/>
                      <w:color w:val="0000CF"/>
                      <w:sz w:val="32"/>
                      <w:szCs w:val="32"/>
                      <w:lang w:val="en-US"/>
                    </w:rPr>
                  </w:rPrChange>
                </w:rPr>
                <w:t>0.0</w:t>
              </w:r>
              <w:r w:rsidRPr="00E066BD">
                <w:rPr>
                  <w:b/>
                  <w:bCs/>
                  <w:lang w:val="en-US"/>
                  <w:rPrChange w:id="6508"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509" w:author="Borja Gonzalez" w:date="2017-09-28T19:27:00Z"/>
                <w:lang w:val="en-US"/>
                <w:rPrChange w:id="6510" w:author="Borja Gonzalez" w:date="2017-09-28T19:28:00Z">
                  <w:rPr>
                    <w:ins w:id="6511" w:author="Borja Gonzalez" w:date="2017-09-28T19:27:00Z"/>
                    <w:rFonts w:ascii="Monaco" w:eastAsiaTheme="majorEastAsia" w:hAnsi="Monaco" w:cs="Monaco"/>
                    <w:color w:val="243F60" w:themeColor="accent1" w:themeShade="7F"/>
                    <w:sz w:val="32"/>
                    <w:szCs w:val="32"/>
                    <w:lang w:val="en-US"/>
                  </w:rPr>
                </w:rPrChange>
              </w:rPr>
              <w:pPrChange w:id="6512" w:author="GONZALEZ DIAZ, BORJA" w:date="2017-09-29T19:26:00Z">
                <w:pPr>
                  <w:keepNext/>
                  <w:keepLines/>
                  <w:widowControl w:val="0"/>
                  <w:autoSpaceDE w:val="0"/>
                  <w:autoSpaceDN w:val="0"/>
                  <w:adjustRightInd w:val="0"/>
                  <w:spacing w:before="200"/>
                  <w:outlineLvl w:val="4"/>
                </w:pPr>
              </w:pPrChange>
            </w:pPr>
            <w:ins w:id="6513" w:author="Borja Gonzalez" w:date="2017-09-28T19:27:00Z">
              <w:r w:rsidRPr="00E066BD">
                <w:rPr>
                  <w:lang w:val="en-US"/>
                  <w:rPrChange w:id="6514" w:author="Borja Gonzalez" w:date="2017-09-28T19:28:00Z">
                    <w:rPr>
                      <w:rFonts w:ascii="Monaco" w:hAnsi="Monaco" w:cs="Monaco"/>
                      <w:sz w:val="32"/>
                      <w:szCs w:val="32"/>
                      <w:lang w:val="en-US"/>
                    </w:rPr>
                  </w:rPrChange>
                </w:rPr>
                <w:t xml:space="preserve">            borderJoinStyle</w:t>
              </w:r>
              <w:r w:rsidRPr="00E066BD">
                <w:rPr>
                  <w:b/>
                  <w:bCs/>
                  <w:color w:val="CE5C00"/>
                  <w:lang w:val="en-US"/>
                  <w:rPrChange w:id="6515" w:author="Borja Gonzalez" w:date="2017-09-28T19:28:00Z">
                    <w:rPr>
                      <w:rFonts w:ascii="Monaco" w:hAnsi="Monaco" w:cs="Monaco"/>
                      <w:b/>
                      <w:bCs/>
                      <w:color w:val="CE5C00"/>
                      <w:sz w:val="32"/>
                      <w:szCs w:val="32"/>
                      <w:lang w:val="en-US"/>
                    </w:rPr>
                  </w:rPrChange>
                </w:rPr>
                <w:t>:</w:t>
              </w:r>
              <w:r w:rsidRPr="00E066BD">
                <w:rPr>
                  <w:lang w:val="en-US"/>
                  <w:rPrChange w:id="6516" w:author="Borja Gonzalez" w:date="2017-09-28T19:28:00Z">
                    <w:rPr>
                      <w:rFonts w:ascii="Monaco" w:hAnsi="Monaco" w:cs="Monaco"/>
                      <w:sz w:val="32"/>
                      <w:szCs w:val="32"/>
                      <w:lang w:val="en-US"/>
                    </w:rPr>
                  </w:rPrChange>
                </w:rPr>
                <w:t xml:space="preserve"> </w:t>
              </w:r>
              <w:r w:rsidRPr="00E066BD">
                <w:rPr>
                  <w:color w:val="4E9A06"/>
                  <w:lang w:val="en-US"/>
                  <w:rPrChange w:id="6517" w:author="Borja Gonzalez" w:date="2017-09-28T19:28:00Z">
                    <w:rPr>
                      <w:rFonts w:ascii="Monaco" w:hAnsi="Monaco" w:cs="Monaco"/>
                      <w:color w:val="4E9A06"/>
                      <w:sz w:val="32"/>
                      <w:szCs w:val="32"/>
                      <w:lang w:val="en-US"/>
                    </w:rPr>
                  </w:rPrChange>
                </w:rPr>
                <w:t>'miter'</w:t>
              </w:r>
              <w:r w:rsidRPr="00E066BD">
                <w:rPr>
                  <w:b/>
                  <w:bCs/>
                  <w:lang w:val="en-US"/>
                  <w:rPrChange w:id="6518"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519" w:author="Borja Gonzalez" w:date="2017-09-28T19:27:00Z"/>
                <w:lang w:val="en-US"/>
                <w:rPrChange w:id="6520" w:author="Borja Gonzalez" w:date="2017-09-28T19:28:00Z">
                  <w:rPr>
                    <w:ins w:id="6521" w:author="Borja Gonzalez" w:date="2017-09-28T19:27:00Z"/>
                    <w:rFonts w:ascii="Monaco" w:eastAsiaTheme="majorEastAsia" w:hAnsi="Monaco" w:cs="Monaco"/>
                    <w:color w:val="243F60" w:themeColor="accent1" w:themeShade="7F"/>
                    <w:sz w:val="32"/>
                    <w:szCs w:val="32"/>
                    <w:lang w:val="en-US"/>
                  </w:rPr>
                </w:rPrChange>
              </w:rPr>
              <w:pPrChange w:id="6522" w:author="GONZALEZ DIAZ, BORJA" w:date="2017-09-29T19:26:00Z">
                <w:pPr>
                  <w:keepNext/>
                  <w:keepLines/>
                  <w:widowControl w:val="0"/>
                  <w:autoSpaceDE w:val="0"/>
                  <w:autoSpaceDN w:val="0"/>
                  <w:adjustRightInd w:val="0"/>
                  <w:spacing w:before="200"/>
                  <w:outlineLvl w:val="4"/>
                </w:pPr>
              </w:pPrChange>
            </w:pPr>
            <w:ins w:id="6523" w:author="Borja Gonzalez" w:date="2017-09-28T19:27:00Z">
              <w:r w:rsidRPr="00E066BD">
                <w:rPr>
                  <w:lang w:val="en-US"/>
                  <w:rPrChange w:id="6524" w:author="Borja Gonzalez" w:date="2017-09-28T19:28:00Z">
                    <w:rPr>
                      <w:rFonts w:ascii="Monaco" w:hAnsi="Monaco" w:cs="Monaco"/>
                      <w:sz w:val="32"/>
                      <w:szCs w:val="32"/>
                      <w:lang w:val="en-US"/>
                    </w:rPr>
                  </w:rPrChange>
                </w:rPr>
                <w:t xml:space="preserve">            pointBorderColor</w:t>
              </w:r>
              <w:r w:rsidRPr="00E066BD">
                <w:rPr>
                  <w:b/>
                  <w:bCs/>
                  <w:color w:val="CE5C00"/>
                  <w:lang w:val="en-US"/>
                  <w:rPrChange w:id="6525" w:author="Borja Gonzalez" w:date="2017-09-28T19:28:00Z">
                    <w:rPr>
                      <w:rFonts w:ascii="Monaco" w:hAnsi="Monaco" w:cs="Monaco"/>
                      <w:b/>
                      <w:bCs/>
                      <w:color w:val="CE5C00"/>
                      <w:sz w:val="32"/>
                      <w:szCs w:val="32"/>
                      <w:lang w:val="en-US"/>
                    </w:rPr>
                  </w:rPrChange>
                </w:rPr>
                <w:t>:</w:t>
              </w:r>
              <w:r w:rsidRPr="00E066BD">
                <w:rPr>
                  <w:lang w:val="en-US"/>
                  <w:rPrChange w:id="6526" w:author="Borja Gonzalez" w:date="2017-09-28T19:28:00Z">
                    <w:rPr>
                      <w:rFonts w:ascii="Monaco" w:hAnsi="Monaco" w:cs="Monaco"/>
                      <w:sz w:val="32"/>
                      <w:szCs w:val="32"/>
                      <w:lang w:val="en-US"/>
                    </w:rPr>
                  </w:rPrChange>
                </w:rPr>
                <w:t xml:space="preserve"> </w:t>
              </w:r>
              <w:r w:rsidRPr="00E066BD">
                <w:rPr>
                  <w:color w:val="4E9A06"/>
                  <w:lang w:val="en-US"/>
                  <w:rPrChange w:id="6527" w:author="Borja Gonzalez" w:date="2017-09-28T19:28:00Z">
                    <w:rPr>
                      <w:rFonts w:ascii="Monaco" w:hAnsi="Monaco" w:cs="Monaco"/>
                      <w:color w:val="4E9A06"/>
                      <w:sz w:val="32"/>
                      <w:szCs w:val="32"/>
                      <w:lang w:val="en-US"/>
                    </w:rPr>
                  </w:rPrChange>
                </w:rPr>
                <w:t>"</w:t>
              </w:r>
              <w:proofErr w:type="gramStart"/>
              <w:r w:rsidRPr="00E066BD">
                <w:rPr>
                  <w:color w:val="4E9A06"/>
                  <w:lang w:val="en-US"/>
                  <w:rPrChange w:id="6528"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529" w:author="Borja Gonzalez" w:date="2017-09-28T19:28:00Z">
                    <w:rPr>
                      <w:rFonts w:ascii="Monaco" w:hAnsi="Monaco" w:cs="Monaco"/>
                      <w:color w:val="4E9A06"/>
                      <w:sz w:val="32"/>
                      <w:szCs w:val="32"/>
                      <w:lang w:val="en-US"/>
                    </w:rPr>
                  </w:rPrChange>
                </w:rPr>
                <w:t>75,192,192,1)"</w:t>
              </w:r>
              <w:r w:rsidRPr="00E066BD">
                <w:rPr>
                  <w:b/>
                  <w:bCs/>
                  <w:lang w:val="en-US"/>
                  <w:rPrChange w:id="6530"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531" w:author="Borja Gonzalez" w:date="2017-09-28T19:27:00Z"/>
                <w:lang w:val="en-US"/>
                <w:rPrChange w:id="6532" w:author="Borja Gonzalez" w:date="2017-09-28T19:28:00Z">
                  <w:rPr>
                    <w:ins w:id="6533" w:author="Borja Gonzalez" w:date="2017-09-28T19:27:00Z"/>
                    <w:rFonts w:ascii="Monaco" w:eastAsiaTheme="majorEastAsia" w:hAnsi="Monaco" w:cs="Monaco"/>
                    <w:color w:val="243F60" w:themeColor="accent1" w:themeShade="7F"/>
                    <w:sz w:val="32"/>
                    <w:szCs w:val="32"/>
                    <w:lang w:val="en-US"/>
                  </w:rPr>
                </w:rPrChange>
              </w:rPr>
              <w:pPrChange w:id="6534" w:author="GONZALEZ DIAZ, BORJA" w:date="2017-09-29T19:26:00Z">
                <w:pPr>
                  <w:keepNext/>
                  <w:keepLines/>
                  <w:widowControl w:val="0"/>
                  <w:autoSpaceDE w:val="0"/>
                  <w:autoSpaceDN w:val="0"/>
                  <w:adjustRightInd w:val="0"/>
                  <w:spacing w:before="200"/>
                  <w:outlineLvl w:val="4"/>
                </w:pPr>
              </w:pPrChange>
            </w:pPr>
            <w:ins w:id="6535" w:author="Borja Gonzalez" w:date="2017-09-28T19:27:00Z">
              <w:r w:rsidRPr="00E066BD">
                <w:rPr>
                  <w:lang w:val="en-US"/>
                  <w:rPrChange w:id="6536"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537" w:author="Borja Gonzalez" w:date="2017-09-28T19:28:00Z">
                    <w:rPr>
                      <w:rFonts w:ascii="Monaco" w:hAnsi="Monaco" w:cs="Monaco"/>
                      <w:b/>
                      <w:bCs/>
                      <w:color w:val="CE5C00"/>
                      <w:sz w:val="32"/>
                      <w:szCs w:val="32"/>
                      <w:lang w:val="en-US"/>
                    </w:rPr>
                  </w:rPrChange>
                </w:rPr>
                <w:t>:</w:t>
              </w:r>
              <w:r w:rsidRPr="00E066BD">
                <w:rPr>
                  <w:lang w:val="en-US"/>
                  <w:rPrChange w:id="6538" w:author="Borja Gonzalez" w:date="2017-09-28T19:28:00Z">
                    <w:rPr>
                      <w:rFonts w:ascii="Monaco" w:hAnsi="Monaco" w:cs="Monaco"/>
                      <w:sz w:val="32"/>
                      <w:szCs w:val="32"/>
                      <w:lang w:val="en-US"/>
                    </w:rPr>
                  </w:rPrChange>
                </w:rPr>
                <w:t xml:space="preserve"> </w:t>
              </w:r>
              <w:r w:rsidRPr="00E066BD">
                <w:rPr>
                  <w:color w:val="4E9A06"/>
                  <w:lang w:val="en-US"/>
                  <w:rPrChange w:id="6539" w:author="Borja Gonzalez" w:date="2017-09-28T19:28:00Z">
                    <w:rPr>
                      <w:rFonts w:ascii="Monaco" w:hAnsi="Monaco" w:cs="Monaco"/>
                      <w:color w:val="4E9A06"/>
                      <w:sz w:val="32"/>
                      <w:szCs w:val="32"/>
                      <w:lang w:val="en-US"/>
                    </w:rPr>
                  </w:rPrChange>
                </w:rPr>
                <w:t>"#fff"</w:t>
              </w:r>
              <w:r w:rsidRPr="00E066BD">
                <w:rPr>
                  <w:b/>
                  <w:bCs/>
                  <w:lang w:val="en-US"/>
                  <w:rPrChange w:id="6540"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541" w:author="Borja Gonzalez" w:date="2017-09-28T19:27:00Z"/>
                <w:lang w:val="en-US"/>
                <w:rPrChange w:id="6542" w:author="Borja Gonzalez" w:date="2017-09-28T19:28:00Z">
                  <w:rPr>
                    <w:ins w:id="6543" w:author="Borja Gonzalez" w:date="2017-09-28T19:27:00Z"/>
                    <w:rFonts w:ascii="Monaco" w:eastAsiaTheme="majorEastAsia" w:hAnsi="Monaco" w:cs="Monaco"/>
                    <w:color w:val="243F60" w:themeColor="accent1" w:themeShade="7F"/>
                    <w:sz w:val="32"/>
                    <w:szCs w:val="32"/>
                    <w:lang w:val="en-US"/>
                  </w:rPr>
                </w:rPrChange>
              </w:rPr>
              <w:pPrChange w:id="6544" w:author="GONZALEZ DIAZ, BORJA" w:date="2017-09-29T19:26:00Z">
                <w:pPr>
                  <w:keepNext/>
                  <w:keepLines/>
                  <w:widowControl w:val="0"/>
                  <w:autoSpaceDE w:val="0"/>
                  <w:autoSpaceDN w:val="0"/>
                  <w:adjustRightInd w:val="0"/>
                  <w:spacing w:before="200"/>
                  <w:outlineLvl w:val="4"/>
                </w:pPr>
              </w:pPrChange>
            </w:pPr>
            <w:ins w:id="6545" w:author="Borja Gonzalez" w:date="2017-09-28T19:27:00Z">
              <w:r w:rsidRPr="00E066BD">
                <w:rPr>
                  <w:lang w:val="en-US"/>
                  <w:rPrChange w:id="6546" w:author="Borja Gonzalez" w:date="2017-09-28T19:28:00Z">
                    <w:rPr>
                      <w:rFonts w:ascii="Monaco" w:hAnsi="Monaco" w:cs="Monaco"/>
                      <w:sz w:val="32"/>
                      <w:szCs w:val="32"/>
                      <w:lang w:val="en-US"/>
                    </w:rPr>
                  </w:rPrChange>
                </w:rPr>
                <w:t xml:space="preserve">            pointBorderWidth</w:t>
              </w:r>
              <w:r w:rsidRPr="00E066BD">
                <w:rPr>
                  <w:b/>
                  <w:bCs/>
                  <w:color w:val="CE5C00"/>
                  <w:lang w:val="en-US"/>
                  <w:rPrChange w:id="6547" w:author="Borja Gonzalez" w:date="2017-09-28T19:28:00Z">
                    <w:rPr>
                      <w:rFonts w:ascii="Monaco" w:hAnsi="Monaco" w:cs="Monaco"/>
                      <w:b/>
                      <w:bCs/>
                      <w:color w:val="CE5C00"/>
                      <w:sz w:val="32"/>
                      <w:szCs w:val="32"/>
                      <w:lang w:val="en-US"/>
                    </w:rPr>
                  </w:rPrChange>
                </w:rPr>
                <w:t>:</w:t>
              </w:r>
              <w:r w:rsidRPr="00E066BD">
                <w:rPr>
                  <w:lang w:val="en-US"/>
                  <w:rPrChange w:id="6548" w:author="Borja Gonzalez" w:date="2017-09-28T19:28:00Z">
                    <w:rPr>
                      <w:rFonts w:ascii="Monaco" w:hAnsi="Monaco" w:cs="Monaco"/>
                      <w:sz w:val="32"/>
                      <w:szCs w:val="32"/>
                      <w:lang w:val="en-US"/>
                    </w:rPr>
                  </w:rPrChange>
                </w:rPr>
                <w:t xml:space="preserve"> </w:t>
              </w:r>
              <w:r w:rsidRPr="00E066BD">
                <w:rPr>
                  <w:b/>
                  <w:bCs/>
                  <w:color w:val="0000CF"/>
                  <w:lang w:val="en-US"/>
                  <w:rPrChange w:id="6549" w:author="Borja Gonzalez" w:date="2017-09-28T19:28:00Z">
                    <w:rPr>
                      <w:rFonts w:ascii="Monaco" w:hAnsi="Monaco" w:cs="Monaco"/>
                      <w:b/>
                      <w:bCs/>
                      <w:color w:val="0000CF"/>
                      <w:sz w:val="32"/>
                      <w:szCs w:val="32"/>
                      <w:lang w:val="en-US"/>
                    </w:rPr>
                  </w:rPrChange>
                </w:rPr>
                <w:t>1</w:t>
              </w:r>
              <w:r w:rsidRPr="00E066BD">
                <w:rPr>
                  <w:b/>
                  <w:bCs/>
                  <w:lang w:val="en-US"/>
                  <w:rPrChange w:id="6550"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551" w:author="Borja Gonzalez" w:date="2017-09-28T19:27:00Z"/>
                <w:lang w:val="en-US"/>
                <w:rPrChange w:id="6552" w:author="Borja Gonzalez" w:date="2017-09-28T19:28:00Z">
                  <w:rPr>
                    <w:ins w:id="6553" w:author="Borja Gonzalez" w:date="2017-09-28T19:27:00Z"/>
                    <w:rFonts w:ascii="Monaco" w:eastAsiaTheme="majorEastAsia" w:hAnsi="Monaco" w:cs="Monaco"/>
                    <w:color w:val="243F60" w:themeColor="accent1" w:themeShade="7F"/>
                    <w:sz w:val="32"/>
                    <w:szCs w:val="32"/>
                    <w:lang w:val="en-US"/>
                  </w:rPr>
                </w:rPrChange>
              </w:rPr>
              <w:pPrChange w:id="6554" w:author="GONZALEZ DIAZ, BORJA" w:date="2017-09-29T19:26:00Z">
                <w:pPr>
                  <w:keepNext/>
                  <w:keepLines/>
                  <w:widowControl w:val="0"/>
                  <w:autoSpaceDE w:val="0"/>
                  <w:autoSpaceDN w:val="0"/>
                  <w:adjustRightInd w:val="0"/>
                  <w:spacing w:before="200"/>
                  <w:outlineLvl w:val="4"/>
                </w:pPr>
              </w:pPrChange>
            </w:pPr>
            <w:ins w:id="6555" w:author="Borja Gonzalez" w:date="2017-09-28T19:27:00Z">
              <w:r w:rsidRPr="00E066BD">
                <w:rPr>
                  <w:lang w:val="en-US"/>
                  <w:rPrChange w:id="6556" w:author="Borja Gonzalez" w:date="2017-09-28T19:28:00Z">
                    <w:rPr>
                      <w:rFonts w:ascii="Monaco" w:hAnsi="Monaco" w:cs="Monaco"/>
                      <w:sz w:val="32"/>
                      <w:szCs w:val="32"/>
                      <w:lang w:val="en-US"/>
                    </w:rPr>
                  </w:rPrChange>
                </w:rPr>
                <w:t xml:space="preserve">            pointHoverRadius</w:t>
              </w:r>
              <w:r w:rsidRPr="00E066BD">
                <w:rPr>
                  <w:b/>
                  <w:bCs/>
                  <w:color w:val="CE5C00"/>
                  <w:lang w:val="en-US"/>
                  <w:rPrChange w:id="6557" w:author="Borja Gonzalez" w:date="2017-09-28T19:28:00Z">
                    <w:rPr>
                      <w:rFonts w:ascii="Monaco" w:hAnsi="Monaco" w:cs="Monaco"/>
                      <w:b/>
                      <w:bCs/>
                      <w:color w:val="CE5C00"/>
                      <w:sz w:val="32"/>
                      <w:szCs w:val="32"/>
                      <w:lang w:val="en-US"/>
                    </w:rPr>
                  </w:rPrChange>
                </w:rPr>
                <w:t>:</w:t>
              </w:r>
              <w:r w:rsidRPr="00E066BD">
                <w:rPr>
                  <w:lang w:val="en-US"/>
                  <w:rPrChange w:id="6558" w:author="Borja Gonzalez" w:date="2017-09-28T19:28:00Z">
                    <w:rPr>
                      <w:rFonts w:ascii="Monaco" w:hAnsi="Monaco" w:cs="Monaco"/>
                      <w:sz w:val="32"/>
                      <w:szCs w:val="32"/>
                      <w:lang w:val="en-US"/>
                    </w:rPr>
                  </w:rPrChange>
                </w:rPr>
                <w:t xml:space="preserve"> </w:t>
              </w:r>
              <w:r w:rsidRPr="00E066BD">
                <w:rPr>
                  <w:b/>
                  <w:bCs/>
                  <w:color w:val="0000CF"/>
                  <w:lang w:val="en-US"/>
                  <w:rPrChange w:id="6559" w:author="Borja Gonzalez" w:date="2017-09-28T19:28:00Z">
                    <w:rPr>
                      <w:rFonts w:ascii="Monaco" w:hAnsi="Monaco" w:cs="Monaco"/>
                      <w:b/>
                      <w:bCs/>
                      <w:color w:val="0000CF"/>
                      <w:sz w:val="32"/>
                      <w:szCs w:val="32"/>
                      <w:lang w:val="en-US"/>
                    </w:rPr>
                  </w:rPrChange>
                </w:rPr>
                <w:t>5</w:t>
              </w:r>
              <w:r w:rsidRPr="00E066BD">
                <w:rPr>
                  <w:b/>
                  <w:bCs/>
                  <w:lang w:val="en-US"/>
                  <w:rPrChange w:id="6560"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561" w:author="Borja Gonzalez" w:date="2017-09-28T19:27:00Z"/>
                <w:lang w:val="en-US"/>
                <w:rPrChange w:id="6562" w:author="Borja Gonzalez" w:date="2017-09-28T19:28:00Z">
                  <w:rPr>
                    <w:ins w:id="6563" w:author="Borja Gonzalez" w:date="2017-09-28T19:27:00Z"/>
                    <w:rFonts w:ascii="Monaco" w:eastAsiaTheme="majorEastAsia" w:hAnsi="Monaco" w:cs="Monaco"/>
                    <w:color w:val="243F60" w:themeColor="accent1" w:themeShade="7F"/>
                    <w:sz w:val="32"/>
                    <w:szCs w:val="32"/>
                    <w:lang w:val="en-US"/>
                  </w:rPr>
                </w:rPrChange>
              </w:rPr>
              <w:pPrChange w:id="6564" w:author="GONZALEZ DIAZ, BORJA" w:date="2017-09-29T19:26:00Z">
                <w:pPr>
                  <w:keepNext/>
                  <w:keepLines/>
                  <w:widowControl w:val="0"/>
                  <w:autoSpaceDE w:val="0"/>
                  <w:autoSpaceDN w:val="0"/>
                  <w:adjustRightInd w:val="0"/>
                  <w:spacing w:before="200"/>
                  <w:outlineLvl w:val="4"/>
                </w:pPr>
              </w:pPrChange>
            </w:pPr>
            <w:ins w:id="6565" w:author="Borja Gonzalez" w:date="2017-09-28T19:27:00Z">
              <w:r w:rsidRPr="00E066BD">
                <w:rPr>
                  <w:lang w:val="en-US"/>
                  <w:rPrChange w:id="6566"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567" w:author="Borja Gonzalez" w:date="2017-09-28T19:28:00Z">
                    <w:rPr>
                      <w:rFonts w:ascii="Monaco" w:hAnsi="Monaco" w:cs="Monaco"/>
                      <w:b/>
                      <w:bCs/>
                      <w:color w:val="CE5C00"/>
                      <w:sz w:val="32"/>
                      <w:szCs w:val="32"/>
                      <w:lang w:val="en-US"/>
                    </w:rPr>
                  </w:rPrChange>
                </w:rPr>
                <w:t>:</w:t>
              </w:r>
              <w:r w:rsidRPr="00E066BD">
                <w:rPr>
                  <w:lang w:val="en-US"/>
                  <w:rPrChange w:id="6568" w:author="Borja Gonzalez" w:date="2017-09-28T19:28:00Z">
                    <w:rPr>
                      <w:rFonts w:ascii="Monaco" w:hAnsi="Monaco" w:cs="Monaco"/>
                      <w:sz w:val="32"/>
                      <w:szCs w:val="32"/>
                      <w:lang w:val="en-US"/>
                    </w:rPr>
                  </w:rPrChange>
                </w:rPr>
                <w:t xml:space="preserve"> </w:t>
              </w:r>
              <w:r w:rsidRPr="00E066BD">
                <w:rPr>
                  <w:color w:val="4E9A06"/>
                  <w:lang w:val="en-US"/>
                  <w:rPrChange w:id="6569" w:author="Borja Gonzalez" w:date="2017-09-28T19:28:00Z">
                    <w:rPr>
                      <w:rFonts w:ascii="Monaco" w:hAnsi="Monaco" w:cs="Monaco"/>
                      <w:color w:val="4E9A06"/>
                      <w:sz w:val="32"/>
                      <w:szCs w:val="32"/>
                      <w:lang w:val="en-US"/>
                    </w:rPr>
                  </w:rPrChange>
                </w:rPr>
                <w:t>"</w:t>
              </w:r>
              <w:proofErr w:type="gramStart"/>
              <w:r w:rsidRPr="00E066BD">
                <w:rPr>
                  <w:color w:val="4E9A06"/>
                  <w:lang w:val="en-US"/>
                  <w:rPrChange w:id="6570"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571" w:author="Borja Gonzalez" w:date="2017-09-28T19:28:00Z">
                    <w:rPr>
                      <w:rFonts w:ascii="Monaco" w:hAnsi="Monaco" w:cs="Monaco"/>
                      <w:color w:val="4E9A06"/>
                      <w:sz w:val="32"/>
                      <w:szCs w:val="32"/>
                      <w:lang w:val="en-US"/>
                    </w:rPr>
                  </w:rPrChange>
                </w:rPr>
                <w:t>75,192,192,1)"</w:t>
              </w:r>
              <w:r w:rsidRPr="00E066BD">
                <w:rPr>
                  <w:b/>
                  <w:bCs/>
                  <w:lang w:val="en-US"/>
                  <w:rPrChange w:id="6572"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573" w:author="Borja Gonzalez" w:date="2017-09-28T19:27:00Z"/>
                <w:lang w:val="en-US"/>
                <w:rPrChange w:id="6574" w:author="Borja Gonzalez" w:date="2017-09-28T19:28:00Z">
                  <w:rPr>
                    <w:ins w:id="6575" w:author="Borja Gonzalez" w:date="2017-09-28T19:27:00Z"/>
                    <w:rFonts w:ascii="Monaco" w:eastAsiaTheme="majorEastAsia" w:hAnsi="Monaco" w:cs="Monaco"/>
                    <w:color w:val="243F60" w:themeColor="accent1" w:themeShade="7F"/>
                    <w:sz w:val="32"/>
                    <w:szCs w:val="32"/>
                    <w:lang w:val="en-US"/>
                  </w:rPr>
                </w:rPrChange>
              </w:rPr>
              <w:pPrChange w:id="6576" w:author="GONZALEZ DIAZ, BORJA" w:date="2017-09-29T19:26:00Z">
                <w:pPr>
                  <w:keepNext/>
                  <w:keepLines/>
                  <w:widowControl w:val="0"/>
                  <w:autoSpaceDE w:val="0"/>
                  <w:autoSpaceDN w:val="0"/>
                  <w:adjustRightInd w:val="0"/>
                  <w:spacing w:before="200"/>
                  <w:outlineLvl w:val="4"/>
                </w:pPr>
              </w:pPrChange>
            </w:pPr>
            <w:ins w:id="6577" w:author="Borja Gonzalez" w:date="2017-09-28T19:27:00Z">
              <w:r w:rsidRPr="00E066BD">
                <w:rPr>
                  <w:lang w:val="en-US"/>
                  <w:rPrChange w:id="6578"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579" w:author="Borja Gonzalez" w:date="2017-09-28T19:28:00Z">
                    <w:rPr>
                      <w:rFonts w:ascii="Monaco" w:hAnsi="Monaco" w:cs="Monaco"/>
                      <w:b/>
                      <w:bCs/>
                      <w:color w:val="CE5C00"/>
                      <w:sz w:val="32"/>
                      <w:szCs w:val="32"/>
                      <w:lang w:val="en-US"/>
                    </w:rPr>
                  </w:rPrChange>
                </w:rPr>
                <w:t>:</w:t>
              </w:r>
              <w:r w:rsidRPr="00E066BD">
                <w:rPr>
                  <w:lang w:val="en-US"/>
                  <w:rPrChange w:id="6580" w:author="Borja Gonzalez" w:date="2017-09-28T19:28:00Z">
                    <w:rPr>
                      <w:rFonts w:ascii="Monaco" w:hAnsi="Monaco" w:cs="Monaco"/>
                      <w:sz w:val="32"/>
                      <w:szCs w:val="32"/>
                      <w:lang w:val="en-US"/>
                    </w:rPr>
                  </w:rPrChange>
                </w:rPr>
                <w:t xml:space="preserve"> </w:t>
              </w:r>
              <w:r w:rsidRPr="00E066BD">
                <w:rPr>
                  <w:color w:val="4E9A06"/>
                  <w:lang w:val="en-US"/>
                  <w:rPrChange w:id="6581" w:author="Borja Gonzalez" w:date="2017-09-28T19:28:00Z">
                    <w:rPr>
                      <w:rFonts w:ascii="Monaco" w:hAnsi="Monaco" w:cs="Monaco"/>
                      <w:color w:val="4E9A06"/>
                      <w:sz w:val="32"/>
                      <w:szCs w:val="32"/>
                      <w:lang w:val="en-US"/>
                    </w:rPr>
                  </w:rPrChange>
                </w:rPr>
                <w:t>"</w:t>
              </w:r>
              <w:proofErr w:type="gramStart"/>
              <w:r w:rsidRPr="00E066BD">
                <w:rPr>
                  <w:color w:val="4E9A06"/>
                  <w:lang w:val="en-US"/>
                  <w:rPrChange w:id="6582"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583" w:author="Borja Gonzalez" w:date="2017-09-28T19:28:00Z">
                    <w:rPr>
                      <w:rFonts w:ascii="Monaco" w:hAnsi="Monaco" w:cs="Monaco"/>
                      <w:color w:val="4E9A06"/>
                      <w:sz w:val="32"/>
                      <w:szCs w:val="32"/>
                      <w:lang w:val="en-US"/>
                    </w:rPr>
                  </w:rPrChange>
                </w:rPr>
                <w:t>220,220,220,1)"</w:t>
              </w:r>
              <w:r w:rsidRPr="00E066BD">
                <w:rPr>
                  <w:b/>
                  <w:bCs/>
                  <w:lang w:val="en-US"/>
                  <w:rPrChange w:id="6584"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585" w:author="Borja Gonzalez" w:date="2017-09-28T19:27:00Z"/>
                <w:lang w:val="en-US"/>
                <w:rPrChange w:id="6586" w:author="Borja Gonzalez" w:date="2017-09-28T19:28:00Z">
                  <w:rPr>
                    <w:ins w:id="6587" w:author="Borja Gonzalez" w:date="2017-09-28T19:27:00Z"/>
                    <w:rFonts w:ascii="Monaco" w:eastAsiaTheme="majorEastAsia" w:hAnsi="Monaco" w:cs="Monaco"/>
                    <w:color w:val="243F60" w:themeColor="accent1" w:themeShade="7F"/>
                    <w:sz w:val="32"/>
                    <w:szCs w:val="32"/>
                    <w:lang w:val="en-US"/>
                  </w:rPr>
                </w:rPrChange>
              </w:rPr>
              <w:pPrChange w:id="6588" w:author="GONZALEZ DIAZ, BORJA" w:date="2017-09-29T19:26:00Z">
                <w:pPr>
                  <w:keepNext/>
                  <w:keepLines/>
                  <w:widowControl w:val="0"/>
                  <w:autoSpaceDE w:val="0"/>
                  <w:autoSpaceDN w:val="0"/>
                  <w:adjustRightInd w:val="0"/>
                  <w:spacing w:before="200"/>
                  <w:outlineLvl w:val="4"/>
                </w:pPr>
              </w:pPrChange>
            </w:pPr>
            <w:ins w:id="6589" w:author="Borja Gonzalez" w:date="2017-09-28T19:27:00Z">
              <w:r w:rsidRPr="00E066BD">
                <w:rPr>
                  <w:lang w:val="en-US"/>
                  <w:rPrChange w:id="6590"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591" w:author="Borja Gonzalez" w:date="2017-09-28T19:28:00Z">
                    <w:rPr>
                      <w:rFonts w:ascii="Monaco" w:hAnsi="Monaco" w:cs="Monaco"/>
                      <w:b/>
                      <w:bCs/>
                      <w:color w:val="CE5C00"/>
                      <w:sz w:val="32"/>
                      <w:szCs w:val="32"/>
                      <w:lang w:val="en-US"/>
                    </w:rPr>
                  </w:rPrChange>
                </w:rPr>
                <w:t>:</w:t>
              </w:r>
              <w:r w:rsidRPr="00E066BD">
                <w:rPr>
                  <w:lang w:val="en-US"/>
                  <w:rPrChange w:id="6592" w:author="Borja Gonzalez" w:date="2017-09-28T19:28:00Z">
                    <w:rPr>
                      <w:rFonts w:ascii="Monaco" w:hAnsi="Monaco" w:cs="Monaco"/>
                      <w:sz w:val="32"/>
                      <w:szCs w:val="32"/>
                      <w:lang w:val="en-US"/>
                    </w:rPr>
                  </w:rPrChange>
                </w:rPr>
                <w:t xml:space="preserve"> </w:t>
              </w:r>
              <w:r w:rsidRPr="00E066BD">
                <w:rPr>
                  <w:b/>
                  <w:bCs/>
                  <w:color w:val="0000CF"/>
                  <w:lang w:val="en-US"/>
                  <w:rPrChange w:id="6593" w:author="Borja Gonzalez" w:date="2017-09-28T19:28:00Z">
                    <w:rPr>
                      <w:rFonts w:ascii="Monaco" w:hAnsi="Monaco" w:cs="Monaco"/>
                      <w:b/>
                      <w:bCs/>
                      <w:color w:val="0000CF"/>
                      <w:sz w:val="32"/>
                      <w:szCs w:val="32"/>
                      <w:lang w:val="en-US"/>
                    </w:rPr>
                  </w:rPrChange>
                </w:rPr>
                <w:t>2</w:t>
              </w:r>
              <w:r w:rsidRPr="00E066BD">
                <w:rPr>
                  <w:b/>
                  <w:bCs/>
                  <w:lang w:val="en-US"/>
                  <w:rPrChange w:id="6594"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595" w:author="Borja Gonzalez" w:date="2017-09-28T19:27:00Z"/>
                <w:lang w:val="en-US"/>
                <w:rPrChange w:id="6596" w:author="Borja Gonzalez" w:date="2017-09-28T19:28:00Z">
                  <w:rPr>
                    <w:ins w:id="6597" w:author="Borja Gonzalez" w:date="2017-09-28T19:27:00Z"/>
                    <w:rFonts w:ascii="Monaco" w:eastAsiaTheme="majorEastAsia" w:hAnsi="Monaco" w:cs="Monaco"/>
                    <w:color w:val="243F60" w:themeColor="accent1" w:themeShade="7F"/>
                    <w:sz w:val="32"/>
                    <w:szCs w:val="32"/>
                    <w:lang w:val="en-US"/>
                  </w:rPr>
                </w:rPrChange>
              </w:rPr>
              <w:pPrChange w:id="6598" w:author="GONZALEZ DIAZ, BORJA" w:date="2017-09-29T19:26:00Z">
                <w:pPr>
                  <w:keepNext/>
                  <w:keepLines/>
                  <w:widowControl w:val="0"/>
                  <w:autoSpaceDE w:val="0"/>
                  <w:autoSpaceDN w:val="0"/>
                  <w:adjustRightInd w:val="0"/>
                  <w:spacing w:before="200"/>
                  <w:outlineLvl w:val="4"/>
                </w:pPr>
              </w:pPrChange>
            </w:pPr>
            <w:ins w:id="6599" w:author="Borja Gonzalez" w:date="2017-09-28T19:27:00Z">
              <w:r w:rsidRPr="00E066BD">
                <w:rPr>
                  <w:lang w:val="en-US"/>
                  <w:rPrChange w:id="6600" w:author="Borja Gonzalez" w:date="2017-09-28T19:28:00Z">
                    <w:rPr>
                      <w:rFonts w:ascii="Monaco" w:hAnsi="Monaco" w:cs="Monaco"/>
                      <w:sz w:val="32"/>
                      <w:szCs w:val="32"/>
                      <w:lang w:val="en-US"/>
                    </w:rPr>
                  </w:rPrChange>
                </w:rPr>
                <w:t xml:space="preserve">            pointRadius</w:t>
              </w:r>
              <w:r w:rsidRPr="00E066BD">
                <w:rPr>
                  <w:b/>
                  <w:bCs/>
                  <w:color w:val="CE5C00"/>
                  <w:lang w:val="en-US"/>
                  <w:rPrChange w:id="6601" w:author="Borja Gonzalez" w:date="2017-09-28T19:28:00Z">
                    <w:rPr>
                      <w:rFonts w:ascii="Monaco" w:hAnsi="Monaco" w:cs="Monaco"/>
                      <w:b/>
                      <w:bCs/>
                      <w:color w:val="CE5C00"/>
                      <w:sz w:val="32"/>
                      <w:szCs w:val="32"/>
                      <w:lang w:val="en-US"/>
                    </w:rPr>
                  </w:rPrChange>
                </w:rPr>
                <w:t>:</w:t>
              </w:r>
              <w:r w:rsidRPr="00E066BD">
                <w:rPr>
                  <w:lang w:val="en-US"/>
                  <w:rPrChange w:id="6602" w:author="Borja Gonzalez" w:date="2017-09-28T19:28:00Z">
                    <w:rPr>
                      <w:rFonts w:ascii="Monaco" w:hAnsi="Monaco" w:cs="Monaco"/>
                      <w:sz w:val="32"/>
                      <w:szCs w:val="32"/>
                      <w:lang w:val="en-US"/>
                    </w:rPr>
                  </w:rPrChange>
                </w:rPr>
                <w:t xml:space="preserve"> </w:t>
              </w:r>
              <w:r w:rsidRPr="00E066BD">
                <w:rPr>
                  <w:b/>
                  <w:bCs/>
                  <w:color w:val="0000CF"/>
                  <w:lang w:val="en-US"/>
                  <w:rPrChange w:id="6603" w:author="Borja Gonzalez" w:date="2017-09-28T19:28:00Z">
                    <w:rPr>
                      <w:rFonts w:ascii="Monaco" w:hAnsi="Monaco" w:cs="Monaco"/>
                      <w:b/>
                      <w:bCs/>
                      <w:color w:val="0000CF"/>
                      <w:sz w:val="32"/>
                      <w:szCs w:val="32"/>
                      <w:lang w:val="en-US"/>
                    </w:rPr>
                  </w:rPrChange>
                </w:rPr>
                <w:t>1</w:t>
              </w:r>
              <w:r w:rsidRPr="00E066BD">
                <w:rPr>
                  <w:b/>
                  <w:bCs/>
                  <w:lang w:val="en-US"/>
                  <w:rPrChange w:id="6604"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605" w:author="Borja Gonzalez" w:date="2017-09-28T19:27:00Z"/>
                <w:lang w:val="en-US"/>
                <w:rPrChange w:id="6606" w:author="Borja Gonzalez" w:date="2017-09-28T19:28:00Z">
                  <w:rPr>
                    <w:ins w:id="6607" w:author="Borja Gonzalez" w:date="2017-09-28T19:27:00Z"/>
                    <w:rFonts w:ascii="Monaco" w:eastAsiaTheme="majorEastAsia" w:hAnsi="Monaco" w:cs="Monaco"/>
                    <w:color w:val="243F60" w:themeColor="accent1" w:themeShade="7F"/>
                    <w:sz w:val="32"/>
                    <w:szCs w:val="32"/>
                    <w:lang w:val="en-US"/>
                  </w:rPr>
                </w:rPrChange>
              </w:rPr>
              <w:pPrChange w:id="6608" w:author="GONZALEZ DIAZ, BORJA" w:date="2017-09-29T19:26:00Z">
                <w:pPr>
                  <w:keepNext/>
                  <w:keepLines/>
                  <w:widowControl w:val="0"/>
                  <w:autoSpaceDE w:val="0"/>
                  <w:autoSpaceDN w:val="0"/>
                  <w:adjustRightInd w:val="0"/>
                  <w:spacing w:before="200"/>
                  <w:outlineLvl w:val="4"/>
                </w:pPr>
              </w:pPrChange>
            </w:pPr>
            <w:ins w:id="6609" w:author="Borja Gonzalez" w:date="2017-09-28T19:27:00Z">
              <w:r w:rsidRPr="00E066BD">
                <w:rPr>
                  <w:lang w:val="en-US"/>
                  <w:rPrChange w:id="6610" w:author="Borja Gonzalez" w:date="2017-09-28T19:28:00Z">
                    <w:rPr>
                      <w:rFonts w:ascii="Monaco" w:hAnsi="Monaco" w:cs="Monaco"/>
                      <w:sz w:val="32"/>
                      <w:szCs w:val="32"/>
                      <w:lang w:val="en-US"/>
                    </w:rPr>
                  </w:rPrChange>
                </w:rPr>
                <w:t xml:space="preserve">            pointHitRadius</w:t>
              </w:r>
              <w:r w:rsidRPr="00E066BD">
                <w:rPr>
                  <w:b/>
                  <w:bCs/>
                  <w:color w:val="CE5C00"/>
                  <w:lang w:val="en-US"/>
                  <w:rPrChange w:id="6611" w:author="Borja Gonzalez" w:date="2017-09-28T19:28:00Z">
                    <w:rPr>
                      <w:rFonts w:ascii="Monaco" w:hAnsi="Monaco" w:cs="Monaco"/>
                      <w:b/>
                      <w:bCs/>
                      <w:color w:val="CE5C00"/>
                      <w:sz w:val="32"/>
                      <w:szCs w:val="32"/>
                      <w:lang w:val="en-US"/>
                    </w:rPr>
                  </w:rPrChange>
                </w:rPr>
                <w:t>:</w:t>
              </w:r>
              <w:r w:rsidRPr="00E066BD">
                <w:rPr>
                  <w:lang w:val="en-US"/>
                  <w:rPrChange w:id="6612" w:author="Borja Gonzalez" w:date="2017-09-28T19:28:00Z">
                    <w:rPr>
                      <w:rFonts w:ascii="Monaco" w:hAnsi="Monaco" w:cs="Monaco"/>
                      <w:sz w:val="32"/>
                      <w:szCs w:val="32"/>
                      <w:lang w:val="en-US"/>
                    </w:rPr>
                  </w:rPrChange>
                </w:rPr>
                <w:t xml:space="preserve"> </w:t>
              </w:r>
              <w:r w:rsidRPr="00E066BD">
                <w:rPr>
                  <w:b/>
                  <w:bCs/>
                  <w:color w:val="0000CF"/>
                  <w:lang w:val="en-US"/>
                  <w:rPrChange w:id="6613" w:author="Borja Gonzalez" w:date="2017-09-28T19:28:00Z">
                    <w:rPr>
                      <w:rFonts w:ascii="Monaco" w:hAnsi="Monaco" w:cs="Monaco"/>
                      <w:b/>
                      <w:bCs/>
                      <w:color w:val="0000CF"/>
                      <w:sz w:val="32"/>
                      <w:szCs w:val="32"/>
                      <w:lang w:val="en-US"/>
                    </w:rPr>
                  </w:rPrChange>
                </w:rPr>
                <w:t>10</w:t>
              </w:r>
              <w:r w:rsidRPr="00E066BD">
                <w:rPr>
                  <w:b/>
                  <w:bCs/>
                  <w:lang w:val="en-US"/>
                  <w:rPrChange w:id="6614"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615" w:author="Borja Gonzalez" w:date="2017-09-28T19:27:00Z"/>
                <w:lang w:val="en-US"/>
                <w:rPrChange w:id="6616" w:author="Borja Gonzalez" w:date="2017-09-28T19:28:00Z">
                  <w:rPr>
                    <w:ins w:id="6617" w:author="Borja Gonzalez" w:date="2017-09-28T19:27:00Z"/>
                    <w:rFonts w:ascii="Monaco" w:eastAsiaTheme="majorEastAsia" w:hAnsi="Monaco" w:cs="Monaco"/>
                    <w:color w:val="243F60" w:themeColor="accent1" w:themeShade="7F"/>
                    <w:sz w:val="32"/>
                    <w:szCs w:val="32"/>
                    <w:lang w:val="en-US"/>
                  </w:rPr>
                </w:rPrChange>
              </w:rPr>
              <w:pPrChange w:id="6618" w:author="GONZALEZ DIAZ, BORJA" w:date="2017-09-29T19:26:00Z">
                <w:pPr>
                  <w:keepNext/>
                  <w:keepLines/>
                  <w:widowControl w:val="0"/>
                  <w:autoSpaceDE w:val="0"/>
                  <w:autoSpaceDN w:val="0"/>
                  <w:adjustRightInd w:val="0"/>
                  <w:spacing w:before="200"/>
                  <w:outlineLvl w:val="4"/>
                </w:pPr>
              </w:pPrChange>
            </w:pPr>
            <w:ins w:id="6619" w:author="Borja Gonzalez" w:date="2017-09-28T19:27:00Z">
              <w:r w:rsidRPr="00E066BD">
                <w:rPr>
                  <w:lang w:val="en-US"/>
                  <w:rPrChange w:id="6620" w:author="Borja Gonzalez" w:date="2017-09-28T19:28:00Z">
                    <w:rPr>
                      <w:rFonts w:ascii="Monaco" w:hAnsi="Monaco" w:cs="Monaco"/>
                      <w:sz w:val="32"/>
                      <w:szCs w:val="32"/>
                      <w:lang w:val="en-US"/>
                    </w:rPr>
                  </w:rPrChange>
                </w:rPr>
                <w:t xml:space="preserve">            data</w:t>
              </w:r>
              <w:r w:rsidRPr="00E066BD">
                <w:rPr>
                  <w:b/>
                  <w:bCs/>
                  <w:color w:val="CE5C00"/>
                  <w:lang w:val="en-US"/>
                  <w:rPrChange w:id="6621" w:author="Borja Gonzalez" w:date="2017-09-28T19:28:00Z">
                    <w:rPr>
                      <w:rFonts w:ascii="Monaco" w:hAnsi="Monaco" w:cs="Monaco"/>
                      <w:b/>
                      <w:bCs/>
                      <w:color w:val="CE5C00"/>
                      <w:sz w:val="32"/>
                      <w:szCs w:val="32"/>
                      <w:lang w:val="en-US"/>
                    </w:rPr>
                  </w:rPrChange>
                </w:rPr>
                <w:t>:</w:t>
              </w:r>
              <w:r w:rsidRPr="00E066BD">
                <w:rPr>
                  <w:lang w:val="en-US"/>
                  <w:rPrChange w:id="6622" w:author="Borja Gonzalez" w:date="2017-09-28T19:28:00Z">
                    <w:rPr>
                      <w:rFonts w:ascii="Monaco" w:hAnsi="Monaco" w:cs="Monaco"/>
                      <w:sz w:val="32"/>
                      <w:szCs w:val="32"/>
                      <w:lang w:val="en-US"/>
                    </w:rPr>
                  </w:rPrChange>
                </w:rPr>
                <w:t xml:space="preserve"> Movimiento</w:t>
              </w:r>
              <w:r w:rsidRPr="00E066BD">
                <w:rPr>
                  <w:b/>
                  <w:bCs/>
                  <w:lang w:val="en-US"/>
                  <w:rPrChange w:id="6623"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624" w:author="Borja Gonzalez" w:date="2017-09-28T19:27:00Z"/>
                <w:lang w:val="en-US"/>
                <w:rPrChange w:id="6625" w:author="Borja Gonzalez" w:date="2017-09-28T19:28:00Z">
                  <w:rPr>
                    <w:ins w:id="6626" w:author="Borja Gonzalez" w:date="2017-09-28T19:27:00Z"/>
                    <w:rFonts w:ascii="Monaco" w:eastAsiaTheme="majorEastAsia" w:hAnsi="Monaco" w:cs="Monaco"/>
                    <w:color w:val="243F60" w:themeColor="accent1" w:themeShade="7F"/>
                    <w:sz w:val="32"/>
                    <w:szCs w:val="32"/>
                    <w:lang w:val="en-US"/>
                  </w:rPr>
                </w:rPrChange>
              </w:rPr>
              <w:pPrChange w:id="6627" w:author="GONZALEZ DIAZ, BORJA" w:date="2017-09-29T19:26:00Z">
                <w:pPr>
                  <w:keepNext/>
                  <w:keepLines/>
                  <w:widowControl w:val="0"/>
                  <w:autoSpaceDE w:val="0"/>
                  <w:autoSpaceDN w:val="0"/>
                  <w:adjustRightInd w:val="0"/>
                  <w:spacing w:before="200"/>
                  <w:outlineLvl w:val="4"/>
                </w:pPr>
              </w:pPrChange>
            </w:pPr>
            <w:ins w:id="6628" w:author="Borja Gonzalez" w:date="2017-09-28T19:27:00Z">
              <w:r w:rsidRPr="00E066BD">
                <w:rPr>
                  <w:lang w:val="en-US"/>
                  <w:rPrChange w:id="6629" w:author="Borja Gonzalez" w:date="2017-09-28T19:28:00Z">
                    <w:rPr>
                      <w:rFonts w:ascii="Monaco" w:hAnsi="Monaco" w:cs="Monaco"/>
                      <w:sz w:val="32"/>
                      <w:szCs w:val="32"/>
                      <w:lang w:val="en-US"/>
                    </w:rPr>
                  </w:rPrChange>
                </w:rPr>
                <w:t xml:space="preserve">            spanGaps</w:t>
              </w:r>
              <w:r w:rsidRPr="00E066BD">
                <w:rPr>
                  <w:b/>
                  <w:bCs/>
                  <w:color w:val="CE5C00"/>
                  <w:lang w:val="en-US"/>
                  <w:rPrChange w:id="6630" w:author="Borja Gonzalez" w:date="2017-09-28T19:28:00Z">
                    <w:rPr>
                      <w:rFonts w:ascii="Monaco" w:hAnsi="Monaco" w:cs="Monaco"/>
                      <w:b/>
                      <w:bCs/>
                      <w:color w:val="CE5C00"/>
                      <w:sz w:val="32"/>
                      <w:szCs w:val="32"/>
                      <w:lang w:val="en-US"/>
                    </w:rPr>
                  </w:rPrChange>
                </w:rPr>
                <w:t>:</w:t>
              </w:r>
              <w:r w:rsidRPr="00E066BD">
                <w:rPr>
                  <w:lang w:val="en-US"/>
                  <w:rPrChange w:id="6631" w:author="Borja Gonzalez" w:date="2017-09-28T19:28:00Z">
                    <w:rPr>
                      <w:rFonts w:ascii="Monaco" w:hAnsi="Monaco" w:cs="Monaco"/>
                      <w:sz w:val="32"/>
                      <w:szCs w:val="32"/>
                      <w:lang w:val="en-US"/>
                    </w:rPr>
                  </w:rPrChange>
                </w:rPr>
                <w:t xml:space="preserve"> </w:t>
              </w:r>
              <w:r w:rsidRPr="00E066BD">
                <w:rPr>
                  <w:b/>
                  <w:bCs/>
                  <w:color w:val="204A87"/>
                  <w:lang w:val="en-US"/>
                  <w:rPrChange w:id="6632" w:author="Borja Gonzalez" w:date="2017-09-28T19:28:00Z">
                    <w:rPr>
                      <w:rFonts w:ascii="Monaco" w:hAnsi="Monaco" w:cs="Monaco"/>
                      <w:b/>
                      <w:bCs/>
                      <w:color w:val="204A87"/>
                      <w:sz w:val="32"/>
                      <w:szCs w:val="32"/>
                      <w:lang w:val="en-US"/>
                    </w:rPr>
                  </w:rPrChange>
                </w:rPr>
                <w:t>false</w:t>
              </w:r>
              <w:r w:rsidRPr="00E066BD">
                <w:rPr>
                  <w:b/>
                  <w:bCs/>
                  <w:lang w:val="en-US"/>
                  <w:rPrChange w:id="6633"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634" w:author="Borja Gonzalez" w:date="2017-09-28T19:27:00Z"/>
                <w:lang w:val="en-US"/>
                <w:rPrChange w:id="6635" w:author="Borja Gonzalez" w:date="2017-09-28T19:28:00Z">
                  <w:rPr>
                    <w:ins w:id="6636" w:author="Borja Gonzalez" w:date="2017-09-28T19:27:00Z"/>
                    <w:rFonts w:ascii="Monaco" w:eastAsiaTheme="majorEastAsia" w:hAnsi="Monaco" w:cs="Monaco"/>
                    <w:color w:val="243F60" w:themeColor="accent1" w:themeShade="7F"/>
                    <w:sz w:val="32"/>
                    <w:szCs w:val="32"/>
                    <w:lang w:val="en-US"/>
                  </w:rPr>
                </w:rPrChange>
              </w:rPr>
              <w:pPrChange w:id="6637" w:author="GONZALEZ DIAZ, BORJA" w:date="2017-09-29T19:26:00Z">
                <w:pPr>
                  <w:keepNext/>
                  <w:keepLines/>
                  <w:widowControl w:val="0"/>
                  <w:autoSpaceDE w:val="0"/>
                  <w:autoSpaceDN w:val="0"/>
                  <w:adjustRightInd w:val="0"/>
                  <w:spacing w:before="200"/>
                  <w:outlineLvl w:val="4"/>
                </w:pPr>
              </w:pPrChange>
            </w:pPr>
            <w:ins w:id="6638" w:author="Borja Gonzalez" w:date="2017-09-28T19:27:00Z">
              <w:r w:rsidRPr="00E066BD">
                <w:rPr>
                  <w:lang w:val="en-US"/>
                  <w:rPrChange w:id="6639" w:author="Borja Gonzalez" w:date="2017-09-28T19:28:00Z">
                    <w:rPr>
                      <w:rFonts w:ascii="Monaco" w:hAnsi="Monaco" w:cs="Monaco"/>
                      <w:sz w:val="32"/>
                      <w:szCs w:val="32"/>
                      <w:lang w:val="en-US"/>
                    </w:rPr>
                  </w:rPrChange>
                </w:rPr>
                <w:t xml:space="preserve">        </w:t>
              </w:r>
              <w:r w:rsidRPr="00E066BD">
                <w:rPr>
                  <w:b/>
                  <w:bCs/>
                  <w:lang w:val="en-US"/>
                  <w:rPrChange w:id="6640"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641" w:author="Borja Gonzalez" w:date="2017-09-28T19:27:00Z"/>
                <w:lang w:val="en-US"/>
                <w:rPrChange w:id="6642" w:author="Borja Gonzalez" w:date="2017-09-28T19:28:00Z">
                  <w:rPr>
                    <w:ins w:id="6643" w:author="Borja Gonzalez" w:date="2017-09-28T19:27:00Z"/>
                    <w:rFonts w:ascii="Monaco" w:eastAsiaTheme="majorEastAsia" w:hAnsi="Monaco" w:cs="Monaco"/>
                    <w:color w:val="243F60" w:themeColor="accent1" w:themeShade="7F"/>
                    <w:sz w:val="32"/>
                    <w:szCs w:val="32"/>
                    <w:lang w:val="en-US"/>
                  </w:rPr>
                </w:rPrChange>
              </w:rPr>
              <w:pPrChange w:id="6644" w:author="GONZALEZ DIAZ, BORJA" w:date="2017-09-29T19:26:00Z">
                <w:pPr>
                  <w:keepNext/>
                  <w:keepLines/>
                  <w:widowControl w:val="0"/>
                  <w:autoSpaceDE w:val="0"/>
                  <w:autoSpaceDN w:val="0"/>
                  <w:adjustRightInd w:val="0"/>
                  <w:spacing w:before="200"/>
                  <w:outlineLvl w:val="4"/>
                </w:pPr>
              </w:pPrChange>
            </w:pPr>
            <w:ins w:id="6645" w:author="Borja Gonzalez" w:date="2017-09-28T19:27:00Z">
              <w:r w:rsidRPr="00E066BD">
                <w:rPr>
                  <w:lang w:val="en-US"/>
                  <w:rPrChange w:id="6646" w:author="Borja Gonzalez" w:date="2017-09-28T19:28:00Z">
                    <w:rPr>
                      <w:rFonts w:ascii="Monaco" w:hAnsi="Monaco" w:cs="Monaco"/>
                      <w:sz w:val="32"/>
                      <w:szCs w:val="32"/>
                      <w:lang w:val="en-US"/>
                    </w:rPr>
                  </w:rPrChange>
                </w:rPr>
                <w:t xml:space="preserve">    </w:t>
              </w:r>
              <w:r w:rsidRPr="00E066BD">
                <w:rPr>
                  <w:b/>
                  <w:bCs/>
                  <w:lang w:val="en-US"/>
                  <w:rPrChange w:id="6647"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648" w:author="Borja Gonzalez" w:date="2017-09-28T19:27:00Z"/>
                <w:lang w:val="en-US"/>
                <w:rPrChange w:id="6649" w:author="Borja Gonzalez" w:date="2017-09-28T19:28:00Z">
                  <w:rPr>
                    <w:ins w:id="6650" w:author="Borja Gonzalez" w:date="2017-09-28T19:27:00Z"/>
                    <w:rFonts w:ascii="Monaco" w:eastAsiaTheme="majorEastAsia" w:hAnsi="Monaco" w:cs="Monaco"/>
                    <w:color w:val="243F60" w:themeColor="accent1" w:themeShade="7F"/>
                    <w:sz w:val="32"/>
                    <w:szCs w:val="32"/>
                    <w:lang w:val="en-US"/>
                  </w:rPr>
                </w:rPrChange>
              </w:rPr>
              <w:pPrChange w:id="6651" w:author="GONZALEZ DIAZ, BORJA" w:date="2017-09-29T19:26:00Z">
                <w:pPr>
                  <w:keepNext/>
                  <w:keepLines/>
                  <w:widowControl w:val="0"/>
                  <w:autoSpaceDE w:val="0"/>
                  <w:autoSpaceDN w:val="0"/>
                  <w:adjustRightInd w:val="0"/>
                  <w:spacing w:before="200"/>
                  <w:outlineLvl w:val="4"/>
                </w:pPr>
              </w:pPrChange>
            </w:pPr>
            <w:proofErr w:type="gramStart"/>
            <w:ins w:id="6652" w:author="Borja Gonzalez" w:date="2017-09-28T19:27:00Z">
              <w:r w:rsidRPr="00E066BD">
                <w:rPr>
                  <w:b/>
                  <w:bCs/>
                  <w:lang w:val="en-US"/>
                  <w:rPrChange w:id="6653" w:author="Borja Gonzalez" w:date="2017-09-28T19:28:00Z">
                    <w:rPr>
                      <w:rFonts w:ascii="Monaco" w:hAnsi="Monaco" w:cs="Monaco"/>
                      <w:b/>
                      <w:bCs/>
                      <w:color w:val="000000"/>
                      <w:sz w:val="32"/>
                      <w:szCs w:val="32"/>
                      <w:lang w:val="en-US"/>
                    </w:rPr>
                  </w:rPrChange>
                </w:rPr>
                <w:t>},</w:t>
              </w:r>
              <w:r w:rsidRPr="00E066BD">
                <w:rPr>
                  <w:lang w:val="en-US"/>
                  <w:rPrChange w:id="6654" w:author="Borja Gonzalez" w:date="2017-09-28T19:28:00Z">
                    <w:rPr>
                      <w:rFonts w:ascii="Monaco" w:hAnsi="Monaco" w:cs="Monaco"/>
                      <w:color w:val="000000"/>
                      <w:sz w:val="32"/>
                      <w:szCs w:val="32"/>
                      <w:lang w:val="en-US"/>
                    </w:rPr>
                  </w:rPrChange>
                </w:rPr>
                <w:t>options</w:t>
              </w:r>
              <w:proofErr w:type="gramEnd"/>
              <w:r w:rsidRPr="00E066BD">
                <w:rPr>
                  <w:b/>
                  <w:bCs/>
                  <w:color w:val="CE5C00"/>
                  <w:lang w:val="en-US"/>
                  <w:rPrChange w:id="6655" w:author="Borja Gonzalez" w:date="2017-09-28T19:28:00Z">
                    <w:rPr>
                      <w:rFonts w:ascii="Monaco" w:hAnsi="Monaco" w:cs="Monaco"/>
                      <w:b/>
                      <w:bCs/>
                      <w:color w:val="CE5C00"/>
                      <w:sz w:val="32"/>
                      <w:szCs w:val="32"/>
                      <w:lang w:val="en-US"/>
                    </w:rPr>
                  </w:rPrChange>
                </w:rPr>
                <w:t>:</w:t>
              </w:r>
              <w:r w:rsidRPr="00E066BD">
                <w:rPr>
                  <w:lang w:val="en-US"/>
                  <w:rPrChange w:id="6656" w:author="Borja Gonzalez" w:date="2017-09-28T19:28:00Z">
                    <w:rPr>
                      <w:rFonts w:ascii="Monaco" w:hAnsi="Monaco" w:cs="Monaco"/>
                      <w:sz w:val="32"/>
                      <w:szCs w:val="32"/>
                      <w:lang w:val="en-US"/>
                    </w:rPr>
                  </w:rPrChange>
                </w:rPr>
                <w:t xml:space="preserve"> </w:t>
              </w:r>
              <w:r w:rsidRPr="00E066BD">
                <w:rPr>
                  <w:b/>
                  <w:bCs/>
                  <w:lang w:val="en-US"/>
                  <w:rPrChange w:id="6657"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658" w:author="Borja Gonzalez" w:date="2017-09-28T19:27:00Z"/>
                <w:lang w:val="en-US"/>
                <w:rPrChange w:id="6659" w:author="Borja Gonzalez" w:date="2017-09-28T19:28:00Z">
                  <w:rPr>
                    <w:ins w:id="6660" w:author="Borja Gonzalez" w:date="2017-09-28T19:27:00Z"/>
                    <w:rFonts w:ascii="Monaco" w:eastAsiaTheme="majorEastAsia" w:hAnsi="Monaco" w:cs="Monaco"/>
                    <w:color w:val="243F60" w:themeColor="accent1" w:themeShade="7F"/>
                    <w:sz w:val="32"/>
                    <w:szCs w:val="32"/>
                    <w:lang w:val="en-US"/>
                  </w:rPr>
                </w:rPrChange>
              </w:rPr>
              <w:pPrChange w:id="6661" w:author="GONZALEZ DIAZ, BORJA" w:date="2017-09-29T19:26:00Z">
                <w:pPr>
                  <w:keepNext/>
                  <w:keepLines/>
                  <w:widowControl w:val="0"/>
                  <w:autoSpaceDE w:val="0"/>
                  <w:autoSpaceDN w:val="0"/>
                  <w:adjustRightInd w:val="0"/>
                  <w:spacing w:before="200"/>
                  <w:outlineLvl w:val="4"/>
                </w:pPr>
              </w:pPrChange>
            </w:pPr>
            <w:ins w:id="6662" w:author="Borja Gonzalez" w:date="2017-09-28T19:27:00Z">
              <w:r w:rsidRPr="00E066BD">
                <w:rPr>
                  <w:lang w:val="en-US"/>
                  <w:rPrChange w:id="6663" w:author="Borja Gonzalez" w:date="2017-09-28T19:28:00Z">
                    <w:rPr>
                      <w:rFonts w:ascii="Monaco" w:hAnsi="Monaco" w:cs="Monaco"/>
                      <w:sz w:val="32"/>
                      <w:szCs w:val="32"/>
                      <w:lang w:val="en-US"/>
                    </w:rPr>
                  </w:rPrChange>
                </w:rPr>
                <w:t xml:space="preserve">    scales</w:t>
              </w:r>
              <w:r w:rsidRPr="00E066BD">
                <w:rPr>
                  <w:b/>
                  <w:bCs/>
                  <w:color w:val="CE5C00"/>
                  <w:lang w:val="en-US"/>
                  <w:rPrChange w:id="6664" w:author="Borja Gonzalez" w:date="2017-09-28T19:28:00Z">
                    <w:rPr>
                      <w:rFonts w:ascii="Monaco" w:hAnsi="Monaco" w:cs="Monaco"/>
                      <w:b/>
                      <w:bCs/>
                      <w:color w:val="CE5C00"/>
                      <w:sz w:val="32"/>
                      <w:szCs w:val="32"/>
                      <w:lang w:val="en-US"/>
                    </w:rPr>
                  </w:rPrChange>
                </w:rPr>
                <w:t>:</w:t>
              </w:r>
              <w:r w:rsidRPr="00E066BD">
                <w:rPr>
                  <w:lang w:val="en-US"/>
                  <w:rPrChange w:id="6665" w:author="Borja Gonzalez" w:date="2017-09-28T19:28:00Z">
                    <w:rPr>
                      <w:rFonts w:ascii="Monaco" w:hAnsi="Monaco" w:cs="Monaco"/>
                      <w:sz w:val="32"/>
                      <w:szCs w:val="32"/>
                      <w:lang w:val="en-US"/>
                    </w:rPr>
                  </w:rPrChange>
                </w:rPr>
                <w:t xml:space="preserve"> </w:t>
              </w:r>
              <w:r w:rsidRPr="00E066BD">
                <w:rPr>
                  <w:b/>
                  <w:bCs/>
                  <w:lang w:val="en-US"/>
                  <w:rPrChange w:id="6666"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667" w:author="Borja Gonzalez" w:date="2017-09-28T19:27:00Z"/>
                <w:lang w:val="en-US"/>
                <w:rPrChange w:id="6668" w:author="Borja Gonzalez" w:date="2017-09-28T19:28:00Z">
                  <w:rPr>
                    <w:ins w:id="6669" w:author="Borja Gonzalez" w:date="2017-09-28T19:27:00Z"/>
                    <w:rFonts w:ascii="Monaco" w:eastAsiaTheme="majorEastAsia" w:hAnsi="Monaco" w:cs="Monaco"/>
                    <w:color w:val="243F60" w:themeColor="accent1" w:themeShade="7F"/>
                    <w:sz w:val="32"/>
                    <w:szCs w:val="32"/>
                    <w:lang w:val="en-US"/>
                  </w:rPr>
                </w:rPrChange>
              </w:rPr>
              <w:pPrChange w:id="6670" w:author="GONZALEZ DIAZ, BORJA" w:date="2017-09-29T19:26:00Z">
                <w:pPr>
                  <w:keepNext/>
                  <w:keepLines/>
                  <w:widowControl w:val="0"/>
                  <w:autoSpaceDE w:val="0"/>
                  <w:autoSpaceDN w:val="0"/>
                  <w:adjustRightInd w:val="0"/>
                  <w:spacing w:before="200"/>
                  <w:outlineLvl w:val="4"/>
                </w:pPr>
              </w:pPrChange>
            </w:pPr>
            <w:ins w:id="6671" w:author="Borja Gonzalez" w:date="2017-09-28T19:27:00Z">
              <w:r w:rsidRPr="00E066BD">
                <w:rPr>
                  <w:lang w:val="en-US"/>
                  <w:rPrChange w:id="6672" w:author="Borja Gonzalez" w:date="2017-09-28T19:28:00Z">
                    <w:rPr>
                      <w:rFonts w:ascii="Monaco" w:hAnsi="Monaco" w:cs="Monaco"/>
                      <w:sz w:val="32"/>
                      <w:szCs w:val="32"/>
                      <w:lang w:val="en-US"/>
                    </w:rPr>
                  </w:rPrChange>
                </w:rPr>
                <w:t xml:space="preserve">        yAxes</w:t>
              </w:r>
              <w:r w:rsidRPr="00E066BD">
                <w:rPr>
                  <w:b/>
                  <w:bCs/>
                  <w:color w:val="CE5C00"/>
                  <w:lang w:val="en-US"/>
                  <w:rPrChange w:id="6673" w:author="Borja Gonzalez" w:date="2017-09-28T19:28:00Z">
                    <w:rPr>
                      <w:rFonts w:ascii="Monaco" w:hAnsi="Monaco" w:cs="Monaco"/>
                      <w:b/>
                      <w:bCs/>
                      <w:color w:val="CE5C00"/>
                      <w:sz w:val="32"/>
                      <w:szCs w:val="32"/>
                      <w:lang w:val="en-US"/>
                    </w:rPr>
                  </w:rPrChange>
                </w:rPr>
                <w:t>:</w:t>
              </w:r>
              <w:r w:rsidRPr="00E066BD">
                <w:rPr>
                  <w:lang w:val="en-US"/>
                  <w:rPrChange w:id="6674" w:author="Borja Gonzalez" w:date="2017-09-28T19:28:00Z">
                    <w:rPr>
                      <w:rFonts w:ascii="Monaco" w:hAnsi="Monaco" w:cs="Monaco"/>
                      <w:sz w:val="32"/>
                      <w:szCs w:val="32"/>
                      <w:lang w:val="en-US"/>
                    </w:rPr>
                  </w:rPrChange>
                </w:rPr>
                <w:t xml:space="preserve"> </w:t>
              </w:r>
              <w:r w:rsidRPr="00E066BD">
                <w:rPr>
                  <w:b/>
                  <w:bCs/>
                  <w:lang w:val="en-US"/>
                  <w:rPrChange w:id="6675"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6676" w:author="Borja Gonzalez" w:date="2017-09-28T19:27:00Z"/>
                <w:lang w:val="en-US"/>
                <w:rPrChange w:id="6677" w:author="Borja Gonzalez" w:date="2017-09-28T19:28:00Z">
                  <w:rPr>
                    <w:ins w:id="6678" w:author="Borja Gonzalez" w:date="2017-09-28T19:27:00Z"/>
                    <w:rFonts w:ascii="Monaco" w:eastAsiaTheme="majorEastAsia" w:hAnsi="Monaco" w:cs="Monaco"/>
                    <w:color w:val="243F60" w:themeColor="accent1" w:themeShade="7F"/>
                    <w:sz w:val="32"/>
                    <w:szCs w:val="32"/>
                    <w:lang w:val="en-US"/>
                  </w:rPr>
                </w:rPrChange>
              </w:rPr>
              <w:pPrChange w:id="6679" w:author="GONZALEZ DIAZ, BORJA" w:date="2017-09-29T19:26:00Z">
                <w:pPr>
                  <w:keepNext/>
                  <w:keepLines/>
                  <w:widowControl w:val="0"/>
                  <w:autoSpaceDE w:val="0"/>
                  <w:autoSpaceDN w:val="0"/>
                  <w:adjustRightInd w:val="0"/>
                  <w:spacing w:before="200"/>
                  <w:outlineLvl w:val="4"/>
                </w:pPr>
              </w:pPrChange>
            </w:pPr>
            <w:ins w:id="6680" w:author="Borja Gonzalez" w:date="2017-09-28T19:27:00Z">
              <w:r w:rsidRPr="00E066BD">
                <w:rPr>
                  <w:lang w:val="en-US"/>
                  <w:rPrChange w:id="6681" w:author="Borja Gonzalez" w:date="2017-09-28T19:28:00Z">
                    <w:rPr>
                      <w:rFonts w:ascii="Monaco" w:hAnsi="Monaco" w:cs="Monaco"/>
                      <w:sz w:val="32"/>
                      <w:szCs w:val="32"/>
                      <w:lang w:val="en-US"/>
                    </w:rPr>
                  </w:rPrChange>
                </w:rPr>
                <w:lastRenderedPageBreak/>
                <w:t xml:space="preserve">            ticks</w:t>
              </w:r>
              <w:r w:rsidRPr="00E066BD">
                <w:rPr>
                  <w:b/>
                  <w:bCs/>
                  <w:color w:val="CE5C00"/>
                  <w:lang w:val="en-US"/>
                  <w:rPrChange w:id="6682" w:author="Borja Gonzalez" w:date="2017-09-28T19:28:00Z">
                    <w:rPr>
                      <w:rFonts w:ascii="Monaco" w:hAnsi="Monaco" w:cs="Monaco"/>
                      <w:b/>
                      <w:bCs/>
                      <w:color w:val="CE5C00"/>
                      <w:sz w:val="32"/>
                      <w:szCs w:val="32"/>
                      <w:lang w:val="en-US"/>
                    </w:rPr>
                  </w:rPrChange>
                </w:rPr>
                <w:t>:</w:t>
              </w:r>
              <w:r w:rsidRPr="00E066BD">
                <w:rPr>
                  <w:lang w:val="en-US"/>
                  <w:rPrChange w:id="6683" w:author="Borja Gonzalez" w:date="2017-09-28T19:28:00Z">
                    <w:rPr>
                      <w:rFonts w:ascii="Monaco" w:hAnsi="Monaco" w:cs="Monaco"/>
                      <w:sz w:val="32"/>
                      <w:szCs w:val="32"/>
                      <w:lang w:val="en-US"/>
                    </w:rPr>
                  </w:rPrChange>
                </w:rPr>
                <w:t xml:space="preserve"> </w:t>
              </w:r>
              <w:r w:rsidRPr="00E066BD">
                <w:rPr>
                  <w:b/>
                  <w:bCs/>
                  <w:lang w:val="en-US"/>
                  <w:rPrChange w:id="6684"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6685" w:author="Borja Gonzalez" w:date="2017-09-28T19:27:00Z"/>
                <w:lang w:val="en-US"/>
                <w:rPrChange w:id="6686" w:author="Borja Gonzalez" w:date="2017-09-28T19:28:00Z">
                  <w:rPr>
                    <w:ins w:id="6687" w:author="Borja Gonzalez" w:date="2017-09-28T19:27:00Z"/>
                    <w:rFonts w:ascii="Monaco" w:eastAsiaTheme="majorEastAsia" w:hAnsi="Monaco" w:cs="Monaco"/>
                    <w:color w:val="243F60" w:themeColor="accent1" w:themeShade="7F"/>
                    <w:sz w:val="32"/>
                    <w:szCs w:val="32"/>
                    <w:lang w:val="en-US"/>
                  </w:rPr>
                </w:rPrChange>
              </w:rPr>
              <w:pPrChange w:id="6688" w:author="GONZALEZ DIAZ, BORJA" w:date="2017-09-29T19:26:00Z">
                <w:pPr>
                  <w:keepNext/>
                  <w:keepLines/>
                  <w:widowControl w:val="0"/>
                  <w:autoSpaceDE w:val="0"/>
                  <w:autoSpaceDN w:val="0"/>
                  <w:adjustRightInd w:val="0"/>
                  <w:spacing w:before="200"/>
                  <w:outlineLvl w:val="4"/>
                </w:pPr>
              </w:pPrChange>
            </w:pPr>
            <w:ins w:id="6689" w:author="Borja Gonzalez" w:date="2017-09-28T19:27:00Z">
              <w:r w:rsidRPr="00E066BD">
                <w:rPr>
                  <w:lang w:val="en-US"/>
                  <w:rPrChange w:id="6690" w:author="Borja Gonzalez" w:date="2017-09-28T19:28:00Z">
                    <w:rPr>
                      <w:rFonts w:ascii="Monaco" w:hAnsi="Monaco" w:cs="Monaco"/>
                      <w:sz w:val="32"/>
                      <w:szCs w:val="32"/>
                      <w:lang w:val="en-US"/>
                    </w:rPr>
                  </w:rPrChange>
                </w:rPr>
                <w:t xml:space="preserve">                beginAtZero</w:t>
              </w:r>
              <w:r w:rsidRPr="00E066BD">
                <w:rPr>
                  <w:b/>
                  <w:bCs/>
                  <w:color w:val="CE5C00"/>
                  <w:lang w:val="en-US"/>
                  <w:rPrChange w:id="6691" w:author="Borja Gonzalez" w:date="2017-09-28T19:28:00Z">
                    <w:rPr>
                      <w:rFonts w:ascii="Monaco" w:hAnsi="Monaco" w:cs="Monaco"/>
                      <w:b/>
                      <w:bCs/>
                      <w:color w:val="CE5C00"/>
                      <w:sz w:val="32"/>
                      <w:szCs w:val="32"/>
                      <w:lang w:val="en-US"/>
                    </w:rPr>
                  </w:rPrChange>
                </w:rPr>
                <w:t>:</w:t>
              </w:r>
              <w:r w:rsidRPr="00E066BD">
                <w:rPr>
                  <w:lang w:val="en-US"/>
                  <w:rPrChange w:id="6692" w:author="Borja Gonzalez" w:date="2017-09-28T19:28:00Z">
                    <w:rPr>
                      <w:rFonts w:ascii="Monaco" w:hAnsi="Monaco" w:cs="Monaco"/>
                      <w:sz w:val="32"/>
                      <w:szCs w:val="32"/>
                      <w:lang w:val="en-US"/>
                    </w:rPr>
                  </w:rPrChange>
                </w:rPr>
                <w:t xml:space="preserve"> </w:t>
              </w:r>
              <w:r w:rsidRPr="00E066BD">
                <w:rPr>
                  <w:b/>
                  <w:bCs/>
                  <w:color w:val="204A87"/>
                  <w:lang w:val="en-US"/>
                  <w:rPrChange w:id="6693"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6694" w:author="Borja Gonzalez" w:date="2017-09-28T19:27:00Z"/>
                <w:lang w:val="en-US"/>
                <w:rPrChange w:id="6695" w:author="Borja Gonzalez" w:date="2017-09-28T19:28:00Z">
                  <w:rPr>
                    <w:ins w:id="6696" w:author="Borja Gonzalez" w:date="2017-09-28T19:27:00Z"/>
                    <w:rFonts w:ascii="Monaco" w:eastAsiaTheme="majorEastAsia" w:hAnsi="Monaco" w:cs="Monaco"/>
                    <w:color w:val="243F60" w:themeColor="accent1" w:themeShade="7F"/>
                    <w:sz w:val="32"/>
                    <w:szCs w:val="32"/>
                    <w:lang w:val="en-US"/>
                  </w:rPr>
                </w:rPrChange>
              </w:rPr>
              <w:pPrChange w:id="6697" w:author="GONZALEZ DIAZ, BORJA" w:date="2017-09-29T19:26:00Z">
                <w:pPr>
                  <w:keepNext/>
                  <w:keepLines/>
                  <w:widowControl w:val="0"/>
                  <w:autoSpaceDE w:val="0"/>
                  <w:autoSpaceDN w:val="0"/>
                  <w:adjustRightInd w:val="0"/>
                  <w:spacing w:before="200"/>
                  <w:outlineLvl w:val="4"/>
                </w:pPr>
              </w:pPrChange>
            </w:pPr>
            <w:ins w:id="6698" w:author="Borja Gonzalez" w:date="2017-09-28T19:27:00Z">
              <w:r w:rsidRPr="00E066BD">
                <w:rPr>
                  <w:lang w:val="en-US"/>
                  <w:rPrChange w:id="6699" w:author="Borja Gonzalez" w:date="2017-09-28T19:28:00Z">
                    <w:rPr>
                      <w:rFonts w:ascii="Monaco" w:hAnsi="Monaco" w:cs="Monaco"/>
                      <w:sz w:val="32"/>
                      <w:szCs w:val="32"/>
                      <w:lang w:val="en-US"/>
                    </w:rPr>
                  </w:rPrChange>
                </w:rPr>
                <w:t xml:space="preserve">            </w:t>
              </w:r>
              <w:r w:rsidRPr="00E066BD">
                <w:rPr>
                  <w:b/>
                  <w:bCs/>
                  <w:lang w:val="en-US"/>
                  <w:rPrChange w:id="6700"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6701" w:author="Borja Gonzalez" w:date="2017-09-28T19:27:00Z"/>
                <w:lang w:val="en-US"/>
                <w:rPrChange w:id="6702" w:author="Borja Gonzalez" w:date="2017-09-28T19:28:00Z">
                  <w:rPr>
                    <w:ins w:id="6703" w:author="Borja Gonzalez" w:date="2017-09-28T19:27:00Z"/>
                    <w:rFonts w:ascii="Monaco" w:eastAsiaTheme="majorEastAsia" w:hAnsi="Monaco" w:cs="Monaco"/>
                    <w:color w:val="243F60" w:themeColor="accent1" w:themeShade="7F"/>
                    <w:sz w:val="32"/>
                    <w:szCs w:val="32"/>
                    <w:lang w:val="en-US"/>
                  </w:rPr>
                </w:rPrChange>
              </w:rPr>
              <w:pPrChange w:id="6704" w:author="GONZALEZ DIAZ, BORJA" w:date="2017-09-29T19:26:00Z">
                <w:pPr>
                  <w:keepNext/>
                  <w:keepLines/>
                  <w:widowControl w:val="0"/>
                  <w:autoSpaceDE w:val="0"/>
                  <w:autoSpaceDN w:val="0"/>
                  <w:adjustRightInd w:val="0"/>
                  <w:spacing w:before="200"/>
                  <w:outlineLvl w:val="4"/>
                </w:pPr>
              </w:pPrChange>
            </w:pPr>
            <w:ins w:id="6705" w:author="Borja Gonzalez" w:date="2017-09-28T19:27:00Z">
              <w:r w:rsidRPr="00E066BD">
                <w:rPr>
                  <w:lang w:val="en-US"/>
                  <w:rPrChange w:id="6706" w:author="Borja Gonzalez" w:date="2017-09-28T19:28:00Z">
                    <w:rPr>
                      <w:rFonts w:ascii="Monaco" w:hAnsi="Monaco" w:cs="Monaco"/>
                      <w:sz w:val="32"/>
                      <w:szCs w:val="32"/>
                      <w:lang w:val="en-US"/>
                    </w:rPr>
                  </w:rPrChange>
                </w:rPr>
                <w:t xml:space="preserve">        </w:t>
              </w:r>
              <w:r w:rsidRPr="00E066BD">
                <w:rPr>
                  <w:b/>
                  <w:bCs/>
                  <w:lang w:val="en-US"/>
                  <w:rPrChange w:id="6707"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6708" w:author="Borja Gonzalez" w:date="2017-09-28T19:27:00Z"/>
                <w:lang w:val="en-US"/>
                <w:rPrChange w:id="6709" w:author="Borja Gonzalez" w:date="2017-09-28T19:28:00Z">
                  <w:rPr>
                    <w:ins w:id="6710" w:author="Borja Gonzalez" w:date="2017-09-28T19:27:00Z"/>
                    <w:rFonts w:ascii="Monaco" w:eastAsiaTheme="majorEastAsia" w:hAnsi="Monaco" w:cs="Monaco"/>
                    <w:color w:val="243F60" w:themeColor="accent1" w:themeShade="7F"/>
                    <w:sz w:val="32"/>
                    <w:szCs w:val="32"/>
                    <w:lang w:val="en-US"/>
                  </w:rPr>
                </w:rPrChange>
              </w:rPr>
              <w:pPrChange w:id="6711" w:author="GONZALEZ DIAZ, BORJA" w:date="2017-09-29T19:26:00Z">
                <w:pPr>
                  <w:keepNext/>
                  <w:keepLines/>
                  <w:widowControl w:val="0"/>
                  <w:autoSpaceDE w:val="0"/>
                  <w:autoSpaceDN w:val="0"/>
                  <w:adjustRightInd w:val="0"/>
                  <w:spacing w:before="200"/>
                  <w:outlineLvl w:val="4"/>
                </w:pPr>
              </w:pPrChange>
            </w:pPr>
            <w:ins w:id="6712" w:author="Borja Gonzalez" w:date="2017-09-28T19:27:00Z">
              <w:r w:rsidRPr="00E066BD">
                <w:rPr>
                  <w:lang w:val="en-US"/>
                  <w:rPrChange w:id="6713" w:author="Borja Gonzalez" w:date="2017-09-28T19:28:00Z">
                    <w:rPr>
                      <w:rFonts w:ascii="Monaco" w:hAnsi="Monaco" w:cs="Monaco"/>
                      <w:sz w:val="32"/>
                      <w:szCs w:val="32"/>
                      <w:lang w:val="en-US"/>
                    </w:rPr>
                  </w:rPrChange>
                </w:rPr>
                <w:t xml:space="preserve">    </w:t>
              </w:r>
              <w:r w:rsidRPr="00E066BD">
                <w:rPr>
                  <w:b/>
                  <w:bCs/>
                  <w:lang w:val="en-US"/>
                  <w:rPrChange w:id="6714"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6715" w:author="Borja Gonzalez" w:date="2017-09-28T19:27:00Z"/>
                <w:lang w:val="en-US"/>
                <w:rPrChange w:id="6716" w:author="Borja Gonzalez" w:date="2017-09-28T19:28:00Z">
                  <w:rPr>
                    <w:ins w:id="6717" w:author="Borja Gonzalez" w:date="2017-09-28T19:27:00Z"/>
                    <w:rFonts w:ascii="Monaco" w:eastAsiaTheme="majorEastAsia" w:hAnsi="Monaco" w:cs="Monaco"/>
                    <w:color w:val="243F60" w:themeColor="accent1" w:themeShade="7F"/>
                    <w:sz w:val="32"/>
                    <w:szCs w:val="32"/>
                    <w:lang w:val="en-US"/>
                  </w:rPr>
                </w:rPrChange>
              </w:rPr>
              <w:pPrChange w:id="6718" w:author="GONZALEZ DIAZ, BORJA" w:date="2017-09-29T19:26:00Z">
                <w:pPr>
                  <w:keepNext/>
                  <w:keepLines/>
                  <w:widowControl w:val="0"/>
                  <w:autoSpaceDE w:val="0"/>
                  <w:autoSpaceDN w:val="0"/>
                  <w:adjustRightInd w:val="0"/>
                  <w:spacing w:before="200"/>
                  <w:outlineLvl w:val="4"/>
                </w:pPr>
              </w:pPrChange>
            </w:pPr>
            <w:ins w:id="6719" w:author="Borja Gonzalez" w:date="2017-09-28T19:27:00Z">
              <w:r w:rsidRPr="00E066BD">
                <w:rPr>
                  <w:b/>
                  <w:bCs/>
                  <w:lang w:val="en-US"/>
                  <w:rPrChange w:id="6720"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6721" w:author="Borja Gonzalez" w:date="2017-09-28T19:27:00Z"/>
                <w:lang w:val="en-US"/>
                <w:rPrChange w:id="6722" w:author="Borja Gonzalez" w:date="2017-09-28T19:28:00Z">
                  <w:rPr>
                    <w:ins w:id="6723" w:author="Borja Gonzalez" w:date="2017-09-28T19:27:00Z"/>
                    <w:rFonts w:ascii="Monaco" w:eastAsiaTheme="majorEastAsia" w:hAnsi="Monaco" w:cs="Monaco"/>
                    <w:color w:val="243F60" w:themeColor="accent1" w:themeShade="7F"/>
                    <w:sz w:val="32"/>
                    <w:szCs w:val="32"/>
                    <w:lang w:val="en-US"/>
                  </w:rPr>
                </w:rPrChange>
              </w:rPr>
              <w:pPrChange w:id="6724" w:author="GONZALEZ DIAZ, BORJA" w:date="2017-09-29T19:26:00Z">
                <w:pPr>
                  <w:keepNext/>
                  <w:keepLines/>
                  <w:widowControl w:val="0"/>
                  <w:autoSpaceDE w:val="0"/>
                  <w:autoSpaceDN w:val="0"/>
                  <w:adjustRightInd w:val="0"/>
                  <w:spacing w:before="200"/>
                  <w:outlineLvl w:val="4"/>
                </w:pPr>
              </w:pPrChange>
            </w:pPr>
            <w:ins w:id="6725" w:author="Borja Gonzalez" w:date="2017-09-28T19:27:00Z">
              <w:r w:rsidRPr="00E066BD">
                <w:rPr>
                  <w:b/>
                  <w:bCs/>
                  <w:lang w:val="en-US"/>
                  <w:rPrChange w:id="6726"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6727" w:author="Borja Gonzalez" w:date="2017-09-28T19:27:00Z"/>
                <w:lang w:val="en-US"/>
                <w:rPrChange w:id="6728" w:author="Borja Gonzalez" w:date="2017-09-28T19:28:00Z">
                  <w:rPr>
                    <w:ins w:id="6729" w:author="Borja Gonzalez" w:date="2017-09-28T19:27:00Z"/>
                    <w:rFonts w:ascii="Monaco" w:eastAsiaTheme="majorEastAsia" w:hAnsi="Monaco" w:cs="Monaco"/>
                    <w:color w:val="243F60" w:themeColor="accent1" w:themeShade="7F"/>
                    <w:sz w:val="32"/>
                    <w:szCs w:val="32"/>
                    <w:lang w:val="en-US"/>
                  </w:rPr>
                </w:rPrChange>
              </w:rPr>
              <w:pPrChange w:id="6730" w:author="GONZALEZ DIAZ, BORJA" w:date="2017-09-29T19:26:00Z">
                <w:pPr>
                  <w:keepNext/>
                  <w:keepLines/>
                  <w:widowControl w:val="0"/>
                  <w:autoSpaceDE w:val="0"/>
                  <w:autoSpaceDN w:val="0"/>
                  <w:adjustRightInd w:val="0"/>
                  <w:spacing w:before="200"/>
                  <w:outlineLvl w:val="4"/>
                </w:pPr>
              </w:pPrChange>
            </w:pPr>
            <w:ins w:id="6731" w:author="Borja Gonzalez" w:date="2017-09-28T19:27:00Z">
              <w:r w:rsidRPr="00E066BD">
                <w:rPr>
                  <w:b/>
                  <w:bCs/>
                  <w:lang w:val="en-US"/>
                  <w:rPrChange w:id="6732"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733"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 xml:space="preserve">A </w:t>
      </w:r>
      <w:proofErr w:type="gramStart"/>
      <w:r>
        <w:t>continuación</w:t>
      </w:r>
      <w:proofErr w:type="gramEnd"/>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6734" w:author="Borja Gonzalez" w:date="2017-09-27T12:38:00Z">
          <w:pPr/>
        </w:pPrChange>
      </w:pPr>
      <w:r>
        <w:t>Ampliar y reducir el gráfico.</w:t>
      </w:r>
    </w:p>
    <w:p w14:paraId="086839EE" w14:textId="21185AFB" w:rsidR="005B376F" w:rsidRDefault="005B376F">
      <w:pPr>
        <w:pStyle w:val="Prrafodelista"/>
        <w:numPr>
          <w:ilvl w:val="0"/>
          <w:numId w:val="8"/>
        </w:numPr>
        <w:pPrChange w:id="6735" w:author="Borja Gonzalez" w:date="2017-09-27T12:38:00Z">
          <w:pPr/>
        </w:pPrChange>
      </w:pPr>
      <w:r>
        <w:lastRenderedPageBreak/>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6736" w:name="_Toc494476024"/>
      <w:bookmarkStart w:id="6737" w:name="_Toc494726510"/>
      <w:r>
        <w:t xml:space="preserve">4.3.8 Mostrar un </w:t>
      </w:r>
      <w:del w:id="6738" w:author="Rodrigo García" w:date="2017-09-29T10:35:00Z">
        <w:r w:rsidDel="00ED43BA">
          <w:delText xml:space="preserve">grafico </w:delText>
        </w:r>
      </w:del>
      <w:ins w:id="6739" w:author="Rodrigo García" w:date="2017-09-29T10:35:00Z">
        <w:r w:rsidR="00ED43BA">
          <w:t xml:space="preserve">gráfico </w:t>
        </w:r>
      </w:ins>
      <w:r>
        <w:t>de evolución de un movimiento</w:t>
      </w:r>
      <w:bookmarkEnd w:id="6736"/>
      <w:bookmarkEnd w:id="6737"/>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6740" w:author="GONZALEZ DIAZ, BORJA" w:date="2017-10-02T18:20:00Z">
        <w:r w:rsidR="003E7D66" w:rsidDel="00D14CB4">
          <w:delText>datos</w:delText>
        </w:r>
      </w:del>
      <w:ins w:id="6741"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6742"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6743" w:author="Borja Gonzalez" w:date="2017-09-28T19:28:00Z"/>
        </w:rPr>
      </w:pPr>
    </w:p>
    <w:tbl>
      <w:tblPr>
        <w:tblStyle w:val="Tablaconcuadrcula"/>
        <w:tblW w:w="0" w:type="auto"/>
        <w:tblLook w:val="04A0" w:firstRow="1" w:lastRow="0" w:firstColumn="1" w:lastColumn="0" w:noHBand="0" w:noVBand="1"/>
      </w:tblPr>
      <w:tblGrid>
        <w:gridCol w:w="8856"/>
      </w:tblGrid>
      <w:tr w:rsidR="00E066BD" w:rsidRPr="00891F58" w14:paraId="2467D8C2" w14:textId="77777777" w:rsidTr="00E066BD">
        <w:trPr>
          <w:ins w:id="6744" w:author="Borja Gonzalez" w:date="2017-09-28T19:28:00Z"/>
        </w:trPr>
        <w:tc>
          <w:tcPr>
            <w:tcW w:w="8856" w:type="dxa"/>
          </w:tcPr>
          <w:p w14:paraId="6A8A18AE" w14:textId="77777777" w:rsidR="00E066BD" w:rsidRPr="00E066BD" w:rsidRDefault="00E066BD">
            <w:pPr>
              <w:rPr>
                <w:ins w:id="6745" w:author="Borja Gonzalez" w:date="2017-09-28T19:28:00Z"/>
                <w:lang w:val="en-US"/>
                <w:rPrChange w:id="6746" w:author="Borja Gonzalez" w:date="2017-09-28T19:29:00Z">
                  <w:rPr>
                    <w:ins w:id="6747" w:author="Borja Gonzalez" w:date="2017-09-28T19:28:00Z"/>
                    <w:rFonts w:ascii="Monaco" w:eastAsiaTheme="majorEastAsia" w:hAnsi="Monaco" w:cs="Monaco"/>
                    <w:color w:val="243F60" w:themeColor="accent1" w:themeShade="7F"/>
                    <w:sz w:val="32"/>
                    <w:szCs w:val="32"/>
                    <w:lang w:val="en-US"/>
                  </w:rPr>
                </w:rPrChange>
              </w:rPr>
              <w:pPrChange w:id="6748" w:author="GONZALEZ DIAZ, BORJA" w:date="2017-09-29T19:26:00Z">
                <w:pPr>
                  <w:keepNext/>
                  <w:keepLines/>
                  <w:widowControl w:val="0"/>
                  <w:autoSpaceDE w:val="0"/>
                  <w:autoSpaceDN w:val="0"/>
                  <w:adjustRightInd w:val="0"/>
                  <w:spacing w:before="200"/>
                  <w:outlineLvl w:val="4"/>
                </w:pPr>
              </w:pPrChange>
            </w:pPr>
            <w:ins w:id="6749" w:author="Borja Gonzalez" w:date="2017-09-28T19:28:00Z">
              <w:r w:rsidRPr="00E066BD">
                <w:rPr>
                  <w:lang w:val="en-US"/>
                  <w:rPrChange w:id="6750" w:author="Borja Gonzalez" w:date="2017-09-28T19:29:00Z">
                    <w:rPr>
                      <w:rFonts w:ascii="Monaco" w:hAnsi="Monaco" w:cs="Monaco"/>
                      <w:sz w:val="32"/>
                      <w:szCs w:val="32"/>
                      <w:lang w:val="en-US"/>
                    </w:rPr>
                  </w:rPrChange>
                </w:rPr>
                <w:t xml:space="preserve">var fila1 = </w:t>
              </w:r>
              <w:proofErr w:type="gramStart"/>
              <w:r w:rsidRPr="00E066BD">
                <w:rPr>
                  <w:lang w:val="en-US"/>
                  <w:rPrChange w:id="6751" w:author="Borja Gonzalez" w:date="2017-09-28T19:29:00Z">
                    <w:rPr>
                      <w:rFonts w:ascii="Monaco" w:hAnsi="Monaco" w:cs="Monaco"/>
                      <w:sz w:val="32"/>
                      <w:szCs w:val="32"/>
                      <w:lang w:val="en-US"/>
                    </w:rPr>
                  </w:rPrChange>
                </w:rPr>
                <w:t>tabla.insertRow</w:t>
              </w:r>
              <w:proofErr w:type="gramEnd"/>
              <w:r w:rsidRPr="00E066BD">
                <w:rPr>
                  <w:lang w:val="en-US"/>
                  <w:rPrChange w:id="6752" w:author="Borja Gonzalez" w:date="2017-09-28T19:29:00Z">
                    <w:rPr>
                      <w:rFonts w:ascii="Monaco" w:hAnsi="Monaco" w:cs="Monaco"/>
                      <w:sz w:val="32"/>
                      <w:szCs w:val="32"/>
                      <w:lang w:val="en-US"/>
                    </w:rPr>
                  </w:rPrChange>
                </w:rPr>
                <w:t>(tabla.length);</w:t>
              </w:r>
            </w:ins>
          </w:p>
          <w:p w14:paraId="4EE1B310" w14:textId="77777777" w:rsidR="00E066BD" w:rsidRPr="00E066BD" w:rsidRDefault="00E066BD">
            <w:pPr>
              <w:rPr>
                <w:ins w:id="6753" w:author="Borja Gonzalez" w:date="2017-09-28T19:28:00Z"/>
                <w:lang w:val="en-US"/>
                <w:rPrChange w:id="6754" w:author="Borja Gonzalez" w:date="2017-09-28T19:29:00Z">
                  <w:rPr>
                    <w:ins w:id="6755" w:author="Borja Gonzalez" w:date="2017-09-28T19:28:00Z"/>
                    <w:rFonts w:ascii="Monaco" w:eastAsiaTheme="majorEastAsia" w:hAnsi="Monaco" w:cs="Monaco"/>
                    <w:color w:val="243F60" w:themeColor="accent1" w:themeShade="7F"/>
                    <w:sz w:val="32"/>
                    <w:szCs w:val="32"/>
                    <w:lang w:val="en-US"/>
                  </w:rPr>
                </w:rPrChange>
              </w:rPr>
              <w:pPrChange w:id="6756" w:author="GONZALEZ DIAZ, BORJA" w:date="2017-09-29T19:26:00Z">
                <w:pPr>
                  <w:keepNext/>
                  <w:keepLines/>
                  <w:widowControl w:val="0"/>
                  <w:autoSpaceDE w:val="0"/>
                  <w:autoSpaceDN w:val="0"/>
                  <w:adjustRightInd w:val="0"/>
                  <w:spacing w:before="200"/>
                  <w:outlineLvl w:val="4"/>
                </w:pPr>
              </w:pPrChange>
            </w:pPr>
            <w:ins w:id="6757" w:author="Borja Gonzalez" w:date="2017-09-28T19:28:00Z">
              <w:r w:rsidRPr="00E066BD">
                <w:rPr>
                  <w:lang w:val="en-US"/>
                  <w:rPrChange w:id="6758" w:author="Borja Gonzalez" w:date="2017-09-28T19:29:00Z">
                    <w:rPr>
                      <w:rFonts w:ascii="Monaco" w:hAnsi="Monaco" w:cs="Monaco"/>
                      <w:sz w:val="32"/>
                      <w:szCs w:val="32"/>
                      <w:lang w:val="en-US"/>
                    </w:rPr>
                  </w:rPrChange>
                </w:rPr>
                <w:t>fila1.insertCell(0</w:t>
              </w:r>
              <w:proofErr w:type="gramStart"/>
              <w:r w:rsidRPr="00E066BD">
                <w:rPr>
                  <w:lang w:val="en-US"/>
                  <w:rPrChange w:id="6759" w:author="Borja Gonzalez" w:date="2017-09-28T19:29:00Z">
                    <w:rPr>
                      <w:rFonts w:ascii="Monaco" w:hAnsi="Monaco" w:cs="Monaco"/>
                      <w:sz w:val="32"/>
                      <w:szCs w:val="32"/>
                      <w:lang w:val="en-US"/>
                    </w:rPr>
                  </w:rPrChange>
                </w:rPr>
                <w:t>).innerHTML</w:t>
              </w:r>
              <w:proofErr w:type="gramEnd"/>
              <w:r w:rsidRPr="00E066BD">
                <w:rPr>
                  <w:lang w:val="en-US"/>
                  <w:rPrChange w:id="6760" w:author="Borja Gonzalez" w:date="2017-09-28T19:29:00Z">
                    <w:rPr>
                      <w:rFonts w:ascii="Monaco" w:hAnsi="Monaco" w:cs="Monaco"/>
                      <w:sz w:val="32"/>
                      <w:szCs w:val="32"/>
                      <w:lang w:val="en-US"/>
                    </w:rPr>
                  </w:rPrChange>
                </w:rPr>
                <w:t xml:space="preserve"> = '</w:t>
              </w:r>
              <w:r w:rsidRPr="00E066BD">
                <w:rPr>
                  <w:b/>
                  <w:bCs/>
                  <w:color w:val="204A87"/>
                  <w:lang w:val="en-US"/>
                  <w:rPrChange w:id="6761" w:author="Borja Gonzalez" w:date="2017-09-28T19:29:00Z">
                    <w:rPr>
                      <w:rFonts w:ascii="Monaco" w:hAnsi="Monaco" w:cs="Monaco"/>
                      <w:b/>
                      <w:bCs/>
                      <w:color w:val="204A87"/>
                      <w:sz w:val="32"/>
                      <w:szCs w:val="32"/>
                      <w:lang w:val="en-US"/>
                    </w:rPr>
                  </w:rPrChange>
                </w:rPr>
                <w:t>&lt;button</w:t>
              </w:r>
              <w:r w:rsidRPr="00E066BD">
                <w:rPr>
                  <w:lang w:val="en-US"/>
                  <w:rPrChange w:id="6762" w:author="Borja Gonzalez" w:date="2017-09-28T19:29:00Z">
                    <w:rPr>
                      <w:rFonts w:ascii="Monaco" w:hAnsi="Monaco" w:cs="Monaco"/>
                      <w:sz w:val="32"/>
                      <w:szCs w:val="32"/>
                      <w:lang w:val="en-US"/>
                    </w:rPr>
                  </w:rPrChange>
                </w:rPr>
                <w:t xml:space="preserve"> </w:t>
              </w:r>
              <w:r w:rsidRPr="00E066BD">
                <w:rPr>
                  <w:color w:val="C4A000"/>
                  <w:lang w:val="en-US"/>
                  <w:rPrChange w:id="6763" w:author="Borja Gonzalez" w:date="2017-09-28T19:29:00Z">
                    <w:rPr>
                      <w:rFonts w:ascii="Monaco" w:hAnsi="Monaco" w:cs="Monaco"/>
                      <w:color w:val="C4A000"/>
                      <w:sz w:val="32"/>
                      <w:szCs w:val="32"/>
                      <w:lang w:val="en-US"/>
                    </w:rPr>
                  </w:rPrChange>
                </w:rPr>
                <w:t>class=</w:t>
              </w:r>
              <w:r w:rsidRPr="00E066BD">
                <w:rPr>
                  <w:color w:val="4E9A06"/>
                  <w:lang w:val="en-US"/>
                  <w:rPrChange w:id="6764" w:author="Borja Gonzalez" w:date="2017-09-28T19:29:00Z">
                    <w:rPr>
                      <w:rFonts w:ascii="Monaco" w:hAnsi="Monaco" w:cs="Monaco"/>
                      <w:color w:val="4E9A06"/>
                      <w:sz w:val="32"/>
                      <w:szCs w:val="32"/>
                      <w:lang w:val="en-US"/>
                    </w:rPr>
                  </w:rPrChange>
                </w:rPr>
                <w:t>"bt"</w:t>
              </w:r>
              <w:r w:rsidRPr="00E066BD">
                <w:rPr>
                  <w:lang w:val="en-US"/>
                  <w:rPrChange w:id="6765" w:author="Borja Gonzalez" w:date="2017-09-28T19:29:00Z">
                    <w:rPr>
                      <w:rFonts w:ascii="Monaco" w:hAnsi="Monaco" w:cs="Monaco"/>
                      <w:sz w:val="32"/>
                      <w:szCs w:val="32"/>
                      <w:lang w:val="en-US"/>
                    </w:rPr>
                  </w:rPrChange>
                </w:rPr>
                <w:t xml:space="preserve"> </w:t>
              </w:r>
              <w:r w:rsidRPr="00E066BD">
                <w:rPr>
                  <w:color w:val="C4A000"/>
                  <w:lang w:val="en-US"/>
                  <w:rPrChange w:id="6766" w:author="Borja Gonzalez" w:date="2017-09-28T19:29:00Z">
                    <w:rPr>
                      <w:rFonts w:ascii="Monaco" w:hAnsi="Monaco" w:cs="Monaco"/>
                      <w:color w:val="C4A000"/>
                      <w:sz w:val="32"/>
                      <w:szCs w:val="32"/>
                      <w:lang w:val="en-US"/>
                    </w:rPr>
                  </w:rPrChange>
                </w:rPr>
                <w:t>type=</w:t>
              </w:r>
              <w:r w:rsidRPr="00E066BD">
                <w:rPr>
                  <w:color w:val="4E9A06"/>
                  <w:lang w:val="en-US"/>
                  <w:rPrChange w:id="6767" w:author="Borja Gonzalez" w:date="2017-09-28T19:29:00Z">
                    <w:rPr>
                      <w:rFonts w:ascii="Monaco" w:hAnsi="Monaco" w:cs="Monaco"/>
                      <w:color w:val="4E9A06"/>
                      <w:sz w:val="32"/>
                      <w:szCs w:val="32"/>
                      <w:lang w:val="en-US"/>
                    </w:rPr>
                  </w:rPrChange>
                </w:rPr>
                <w:t>"button"</w:t>
              </w:r>
              <w:r w:rsidRPr="00E066BD">
                <w:rPr>
                  <w:lang w:val="en-US"/>
                  <w:rPrChange w:id="6768" w:author="Borja Gonzalez" w:date="2017-09-28T19:29:00Z">
                    <w:rPr>
                      <w:rFonts w:ascii="Monaco" w:hAnsi="Monaco" w:cs="Monaco"/>
                      <w:sz w:val="32"/>
                      <w:szCs w:val="32"/>
                      <w:lang w:val="en-US"/>
                    </w:rPr>
                  </w:rPrChange>
                </w:rPr>
                <w:t xml:space="preserve"> </w:t>
              </w:r>
              <w:r w:rsidRPr="00E066BD">
                <w:rPr>
                  <w:color w:val="C4A000"/>
                  <w:lang w:val="en-US"/>
                  <w:rPrChange w:id="6769" w:author="Borja Gonzalez" w:date="2017-09-28T19:29:00Z">
                    <w:rPr>
                      <w:rFonts w:ascii="Monaco" w:hAnsi="Monaco" w:cs="Monaco"/>
                      <w:color w:val="C4A000"/>
                      <w:sz w:val="32"/>
                      <w:szCs w:val="32"/>
                      <w:lang w:val="en-US"/>
                    </w:rPr>
                  </w:rPrChange>
                </w:rPr>
                <w:t>onClick=</w:t>
              </w:r>
              <w:r w:rsidRPr="00E066BD">
                <w:rPr>
                  <w:color w:val="4E9A06"/>
                  <w:lang w:val="en-US"/>
                  <w:rPrChange w:id="6770" w:author="Borja Gonzalez" w:date="2017-09-28T19:29:00Z">
                    <w:rPr>
                      <w:rFonts w:ascii="Monaco" w:hAnsi="Monaco" w:cs="Monaco"/>
                      <w:color w:val="4E9A06"/>
                      <w:sz w:val="32"/>
                      <w:szCs w:val="32"/>
                      <w:lang w:val="en-US"/>
                    </w:rPr>
                  </w:rPrChange>
                </w:rPr>
                <w:t>"Evolucion(1)"</w:t>
              </w:r>
              <w:r w:rsidRPr="00E066BD">
                <w:rPr>
                  <w:b/>
                  <w:bCs/>
                  <w:color w:val="204A87"/>
                  <w:lang w:val="en-US"/>
                  <w:rPrChange w:id="6771" w:author="Borja Gonzalez" w:date="2017-09-28T19:29:00Z">
                    <w:rPr>
                      <w:rFonts w:ascii="Monaco" w:hAnsi="Monaco" w:cs="Monaco"/>
                      <w:b/>
                      <w:bCs/>
                      <w:color w:val="204A87"/>
                      <w:sz w:val="32"/>
                      <w:szCs w:val="32"/>
                      <w:lang w:val="en-US"/>
                    </w:rPr>
                  </w:rPrChange>
                </w:rPr>
                <w:t>&gt;</w:t>
              </w:r>
              <w:r w:rsidRPr="00E066BD">
                <w:rPr>
                  <w:lang w:val="en-US"/>
                  <w:rPrChange w:id="6772" w:author="Borja Gonzalez" w:date="2017-09-28T19:29:00Z">
                    <w:rPr>
                      <w:rFonts w:ascii="Monaco" w:hAnsi="Monaco" w:cs="Monaco"/>
                      <w:sz w:val="32"/>
                      <w:szCs w:val="32"/>
                      <w:lang w:val="en-US"/>
                    </w:rPr>
                  </w:rPrChange>
                </w:rPr>
                <w:t>Evolución del movimieto</w:t>
              </w:r>
              <w:r w:rsidRPr="00E066BD">
                <w:rPr>
                  <w:b/>
                  <w:bCs/>
                  <w:color w:val="204A87"/>
                  <w:lang w:val="en-US"/>
                  <w:rPrChange w:id="6773" w:author="Borja Gonzalez" w:date="2017-09-28T19:29:00Z">
                    <w:rPr>
                      <w:rFonts w:ascii="Monaco" w:hAnsi="Monaco" w:cs="Monaco"/>
                      <w:b/>
                      <w:bCs/>
                      <w:color w:val="204A87"/>
                      <w:sz w:val="32"/>
                      <w:szCs w:val="32"/>
                      <w:lang w:val="en-US"/>
                    </w:rPr>
                  </w:rPrChange>
                </w:rPr>
                <w:t>&lt;/button&gt;</w:t>
              </w:r>
              <w:r w:rsidRPr="00E066BD">
                <w:rPr>
                  <w:lang w:val="en-US"/>
                  <w:rPrChange w:id="6774"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6775" w:author="Borja Gonzalez" w:date="2017-09-28T19:28:00Z"/>
                <w:lang w:val="en-US"/>
                <w:rPrChange w:id="6776" w:author="Borja Gonzalez" w:date="2017-09-28T19:29:00Z">
                  <w:rPr>
                    <w:ins w:id="6777" w:author="Borja Gonzalez" w:date="2017-09-28T19:28:00Z"/>
                    <w:rFonts w:ascii="Monaco" w:eastAsiaTheme="majorEastAsia" w:hAnsi="Monaco" w:cs="Monaco"/>
                    <w:color w:val="243F60" w:themeColor="accent1" w:themeShade="7F"/>
                    <w:sz w:val="32"/>
                    <w:szCs w:val="32"/>
                    <w:lang w:val="en-US"/>
                  </w:rPr>
                </w:rPrChange>
              </w:rPr>
              <w:pPrChange w:id="6778" w:author="GONZALEZ DIAZ, BORJA" w:date="2017-09-29T19:26:00Z">
                <w:pPr>
                  <w:keepNext/>
                  <w:keepLines/>
                  <w:widowControl w:val="0"/>
                  <w:autoSpaceDE w:val="0"/>
                  <w:autoSpaceDN w:val="0"/>
                  <w:adjustRightInd w:val="0"/>
                  <w:spacing w:before="200"/>
                  <w:outlineLvl w:val="4"/>
                </w:pPr>
              </w:pPrChange>
            </w:pPr>
            <w:ins w:id="6779" w:author="Borja Gonzalez" w:date="2017-09-28T19:28:00Z">
              <w:r w:rsidRPr="00E066BD">
                <w:rPr>
                  <w:lang w:val="en-US"/>
                  <w:rPrChange w:id="6780" w:author="Borja Gonzalez" w:date="2017-09-28T19:29:00Z">
                    <w:rPr>
                      <w:rFonts w:ascii="Monaco" w:hAnsi="Monaco" w:cs="Monaco"/>
                      <w:sz w:val="32"/>
                      <w:szCs w:val="32"/>
                      <w:lang w:val="en-US"/>
                    </w:rPr>
                  </w:rPrChange>
                </w:rPr>
                <w:t>fila1.insertCell(0</w:t>
              </w:r>
              <w:proofErr w:type="gramStart"/>
              <w:r w:rsidRPr="00E066BD">
                <w:rPr>
                  <w:lang w:val="en-US"/>
                  <w:rPrChange w:id="6781" w:author="Borja Gonzalez" w:date="2017-09-28T19:29:00Z">
                    <w:rPr>
                      <w:rFonts w:ascii="Monaco" w:hAnsi="Monaco" w:cs="Monaco"/>
                      <w:sz w:val="32"/>
                      <w:szCs w:val="32"/>
                      <w:lang w:val="en-US"/>
                    </w:rPr>
                  </w:rPrChange>
                </w:rPr>
                <w:t>).innerHTML</w:t>
              </w:r>
              <w:proofErr w:type="gramEnd"/>
              <w:r w:rsidRPr="00E066BD">
                <w:rPr>
                  <w:lang w:val="en-US"/>
                  <w:rPrChange w:id="6782" w:author="Borja Gonzalez" w:date="2017-09-28T19:29:00Z">
                    <w:rPr>
                      <w:rFonts w:ascii="Monaco" w:hAnsi="Monaco" w:cs="Monaco"/>
                      <w:sz w:val="32"/>
                      <w:szCs w:val="32"/>
                      <w:lang w:val="en-US"/>
                    </w:rPr>
                  </w:rPrChange>
                </w:rPr>
                <w:t xml:space="preserve"> = '</w:t>
              </w:r>
              <w:r w:rsidRPr="00E066BD">
                <w:rPr>
                  <w:b/>
                  <w:bCs/>
                  <w:color w:val="204A87"/>
                  <w:lang w:val="en-US"/>
                  <w:rPrChange w:id="6783" w:author="Borja Gonzalez" w:date="2017-09-28T19:29:00Z">
                    <w:rPr>
                      <w:rFonts w:ascii="Monaco" w:hAnsi="Monaco" w:cs="Monaco"/>
                      <w:b/>
                      <w:bCs/>
                      <w:color w:val="204A87"/>
                      <w:sz w:val="32"/>
                      <w:szCs w:val="32"/>
                      <w:lang w:val="en-US"/>
                    </w:rPr>
                  </w:rPrChange>
                </w:rPr>
                <w:t>&lt;button</w:t>
              </w:r>
              <w:r w:rsidRPr="00E066BD">
                <w:rPr>
                  <w:lang w:val="en-US"/>
                  <w:rPrChange w:id="6784" w:author="Borja Gonzalez" w:date="2017-09-28T19:29:00Z">
                    <w:rPr>
                      <w:rFonts w:ascii="Monaco" w:hAnsi="Monaco" w:cs="Monaco"/>
                      <w:sz w:val="32"/>
                      <w:szCs w:val="32"/>
                      <w:lang w:val="en-US"/>
                    </w:rPr>
                  </w:rPrChange>
                </w:rPr>
                <w:t xml:space="preserve"> </w:t>
              </w:r>
              <w:r w:rsidRPr="00E066BD">
                <w:rPr>
                  <w:color w:val="C4A000"/>
                  <w:lang w:val="en-US"/>
                  <w:rPrChange w:id="6785" w:author="Borja Gonzalez" w:date="2017-09-28T19:29:00Z">
                    <w:rPr>
                      <w:rFonts w:ascii="Monaco" w:hAnsi="Monaco" w:cs="Monaco"/>
                      <w:color w:val="C4A000"/>
                      <w:sz w:val="32"/>
                      <w:szCs w:val="32"/>
                      <w:lang w:val="en-US"/>
                    </w:rPr>
                  </w:rPrChange>
                </w:rPr>
                <w:t>class=</w:t>
              </w:r>
              <w:r w:rsidRPr="00E066BD">
                <w:rPr>
                  <w:color w:val="4E9A06"/>
                  <w:lang w:val="en-US"/>
                  <w:rPrChange w:id="6786" w:author="Borja Gonzalez" w:date="2017-09-28T19:29:00Z">
                    <w:rPr>
                      <w:rFonts w:ascii="Monaco" w:hAnsi="Monaco" w:cs="Monaco"/>
                      <w:color w:val="4E9A06"/>
                      <w:sz w:val="32"/>
                      <w:szCs w:val="32"/>
                      <w:lang w:val="en-US"/>
                    </w:rPr>
                  </w:rPrChange>
                </w:rPr>
                <w:t>"bt"</w:t>
              </w:r>
              <w:r w:rsidRPr="00E066BD">
                <w:rPr>
                  <w:lang w:val="en-US"/>
                  <w:rPrChange w:id="6787" w:author="Borja Gonzalez" w:date="2017-09-28T19:29:00Z">
                    <w:rPr>
                      <w:rFonts w:ascii="Monaco" w:hAnsi="Monaco" w:cs="Monaco"/>
                      <w:sz w:val="32"/>
                      <w:szCs w:val="32"/>
                      <w:lang w:val="en-US"/>
                    </w:rPr>
                  </w:rPrChange>
                </w:rPr>
                <w:t xml:space="preserve"> </w:t>
              </w:r>
              <w:r w:rsidRPr="00E066BD">
                <w:rPr>
                  <w:color w:val="C4A000"/>
                  <w:lang w:val="en-US"/>
                  <w:rPrChange w:id="6788" w:author="Borja Gonzalez" w:date="2017-09-28T19:29:00Z">
                    <w:rPr>
                      <w:rFonts w:ascii="Monaco" w:hAnsi="Monaco" w:cs="Monaco"/>
                      <w:color w:val="C4A000"/>
                      <w:sz w:val="32"/>
                      <w:szCs w:val="32"/>
                      <w:lang w:val="en-US"/>
                    </w:rPr>
                  </w:rPrChange>
                </w:rPr>
                <w:t>type=</w:t>
              </w:r>
              <w:r w:rsidRPr="00E066BD">
                <w:rPr>
                  <w:color w:val="4E9A06"/>
                  <w:lang w:val="en-US"/>
                  <w:rPrChange w:id="6789" w:author="Borja Gonzalez" w:date="2017-09-28T19:29:00Z">
                    <w:rPr>
                      <w:rFonts w:ascii="Monaco" w:hAnsi="Monaco" w:cs="Monaco"/>
                      <w:color w:val="4E9A06"/>
                      <w:sz w:val="32"/>
                      <w:szCs w:val="32"/>
                      <w:lang w:val="en-US"/>
                    </w:rPr>
                  </w:rPrChange>
                </w:rPr>
                <w:t>"button"</w:t>
              </w:r>
              <w:r w:rsidRPr="00E066BD">
                <w:rPr>
                  <w:lang w:val="en-US"/>
                  <w:rPrChange w:id="6790" w:author="Borja Gonzalez" w:date="2017-09-28T19:29:00Z">
                    <w:rPr>
                      <w:rFonts w:ascii="Monaco" w:hAnsi="Monaco" w:cs="Monaco"/>
                      <w:sz w:val="32"/>
                      <w:szCs w:val="32"/>
                      <w:lang w:val="en-US"/>
                    </w:rPr>
                  </w:rPrChange>
                </w:rPr>
                <w:t xml:space="preserve"> </w:t>
              </w:r>
              <w:r w:rsidRPr="00E066BD">
                <w:rPr>
                  <w:color w:val="C4A000"/>
                  <w:lang w:val="en-US"/>
                  <w:rPrChange w:id="6791" w:author="Borja Gonzalez" w:date="2017-09-28T19:29:00Z">
                    <w:rPr>
                      <w:rFonts w:ascii="Monaco" w:hAnsi="Monaco" w:cs="Monaco"/>
                      <w:color w:val="C4A000"/>
                      <w:sz w:val="32"/>
                      <w:szCs w:val="32"/>
                      <w:lang w:val="en-US"/>
                    </w:rPr>
                  </w:rPrChange>
                </w:rPr>
                <w:t>onClick=</w:t>
              </w:r>
              <w:r w:rsidRPr="00E066BD">
                <w:rPr>
                  <w:color w:val="4E9A06"/>
                  <w:lang w:val="en-US"/>
                  <w:rPrChange w:id="6792" w:author="Borja Gonzalez" w:date="2017-09-28T19:29:00Z">
                    <w:rPr>
                      <w:rFonts w:ascii="Monaco" w:hAnsi="Monaco" w:cs="Monaco"/>
                      <w:color w:val="4E9A06"/>
                      <w:sz w:val="32"/>
                      <w:szCs w:val="32"/>
                      <w:lang w:val="en-US"/>
                    </w:rPr>
                  </w:rPrChange>
                </w:rPr>
                <w:t>"Evolucion(2)"</w:t>
              </w:r>
              <w:r w:rsidRPr="00E066BD">
                <w:rPr>
                  <w:b/>
                  <w:bCs/>
                  <w:color w:val="204A87"/>
                  <w:lang w:val="en-US"/>
                  <w:rPrChange w:id="6793" w:author="Borja Gonzalez" w:date="2017-09-28T19:29:00Z">
                    <w:rPr>
                      <w:rFonts w:ascii="Monaco" w:hAnsi="Monaco" w:cs="Monaco"/>
                      <w:b/>
                      <w:bCs/>
                      <w:color w:val="204A87"/>
                      <w:sz w:val="32"/>
                      <w:szCs w:val="32"/>
                      <w:lang w:val="en-US"/>
                    </w:rPr>
                  </w:rPrChange>
                </w:rPr>
                <w:t>&gt;</w:t>
              </w:r>
              <w:r w:rsidRPr="00E066BD">
                <w:rPr>
                  <w:lang w:val="en-US"/>
                  <w:rPrChange w:id="6794" w:author="Borja Gonzalez" w:date="2017-09-28T19:29:00Z">
                    <w:rPr>
                      <w:rFonts w:ascii="Monaco" w:hAnsi="Monaco" w:cs="Monaco"/>
                      <w:sz w:val="32"/>
                      <w:szCs w:val="32"/>
                      <w:lang w:val="en-US"/>
                    </w:rPr>
                  </w:rPrChange>
                </w:rPr>
                <w:t>Evolución del movimieto</w:t>
              </w:r>
              <w:r w:rsidRPr="00E066BD">
                <w:rPr>
                  <w:b/>
                  <w:bCs/>
                  <w:color w:val="204A87"/>
                  <w:lang w:val="en-US"/>
                  <w:rPrChange w:id="6795" w:author="Borja Gonzalez" w:date="2017-09-28T19:29:00Z">
                    <w:rPr>
                      <w:rFonts w:ascii="Monaco" w:hAnsi="Monaco" w:cs="Monaco"/>
                      <w:b/>
                      <w:bCs/>
                      <w:color w:val="204A87"/>
                      <w:sz w:val="32"/>
                      <w:szCs w:val="32"/>
                      <w:lang w:val="en-US"/>
                    </w:rPr>
                  </w:rPrChange>
                </w:rPr>
                <w:t>&lt;/button&gt;</w:t>
              </w:r>
              <w:r w:rsidRPr="00E066BD">
                <w:rPr>
                  <w:lang w:val="en-US"/>
                  <w:rPrChange w:id="6796"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6797" w:author="Borja Gonzalez" w:date="2017-09-28T19:28:00Z"/>
                <w:del w:id="6798" w:author="GONZALEZ DIAZ, BORJA" w:date="2017-09-29T19:26:00Z"/>
                <w:lang w:val="en-US"/>
                <w:rPrChange w:id="6799" w:author="Borja Gonzalez" w:date="2017-09-28T19:29:00Z">
                  <w:rPr>
                    <w:ins w:id="6800" w:author="Borja Gonzalez" w:date="2017-09-28T19:28:00Z"/>
                    <w:del w:id="6801" w:author="GONZALEZ DIAZ, BORJA" w:date="2017-09-29T19:26:00Z"/>
                    <w:rFonts w:ascii="Monaco" w:eastAsiaTheme="majorEastAsia" w:hAnsi="Monaco" w:cs="Monaco"/>
                    <w:color w:val="243F60" w:themeColor="accent1" w:themeShade="7F"/>
                    <w:sz w:val="32"/>
                    <w:szCs w:val="32"/>
                    <w:lang w:val="en-US"/>
                  </w:rPr>
                </w:rPrChange>
              </w:rPr>
              <w:pPrChange w:id="6802" w:author="GONZALEZ DIAZ, BORJA" w:date="2017-09-29T19:26:00Z">
                <w:pPr>
                  <w:keepNext/>
                  <w:keepLines/>
                  <w:widowControl w:val="0"/>
                  <w:autoSpaceDE w:val="0"/>
                  <w:autoSpaceDN w:val="0"/>
                  <w:adjustRightInd w:val="0"/>
                  <w:spacing w:before="200"/>
                  <w:outlineLvl w:val="4"/>
                </w:pPr>
              </w:pPrChange>
            </w:pPr>
            <w:ins w:id="6803" w:author="Borja Gonzalez" w:date="2017-09-28T19:28:00Z">
              <w:r w:rsidRPr="00E066BD">
                <w:rPr>
                  <w:lang w:val="en-US"/>
                  <w:rPrChange w:id="6804" w:author="Borja Gonzalez" w:date="2017-09-28T19:29:00Z">
                    <w:rPr>
                      <w:rFonts w:ascii="Monaco" w:hAnsi="Monaco" w:cs="Monaco"/>
                      <w:sz w:val="32"/>
                      <w:szCs w:val="32"/>
                      <w:lang w:val="en-US"/>
                    </w:rPr>
                  </w:rPrChange>
                </w:rPr>
                <w:t>fila1.insertCell(0</w:t>
              </w:r>
              <w:proofErr w:type="gramStart"/>
              <w:r w:rsidRPr="00E066BD">
                <w:rPr>
                  <w:lang w:val="en-US"/>
                  <w:rPrChange w:id="6805" w:author="Borja Gonzalez" w:date="2017-09-28T19:29:00Z">
                    <w:rPr>
                      <w:rFonts w:ascii="Monaco" w:hAnsi="Monaco" w:cs="Monaco"/>
                      <w:sz w:val="32"/>
                      <w:szCs w:val="32"/>
                      <w:lang w:val="en-US"/>
                    </w:rPr>
                  </w:rPrChange>
                </w:rPr>
                <w:t>).innerHTML</w:t>
              </w:r>
              <w:proofErr w:type="gramEnd"/>
              <w:r w:rsidRPr="00E066BD">
                <w:rPr>
                  <w:lang w:val="en-US"/>
                  <w:rPrChange w:id="6806" w:author="Borja Gonzalez" w:date="2017-09-28T19:29:00Z">
                    <w:rPr>
                      <w:rFonts w:ascii="Monaco" w:hAnsi="Monaco" w:cs="Monaco"/>
                      <w:sz w:val="32"/>
                      <w:szCs w:val="32"/>
                      <w:lang w:val="en-US"/>
                    </w:rPr>
                  </w:rPrChange>
                </w:rPr>
                <w:t xml:space="preserve"> = '</w:t>
              </w:r>
              <w:r w:rsidRPr="00E066BD">
                <w:rPr>
                  <w:b/>
                  <w:bCs/>
                  <w:color w:val="204A87"/>
                  <w:lang w:val="en-US"/>
                  <w:rPrChange w:id="6807" w:author="Borja Gonzalez" w:date="2017-09-28T19:29:00Z">
                    <w:rPr>
                      <w:rFonts w:ascii="Monaco" w:hAnsi="Monaco" w:cs="Monaco"/>
                      <w:b/>
                      <w:bCs/>
                      <w:color w:val="204A87"/>
                      <w:sz w:val="32"/>
                      <w:szCs w:val="32"/>
                      <w:lang w:val="en-US"/>
                    </w:rPr>
                  </w:rPrChange>
                </w:rPr>
                <w:t>&lt;button</w:t>
              </w:r>
              <w:r w:rsidRPr="00E066BD">
                <w:rPr>
                  <w:lang w:val="en-US"/>
                  <w:rPrChange w:id="6808" w:author="Borja Gonzalez" w:date="2017-09-28T19:29:00Z">
                    <w:rPr>
                      <w:rFonts w:ascii="Monaco" w:hAnsi="Monaco" w:cs="Monaco"/>
                      <w:sz w:val="32"/>
                      <w:szCs w:val="32"/>
                      <w:lang w:val="en-US"/>
                    </w:rPr>
                  </w:rPrChange>
                </w:rPr>
                <w:t xml:space="preserve"> </w:t>
              </w:r>
              <w:r w:rsidRPr="00E066BD">
                <w:rPr>
                  <w:color w:val="C4A000"/>
                  <w:lang w:val="en-US"/>
                  <w:rPrChange w:id="6809" w:author="Borja Gonzalez" w:date="2017-09-28T19:29:00Z">
                    <w:rPr>
                      <w:rFonts w:ascii="Monaco" w:hAnsi="Monaco" w:cs="Monaco"/>
                      <w:color w:val="C4A000"/>
                      <w:sz w:val="32"/>
                      <w:szCs w:val="32"/>
                      <w:lang w:val="en-US"/>
                    </w:rPr>
                  </w:rPrChange>
                </w:rPr>
                <w:t>class=</w:t>
              </w:r>
              <w:r w:rsidRPr="00E066BD">
                <w:rPr>
                  <w:color w:val="4E9A06"/>
                  <w:lang w:val="en-US"/>
                  <w:rPrChange w:id="6810" w:author="Borja Gonzalez" w:date="2017-09-28T19:29:00Z">
                    <w:rPr>
                      <w:rFonts w:ascii="Monaco" w:hAnsi="Monaco" w:cs="Monaco"/>
                      <w:color w:val="4E9A06"/>
                      <w:sz w:val="32"/>
                      <w:szCs w:val="32"/>
                      <w:lang w:val="en-US"/>
                    </w:rPr>
                  </w:rPrChange>
                </w:rPr>
                <w:t>"bt"</w:t>
              </w:r>
              <w:r w:rsidRPr="00E066BD">
                <w:rPr>
                  <w:lang w:val="en-US"/>
                  <w:rPrChange w:id="6811" w:author="Borja Gonzalez" w:date="2017-09-28T19:29:00Z">
                    <w:rPr>
                      <w:rFonts w:ascii="Monaco" w:hAnsi="Monaco" w:cs="Monaco"/>
                      <w:sz w:val="32"/>
                      <w:szCs w:val="32"/>
                      <w:lang w:val="en-US"/>
                    </w:rPr>
                  </w:rPrChange>
                </w:rPr>
                <w:t xml:space="preserve"> </w:t>
              </w:r>
              <w:r w:rsidRPr="00E066BD">
                <w:rPr>
                  <w:color w:val="C4A000"/>
                  <w:lang w:val="en-US"/>
                  <w:rPrChange w:id="6812" w:author="Borja Gonzalez" w:date="2017-09-28T19:29:00Z">
                    <w:rPr>
                      <w:rFonts w:ascii="Monaco" w:hAnsi="Monaco" w:cs="Monaco"/>
                      <w:color w:val="C4A000"/>
                      <w:sz w:val="32"/>
                      <w:szCs w:val="32"/>
                      <w:lang w:val="en-US"/>
                    </w:rPr>
                  </w:rPrChange>
                </w:rPr>
                <w:t>type=</w:t>
              </w:r>
              <w:r w:rsidRPr="00E066BD">
                <w:rPr>
                  <w:color w:val="4E9A06"/>
                  <w:lang w:val="en-US"/>
                  <w:rPrChange w:id="6813" w:author="Borja Gonzalez" w:date="2017-09-28T19:29:00Z">
                    <w:rPr>
                      <w:rFonts w:ascii="Monaco" w:hAnsi="Monaco" w:cs="Monaco"/>
                      <w:color w:val="4E9A06"/>
                      <w:sz w:val="32"/>
                      <w:szCs w:val="32"/>
                      <w:lang w:val="en-US"/>
                    </w:rPr>
                  </w:rPrChange>
                </w:rPr>
                <w:t>"button"</w:t>
              </w:r>
              <w:r w:rsidRPr="00E066BD">
                <w:rPr>
                  <w:lang w:val="en-US"/>
                  <w:rPrChange w:id="6814" w:author="Borja Gonzalez" w:date="2017-09-28T19:29:00Z">
                    <w:rPr>
                      <w:rFonts w:ascii="Monaco" w:hAnsi="Monaco" w:cs="Monaco"/>
                      <w:sz w:val="32"/>
                      <w:szCs w:val="32"/>
                      <w:lang w:val="en-US"/>
                    </w:rPr>
                  </w:rPrChange>
                </w:rPr>
                <w:t xml:space="preserve"> </w:t>
              </w:r>
              <w:r w:rsidRPr="00E066BD">
                <w:rPr>
                  <w:color w:val="C4A000"/>
                  <w:lang w:val="en-US"/>
                  <w:rPrChange w:id="6815" w:author="Borja Gonzalez" w:date="2017-09-28T19:29:00Z">
                    <w:rPr>
                      <w:rFonts w:ascii="Monaco" w:hAnsi="Monaco" w:cs="Monaco"/>
                      <w:color w:val="C4A000"/>
                      <w:sz w:val="32"/>
                      <w:szCs w:val="32"/>
                      <w:lang w:val="en-US"/>
                    </w:rPr>
                  </w:rPrChange>
                </w:rPr>
                <w:t>onClick=</w:t>
              </w:r>
              <w:r w:rsidRPr="00E066BD">
                <w:rPr>
                  <w:color w:val="4E9A06"/>
                  <w:lang w:val="en-US"/>
                  <w:rPrChange w:id="6816" w:author="Borja Gonzalez" w:date="2017-09-28T19:29:00Z">
                    <w:rPr>
                      <w:rFonts w:ascii="Monaco" w:hAnsi="Monaco" w:cs="Monaco"/>
                      <w:color w:val="4E9A06"/>
                      <w:sz w:val="32"/>
                      <w:szCs w:val="32"/>
                      <w:lang w:val="en-US"/>
                    </w:rPr>
                  </w:rPrChange>
                </w:rPr>
                <w:t>"Evolucion(3)"</w:t>
              </w:r>
              <w:r w:rsidRPr="00E066BD">
                <w:rPr>
                  <w:b/>
                  <w:bCs/>
                  <w:color w:val="204A87"/>
                  <w:lang w:val="en-US"/>
                  <w:rPrChange w:id="6817" w:author="Borja Gonzalez" w:date="2017-09-28T19:29:00Z">
                    <w:rPr>
                      <w:rFonts w:ascii="Monaco" w:hAnsi="Monaco" w:cs="Monaco"/>
                      <w:b/>
                      <w:bCs/>
                      <w:color w:val="204A87"/>
                      <w:sz w:val="32"/>
                      <w:szCs w:val="32"/>
                      <w:lang w:val="en-US"/>
                    </w:rPr>
                  </w:rPrChange>
                </w:rPr>
                <w:t>&gt;</w:t>
              </w:r>
              <w:r w:rsidRPr="00E066BD">
                <w:rPr>
                  <w:lang w:val="en-US"/>
                  <w:rPrChange w:id="6818" w:author="Borja Gonzalez" w:date="2017-09-28T19:29:00Z">
                    <w:rPr>
                      <w:rFonts w:ascii="Monaco" w:hAnsi="Monaco" w:cs="Monaco"/>
                      <w:sz w:val="32"/>
                      <w:szCs w:val="32"/>
                      <w:lang w:val="en-US"/>
                    </w:rPr>
                  </w:rPrChange>
                </w:rPr>
                <w:t>Evolución del movimieto</w:t>
              </w:r>
              <w:r w:rsidRPr="00E066BD">
                <w:rPr>
                  <w:b/>
                  <w:bCs/>
                  <w:color w:val="204A87"/>
                  <w:lang w:val="en-US"/>
                  <w:rPrChange w:id="6819" w:author="Borja Gonzalez" w:date="2017-09-28T19:29:00Z">
                    <w:rPr>
                      <w:rFonts w:ascii="Monaco" w:hAnsi="Monaco" w:cs="Monaco"/>
                      <w:b/>
                      <w:bCs/>
                      <w:color w:val="204A87"/>
                      <w:sz w:val="32"/>
                      <w:szCs w:val="32"/>
                      <w:lang w:val="en-US"/>
                    </w:rPr>
                  </w:rPrChange>
                </w:rPr>
                <w:t>&lt;/button&gt;</w:t>
              </w:r>
              <w:r w:rsidRPr="00E066BD">
                <w:rPr>
                  <w:lang w:val="en-US"/>
                  <w:rPrChange w:id="6820"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821" w:author="Borja Gonzalez" w:date="2017-09-28T19:28:00Z"/>
                <w:lang w:val="en-US"/>
                <w:rPrChange w:id="6822" w:author="Rodrigo García" w:date="2017-09-29T10:08:00Z">
                  <w:rPr>
                    <w:ins w:id="6823" w:author="Borja Gonzalez" w:date="2017-09-28T19:28:00Z"/>
                  </w:rPr>
                </w:rPrChange>
              </w:rPr>
            </w:pPr>
          </w:p>
        </w:tc>
      </w:tr>
    </w:tbl>
    <w:p w14:paraId="38AAD8D5" w14:textId="59BFA9EC" w:rsidR="0066109E" w:rsidRPr="0079203F" w:rsidRDefault="0066109E">
      <w:pPr>
        <w:rPr>
          <w:lang w:val="en-US"/>
          <w:rPrChange w:id="6824" w:author="Rodrigo García" w:date="2017-09-29T10:08:00Z">
            <w:rPr/>
          </w:rPrChange>
        </w:rPr>
      </w:pPr>
    </w:p>
    <w:p w14:paraId="420AB8A5" w14:textId="77777777" w:rsidR="0066109E" w:rsidRPr="0079203F" w:rsidRDefault="0066109E" w:rsidP="00BB01EC">
      <w:pPr>
        <w:rPr>
          <w:lang w:val="en-US"/>
          <w:rPrChange w:id="6825"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w:t>
      </w:r>
      <w:proofErr w:type="gramStart"/>
      <w:r>
        <w:t>Evolución(</w:t>
      </w:r>
      <w:proofErr w:type="gramEnd"/>
      <w:r>
        <w:t>)”,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6826"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6827" w:author="Borja Gonzalez" w:date="2017-09-28T19:30:00Z"/>
        </w:trPr>
        <w:tc>
          <w:tcPr>
            <w:tcW w:w="8856" w:type="dxa"/>
          </w:tcPr>
          <w:p w14:paraId="04571621" w14:textId="77777777" w:rsidR="00E066BD" w:rsidRPr="00E066BD" w:rsidRDefault="00E066BD">
            <w:pPr>
              <w:rPr>
                <w:ins w:id="6828" w:author="Borja Gonzalez" w:date="2017-09-28T19:30:00Z"/>
                <w:lang w:val="en-US"/>
                <w:rPrChange w:id="6829" w:author="Borja Gonzalez" w:date="2017-09-28T19:30:00Z">
                  <w:rPr>
                    <w:ins w:id="6830" w:author="Borja Gonzalez" w:date="2017-09-28T19:30:00Z"/>
                    <w:rFonts w:ascii="Monaco" w:eastAsiaTheme="majorEastAsia" w:hAnsi="Monaco" w:cs="Monaco"/>
                    <w:color w:val="243F60" w:themeColor="accent1" w:themeShade="7F"/>
                    <w:sz w:val="32"/>
                    <w:szCs w:val="32"/>
                    <w:lang w:val="en-US"/>
                  </w:rPr>
                </w:rPrChange>
              </w:rPr>
              <w:pPrChange w:id="6831" w:author="GONZALEZ DIAZ, BORJA" w:date="2017-09-29T19:26:00Z">
                <w:pPr>
                  <w:keepNext/>
                  <w:keepLines/>
                  <w:widowControl w:val="0"/>
                  <w:autoSpaceDE w:val="0"/>
                  <w:autoSpaceDN w:val="0"/>
                  <w:adjustRightInd w:val="0"/>
                  <w:spacing w:before="200"/>
                  <w:outlineLvl w:val="4"/>
                </w:pPr>
              </w:pPrChange>
            </w:pPr>
            <w:ins w:id="6832" w:author="Borja Gonzalez" w:date="2017-09-28T19:30:00Z">
              <w:r w:rsidRPr="00E066BD">
                <w:rPr>
                  <w:b/>
                  <w:bCs/>
                  <w:color w:val="204A87"/>
                  <w:lang w:val="en-US"/>
                  <w:rPrChange w:id="6833" w:author="Borja Gonzalez" w:date="2017-09-28T19:30:00Z">
                    <w:rPr>
                      <w:rFonts w:ascii="Monaco" w:hAnsi="Monaco" w:cs="Monaco"/>
                      <w:b/>
                      <w:bCs/>
                      <w:color w:val="204A87"/>
                      <w:sz w:val="32"/>
                      <w:szCs w:val="32"/>
                      <w:lang w:val="en-US"/>
                    </w:rPr>
                  </w:rPrChange>
                </w:rPr>
                <w:t>function</w:t>
              </w:r>
              <w:r w:rsidRPr="00E066BD">
                <w:rPr>
                  <w:lang w:val="en-US"/>
                  <w:rPrChange w:id="6834" w:author="Borja Gonzalez" w:date="2017-09-28T19:30:00Z">
                    <w:rPr>
                      <w:rFonts w:ascii="Monaco" w:hAnsi="Monaco" w:cs="Monaco"/>
                      <w:sz w:val="32"/>
                      <w:szCs w:val="32"/>
                      <w:lang w:val="en-US"/>
                    </w:rPr>
                  </w:rPrChange>
                </w:rPr>
                <w:t xml:space="preserve"> Evolucion</w:t>
              </w:r>
              <w:r w:rsidRPr="00E066BD">
                <w:rPr>
                  <w:b/>
                  <w:bCs/>
                  <w:lang w:val="en-US"/>
                  <w:rPrChange w:id="6835" w:author="Borja Gonzalez" w:date="2017-09-28T19:30:00Z">
                    <w:rPr>
                      <w:rFonts w:ascii="Monaco" w:hAnsi="Monaco" w:cs="Monaco"/>
                      <w:b/>
                      <w:bCs/>
                      <w:color w:val="000000"/>
                      <w:sz w:val="32"/>
                      <w:szCs w:val="32"/>
                      <w:lang w:val="en-US"/>
                    </w:rPr>
                  </w:rPrChange>
                </w:rPr>
                <w:t>(</w:t>
              </w:r>
              <w:r w:rsidRPr="00E066BD">
                <w:rPr>
                  <w:lang w:val="en-US"/>
                  <w:rPrChange w:id="6836" w:author="Borja Gonzalez" w:date="2017-09-28T19:30:00Z">
                    <w:rPr>
                      <w:rFonts w:ascii="Monaco" w:hAnsi="Monaco" w:cs="Monaco"/>
                      <w:color w:val="000000"/>
                      <w:sz w:val="32"/>
                      <w:szCs w:val="32"/>
                      <w:lang w:val="en-US"/>
                    </w:rPr>
                  </w:rPrChange>
                </w:rPr>
                <w:t>move</w:t>
              </w:r>
              <w:proofErr w:type="gramStart"/>
              <w:r w:rsidRPr="00E066BD">
                <w:rPr>
                  <w:b/>
                  <w:bCs/>
                  <w:lang w:val="en-US"/>
                  <w:rPrChange w:id="6837" w:author="Borja Gonzalez" w:date="2017-09-28T19:30:00Z">
                    <w:rPr>
                      <w:rFonts w:ascii="Monaco" w:hAnsi="Monaco" w:cs="Monaco"/>
                      <w:b/>
                      <w:bCs/>
                      <w:color w:val="000000"/>
                      <w:sz w:val="32"/>
                      <w:szCs w:val="32"/>
                      <w:lang w:val="en-US"/>
                    </w:rPr>
                  </w:rPrChange>
                </w:rPr>
                <w:t>){</w:t>
              </w:r>
              <w:proofErr w:type="gramEnd"/>
            </w:ins>
          </w:p>
          <w:p w14:paraId="1BF8A5B7" w14:textId="77777777" w:rsidR="00E066BD" w:rsidRPr="00E066BD" w:rsidRDefault="00E066BD">
            <w:pPr>
              <w:rPr>
                <w:ins w:id="6838" w:author="Borja Gonzalez" w:date="2017-09-28T19:30:00Z"/>
                <w:lang w:val="en-US"/>
                <w:rPrChange w:id="6839" w:author="Borja Gonzalez" w:date="2017-09-28T19:30:00Z">
                  <w:rPr>
                    <w:ins w:id="6840" w:author="Borja Gonzalez" w:date="2017-09-28T19:30:00Z"/>
                    <w:rFonts w:ascii="Monaco" w:hAnsi="Monaco" w:cs="Monaco"/>
                    <w:sz w:val="32"/>
                    <w:szCs w:val="32"/>
                    <w:lang w:val="en-US"/>
                  </w:rPr>
                </w:rPrChange>
              </w:rPr>
              <w:pPrChange w:id="6841" w:author="GONZALEZ DIAZ, BORJA" w:date="2017-09-29T19:26:00Z">
                <w:pPr>
                  <w:widowControl w:val="0"/>
                  <w:autoSpaceDE w:val="0"/>
                  <w:autoSpaceDN w:val="0"/>
                  <w:adjustRightInd w:val="0"/>
                </w:pPr>
              </w:pPrChange>
            </w:pPr>
          </w:p>
          <w:p w14:paraId="2CFA1A06" w14:textId="77777777" w:rsidR="00E066BD" w:rsidRPr="00E066BD" w:rsidRDefault="00E066BD">
            <w:pPr>
              <w:rPr>
                <w:ins w:id="6842" w:author="Borja Gonzalez" w:date="2017-09-28T19:30:00Z"/>
                <w:lang w:val="en-US"/>
                <w:rPrChange w:id="6843" w:author="Borja Gonzalez" w:date="2017-09-28T19:30:00Z">
                  <w:rPr>
                    <w:ins w:id="6844" w:author="Borja Gonzalez" w:date="2017-09-28T19:30:00Z"/>
                    <w:rFonts w:ascii="Monaco" w:eastAsiaTheme="majorEastAsia" w:hAnsi="Monaco" w:cs="Monaco"/>
                    <w:color w:val="243F60" w:themeColor="accent1" w:themeShade="7F"/>
                    <w:sz w:val="32"/>
                    <w:szCs w:val="32"/>
                    <w:lang w:val="en-US"/>
                  </w:rPr>
                </w:rPrChange>
              </w:rPr>
              <w:pPrChange w:id="6845" w:author="GONZALEZ DIAZ, BORJA" w:date="2017-09-29T19:26:00Z">
                <w:pPr>
                  <w:keepNext/>
                  <w:keepLines/>
                  <w:widowControl w:val="0"/>
                  <w:autoSpaceDE w:val="0"/>
                  <w:autoSpaceDN w:val="0"/>
                  <w:adjustRightInd w:val="0"/>
                  <w:spacing w:before="200"/>
                  <w:outlineLvl w:val="4"/>
                </w:pPr>
              </w:pPrChange>
            </w:pPr>
            <w:ins w:id="6846" w:author="Borja Gonzalez" w:date="2017-09-28T19:30:00Z">
              <w:r w:rsidRPr="00E066BD">
                <w:rPr>
                  <w:lang w:val="en-US"/>
                  <w:rPrChange w:id="6847" w:author="Borja Gonzalez" w:date="2017-09-28T19:30:00Z">
                    <w:rPr>
                      <w:rFonts w:ascii="Monaco" w:hAnsi="Monaco" w:cs="Monaco"/>
                      <w:sz w:val="32"/>
                      <w:szCs w:val="32"/>
                      <w:lang w:val="en-US"/>
                    </w:rPr>
                  </w:rPrChange>
                </w:rPr>
                <w:t xml:space="preserve">    </w:t>
              </w:r>
              <w:r w:rsidRPr="00E066BD">
                <w:rPr>
                  <w:b/>
                  <w:bCs/>
                  <w:color w:val="204A87"/>
                  <w:lang w:val="en-US"/>
                  <w:rPrChange w:id="6848" w:author="Borja Gonzalez" w:date="2017-09-28T19:30:00Z">
                    <w:rPr>
                      <w:rFonts w:ascii="Monaco" w:hAnsi="Monaco" w:cs="Monaco"/>
                      <w:b/>
                      <w:bCs/>
                      <w:color w:val="204A87"/>
                      <w:sz w:val="32"/>
                      <w:szCs w:val="32"/>
                      <w:lang w:val="en-US"/>
                    </w:rPr>
                  </w:rPrChange>
                </w:rPr>
                <w:t>var</w:t>
              </w:r>
              <w:r w:rsidRPr="00E066BD">
                <w:rPr>
                  <w:lang w:val="en-US"/>
                  <w:rPrChange w:id="6849" w:author="Borja Gonzalez" w:date="2017-09-28T19:30:00Z">
                    <w:rPr>
                      <w:rFonts w:ascii="Monaco" w:hAnsi="Monaco" w:cs="Monaco"/>
                      <w:sz w:val="32"/>
                      <w:szCs w:val="32"/>
                      <w:lang w:val="en-US"/>
                    </w:rPr>
                  </w:rPrChange>
                </w:rPr>
                <w:t xml:space="preserve"> socket </w:t>
              </w:r>
              <w:r w:rsidRPr="00E066BD">
                <w:rPr>
                  <w:b/>
                  <w:bCs/>
                  <w:color w:val="CE5C00"/>
                  <w:lang w:val="en-US"/>
                  <w:rPrChange w:id="6850" w:author="Borja Gonzalez" w:date="2017-09-28T19:30:00Z">
                    <w:rPr>
                      <w:rFonts w:ascii="Monaco" w:hAnsi="Monaco" w:cs="Monaco"/>
                      <w:b/>
                      <w:bCs/>
                      <w:color w:val="CE5C00"/>
                      <w:sz w:val="32"/>
                      <w:szCs w:val="32"/>
                      <w:lang w:val="en-US"/>
                    </w:rPr>
                  </w:rPrChange>
                </w:rPr>
                <w:t>=</w:t>
              </w:r>
              <w:r w:rsidRPr="00E066BD">
                <w:rPr>
                  <w:lang w:val="en-US"/>
                  <w:rPrChange w:id="6851" w:author="Borja Gonzalez" w:date="2017-09-28T19:30:00Z">
                    <w:rPr>
                      <w:rFonts w:ascii="Monaco" w:hAnsi="Monaco" w:cs="Monaco"/>
                      <w:sz w:val="32"/>
                      <w:szCs w:val="32"/>
                      <w:lang w:val="en-US"/>
                    </w:rPr>
                  </w:rPrChange>
                </w:rPr>
                <w:t xml:space="preserve"> </w:t>
              </w:r>
              <w:proofErr w:type="gramStart"/>
              <w:r w:rsidRPr="00E066BD">
                <w:rPr>
                  <w:lang w:val="en-US"/>
                  <w:rPrChange w:id="6852" w:author="Borja Gonzalez" w:date="2017-09-28T19:30:00Z">
                    <w:rPr>
                      <w:rFonts w:ascii="Monaco" w:hAnsi="Monaco" w:cs="Monaco"/>
                      <w:sz w:val="32"/>
                      <w:szCs w:val="32"/>
                      <w:lang w:val="en-US"/>
                    </w:rPr>
                  </w:rPrChange>
                </w:rPr>
                <w:t>io</w:t>
              </w:r>
              <w:r w:rsidRPr="00E066BD">
                <w:rPr>
                  <w:b/>
                  <w:bCs/>
                  <w:lang w:val="en-US"/>
                  <w:rPrChange w:id="6853" w:author="Borja Gonzalez" w:date="2017-09-28T19:30:00Z">
                    <w:rPr>
                      <w:rFonts w:ascii="Monaco" w:hAnsi="Monaco" w:cs="Monaco"/>
                      <w:b/>
                      <w:bCs/>
                      <w:color w:val="000000"/>
                      <w:sz w:val="32"/>
                      <w:szCs w:val="32"/>
                      <w:lang w:val="en-US"/>
                    </w:rPr>
                  </w:rPrChange>
                </w:rPr>
                <w:t>.</w:t>
              </w:r>
              <w:r w:rsidRPr="00E066BD">
                <w:rPr>
                  <w:lang w:val="en-US"/>
                  <w:rPrChange w:id="6854" w:author="Borja Gonzalez" w:date="2017-09-28T19:30:00Z">
                    <w:rPr>
                      <w:rFonts w:ascii="Monaco" w:hAnsi="Monaco" w:cs="Monaco"/>
                      <w:color w:val="000000"/>
                      <w:sz w:val="32"/>
                      <w:szCs w:val="32"/>
                      <w:lang w:val="en-US"/>
                    </w:rPr>
                  </w:rPrChange>
                </w:rPr>
                <w:t>connect</w:t>
              </w:r>
              <w:proofErr w:type="gramEnd"/>
              <w:r w:rsidRPr="00E066BD">
                <w:rPr>
                  <w:b/>
                  <w:bCs/>
                  <w:lang w:val="en-US"/>
                  <w:rPrChange w:id="6855" w:author="Borja Gonzalez" w:date="2017-09-28T19:30:00Z">
                    <w:rPr>
                      <w:rFonts w:ascii="Monaco" w:hAnsi="Monaco" w:cs="Monaco"/>
                      <w:b/>
                      <w:bCs/>
                      <w:color w:val="000000"/>
                      <w:sz w:val="32"/>
                      <w:szCs w:val="32"/>
                      <w:lang w:val="en-US"/>
                    </w:rPr>
                  </w:rPrChange>
                </w:rPr>
                <w:t>(</w:t>
              </w:r>
              <w:r w:rsidRPr="00E066BD">
                <w:rPr>
                  <w:color w:val="4E9A06"/>
                  <w:lang w:val="en-US"/>
                  <w:rPrChange w:id="6856" w:author="Borja Gonzalez" w:date="2017-09-28T19:30:00Z">
                    <w:rPr>
                      <w:rFonts w:ascii="Monaco" w:hAnsi="Monaco" w:cs="Monaco"/>
                      <w:color w:val="4E9A06"/>
                      <w:sz w:val="32"/>
                      <w:szCs w:val="32"/>
                      <w:lang w:val="en-US"/>
                    </w:rPr>
                  </w:rPrChange>
                </w:rPr>
                <w:t>"http://172.20.10.5:8124"</w:t>
              </w:r>
              <w:r w:rsidRPr="00E066BD">
                <w:rPr>
                  <w:b/>
                  <w:bCs/>
                  <w:lang w:val="en-US"/>
                  <w:rPrChange w:id="6857"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6858" w:author="Borja Gonzalez" w:date="2017-09-28T19:30:00Z"/>
                <w:lang w:val="en-US"/>
                <w:rPrChange w:id="6859" w:author="Borja Gonzalez" w:date="2017-09-28T19:30:00Z">
                  <w:rPr>
                    <w:ins w:id="6860" w:author="Borja Gonzalez" w:date="2017-09-28T19:30:00Z"/>
                    <w:rFonts w:ascii="Monaco" w:hAnsi="Monaco" w:cs="Monaco"/>
                    <w:sz w:val="32"/>
                    <w:szCs w:val="32"/>
                    <w:lang w:val="en-US"/>
                  </w:rPr>
                </w:rPrChange>
              </w:rPr>
              <w:pPrChange w:id="6861" w:author="GONZALEZ DIAZ, BORJA" w:date="2017-09-29T19:26:00Z">
                <w:pPr>
                  <w:widowControl w:val="0"/>
                  <w:autoSpaceDE w:val="0"/>
                  <w:autoSpaceDN w:val="0"/>
                  <w:adjustRightInd w:val="0"/>
                </w:pPr>
              </w:pPrChange>
            </w:pPr>
          </w:p>
          <w:p w14:paraId="53C3CB02" w14:textId="77777777" w:rsidR="00E066BD" w:rsidRPr="00E066BD" w:rsidRDefault="00E066BD">
            <w:pPr>
              <w:rPr>
                <w:ins w:id="6862" w:author="Borja Gonzalez" w:date="2017-09-28T19:30:00Z"/>
                <w:lang w:val="en-US"/>
                <w:rPrChange w:id="6863" w:author="Borja Gonzalez" w:date="2017-09-28T19:30:00Z">
                  <w:rPr>
                    <w:ins w:id="6864" w:author="Borja Gonzalez" w:date="2017-09-28T19:30:00Z"/>
                    <w:rFonts w:ascii="Monaco" w:eastAsiaTheme="majorEastAsia" w:hAnsi="Monaco" w:cs="Monaco"/>
                    <w:color w:val="243F60" w:themeColor="accent1" w:themeShade="7F"/>
                    <w:sz w:val="32"/>
                    <w:szCs w:val="32"/>
                    <w:lang w:val="en-US"/>
                  </w:rPr>
                </w:rPrChange>
              </w:rPr>
              <w:pPrChange w:id="6865" w:author="GONZALEZ DIAZ, BORJA" w:date="2017-09-29T19:26:00Z">
                <w:pPr>
                  <w:keepNext/>
                  <w:keepLines/>
                  <w:widowControl w:val="0"/>
                  <w:autoSpaceDE w:val="0"/>
                  <w:autoSpaceDN w:val="0"/>
                  <w:adjustRightInd w:val="0"/>
                  <w:spacing w:before="200"/>
                  <w:outlineLvl w:val="4"/>
                </w:pPr>
              </w:pPrChange>
            </w:pPr>
            <w:ins w:id="6866" w:author="Borja Gonzalez" w:date="2017-09-28T19:30:00Z">
              <w:r w:rsidRPr="00E066BD">
                <w:rPr>
                  <w:lang w:val="en-US"/>
                  <w:rPrChange w:id="6867" w:author="Borja Gonzalez" w:date="2017-09-28T19:30:00Z">
                    <w:rPr>
                      <w:rFonts w:ascii="Monaco" w:hAnsi="Monaco" w:cs="Monaco"/>
                      <w:sz w:val="32"/>
                      <w:szCs w:val="32"/>
                      <w:lang w:val="en-US"/>
                    </w:rPr>
                  </w:rPrChange>
                </w:rPr>
                <w:t xml:space="preserve">    </w:t>
              </w:r>
              <w:proofErr w:type="gramStart"/>
              <w:r w:rsidRPr="00E066BD">
                <w:rPr>
                  <w:lang w:val="en-US"/>
                  <w:rPrChange w:id="6868" w:author="Borja Gonzalez" w:date="2017-09-28T19:30:00Z">
                    <w:rPr>
                      <w:rFonts w:ascii="Monaco" w:hAnsi="Monaco" w:cs="Monaco"/>
                      <w:sz w:val="32"/>
                      <w:szCs w:val="32"/>
                      <w:lang w:val="en-US"/>
                    </w:rPr>
                  </w:rPrChange>
                </w:rPr>
                <w:t>socket</w:t>
              </w:r>
              <w:r w:rsidRPr="00E066BD">
                <w:rPr>
                  <w:b/>
                  <w:bCs/>
                  <w:lang w:val="en-US"/>
                  <w:rPrChange w:id="6869" w:author="Borja Gonzalez" w:date="2017-09-28T19:30:00Z">
                    <w:rPr>
                      <w:rFonts w:ascii="Monaco" w:hAnsi="Monaco" w:cs="Monaco"/>
                      <w:b/>
                      <w:bCs/>
                      <w:color w:val="000000"/>
                      <w:sz w:val="32"/>
                      <w:szCs w:val="32"/>
                      <w:lang w:val="en-US"/>
                    </w:rPr>
                  </w:rPrChange>
                </w:rPr>
                <w:t>.</w:t>
              </w:r>
              <w:r w:rsidRPr="00E066BD">
                <w:rPr>
                  <w:lang w:val="en-US"/>
                  <w:rPrChange w:id="6870" w:author="Borja Gonzalez" w:date="2017-09-28T19:30:00Z">
                    <w:rPr>
                      <w:rFonts w:ascii="Monaco" w:hAnsi="Monaco" w:cs="Monaco"/>
                      <w:color w:val="000000"/>
                      <w:sz w:val="32"/>
                      <w:szCs w:val="32"/>
                      <w:lang w:val="en-US"/>
                    </w:rPr>
                  </w:rPrChange>
                </w:rPr>
                <w:t>on</w:t>
              </w:r>
              <w:proofErr w:type="gramEnd"/>
              <w:r w:rsidRPr="00E066BD">
                <w:rPr>
                  <w:b/>
                  <w:bCs/>
                  <w:lang w:val="en-US"/>
                  <w:rPrChange w:id="6871" w:author="Borja Gonzalez" w:date="2017-09-28T19:30:00Z">
                    <w:rPr>
                      <w:rFonts w:ascii="Monaco" w:hAnsi="Monaco" w:cs="Monaco"/>
                      <w:b/>
                      <w:bCs/>
                      <w:color w:val="000000"/>
                      <w:sz w:val="32"/>
                      <w:szCs w:val="32"/>
                      <w:lang w:val="en-US"/>
                    </w:rPr>
                  </w:rPrChange>
                </w:rPr>
                <w:t>(</w:t>
              </w:r>
              <w:r w:rsidRPr="00E066BD">
                <w:rPr>
                  <w:color w:val="4E9A06"/>
                  <w:lang w:val="en-US"/>
                  <w:rPrChange w:id="6872" w:author="Borja Gonzalez" w:date="2017-09-28T19:30:00Z">
                    <w:rPr>
                      <w:rFonts w:ascii="Monaco" w:hAnsi="Monaco" w:cs="Monaco"/>
                      <w:color w:val="4E9A06"/>
                      <w:sz w:val="32"/>
                      <w:szCs w:val="32"/>
                      <w:lang w:val="en-US"/>
                    </w:rPr>
                  </w:rPrChange>
                </w:rPr>
                <w:t>"message"</w:t>
              </w:r>
              <w:r w:rsidRPr="00E066BD">
                <w:rPr>
                  <w:b/>
                  <w:bCs/>
                  <w:lang w:val="en-US"/>
                  <w:rPrChange w:id="6873" w:author="Borja Gonzalez" w:date="2017-09-28T19:30:00Z">
                    <w:rPr>
                      <w:rFonts w:ascii="Monaco" w:hAnsi="Monaco" w:cs="Monaco"/>
                      <w:b/>
                      <w:bCs/>
                      <w:color w:val="000000"/>
                      <w:sz w:val="32"/>
                      <w:szCs w:val="32"/>
                      <w:lang w:val="en-US"/>
                    </w:rPr>
                  </w:rPrChange>
                </w:rPr>
                <w:t>,</w:t>
              </w:r>
              <w:r w:rsidRPr="00E066BD">
                <w:rPr>
                  <w:b/>
                  <w:bCs/>
                  <w:color w:val="204A87"/>
                  <w:lang w:val="en-US"/>
                  <w:rPrChange w:id="6874" w:author="Borja Gonzalez" w:date="2017-09-28T19:30:00Z">
                    <w:rPr>
                      <w:rFonts w:ascii="Monaco" w:hAnsi="Monaco" w:cs="Monaco"/>
                      <w:b/>
                      <w:bCs/>
                      <w:color w:val="204A87"/>
                      <w:sz w:val="32"/>
                      <w:szCs w:val="32"/>
                      <w:lang w:val="en-US"/>
                    </w:rPr>
                  </w:rPrChange>
                </w:rPr>
                <w:t>function</w:t>
              </w:r>
              <w:r w:rsidRPr="00E066BD">
                <w:rPr>
                  <w:b/>
                  <w:bCs/>
                  <w:lang w:val="en-US"/>
                  <w:rPrChange w:id="6875" w:author="Borja Gonzalez" w:date="2017-09-28T19:30:00Z">
                    <w:rPr>
                      <w:rFonts w:ascii="Monaco" w:hAnsi="Monaco" w:cs="Monaco"/>
                      <w:b/>
                      <w:bCs/>
                      <w:color w:val="000000"/>
                      <w:sz w:val="32"/>
                      <w:szCs w:val="32"/>
                      <w:lang w:val="en-US"/>
                    </w:rPr>
                  </w:rPrChange>
                </w:rPr>
                <w:t>(</w:t>
              </w:r>
              <w:r w:rsidRPr="00E066BD">
                <w:rPr>
                  <w:lang w:val="en-US"/>
                  <w:rPrChange w:id="6876" w:author="Borja Gonzalez" w:date="2017-09-28T19:30:00Z">
                    <w:rPr>
                      <w:rFonts w:ascii="Monaco" w:hAnsi="Monaco" w:cs="Monaco"/>
                      <w:color w:val="000000"/>
                      <w:sz w:val="32"/>
                      <w:szCs w:val="32"/>
                      <w:lang w:val="en-US"/>
                    </w:rPr>
                  </w:rPrChange>
                </w:rPr>
                <w:t>message</w:t>
              </w:r>
              <w:r w:rsidRPr="00E066BD">
                <w:rPr>
                  <w:b/>
                  <w:bCs/>
                  <w:lang w:val="en-US"/>
                  <w:rPrChange w:id="6877"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6878" w:author="Borja Gonzalez" w:date="2017-09-28T19:30:00Z"/>
                <w:lang w:val="es-ES"/>
                <w:rPrChange w:id="6879" w:author="Rodrigo García" w:date="2017-09-29T10:08:00Z">
                  <w:rPr>
                    <w:ins w:id="6880" w:author="Borja Gonzalez" w:date="2017-09-28T19:30:00Z"/>
                    <w:rFonts w:ascii="Monaco" w:eastAsiaTheme="majorEastAsia" w:hAnsi="Monaco" w:cs="Monaco"/>
                    <w:color w:val="243F60" w:themeColor="accent1" w:themeShade="7F"/>
                    <w:sz w:val="32"/>
                    <w:szCs w:val="32"/>
                    <w:lang w:val="en-US"/>
                  </w:rPr>
                </w:rPrChange>
              </w:rPr>
              <w:pPrChange w:id="6881" w:author="GONZALEZ DIAZ, BORJA" w:date="2017-09-29T19:26:00Z">
                <w:pPr>
                  <w:keepNext/>
                  <w:keepLines/>
                  <w:widowControl w:val="0"/>
                  <w:autoSpaceDE w:val="0"/>
                  <w:autoSpaceDN w:val="0"/>
                  <w:adjustRightInd w:val="0"/>
                  <w:spacing w:before="200"/>
                  <w:outlineLvl w:val="4"/>
                </w:pPr>
              </w:pPrChange>
            </w:pPr>
            <w:ins w:id="6882" w:author="Borja Gonzalez" w:date="2017-09-28T19:30:00Z">
              <w:r w:rsidRPr="00E066BD">
                <w:rPr>
                  <w:lang w:val="en-US"/>
                  <w:rPrChange w:id="6883" w:author="Borja Gonzalez" w:date="2017-09-28T19:30:00Z">
                    <w:rPr>
                      <w:rFonts w:ascii="Monaco" w:hAnsi="Monaco" w:cs="Monaco"/>
                      <w:sz w:val="32"/>
                      <w:szCs w:val="32"/>
                      <w:lang w:val="en-US"/>
                    </w:rPr>
                  </w:rPrChange>
                </w:rPr>
                <w:t xml:space="preserve">        </w:t>
              </w:r>
              <w:proofErr w:type="gramStart"/>
              <w:r w:rsidRPr="0079203F">
                <w:rPr>
                  <w:lang w:val="es-ES"/>
                  <w:rPrChange w:id="6884" w:author="Rodrigo García" w:date="2017-09-29T10:08:00Z">
                    <w:rPr>
                      <w:rFonts w:ascii="Monaco" w:hAnsi="Monaco" w:cs="Monaco"/>
                      <w:color w:val="000000"/>
                      <w:sz w:val="32"/>
                      <w:szCs w:val="32"/>
                      <w:lang w:val="en-US"/>
                    </w:rPr>
                  </w:rPrChange>
                </w:rPr>
                <w:t>console</w:t>
              </w:r>
              <w:r w:rsidRPr="0079203F">
                <w:rPr>
                  <w:b/>
                  <w:bCs/>
                  <w:lang w:val="es-ES"/>
                  <w:rPrChange w:id="6885" w:author="Rodrigo García" w:date="2017-09-29T10:08:00Z">
                    <w:rPr>
                      <w:rFonts w:ascii="Monaco" w:hAnsi="Monaco" w:cs="Monaco"/>
                      <w:b/>
                      <w:bCs/>
                      <w:color w:val="000000"/>
                      <w:sz w:val="32"/>
                      <w:szCs w:val="32"/>
                      <w:lang w:val="en-US"/>
                    </w:rPr>
                  </w:rPrChange>
                </w:rPr>
                <w:t>.</w:t>
              </w:r>
              <w:r w:rsidRPr="0079203F">
                <w:rPr>
                  <w:lang w:val="es-ES"/>
                  <w:rPrChange w:id="6886" w:author="Rodrigo García" w:date="2017-09-29T10:08:00Z">
                    <w:rPr>
                      <w:rFonts w:ascii="Monaco" w:hAnsi="Monaco" w:cs="Monaco"/>
                      <w:color w:val="000000"/>
                      <w:sz w:val="32"/>
                      <w:szCs w:val="32"/>
                      <w:lang w:val="en-US"/>
                    </w:rPr>
                  </w:rPrChange>
                </w:rPr>
                <w:t>log</w:t>
              </w:r>
              <w:r w:rsidRPr="0079203F">
                <w:rPr>
                  <w:b/>
                  <w:bCs/>
                  <w:lang w:val="es-ES"/>
                  <w:rPrChange w:id="6887" w:author="Rodrigo García" w:date="2017-09-29T10:08:00Z">
                    <w:rPr>
                      <w:rFonts w:ascii="Monaco" w:hAnsi="Monaco" w:cs="Monaco"/>
                      <w:b/>
                      <w:bCs/>
                      <w:color w:val="000000"/>
                      <w:sz w:val="32"/>
                      <w:szCs w:val="32"/>
                      <w:lang w:val="en-US"/>
                    </w:rPr>
                  </w:rPrChange>
                </w:rPr>
                <w:t>(</w:t>
              </w:r>
              <w:proofErr w:type="gramEnd"/>
              <w:r w:rsidRPr="0079203F">
                <w:rPr>
                  <w:color w:val="4E9A06"/>
                  <w:lang w:val="es-ES"/>
                  <w:rPrChange w:id="6888" w:author="Rodrigo García" w:date="2017-09-29T10:08:00Z">
                    <w:rPr>
                      <w:rFonts w:ascii="Monaco" w:hAnsi="Monaco" w:cs="Monaco"/>
                      <w:color w:val="4E9A06"/>
                      <w:sz w:val="32"/>
                      <w:szCs w:val="32"/>
                      <w:lang w:val="en-US"/>
                    </w:rPr>
                  </w:rPrChange>
                </w:rPr>
                <w:t>"El servidor ha enviado un mensaje:"</w:t>
              </w:r>
              <w:r w:rsidRPr="0079203F">
                <w:rPr>
                  <w:b/>
                  <w:bCs/>
                  <w:lang w:val="es-ES"/>
                  <w:rPrChange w:id="6889"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6890" w:author="Borja Gonzalez" w:date="2017-09-28T19:30:00Z"/>
                <w:lang w:val="en-US"/>
                <w:rPrChange w:id="6891" w:author="Borja Gonzalez" w:date="2017-09-28T19:30:00Z">
                  <w:rPr>
                    <w:ins w:id="6892" w:author="Borja Gonzalez" w:date="2017-09-28T19:30:00Z"/>
                    <w:rFonts w:ascii="Monaco" w:eastAsiaTheme="majorEastAsia" w:hAnsi="Monaco" w:cs="Monaco"/>
                    <w:color w:val="243F60" w:themeColor="accent1" w:themeShade="7F"/>
                    <w:sz w:val="32"/>
                    <w:szCs w:val="32"/>
                    <w:lang w:val="en-US"/>
                  </w:rPr>
                </w:rPrChange>
              </w:rPr>
              <w:pPrChange w:id="6893" w:author="GONZALEZ DIAZ, BORJA" w:date="2017-09-29T19:26:00Z">
                <w:pPr>
                  <w:keepNext/>
                  <w:keepLines/>
                  <w:widowControl w:val="0"/>
                  <w:autoSpaceDE w:val="0"/>
                  <w:autoSpaceDN w:val="0"/>
                  <w:adjustRightInd w:val="0"/>
                  <w:spacing w:before="200"/>
                  <w:outlineLvl w:val="4"/>
                </w:pPr>
              </w:pPrChange>
            </w:pPr>
            <w:ins w:id="6894" w:author="Borja Gonzalez" w:date="2017-09-28T19:30:00Z">
              <w:r w:rsidRPr="0079203F">
                <w:rPr>
                  <w:lang w:val="es-ES"/>
                  <w:rPrChange w:id="6895" w:author="Rodrigo García" w:date="2017-09-29T10:08:00Z">
                    <w:rPr>
                      <w:rFonts w:ascii="Monaco" w:hAnsi="Monaco" w:cs="Monaco"/>
                      <w:sz w:val="32"/>
                      <w:szCs w:val="32"/>
                      <w:lang w:val="en-US"/>
                    </w:rPr>
                  </w:rPrChange>
                </w:rPr>
                <w:t xml:space="preserve">        </w:t>
              </w:r>
              <w:r w:rsidRPr="00E066BD">
                <w:rPr>
                  <w:lang w:val="en-US"/>
                  <w:rPrChange w:id="6896"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6897" w:author="Borja Gonzalez" w:date="2017-09-28T19:30:00Z">
                    <w:rPr>
                      <w:rFonts w:ascii="Monaco" w:hAnsi="Monaco" w:cs="Monaco"/>
                      <w:b/>
                      <w:bCs/>
                      <w:color w:val="CE5C00"/>
                      <w:sz w:val="32"/>
                      <w:szCs w:val="32"/>
                      <w:lang w:val="en-US"/>
                    </w:rPr>
                  </w:rPrChange>
                </w:rPr>
                <w:t>=</w:t>
              </w:r>
              <w:r w:rsidRPr="00E066BD">
                <w:rPr>
                  <w:lang w:val="en-US"/>
                  <w:rPrChange w:id="6898" w:author="Borja Gonzalez" w:date="2017-09-28T19:30:00Z">
                    <w:rPr>
                      <w:rFonts w:ascii="Monaco" w:hAnsi="Monaco" w:cs="Monaco"/>
                      <w:sz w:val="32"/>
                      <w:szCs w:val="32"/>
                      <w:lang w:val="en-US"/>
                    </w:rPr>
                  </w:rPrChange>
                </w:rPr>
                <w:t xml:space="preserve"> JSON</w:t>
              </w:r>
              <w:r w:rsidRPr="00E066BD">
                <w:rPr>
                  <w:b/>
                  <w:bCs/>
                  <w:lang w:val="en-US"/>
                  <w:rPrChange w:id="6899" w:author="Borja Gonzalez" w:date="2017-09-28T19:30:00Z">
                    <w:rPr>
                      <w:rFonts w:ascii="Monaco" w:hAnsi="Monaco" w:cs="Monaco"/>
                      <w:b/>
                      <w:bCs/>
                      <w:color w:val="000000"/>
                      <w:sz w:val="32"/>
                      <w:szCs w:val="32"/>
                      <w:lang w:val="en-US"/>
                    </w:rPr>
                  </w:rPrChange>
                </w:rPr>
                <w:t>.</w:t>
              </w:r>
              <w:r w:rsidRPr="00E066BD">
                <w:rPr>
                  <w:lang w:val="en-US"/>
                  <w:rPrChange w:id="6900" w:author="Borja Gonzalez" w:date="2017-09-28T19:30:00Z">
                    <w:rPr>
                      <w:rFonts w:ascii="Monaco" w:hAnsi="Monaco" w:cs="Monaco"/>
                      <w:color w:val="000000"/>
                      <w:sz w:val="32"/>
                      <w:szCs w:val="32"/>
                      <w:lang w:val="en-US"/>
                    </w:rPr>
                  </w:rPrChange>
                </w:rPr>
                <w:t>parse</w:t>
              </w:r>
              <w:r w:rsidRPr="00E066BD">
                <w:rPr>
                  <w:b/>
                  <w:bCs/>
                  <w:lang w:val="en-US"/>
                  <w:rPrChange w:id="6901" w:author="Borja Gonzalez" w:date="2017-09-28T19:30:00Z">
                    <w:rPr>
                      <w:rFonts w:ascii="Monaco" w:hAnsi="Monaco" w:cs="Monaco"/>
                      <w:b/>
                      <w:bCs/>
                      <w:color w:val="000000"/>
                      <w:sz w:val="32"/>
                      <w:szCs w:val="32"/>
                      <w:lang w:val="en-US"/>
                    </w:rPr>
                  </w:rPrChange>
                </w:rPr>
                <w:t>(</w:t>
              </w:r>
              <w:r w:rsidRPr="00E066BD">
                <w:rPr>
                  <w:lang w:val="en-US"/>
                  <w:rPrChange w:id="6902" w:author="Borja Gonzalez" w:date="2017-09-28T19:30:00Z">
                    <w:rPr>
                      <w:rFonts w:ascii="Monaco" w:hAnsi="Monaco" w:cs="Monaco"/>
                      <w:color w:val="000000"/>
                      <w:sz w:val="32"/>
                      <w:szCs w:val="32"/>
                      <w:lang w:val="en-US"/>
                    </w:rPr>
                  </w:rPrChange>
                </w:rPr>
                <w:t>message</w:t>
              </w:r>
              <w:r w:rsidRPr="00E066BD">
                <w:rPr>
                  <w:b/>
                  <w:bCs/>
                  <w:lang w:val="en-US"/>
                  <w:rPrChange w:id="6903"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6904" w:author="Borja Gonzalez" w:date="2017-09-28T19:30:00Z"/>
                <w:i/>
                <w:iCs/>
                <w:color w:val="8F5902"/>
                <w:lang w:val="en-US"/>
                <w:rPrChange w:id="6905" w:author="Borja Gonzalez" w:date="2017-09-28T19:30:00Z">
                  <w:rPr>
                    <w:ins w:id="6906" w:author="Borja Gonzalez" w:date="2017-09-28T19:30:00Z"/>
                    <w:rFonts w:ascii="Monaco" w:eastAsiaTheme="majorEastAsia" w:hAnsi="Monaco" w:cs="Monaco"/>
                    <w:i/>
                    <w:iCs/>
                    <w:color w:val="8F5902"/>
                    <w:sz w:val="32"/>
                    <w:szCs w:val="32"/>
                    <w:lang w:val="en-US"/>
                  </w:rPr>
                </w:rPrChange>
              </w:rPr>
              <w:pPrChange w:id="6907" w:author="GONZALEZ DIAZ, BORJA" w:date="2017-09-29T19:26:00Z">
                <w:pPr>
                  <w:keepNext/>
                  <w:keepLines/>
                  <w:widowControl w:val="0"/>
                  <w:autoSpaceDE w:val="0"/>
                  <w:autoSpaceDN w:val="0"/>
                  <w:adjustRightInd w:val="0"/>
                  <w:spacing w:before="200"/>
                  <w:outlineLvl w:val="4"/>
                </w:pPr>
              </w:pPrChange>
            </w:pPr>
            <w:ins w:id="6908" w:author="Borja Gonzalez" w:date="2017-09-28T19:30:00Z">
              <w:r w:rsidRPr="00E066BD">
                <w:rPr>
                  <w:lang w:val="en-US"/>
                  <w:rPrChange w:id="6909" w:author="Borja Gonzalez" w:date="2017-09-28T19:30:00Z">
                    <w:rPr>
                      <w:rFonts w:ascii="Monaco" w:hAnsi="Monaco" w:cs="Monaco"/>
                      <w:sz w:val="32"/>
                      <w:szCs w:val="32"/>
                      <w:lang w:val="en-US"/>
                    </w:rPr>
                  </w:rPrChange>
                </w:rPr>
                <w:t xml:space="preserve">        </w:t>
              </w:r>
              <w:r w:rsidRPr="00E066BD">
                <w:rPr>
                  <w:i/>
                  <w:iCs/>
                  <w:color w:val="8F5902"/>
                  <w:lang w:val="en-US"/>
                  <w:rPrChange w:id="6910"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6911" w:author="Borja Gonzalez" w:date="2017-09-28T19:30:00Z"/>
                <w:lang w:val="es-ES"/>
                <w:rPrChange w:id="6912" w:author="Rodrigo García" w:date="2017-09-29T10:08:00Z">
                  <w:rPr>
                    <w:ins w:id="6913" w:author="Borja Gonzalez" w:date="2017-09-28T19:30:00Z"/>
                    <w:rFonts w:ascii="Monaco" w:eastAsiaTheme="majorEastAsia" w:hAnsi="Monaco" w:cs="Monaco"/>
                    <w:color w:val="243F60" w:themeColor="accent1" w:themeShade="7F"/>
                    <w:sz w:val="32"/>
                    <w:szCs w:val="32"/>
                    <w:lang w:val="en-US"/>
                  </w:rPr>
                </w:rPrChange>
              </w:rPr>
              <w:pPrChange w:id="6914" w:author="GONZALEZ DIAZ, BORJA" w:date="2017-09-29T19:26:00Z">
                <w:pPr>
                  <w:keepNext/>
                  <w:keepLines/>
                  <w:widowControl w:val="0"/>
                  <w:autoSpaceDE w:val="0"/>
                  <w:autoSpaceDN w:val="0"/>
                  <w:adjustRightInd w:val="0"/>
                  <w:spacing w:before="200"/>
                  <w:outlineLvl w:val="4"/>
                </w:pPr>
              </w:pPrChange>
            </w:pPr>
            <w:ins w:id="6915" w:author="Borja Gonzalez" w:date="2017-09-28T19:30:00Z">
              <w:r w:rsidRPr="00E066BD">
                <w:rPr>
                  <w:lang w:val="en-US"/>
                  <w:rPrChange w:id="6916" w:author="Borja Gonzalez" w:date="2017-09-28T19:30:00Z">
                    <w:rPr>
                      <w:rFonts w:ascii="Monaco" w:hAnsi="Monaco" w:cs="Monaco"/>
                      <w:sz w:val="32"/>
                      <w:szCs w:val="32"/>
                      <w:lang w:val="en-US"/>
                    </w:rPr>
                  </w:rPrChange>
                </w:rPr>
                <w:t xml:space="preserve">    </w:t>
              </w:r>
              <w:r w:rsidRPr="0079203F">
                <w:rPr>
                  <w:b/>
                  <w:bCs/>
                  <w:lang w:val="es-ES"/>
                  <w:rPrChange w:id="6917"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6918" w:author="Borja Gonzalez" w:date="2017-09-28T19:30:00Z"/>
                <w:lang w:val="es-ES"/>
                <w:rPrChange w:id="6919" w:author="Rodrigo García" w:date="2017-09-29T10:08:00Z">
                  <w:rPr>
                    <w:ins w:id="6920" w:author="Borja Gonzalez" w:date="2017-09-28T19:30:00Z"/>
                    <w:rFonts w:ascii="Monaco" w:hAnsi="Monaco" w:cs="Monaco"/>
                    <w:sz w:val="32"/>
                    <w:szCs w:val="32"/>
                    <w:lang w:val="en-US"/>
                  </w:rPr>
                </w:rPrChange>
              </w:rPr>
              <w:pPrChange w:id="6921" w:author="GONZALEZ DIAZ, BORJA" w:date="2017-09-29T19:26:00Z">
                <w:pPr>
                  <w:widowControl w:val="0"/>
                  <w:autoSpaceDE w:val="0"/>
                  <w:autoSpaceDN w:val="0"/>
                  <w:adjustRightInd w:val="0"/>
                </w:pPr>
              </w:pPrChange>
            </w:pPr>
          </w:p>
          <w:p w14:paraId="49B3C41E" w14:textId="77777777" w:rsidR="00E066BD" w:rsidRPr="0079203F" w:rsidRDefault="00E066BD">
            <w:pPr>
              <w:rPr>
                <w:ins w:id="6922" w:author="Borja Gonzalez" w:date="2017-09-28T19:30:00Z"/>
                <w:lang w:val="es-ES"/>
                <w:rPrChange w:id="6923" w:author="Rodrigo García" w:date="2017-09-29T10:08:00Z">
                  <w:rPr>
                    <w:ins w:id="6924" w:author="Borja Gonzalez" w:date="2017-09-28T19:30:00Z"/>
                    <w:rFonts w:ascii="Monaco" w:eastAsiaTheme="majorEastAsia" w:hAnsi="Monaco" w:cs="Monaco"/>
                    <w:color w:val="243F60" w:themeColor="accent1" w:themeShade="7F"/>
                    <w:sz w:val="32"/>
                    <w:szCs w:val="32"/>
                    <w:lang w:val="en-US"/>
                  </w:rPr>
                </w:rPrChange>
              </w:rPr>
              <w:pPrChange w:id="6925" w:author="GONZALEZ DIAZ, BORJA" w:date="2017-09-29T19:26:00Z">
                <w:pPr>
                  <w:keepNext/>
                  <w:keepLines/>
                  <w:widowControl w:val="0"/>
                  <w:autoSpaceDE w:val="0"/>
                  <w:autoSpaceDN w:val="0"/>
                  <w:adjustRightInd w:val="0"/>
                  <w:spacing w:before="200"/>
                  <w:outlineLvl w:val="4"/>
                </w:pPr>
              </w:pPrChange>
            </w:pPr>
            <w:ins w:id="6926" w:author="Borja Gonzalez" w:date="2017-09-28T19:30:00Z">
              <w:r w:rsidRPr="0079203F">
                <w:rPr>
                  <w:lang w:val="es-ES"/>
                  <w:rPrChange w:id="6927" w:author="Rodrigo García" w:date="2017-09-29T10:08:00Z">
                    <w:rPr>
                      <w:rFonts w:ascii="Monaco" w:hAnsi="Monaco" w:cs="Monaco"/>
                      <w:sz w:val="32"/>
                      <w:szCs w:val="32"/>
                      <w:lang w:val="en-US"/>
                    </w:rPr>
                  </w:rPrChange>
                </w:rPr>
                <w:t xml:space="preserve">     </w:t>
              </w:r>
              <w:r w:rsidRPr="0079203F">
                <w:rPr>
                  <w:b/>
                  <w:bCs/>
                  <w:color w:val="204A87"/>
                  <w:lang w:val="es-ES"/>
                  <w:rPrChange w:id="6928" w:author="Rodrigo García" w:date="2017-09-29T10:08:00Z">
                    <w:rPr>
                      <w:rFonts w:ascii="Monaco" w:hAnsi="Monaco" w:cs="Monaco"/>
                      <w:b/>
                      <w:bCs/>
                      <w:color w:val="204A87"/>
                      <w:sz w:val="32"/>
                      <w:szCs w:val="32"/>
                      <w:lang w:val="en-US"/>
                    </w:rPr>
                  </w:rPrChange>
                </w:rPr>
                <w:t>var</w:t>
              </w:r>
              <w:r w:rsidRPr="0079203F">
                <w:rPr>
                  <w:lang w:val="es-ES"/>
                  <w:rPrChange w:id="6929" w:author="Rodrigo García" w:date="2017-09-29T10:08:00Z">
                    <w:rPr>
                      <w:rFonts w:ascii="Monaco" w:hAnsi="Monaco" w:cs="Monaco"/>
                      <w:sz w:val="32"/>
                      <w:szCs w:val="32"/>
                      <w:lang w:val="en-US"/>
                    </w:rPr>
                  </w:rPrChange>
                </w:rPr>
                <w:t xml:space="preserve"> datos2 </w:t>
              </w:r>
              <w:r w:rsidRPr="0079203F">
                <w:rPr>
                  <w:b/>
                  <w:bCs/>
                  <w:color w:val="CE5C00"/>
                  <w:lang w:val="es-ES"/>
                  <w:rPrChange w:id="6930" w:author="Rodrigo García" w:date="2017-09-29T10:08:00Z">
                    <w:rPr>
                      <w:rFonts w:ascii="Monaco" w:hAnsi="Monaco" w:cs="Monaco"/>
                      <w:b/>
                      <w:bCs/>
                      <w:color w:val="CE5C00"/>
                      <w:sz w:val="32"/>
                      <w:szCs w:val="32"/>
                      <w:lang w:val="en-US"/>
                    </w:rPr>
                  </w:rPrChange>
                </w:rPr>
                <w:t>=</w:t>
              </w:r>
              <w:r w:rsidRPr="0079203F">
                <w:rPr>
                  <w:lang w:val="es-ES"/>
                  <w:rPrChange w:id="6931" w:author="Rodrigo García" w:date="2017-09-29T10:08:00Z">
                    <w:rPr>
                      <w:rFonts w:ascii="Monaco" w:hAnsi="Monaco" w:cs="Monaco"/>
                      <w:sz w:val="32"/>
                      <w:szCs w:val="32"/>
                      <w:lang w:val="en-US"/>
                    </w:rPr>
                  </w:rPrChange>
                </w:rPr>
                <w:t xml:space="preserve"> </w:t>
              </w:r>
              <w:r w:rsidRPr="0079203F">
                <w:rPr>
                  <w:b/>
                  <w:bCs/>
                  <w:lang w:val="es-ES"/>
                  <w:rPrChange w:id="6932"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6933" w:author="Borja Gonzalez" w:date="2017-09-28T19:30:00Z"/>
                <w:lang w:val="es-ES"/>
                <w:rPrChange w:id="6934" w:author="Rodrigo García" w:date="2017-09-29T10:08:00Z">
                  <w:rPr>
                    <w:ins w:id="6935" w:author="Borja Gonzalez" w:date="2017-09-28T19:30:00Z"/>
                    <w:rFonts w:ascii="Monaco" w:eastAsiaTheme="majorEastAsia" w:hAnsi="Monaco" w:cs="Monaco"/>
                    <w:color w:val="243F60" w:themeColor="accent1" w:themeShade="7F"/>
                    <w:sz w:val="32"/>
                    <w:szCs w:val="32"/>
                    <w:lang w:val="en-US"/>
                  </w:rPr>
                </w:rPrChange>
              </w:rPr>
              <w:pPrChange w:id="6936" w:author="GONZALEZ DIAZ, BORJA" w:date="2017-09-29T19:26:00Z">
                <w:pPr>
                  <w:keepNext/>
                  <w:keepLines/>
                  <w:widowControl w:val="0"/>
                  <w:autoSpaceDE w:val="0"/>
                  <w:autoSpaceDN w:val="0"/>
                  <w:adjustRightInd w:val="0"/>
                  <w:spacing w:before="200"/>
                  <w:outlineLvl w:val="4"/>
                </w:pPr>
              </w:pPrChange>
            </w:pPr>
            <w:ins w:id="6937" w:author="Borja Gonzalez" w:date="2017-09-28T19:30:00Z">
              <w:r w:rsidRPr="0079203F">
                <w:rPr>
                  <w:lang w:val="es-ES"/>
                  <w:rPrChange w:id="6938" w:author="Rodrigo García" w:date="2017-09-29T10:08:00Z">
                    <w:rPr>
                      <w:rFonts w:ascii="Monaco" w:hAnsi="Monaco" w:cs="Monaco"/>
                      <w:sz w:val="32"/>
                      <w:szCs w:val="32"/>
                      <w:lang w:val="en-US"/>
                    </w:rPr>
                  </w:rPrChange>
                </w:rPr>
                <w:lastRenderedPageBreak/>
                <w:t xml:space="preserve">            operacion</w:t>
              </w:r>
              <w:r w:rsidRPr="0079203F">
                <w:rPr>
                  <w:b/>
                  <w:bCs/>
                  <w:color w:val="CE5C00"/>
                  <w:lang w:val="es-ES"/>
                  <w:rPrChange w:id="6939" w:author="Rodrigo García" w:date="2017-09-29T10:08:00Z">
                    <w:rPr>
                      <w:rFonts w:ascii="Monaco" w:hAnsi="Monaco" w:cs="Monaco"/>
                      <w:b/>
                      <w:bCs/>
                      <w:color w:val="CE5C00"/>
                      <w:sz w:val="32"/>
                      <w:szCs w:val="32"/>
                      <w:lang w:val="en-US"/>
                    </w:rPr>
                  </w:rPrChange>
                </w:rPr>
                <w:t>:</w:t>
              </w:r>
              <w:r w:rsidRPr="0079203F">
                <w:rPr>
                  <w:lang w:val="es-ES"/>
                  <w:rPrChange w:id="6940" w:author="Rodrigo García" w:date="2017-09-29T10:08:00Z">
                    <w:rPr>
                      <w:rFonts w:ascii="Monaco" w:hAnsi="Monaco" w:cs="Monaco"/>
                      <w:sz w:val="32"/>
                      <w:szCs w:val="32"/>
                      <w:lang w:val="en-US"/>
                    </w:rPr>
                  </w:rPrChange>
                </w:rPr>
                <w:t xml:space="preserve"> </w:t>
              </w:r>
              <w:r w:rsidRPr="0079203F">
                <w:rPr>
                  <w:color w:val="4E9A06"/>
                  <w:lang w:val="es-ES"/>
                  <w:rPrChange w:id="6941" w:author="Rodrigo García" w:date="2017-09-29T10:08:00Z">
                    <w:rPr>
                      <w:rFonts w:ascii="Monaco" w:hAnsi="Monaco" w:cs="Monaco"/>
                      <w:color w:val="4E9A06"/>
                      <w:sz w:val="32"/>
                      <w:szCs w:val="32"/>
                      <w:lang w:val="en-US"/>
                    </w:rPr>
                  </w:rPrChange>
                </w:rPr>
                <w:t>"Datos de Evolucion paciente"</w:t>
              </w:r>
              <w:r w:rsidRPr="0079203F">
                <w:rPr>
                  <w:b/>
                  <w:bCs/>
                  <w:lang w:val="es-ES"/>
                  <w:rPrChange w:id="6942"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6943" w:author="Borja Gonzalez" w:date="2017-09-28T19:30:00Z"/>
                <w:lang w:val="en-US"/>
                <w:rPrChange w:id="6944" w:author="Borja Gonzalez" w:date="2017-09-28T19:30:00Z">
                  <w:rPr>
                    <w:ins w:id="6945" w:author="Borja Gonzalez" w:date="2017-09-28T19:30:00Z"/>
                    <w:rFonts w:ascii="Monaco" w:eastAsiaTheme="majorEastAsia" w:hAnsi="Monaco" w:cs="Monaco"/>
                    <w:color w:val="243F60" w:themeColor="accent1" w:themeShade="7F"/>
                    <w:sz w:val="32"/>
                    <w:szCs w:val="32"/>
                    <w:lang w:val="en-US"/>
                  </w:rPr>
                </w:rPrChange>
              </w:rPr>
              <w:pPrChange w:id="6946" w:author="GONZALEZ DIAZ, BORJA" w:date="2017-09-29T19:26:00Z">
                <w:pPr>
                  <w:keepNext/>
                  <w:keepLines/>
                  <w:widowControl w:val="0"/>
                  <w:autoSpaceDE w:val="0"/>
                  <w:autoSpaceDN w:val="0"/>
                  <w:adjustRightInd w:val="0"/>
                  <w:spacing w:before="200"/>
                  <w:outlineLvl w:val="4"/>
                </w:pPr>
              </w:pPrChange>
            </w:pPr>
            <w:ins w:id="6947" w:author="Borja Gonzalez" w:date="2017-09-28T19:30:00Z">
              <w:r w:rsidRPr="0079203F">
                <w:rPr>
                  <w:lang w:val="es-ES"/>
                  <w:rPrChange w:id="6948" w:author="Rodrigo García" w:date="2017-09-29T10:08:00Z">
                    <w:rPr>
                      <w:rFonts w:ascii="Monaco" w:hAnsi="Monaco" w:cs="Monaco"/>
                      <w:sz w:val="32"/>
                      <w:szCs w:val="32"/>
                      <w:lang w:val="en-US"/>
                    </w:rPr>
                  </w:rPrChange>
                </w:rPr>
                <w:t xml:space="preserve">            </w:t>
              </w:r>
              <w:r w:rsidRPr="00E066BD">
                <w:rPr>
                  <w:lang w:val="en-US"/>
                  <w:rPrChange w:id="6949" w:author="Borja Gonzalez" w:date="2017-09-28T19:30:00Z">
                    <w:rPr>
                      <w:rFonts w:ascii="Monaco" w:hAnsi="Monaco" w:cs="Monaco"/>
                      <w:color w:val="000000"/>
                      <w:sz w:val="32"/>
                      <w:szCs w:val="32"/>
                      <w:lang w:val="en-US"/>
                    </w:rPr>
                  </w:rPrChange>
                </w:rPr>
                <w:t>id</w:t>
              </w:r>
              <w:r w:rsidRPr="00E066BD">
                <w:rPr>
                  <w:b/>
                  <w:bCs/>
                  <w:color w:val="CE5C00"/>
                  <w:lang w:val="en-US"/>
                  <w:rPrChange w:id="6950" w:author="Borja Gonzalez" w:date="2017-09-28T19:30:00Z">
                    <w:rPr>
                      <w:rFonts w:ascii="Monaco" w:hAnsi="Monaco" w:cs="Monaco"/>
                      <w:b/>
                      <w:bCs/>
                      <w:color w:val="CE5C00"/>
                      <w:sz w:val="32"/>
                      <w:szCs w:val="32"/>
                      <w:lang w:val="en-US"/>
                    </w:rPr>
                  </w:rPrChange>
                </w:rPr>
                <w:t>:</w:t>
              </w:r>
              <w:r w:rsidRPr="00E066BD">
                <w:rPr>
                  <w:lang w:val="en-US"/>
                  <w:rPrChange w:id="6951" w:author="Borja Gonzalez" w:date="2017-09-28T19:30:00Z">
                    <w:rPr>
                      <w:rFonts w:ascii="Monaco" w:hAnsi="Monaco" w:cs="Monaco"/>
                      <w:sz w:val="32"/>
                      <w:szCs w:val="32"/>
                      <w:lang w:val="en-US"/>
                    </w:rPr>
                  </w:rPrChange>
                </w:rPr>
                <w:t xml:space="preserve"> url1</w:t>
              </w:r>
              <w:r w:rsidRPr="00E066BD">
                <w:rPr>
                  <w:b/>
                  <w:bCs/>
                  <w:lang w:val="en-US"/>
                  <w:rPrChange w:id="6952" w:author="Borja Gonzalez" w:date="2017-09-28T19:30:00Z">
                    <w:rPr>
                      <w:rFonts w:ascii="Monaco" w:hAnsi="Monaco" w:cs="Monaco"/>
                      <w:b/>
                      <w:bCs/>
                      <w:color w:val="000000"/>
                      <w:sz w:val="32"/>
                      <w:szCs w:val="32"/>
                      <w:lang w:val="en-US"/>
                    </w:rPr>
                  </w:rPrChange>
                </w:rPr>
                <w:t>.</w:t>
              </w:r>
              <w:r w:rsidRPr="00E066BD">
                <w:rPr>
                  <w:lang w:val="en-US"/>
                  <w:rPrChange w:id="6953" w:author="Borja Gonzalez" w:date="2017-09-28T19:30:00Z">
                    <w:rPr>
                      <w:rFonts w:ascii="Monaco" w:hAnsi="Monaco" w:cs="Monaco"/>
                      <w:color w:val="000000"/>
                      <w:sz w:val="32"/>
                      <w:szCs w:val="32"/>
                      <w:lang w:val="en-US"/>
                    </w:rPr>
                  </w:rPrChange>
                </w:rPr>
                <w:t>searchParams</w:t>
              </w:r>
              <w:r w:rsidRPr="00E066BD">
                <w:rPr>
                  <w:b/>
                  <w:bCs/>
                  <w:lang w:val="en-US"/>
                  <w:rPrChange w:id="6954" w:author="Borja Gonzalez" w:date="2017-09-28T19:30:00Z">
                    <w:rPr>
                      <w:rFonts w:ascii="Monaco" w:hAnsi="Monaco" w:cs="Monaco"/>
                      <w:b/>
                      <w:bCs/>
                      <w:color w:val="000000"/>
                      <w:sz w:val="32"/>
                      <w:szCs w:val="32"/>
                      <w:lang w:val="en-US"/>
                    </w:rPr>
                  </w:rPrChange>
                </w:rPr>
                <w:t>.</w:t>
              </w:r>
              <w:r w:rsidRPr="00E066BD">
                <w:rPr>
                  <w:lang w:val="en-US"/>
                  <w:rPrChange w:id="6955" w:author="Borja Gonzalez" w:date="2017-09-28T19:30:00Z">
                    <w:rPr>
                      <w:rFonts w:ascii="Monaco" w:hAnsi="Monaco" w:cs="Monaco"/>
                      <w:color w:val="000000"/>
                      <w:sz w:val="32"/>
                      <w:szCs w:val="32"/>
                      <w:lang w:val="en-US"/>
                    </w:rPr>
                  </w:rPrChange>
                </w:rPr>
                <w:t>get</w:t>
              </w:r>
              <w:r w:rsidRPr="00E066BD">
                <w:rPr>
                  <w:b/>
                  <w:bCs/>
                  <w:lang w:val="en-US"/>
                  <w:rPrChange w:id="6956" w:author="Borja Gonzalez" w:date="2017-09-28T19:30:00Z">
                    <w:rPr>
                      <w:rFonts w:ascii="Monaco" w:hAnsi="Monaco" w:cs="Monaco"/>
                      <w:b/>
                      <w:bCs/>
                      <w:color w:val="000000"/>
                      <w:sz w:val="32"/>
                      <w:szCs w:val="32"/>
                      <w:lang w:val="en-US"/>
                    </w:rPr>
                  </w:rPrChange>
                </w:rPr>
                <w:t>(</w:t>
              </w:r>
              <w:r w:rsidRPr="00E066BD">
                <w:rPr>
                  <w:color w:val="4E9A06"/>
                  <w:lang w:val="en-US"/>
                  <w:rPrChange w:id="6957" w:author="Borja Gonzalez" w:date="2017-09-28T19:30:00Z">
                    <w:rPr>
                      <w:rFonts w:ascii="Monaco" w:hAnsi="Monaco" w:cs="Monaco"/>
                      <w:color w:val="4E9A06"/>
                      <w:sz w:val="32"/>
                      <w:szCs w:val="32"/>
                      <w:lang w:val="en-US"/>
                    </w:rPr>
                  </w:rPrChange>
                </w:rPr>
                <w:t>"var1"</w:t>
              </w:r>
              <w:r w:rsidRPr="00E066BD">
                <w:rPr>
                  <w:b/>
                  <w:bCs/>
                  <w:lang w:val="en-US"/>
                  <w:rPrChange w:id="6958"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6959" w:author="Borja Gonzalez" w:date="2017-09-28T19:30:00Z"/>
                <w:lang w:val="en-US"/>
                <w:rPrChange w:id="6960" w:author="Borja Gonzalez" w:date="2017-09-28T19:30:00Z">
                  <w:rPr>
                    <w:ins w:id="6961" w:author="Borja Gonzalez" w:date="2017-09-28T19:30:00Z"/>
                    <w:rFonts w:ascii="Monaco" w:eastAsiaTheme="majorEastAsia" w:hAnsi="Monaco" w:cs="Monaco"/>
                    <w:color w:val="243F60" w:themeColor="accent1" w:themeShade="7F"/>
                    <w:sz w:val="32"/>
                    <w:szCs w:val="32"/>
                    <w:lang w:val="en-US"/>
                  </w:rPr>
                </w:rPrChange>
              </w:rPr>
              <w:pPrChange w:id="6962" w:author="GONZALEZ DIAZ, BORJA" w:date="2017-09-29T19:26:00Z">
                <w:pPr>
                  <w:keepNext/>
                  <w:keepLines/>
                  <w:widowControl w:val="0"/>
                  <w:autoSpaceDE w:val="0"/>
                  <w:autoSpaceDN w:val="0"/>
                  <w:adjustRightInd w:val="0"/>
                  <w:spacing w:before="200"/>
                  <w:outlineLvl w:val="4"/>
                </w:pPr>
              </w:pPrChange>
            </w:pPr>
            <w:ins w:id="6963" w:author="Borja Gonzalez" w:date="2017-09-28T19:30:00Z">
              <w:r w:rsidRPr="00E066BD">
                <w:rPr>
                  <w:lang w:val="en-US"/>
                  <w:rPrChange w:id="6964" w:author="Borja Gonzalez" w:date="2017-09-28T19:30:00Z">
                    <w:rPr>
                      <w:rFonts w:ascii="Monaco" w:hAnsi="Monaco" w:cs="Monaco"/>
                      <w:sz w:val="32"/>
                      <w:szCs w:val="32"/>
                      <w:lang w:val="en-US"/>
                    </w:rPr>
                  </w:rPrChange>
                </w:rPr>
                <w:t xml:space="preserve">            n</w:t>
              </w:r>
              <w:r w:rsidRPr="00E066BD">
                <w:rPr>
                  <w:b/>
                  <w:bCs/>
                  <w:color w:val="CE5C00"/>
                  <w:lang w:val="en-US"/>
                  <w:rPrChange w:id="6965" w:author="Borja Gonzalez" w:date="2017-09-28T19:30:00Z">
                    <w:rPr>
                      <w:rFonts w:ascii="Monaco" w:hAnsi="Monaco" w:cs="Monaco"/>
                      <w:b/>
                      <w:bCs/>
                      <w:color w:val="CE5C00"/>
                      <w:sz w:val="32"/>
                      <w:szCs w:val="32"/>
                      <w:lang w:val="en-US"/>
                    </w:rPr>
                  </w:rPrChange>
                </w:rPr>
                <w:t>:</w:t>
              </w:r>
              <w:r w:rsidRPr="00E066BD">
                <w:rPr>
                  <w:lang w:val="en-US"/>
                  <w:rPrChange w:id="6966" w:author="Borja Gonzalez" w:date="2017-09-28T19:30:00Z">
                    <w:rPr>
                      <w:rFonts w:ascii="Monaco" w:hAnsi="Monaco" w:cs="Monaco"/>
                      <w:sz w:val="32"/>
                      <w:szCs w:val="32"/>
                      <w:lang w:val="en-US"/>
                    </w:rPr>
                  </w:rPrChange>
                </w:rPr>
                <w:t xml:space="preserve">  url1</w:t>
              </w:r>
              <w:r w:rsidRPr="00E066BD">
                <w:rPr>
                  <w:b/>
                  <w:bCs/>
                  <w:lang w:val="en-US"/>
                  <w:rPrChange w:id="6967" w:author="Borja Gonzalez" w:date="2017-09-28T19:30:00Z">
                    <w:rPr>
                      <w:rFonts w:ascii="Monaco" w:hAnsi="Monaco" w:cs="Monaco"/>
                      <w:b/>
                      <w:bCs/>
                      <w:color w:val="000000"/>
                      <w:sz w:val="32"/>
                      <w:szCs w:val="32"/>
                      <w:lang w:val="en-US"/>
                    </w:rPr>
                  </w:rPrChange>
                </w:rPr>
                <w:t>.</w:t>
              </w:r>
              <w:r w:rsidRPr="00E066BD">
                <w:rPr>
                  <w:lang w:val="en-US"/>
                  <w:rPrChange w:id="6968" w:author="Borja Gonzalez" w:date="2017-09-28T19:30:00Z">
                    <w:rPr>
                      <w:rFonts w:ascii="Monaco" w:hAnsi="Monaco" w:cs="Monaco"/>
                      <w:color w:val="000000"/>
                      <w:sz w:val="32"/>
                      <w:szCs w:val="32"/>
                      <w:lang w:val="en-US"/>
                    </w:rPr>
                  </w:rPrChange>
                </w:rPr>
                <w:t>searchParams</w:t>
              </w:r>
              <w:r w:rsidRPr="00E066BD">
                <w:rPr>
                  <w:b/>
                  <w:bCs/>
                  <w:lang w:val="en-US"/>
                  <w:rPrChange w:id="6969" w:author="Borja Gonzalez" w:date="2017-09-28T19:30:00Z">
                    <w:rPr>
                      <w:rFonts w:ascii="Monaco" w:hAnsi="Monaco" w:cs="Monaco"/>
                      <w:b/>
                      <w:bCs/>
                      <w:color w:val="000000"/>
                      <w:sz w:val="32"/>
                      <w:szCs w:val="32"/>
                      <w:lang w:val="en-US"/>
                    </w:rPr>
                  </w:rPrChange>
                </w:rPr>
                <w:t>.</w:t>
              </w:r>
              <w:r w:rsidRPr="00E066BD">
                <w:rPr>
                  <w:lang w:val="en-US"/>
                  <w:rPrChange w:id="6970" w:author="Borja Gonzalez" w:date="2017-09-28T19:30:00Z">
                    <w:rPr>
                      <w:rFonts w:ascii="Monaco" w:hAnsi="Monaco" w:cs="Monaco"/>
                      <w:color w:val="000000"/>
                      <w:sz w:val="32"/>
                      <w:szCs w:val="32"/>
                      <w:lang w:val="en-US"/>
                    </w:rPr>
                  </w:rPrChange>
                </w:rPr>
                <w:t>get</w:t>
              </w:r>
              <w:r w:rsidRPr="00E066BD">
                <w:rPr>
                  <w:b/>
                  <w:bCs/>
                  <w:lang w:val="en-US"/>
                  <w:rPrChange w:id="6971" w:author="Borja Gonzalez" w:date="2017-09-28T19:30:00Z">
                    <w:rPr>
                      <w:rFonts w:ascii="Monaco" w:hAnsi="Monaco" w:cs="Monaco"/>
                      <w:b/>
                      <w:bCs/>
                      <w:color w:val="000000"/>
                      <w:sz w:val="32"/>
                      <w:szCs w:val="32"/>
                      <w:lang w:val="en-US"/>
                    </w:rPr>
                  </w:rPrChange>
                </w:rPr>
                <w:t>(</w:t>
              </w:r>
              <w:r w:rsidRPr="00E066BD">
                <w:rPr>
                  <w:color w:val="4E9A06"/>
                  <w:lang w:val="en-US"/>
                  <w:rPrChange w:id="6972" w:author="Borja Gonzalez" w:date="2017-09-28T19:30:00Z">
                    <w:rPr>
                      <w:rFonts w:ascii="Monaco" w:hAnsi="Monaco" w:cs="Monaco"/>
                      <w:color w:val="4E9A06"/>
                      <w:sz w:val="32"/>
                      <w:szCs w:val="32"/>
                      <w:lang w:val="en-US"/>
                    </w:rPr>
                  </w:rPrChange>
                </w:rPr>
                <w:t>"var2"</w:t>
              </w:r>
              <w:r w:rsidRPr="00E066BD">
                <w:rPr>
                  <w:b/>
                  <w:bCs/>
                  <w:lang w:val="en-US"/>
                  <w:rPrChange w:id="6973"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6974" w:author="Borja Gonzalez" w:date="2017-09-28T19:30:00Z"/>
                <w:lang w:val="en-US"/>
                <w:rPrChange w:id="6975" w:author="Borja Gonzalez" w:date="2017-09-28T19:30:00Z">
                  <w:rPr>
                    <w:ins w:id="6976" w:author="Borja Gonzalez" w:date="2017-09-28T19:30:00Z"/>
                    <w:rFonts w:ascii="Monaco" w:eastAsiaTheme="majorEastAsia" w:hAnsi="Monaco" w:cs="Monaco"/>
                    <w:color w:val="243F60" w:themeColor="accent1" w:themeShade="7F"/>
                    <w:sz w:val="32"/>
                    <w:szCs w:val="32"/>
                    <w:lang w:val="en-US"/>
                  </w:rPr>
                </w:rPrChange>
              </w:rPr>
              <w:pPrChange w:id="6977" w:author="GONZALEZ DIAZ, BORJA" w:date="2017-09-29T19:26:00Z">
                <w:pPr>
                  <w:keepNext/>
                  <w:keepLines/>
                  <w:widowControl w:val="0"/>
                  <w:autoSpaceDE w:val="0"/>
                  <w:autoSpaceDN w:val="0"/>
                  <w:adjustRightInd w:val="0"/>
                  <w:spacing w:before="200"/>
                  <w:outlineLvl w:val="4"/>
                </w:pPr>
              </w:pPrChange>
            </w:pPr>
            <w:ins w:id="6978" w:author="Borja Gonzalez" w:date="2017-09-28T19:30:00Z">
              <w:r w:rsidRPr="00E066BD">
                <w:rPr>
                  <w:lang w:val="en-US"/>
                  <w:rPrChange w:id="6979" w:author="Borja Gonzalez" w:date="2017-09-28T19:30:00Z">
                    <w:rPr>
                      <w:rFonts w:ascii="Monaco" w:hAnsi="Monaco" w:cs="Monaco"/>
                      <w:sz w:val="32"/>
                      <w:szCs w:val="32"/>
                      <w:lang w:val="en-US"/>
                    </w:rPr>
                  </w:rPrChange>
                </w:rPr>
                <w:t xml:space="preserve">    </w:t>
              </w:r>
              <w:r w:rsidRPr="00E066BD">
                <w:rPr>
                  <w:b/>
                  <w:bCs/>
                  <w:lang w:val="en-US"/>
                  <w:rPrChange w:id="6980"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6981" w:author="Borja Gonzalez" w:date="2017-09-28T19:30:00Z"/>
                <w:lang w:val="en-US"/>
                <w:rPrChange w:id="6982" w:author="Borja Gonzalez" w:date="2017-09-28T19:30:00Z">
                  <w:rPr>
                    <w:ins w:id="6983" w:author="Borja Gonzalez" w:date="2017-09-28T19:30:00Z"/>
                    <w:rFonts w:ascii="Monaco" w:eastAsiaTheme="majorEastAsia" w:hAnsi="Monaco" w:cs="Monaco"/>
                    <w:color w:val="243F60" w:themeColor="accent1" w:themeShade="7F"/>
                    <w:sz w:val="32"/>
                    <w:szCs w:val="32"/>
                    <w:lang w:val="en-US"/>
                  </w:rPr>
                </w:rPrChange>
              </w:rPr>
              <w:pPrChange w:id="6984" w:author="GONZALEZ DIAZ, BORJA" w:date="2017-09-29T19:26:00Z">
                <w:pPr>
                  <w:keepNext/>
                  <w:keepLines/>
                  <w:widowControl w:val="0"/>
                  <w:autoSpaceDE w:val="0"/>
                  <w:autoSpaceDN w:val="0"/>
                  <w:adjustRightInd w:val="0"/>
                  <w:spacing w:before="200"/>
                  <w:outlineLvl w:val="4"/>
                </w:pPr>
              </w:pPrChange>
            </w:pPr>
            <w:ins w:id="6985" w:author="Borja Gonzalez" w:date="2017-09-28T19:30:00Z">
              <w:r w:rsidRPr="00E066BD">
                <w:rPr>
                  <w:lang w:val="en-US"/>
                  <w:rPrChange w:id="6986" w:author="Borja Gonzalez" w:date="2017-09-28T19:30:00Z">
                    <w:rPr>
                      <w:rFonts w:ascii="Monaco" w:hAnsi="Monaco" w:cs="Monaco"/>
                      <w:sz w:val="32"/>
                      <w:szCs w:val="32"/>
                      <w:lang w:val="en-US"/>
                    </w:rPr>
                  </w:rPrChange>
                </w:rPr>
                <w:t xml:space="preserve">    </w:t>
              </w:r>
              <w:proofErr w:type="gramStart"/>
              <w:r w:rsidRPr="00E066BD">
                <w:rPr>
                  <w:lang w:val="en-US"/>
                  <w:rPrChange w:id="6987" w:author="Borja Gonzalez" w:date="2017-09-28T19:30:00Z">
                    <w:rPr>
                      <w:rFonts w:ascii="Monaco" w:hAnsi="Monaco" w:cs="Monaco"/>
                      <w:sz w:val="32"/>
                      <w:szCs w:val="32"/>
                      <w:lang w:val="en-US"/>
                    </w:rPr>
                  </w:rPrChange>
                </w:rPr>
                <w:t>socket</w:t>
              </w:r>
              <w:r w:rsidRPr="00E066BD">
                <w:rPr>
                  <w:b/>
                  <w:bCs/>
                  <w:lang w:val="en-US"/>
                  <w:rPrChange w:id="6988" w:author="Borja Gonzalez" w:date="2017-09-28T19:30:00Z">
                    <w:rPr>
                      <w:rFonts w:ascii="Monaco" w:hAnsi="Monaco" w:cs="Monaco"/>
                      <w:b/>
                      <w:bCs/>
                      <w:color w:val="000000"/>
                      <w:sz w:val="32"/>
                      <w:szCs w:val="32"/>
                      <w:lang w:val="en-US"/>
                    </w:rPr>
                  </w:rPrChange>
                </w:rPr>
                <w:t>.</w:t>
              </w:r>
              <w:r w:rsidRPr="00E066BD">
                <w:rPr>
                  <w:lang w:val="en-US"/>
                  <w:rPrChange w:id="6989" w:author="Borja Gonzalez" w:date="2017-09-28T19:30:00Z">
                    <w:rPr>
                      <w:rFonts w:ascii="Monaco" w:hAnsi="Monaco" w:cs="Monaco"/>
                      <w:color w:val="000000"/>
                      <w:sz w:val="32"/>
                      <w:szCs w:val="32"/>
                      <w:lang w:val="en-US"/>
                    </w:rPr>
                  </w:rPrChange>
                </w:rPr>
                <w:t>send</w:t>
              </w:r>
              <w:proofErr w:type="gramEnd"/>
              <w:r w:rsidRPr="00E066BD">
                <w:rPr>
                  <w:b/>
                  <w:bCs/>
                  <w:lang w:val="en-US"/>
                  <w:rPrChange w:id="6990" w:author="Borja Gonzalez" w:date="2017-09-28T19:30:00Z">
                    <w:rPr>
                      <w:rFonts w:ascii="Monaco" w:hAnsi="Monaco" w:cs="Monaco"/>
                      <w:b/>
                      <w:bCs/>
                      <w:color w:val="000000"/>
                      <w:sz w:val="32"/>
                      <w:szCs w:val="32"/>
                      <w:lang w:val="en-US"/>
                    </w:rPr>
                  </w:rPrChange>
                </w:rPr>
                <w:t>(</w:t>
              </w:r>
              <w:r w:rsidRPr="00E066BD">
                <w:rPr>
                  <w:lang w:val="en-US"/>
                  <w:rPrChange w:id="6991" w:author="Borja Gonzalez" w:date="2017-09-28T19:30:00Z">
                    <w:rPr>
                      <w:rFonts w:ascii="Monaco" w:hAnsi="Monaco" w:cs="Monaco"/>
                      <w:color w:val="000000"/>
                      <w:sz w:val="32"/>
                      <w:szCs w:val="32"/>
                      <w:lang w:val="en-US"/>
                    </w:rPr>
                  </w:rPrChange>
                </w:rPr>
                <w:t>JSON</w:t>
              </w:r>
              <w:r w:rsidRPr="00E066BD">
                <w:rPr>
                  <w:b/>
                  <w:bCs/>
                  <w:lang w:val="en-US"/>
                  <w:rPrChange w:id="6992" w:author="Borja Gonzalez" w:date="2017-09-28T19:30:00Z">
                    <w:rPr>
                      <w:rFonts w:ascii="Monaco" w:hAnsi="Monaco" w:cs="Monaco"/>
                      <w:b/>
                      <w:bCs/>
                      <w:color w:val="000000"/>
                      <w:sz w:val="32"/>
                      <w:szCs w:val="32"/>
                      <w:lang w:val="en-US"/>
                    </w:rPr>
                  </w:rPrChange>
                </w:rPr>
                <w:t>.</w:t>
              </w:r>
              <w:r w:rsidRPr="00E066BD">
                <w:rPr>
                  <w:lang w:val="en-US"/>
                  <w:rPrChange w:id="6993" w:author="Borja Gonzalez" w:date="2017-09-28T19:30:00Z">
                    <w:rPr>
                      <w:rFonts w:ascii="Monaco" w:hAnsi="Monaco" w:cs="Monaco"/>
                      <w:color w:val="000000"/>
                      <w:sz w:val="32"/>
                      <w:szCs w:val="32"/>
                      <w:lang w:val="en-US"/>
                    </w:rPr>
                  </w:rPrChange>
                </w:rPr>
                <w:t>stringify</w:t>
              </w:r>
              <w:r w:rsidRPr="00E066BD">
                <w:rPr>
                  <w:b/>
                  <w:bCs/>
                  <w:lang w:val="en-US"/>
                  <w:rPrChange w:id="6994" w:author="Borja Gonzalez" w:date="2017-09-28T19:30:00Z">
                    <w:rPr>
                      <w:rFonts w:ascii="Monaco" w:hAnsi="Monaco" w:cs="Monaco"/>
                      <w:b/>
                      <w:bCs/>
                      <w:color w:val="000000"/>
                      <w:sz w:val="32"/>
                      <w:szCs w:val="32"/>
                      <w:lang w:val="en-US"/>
                    </w:rPr>
                  </w:rPrChange>
                </w:rPr>
                <w:t>(</w:t>
              </w:r>
              <w:r w:rsidRPr="00E066BD">
                <w:rPr>
                  <w:lang w:val="en-US"/>
                  <w:rPrChange w:id="6995" w:author="Borja Gonzalez" w:date="2017-09-28T19:30:00Z">
                    <w:rPr>
                      <w:rFonts w:ascii="Monaco" w:hAnsi="Monaco" w:cs="Monaco"/>
                      <w:color w:val="000000"/>
                      <w:sz w:val="32"/>
                      <w:szCs w:val="32"/>
                      <w:lang w:val="en-US"/>
                    </w:rPr>
                  </w:rPrChange>
                </w:rPr>
                <w:t>datos2</w:t>
              </w:r>
              <w:r w:rsidRPr="00E066BD">
                <w:rPr>
                  <w:b/>
                  <w:bCs/>
                  <w:lang w:val="en-US"/>
                  <w:rPrChange w:id="6996"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6997" w:author="Borja Gonzalez" w:date="2017-09-28T19:30:00Z"/>
                <w:lang w:val="es-ES"/>
                <w:rPrChange w:id="6998" w:author="Rodrigo García" w:date="2017-09-29T10:08:00Z">
                  <w:rPr>
                    <w:ins w:id="6999" w:author="Borja Gonzalez" w:date="2017-09-28T19:30:00Z"/>
                    <w:rFonts w:ascii="Monaco" w:eastAsiaTheme="majorEastAsia" w:hAnsi="Monaco" w:cs="Monaco"/>
                    <w:color w:val="243F60" w:themeColor="accent1" w:themeShade="7F"/>
                    <w:sz w:val="32"/>
                    <w:szCs w:val="32"/>
                    <w:lang w:val="en-US"/>
                  </w:rPr>
                </w:rPrChange>
              </w:rPr>
              <w:pPrChange w:id="7000" w:author="GONZALEZ DIAZ, BORJA" w:date="2017-09-29T19:26:00Z">
                <w:pPr>
                  <w:keepNext/>
                  <w:keepLines/>
                  <w:widowControl w:val="0"/>
                  <w:autoSpaceDE w:val="0"/>
                  <w:autoSpaceDN w:val="0"/>
                  <w:adjustRightInd w:val="0"/>
                  <w:spacing w:before="200"/>
                  <w:outlineLvl w:val="4"/>
                </w:pPr>
              </w:pPrChange>
            </w:pPr>
            <w:ins w:id="7001" w:author="Borja Gonzalez" w:date="2017-09-28T19:30:00Z">
              <w:r w:rsidRPr="00E066BD">
                <w:rPr>
                  <w:lang w:val="en-US"/>
                  <w:rPrChange w:id="7002" w:author="Borja Gonzalez" w:date="2017-09-28T19:30:00Z">
                    <w:rPr>
                      <w:rFonts w:ascii="Monaco" w:hAnsi="Monaco" w:cs="Monaco"/>
                      <w:sz w:val="32"/>
                      <w:szCs w:val="32"/>
                      <w:lang w:val="en-US"/>
                    </w:rPr>
                  </w:rPrChange>
                </w:rPr>
                <w:t xml:space="preserve">    </w:t>
              </w:r>
              <w:proofErr w:type="gramStart"/>
              <w:r w:rsidRPr="0079203F">
                <w:rPr>
                  <w:lang w:val="es-ES"/>
                  <w:rPrChange w:id="7003" w:author="Rodrigo García" w:date="2017-09-29T10:08:00Z">
                    <w:rPr>
                      <w:rFonts w:ascii="Monaco" w:hAnsi="Monaco" w:cs="Monaco"/>
                      <w:color w:val="000000"/>
                      <w:sz w:val="32"/>
                      <w:szCs w:val="32"/>
                      <w:lang w:val="en-US"/>
                    </w:rPr>
                  </w:rPrChange>
                </w:rPr>
                <w:t>socket</w:t>
              </w:r>
              <w:r w:rsidRPr="0079203F">
                <w:rPr>
                  <w:b/>
                  <w:bCs/>
                  <w:lang w:val="es-ES"/>
                  <w:rPrChange w:id="7004" w:author="Rodrigo García" w:date="2017-09-29T10:08:00Z">
                    <w:rPr>
                      <w:rFonts w:ascii="Monaco" w:hAnsi="Monaco" w:cs="Monaco"/>
                      <w:b/>
                      <w:bCs/>
                      <w:color w:val="000000"/>
                      <w:sz w:val="32"/>
                      <w:szCs w:val="32"/>
                      <w:lang w:val="en-US"/>
                    </w:rPr>
                  </w:rPrChange>
                </w:rPr>
                <w:t>.</w:t>
              </w:r>
              <w:r w:rsidRPr="0079203F">
                <w:rPr>
                  <w:lang w:val="es-ES"/>
                  <w:rPrChange w:id="7005" w:author="Rodrigo García" w:date="2017-09-29T10:08:00Z">
                    <w:rPr>
                      <w:rFonts w:ascii="Monaco" w:hAnsi="Monaco" w:cs="Monaco"/>
                      <w:color w:val="000000"/>
                      <w:sz w:val="32"/>
                      <w:szCs w:val="32"/>
                      <w:lang w:val="en-US"/>
                    </w:rPr>
                  </w:rPrChange>
                </w:rPr>
                <w:t>on</w:t>
              </w:r>
              <w:proofErr w:type="gramEnd"/>
              <w:r w:rsidRPr="0079203F">
                <w:rPr>
                  <w:b/>
                  <w:bCs/>
                  <w:lang w:val="es-ES"/>
                  <w:rPrChange w:id="7006" w:author="Rodrigo García" w:date="2017-09-29T10:08:00Z">
                    <w:rPr>
                      <w:rFonts w:ascii="Monaco" w:hAnsi="Monaco" w:cs="Monaco"/>
                      <w:b/>
                      <w:bCs/>
                      <w:color w:val="000000"/>
                      <w:sz w:val="32"/>
                      <w:szCs w:val="32"/>
                      <w:lang w:val="en-US"/>
                    </w:rPr>
                  </w:rPrChange>
                </w:rPr>
                <w:t>(</w:t>
              </w:r>
              <w:r w:rsidRPr="0079203F">
                <w:rPr>
                  <w:color w:val="4E9A06"/>
                  <w:lang w:val="es-ES"/>
                  <w:rPrChange w:id="7007" w:author="Rodrigo García" w:date="2017-09-29T10:08:00Z">
                    <w:rPr>
                      <w:rFonts w:ascii="Monaco" w:hAnsi="Monaco" w:cs="Monaco"/>
                      <w:color w:val="4E9A06"/>
                      <w:sz w:val="32"/>
                      <w:szCs w:val="32"/>
                      <w:lang w:val="en-US"/>
                    </w:rPr>
                  </w:rPrChange>
                </w:rPr>
                <w:t>"datos_evolucion_paciente"</w:t>
              </w:r>
              <w:r w:rsidRPr="0079203F">
                <w:rPr>
                  <w:b/>
                  <w:bCs/>
                  <w:lang w:val="es-ES"/>
                  <w:rPrChange w:id="7008" w:author="Rodrigo García" w:date="2017-09-29T10:08:00Z">
                    <w:rPr>
                      <w:rFonts w:ascii="Monaco" w:hAnsi="Monaco" w:cs="Monaco"/>
                      <w:b/>
                      <w:bCs/>
                      <w:color w:val="000000"/>
                      <w:sz w:val="32"/>
                      <w:szCs w:val="32"/>
                      <w:lang w:val="en-US"/>
                    </w:rPr>
                  </w:rPrChange>
                </w:rPr>
                <w:t>,</w:t>
              </w:r>
              <w:r w:rsidRPr="0079203F">
                <w:rPr>
                  <w:lang w:val="es-ES"/>
                  <w:rPrChange w:id="7009" w:author="Rodrigo García" w:date="2017-09-29T10:08:00Z">
                    <w:rPr>
                      <w:rFonts w:ascii="Monaco" w:hAnsi="Monaco" w:cs="Monaco"/>
                      <w:sz w:val="32"/>
                      <w:szCs w:val="32"/>
                      <w:lang w:val="en-US"/>
                    </w:rPr>
                  </w:rPrChange>
                </w:rPr>
                <w:t xml:space="preserve"> </w:t>
              </w:r>
              <w:r w:rsidRPr="0079203F">
                <w:rPr>
                  <w:b/>
                  <w:bCs/>
                  <w:color w:val="204A87"/>
                  <w:lang w:val="es-ES"/>
                  <w:rPrChange w:id="7010" w:author="Rodrigo García" w:date="2017-09-29T10:08:00Z">
                    <w:rPr>
                      <w:rFonts w:ascii="Monaco" w:hAnsi="Monaco" w:cs="Monaco"/>
                      <w:b/>
                      <w:bCs/>
                      <w:color w:val="204A87"/>
                      <w:sz w:val="32"/>
                      <w:szCs w:val="32"/>
                      <w:lang w:val="en-US"/>
                    </w:rPr>
                  </w:rPrChange>
                </w:rPr>
                <w:t>function</w:t>
              </w:r>
              <w:r w:rsidRPr="0079203F">
                <w:rPr>
                  <w:lang w:val="es-ES"/>
                  <w:rPrChange w:id="7011" w:author="Rodrigo García" w:date="2017-09-29T10:08:00Z">
                    <w:rPr>
                      <w:rFonts w:ascii="Monaco" w:hAnsi="Monaco" w:cs="Monaco"/>
                      <w:sz w:val="32"/>
                      <w:szCs w:val="32"/>
                      <w:lang w:val="en-US"/>
                    </w:rPr>
                  </w:rPrChange>
                </w:rPr>
                <w:t xml:space="preserve"> </w:t>
              </w:r>
              <w:r w:rsidRPr="0079203F">
                <w:rPr>
                  <w:b/>
                  <w:bCs/>
                  <w:lang w:val="es-ES"/>
                  <w:rPrChange w:id="7012" w:author="Rodrigo García" w:date="2017-09-29T10:08:00Z">
                    <w:rPr>
                      <w:rFonts w:ascii="Monaco" w:hAnsi="Monaco" w:cs="Monaco"/>
                      <w:b/>
                      <w:bCs/>
                      <w:color w:val="000000"/>
                      <w:sz w:val="32"/>
                      <w:szCs w:val="32"/>
                      <w:lang w:val="en-US"/>
                    </w:rPr>
                  </w:rPrChange>
                </w:rPr>
                <w:t>(</w:t>
              </w:r>
              <w:r w:rsidRPr="0079203F">
                <w:rPr>
                  <w:lang w:val="es-ES"/>
                  <w:rPrChange w:id="7013" w:author="Rodrigo García" w:date="2017-09-29T10:08:00Z">
                    <w:rPr>
                      <w:rFonts w:ascii="Monaco" w:hAnsi="Monaco" w:cs="Monaco"/>
                      <w:color w:val="000000"/>
                      <w:sz w:val="32"/>
                      <w:szCs w:val="32"/>
                      <w:lang w:val="en-US"/>
                    </w:rPr>
                  </w:rPrChange>
                </w:rPr>
                <w:t>max_minimo</w:t>
              </w:r>
              <w:r w:rsidRPr="0079203F">
                <w:rPr>
                  <w:b/>
                  <w:bCs/>
                  <w:lang w:val="es-ES"/>
                  <w:rPrChange w:id="7014" w:author="Rodrigo García" w:date="2017-09-29T10:08:00Z">
                    <w:rPr>
                      <w:rFonts w:ascii="Monaco" w:hAnsi="Monaco" w:cs="Monaco"/>
                      <w:b/>
                      <w:bCs/>
                      <w:color w:val="000000"/>
                      <w:sz w:val="32"/>
                      <w:szCs w:val="32"/>
                      <w:lang w:val="en-US"/>
                    </w:rPr>
                  </w:rPrChange>
                </w:rPr>
                <w:t>)</w:t>
              </w:r>
              <w:r w:rsidRPr="0079203F">
                <w:rPr>
                  <w:lang w:val="es-ES"/>
                  <w:rPrChange w:id="7015" w:author="Rodrigo García" w:date="2017-09-29T10:08:00Z">
                    <w:rPr>
                      <w:rFonts w:ascii="Monaco" w:hAnsi="Monaco" w:cs="Monaco"/>
                      <w:sz w:val="32"/>
                      <w:szCs w:val="32"/>
                      <w:lang w:val="en-US"/>
                    </w:rPr>
                  </w:rPrChange>
                </w:rPr>
                <w:t xml:space="preserve"> </w:t>
              </w:r>
              <w:r w:rsidRPr="0079203F">
                <w:rPr>
                  <w:b/>
                  <w:bCs/>
                  <w:lang w:val="es-ES"/>
                  <w:rPrChange w:id="7016"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017" w:author="Borja Gonzalez" w:date="2017-09-28T19:30:00Z"/>
                <w:lang w:val="es-ES"/>
                <w:rPrChange w:id="7018" w:author="Rodrigo García" w:date="2017-09-29T10:08:00Z">
                  <w:rPr>
                    <w:ins w:id="7019" w:author="Borja Gonzalez" w:date="2017-09-28T19:30:00Z"/>
                    <w:rFonts w:ascii="Monaco" w:hAnsi="Monaco" w:cs="Monaco"/>
                    <w:sz w:val="32"/>
                    <w:szCs w:val="32"/>
                    <w:lang w:val="en-US"/>
                  </w:rPr>
                </w:rPrChange>
              </w:rPr>
              <w:pPrChange w:id="7020" w:author="GONZALEZ DIAZ, BORJA" w:date="2017-09-29T19:26:00Z">
                <w:pPr>
                  <w:widowControl w:val="0"/>
                  <w:autoSpaceDE w:val="0"/>
                  <w:autoSpaceDN w:val="0"/>
                  <w:adjustRightInd w:val="0"/>
                </w:pPr>
              </w:pPrChange>
            </w:pPr>
          </w:p>
          <w:p w14:paraId="7544E7C1" w14:textId="77777777" w:rsidR="00E066BD" w:rsidRPr="0079203F" w:rsidRDefault="00E066BD">
            <w:pPr>
              <w:rPr>
                <w:ins w:id="7021" w:author="Borja Gonzalez" w:date="2017-09-28T19:30:00Z"/>
                <w:lang w:val="es-ES"/>
                <w:rPrChange w:id="7022" w:author="Rodrigo García" w:date="2017-09-29T10:08:00Z">
                  <w:rPr>
                    <w:ins w:id="7023" w:author="Borja Gonzalez" w:date="2017-09-28T19:30:00Z"/>
                    <w:rFonts w:ascii="Monaco" w:eastAsiaTheme="majorEastAsia" w:hAnsi="Monaco" w:cs="Monaco"/>
                    <w:color w:val="243F60" w:themeColor="accent1" w:themeShade="7F"/>
                    <w:sz w:val="32"/>
                    <w:szCs w:val="32"/>
                    <w:lang w:val="en-US"/>
                  </w:rPr>
                </w:rPrChange>
              </w:rPr>
              <w:pPrChange w:id="7024" w:author="GONZALEZ DIAZ, BORJA" w:date="2017-09-29T19:26:00Z">
                <w:pPr>
                  <w:keepNext/>
                  <w:keepLines/>
                  <w:widowControl w:val="0"/>
                  <w:autoSpaceDE w:val="0"/>
                  <w:autoSpaceDN w:val="0"/>
                  <w:adjustRightInd w:val="0"/>
                  <w:spacing w:before="200"/>
                  <w:outlineLvl w:val="4"/>
                </w:pPr>
              </w:pPrChange>
            </w:pPr>
            <w:ins w:id="7025" w:author="Borja Gonzalez" w:date="2017-09-28T19:30:00Z">
              <w:r w:rsidRPr="0079203F">
                <w:rPr>
                  <w:lang w:val="es-ES"/>
                  <w:rPrChange w:id="7026" w:author="Rodrigo García" w:date="2017-09-29T10:08:00Z">
                    <w:rPr>
                      <w:rFonts w:ascii="Monaco" w:hAnsi="Monaco" w:cs="Monaco"/>
                      <w:sz w:val="32"/>
                      <w:szCs w:val="32"/>
                      <w:lang w:val="en-US"/>
                    </w:rPr>
                  </w:rPrChange>
                </w:rPr>
                <w:t xml:space="preserve">        </w:t>
              </w:r>
              <w:r w:rsidRPr="0079203F">
                <w:rPr>
                  <w:b/>
                  <w:bCs/>
                  <w:color w:val="204A87"/>
                  <w:lang w:val="es-ES"/>
                  <w:rPrChange w:id="7027" w:author="Rodrigo García" w:date="2017-09-29T10:08:00Z">
                    <w:rPr>
                      <w:rFonts w:ascii="Monaco" w:hAnsi="Monaco" w:cs="Monaco"/>
                      <w:b/>
                      <w:bCs/>
                      <w:color w:val="204A87"/>
                      <w:sz w:val="32"/>
                      <w:szCs w:val="32"/>
                      <w:lang w:val="en-US"/>
                    </w:rPr>
                  </w:rPrChange>
                </w:rPr>
                <w:t>var</w:t>
              </w:r>
              <w:r w:rsidRPr="0079203F">
                <w:rPr>
                  <w:lang w:val="es-ES"/>
                  <w:rPrChange w:id="7028" w:author="Rodrigo García" w:date="2017-09-29T10:08:00Z">
                    <w:rPr>
                      <w:rFonts w:ascii="Monaco" w:hAnsi="Monaco" w:cs="Monaco"/>
                      <w:sz w:val="32"/>
                      <w:szCs w:val="32"/>
                      <w:lang w:val="en-US"/>
                    </w:rPr>
                  </w:rPrChange>
                </w:rPr>
                <w:t xml:space="preserve"> genero </w:t>
              </w:r>
              <w:r w:rsidRPr="0079203F">
                <w:rPr>
                  <w:b/>
                  <w:bCs/>
                  <w:color w:val="CE5C00"/>
                  <w:lang w:val="es-ES"/>
                  <w:rPrChange w:id="7029" w:author="Rodrigo García" w:date="2017-09-29T10:08:00Z">
                    <w:rPr>
                      <w:rFonts w:ascii="Monaco" w:hAnsi="Monaco" w:cs="Monaco"/>
                      <w:b/>
                      <w:bCs/>
                      <w:color w:val="CE5C00"/>
                      <w:sz w:val="32"/>
                      <w:szCs w:val="32"/>
                      <w:lang w:val="en-US"/>
                    </w:rPr>
                  </w:rPrChange>
                </w:rPr>
                <w:t>=</w:t>
              </w:r>
              <w:r w:rsidRPr="0079203F">
                <w:rPr>
                  <w:lang w:val="es-ES"/>
                  <w:rPrChange w:id="7030" w:author="Rodrigo García" w:date="2017-09-29T10:08:00Z">
                    <w:rPr>
                      <w:rFonts w:ascii="Monaco" w:hAnsi="Monaco" w:cs="Monaco"/>
                      <w:sz w:val="32"/>
                      <w:szCs w:val="32"/>
                      <w:lang w:val="en-US"/>
                    </w:rPr>
                  </w:rPrChange>
                </w:rPr>
                <w:t xml:space="preserve"> url1</w:t>
              </w:r>
              <w:r w:rsidRPr="0079203F">
                <w:rPr>
                  <w:b/>
                  <w:bCs/>
                  <w:lang w:val="es-ES"/>
                  <w:rPrChange w:id="7031" w:author="Rodrigo García" w:date="2017-09-29T10:08:00Z">
                    <w:rPr>
                      <w:rFonts w:ascii="Monaco" w:hAnsi="Monaco" w:cs="Monaco"/>
                      <w:b/>
                      <w:bCs/>
                      <w:color w:val="000000"/>
                      <w:sz w:val="32"/>
                      <w:szCs w:val="32"/>
                      <w:lang w:val="en-US"/>
                    </w:rPr>
                  </w:rPrChange>
                </w:rPr>
                <w:t>.</w:t>
              </w:r>
              <w:r w:rsidRPr="0079203F">
                <w:rPr>
                  <w:lang w:val="es-ES"/>
                  <w:rPrChange w:id="7032" w:author="Rodrigo García" w:date="2017-09-29T10:08:00Z">
                    <w:rPr>
                      <w:rFonts w:ascii="Monaco" w:hAnsi="Monaco" w:cs="Monaco"/>
                      <w:color w:val="000000"/>
                      <w:sz w:val="32"/>
                      <w:szCs w:val="32"/>
                      <w:lang w:val="en-US"/>
                    </w:rPr>
                  </w:rPrChange>
                </w:rPr>
                <w:t>searchParams</w:t>
              </w:r>
              <w:r w:rsidRPr="0079203F">
                <w:rPr>
                  <w:b/>
                  <w:bCs/>
                  <w:lang w:val="es-ES"/>
                  <w:rPrChange w:id="7033" w:author="Rodrigo García" w:date="2017-09-29T10:08:00Z">
                    <w:rPr>
                      <w:rFonts w:ascii="Monaco" w:hAnsi="Monaco" w:cs="Monaco"/>
                      <w:b/>
                      <w:bCs/>
                      <w:color w:val="000000"/>
                      <w:sz w:val="32"/>
                      <w:szCs w:val="32"/>
                      <w:lang w:val="en-US"/>
                    </w:rPr>
                  </w:rPrChange>
                </w:rPr>
                <w:t>.</w:t>
              </w:r>
              <w:r w:rsidRPr="0079203F">
                <w:rPr>
                  <w:lang w:val="es-ES"/>
                  <w:rPrChange w:id="7034" w:author="Rodrigo García" w:date="2017-09-29T10:08:00Z">
                    <w:rPr>
                      <w:rFonts w:ascii="Monaco" w:hAnsi="Monaco" w:cs="Monaco"/>
                      <w:color w:val="000000"/>
                      <w:sz w:val="32"/>
                      <w:szCs w:val="32"/>
                      <w:lang w:val="en-US"/>
                    </w:rPr>
                  </w:rPrChange>
                </w:rPr>
                <w:t>get</w:t>
              </w:r>
              <w:r w:rsidRPr="0079203F">
                <w:rPr>
                  <w:b/>
                  <w:bCs/>
                  <w:lang w:val="es-ES"/>
                  <w:rPrChange w:id="7035" w:author="Rodrigo García" w:date="2017-09-29T10:08:00Z">
                    <w:rPr>
                      <w:rFonts w:ascii="Monaco" w:hAnsi="Monaco" w:cs="Monaco"/>
                      <w:b/>
                      <w:bCs/>
                      <w:color w:val="000000"/>
                      <w:sz w:val="32"/>
                      <w:szCs w:val="32"/>
                      <w:lang w:val="en-US"/>
                    </w:rPr>
                  </w:rPrChange>
                </w:rPr>
                <w:t>(</w:t>
              </w:r>
              <w:r w:rsidRPr="0079203F">
                <w:rPr>
                  <w:color w:val="4E9A06"/>
                  <w:lang w:val="es-ES"/>
                  <w:rPrChange w:id="7036" w:author="Rodrigo García" w:date="2017-09-29T10:08:00Z">
                    <w:rPr>
                      <w:rFonts w:ascii="Monaco" w:hAnsi="Monaco" w:cs="Monaco"/>
                      <w:color w:val="4E9A06"/>
                      <w:sz w:val="32"/>
                      <w:szCs w:val="32"/>
                      <w:lang w:val="en-US"/>
                    </w:rPr>
                  </w:rPrChange>
                </w:rPr>
                <w:t>"var4"</w:t>
              </w:r>
              <w:r w:rsidRPr="0079203F">
                <w:rPr>
                  <w:b/>
                  <w:bCs/>
                  <w:lang w:val="es-ES"/>
                  <w:rPrChange w:id="7037"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038" w:author="Borja Gonzalez" w:date="2017-09-28T19:30:00Z"/>
                <w:lang w:val="es-ES"/>
                <w:rPrChange w:id="7039" w:author="Rodrigo García" w:date="2017-09-29T10:08:00Z">
                  <w:rPr>
                    <w:ins w:id="7040" w:author="Borja Gonzalez" w:date="2017-09-28T19:30:00Z"/>
                    <w:rFonts w:ascii="Monaco" w:hAnsi="Monaco" w:cs="Monaco"/>
                    <w:sz w:val="32"/>
                    <w:szCs w:val="32"/>
                    <w:lang w:val="en-US"/>
                  </w:rPr>
                </w:rPrChange>
              </w:rPr>
              <w:pPrChange w:id="7041" w:author="GONZALEZ DIAZ, BORJA" w:date="2017-09-29T19:26:00Z">
                <w:pPr>
                  <w:widowControl w:val="0"/>
                  <w:autoSpaceDE w:val="0"/>
                  <w:autoSpaceDN w:val="0"/>
                  <w:adjustRightInd w:val="0"/>
                </w:pPr>
              </w:pPrChange>
            </w:pPr>
          </w:p>
          <w:p w14:paraId="7B034723" w14:textId="77777777" w:rsidR="00E066BD" w:rsidRPr="0079203F" w:rsidRDefault="00E066BD">
            <w:pPr>
              <w:rPr>
                <w:ins w:id="7042" w:author="Borja Gonzalez" w:date="2017-09-28T19:30:00Z"/>
                <w:lang w:val="es-ES"/>
                <w:rPrChange w:id="7043" w:author="Rodrigo García" w:date="2017-09-29T10:08:00Z">
                  <w:rPr>
                    <w:ins w:id="7044" w:author="Borja Gonzalez" w:date="2017-09-28T19:30:00Z"/>
                    <w:rFonts w:ascii="Monaco" w:eastAsiaTheme="majorEastAsia" w:hAnsi="Monaco" w:cs="Monaco"/>
                    <w:color w:val="243F60" w:themeColor="accent1" w:themeShade="7F"/>
                    <w:sz w:val="32"/>
                    <w:szCs w:val="32"/>
                    <w:lang w:val="en-US"/>
                  </w:rPr>
                </w:rPrChange>
              </w:rPr>
              <w:pPrChange w:id="7045" w:author="GONZALEZ DIAZ, BORJA" w:date="2017-09-29T19:26:00Z">
                <w:pPr>
                  <w:keepNext/>
                  <w:keepLines/>
                  <w:widowControl w:val="0"/>
                  <w:autoSpaceDE w:val="0"/>
                  <w:autoSpaceDN w:val="0"/>
                  <w:adjustRightInd w:val="0"/>
                  <w:spacing w:before="200"/>
                  <w:outlineLvl w:val="4"/>
                </w:pPr>
              </w:pPrChange>
            </w:pPr>
            <w:ins w:id="7046" w:author="Borja Gonzalez" w:date="2017-09-28T19:30:00Z">
              <w:r w:rsidRPr="0079203F">
                <w:rPr>
                  <w:lang w:val="es-ES"/>
                  <w:rPrChange w:id="7047" w:author="Rodrigo García" w:date="2017-09-29T10:08:00Z">
                    <w:rPr>
                      <w:rFonts w:ascii="Monaco" w:hAnsi="Monaco" w:cs="Monaco"/>
                      <w:sz w:val="32"/>
                      <w:szCs w:val="32"/>
                      <w:lang w:val="en-US"/>
                    </w:rPr>
                  </w:rPrChange>
                </w:rPr>
                <w:t xml:space="preserve">        </w:t>
              </w:r>
              <w:r w:rsidRPr="0079203F">
                <w:rPr>
                  <w:b/>
                  <w:bCs/>
                  <w:color w:val="204A87"/>
                  <w:lang w:val="es-ES"/>
                  <w:rPrChange w:id="7048" w:author="Rodrigo García" w:date="2017-09-29T10:08:00Z">
                    <w:rPr>
                      <w:rFonts w:ascii="Monaco" w:hAnsi="Monaco" w:cs="Monaco"/>
                      <w:b/>
                      <w:bCs/>
                      <w:color w:val="204A87"/>
                      <w:sz w:val="32"/>
                      <w:szCs w:val="32"/>
                      <w:lang w:val="en-US"/>
                    </w:rPr>
                  </w:rPrChange>
                </w:rPr>
                <w:t>var</w:t>
              </w:r>
              <w:r w:rsidRPr="0079203F">
                <w:rPr>
                  <w:lang w:val="es-ES"/>
                  <w:rPrChange w:id="7049" w:author="Rodrigo García" w:date="2017-09-29T10:08:00Z">
                    <w:rPr>
                      <w:rFonts w:ascii="Monaco" w:hAnsi="Monaco" w:cs="Monaco"/>
                      <w:sz w:val="32"/>
                      <w:szCs w:val="32"/>
                      <w:lang w:val="en-US"/>
                    </w:rPr>
                  </w:rPrChange>
                </w:rPr>
                <w:t xml:space="preserve"> max </w:t>
              </w:r>
              <w:r w:rsidRPr="0079203F">
                <w:rPr>
                  <w:b/>
                  <w:bCs/>
                  <w:color w:val="CE5C00"/>
                  <w:lang w:val="es-ES"/>
                  <w:rPrChange w:id="7050" w:author="Rodrigo García" w:date="2017-09-29T10:08:00Z">
                    <w:rPr>
                      <w:rFonts w:ascii="Monaco" w:hAnsi="Monaco" w:cs="Monaco"/>
                      <w:b/>
                      <w:bCs/>
                      <w:color w:val="CE5C00"/>
                      <w:sz w:val="32"/>
                      <w:szCs w:val="32"/>
                      <w:lang w:val="en-US"/>
                    </w:rPr>
                  </w:rPrChange>
                </w:rPr>
                <w:t>=</w:t>
              </w:r>
              <w:r w:rsidRPr="0079203F">
                <w:rPr>
                  <w:lang w:val="es-ES"/>
                  <w:rPrChange w:id="7051" w:author="Rodrigo García" w:date="2017-09-29T10:08:00Z">
                    <w:rPr>
                      <w:rFonts w:ascii="Monaco" w:hAnsi="Monaco" w:cs="Monaco"/>
                      <w:sz w:val="32"/>
                      <w:szCs w:val="32"/>
                      <w:lang w:val="en-US"/>
                    </w:rPr>
                  </w:rPrChange>
                </w:rPr>
                <w:t xml:space="preserve"> </w:t>
              </w:r>
              <w:r w:rsidRPr="0079203F">
                <w:rPr>
                  <w:b/>
                  <w:bCs/>
                  <w:lang w:val="es-ES"/>
                  <w:rPrChange w:id="7052"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053" w:author="Borja Gonzalez" w:date="2017-09-28T19:30:00Z"/>
                <w:lang w:val="es-ES"/>
                <w:rPrChange w:id="7054" w:author="Rodrigo García" w:date="2017-09-29T10:08:00Z">
                  <w:rPr>
                    <w:ins w:id="7055" w:author="Borja Gonzalez" w:date="2017-09-28T19:30:00Z"/>
                    <w:rFonts w:ascii="Monaco" w:eastAsiaTheme="majorEastAsia" w:hAnsi="Monaco" w:cs="Monaco"/>
                    <w:color w:val="243F60" w:themeColor="accent1" w:themeShade="7F"/>
                    <w:sz w:val="32"/>
                    <w:szCs w:val="32"/>
                    <w:lang w:val="en-US"/>
                  </w:rPr>
                </w:rPrChange>
              </w:rPr>
              <w:pPrChange w:id="7056" w:author="GONZALEZ DIAZ, BORJA" w:date="2017-09-29T19:26:00Z">
                <w:pPr>
                  <w:keepNext/>
                  <w:keepLines/>
                  <w:widowControl w:val="0"/>
                  <w:autoSpaceDE w:val="0"/>
                  <w:autoSpaceDN w:val="0"/>
                  <w:adjustRightInd w:val="0"/>
                  <w:spacing w:before="200"/>
                  <w:outlineLvl w:val="4"/>
                </w:pPr>
              </w:pPrChange>
            </w:pPr>
            <w:ins w:id="7057" w:author="Borja Gonzalez" w:date="2017-09-28T19:30:00Z">
              <w:r w:rsidRPr="0079203F">
                <w:rPr>
                  <w:lang w:val="es-ES"/>
                  <w:rPrChange w:id="7058" w:author="Rodrigo García" w:date="2017-09-29T10:08:00Z">
                    <w:rPr>
                      <w:rFonts w:ascii="Monaco" w:hAnsi="Monaco" w:cs="Monaco"/>
                      <w:sz w:val="32"/>
                      <w:szCs w:val="32"/>
                      <w:lang w:val="en-US"/>
                    </w:rPr>
                  </w:rPrChange>
                </w:rPr>
                <w:t xml:space="preserve">        </w:t>
              </w:r>
              <w:r w:rsidRPr="0079203F">
                <w:rPr>
                  <w:b/>
                  <w:bCs/>
                  <w:color w:val="204A87"/>
                  <w:lang w:val="es-ES"/>
                  <w:rPrChange w:id="7059" w:author="Rodrigo García" w:date="2017-09-29T10:08:00Z">
                    <w:rPr>
                      <w:rFonts w:ascii="Monaco" w:hAnsi="Monaco" w:cs="Monaco"/>
                      <w:b/>
                      <w:bCs/>
                      <w:color w:val="204A87"/>
                      <w:sz w:val="32"/>
                      <w:szCs w:val="32"/>
                      <w:lang w:val="en-US"/>
                    </w:rPr>
                  </w:rPrChange>
                </w:rPr>
                <w:t>var</w:t>
              </w:r>
              <w:r w:rsidRPr="0079203F">
                <w:rPr>
                  <w:lang w:val="es-ES"/>
                  <w:rPrChange w:id="7060" w:author="Rodrigo García" w:date="2017-09-29T10:08:00Z">
                    <w:rPr>
                      <w:rFonts w:ascii="Monaco" w:hAnsi="Monaco" w:cs="Monaco"/>
                      <w:sz w:val="32"/>
                      <w:szCs w:val="32"/>
                      <w:lang w:val="en-US"/>
                    </w:rPr>
                  </w:rPrChange>
                </w:rPr>
                <w:t xml:space="preserve"> max_max </w:t>
              </w:r>
              <w:r w:rsidRPr="0079203F">
                <w:rPr>
                  <w:b/>
                  <w:bCs/>
                  <w:color w:val="CE5C00"/>
                  <w:lang w:val="es-ES"/>
                  <w:rPrChange w:id="7061" w:author="Rodrigo García" w:date="2017-09-29T10:08:00Z">
                    <w:rPr>
                      <w:rFonts w:ascii="Monaco" w:hAnsi="Monaco" w:cs="Monaco"/>
                      <w:b/>
                      <w:bCs/>
                      <w:color w:val="CE5C00"/>
                      <w:sz w:val="32"/>
                      <w:szCs w:val="32"/>
                      <w:lang w:val="en-US"/>
                    </w:rPr>
                  </w:rPrChange>
                </w:rPr>
                <w:t>=</w:t>
              </w:r>
              <w:r w:rsidRPr="0079203F">
                <w:rPr>
                  <w:lang w:val="es-ES"/>
                  <w:rPrChange w:id="7062" w:author="Rodrigo García" w:date="2017-09-29T10:08:00Z">
                    <w:rPr>
                      <w:rFonts w:ascii="Monaco" w:hAnsi="Monaco" w:cs="Monaco"/>
                      <w:sz w:val="32"/>
                      <w:szCs w:val="32"/>
                      <w:lang w:val="en-US"/>
                    </w:rPr>
                  </w:rPrChange>
                </w:rPr>
                <w:t xml:space="preserve"> </w:t>
              </w:r>
              <w:r w:rsidRPr="0079203F">
                <w:rPr>
                  <w:b/>
                  <w:bCs/>
                  <w:lang w:val="es-ES"/>
                  <w:rPrChange w:id="7063"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064" w:author="Borja Gonzalez" w:date="2017-09-28T19:30:00Z"/>
                <w:lang w:val="es-ES"/>
                <w:rPrChange w:id="7065" w:author="Rodrigo García" w:date="2017-09-29T10:08:00Z">
                  <w:rPr>
                    <w:ins w:id="7066" w:author="Borja Gonzalez" w:date="2017-09-28T19:30:00Z"/>
                    <w:rFonts w:ascii="Monaco" w:eastAsiaTheme="majorEastAsia" w:hAnsi="Monaco" w:cs="Monaco"/>
                    <w:color w:val="243F60" w:themeColor="accent1" w:themeShade="7F"/>
                    <w:sz w:val="32"/>
                    <w:szCs w:val="32"/>
                    <w:lang w:val="en-US"/>
                  </w:rPr>
                </w:rPrChange>
              </w:rPr>
              <w:pPrChange w:id="7067" w:author="GONZALEZ DIAZ, BORJA" w:date="2017-09-29T19:26:00Z">
                <w:pPr>
                  <w:keepNext/>
                  <w:keepLines/>
                  <w:widowControl w:val="0"/>
                  <w:autoSpaceDE w:val="0"/>
                  <w:autoSpaceDN w:val="0"/>
                  <w:adjustRightInd w:val="0"/>
                  <w:spacing w:before="200"/>
                  <w:outlineLvl w:val="4"/>
                </w:pPr>
              </w:pPrChange>
            </w:pPr>
            <w:ins w:id="7068" w:author="Borja Gonzalez" w:date="2017-09-28T19:30:00Z">
              <w:r w:rsidRPr="0079203F">
                <w:rPr>
                  <w:lang w:val="es-ES"/>
                  <w:rPrChange w:id="7069" w:author="Rodrigo García" w:date="2017-09-29T10:08:00Z">
                    <w:rPr>
                      <w:rFonts w:ascii="Monaco" w:hAnsi="Monaco" w:cs="Monaco"/>
                      <w:sz w:val="32"/>
                      <w:szCs w:val="32"/>
                      <w:lang w:val="en-US"/>
                    </w:rPr>
                  </w:rPrChange>
                </w:rPr>
                <w:t xml:space="preserve">        </w:t>
              </w:r>
              <w:r w:rsidRPr="0079203F">
                <w:rPr>
                  <w:b/>
                  <w:bCs/>
                  <w:color w:val="204A87"/>
                  <w:lang w:val="es-ES"/>
                  <w:rPrChange w:id="7070" w:author="Rodrigo García" w:date="2017-09-29T10:08:00Z">
                    <w:rPr>
                      <w:rFonts w:ascii="Monaco" w:hAnsi="Monaco" w:cs="Monaco"/>
                      <w:b/>
                      <w:bCs/>
                      <w:color w:val="204A87"/>
                      <w:sz w:val="32"/>
                      <w:szCs w:val="32"/>
                      <w:lang w:val="en-US"/>
                    </w:rPr>
                  </w:rPrChange>
                </w:rPr>
                <w:t>var</w:t>
              </w:r>
              <w:r w:rsidRPr="0079203F">
                <w:rPr>
                  <w:lang w:val="es-ES"/>
                  <w:rPrChange w:id="7071" w:author="Rodrigo García" w:date="2017-09-29T10:08:00Z">
                    <w:rPr>
                      <w:rFonts w:ascii="Monaco" w:hAnsi="Monaco" w:cs="Monaco"/>
                      <w:sz w:val="32"/>
                      <w:szCs w:val="32"/>
                      <w:lang w:val="en-US"/>
                    </w:rPr>
                  </w:rPrChange>
                </w:rPr>
                <w:t xml:space="preserve"> max_min </w:t>
              </w:r>
              <w:r w:rsidRPr="0079203F">
                <w:rPr>
                  <w:b/>
                  <w:bCs/>
                  <w:color w:val="CE5C00"/>
                  <w:lang w:val="es-ES"/>
                  <w:rPrChange w:id="7072" w:author="Rodrigo García" w:date="2017-09-29T10:08:00Z">
                    <w:rPr>
                      <w:rFonts w:ascii="Monaco" w:hAnsi="Monaco" w:cs="Monaco"/>
                      <w:b/>
                      <w:bCs/>
                      <w:color w:val="CE5C00"/>
                      <w:sz w:val="32"/>
                      <w:szCs w:val="32"/>
                      <w:lang w:val="en-US"/>
                    </w:rPr>
                  </w:rPrChange>
                </w:rPr>
                <w:t>=</w:t>
              </w:r>
              <w:r w:rsidRPr="0079203F">
                <w:rPr>
                  <w:lang w:val="es-ES"/>
                  <w:rPrChange w:id="7073" w:author="Rodrigo García" w:date="2017-09-29T10:08:00Z">
                    <w:rPr>
                      <w:rFonts w:ascii="Monaco" w:hAnsi="Monaco" w:cs="Monaco"/>
                      <w:sz w:val="32"/>
                      <w:szCs w:val="32"/>
                      <w:lang w:val="en-US"/>
                    </w:rPr>
                  </w:rPrChange>
                </w:rPr>
                <w:t xml:space="preserve"> </w:t>
              </w:r>
              <w:r w:rsidRPr="0079203F">
                <w:rPr>
                  <w:b/>
                  <w:bCs/>
                  <w:lang w:val="es-ES"/>
                  <w:rPrChange w:id="7074"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075" w:author="Borja Gonzalez" w:date="2017-09-28T19:30:00Z"/>
                <w:lang w:val="es-ES"/>
                <w:rPrChange w:id="7076" w:author="Rodrigo García" w:date="2017-09-29T10:08:00Z">
                  <w:rPr>
                    <w:ins w:id="7077" w:author="Borja Gonzalez" w:date="2017-09-28T19:30:00Z"/>
                    <w:rFonts w:ascii="Monaco" w:eastAsiaTheme="majorEastAsia" w:hAnsi="Monaco" w:cs="Monaco"/>
                    <w:color w:val="243F60" w:themeColor="accent1" w:themeShade="7F"/>
                    <w:sz w:val="32"/>
                    <w:szCs w:val="32"/>
                    <w:lang w:val="en-US"/>
                  </w:rPr>
                </w:rPrChange>
              </w:rPr>
              <w:pPrChange w:id="7078" w:author="GONZALEZ DIAZ, BORJA" w:date="2017-09-29T19:26:00Z">
                <w:pPr>
                  <w:keepNext/>
                  <w:keepLines/>
                  <w:widowControl w:val="0"/>
                  <w:autoSpaceDE w:val="0"/>
                  <w:autoSpaceDN w:val="0"/>
                  <w:adjustRightInd w:val="0"/>
                  <w:spacing w:before="200"/>
                  <w:outlineLvl w:val="4"/>
                </w:pPr>
              </w:pPrChange>
            </w:pPr>
            <w:ins w:id="7079" w:author="Borja Gonzalez" w:date="2017-09-28T19:30:00Z">
              <w:r w:rsidRPr="0079203F">
                <w:rPr>
                  <w:lang w:val="es-ES"/>
                  <w:rPrChange w:id="7080" w:author="Rodrigo García" w:date="2017-09-29T10:08:00Z">
                    <w:rPr>
                      <w:rFonts w:ascii="Monaco" w:hAnsi="Monaco" w:cs="Monaco"/>
                      <w:sz w:val="32"/>
                      <w:szCs w:val="32"/>
                      <w:lang w:val="en-US"/>
                    </w:rPr>
                  </w:rPrChange>
                </w:rPr>
                <w:t xml:space="preserve">        </w:t>
              </w:r>
              <w:r w:rsidRPr="0079203F">
                <w:rPr>
                  <w:b/>
                  <w:bCs/>
                  <w:color w:val="204A87"/>
                  <w:lang w:val="es-ES"/>
                  <w:rPrChange w:id="7081" w:author="Rodrigo García" w:date="2017-09-29T10:08:00Z">
                    <w:rPr>
                      <w:rFonts w:ascii="Monaco" w:hAnsi="Monaco" w:cs="Monaco"/>
                      <w:b/>
                      <w:bCs/>
                      <w:color w:val="204A87"/>
                      <w:sz w:val="32"/>
                      <w:szCs w:val="32"/>
                      <w:lang w:val="en-US"/>
                    </w:rPr>
                  </w:rPrChange>
                </w:rPr>
                <w:t>var</w:t>
              </w:r>
              <w:r w:rsidRPr="0079203F">
                <w:rPr>
                  <w:lang w:val="es-ES"/>
                  <w:rPrChange w:id="7082" w:author="Rodrigo García" w:date="2017-09-29T10:08:00Z">
                    <w:rPr>
                      <w:rFonts w:ascii="Monaco" w:hAnsi="Monaco" w:cs="Monaco"/>
                      <w:sz w:val="32"/>
                      <w:szCs w:val="32"/>
                      <w:lang w:val="en-US"/>
                    </w:rPr>
                  </w:rPrChange>
                </w:rPr>
                <w:t xml:space="preserve"> min </w:t>
              </w:r>
              <w:r w:rsidRPr="0079203F">
                <w:rPr>
                  <w:b/>
                  <w:bCs/>
                  <w:color w:val="CE5C00"/>
                  <w:lang w:val="es-ES"/>
                  <w:rPrChange w:id="7083" w:author="Rodrigo García" w:date="2017-09-29T10:08:00Z">
                    <w:rPr>
                      <w:rFonts w:ascii="Monaco" w:hAnsi="Monaco" w:cs="Monaco"/>
                      <w:b/>
                      <w:bCs/>
                      <w:color w:val="CE5C00"/>
                      <w:sz w:val="32"/>
                      <w:szCs w:val="32"/>
                      <w:lang w:val="en-US"/>
                    </w:rPr>
                  </w:rPrChange>
                </w:rPr>
                <w:t>=</w:t>
              </w:r>
              <w:r w:rsidRPr="0079203F">
                <w:rPr>
                  <w:lang w:val="es-ES"/>
                  <w:rPrChange w:id="7084" w:author="Rodrigo García" w:date="2017-09-29T10:08:00Z">
                    <w:rPr>
                      <w:rFonts w:ascii="Monaco" w:hAnsi="Monaco" w:cs="Monaco"/>
                      <w:sz w:val="32"/>
                      <w:szCs w:val="32"/>
                      <w:lang w:val="en-US"/>
                    </w:rPr>
                  </w:rPrChange>
                </w:rPr>
                <w:t xml:space="preserve"> </w:t>
              </w:r>
              <w:r w:rsidRPr="0079203F">
                <w:rPr>
                  <w:b/>
                  <w:bCs/>
                  <w:lang w:val="es-ES"/>
                  <w:rPrChange w:id="7085"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086" w:author="Borja Gonzalez" w:date="2017-09-28T19:30:00Z"/>
                <w:lang w:val="es-ES"/>
                <w:rPrChange w:id="7087" w:author="Rodrigo García" w:date="2017-09-29T10:08:00Z">
                  <w:rPr>
                    <w:ins w:id="7088" w:author="Borja Gonzalez" w:date="2017-09-28T19:30:00Z"/>
                    <w:rFonts w:ascii="Monaco" w:eastAsiaTheme="majorEastAsia" w:hAnsi="Monaco" w:cs="Monaco"/>
                    <w:color w:val="243F60" w:themeColor="accent1" w:themeShade="7F"/>
                    <w:sz w:val="32"/>
                    <w:szCs w:val="32"/>
                    <w:lang w:val="en-US"/>
                  </w:rPr>
                </w:rPrChange>
              </w:rPr>
              <w:pPrChange w:id="7089" w:author="GONZALEZ DIAZ, BORJA" w:date="2017-09-29T19:26:00Z">
                <w:pPr>
                  <w:keepNext/>
                  <w:keepLines/>
                  <w:widowControl w:val="0"/>
                  <w:autoSpaceDE w:val="0"/>
                  <w:autoSpaceDN w:val="0"/>
                  <w:adjustRightInd w:val="0"/>
                  <w:spacing w:before="200"/>
                  <w:outlineLvl w:val="4"/>
                </w:pPr>
              </w:pPrChange>
            </w:pPr>
            <w:ins w:id="7090" w:author="Borja Gonzalez" w:date="2017-09-28T19:30:00Z">
              <w:r w:rsidRPr="0079203F">
                <w:rPr>
                  <w:lang w:val="es-ES"/>
                  <w:rPrChange w:id="7091" w:author="Rodrigo García" w:date="2017-09-29T10:08:00Z">
                    <w:rPr>
                      <w:rFonts w:ascii="Monaco" w:hAnsi="Monaco" w:cs="Monaco"/>
                      <w:sz w:val="32"/>
                      <w:szCs w:val="32"/>
                      <w:lang w:val="en-US"/>
                    </w:rPr>
                  </w:rPrChange>
                </w:rPr>
                <w:t xml:space="preserve">        </w:t>
              </w:r>
              <w:r w:rsidRPr="0079203F">
                <w:rPr>
                  <w:b/>
                  <w:bCs/>
                  <w:color w:val="204A87"/>
                  <w:lang w:val="es-ES"/>
                  <w:rPrChange w:id="7092" w:author="Rodrigo García" w:date="2017-09-29T10:08:00Z">
                    <w:rPr>
                      <w:rFonts w:ascii="Monaco" w:hAnsi="Monaco" w:cs="Monaco"/>
                      <w:b/>
                      <w:bCs/>
                      <w:color w:val="204A87"/>
                      <w:sz w:val="32"/>
                      <w:szCs w:val="32"/>
                      <w:lang w:val="en-US"/>
                    </w:rPr>
                  </w:rPrChange>
                </w:rPr>
                <w:t>var</w:t>
              </w:r>
              <w:r w:rsidRPr="0079203F">
                <w:rPr>
                  <w:lang w:val="es-ES"/>
                  <w:rPrChange w:id="7093" w:author="Rodrigo García" w:date="2017-09-29T10:08:00Z">
                    <w:rPr>
                      <w:rFonts w:ascii="Monaco" w:hAnsi="Monaco" w:cs="Monaco"/>
                      <w:sz w:val="32"/>
                      <w:szCs w:val="32"/>
                      <w:lang w:val="en-US"/>
                    </w:rPr>
                  </w:rPrChange>
                </w:rPr>
                <w:t xml:space="preserve"> min_max </w:t>
              </w:r>
              <w:r w:rsidRPr="0079203F">
                <w:rPr>
                  <w:b/>
                  <w:bCs/>
                  <w:color w:val="CE5C00"/>
                  <w:lang w:val="es-ES"/>
                  <w:rPrChange w:id="7094" w:author="Rodrigo García" w:date="2017-09-29T10:08:00Z">
                    <w:rPr>
                      <w:rFonts w:ascii="Monaco" w:hAnsi="Monaco" w:cs="Monaco"/>
                      <w:b/>
                      <w:bCs/>
                      <w:color w:val="CE5C00"/>
                      <w:sz w:val="32"/>
                      <w:szCs w:val="32"/>
                      <w:lang w:val="en-US"/>
                    </w:rPr>
                  </w:rPrChange>
                </w:rPr>
                <w:t>=</w:t>
              </w:r>
              <w:r w:rsidRPr="0079203F">
                <w:rPr>
                  <w:lang w:val="es-ES"/>
                  <w:rPrChange w:id="7095" w:author="Rodrigo García" w:date="2017-09-29T10:08:00Z">
                    <w:rPr>
                      <w:rFonts w:ascii="Monaco" w:hAnsi="Monaco" w:cs="Monaco"/>
                      <w:sz w:val="32"/>
                      <w:szCs w:val="32"/>
                      <w:lang w:val="en-US"/>
                    </w:rPr>
                  </w:rPrChange>
                </w:rPr>
                <w:t xml:space="preserve"> </w:t>
              </w:r>
              <w:r w:rsidRPr="0079203F">
                <w:rPr>
                  <w:b/>
                  <w:bCs/>
                  <w:lang w:val="es-ES"/>
                  <w:rPrChange w:id="7096"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097" w:author="Borja Gonzalez" w:date="2017-09-28T19:30:00Z"/>
                <w:lang w:val="es-ES"/>
                <w:rPrChange w:id="7098" w:author="Rodrigo García" w:date="2017-09-29T10:08:00Z">
                  <w:rPr>
                    <w:ins w:id="7099" w:author="Borja Gonzalez" w:date="2017-09-28T19:30:00Z"/>
                    <w:rFonts w:ascii="Monaco" w:eastAsiaTheme="majorEastAsia" w:hAnsi="Monaco" w:cs="Monaco"/>
                    <w:color w:val="243F60" w:themeColor="accent1" w:themeShade="7F"/>
                    <w:sz w:val="32"/>
                    <w:szCs w:val="32"/>
                    <w:lang w:val="en-US"/>
                  </w:rPr>
                </w:rPrChange>
              </w:rPr>
              <w:pPrChange w:id="7100" w:author="GONZALEZ DIAZ, BORJA" w:date="2017-09-29T19:26:00Z">
                <w:pPr>
                  <w:keepNext/>
                  <w:keepLines/>
                  <w:widowControl w:val="0"/>
                  <w:autoSpaceDE w:val="0"/>
                  <w:autoSpaceDN w:val="0"/>
                  <w:adjustRightInd w:val="0"/>
                  <w:spacing w:before="200"/>
                  <w:outlineLvl w:val="4"/>
                </w:pPr>
              </w:pPrChange>
            </w:pPr>
            <w:ins w:id="7101" w:author="Borja Gonzalez" w:date="2017-09-28T19:30:00Z">
              <w:r w:rsidRPr="0079203F">
                <w:rPr>
                  <w:lang w:val="es-ES"/>
                  <w:rPrChange w:id="7102" w:author="Rodrigo García" w:date="2017-09-29T10:08:00Z">
                    <w:rPr>
                      <w:rFonts w:ascii="Monaco" w:hAnsi="Monaco" w:cs="Monaco"/>
                      <w:sz w:val="32"/>
                      <w:szCs w:val="32"/>
                      <w:lang w:val="en-US"/>
                    </w:rPr>
                  </w:rPrChange>
                </w:rPr>
                <w:t xml:space="preserve">        </w:t>
              </w:r>
              <w:r w:rsidRPr="0079203F">
                <w:rPr>
                  <w:b/>
                  <w:bCs/>
                  <w:color w:val="204A87"/>
                  <w:lang w:val="es-ES"/>
                  <w:rPrChange w:id="7103" w:author="Rodrigo García" w:date="2017-09-29T10:08:00Z">
                    <w:rPr>
                      <w:rFonts w:ascii="Monaco" w:hAnsi="Monaco" w:cs="Monaco"/>
                      <w:b/>
                      <w:bCs/>
                      <w:color w:val="204A87"/>
                      <w:sz w:val="32"/>
                      <w:szCs w:val="32"/>
                      <w:lang w:val="en-US"/>
                    </w:rPr>
                  </w:rPrChange>
                </w:rPr>
                <w:t>var</w:t>
              </w:r>
              <w:r w:rsidRPr="0079203F">
                <w:rPr>
                  <w:lang w:val="es-ES"/>
                  <w:rPrChange w:id="7104" w:author="Rodrigo García" w:date="2017-09-29T10:08:00Z">
                    <w:rPr>
                      <w:rFonts w:ascii="Monaco" w:hAnsi="Monaco" w:cs="Monaco"/>
                      <w:sz w:val="32"/>
                      <w:szCs w:val="32"/>
                      <w:lang w:val="en-US"/>
                    </w:rPr>
                  </w:rPrChange>
                </w:rPr>
                <w:t xml:space="preserve"> min_min </w:t>
              </w:r>
              <w:r w:rsidRPr="0079203F">
                <w:rPr>
                  <w:b/>
                  <w:bCs/>
                  <w:color w:val="CE5C00"/>
                  <w:lang w:val="es-ES"/>
                  <w:rPrChange w:id="7105" w:author="Rodrigo García" w:date="2017-09-29T10:08:00Z">
                    <w:rPr>
                      <w:rFonts w:ascii="Monaco" w:hAnsi="Monaco" w:cs="Monaco"/>
                      <w:b/>
                      <w:bCs/>
                      <w:color w:val="CE5C00"/>
                      <w:sz w:val="32"/>
                      <w:szCs w:val="32"/>
                      <w:lang w:val="en-US"/>
                    </w:rPr>
                  </w:rPrChange>
                </w:rPr>
                <w:t>=</w:t>
              </w:r>
              <w:r w:rsidRPr="0079203F">
                <w:rPr>
                  <w:lang w:val="es-ES"/>
                  <w:rPrChange w:id="7106" w:author="Rodrigo García" w:date="2017-09-29T10:08:00Z">
                    <w:rPr>
                      <w:rFonts w:ascii="Monaco" w:hAnsi="Monaco" w:cs="Monaco"/>
                      <w:sz w:val="32"/>
                      <w:szCs w:val="32"/>
                      <w:lang w:val="en-US"/>
                    </w:rPr>
                  </w:rPrChange>
                </w:rPr>
                <w:t xml:space="preserve"> </w:t>
              </w:r>
              <w:r w:rsidRPr="0079203F">
                <w:rPr>
                  <w:b/>
                  <w:bCs/>
                  <w:lang w:val="es-ES"/>
                  <w:rPrChange w:id="7107"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108" w:author="Borja Gonzalez" w:date="2017-09-28T19:30:00Z"/>
                <w:lang w:val="en-US"/>
                <w:rPrChange w:id="7109" w:author="Borja Gonzalez" w:date="2017-09-28T19:30:00Z">
                  <w:rPr>
                    <w:ins w:id="7110" w:author="Borja Gonzalez" w:date="2017-09-28T19:30:00Z"/>
                    <w:rFonts w:ascii="Monaco" w:eastAsiaTheme="majorEastAsia" w:hAnsi="Monaco" w:cs="Monaco"/>
                    <w:color w:val="243F60" w:themeColor="accent1" w:themeShade="7F"/>
                    <w:sz w:val="32"/>
                    <w:szCs w:val="32"/>
                    <w:lang w:val="en-US"/>
                  </w:rPr>
                </w:rPrChange>
              </w:rPr>
              <w:pPrChange w:id="7111" w:author="GONZALEZ DIAZ, BORJA" w:date="2017-09-29T19:26:00Z">
                <w:pPr>
                  <w:keepNext/>
                  <w:keepLines/>
                  <w:widowControl w:val="0"/>
                  <w:autoSpaceDE w:val="0"/>
                  <w:autoSpaceDN w:val="0"/>
                  <w:adjustRightInd w:val="0"/>
                  <w:spacing w:before="200"/>
                  <w:outlineLvl w:val="4"/>
                </w:pPr>
              </w:pPrChange>
            </w:pPr>
            <w:ins w:id="7112" w:author="Borja Gonzalez" w:date="2017-09-28T19:30:00Z">
              <w:r w:rsidRPr="0079203F">
                <w:rPr>
                  <w:lang w:val="es-ES"/>
                  <w:rPrChange w:id="7113" w:author="Rodrigo García" w:date="2017-09-29T10:08:00Z">
                    <w:rPr>
                      <w:rFonts w:ascii="Monaco" w:hAnsi="Monaco" w:cs="Monaco"/>
                      <w:sz w:val="32"/>
                      <w:szCs w:val="32"/>
                      <w:lang w:val="en-US"/>
                    </w:rPr>
                  </w:rPrChange>
                </w:rPr>
                <w:t xml:space="preserve">        </w:t>
              </w:r>
              <w:r w:rsidRPr="00E066BD">
                <w:rPr>
                  <w:b/>
                  <w:bCs/>
                  <w:color w:val="204A87"/>
                  <w:lang w:val="en-US"/>
                  <w:rPrChange w:id="7114" w:author="Borja Gonzalez" w:date="2017-09-28T19:30:00Z">
                    <w:rPr>
                      <w:rFonts w:ascii="Monaco" w:hAnsi="Monaco" w:cs="Monaco"/>
                      <w:b/>
                      <w:bCs/>
                      <w:color w:val="204A87"/>
                      <w:sz w:val="32"/>
                      <w:szCs w:val="32"/>
                      <w:lang w:val="en-US"/>
                    </w:rPr>
                  </w:rPrChange>
                </w:rPr>
                <w:t>var</w:t>
              </w:r>
              <w:r w:rsidRPr="00E066BD">
                <w:rPr>
                  <w:lang w:val="en-US"/>
                  <w:rPrChange w:id="7115" w:author="Borja Gonzalez" w:date="2017-09-28T19:30:00Z">
                    <w:rPr>
                      <w:rFonts w:ascii="Monaco" w:hAnsi="Monaco" w:cs="Monaco"/>
                      <w:sz w:val="32"/>
                      <w:szCs w:val="32"/>
                      <w:lang w:val="en-US"/>
                    </w:rPr>
                  </w:rPrChange>
                </w:rPr>
                <w:t xml:space="preserve"> fecha </w:t>
              </w:r>
              <w:r w:rsidRPr="00E066BD">
                <w:rPr>
                  <w:b/>
                  <w:bCs/>
                  <w:color w:val="CE5C00"/>
                  <w:lang w:val="en-US"/>
                  <w:rPrChange w:id="7116" w:author="Borja Gonzalez" w:date="2017-09-28T19:30:00Z">
                    <w:rPr>
                      <w:rFonts w:ascii="Monaco" w:hAnsi="Monaco" w:cs="Monaco"/>
                      <w:b/>
                      <w:bCs/>
                      <w:color w:val="CE5C00"/>
                      <w:sz w:val="32"/>
                      <w:szCs w:val="32"/>
                      <w:lang w:val="en-US"/>
                    </w:rPr>
                  </w:rPrChange>
                </w:rPr>
                <w:t>=</w:t>
              </w:r>
              <w:r w:rsidRPr="00E066BD">
                <w:rPr>
                  <w:lang w:val="en-US"/>
                  <w:rPrChange w:id="7117" w:author="Borja Gonzalez" w:date="2017-09-28T19:30:00Z">
                    <w:rPr>
                      <w:rFonts w:ascii="Monaco" w:hAnsi="Monaco" w:cs="Monaco"/>
                      <w:sz w:val="32"/>
                      <w:szCs w:val="32"/>
                      <w:lang w:val="en-US"/>
                    </w:rPr>
                  </w:rPrChange>
                </w:rPr>
                <w:t xml:space="preserve"> </w:t>
              </w:r>
              <w:r w:rsidRPr="00E066BD">
                <w:rPr>
                  <w:b/>
                  <w:bCs/>
                  <w:lang w:val="en-US"/>
                  <w:rPrChange w:id="7118"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119" w:author="Borja Gonzalez" w:date="2017-09-28T19:30:00Z"/>
                <w:lang w:val="en-US"/>
                <w:rPrChange w:id="7120" w:author="Borja Gonzalez" w:date="2017-09-28T19:30:00Z">
                  <w:rPr>
                    <w:ins w:id="7121" w:author="Borja Gonzalez" w:date="2017-09-28T19:30:00Z"/>
                    <w:rFonts w:ascii="Monaco" w:hAnsi="Monaco" w:cs="Monaco"/>
                    <w:sz w:val="32"/>
                    <w:szCs w:val="32"/>
                    <w:lang w:val="en-US"/>
                  </w:rPr>
                </w:rPrChange>
              </w:rPr>
              <w:pPrChange w:id="7122" w:author="GONZALEZ DIAZ, BORJA" w:date="2017-09-29T19:26:00Z">
                <w:pPr>
                  <w:widowControl w:val="0"/>
                  <w:autoSpaceDE w:val="0"/>
                  <w:autoSpaceDN w:val="0"/>
                  <w:adjustRightInd w:val="0"/>
                </w:pPr>
              </w:pPrChange>
            </w:pPr>
          </w:p>
          <w:p w14:paraId="5600642F" w14:textId="77777777" w:rsidR="00E066BD" w:rsidRPr="00E066BD" w:rsidRDefault="00E066BD">
            <w:pPr>
              <w:rPr>
                <w:ins w:id="7123" w:author="Borja Gonzalez" w:date="2017-09-28T19:30:00Z"/>
                <w:lang w:val="en-US"/>
                <w:rPrChange w:id="7124" w:author="Borja Gonzalez" w:date="2017-09-28T19:30:00Z">
                  <w:rPr>
                    <w:ins w:id="7125" w:author="Borja Gonzalez" w:date="2017-09-28T19:30:00Z"/>
                    <w:rFonts w:ascii="Monaco" w:eastAsiaTheme="majorEastAsia" w:hAnsi="Monaco" w:cs="Monaco"/>
                    <w:color w:val="243F60" w:themeColor="accent1" w:themeShade="7F"/>
                    <w:sz w:val="32"/>
                    <w:szCs w:val="32"/>
                    <w:lang w:val="en-US"/>
                  </w:rPr>
                </w:rPrChange>
              </w:rPr>
              <w:pPrChange w:id="7126" w:author="GONZALEZ DIAZ, BORJA" w:date="2017-09-29T19:26:00Z">
                <w:pPr>
                  <w:keepNext/>
                  <w:keepLines/>
                  <w:widowControl w:val="0"/>
                  <w:autoSpaceDE w:val="0"/>
                  <w:autoSpaceDN w:val="0"/>
                  <w:adjustRightInd w:val="0"/>
                  <w:spacing w:before="200"/>
                  <w:outlineLvl w:val="4"/>
                </w:pPr>
              </w:pPrChange>
            </w:pPr>
            <w:ins w:id="7127" w:author="Borja Gonzalez" w:date="2017-09-28T19:30:00Z">
              <w:r w:rsidRPr="00E066BD">
                <w:rPr>
                  <w:lang w:val="en-US"/>
                  <w:rPrChange w:id="7128" w:author="Borja Gonzalez" w:date="2017-09-28T19:30:00Z">
                    <w:rPr>
                      <w:rFonts w:ascii="Monaco" w:hAnsi="Monaco" w:cs="Monaco"/>
                      <w:sz w:val="32"/>
                      <w:szCs w:val="32"/>
                      <w:lang w:val="en-US"/>
                    </w:rPr>
                  </w:rPrChange>
                </w:rPr>
                <w:t xml:space="preserve">        </w:t>
              </w:r>
              <w:r w:rsidRPr="00E066BD">
                <w:rPr>
                  <w:b/>
                  <w:bCs/>
                  <w:color w:val="204A87"/>
                  <w:lang w:val="en-US"/>
                  <w:rPrChange w:id="7129" w:author="Borja Gonzalez" w:date="2017-09-28T19:30:00Z">
                    <w:rPr>
                      <w:rFonts w:ascii="Monaco" w:hAnsi="Monaco" w:cs="Monaco"/>
                      <w:b/>
                      <w:bCs/>
                      <w:color w:val="204A87"/>
                      <w:sz w:val="32"/>
                      <w:szCs w:val="32"/>
                      <w:lang w:val="en-US"/>
                    </w:rPr>
                  </w:rPrChange>
                </w:rPr>
                <w:t>if</w:t>
              </w:r>
              <w:r w:rsidRPr="00E066BD">
                <w:rPr>
                  <w:b/>
                  <w:bCs/>
                  <w:lang w:val="en-US"/>
                  <w:rPrChange w:id="7130" w:author="Borja Gonzalez" w:date="2017-09-28T19:30:00Z">
                    <w:rPr>
                      <w:rFonts w:ascii="Monaco" w:hAnsi="Monaco" w:cs="Monaco"/>
                      <w:b/>
                      <w:bCs/>
                      <w:color w:val="000000"/>
                      <w:sz w:val="32"/>
                      <w:szCs w:val="32"/>
                      <w:lang w:val="en-US"/>
                    </w:rPr>
                  </w:rPrChange>
                </w:rPr>
                <w:t>(</w:t>
              </w:r>
              <w:r w:rsidRPr="00E066BD">
                <w:rPr>
                  <w:lang w:val="en-US"/>
                  <w:rPrChange w:id="7131" w:author="Borja Gonzalez" w:date="2017-09-28T19:30:00Z">
                    <w:rPr>
                      <w:rFonts w:ascii="Monaco" w:hAnsi="Monaco" w:cs="Monaco"/>
                      <w:color w:val="000000"/>
                      <w:sz w:val="32"/>
                      <w:szCs w:val="32"/>
                      <w:lang w:val="en-US"/>
                    </w:rPr>
                  </w:rPrChange>
                </w:rPr>
                <w:t>move</w:t>
              </w:r>
              <w:r w:rsidRPr="00E066BD">
                <w:rPr>
                  <w:b/>
                  <w:bCs/>
                  <w:color w:val="CE5C00"/>
                  <w:lang w:val="en-US"/>
                  <w:rPrChange w:id="7132"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133" w:author="Borja Gonzalez" w:date="2017-09-28T19:30:00Z">
                    <w:rPr>
                      <w:rFonts w:ascii="Monaco" w:hAnsi="Monaco" w:cs="Monaco"/>
                      <w:b/>
                      <w:bCs/>
                      <w:color w:val="0000CF"/>
                      <w:sz w:val="32"/>
                      <w:szCs w:val="32"/>
                      <w:lang w:val="en-US"/>
                    </w:rPr>
                  </w:rPrChange>
                </w:rPr>
                <w:t>1</w:t>
              </w:r>
              <w:r w:rsidRPr="00E066BD">
                <w:rPr>
                  <w:b/>
                  <w:bCs/>
                  <w:lang w:val="en-US"/>
                  <w:rPrChange w:id="7134" w:author="Borja Gonzalez" w:date="2017-09-28T19:30:00Z">
                    <w:rPr>
                      <w:rFonts w:ascii="Monaco" w:hAnsi="Monaco" w:cs="Monaco"/>
                      <w:b/>
                      <w:bCs/>
                      <w:color w:val="000000"/>
                      <w:sz w:val="32"/>
                      <w:szCs w:val="32"/>
                      <w:lang w:val="en-US"/>
                    </w:rPr>
                  </w:rPrChange>
                </w:rPr>
                <w:t>){</w:t>
              </w:r>
              <w:proofErr w:type="gramEnd"/>
            </w:ins>
          </w:p>
          <w:p w14:paraId="68104DE4" w14:textId="77777777" w:rsidR="00E066BD" w:rsidRPr="00E066BD" w:rsidRDefault="00E066BD">
            <w:pPr>
              <w:rPr>
                <w:ins w:id="7135" w:author="Borja Gonzalez" w:date="2017-09-28T19:30:00Z"/>
                <w:lang w:val="en-US"/>
                <w:rPrChange w:id="7136" w:author="Borja Gonzalez" w:date="2017-09-28T19:30:00Z">
                  <w:rPr>
                    <w:ins w:id="7137" w:author="Borja Gonzalez" w:date="2017-09-28T19:30:00Z"/>
                    <w:rFonts w:ascii="Monaco" w:eastAsiaTheme="majorEastAsia" w:hAnsi="Monaco" w:cs="Monaco"/>
                    <w:color w:val="243F60" w:themeColor="accent1" w:themeShade="7F"/>
                    <w:sz w:val="32"/>
                    <w:szCs w:val="32"/>
                    <w:lang w:val="en-US"/>
                  </w:rPr>
                </w:rPrChange>
              </w:rPr>
              <w:pPrChange w:id="7138" w:author="GONZALEZ DIAZ, BORJA" w:date="2017-09-29T19:26:00Z">
                <w:pPr>
                  <w:keepNext/>
                  <w:keepLines/>
                  <w:widowControl w:val="0"/>
                  <w:autoSpaceDE w:val="0"/>
                  <w:autoSpaceDN w:val="0"/>
                  <w:adjustRightInd w:val="0"/>
                  <w:spacing w:before="200"/>
                  <w:outlineLvl w:val="4"/>
                </w:pPr>
              </w:pPrChange>
            </w:pPr>
            <w:ins w:id="7139" w:author="Borja Gonzalez" w:date="2017-09-28T19:30:00Z">
              <w:r w:rsidRPr="00E066BD">
                <w:rPr>
                  <w:lang w:val="en-US"/>
                  <w:rPrChange w:id="7140" w:author="Borja Gonzalez" w:date="2017-09-28T19:30:00Z">
                    <w:rPr>
                      <w:rFonts w:ascii="Monaco" w:hAnsi="Monaco" w:cs="Monaco"/>
                      <w:sz w:val="32"/>
                      <w:szCs w:val="32"/>
                      <w:lang w:val="en-US"/>
                    </w:rPr>
                  </w:rPrChange>
                </w:rPr>
                <w:t xml:space="preserve">            </w:t>
              </w:r>
              <w:r w:rsidRPr="00E066BD">
                <w:rPr>
                  <w:b/>
                  <w:bCs/>
                  <w:color w:val="204A87"/>
                  <w:lang w:val="en-US"/>
                  <w:rPrChange w:id="7141" w:author="Borja Gonzalez" w:date="2017-09-28T19:30:00Z">
                    <w:rPr>
                      <w:rFonts w:ascii="Monaco" w:hAnsi="Monaco" w:cs="Monaco"/>
                      <w:b/>
                      <w:bCs/>
                      <w:color w:val="204A87"/>
                      <w:sz w:val="32"/>
                      <w:szCs w:val="32"/>
                      <w:lang w:val="en-US"/>
                    </w:rPr>
                  </w:rPrChange>
                </w:rPr>
                <w:t>for</w:t>
              </w:r>
              <w:r w:rsidRPr="00E066BD">
                <w:rPr>
                  <w:b/>
                  <w:bCs/>
                  <w:lang w:val="en-US"/>
                  <w:rPrChange w:id="7142" w:author="Borja Gonzalez" w:date="2017-09-28T19:30:00Z">
                    <w:rPr>
                      <w:rFonts w:ascii="Monaco" w:hAnsi="Monaco" w:cs="Monaco"/>
                      <w:b/>
                      <w:bCs/>
                      <w:color w:val="000000"/>
                      <w:sz w:val="32"/>
                      <w:szCs w:val="32"/>
                      <w:lang w:val="en-US"/>
                    </w:rPr>
                  </w:rPrChange>
                </w:rPr>
                <w:t>(</w:t>
              </w:r>
              <w:r w:rsidRPr="00E066BD">
                <w:rPr>
                  <w:lang w:val="en-US"/>
                  <w:rPrChange w:id="7143" w:author="Borja Gonzalez" w:date="2017-09-28T19:30:00Z">
                    <w:rPr>
                      <w:rFonts w:ascii="Monaco" w:hAnsi="Monaco" w:cs="Monaco"/>
                      <w:color w:val="000000"/>
                      <w:sz w:val="32"/>
                      <w:szCs w:val="32"/>
                      <w:lang w:val="en-US"/>
                    </w:rPr>
                  </w:rPrChange>
                </w:rPr>
                <w:t>i</w:t>
              </w:r>
              <w:r w:rsidRPr="00E066BD">
                <w:rPr>
                  <w:b/>
                  <w:bCs/>
                  <w:color w:val="CE5C00"/>
                  <w:lang w:val="en-US"/>
                  <w:rPrChange w:id="7144"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145" w:author="Borja Gonzalez" w:date="2017-09-28T19:30:00Z">
                    <w:rPr>
                      <w:rFonts w:ascii="Monaco" w:hAnsi="Monaco" w:cs="Monaco"/>
                      <w:b/>
                      <w:bCs/>
                      <w:color w:val="0000CF"/>
                      <w:sz w:val="32"/>
                      <w:szCs w:val="32"/>
                      <w:lang w:val="en-US"/>
                    </w:rPr>
                  </w:rPrChange>
                </w:rPr>
                <w:t>0</w:t>
              </w:r>
              <w:r w:rsidRPr="00E066BD">
                <w:rPr>
                  <w:b/>
                  <w:bCs/>
                  <w:lang w:val="en-US"/>
                  <w:rPrChange w:id="7146" w:author="Borja Gonzalez" w:date="2017-09-28T19:30:00Z">
                    <w:rPr>
                      <w:rFonts w:ascii="Monaco" w:hAnsi="Monaco" w:cs="Monaco"/>
                      <w:b/>
                      <w:bCs/>
                      <w:color w:val="000000"/>
                      <w:sz w:val="32"/>
                      <w:szCs w:val="32"/>
                      <w:lang w:val="en-US"/>
                    </w:rPr>
                  </w:rPrChange>
                </w:rPr>
                <w:t>;</w:t>
              </w:r>
              <w:r w:rsidRPr="00E066BD">
                <w:rPr>
                  <w:lang w:val="en-US"/>
                  <w:rPrChange w:id="7147"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148" w:author="Borja Gonzalez" w:date="2017-09-28T19:30:00Z">
                    <w:rPr>
                      <w:rFonts w:ascii="Monaco" w:hAnsi="Monaco" w:cs="Monaco"/>
                      <w:b/>
                      <w:bCs/>
                      <w:color w:val="CE5C00"/>
                      <w:sz w:val="32"/>
                      <w:szCs w:val="32"/>
                      <w:lang w:val="en-US"/>
                    </w:rPr>
                  </w:rPrChange>
                </w:rPr>
                <w:t>&lt;</w:t>
              </w:r>
              <w:r w:rsidRPr="00E066BD">
                <w:rPr>
                  <w:lang w:val="en-US"/>
                  <w:rPrChange w:id="7149" w:author="Borja Gonzalez" w:date="2017-09-28T19:30:00Z">
                    <w:rPr>
                      <w:rFonts w:ascii="Monaco" w:hAnsi="Monaco" w:cs="Monaco"/>
                      <w:color w:val="000000"/>
                      <w:sz w:val="32"/>
                      <w:szCs w:val="32"/>
                      <w:lang w:val="en-US"/>
                    </w:rPr>
                  </w:rPrChange>
                </w:rPr>
                <w:t>max_minimo</w:t>
              </w:r>
              <w:r w:rsidRPr="00E066BD">
                <w:rPr>
                  <w:b/>
                  <w:bCs/>
                  <w:lang w:val="en-US"/>
                  <w:rPrChange w:id="7150" w:author="Borja Gonzalez" w:date="2017-09-28T19:30:00Z">
                    <w:rPr>
                      <w:rFonts w:ascii="Monaco" w:hAnsi="Monaco" w:cs="Monaco"/>
                      <w:b/>
                      <w:bCs/>
                      <w:color w:val="000000"/>
                      <w:sz w:val="32"/>
                      <w:szCs w:val="32"/>
                      <w:lang w:val="en-US"/>
                    </w:rPr>
                  </w:rPrChange>
                </w:rPr>
                <w:t>[</w:t>
              </w:r>
              <w:r w:rsidRPr="00E066BD">
                <w:rPr>
                  <w:b/>
                  <w:bCs/>
                  <w:color w:val="0000CF"/>
                  <w:lang w:val="en-US"/>
                  <w:rPrChange w:id="7151" w:author="Borja Gonzalez" w:date="2017-09-28T19:30:00Z">
                    <w:rPr>
                      <w:rFonts w:ascii="Monaco" w:hAnsi="Monaco" w:cs="Monaco"/>
                      <w:b/>
                      <w:bCs/>
                      <w:color w:val="0000CF"/>
                      <w:sz w:val="32"/>
                      <w:szCs w:val="32"/>
                      <w:lang w:val="en-US"/>
                    </w:rPr>
                  </w:rPrChange>
                </w:rPr>
                <w:t>0</w:t>
              </w:r>
              <w:r w:rsidRPr="00E066BD">
                <w:rPr>
                  <w:b/>
                  <w:bCs/>
                  <w:lang w:val="en-US"/>
                  <w:rPrChange w:id="7152" w:author="Borja Gonzalez" w:date="2017-09-28T19:30:00Z">
                    <w:rPr>
                      <w:rFonts w:ascii="Monaco" w:hAnsi="Monaco" w:cs="Monaco"/>
                      <w:b/>
                      <w:bCs/>
                      <w:color w:val="000000"/>
                      <w:sz w:val="32"/>
                      <w:szCs w:val="32"/>
                      <w:lang w:val="en-US"/>
                    </w:rPr>
                  </w:rPrChange>
                </w:rPr>
                <w:t>].</w:t>
              </w:r>
              <w:r w:rsidRPr="00E066BD">
                <w:rPr>
                  <w:lang w:val="en-US"/>
                  <w:rPrChange w:id="7153" w:author="Borja Gonzalez" w:date="2017-09-28T19:30:00Z">
                    <w:rPr>
                      <w:rFonts w:ascii="Monaco" w:hAnsi="Monaco" w:cs="Monaco"/>
                      <w:color w:val="000000"/>
                      <w:sz w:val="32"/>
                      <w:szCs w:val="32"/>
                      <w:lang w:val="en-US"/>
                    </w:rPr>
                  </w:rPrChange>
                </w:rPr>
                <w:t>values</w:t>
              </w:r>
              <w:r w:rsidRPr="00E066BD">
                <w:rPr>
                  <w:b/>
                  <w:bCs/>
                  <w:lang w:val="en-US"/>
                  <w:rPrChange w:id="7154" w:author="Borja Gonzalez" w:date="2017-09-28T19:30:00Z">
                    <w:rPr>
                      <w:rFonts w:ascii="Monaco" w:hAnsi="Monaco" w:cs="Monaco"/>
                      <w:b/>
                      <w:bCs/>
                      <w:color w:val="000000"/>
                      <w:sz w:val="32"/>
                      <w:szCs w:val="32"/>
                      <w:lang w:val="en-US"/>
                    </w:rPr>
                  </w:rPrChange>
                </w:rPr>
                <w:t>.</w:t>
              </w:r>
              <w:r w:rsidRPr="00E066BD">
                <w:rPr>
                  <w:lang w:val="en-US"/>
                  <w:rPrChange w:id="7155" w:author="Borja Gonzalez" w:date="2017-09-28T19:30:00Z">
                    <w:rPr>
                      <w:rFonts w:ascii="Monaco" w:hAnsi="Monaco" w:cs="Monaco"/>
                      <w:color w:val="000000"/>
                      <w:sz w:val="32"/>
                      <w:szCs w:val="32"/>
                      <w:lang w:val="en-US"/>
                    </w:rPr>
                  </w:rPrChange>
                </w:rPr>
                <w:t>length</w:t>
              </w:r>
              <w:r w:rsidRPr="00E066BD">
                <w:rPr>
                  <w:b/>
                  <w:bCs/>
                  <w:lang w:val="en-US"/>
                  <w:rPrChange w:id="7156" w:author="Borja Gonzalez" w:date="2017-09-28T19:30:00Z">
                    <w:rPr>
                      <w:rFonts w:ascii="Monaco" w:hAnsi="Monaco" w:cs="Monaco"/>
                      <w:b/>
                      <w:bCs/>
                      <w:color w:val="000000"/>
                      <w:sz w:val="32"/>
                      <w:szCs w:val="32"/>
                      <w:lang w:val="en-US"/>
                    </w:rPr>
                  </w:rPrChange>
                </w:rPr>
                <w:t>;</w:t>
              </w:r>
              <w:r w:rsidRPr="00E066BD">
                <w:rPr>
                  <w:lang w:val="en-US"/>
                  <w:rPrChange w:id="7157" w:author="Borja Gonzalez" w:date="2017-09-28T19:30:00Z">
                    <w:rPr>
                      <w:rFonts w:ascii="Monaco" w:hAnsi="Monaco" w:cs="Monaco"/>
                      <w:color w:val="000000"/>
                      <w:sz w:val="32"/>
                      <w:szCs w:val="32"/>
                      <w:lang w:val="en-US"/>
                    </w:rPr>
                  </w:rPrChange>
                </w:rPr>
                <w:t>i</w:t>
              </w:r>
              <w:r w:rsidRPr="00E066BD">
                <w:rPr>
                  <w:b/>
                  <w:bCs/>
                  <w:color w:val="CE5C00"/>
                  <w:lang w:val="en-US"/>
                  <w:rPrChange w:id="7158" w:author="Borja Gonzalez" w:date="2017-09-28T19:30:00Z">
                    <w:rPr>
                      <w:rFonts w:ascii="Monaco" w:hAnsi="Monaco" w:cs="Monaco"/>
                      <w:b/>
                      <w:bCs/>
                      <w:color w:val="CE5C00"/>
                      <w:sz w:val="32"/>
                      <w:szCs w:val="32"/>
                      <w:lang w:val="en-US"/>
                    </w:rPr>
                  </w:rPrChange>
                </w:rPr>
                <w:t>++</w:t>
              </w:r>
              <w:r w:rsidRPr="00E066BD">
                <w:rPr>
                  <w:b/>
                  <w:bCs/>
                  <w:lang w:val="en-US"/>
                  <w:rPrChange w:id="7159"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160" w:author="Borja Gonzalez" w:date="2017-09-28T19:30:00Z"/>
                <w:lang w:val="en-US"/>
                <w:rPrChange w:id="7161" w:author="Borja Gonzalez" w:date="2017-09-28T19:30:00Z">
                  <w:rPr>
                    <w:ins w:id="7162" w:author="Borja Gonzalez" w:date="2017-09-28T19:30:00Z"/>
                    <w:rFonts w:ascii="Monaco" w:eastAsiaTheme="majorEastAsia" w:hAnsi="Monaco" w:cs="Monaco"/>
                    <w:color w:val="243F60" w:themeColor="accent1" w:themeShade="7F"/>
                    <w:sz w:val="32"/>
                    <w:szCs w:val="32"/>
                    <w:lang w:val="en-US"/>
                  </w:rPr>
                </w:rPrChange>
              </w:rPr>
              <w:pPrChange w:id="7163" w:author="GONZALEZ DIAZ, BORJA" w:date="2017-09-29T19:26:00Z">
                <w:pPr>
                  <w:keepNext/>
                  <w:keepLines/>
                  <w:widowControl w:val="0"/>
                  <w:autoSpaceDE w:val="0"/>
                  <w:autoSpaceDN w:val="0"/>
                  <w:adjustRightInd w:val="0"/>
                  <w:spacing w:before="200"/>
                  <w:outlineLvl w:val="4"/>
                </w:pPr>
              </w:pPrChange>
            </w:pPr>
            <w:ins w:id="7164" w:author="Borja Gonzalez" w:date="2017-09-28T19:30:00Z">
              <w:r w:rsidRPr="00E066BD">
                <w:rPr>
                  <w:lang w:val="en-US"/>
                  <w:rPrChange w:id="7165" w:author="Borja Gonzalez" w:date="2017-09-28T19:30:00Z">
                    <w:rPr>
                      <w:rFonts w:ascii="Monaco" w:hAnsi="Monaco" w:cs="Monaco"/>
                      <w:sz w:val="32"/>
                      <w:szCs w:val="32"/>
                      <w:lang w:val="en-US"/>
                    </w:rPr>
                  </w:rPrChange>
                </w:rPr>
                <w:t xml:space="preserve">                </w:t>
              </w:r>
              <w:proofErr w:type="gramStart"/>
              <w:r w:rsidRPr="00E066BD">
                <w:rPr>
                  <w:lang w:val="en-US"/>
                  <w:rPrChange w:id="7166" w:author="Borja Gonzalez" w:date="2017-09-28T19:30:00Z">
                    <w:rPr>
                      <w:rFonts w:ascii="Monaco" w:hAnsi="Monaco" w:cs="Monaco"/>
                      <w:sz w:val="32"/>
                      <w:szCs w:val="32"/>
                      <w:lang w:val="en-US"/>
                    </w:rPr>
                  </w:rPrChange>
                </w:rPr>
                <w:t>max</w:t>
              </w:r>
              <w:r w:rsidRPr="00E066BD">
                <w:rPr>
                  <w:b/>
                  <w:bCs/>
                  <w:lang w:val="en-US"/>
                  <w:rPrChange w:id="7167" w:author="Borja Gonzalez" w:date="2017-09-28T19:30:00Z">
                    <w:rPr>
                      <w:rFonts w:ascii="Monaco" w:hAnsi="Monaco" w:cs="Monaco"/>
                      <w:b/>
                      <w:bCs/>
                      <w:color w:val="000000"/>
                      <w:sz w:val="32"/>
                      <w:szCs w:val="32"/>
                      <w:lang w:val="en-US"/>
                    </w:rPr>
                  </w:rPrChange>
                </w:rPr>
                <w:t>.</w:t>
              </w:r>
              <w:r w:rsidRPr="00E066BD">
                <w:rPr>
                  <w:lang w:val="en-US"/>
                  <w:rPrChange w:id="7168" w:author="Borja Gonzalez" w:date="2017-09-28T19:30:00Z">
                    <w:rPr>
                      <w:rFonts w:ascii="Monaco" w:hAnsi="Monaco" w:cs="Monaco"/>
                      <w:color w:val="000000"/>
                      <w:sz w:val="32"/>
                      <w:szCs w:val="32"/>
                      <w:lang w:val="en-US"/>
                    </w:rPr>
                  </w:rPrChange>
                </w:rPr>
                <w:t>push</w:t>
              </w:r>
              <w:proofErr w:type="gramEnd"/>
              <w:r w:rsidRPr="00E066BD">
                <w:rPr>
                  <w:b/>
                  <w:bCs/>
                  <w:lang w:val="en-US"/>
                  <w:rPrChange w:id="7169" w:author="Borja Gonzalez" w:date="2017-09-28T19:30:00Z">
                    <w:rPr>
                      <w:rFonts w:ascii="Monaco" w:hAnsi="Monaco" w:cs="Monaco"/>
                      <w:b/>
                      <w:bCs/>
                      <w:color w:val="000000"/>
                      <w:sz w:val="32"/>
                      <w:szCs w:val="32"/>
                      <w:lang w:val="en-US"/>
                    </w:rPr>
                  </w:rPrChange>
                </w:rPr>
                <w:t>(</w:t>
              </w:r>
              <w:r w:rsidRPr="00E066BD">
                <w:rPr>
                  <w:lang w:val="en-US"/>
                  <w:rPrChange w:id="7170" w:author="Borja Gonzalez" w:date="2017-09-28T19:30:00Z">
                    <w:rPr>
                      <w:rFonts w:ascii="Monaco" w:hAnsi="Monaco" w:cs="Monaco"/>
                      <w:color w:val="000000"/>
                      <w:sz w:val="32"/>
                      <w:szCs w:val="32"/>
                      <w:lang w:val="en-US"/>
                    </w:rPr>
                  </w:rPrChange>
                </w:rPr>
                <w:t>max_minimo</w:t>
              </w:r>
              <w:r w:rsidRPr="00E066BD">
                <w:rPr>
                  <w:b/>
                  <w:bCs/>
                  <w:lang w:val="en-US"/>
                  <w:rPrChange w:id="7171" w:author="Borja Gonzalez" w:date="2017-09-28T19:30:00Z">
                    <w:rPr>
                      <w:rFonts w:ascii="Monaco" w:hAnsi="Monaco" w:cs="Monaco"/>
                      <w:b/>
                      <w:bCs/>
                      <w:color w:val="000000"/>
                      <w:sz w:val="32"/>
                      <w:szCs w:val="32"/>
                      <w:lang w:val="en-US"/>
                    </w:rPr>
                  </w:rPrChange>
                </w:rPr>
                <w:t>[</w:t>
              </w:r>
              <w:r w:rsidRPr="00E066BD">
                <w:rPr>
                  <w:b/>
                  <w:bCs/>
                  <w:color w:val="0000CF"/>
                  <w:lang w:val="en-US"/>
                  <w:rPrChange w:id="7172" w:author="Borja Gonzalez" w:date="2017-09-28T19:30:00Z">
                    <w:rPr>
                      <w:rFonts w:ascii="Monaco" w:hAnsi="Monaco" w:cs="Monaco"/>
                      <w:b/>
                      <w:bCs/>
                      <w:color w:val="0000CF"/>
                      <w:sz w:val="32"/>
                      <w:szCs w:val="32"/>
                      <w:lang w:val="en-US"/>
                    </w:rPr>
                  </w:rPrChange>
                </w:rPr>
                <w:t>0</w:t>
              </w:r>
              <w:r w:rsidRPr="00E066BD">
                <w:rPr>
                  <w:b/>
                  <w:bCs/>
                  <w:lang w:val="en-US"/>
                  <w:rPrChange w:id="7173" w:author="Borja Gonzalez" w:date="2017-09-28T19:30:00Z">
                    <w:rPr>
                      <w:rFonts w:ascii="Monaco" w:hAnsi="Monaco" w:cs="Monaco"/>
                      <w:b/>
                      <w:bCs/>
                      <w:color w:val="000000"/>
                      <w:sz w:val="32"/>
                      <w:szCs w:val="32"/>
                      <w:lang w:val="en-US"/>
                    </w:rPr>
                  </w:rPrChange>
                </w:rPr>
                <w:t>].</w:t>
              </w:r>
              <w:r w:rsidRPr="00E066BD">
                <w:rPr>
                  <w:lang w:val="en-US"/>
                  <w:rPrChange w:id="7174" w:author="Borja Gonzalez" w:date="2017-09-28T19:30:00Z">
                    <w:rPr>
                      <w:rFonts w:ascii="Monaco" w:hAnsi="Monaco" w:cs="Monaco"/>
                      <w:color w:val="000000"/>
                      <w:sz w:val="32"/>
                      <w:szCs w:val="32"/>
                      <w:lang w:val="en-US"/>
                    </w:rPr>
                  </w:rPrChange>
                </w:rPr>
                <w:t>values</w:t>
              </w:r>
              <w:r w:rsidRPr="00E066BD">
                <w:rPr>
                  <w:b/>
                  <w:bCs/>
                  <w:lang w:val="en-US"/>
                  <w:rPrChange w:id="7175" w:author="Borja Gonzalez" w:date="2017-09-28T19:30:00Z">
                    <w:rPr>
                      <w:rFonts w:ascii="Monaco" w:hAnsi="Monaco" w:cs="Monaco"/>
                      <w:b/>
                      <w:bCs/>
                      <w:color w:val="000000"/>
                      <w:sz w:val="32"/>
                      <w:szCs w:val="32"/>
                      <w:lang w:val="en-US"/>
                    </w:rPr>
                  </w:rPrChange>
                </w:rPr>
                <w:t>[</w:t>
              </w:r>
              <w:r w:rsidRPr="00E066BD">
                <w:rPr>
                  <w:lang w:val="en-US"/>
                  <w:rPrChange w:id="7176" w:author="Borja Gonzalez" w:date="2017-09-28T19:30:00Z">
                    <w:rPr>
                      <w:rFonts w:ascii="Monaco" w:hAnsi="Monaco" w:cs="Monaco"/>
                      <w:color w:val="000000"/>
                      <w:sz w:val="32"/>
                      <w:szCs w:val="32"/>
                      <w:lang w:val="en-US"/>
                    </w:rPr>
                  </w:rPrChange>
                </w:rPr>
                <w:t>i</w:t>
              </w:r>
              <w:r w:rsidRPr="00E066BD">
                <w:rPr>
                  <w:b/>
                  <w:bCs/>
                  <w:lang w:val="en-US"/>
                  <w:rPrChange w:id="7177" w:author="Borja Gonzalez" w:date="2017-09-28T19:30:00Z">
                    <w:rPr>
                      <w:rFonts w:ascii="Monaco" w:hAnsi="Monaco" w:cs="Monaco"/>
                      <w:b/>
                      <w:bCs/>
                      <w:color w:val="000000"/>
                      <w:sz w:val="32"/>
                      <w:szCs w:val="32"/>
                      <w:lang w:val="en-US"/>
                    </w:rPr>
                  </w:rPrChange>
                </w:rPr>
                <w:t>][</w:t>
              </w:r>
              <w:r w:rsidRPr="00E066BD">
                <w:rPr>
                  <w:b/>
                  <w:bCs/>
                  <w:color w:val="0000CF"/>
                  <w:lang w:val="en-US"/>
                  <w:rPrChange w:id="7178" w:author="Borja Gonzalez" w:date="2017-09-28T19:30:00Z">
                    <w:rPr>
                      <w:rFonts w:ascii="Monaco" w:hAnsi="Monaco" w:cs="Monaco"/>
                      <w:b/>
                      <w:bCs/>
                      <w:color w:val="0000CF"/>
                      <w:sz w:val="32"/>
                      <w:szCs w:val="32"/>
                      <w:lang w:val="en-US"/>
                    </w:rPr>
                  </w:rPrChange>
                </w:rPr>
                <w:t>0</w:t>
              </w:r>
              <w:r w:rsidRPr="00E066BD">
                <w:rPr>
                  <w:b/>
                  <w:bCs/>
                  <w:lang w:val="en-US"/>
                  <w:rPrChange w:id="717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180" w:author="Borja Gonzalez" w:date="2017-09-28T19:30:00Z"/>
                <w:lang w:val="en-US"/>
                <w:rPrChange w:id="7181" w:author="Borja Gonzalez" w:date="2017-09-28T19:30:00Z">
                  <w:rPr>
                    <w:ins w:id="7182" w:author="Borja Gonzalez" w:date="2017-09-28T19:30:00Z"/>
                    <w:rFonts w:ascii="Monaco" w:eastAsiaTheme="majorEastAsia" w:hAnsi="Monaco" w:cs="Monaco"/>
                    <w:color w:val="243F60" w:themeColor="accent1" w:themeShade="7F"/>
                    <w:sz w:val="32"/>
                    <w:szCs w:val="32"/>
                    <w:lang w:val="en-US"/>
                  </w:rPr>
                </w:rPrChange>
              </w:rPr>
              <w:pPrChange w:id="7183" w:author="GONZALEZ DIAZ, BORJA" w:date="2017-09-29T19:26:00Z">
                <w:pPr>
                  <w:keepNext/>
                  <w:keepLines/>
                  <w:widowControl w:val="0"/>
                  <w:autoSpaceDE w:val="0"/>
                  <w:autoSpaceDN w:val="0"/>
                  <w:adjustRightInd w:val="0"/>
                  <w:spacing w:before="200"/>
                  <w:outlineLvl w:val="4"/>
                </w:pPr>
              </w:pPrChange>
            </w:pPr>
            <w:ins w:id="7184" w:author="Borja Gonzalez" w:date="2017-09-28T19:30:00Z">
              <w:r w:rsidRPr="00E066BD">
                <w:rPr>
                  <w:lang w:val="en-US"/>
                  <w:rPrChange w:id="7185" w:author="Borja Gonzalez" w:date="2017-09-28T19:30:00Z">
                    <w:rPr>
                      <w:rFonts w:ascii="Monaco" w:hAnsi="Monaco" w:cs="Monaco"/>
                      <w:sz w:val="32"/>
                      <w:szCs w:val="32"/>
                      <w:lang w:val="en-US"/>
                    </w:rPr>
                  </w:rPrChange>
                </w:rPr>
                <w:t xml:space="preserve">                </w:t>
              </w:r>
              <w:proofErr w:type="gramStart"/>
              <w:r w:rsidRPr="00E066BD">
                <w:rPr>
                  <w:lang w:val="en-US"/>
                  <w:rPrChange w:id="7186" w:author="Borja Gonzalez" w:date="2017-09-28T19:30:00Z">
                    <w:rPr>
                      <w:rFonts w:ascii="Monaco" w:hAnsi="Monaco" w:cs="Monaco"/>
                      <w:sz w:val="32"/>
                      <w:szCs w:val="32"/>
                      <w:lang w:val="en-US"/>
                    </w:rPr>
                  </w:rPrChange>
                </w:rPr>
                <w:t>min</w:t>
              </w:r>
              <w:r w:rsidRPr="00E066BD">
                <w:rPr>
                  <w:b/>
                  <w:bCs/>
                  <w:lang w:val="en-US"/>
                  <w:rPrChange w:id="7187" w:author="Borja Gonzalez" w:date="2017-09-28T19:30:00Z">
                    <w:rPr>
                      <w:rFonts w:ascii="Monaco" w:hAnsi="Monaco" w:cs="Monaco"/>
                      <w:b/>
                      <w:bCs/>
                      <w:color w:val="000000"/>
                      <w:sz w:val="32"/>
                      <w:szCs w:val="32"/>
                      <w:lang w:val="en-US"/>
                    </w:rPr>
                  </w:rPrChange>
                </w:rPr>
                <w:t>.</w:t>
              </w:r>
              <w:r w:rsidRPr="00E066BD">
                <w:rPr>
                  <w:lang w:val="en-US"/>
                  <w:rPrChange w:id="7188" w:author="Borja Gonzalez" w:date="2017-09-28T19:30:00Z">
                    <w:rPr>
                      <w:rFonts w:ascii="Monaco" w:hAnsi="Monaco" w:cs="Monaco"/>
                      <w:color w:val="000000"/>
                      <w:sz w:val="32"/>
                      <w:szCs w:val="32"/>
                      <w:lang w:val="en-US"/>
                    </w:rPr>
                  </w:rPrChange>
                </w:rPr>
                <w:t>push</w:t>
              </w:r>
              <w:proofErr w:type="gramEnd"/>
              <w:r w:rsidRPr="00E066BD">
                <w:rPr>
                  <w:b/>
                  <w:bCs/>
                  <w:lang w:val="en-US"/>
                  <w:rPrChange w:id="7189" w:author="Borja Gonzalez" w:date="2017-09-28T19:30:00Z">
                    <w:rPr>
                      <w:rFonts w:ascii="Monaco" w:hAnsi="Monaco" w:cs="Monaco"/>
                      <w:b/>
                      <w:bCs/>
                      <w:color w:val="000000"/>
                      <w:sz w:val="32"/>
                      <w:szCs w:val="32"/>
                      <w:lang w:val="en-US"/>
                    </w:rPr>
                  </w:rPrChange>
                </w:rPr>
                <w:t>(</w:t>
              </w:r>
              <w:r w:rsidRPr="00E066BD">
                <w:rPr>
                  <w:lang w:val="en-US"/>
                  <w:rPrChange w:id="7190" w:author="Borja Gonzalez" w:date="2017-09-28T19:30:00Z">
                    <w:rPr>
                      <w:rFonts w:ascii="Monaco" w:hAnsi="Monaco" w:cs="Monaco"/>
                      <w:color w:val="000000"/>
                      <w:sz w:val="32"/>
                      <w:szCs w:val="32"/>
                      <w:lang w:val="en-US"/>
                    </w:rPr>
                  </w:rPrChange>
                </w:rPr>
                <w:t>max_minimo</w:t>
              </w:r>
              <w:r w:rsidRPr="00E066BD">
                <w:rPr>
                  <w:b/>
                  <w:bCs/>
                  <w:lang w:val="en-US"/>
                  <w:rPrChange w:id="7191" w:author="Borja Gonzalez" w:date="2017-09-28T19:30:00Z">
                    <w:rPr>
                      <w:rFonts w:ascii="Monaco" w:hAnsi="Monaco" w:cs="Monaco"/>
                      <w:b/>
                      <w:bCs/>
                      <w:color w:val="000000"/>
                      <w:sz w:val="32"/>
                      <w:szCs w:val="32"/>
                      <w:lang w:val="en-US"/>
                    </w:rPr>
                  </w:rPrChange>
                </w:rPr>
                <w:t>[</w:t>
              </w:r>
              <w:r w:rsidRPr="00E066BD">
                <w:rPr>
                  <w:b/>
                  <w:bCs/>
                  <w:color w:val="0000CF"/>
                  <w:lang w:val="en-US"/>
                  <w:rPrChange w:id="7192" w:author="Borja Gonzalez" w:date="2017-09-28T19:30:00Z">
                    <w:rPr>
                      <w:rFonts w:ascii="Monaco" w:hAnsi="Monaco" w:cs="Monaco"/>
                      <w:b/>
                      <w:bCs/>
                      <w:color w:val="0000CF"/>
                      <w:sz w:val="32"/>
                      <w:szCs w:val="32"/>
                      <w:lang w:val="en-US"/>
                    </w:rPr>
                  </w:rPrChange>
                </w:rPr>
                <w:t>0</w:t>
              </w:r>
              <w:r w:rsidRPr="00E066BD">
                <w:rPr>
                  <w:b/>
                  <w:bCs/>
                  <w:lang w:val="en-US"/>
                  <w:rPrChange w:id="7193" w:author="Borja Gonzalez" w:date="2017-09-28T19:30:00Z">
                    <w:rPr>
                      <w:rFonts w:ascii="Monaco" w:hAnsi="Monaco" w:cs="Monaco"/>
                      <w:b/>
                      <w:bCs/>
                      <w:color w:val="000000"/>
                      <w:sz w:val="32"/>
                      <w:szCs w:val="32"/>
                      <w:lang w:val="en-US"/>
                    </w:rPr>
                  </w:rPrChange>
                </w:rPr>
                <w:t>].</w:t>
              </w:r>
              <w:r w:rsidRPr="00E066BD">
                <w:rPr>
                  <w:lang w:val="en-US"/>
                  <w:rPrChange w:id="7194" w:author="Borja Gonzalez" w:date="2017-09-28T19:30:00Z">
                    <w:rPr>
                      <w:rFonts w:ascii="Monaco" w:hAnsi="Monaco" w:cs="Monaco"/>
                      <w:color w:val="000000"/>
                      <w:sz w:val="32"/>
                      <w:szCs w:val="32"/>
                      <w:lang w:val="en-US"/>
                    </w:rPr>
                  </w:rPrChange>
                </w:rPr>
                <w:t>values</w:t>
              </w:r>
              <w:r w:rsidRPr="00E066BD">
                <w:rPr>
                  <w:b/>
                  <w:bCs/>
                  <w:lang w:val="en-US"/>
                  <w:rPrChange w:id="7195" w:author="Borja Gonzalez" w:date="2017-09-28T19:30:00Z">
                    <w:rPr>
                      <w:rFonts w:ascii="Monaco" w:hAnsi="Monaco" w:cs="Monaco"/>
                      <w:b/>
                      <w:bCs/>
                      <w:color w:val="000000"/>
                      <w:sz w:val="32"/>
                      <w:szCs w:val="32"/>
                      <w:lang w:val="en-US"/>
                    </w:rPr>
                  </w:rPrChange>
                </w:rPr>
                <w:t>[</w:t>
              </w:r>
              <w:r w:rsidRPr="00E066BD">
                <w:rPr>
                  <w:lang w:val="en-US"/>
                  <w:rPrChange w:id="7196" w:author="Borja Gonzalez" w:date="2017-09-28T19:30:00Z">
                    <w:rPr>
                      <w:rFonts w:ascii="Monaco" w:hAnsi="Monaco" w:cs="Monaco"/>
                      <w:color w:val="000000"/>
                      <w:sz w:val="32"/>
                      <w:szCs w:val="32"/>
                      <w:lang w:val="en-US"/>
                    </w:rPr>
                  </w:rPrChange>
                </w:rPr>
                <w:t>i</w:t>
              </w:r>
              <w:r w:rsidRPr="00E066BD">
                <w:rPr>
                  <w:b/>
                  <w:bCs/>
                  <w:lang w:val="en-US"/>
                  <w:rPrChange w:id="7197" w:author="Borja Gonzalez" w:date="2017-09-28T19:30:00Z">
                    <w:rPr>
                      <w:rFonts w:ascii="Monaco" w:hAnsi="Monaco" w:cs="Monaco"/>
                      <w:b/>
                      <w:bCs/>
                      <w:color w:val="000000"/>
                      <w:sz w:val="32"/>
                      <w:szCs w:val="32"/>
                      <w:lang w:val="en-US"/>
                    </w:rPr>
                  </w:rPrChange>
                </w:rPr>
                <w:t>][</w:t>
              </w:r>
              <w:r w:rsidRPr="00E066BD">
                <w:rPr>
                  <w:b/>
                  <w:bCs/>
                  <w:color w:val="0000CF"/>
                  <w:lang w:val="en-US"/>
                  <w:rPrChange w:id="7198" w:author="Borja Gonzalez" w:date="2017-09-28T19:30:00Z">
                    <w:rPr>
                      <w:rFonts w:ascii="Monaco" w:hAnsi="Monaco" w:cs="Monaco"/>
                      <w:b/>
                      <w:bCs/>
                      <w:color w:val="0000CF"/>
                      <w:sz w:val="32"/>
                      <w:szCs w:val="32"/>
                      <w:lang w:val="en-US"/>
                    </w:rPr>
                  </w:rPrChange>
                </w:rPr>
                <w:t>1</w:t>
              </w:r>
              <w:r w:rsidRPr="00E066BD">
                <w:rPr>
                  <w:b/>
                  <w:bCs/>
                  <w:lang w:val="en-US"/>
                  <w:rPrChange w:id="7199"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200" w:author="Borja Gonzalez" w:date="2017-09-28T19:30:00Z"/>
                <w:lang w:val="en-US"/>
                <w:rPrChange w:id="7201" w:author="Borja Gonzalez" w:date="2017-09-28T19:30:00Z">
                  <w:rPr>
                    <w:ins w:id="7202" w:author="Borja Gonzalez" w:date="2017-09-28T19:30:00Z"/>
                    <w:rFonts w:ascii="Monaco" w:eastAsiaTheme="majorEastAsia" w:hAnsi="Monaco" w:cs="Monaco"/>
                    <w:color w:val="243F60" w:themeColor="accent1" w:themeShade="7F"/>
                    <w:sz w:val="32"/>
                    <w:szCs w:val="32"/>
                    <w:lang w:val="en-US"/>
                  </w:rPr>
                </w:rPrChange>
              </w:rPr>
              <w:pPrChange w:id="7203" w:author="GONZALEZ DIAZ, BORJA" w:date="2017-09-29T19:26:00Z">
                <w:pPr>
                  <w:keepNext/>
                  <w:keepLines/>
                  <w:widowControl w:val="0"/>
                  <w:autoSpaceDE w:val="0"/>
                  <w:autoSpaceDN w:val="0"/>
                  <w:adjustRightInd w:val="0"/>
                  <w:spacing w:before="200"/>
                  <w:outlineLvl w:val="4"/>
                </w:pPr>
              </w:pPrChange>
            </w:pPr>
            <w:ins w:id="7204" w:author="Borja Gonzalez" w:date="2017-09-28T19:30:00Z">
              <w:r w:rsidRPr="00E066BD">
                <w:rPr>
                  <w:lang w:val="en-US"/>
                  <w:rPrChange w:id="7205" w:author="Borja Gonzalez" w:date="2017-09-28T19:30:00Z">
                    <w:rPr>
                      <w:rFonts w:ascii="Monaco" w:hAnsi="Monaco" w:cs="Monaco"/>
                      <w:sz w:val="32"/>
                      <w:szCs w:val="32"/>
                      <w:lang w:val="en-US"/>
                    </w:rPr>
                  </w:rPrChange>
                </w:rPr>
                <w:t xml:space="preserve">                </w:t>
              </w:r>
              <w:proofErr w:type="gramStart"/>
              <w:r w:rsidRPr="00E066BD">
                <w:rPr>
                  <w:lang w:val="en-US"/>
                  <w:rPrChange w:id="7206" w:author="Borja Gonzalez" w:date="2017-09-28T19:30:00Z">
                    <w:rPr>
                      <w:rFonts w:ascii="Monaco" w:hAnsi="Monaco" w:cs="Monaco"/>
                      <w:sz w:val="32"/>
                      <w:szCs w:val="32"/>
                      <w:lang w:val="en-US"/>
                    </w:rPr>
                  </w:rPrChange>
                </w:rPr>
                <w:t>fecha</w:t>
              </w:r>
              <w:r w:rsidRPr="00E066BD">
                <w:rPr>
                  <w:b/>
                  <w:bCs/>
                  <w:lang w:val="en-US"/>
                  <w:rPrChange w:id="7207" w:author="Borja Gonzalez" w:date="2017-09-28T19:30:00Z">
                    <w:rPr>
                      <w:rFonts w:ascii="Monaco" w:hAnsi="Monaco" w:cs="Monaco"/>
                      <w:b/>
                      <w:bCs/>
                      <w:color w:val="000000"/>
                      <w:sz w:val="32"/>
                      <w:szCs w:val="32"/>
                      <w:lang w:val="en-US"/>
                    </w:rPr>
                  </w:rPrChange>
                </w:rPr>
                <w:t>.</w:t>
              </w:r>
              <w:r w:rsidRPr="00E066BD">
                <w:rPr>
                  <w:lang w:val="en-US"/>
                  <w:rPrChange w:id="7208" w:author="Borja Gonzalez" w:date="2017-09-28T19:30:00Z">
                    <w:rPr>
                      <w:rFonts w:ascii="Monaco" w:hAnsi="Monaco" w:cs="Monaco"/>
                      <w:color w:val="000000"/>
                      <w:sz w:val="32"/>
                      <w:szCs w:val="32"/>
                      <w:lang w:val="en-US"/>
                    </w:rPr>
                  </w:rPrChange>
                </w:rPr>
                <w:t>push</w:t>
              </w:r>
              <w:proofErr w:type="gramEnd"/>
              <w:r w:rsidRPr="00E066BD">
                <w:rPr>
                  <w:b/>
                  <w:bCs/>
                  <w:lang w:val="en-US"/>
                  <w:rPrChange w:id="7209" w:author="Borja Gonzalez" w:date="2017-09-28T19:30:00Z">
                    <w:rPr>
                      <w:rFonts w:ascii="Monaco" w:hAnsi="Monaco" w:cs="Monaco"/>
                      <w:b/>
                      <w:bCs/>
                      <w:color w:val="000000"/>
                      <w:sz w:val="32"/>
                      <w:szCs w:val="32"/>
                      <w:lang w:val="en-US"/>
                    </w:rPr>
                  </w:rPrChange>
                </w:rPr>
                <w:t>(</w:t>
              </w:r>
              <w:r w:rsidRPr="00E066BD">
                <w:rPr>
                  <w:lang w:val="en-US"/>
                  <w:rPrChange w:id="7210" w:author="Borja Gonzalez" w:date="2017-09-28T19:30:00Z">
                    <w:rPr>
                      <w:rFonts w:ascii="Monaco" w:hAnsi="Monaco" w:cs="Monaco"/>
                      <w:color w:val="000000"/>
                      <w:sz w:val="32"/>
                      <w:szCs w:val="32"/>
                      <w:lang w:val="en-US"/>
                    </w:rPr>
                  </w:rPrChange>
                </w:rPr>
                <w:t>max_minimo</w:t>
              </w:r>
              <w:r w:rsidRPr="00E066BD">
                <w:rPr>
                  <w:b/>
                  <w:bCs/>
                  <w:lang w:val="en-US"/>
                  <w:rPrChange w:id="7211" w:author="Borja Gonzalez" w:date="2017-09-28T19:30:00Z">
                    <w:rPr>
                      <w:rFonts w:ascii="Monaco" w:hAnsi="Monaco" w:cs="Monaco"/>
                      <w:b/>
                      <w:bCs/>
                      <w:color w:val="000000"/>
                      <w:sz w:val="32"/>
                      <w:szCs w:val="32"/>
                      <w:lang w:val="en-US"/>
                    </w:rPr>
                  </w:rPrChange>
                </w:rPr>
                <w:t>[</w:t>
              </w:r>
              <w:r w:rsidRPr="00E066BD">
                <w:rPr>
                  <w:b/>
                  <w:bCs/>
                  <w:color w:val="0000CF"/>
                  <w:lang w:val="en-US"/>
                  <w:rPrChange w:id="7212" w:author="Borja Gonzalez" w:date="2017-09-28T19:30:00Z">
                    <w:rPr>
                      <w:rFonts w:ascii="Monaco" w:hAnsi="Monaco" w:cs="Monaco"/>
                      <w:b/>
                      <w:bCs/>
                      <w:color w:val="0000CF"/>
                      <w:sz w:val="32"/>
                      <w:szCs w:val="32"/>
                      <w:lang w:val="en-US"/>
                    </w:rPr>
                  </w:rPrChange>
                </w:rPr>
                <w:t>0</w:t>
              </w:r>
              <w:r w:rsidRPr="00E066BD">
                <w:rPr>
                  <w:b/>
                  <w:bCs/>
                  <w:lang w:val="en-US"/>
                  <w:rPrChange w:id="7213" w:author="Borja Gonzalez" w:date="2017-09-28T19:30:00Z">
                    <w:rPr>
                      <w:rFonts w:ascii="Monaco" w:hAnsi="Monaco" w:cs="Monaco"/>
                      <w:b/>
                      <w:bCs/>
                      <w:color w:val="000000"/>
                      <w:sz w:val="32"/>
                      <w:szCs w:val="32"/>
                      <w:lang w:val="en-US"/>
                    </w:rPr>
                  </w:rPrChange>
                </w:rPr>
                <w:t>].</w:t>
              </w:r>
              <w:r w:rsidRPr="00E066BD">
                <w:rPr>
                  <w:lang w:val="en-US"/>
                  <w:rPrChange w:id="7214" w:author="Borja Gonzalez" w:date="2017-09-28T19:30:00Z">
                    <w:rPr>
                      <w:rFonts w:ascii="Monaco" w:hAnsi="Monaco" w:cs="Monaco"/>
                      <w:color w:val="000000"/>
                      <w:sz w:val="32"/>
                      <w:szCs w:val="32"/>
                      <w:lang w:val="en-US"/>
                    </w:rPr>
                  </w:rPrChange>
                </w:rPr>
                <w:t>values</w:t>
              </w:r>
              <w:r w:rsidRPr="00E066BD">
                <w:rPr>
                  <w:b/>
                  <w:bCs/>
                  <w:lang w:val="en-US"/>
                  <w:rPrChange w:id="7215" w:author="Borja Gonzalez" w:date="2017-09-28T19:30:00Z">
                    <w:rPr>
                      <w:rFonts w:ascii="Monaco" w:hAnsi="Monaco" w:cs="Monaco"/>
                      <w:b/>
                      <w:bCs/>
                      <w:color w:val="000000"/>
                      <w:sz w:val="32"/>
                      <w:szCs w:val="32"/>
                      <w:lang w:val="en-US"/>
                    </w:rPr>
                  </w:rPrChange>
                </w:rPr>
                <w:t>[</w:t>
              </w:r>
              <w:r w:rsidRPr="00E066BD">
                <w:rPr>
                  <w:lang w:val="en-US"/>
                  <w:rPrChange w:id="7216" w:author="Borja Gonzalez" w:date="2017-09-28T19:30:00Z">
                    <w:rPr>
                      <w:rFonts w:ascii="Monaco" w:hAnsi="Monaco" w:cs="Monaco"/>
                      <w:color w:val="000000"/>
                      <w:sz w:val="32"/>
                      <w:szCs w:val="32"/>
                      <w:lang w:val="en-US"/>
                    </w:rPr>
                  </w:rPrChange>
                </w:rPr>
                <w:t>i</w:t>
              </w:r>
              <w:r w:rsidRPr="00E066BD">
                <w:rPr>
                  <w:b/>
                  <w:bCs/>
                  <w:lang w:val="en-US"/>
                  <w:rPrChange w:id="7217" w:author="Borja Gonzalez" w:date="2017-09-28T19:30:00Z">
                    <w:rPr>
                      <w:rFonts w:ascii="Monaco" w:hAnsi="Monaco" w:cs="Monaco"/>
                      <w:b/>
                      <w:bCs/>
                      <w:color w:val="000000"/>
                      <w:sz w:val="32"/>
                      <w:szCs w:val="32"/>
                      <w:lang w:val="en-US"/>
                    </w:rPr>
                  </w:rPrChange>
                </w:rPr>
                <w:t>][</w:t>
              </w:r>
              <w:r w:rsidRPr="00E066BD">
                <w:rPr>
                  <w:b/>
                  <w:bCs/>
                  <w:color w:val="0000CF"/>
                  <w:lang w:val="en-US"/>
                  <w:rPrChange w:id="7218" w:author="Borja Gonzalez" w:date="2017-09-28T19:30:00Z">
                    <w:rPr>
                      <w:rFonts w:ascii="Monaco" w:hAnsi="Monaco" w:cs="Monaco"/>
                      <w:b/>
                      <w:bCs/>
                      <w:color w:val="0000CF"/>
                      <w:sz w:val="32"/>
                      <w:szCs w:val="32"/>
                      <w:lang w:val="en-US"/>
                    </w:rPr>
                  </w:rPrChange>
                </w:rPr>
                <w:t>6</w:t>
              </w:r>
              <w:r w:rsidRPr="00E066BD">
                <w:rPr>
                  <w:b/>
                  <w:bCs/>
                  <w:lang w:val="en-US"/>
                  <w:rPrChange w:id="7219"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220" w:author="Borja Gonzalez" w:date="2017-09-28T19:30:00Z"/>
                <w:lang w:val="en-US"/>
                <w:rPrChange w:id="7221" w:author="Borja Gonzalez" w:date="2017-09-28T19:30:00Z">
                  <w:rPr>
                    <w:ins w:id="7222" w:author="Borja Gonzalez" w:date="2017-09-28T19:30:00Z"/>
                    <w:rFonts w:ascii="Monaco" w:eastAsiaTheme="majorEastAsia" w:hAnsi="Monaco" w:cs="Monaco"/>
                    <w:color w:val="243F60" w:themeColor="accent1" w:themeShade="7F"/>
                    <w:sz w:val="32"/>
                    <w:szCs w:val="32"/>
                    <w:lang w:val="en-US"/>
                  </w:rPr>
                </w:rPrChange>
              </w:rPr>
              <w:pPrChange w:id="7223" w:author="GONZALEZ DIAZ, BORJA" w:date="2017-09-29T19:26:00Z">
                <w:pPr>
                  <w:keepNext/>
                  <w:keepLines/>
                  <w:widowControl w:val="0"/>
                  <w:autoSpaceDE w:val="0"/>
                  <w:autoSpaceDN w:val="0"/>
                  <w:adjustRightInd w:val="0"/>
                  <w:spacing w:before="200"/>
                  <w:outlineLvl w:val="4"/>
                </w:pPr>
              </w:pPrChange>
            </w:pPr>
            <w:ins w:id="7224" w:author="Borja Gonzalez" w:date="2017-09-28T19:30:00Z">
              <w:r w:rsidRPr="00E066BD">
                <w:rPr>
                  <w:lang w:val="en-US"/>
                  <w:rPrChange w:id="7225" w:author="Borja Gonzalez" w:date="2017-09-28T19:30:00Z">
                    <w:rPr>
                      <w:rFonts w:ascii="Monaco" w:hAnsi="Monaco" w:cs="Monaco"/>
                      <w:sz w:val="32"/>
                      <w:szCs w:val="32"/>
                      <w:lang w:val="en-US"/>
                    </w:rPr>
                  </w:rPrChange>
                </w:rPr>
                <w:t xml:space="preserve">                </w:t>
              </w:r>
              <w:r w:rsidRPr="00E066BD">
                <w:rPr>
                  <w:b/>
                  <w:bCs/>
                  <w:color w:val="204A87"/>
                  <w:lang w:val="en-US"/>
                  <w:rPrChange w:id="7226" w:author="Borja Gonzalez" w:date="2017-09-28T19:30:00Z">
                    <w:rPr>
                      <w:rFonts w:ascii="Monaco" w:hAnsi="Monaco" w:cs="Monaco"/>
                      <w:b/>
                      <w:bCs/>
                      <w:color w:val="204A87"/>
                      <w:sz w:val="32"/>
                      <w:szCs w:val="32"/>
                      <w:lang w:val="en-US"/>
                    </w:rPr>
                  </w:rPrChange>
                </w:rPr>
                <w:t>if</w:t>
              </w:r>
              <w:r w:rsidRPr="00E066BD">
                <w:rPr>
                  <w:lang w:val="en-US"/>
                  <w:rPrChange w:id="7227" w:author="Borja Gonzalez" w:date="2017-09-28T19:30:00Z">
                    <w:rPr>
                      <w:rFonts w:ascii="Monaco" w:hAnsi="Monaco" w:cs="Monaco"/>
                      <w:sz w:val="32"/>
                      <w:szCs w:val="32"/>
                      <w:lang w:val="en-US"/>
                    </w:rPr>
                  </w:rPrChange>
                </w:rPr>
                <w:t xml:space="preserve"> </w:t>
              </w:r>
              <w:r w:rsidRPr="00E066BD">
                <w:rPr>
                  <w:b/>
                  <w:bCs/>
                  <w:lang w:val="en-US"/>
                  <w:rPrChange w:id="7228" w:author="Borja Gonzalez" w:date="2017-09-28T19:30:00Z">
                    <w:rPr>
                      <w:rFonts w:ascii="Monaco" w:hAnsi="Monaco" w:cs="Monaco"/>
                      <w:b/>
                      <w:bCs/>
                      <w:color w:val="000000"/>
                      <w:sz w:val="32"/>
                      <w:szCs w:val="32"/>
                      <w:lang w:val="en-US"/>
                    </w:rPr>
                  </w:rPrChange>
                </w:rPr>
                <w:t>(</w:t>
              </w:r>
              <w:r w:rsidRPr="00E066BD">
                <w:rPr>
                  <w:lang w:val="en-US"/>
                  <w:rPrChange w:id="7229"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230" w:author="Borja Gonzalez" w:date="2017-09-28T19:30:00Z">
                    <w:rPr>
                      <w:rFonts w:ascii="Monaco" w:hAnsi="Monaco" w:cs="Monaco"/>
                      <w:b/>
                      <w:bCs/>
                      <w:color w:val="CE5C00"/>
                      <w:sz w:val="32"/>
                      <w:szCs w:val="32"/>
                      <w:lang w:val="en-US"/>
                    </w:rPr>
                  </w:rPrChange>
                </w:rPr>
                <w:t>==</w:t>
              </w:r>
              <w:r w:rsidRPr="00E066BD">
                <w:rPr>
                  <w:lang w:val="en-US"/>
                  <w:rPrChange w:id="7231" w:author="Borja Gonzalez" w:date="2017-09-28T19:30:00Z">
                    <w:rPr>
                      <w:rFonts w:ascii="Monaco" w:hAnsi="Monaco" w:cs="Monaco"/>
                      <w:sz w:val="32"/>
                      <w:szCs w:val="32"/>
                      <w:lang w:val="en-US"/>
                    </w:rPr>
                  </w:rPrChange>
                </w:rPr>
                <w:t xml:space="preserve"> </w:t>
              </w:r>
              <w:r w:rsidRPr="00E066BD">
                <w:rPr>
                  <w:color w:val="4E9A06"/>
                  <w:lang w:val="en-US"/>
                  <w:rPrChange w:id="7232" w:author="Borja Gonzalez" w:date="2017-09-28T19:30:00Z">
                    <w:rPr>
                      <w:rFonts w:ascii="Monaco" w:hAnsi="Monaco" w:cs="Monaco"/>
                      <w:color w:val="4E9A06"/>
                      <w:sz w:val="32"/>
                      <w:szCs w:val="32"/>
                      <w:lang w:val="en-US"/>
                    </w:rPr>
                  </w:rPrChange>
                </w:rPr>
                <w:t>"h</w:t>
              </w:r>
              <w:proofErr w:type="gramStart"/>
              <w:r w:rsidRPr="00E066BD">
                <w:rPr>
                  <w:color w:val="4E9A06"/>
                  <w:lang w:val="en-US"/>
                  <w:rPrChange w:id="7233" w:author="Borja Gonzalez" w:date="2017-09-28T19:30:00Z">
                    <w:rPr>
                      <w:rFonts w:ascii="Monaco" w:hAnsi="Monaco" w:cs="Monaco"/>
                      <w:color w:val="4E9A06"/>
                      <w:sz w:val="32"/>
                      <w:szCs w:val="32"/>
                      <w:lang w:val="en-US"/>
                    </w:rPr>
                  </w:rPrChange>
                </w:rPr>
                <w:t>"</w:t>
              </w:r>
              <w:r w:rsidRPr="00E066BD">
                <w:rPr>
                  <w:b/>
                  <w:bCs/>
                  <w:lang w:val="en-US"/>
                  <w:rPrChange w:id="7234" w:author="Borja Gonzalez" w:date="2017-09-28T19:30:00Z">
                    <w:rPr>
                      <w:rFonts w:ascii="Monaco" w:hAnsi="Monaco" w:cs="Monaco"/>
                      <w:b/>
                      <w:bCs/>
                      <w:color w:val="000000"/>
                      <w:sz w:val="32"/>
                      <w:szCs w:val="32"/>
                      <w:lang w:val="en-US"/>
                    </w:rPr>
                  </w:rPrChange>
                </w:rPr>
                <w:t>){</w:t>
              </w:r>
              <w:proofErr w:type="gramEnd"/>
            </w:ins>
          </w:p>
          <w:p w14:paraId="6711AB70" w14:textId="77777777" w:rsidR="00E066BD" w:rsidRPr="00E066BD" w:rsidRDefault="00E066BD">
            <w:pPr>
              <w:rPr>
                <w:ins w:id="7235" w:author="Borja Gonzalez" w:date="2017-09-28T19:30:00Z"/>
                <w:lang w:val="en-US"/>
                <w:rPrChange w:id="7236" w:author="Borja Gonzalez" w:date="2017-09-28T19:30:00Z">
                  <w:rPr>
                    <w:ins w:id="7237" w:author="Borja Gonzalez" w:date="2017-09-28T19:30:00Z"/>
                    <w:rFonts w:ascii="Monaco" w:eastAsiaTheme="majorEastAsia" w:hAnsi="Monaco" w:cs="Monaco"/>
                    <w:color w:val="243F60" w:themeColor="accent1" w:themeShade="7F"/>
                    <w:sz w:val="32"/>
                    <w:szCs w:val="32"/>
                    <w:lang w:val="en-US"/>
                  </w:rPr>
                </w:rPrChange>
              </w:rPr>
              <w:pPrChange w:id="7238" w:author="GONZALEZ DIAZ, BORJA" w:date="2017-09-29T19:26:00Z">
                <w:pPr>
                  <w:keepNext/>
                  <w:keepLines/>
                  <w:widowControl w:val="0"/>
                  <w:autoSpaceDE w:val="0"/>
                  <w:autoSpaceDN w:val="0"/>
                  <w:adjustRightInd w:val="0"/>
                  <w:spacing w:before="200"/>
                  <w:outlineLvl w:val="4"/>
                </w:pPr>
              </w:pPrChange>
            </w:pPr>
            <w:ins w:id="7239" w:author="Borja Gonzalez" w:date="2017-09-28T19:30:00Z">
              <w:r w:rsidRPr="00E066BD">
                <w:rPr>
                  <w:lang w:val="en-US"/>
                  <w:rPrChange w:id="7240" w:author="Borja Gonzalez" w:date="2017-09-28T19:30:00Z">
                    <w:rPr>
                      <w:rFonts w:ascii="Monaco" w:hAnsi="Monaco" w:cs="Monaco"/>
                      <w:sz w:val="32"/>
                      <w:szCs w:val="32"/>
                      <w:lang w:val="en-US"/>
                    </w:rPr>
                  </w:rPrChange>
                </w:rPr>
                <w:t xml:space="preserve">                    max_</w:t>
              </w:r>
              <w:proofErr w:type="gramStart"/>
              <w:r w:rsidRPr="00E066BD">
                <w:rPr>
                  <w:lang w:val="en-US"/>
                  <w:rPrChange w:id="7241" w:author="Borja Gonzalez" w:date="2017-09-28T19:30:00Z">
                    <w:rPr>
                      <w:rFonts w:ascii="Monaco" w:hAnsi="Monaco" w:cs="Monaco"/>
                      <w:sz w:val="32"/>
                      <w:szCs w:val="32"/>
                      <w:lang w:val="en-US"/>
                    </w:rPr>
                  </w:rPrChange>
                </w:rPr>
                <w:t>max</w:t>
              </w:r>
              <w:r w:rsidRPr="00E066BD">
                <w:rPr>
                  <w:b/>
                  <w:bCs/>
                  <w:lang w:val="en-US"/>
                  <w:rPrChange w:id="7242" w:author="Borja Gonzalez" w:date="2017-09-28T19:30:00Z">
                    <w:rPr>
                      <w:rFonts w:ascii="Monaco" w:hAnsi="Monaco" w:cs="Monaco"/>
                      <w:b/>
                      <w:bCs/>
                      <w:color w:val="000000"/>
                      <w:sz w:val="32"/>
                      <w:szCs w:val="32"/>
                      <w:lang w:val="en-US"/>
                    </w:rPr>
                  </w:rPrChange>
                </w:rPr>
                <w:t>.</w:t>
              </w:r>
              <w:r w:rsidRPr="00E066BD">
                <w:rPr>
                  <w:lang w:val="en-US"/>
                  <w:rPrChange w:id="7243" w:author="Borja Gonzalez" w:date="2017-09-28T19:30:00Z">
                    <w:rPr>
                      <w:rFonts w:ascii="Monaco" w:hAnsi="Monaco" w:cs="Monaco"/>
                      <w:color w:val="000000"/>
                      <w:sz w:val="32"/>
                      <w:szCs w:val="32"/>
                      <w:lang w:val="en-US"/>
                    </w:rPr>
                  </w:rPrChange>
                </w:rPr>
                <w:t>push</w:t>
              </w:r>
              <w:proofErr w:type="gramEnd"/>
              <w:r w:rsidRPr="00E066BD">
                <w:rPr>
                  <w:b/>
                  <w:bCs/>
                  <w:lang w:val="en-US"/>
                  <w:rPrChange w:id="7244" w:author="Borja Gonzalez" w:date="2017-09-28T19:30:00Z">
                    <w:rPr>
                      <w:rFonts w:ascii="Monaco" w:hAnsi="Monaco" w:cs="Monaco"/>
                      <w:b/>
                      <w:bCs/>
                      <w:color w:val="000000"/>
                      <w:sz w:val="32"/>
                      <w:szCs w:val="32"/>
                      <w:lang w:val="en-US"/>
                    </w:rPr>
                  </w:rPrChange>
                </w:rPr>
                <w:t>(</w:t>
              </w:r>
              <w:r w:rsidRPr="00E066BD">
                <w:rPr>
                  <w:b/>
                  <w:bCs/>
                  <w:color w:val="0000CF"/>
                  <w:lang w:val="en-US"/>
                  <w:rPrChange w:id="7245" w:author="Borja Gonzalez" w:date="2017-09-28T19:30:00Z">
                    <w:rPr>
                      <w:rFonts w:ascii="Monaco" w:hAnsi="Monaco" w:cs="Monaco"/>
                      <w:b/>
                      <w:bCs/>
                      <w:color w:val="0000CF"/>
                      <w:sz w:val="32"/>
                      <w:szCs w:val="32"/>
                      <w:lang w:val="en-US"/>
                    </w:rPr>
                  </w:rPrChange>
                </w:rPr>
                <w:t>49.2</w:t>
              </w:r>
              <w:r w:rsidRPr="00E066BD">
                <w:rPr>
                  <w:b/>
                  <w:bCs/>
                  <w:lang w:val="en-US"/>
                  <w:rPrChange w:id="7246"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247" w:author="Borja Gonzalez" w:date="2017-09-28T19:30:00Z"/>
                <w:lang w:val="en-US"/>
                <w:rPrChange w:id="7248" w:author="Borja Gonzalez" w:date="2017-09-28T19:30:00Z">
                  <w:rPr>
                    <w:ins w:id="7249" w:author="Borja Gonzalez" w:date="2017-09-28T19:30:00Z"/>
                    <w:rFonts w:ascii="Monaco" w:eastAsiaTheme="majorEastAsia" w:hAnsi="Monaco" w:cs="Monaco"/>
                    <w:color w:val="243F60" w:themeColor="accent1" w:themeShade="7F"/>
                    <w:sz w:val="32"/>
                    <w:szCs w:val="32"/>
                    <w:lang w:val="en-US"/>
                  </w:rPr>
                </w:rPrChange>
              </w:rPr>
              <w:pPrChange w:id="7250" w:author="GONZALEZ DIAZ, BORJA" w:date="2017-09-29T19:26:00Z">
                <w:pPr>
                  <w:keepNext/>
                  <w:keepLines/>
                  <w:widowControl w:val="0"/>
                  <w:autoSpaceDE w:val="0"/>
                  <w:autoSpaceDN w:val="0"/>
                  <w:adjustRightInd w:val="0"/>
                  <w:spacing w:before="200"/>
                  <w:outlineLvl w:val="4"/>
                </w:pPr>
              </w:pPrChange>
            </w:pPr>
            <w:ins w:id="7251" w:author="Borja Gonzalez" w:date="2017-09-28T19:30:00Z">
              <w:r w:rsidRPr="00E066BD">
                <w:rPr>
                  <w:lang w:val="en-US"/>
                  <w:rPrChange w:id="7252" w:author="Borja Gonzalez" w:date="2017-09-28T19:30:00Z">
                    <w:rPr>
                      <w:rFonts w:ascii="Monaco" w:hAnsi="Monaco" w:cs="Monaco"/>
                      <w:sz w:val="32"/>
                      <w:szCs w:val="32"/>
                      <w:lang w:val="en-US"/>
                    </w:rPr>
                  </w:rPrChange>
                </w:rPr>
                <w:t xml:space="preserve">                    max_</w:t>
              </w:r>
              <w:proofErr w:type="gramStart"/>
              <w:r w:rsidRPr="00E066BD">
                <w:rPr>
                  <w:lang w:val="en-US"/>
                  <w:rPrChange w:id="7253" w:author="Borja Gonzalez" w:date="2017-09-28T19:30:00Z">
                    <w:rPr>
                      <w:rFonts w:ascii="Monaco" w:hAnsi="Monaco" w:cs="Monaco"/>
                      <w:sz w:val="32"/>
                      <w:szCs w:val="32"/>
                      <w:lang w:val="en-US"/>
                    </w:rPr>
                  </w:rPrChange>
                </w:rPr>
                <w:t>min</w:t>
              </w:r>
              <w:r w:rsidRPr="00E066BD">
                <w:rPr>
                  <w:b/>
                  <w:bCs/>
                  <w:lang w:val="en-US"/>
                  <w:rPrChange w:id="7254" w:author="Borja Gonzalez" w:date="2017-09-28T19:30:00Z">
                    <w:rPr>
                      <w:rFonts w:ascii="Monaco" w:hAnsi="Monaco" w:cs="Monaco"/>
                      <w:b/>
                      <w:bCs/>
                      <w:color w:val="000000"/>
                      <w:sz w:val="32"/>
                      <w:szCs w:val="32"/>
                      <w:lang w:val="en-US"/>
                    </w:rPr>
                  </w:rPrChange>
                </w:rPr>
                <w:t>.</w:t>
              </w:r>
              <w:r w:rsidRPr="00E066BD">
                <w:rPr>
                  <w:lang w:val="en-US"/>
                  <w:rPrChange w:id="7255" w:author="Borja Gonzalez" w:date="2017-09-28T19:30:00Z">
                    <w:rPr>
                      <w:rFonts w:ascii="Monaco" w:hAnsi="Monaco" w:cs="Monaco"/>
                      <w:color w:val="000000"/>
                      <w:sz w:val="32"/>
                      <w:szCs w:val="32"/>
                      <w:lang w:val="en-US"/>
                    </w:rPr>
                  </w:rPrChange>
                </w:rPr>
                <w:t>push</w:t>
              </w:r>
              <w:proofErr w:type="gramEnd"/>
              <w:r w:rsidRPr="00E066BD">
                <w:rPr>
                  <w:b/>
                  <w:bCs/>
                  <w:lang w:val="en-US"/>
                  <w:rPrChange w:id="7256" w:author="Borja Gonzalez" w:date="2017-09-28T19:30:00Z">
                    <w:rPr>
                      <w:rFonts w:ascii="Monaco" w:hAnsi="Monaco" w:cs="Monaco"/>
                      <w:b/>
                      <w:bCs/>
                      <w:color w:val="000000"/>
                      <w:sz w:val="32"/>
                      <w:szCs w:val="32"/>
                      <w:lang w:val="en-US"/>
                    </w:rPr>
                  </w:rPrChange>
                </w:rPr>
                <w:t>(</w:t>
              </w:r>
              <w:r w:rsidRPr="00E066BD">
                <w:rPr>
                  <w:b/>
                  <w:bCs/>
                  <w:color w:val="0000CF"/>
                  <w:lang w:val="en-US"/>
                  <w:rPrChange w:id="7257" w:author="Borja Gonzalez" w:date="2017-09-28T19:30:00Z">
                    <w:rPr>
                      <w:rFonts w:ascii="Monaco" w:hAnsi="Monaco" w:cs="Monaco"/>
                      <w:b/>
                      <w:bCs/>
                      <w:color w:val="0000CF"/>
                      <w:sz w:val="32"/>
                      <w:szCs w:val="32"/>
                      <w:lang w:val="en-US"/>
                    </w:rPr>
                  </w:rPrChange>
                </w:rPr>
                <w:t>32.6</w:t>
              </w:r>
              <w:r w:rsidRPr="00E066BD">
                <w:rPr>
                  <w:b/>
                  <w:bCs/>
                  <w:lang w:val="en-US"/>
                  <w:rPrChange w:id="7258"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259" w:author="Borja Gonzalez" w:date="2017-09-28T19:30:00Z"/>
                <w:lang w:val="en-US"/>
                <w:rPrChange w:id="7260" w:author="Borja Gonzalez" w:date="2017-09-28T19:30:00Z">
                  <w:rPr>
                    <w:ins w:id="7261" w:author="Borja Gonzalez" w:date="2017-09-28T19:30:00Z"/>
                    <w:rFonts w:ascii="Monaco" w:eastAsiaTheme="majorEastAsia" w:hAnsi="Monaco" w:cs="Monaco"/>
                    <w:color w:val="243F60" w:themeColor="accent1" w:themeShade="7F"/>
                    <w:sz w:val="32"/>
                    <w:szCs w:val="32"/>
                    <w:lang w:val="en-US"/>
                  </w:rPr>
                </w:rPrChange>
              </w:rPr>
              <w:pPrChange w:id="7262" w:author="GONZALEZ DIAZ, BORJA" w:date="2017-09-29T19:26:00Z">
                <w:pPr>
                  <w:keepNext/>
                  <w:keepLines/>
                  <w:widowControl w:val="0"/>
                  <w:autoSpaceDE w:val="0"/>
                  <w:autoSpaceDN w:val="0"/>
                  <w:adjustRightInd w:val="0"/>
                  <w:spacing w:before="200"/>
                  <w:outlineLvl w:val="4"/>
                </w:pPr>
              </w:pPrChange>
            </w:pPr>
            <w:ins w:id="7263" w:author="Borja Gonzalez" w:date="2017-09-28T19:30:00Z">
              <w:r w:rsidRPr="00E066BD">
                <w:rPr>
                  <w:lang w:val="en-US"/>
                  <w:rPrChange w:id="7264" w:author="Borja Gonzalez" w:date="2017-09-28T19:30:00Z">
                    <w:rPr>
                      <w:rFonts w:ascii="Monaco" w:hAnsi="Monaco" w:cs="Monaco"/>
                      <w:sz w:val="32"/>
                      <w:szCs w:val="32"/>
                      <w:lang w:val="en-US"/>
                    </w:rPr>
                  </w:rPrChange>
                </w:rPr>
                <w:t xml:space="preserve">                    min_</w:t>
              </w:r>
              <w:proofErr w:type="gramStart"/>
              <w:r w:rsidRPr="00E066BD">
                <w:rPr>
                  <w:lang w:val="en-US"/>
                  <w:rPrChange w:id="7265" w:author="Borja Gonzalez" w:date="2017-09-28T19:30:00Z">
                    <w:rPr>
                      <w:rFonts w:ascii="Monaco" w:hAnsi="Monaco" w:cs="Monaco"/>
                      <w:sz w:val="32"/>
                      <w:szCs w:val="32"/>
                      <w:lang w:val="en-US"/>
                    </w:rPr>
                  </w:rPrChange>
                </w:rPr>
                <w:t>max</w:t>
              </w:r>
              <w:r w:rsidRPr="00E066BD">
                <w:rPr>
                  <w:b/>
                  <w:bCs/>
                  <w:lang w:val="en-US"/>
                  <w:rPrChange w:id="7266" w:author="Borja Gonzalez" w:date="2017-09-28T19:30:00Z">
                    <w:rPr>
                      <w:rFonts w:ascii="Monaco" w:hAnsi="Monaco" w:cs="Monaco"/>
                      <w:b/>
                      <w:bCs/>
                      <w:color w:val="000000"/>
                      <w:sz w:val="32"/>
                      <w:szCs w:val="32"/>
                      <w:lang w:val="en-US"/>
                    </w:rPr>
                  </w:rPrChange>
                </w:rPr>
                <w:t>.</w:t>
              </w:r>
              <w:r w:rsidRPr="00E066BD">
                <w:rPr>
                  <w:lang w:val="en-US"/>
                  <w:rPrChange w:id="7267" w:author="Borja Gonzalez" w:date="2017-09-28T19:30:00Z">
                    <w:rPr>
                      <w:rFonts w:ascii="Monaco" w:hAnsi="Monaco" w:cs="Monaco"/>
                      <w:color w:val="000000"/>
                      <w:sz w:val="32"/>
                      <w:szCs w:val="32"/>
                      <w:lang w:val="en-US"/>
                    </w:rPr>
                  </w:rPrChange>
                </w:rPr>
                <w:t>push</w:t>
              </w:r>
              <w:proofErr w:type="gramEnd"/>
              <w:r w:rsidRPr="00E066BD">
                <w:rPr>
                  <w:b/>
                  <w:bCs/>
                  <w:lang w:val="en-US"/>
                  <w:rPrChange w:id="7268" w:author="Borja Gonzalez" w:date="2017-09-28T19:30:00Z">
                    <w:rPr>
                      <w:rFonts w:ascii="Monaco" w:hAnsi="Monaco" w:cs="Monaco"/>
                      <w:b/>
                      <w:bCs/>
                      <w:color w:val="000000"/>
                      <w:sz w:val="32"/>
                      <w:szCs w:val="32"/>
                      <w:lang w:val="en-US"/>
                    </w:rPr>
                  </w:rPrChange>
                </w:rPr>
                <w:t>(</w:t>
              </w:r>
              <w:r w:rsidRPr="00E066BD">
                <w:rPr>
                  <w:b/>
                  <w:bCs/>
                  <w:color w:val="CE5C00"/>
                  <w:lang w:val="en-US"/>
                  <w:rPrChange w:id="7269" w:author="Borja Gonzalez" w:date="2017-09-28T19:30:00Z">
                    <w:rPr>
                      <w:rFonts w:ascii="Monaco" w:hAnsi="Monaco" w:cs="Monaco"/>
                      <w:b/>
                      <w:bCs/>
                      <w:color w:val="CE5C00"/>
                      <w:sz w:val="32"/>
                      <w:szCs w:val="32"/>
                      <w:lang w:val="en-US"/>
                    </w:rPr>
                  </w:rPrChange>
                </w:rPr>
                <w:t>-</w:t>
              </w:r>
              <w:r w:rsidRPr="00E066BD">
                <w:rPr>
                  <w:b/>
                  <w:bCs/>
                  <w:color w:val="0000CF"/>
                  <w:lang w:val="en-US"/>
                  <w:rPrChange w:id="7270" w:author="Borja Gonzalez" w:date="2017-09-28T19:30:00Z">
                    <w:rPr>
                      <w:rFonts w:ascii="Monaco" w:hAnsi="Monaco" w:cs="Monaco"/>
                      <w:b/>
                      <w:bCs/>
                      <w:color w:val="0000CF"/>
                      <w:sz w:val="32"/>
                      <w:szCs w:val="32"/>
                      <w:lang w:val="en-US"/>
                    </w:rPr>
                  </w:rPrChange>
                </w:rPr>
                <w:t>44.3</w:t>
              </w:r>
              <w:r w:rsidRPr="00E066BD">
                <w:rPr>
                  <w:b/>
                  <w:bCs/>
                  <w:lang w:val="en-US"/>
                  <w:rPrChange w:id="7271"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272" w:author="Borja Gonzalez" w:date="2017-09-28T19:30:00Z"/>
                <w:lang w:val="en-US"/>
                <w:rPrChange w:id="7273" w:author="Borja Gonzalez" w:date="2017-09-28T19:30:00Z">
                  <w:rPr>
                    <w:ins w:id="7274" w:author="Borja Gonzalez" w:date="2017-09-28T19:30:00Z"/>
                    <w:rFonts w:ascii="Monaco" w:eastAsiaTheme="majorEastAsia" w:hAnsi="Monaco" w:cs="Monaco"/>
                    <w:color w:val="243F60" w:themeColor="accent1" w:themeShade="7F"/>
                    <w:sz w:val="32"/>
                    <w:szCs w:val="32"/>
                    <w:lang w:val="en-US"/>
                  </w:rPr>
                </w:rPrChange>
              </w:rPr>
              <w:pPrChange w:id="7275" w:author="GONZALEZ DIAZ, BORJA" w:date="2017-09-29T19:26:00Z">
                <w:pPr>
                  <w:keepNext/>
                  <w:keepLines/>
                  <w:widowControl w:val="0"/>
                  <w:autoSpaceDE w:val="0"/>
                  <w:autoSpaceDN w:val="0"/>
                  <w:adjustRightInd w:val="0"/>
                  <w:spacing w:before="200"/>
                  <w:outlineLvl w:val="4"/>
                </w:pPr>
              </w:pPrChange>
            </w:pPr>
            <w:ins w:id="7276" w:author="Borja Gonzalez" w:date="2017-09-28T19:30:00Z">
              <w:r w:rsidRPr="00E066BD">
                <w:rPr>
                  <w:lang w:val="en-US"/>
                  <w:rPrChange w:id="7277" w:author="Borja Gonzalez" w:date="2017-09-28T19:30:00Z">
                    <w:rPr>
                      <w:rFonts w:ascii="Monaco" w:hAnsi="Monaco" w:cs="Monaco"/>
                      <w:sz w:val="32"/>
                      <w:szCs w:val="32"/>
                      <w:lang w:val="en-US"/>
                    </w:rPr>
                  </w:rPrChange>
                </w:rPr>
                <w:t xml:space="preserve">                    min_</w:t>
              </w:r>
              <w:proofErr w:type="gramStart"/>
              <w:r w:rsidRPr="00E066BD">
                <w:rPr>
                  <w:lang w:val="en-US"/>
                  <w:rPrChange w:id="7278" w:author="Borja Gonzalez" w:date="2017-09-28T19:30:00Z">
                    <w:rPr>
                      <w:rFonts w:ascii="Monaco" w:hAnsi="Monaco" w:cs="Monaco"/>
                      <w:sz w:val="32"/>
                      <w:szCs w:val="32"/>
                      <w:lang w:val="en-US"/>
                    </w:rPr>
                  </w:rPrChange>
                </w:rPr>
                <w:t>min</w:t>
              </w:r>
              <w:r w:rsidRPr="00E066BD">
                <w:rPr>
                  <w:b/>
                  <w:bCs/>
                  <w:lang w:val="en-US"/>
                  <w:rPrChange w:id="7279" w:author="Borja Gonzalez" w:date="2017-09-28T19:30:00Z">
                    <w:rPr>
                      <w:rFonts w:ascii="Monaco" w:hAnsi="Monaco" w:cs="Monaco"/>
                      <w:b/>
                      <w:bCs/>
                      <w:color w:val="000000"/>
                      <w:sz w:val="32"/>
                      <w:szCs w:val="32"/>
                      <w:lang w:val="en-US"/>
                    </w:rPr>
                  </w:rPrChange>
                </w:rPr>
                <w:t>.</w:t>
              </w:r>
              <w:r w:rsidRPr="00E066BD">
                <w:rPr>
                  <w:lang w:val="en-US"/>
                  <w:rPrChange w:id="7280" w:author="Borja Gonzalez" w:date="2017-09-28T19:30:00Z">
                    <w:rPr>
                      <w:rFonts w:ascii="Monaco" w:hAnsi="Monaco" w:cs="Monaco"/>
                      <w:color w:val="000000"/>
                      <w:sz w:val="32"/>
                      <w:szCs w:val="32"/>
                      <w:lang w:val="en-US"/>
                    </w:rPr>
                  </w:rPrChange>
                </w:rPr>
                <w:t>push</w:t>
              </w:r>
              <w:proofErr w:type="gramEnd"/>
              <w:r w:rsidRPr="00E066BD">
                <w:rPr>
                  <w:b/>
                  <w:bCs/>
                  <w:lang w:val="en-US"/>
                  <w:rPrChange w:id="7281" w:author="Borja Gonzalez" w:date="2017-09-28T19:30:00Z">
                    <w:rPr>
                      <w:rFonts w:ascii="Monaco" w:hAnsi="Monaco" w:cs="Monaco"/>
                      <w:b/>
                      <w:bCs/>
                      <w:color w:val="000000"/>
                      <w:sz w:val="32"/>
                      <w:szCs w:val="32"/>
                      <w:lang w:val="en-US"/>
                    </w:rPr>
                  </w:rPrChange>
                </w:rPr>
                <w:t>(</w:t>
              </w:r>
              <w:r w:rsidRPr="00E066BD">
                <w:rPr>
                  <w:b/>
                  <w:bCs/>
                  <w:color w:val="CE5C00"/>
                  <w:lang w:val="en-US"/>
                  <w:rPrChange w:id="7282" w:author="Borja Gonzalez" w:date="2017-09-28T19:30:00Z">
                    <w:rPr>
                      <w:rFonts w:ascii="Monaco" w:hAnsi="Monaco" w:cs="Monaco"/>
                      <w:b/>
                      <w:bCs/>
                      <w:color w:val="CE5C00"/>
                      <w:sz w:val="32"/>
                      <w:szCs w:val="32"/>
                      <w:lang w:val="en-US"/>
                    </w:rPr>
                  </w:rPrChange>
                </w:rPr>
                <w:t>-</w:t>
              </w:r>
              <w:r w:rsidRPr="00E066BD">
                <w:rPr>
                  <w:b/>
                  <w:bCs/>
                  <w:color w:val="0000CF"/>
                  <w:lang w:val="en-US"/>
                  <w:rPrChange w:id="7283" w:author="Borja Gonzalez" w:date="2017-09-28T19:30:00Z">
                    <w:rPr>
                      <w:rFonts w:ascii="Monaco" w:hAnsi="Monaco" w:cs="Monaco"/>
                      <w:b/>
                      <w:bCs/>
                      <w:color w:val="0000CF"/>
                      <w:sz w:val="32"/>
                      <w:szCs w:val="32"/>
                      <w:lang w:val="en-US"/>
                    </w:rPr>
                  </w:rPrChange>
                </w:rPr>
                <w:t>28.3</w:t>
              </w:r>
              <w:r w:rsidRPr="00E066BD">
                <w:rPr>
                  <w:b/>
                  <w:bCs/>
                  <w:lang w:val="en-US"/>
                  <w:rPrChange w:id="7284"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285" w:author="Borja Gonzalez" w:date="2017-09-28T19:30:00Z"/>
                <w:lang w:val="en-US"/>
                <w:rPrChange w:id="7286" w:author="Borja Gonzalez" w:date="2017-09-28T19:30:00Z">
                  <w:rPr>
                    <w:ins w:id="7287" w:author="Borja Gonzalez" w:date="2017-09-28T19:30:00Z"/>
                    <w:rFonts w:ascii="Monaco" w:eastAsiaTheme="majorEastAsia" w:hAnsi="Monaco" w:cs="Monaco"/>
                    <w:color w:val="243F60" w:themeColor="accent1" w:themeShade="7F"/>
                    <w:sz w:val="32"/>
                    <w:szCs w:val="32"/>
                    <w:lang w:val="en-US"/>
                  </w:rPr>
                </w:rPrChange>
              </w:rPr>
              <w:pPrChange w:id="7288" w:author="GONZALEZ DIAZ, BORJA" w:date="2017-09-29T19:26:00Z">
                <w:pPr>
                  <w:keepNext/>
                  <w:keepLines/>
                  <w:widowControl w:val="0"/>
                  <w:autoSpaceDE w:val="0"/>
                  <w:autoSpaceDN w:val="0"/>
                  <w:adjustRightInd w:val="0"/>
                  <w:spacing w:before="200"/>
                  <w:outlineLvl w:val="4"/>
                </w:pPr>
              </w:pPrChange>
            </w:pPr>
            <w:ins w:id="7289" w:author="Borja Gonzalez" w:date="2017-09-28T19:30:00Z">
              <w:r w:rsidRPr="00E066BD">
                <w:rPr>
                  <w:lang w:val="en-US"/>
                  <w:rPrChange w:id="7290" w:author="Borja Gonzalez" w:date="2017-09-28T19:30:00Z">
                    <w:rPr>
                      <w:rFonts w:ascii="Monaco" w:hAnsi="Monaco" w:cs="Monaco"/>
                      <w:sz w:val="32"/>
                      <w:szCs w:val="32"/>
                      <w:lang w:val="en-US"/>
                    </w:rPr>
                  </w:rPrChange>
                </w:rPr>
                <w:t xml:space="preserve">                </w:t>
              </w:r>
              <w:r w:rsidRPr="00E066BD">
                <w:rPr>
                  <w:b/>
                  <w:bCs/>
                  <w:lang w:val="en-US"/>
                  <w:rPrChange w:id="7291"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292" w:author="Borja Gonzalez" w:date="2017-09-28T19:30:00Z"/>
                <w:lang w:val="en-US"/>
                <w:rPrChange w:id="7293" w:author="Borja Gonzalez" w:date="2017-09-28T19:30:00Z">
                  <w:rPr>
                    <w:ins w:id="7294" w:author="Borja Gonzalez" w:date="2017-09-28T19:30:00Z"/>
                    <w:rFonts w:ascii="Monaco" w:eastAsiaTheme="majorEastAsia" w:hAnsi="Monaco" w:cs="Monaco"/>
                    <w:color w:val="243F60" w:themeColor="accent1" w:themeShade="7F"/>
                    <w:sz w:val="32"/>
                    <w:szCs w:val="32"/>
                    <w:lang w:val="en-US"/>
                  </w:rPr>
                </w:rPrChange>
              </w:rPr>
              <w:pPrChange w:id="7295" w:author="GONZALEZ DIAZ, BORJA" w:date="2017-09-29T19:26:00Z">
                <w:pPr>
                  <w:keepNext/>
                  <w:keepLines/>
                  <w:widowControl w:val="0"/>
                  <w:autoSpaceDE w:val="0"/>
                  <w:autoSpaceDN w:val="0"/>
                  <w:adjustRightInd w:val="0"/>
                  <w:spacing w:before="200"/>
                  <w:outlineLvl w:val="4"/>
                </w:pPr>
              </w:pPrChange>
            </w:pPr>
            <w:ins w:id="7296" w:author="Borja Gonzalez" w:date="2017-09-28T19:30:00Z">
              <w:r w:rsidRPr="00E066BD">
                <w:rPr>
                  <w:lang w:val="en-US"/>
                  <w:rPrChange w:id="7297"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298" w:author="Borja Gonzalez" w:date="2017-09-28T19:30:00Z">
                    <w:rPr>
                      <w:rFonts w:ascii="Monaco" w:hAnsi="Monaco" w:cs="Monaco"/>
                      <w:b/>
                      <w:bCs/>
                      <w:color w:val="204A87"/>
                      <w:sz w:val="32"/>
                      <w:szCs w:val="32"/>
                      <w:lang w:val="en-US"/>
                    </w:rPr>
                  </w:rPrChange>
                </w:rPr>
                <w:t>else</w:t>
              </w:r>
              <w:r w:rsidRPr="00E066BD">
                <w:rPr>
                  <w:b/>
                  <w:bCs/>
                  <w:lang w:val="en-US"/>
                  <w:rPrChange w:id="7299" w:author="Borja Gonzalez" w:date="2017-09-28T19:30:00Z">
                    <w:rPr>
                      <w:rFonts w:ascii="Monaco" w:hAnsi="Monaco" w:cs="Monaco"/>
                      <w:b/>
                      <w:bCs/>
                      <w:color w:val="000000"/>
                      <w:sz w:val="32"/>
                      <w:szCs w:val="32"/>
                      <w:lang w:val="en-US"/>
                    </w:rPr>
                  </w:rPrChange>
                </w:rPr>
                <w:t>{</w:t>
              </w:r>
              <w:proofErr w:type="gramEnd"/>
            </w:ins>
          </w:p>
          <w:p w14:paraId="09CF25E7" w14:textId="77777777" w:rsidR="00E066BD" w:rsidRPr="00E066BD" w:rsidRDefault="00E066BD">
            <w:pPr>
              <w:rPr>
                <w:ins w:id="7300" w:author="Borja Gonzalez" w:date="2017-09-28T19:30:00Z"/>
                <w:lang w:val="en-US"/>
                <w:rPrChange w:id="7301" w:author="Borja Gonzalez" w:date="2017-09-28T19:30:00Z">
                  <w:rPr>
                    <w:ins w:id="7302" w:author="Borja Gonzalez" w:date="2017-09-28T19:30:00Z"/>
                    <w:rFonts w:ascii="Monaco" w:eastAsiaTheme="majorEastAsia" w:hAnsi="Monaco" w:cs="Monaco"/>
                    <w:color w:val="243F60" w:themeColor="accent1" w:themeShade="7F"/>
                    <w:sz w:val="32"/>
                    <w:szCs w:val="32"/>
                    <w:lang w:val="en-US"/>
                  </w:rPr>
                </w:rPrChange>
              </w:rPr>
              <w:pPrChange w:id="7303" w:author="GONZALEZ DIAZ, BORJA" w:date="2017-09-29T19:26:00Z">
                <w:pPr>
                  <w:keepNext/>
                  <w:keepLines/>
                  <w:widowControl w:val="0"/>
                  <w:autoSpaceDE w:val="0"/>
                  <w:autoSpaceDN w:val="0"/>
                  <w:adjustRightInd w:val="0"/>
                  <w:spacing w:before="200"/>
                  <w:outlineLvl w:val="4"/>
                </w:pPr>
              </w:pPrChange>
            </w:pPr>
            <w:ins w:id="7304" w:author="Borja Gonzalez" w:date="2017-09-28T19:30:00Z">
              <w:r w:rsidRPr="00E066BD">
                <w:rPr>
                  <w:lang w:val="en-US"/>
                  <w:rPrChange w:id="7305" w:author="Borja Gonzalez" w:date="2017-09-28T19:30:00Z">
                    <w:rPr>
                      <w:rFonts w:ascii="Monaco" w:hAnsi="Monaco" w:cs="Monaco"/>
                      <w:sz w:val="32"/>
                      <w:szCs w:val="32"/>
                      <w:lang w:val="en-US"/>
                    </w:rPr>
                  </w:rPrChange>
                </w:rPr>
                <w:t xml:space="preserve">                    max_</w:t>
              </w:r>
              <w:proofErr w:type="gramStart"/>
              <w:r w:rsidRPr="00E066BD">
                <w:rPr>
                  <w:lang w:val="en-US"/>
                  <w:rPrChange w:id="7306" w:author="Borja Gonzalez" w:date="2017-09-28T19:30:00Z">
                    <w:rPr>
                      <w:rFonts w:ascii="Monaco" w:hAnsi="Monaco" w:cs="Monaco"/>
                      <w:sz w:val="32"/>
                      <w:szCs w:val="32"/>
                      <w:lang w:val="en-US"/>
                    </w:rPr>
                  </w:rPrChange>
                </w:rPr>
                <w:t>max</w:t>
              </w:r>
              <w:r w:rsidRPr="00E066BD">
                <w:rPr>
                  <w:b/>
                  <w:bCs/>
                  <w:lang w:val="en-US"/>
                  <w:rPrChange w:id="7307" w:author="Borja Gonzalez" w:date="2017-09-28T19:30:00Z">
                    <w:rPr>
                      <w:rFonts w:ascii="Monaco" w:hAnsi="Monaco" w:cs="Monaco"/>
                      <w:b/>
                      <w:bCs/>
                      <w:color w:val="000000"/>
                      <w:sz w:val="32"/>
                      <w:szCs w:val="32"/>
                      <w:lang w:val="en-US"/>
                    </w:rPr>
                  </w:rPrChange>
                </w:rPr>
                <w:t>.</w:t>
              </w:r>
              <w:r w:rsidRPr="00E066BD">
                <w:rPr>
                  <w:lang w:val="en-US"/>
                  <w:rPrChange w:id="7308" w:author="Borja Gonzalez" w:date="2017-09-28T19:30:00Z">
                    <w:rPr>
                      <w:rFonts w:ascii="Monaco" w:hAnsi="Monaco" w:cs="Monaco"/>
                      <w:color w:val="000000"/>
                      <w:sz w:val="32"/>
                      <w:szCs w:val="32"/>
                      <w:lang w:val="en-US"/>
                    </w:rPr>
                  </w:rPrChange>
                </w:rPr>
                <w:t>push</w:t>
              </w:r>
              <w:proofErr w:type="gramEnd"/>
              <w:r w:rsidRPr="00E066BD">
                <w:rPr>
                  <w:b/>
                  <w:bCs/>
                  <w:lang w:val="en-US"/>
                  <w:rPrChange w:id="7309" w:author="Borja Gonzalez" w:date="2017-09-28T19:30:00Z">
                    <w:rPr>
                      <w:rFonts w:ascii="Monaco" w:hAnsi="Monaco" w:cs="Monaco"/>
                      <w:b/>
                      <w:bCs/>
                      <w:color w:val="000000"/>
                      <w:sz w:val="32"/>
                      <w:szCs w:val="32"/>
                      <w:lang w:val="en-US"/>
                    </w:rPr>
                  </w:rPrChange>
                </w:rPr>
                <w:t>(</w:t>
              </w:r>
              <w:r w:rsidRPr="00E066BD">
                <w:rPr>
                  <w:b/>
                  <w:bCs/>
                  <w:color w:val="0000CF"/>
                  <w:lang w:val="en-US"/>
                  <w:rPrChange w:id="7310" w:author="Borja Gonzalez" w:date="2017-09-28T19:30:00Z">
                    <w:rPr>
                      <w:rFonts w:ascii="Monaco" w:hAnsi="Monaco" w:cs="Monaco"/>
                      <w:b/>
                      <w:bCs/>
                      <w:color w:val="0000CF"/>
                      <w:sz w:val="32"/>
                      <w:szCs w:val="32"/>
                      <w:lang w:val="en-US"/>
                    </w:rPr>
                  </w:rPrChange>
                </w:rPr>
                <w:t>54.8</w:t>
              </w:r>
              <w:r w:rsidRPr="00E066BD">
                <w:rPr>
                  <w:b/>
                  <w:bCs/>
                  <w:lang w:val="en-US"/>
                  <w:rPrChange w:id="7311"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312" w:author="Borja Gonzalez" w:date="2017-09-28T19:30:00Z"/>
                <w:lang w:val="en-US"/>
                <w:rPrChange w:id="7313" w:author="Borja Gonzalez" w:date="2017-09-28T19:30:00Z">
                  <w:rPr>
                    <w:ins w:id="7314" w:author="Borja Gonzalez" w:date="2017-09-28T19:30:00Z"/>
                    <w:rFonts w:ascii="Monaco" w:eastAsiaTheme="majorEastAsia" w:hAnsi="Monaco" w:cs="Monaco"/>
                    <w:color w:val="243F60" w:themeColor="accent1" w:themeShade="7F"/>
                    <w:sz w:val="32"/>
                    <w:szCs w:val="32"/>
                    <w:lang w:val="en-US"/>
                  </w:rPr>
                </w:rPrChange>
              </w:rPr>
              <w:pPrChange w:id="7315" w:author="GONZALEZ DIAZ, BORJA" w:date="2017-09-29T19:26:00Z">
                <w:pPr>
                  <w:keepNext/>
                  <w:keepLines/>
                  <w:widowControl w:val="0"/>
                  <w:autoSpaceDE w:val="0"/>
                  <w:autoSpaceDN w:val="0"/>
                  <w:adjustRightInd w:val="0"/>
                  <w:spacing w:before="200"/>
                  <w:outlineLvl w:val="4"/>
                </w:pPr>
              </w:pPrChange>
            </w:pPr>
            <w:ins w:id="7316" w:author="Borja Gonzalez" w:date="2017-09-28T19:30:00Z">
              <w:r w:rsidRPr="00E066BD">
                <w:rPr>
                  <w:lang w:val="en-US"/>
                  <w:rPrChange w:id="7317" w:author="Borja Gonzalez" w:date="2017-09-28T19:30:00Z">
                    <w:rPr>
                      <w:rFonts w:ascii="Monaco" w:hAnsi="Monaco" w:cs="Monaco"/>
                      <w:sz w:val="32"/>
                      <w:szCs w:val="32"/>
                      <w:lang w:val="en-US"/>
                    </w:rPr>
                  </w:rPrChange>
                </w:rPr>
                <w:t xml:space="preserve">                    max_</w:t>
              </w:r>
              <w:proofErr w:type="gramStart"/>
              <w:r w:rsidRPr="00E066BD">
                <w:rPr>
                  <w:lang w:val="en-US"/>
                  <w:rPrChange w:id="7318" w:author="Borja Gonzalez" w:date="2017-09-28T19:30:00Z">
                    <w:rPr>
                      <w:rFonts w:ascii="Monaco" w:hAnsi="Monaco" w:cs="Monaco"/>
                      <w:sz w:val="32"/>
                      <w:szCs w:val="32"/>
                      <w:lang w:val="en-US"/>
                    </w:rPr>
                  </w:rPrChange>
                </w:rPr>
                <w:t>min</w:t>
              </w:r>
              <w:r w:rsidRPr="00E066BD">
                <w:rPr>
                  <w:b/>
                  <w:bCs/>
                  <w:lang w:val="en-US"/>
                  <w:rPrChange w:id="7319" w:author="Borja Gonzalez" w:date="2017-09-28T19:30:00Z">
                    <w:rPr>
                      <w:rFonts w:ascii="Monaco" w:hAnsi="Monaco" w:cs="Monaco"/>
                      <w:b/>
                      <w:bCs/>
                      <w:color w:val="000000"/>
                      <w:sz w:val="32"/>
                      <w:szCs w:val="32"/>
                      <w:lang w:val="en-US"/>
                    </w:rPr>
                  </w:rPrChange>
                </w:rPr>
                <w:t>.</w:t>
              </w:r>
              <w:r w:rsidRPr="00E066BD">
                <w:rPr>
                  <w:lang w:val="en-US"/>
                  <w:rPrChange w:id="7320" w:author="Borja Gonzalez" w:date="2017-09-28T19:30:00Z">
                    <w:rPr>
                      <w:rFonts w:ascii="Monaco" w:hAnsi="Monaco" w:cs="Monaco"/>
                      <w:color w:val="000000"/>
                      <w:sz w:val="32"/>
                      <w:szCs w:val="32"/>
                      <w:lang w:val="en-US"/>
                    </w:rPr>
                  </w:rPrChange>
                </w:rPr>
                <w:t>push</w:t>
              </w:r>
              <w:proofErr w:type="gramEnd"/>
              <w:r w:rsidRPr="00E066BD">
                <w:rPr>
                  <w:b/>
                  <w:bCs/>
                  <w:lang w:val="en-US"/>
                  <w:rPrChange w:id="7321" w:author="Borja Gonzalez" w:date="2017-09-28T19:30:00Z">
                    <w:rPr>
                      <w:rFonts w:ascii="Monaco" w:hAnsi="Monaco" w:cs="Monaco"/>
                      <w:b/>
                      <w:bCs/>
                      <w:color w:val="000000"/>
                      <w:sz w:val="32"/>
                      <w:szCs w:val="32"/>
                      <w:lang w:val="en-US"/>
                    </w:rPr>
                  </w:rPrChange>
                </w:rPr>
                <w:t>(</w:t>
              </w:r>
              <w:r w:rsidRPr="00E066BD">
                <w:rPr>
                  <w:b/>
                  <w:bCs/>
                  <w:color w:val="0000CF"/>
                  <w:lang w:val="en-US"/>
                  <w:rPrChange w:id="7322" w:author="Borja Gonzalez" w:date="2017-09-28T19:30:00Z">
                    <w:rPr>
                      <w:rFonts w:ascii="Monaco" w:hAnsi="Monaco" w:cs="Monaco"/>
                      <w:b/>
                      <w:bCs/>
                      <w:color w:val="0000CF"/>
                      <w:sz w:val="32"/>
                      <w:szCs w:val="32"/>
                      <w:lang w:val="en-US"/>
                    </w:rPr>
                  </w:rPrChange>
                </w:rPr>
                <w:t>35.8</w:t>
              </w:r>
              <w:r w:rsidRPr="00E066BD">
                <w:rPr>
                  <w:b/>
                  <w:bCs/>
                  <w:lang w:val="en-US"/>
                  <w:rPrChange w:id="7323"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324" w:author="Borja Gonzalez" w:date="2017-09-28T19:30:00Z"/>
                <w:lang w:val="en-US"/>
                <w:rPrChange w:id="7325" w:author="Borja Gonzalez" w:date="2017-09-28T19:30:00Z">
                  <w:rPr>
                    <w:ins w:id="7326" w:author="Borja Gonzalez" w:date="2017-09-28T19:30:00Z"/>
                    <w:rFonts w:ascii="Monaco" w:eastAsiaTheme="majorEastAsia" w:hAnsi="Monaco" w:cs="Monaco"/>
                    <w:color w:val="243F60" w:themeColor="accent1" w:themeShade="7F"/>
                    <w:sz w:val="32"/>
                    <w:szCs w:val="32"/>
                    <w:lang w:val="en-US"/>
                  </w:rPr>
                </w:rPrChange>
              </w:rPr>
              <w:pPrChange w:id="7327" w:author="GONZALEZ DIAZ, BORJA" w:date="2017-09-29T19:26:00Z">
                <w:pPr>
                  <w:keepNext/>
                  <w:keepLines/>
                  <w:widowControl w:val="0"/>
                  <w:autoSpaceDE w:val="0"/>
                  <w:autoSpaceDN w:val="0"/>
                  <w:adjustRightInd w:val="0"/>
                  <w:spacing w:before="200"/>
                  <w:outlineLvl w:val="4"/>
                </w:pPr>
              </w:pPrChange>
            </w:pPr>
            <w:ins w:id="7328" w:author="Borja Gonzalez" w:date="2017-09-28T19:30:00Z">
              <w:r w:rsidRPr="00E066BD">
                <w:rPr>
                  <w:lang w:val="en-US"/>
                  <w:rPrChange w:id="7329" w:author="Borja Gonzalez" w:date="2017-09-28T19:30:00Z">
                    <w:rPr>
                      <w:rFonts w:ascii="Monaco" w:hAnsi="Monaco" w:cs="Monaco"/>
                      <w:sz w:val="32"/>
                      <w:szCs w:val="32"/>
                      <w:lang w:val="en-US"/>
                    </w:rPr>
                  </w:rPrChange>
                </w:rPr>
                <w:t xml:space="preserve">                    min_</w:t>
              </w:r>
              <w:proofErr w:type="gramStart"/>
              <w:r w:rsidRPr="00E066BD">
                <w:rPr>
                  <w:lang w:val="en-US"/>
                  <w:rPrChange w:id="7330" w:author="Borja Gonzalez" w:date="2017-09-28T19:30:00Z">
                    <w:rPr>
                      <w:rFonts w:ascii="Monaco" w:hAnsi="Monaco" w:cs="Monaco"/>
                      <w:sz w:val="32"/>
                      <w:szCs w:val="32"/>
                      <w:lang w:val="en-US"/>
                    </w:rPr>
                  </w:rPrChange>
                </w:rPr>
                <w:t>max</w:t>
              </w:r>
              <w:r w:rsidRPr="00E066BD">
                <w:rPr>
                  <w:b/>
                  <w:bCs/>
                  <w:lang w:val="en-US"/>
                  <w:rPrChange w:id="7331" w:author="Borja Gonzalez" w:date="2017-09-28T19:30:00Z">
                    <w:rPr>
                      <w:rFonts w:ascii="Monaco" w:hAnsi="Monaco" w:cs="Monaco"/>
                      <w:b/>
                      <w:bCs/>
                      <w:color w:val="000000"/>
                      <w:sz w:val="32"/>
                      <w:szCs w:val="32"/>
                      <w:lang w:val="en-US"/>
                    </w:rPr>
                  </w:rPrChange>
                </w:rPr>
                <w:t>.</w:t>
              </w:r>
              <w:r w:rsidRPr="00E066BD">
                <w:rPr>
                  <w:lang w:val="en-US"/>
                  <w:rPrChange w:id="7332" w:author="Borja Gonzalez" w:date="2017-09-28T19:30:00Z">
                    <w:rPr>
                      <w:rFonts w:ascii="Monaco" w:hAnsi="Monaco" w:cs="Monaco"/>
                      <w:color w:val="000000"/>
                      <w:sz w:val="32"/>
                      <w:szCs w:val="32"/>
                      <w:lang w:val="en-US"/>
                    </w:rPr>
                  </w:rPrChange>
                </w:rPr>
                <w:t>push</w:t>
              </w:r>
              <w:proofErr w:type="gramEnd"/>
              <w:r w:rsidRPr="00E066BD">
                <w:rPr>
                  <w:b/>
                  <w:bCs/>
                  <w:lang w:val="en-US"/>
                  <w:rPrChange w:id="7333" w:author="Borja Gonzalez" w:date="2017-09-28T19:30:00Z">
                    <w:rPr>
                      <w:rFonts w:ascii="Monaco" w:hAnsi="Monaco" w:cs="Monaco"/>
                      <w:b/>
                      <w:bCs/>
                      <w:color w:val="000000"/>
                      <w:sz w:val="32"/>
                      <w:szCs w:val="32"/>
                      <w:lang w:val="en-US"/>
                    </w:rPr>
                  </w:rPrChange>
                </w:rPr>
                <w:t>(</w:t>
              </w:r>
              <w:r w:rsidRPr="00E066BD">
                <w:rPr>
                  <w:b/>
                  <w:bCs/>
                  <w:color w:val="CE5C00"/>
                  <w:lang w:val="en-US"/>
                  <w:rPrChange w:id="7334" w:author="Borja Gonzalez" w:date="2017-09-28T19:30:00Z">
                    <w:rPr>
                      <w:rFonts w:ascii="Monaco" w:hAnsi="Monaco" w:cs="Monaco"/>
                      <w:b/>
                      <w:bCs/>
                      <w:color w:val="CE5C00"/>
                      <w:sz w:val="32"/>
                      <w:szCs w:val="32"/>
                      <w:lang w:val="en-US"/>
                    </w:rPr>
                  </w:rPrChange>
                </w:rPr>
                <w:t>-</w:t>
              </w:r>
              <w:r w:rsidRPr="00E066BD">
                <w:rPr>
                  <w:b/>
                  <w:bCs/>
                  <w:color w:val="0000CF"/>
                  <w:lang w:val="en-US"/>
                  <w:rPrChange w:id="7335" w:author="Borja Gonzalez" w:date="2017-09-28T19:30:00Z">
                    <w:rPr>
                      <w:rFonts w:ascii="Monaco" w:hAnsi="Monaco" w:cs="Monaco"/>
                      <w:b/>
                      <w:bCs/>
                      <w:color w:val="0000CF"/>
                      <w:sz w:val="32"/>
                      <w:szCs w:val="32"/>
                      <w:lang w:val="en-US"/>
                    </w:rPr>
                  </w:rPrChange>
                </w:rPr>
                <w:t>53.1</w:t>
              </w:r>
              <w:r w:rsidRPr="00E066BD">
                <w:rPr>
                  <w:b/>
                  <w:bCs/>
                  <w:lang w:val="en-US"/>
                  <w:rPrChange w:id="7336" w:author="Borja Gonzalez" w:date="2017-09-28T19:30:00Z">
                    <w:rPr>
                      <w:rFonts w:ascii="Monaco" w:hAnsi="Monaco" w:cs="Monaco"/>
                      <w:b/>
                      <w:bCs/>
                      <w:color w:val="000000"/>
                      <w:sz w:val="32"/>
                      <w:szCs w:val="32"/>
                      <w:lang w:val="en-US"/>
                    </w:rPr>
                  </w:rPrChange>
                </w:rPr>
                <w:t>);</w:t>
              </w:r>
            </w:ins>
          </w:p>
          <w:p w14:paraId="383ED0C2" w14:textId="77777777" w:rsidR="00E066BD" w:rsidRPr="00C313C3" w:rsidRDefault="00E066BD">
            <w:pPr>
              <w:rPr>
                <w:ins w:id="7337" w:author="Borja Gonzalez" w:date="2017-09-28T19:30:00Z"/>
                <w:rPrChange w:id="7338" w:author="GONZALEZ DIAZ, BORJA" w:date="2017-09-30T00:55:00Z">
                  <w:rPr>
                    <w:ins w:id="7339" w:author="Borja Gonzalez" w:date="2017-09-28T19:30:00Z"/>
                    <w:rFonts w:ascii="Monaco" w:eastAsiaTheme="majorEastAsia" w:hAnsi="Monaco" w:cs="Monaco"/>
                    <w:color w:val="243F60" w:themeColor="accent1" w:themeShade="7F"/>
                    <w:sz w:val="32"/>
                    <w:szCs w:val="32"/>
                    <w:lang w:val="en-US"/>
                  </w:rPr>
                </w:rPrChange>
              </w:rPr>
              <w:pPrChange w:id="7340" w:author="GONZALEZ DIAZ, BORJA" w:date="2017-09-29T19:26:00Z">
                <w:pPr>
                  <w:keepNext/>
                  <w:keepLines/>
                  <w:widowControl w:val="0"/>
                  <w:autoSpaceDE w:val="0"/>
                  <w:autoSpaceDN w:val="0"/>
                  <w:adjustRightInd w:val="0"/>
                  <w:spacing w:before="200"/>
                  <w:outlineLvl w:val="4"/>
                </w:pPr>
              </w:pPrChange>
            </w:pPr>
            <w:ins w:id="7341" w:author="Borja Gonzalez" w:date="2017-09-28T19:30:00Z">
              <w:r w:rsidRPr="00E066BD">
                <w:rPr>
                  <w:lang w:val="en-US"/>
                  <w:rPrChange w:id="7342" w:author="Borja Gonzalez" w:date="2017-09-28T19:30:00Z">
                    <w:rPr>
                      <w:rFonts w:ascii="Monaco" w:hAnsi="Monaco" w:cs="Monaco"/>
                      <w:sz w:val="32"/>
                      <w:szCs w:val="32"/>
                      <w:lang w:val="en-US"/>
                    </w:rPr>
                  </w:rPrChange>
                </w:rPr>
                <w:t xml:space="preserve">                    </w:t>
              </w:r>
              <w:r w:rsidRPr="00C313C3">
                <w:rPr>
                  <w:rPrChange w:id="7343" w:author="GONZALEZ DIAZ, BORJA" w:date="2017-09-30T00:55:00Z">
                    <w:rPr>
                      <w:rFonts w:ascii="Monaco" w:hAnsi="Monaco" w:cs="Monaco"/>
                      <w:color w:val="000000"/>
                      <w:sz w:val="32"/>
                      <w:szCs w:val="32"/>
                      <w:lang w:val="en-US"/>
                    </w:rPr>
                  </w:rPrChange>
                </w:rPr>
                <w:t>min_</w:t>
              </w:r>
              <w:proofErr w:type="gramStart"/>
              <w:r w:rsidRPr="00C313C3">
                <w:rPr>
                  <w:rPrChange w:id="7344" w:author="GONZALEZ DIAZ, BORJA" w:date="2017-09-30T00:55:00Z">
                    <w:rPr>
                      <w:rFonts w:ascii="Monaco" w:hAnsi="Monaco" w:cs="Monaco"/>
                      <w:color w:val="000000"/>
                      <w:sz w:val="32"/>
                      <w:szCs w:val="32"/>
                      <w:lang w:val="en-US"/>
                    </w:rPr>
                  </w:rPrChange>
                </w:rPr>
                <w:t>min</w:t>
              </w:r>
              <w:r w:rsidRPr="00C313C3">
                <w:rPr>
                  <w:b/>
                  <w:bCs/>
                  <w:rPrChange w:id="7345" w:author="GONZALEZ DIAZ, BORJA" w:date="2017-09-30T00:55:00Z">
                    <w:rPr>
                      <w:rFonts w:ascii="Monaco" w:hAnsi="Monaco" w:cs="Monaco"/>
                      <w:b/>
                      <w:bCs/>
                      <w:color w:val="000000"/>
                      <w:sz w:val="32"/>
                      <w:szCs w:val="32"/>
                      <w:lang w:val="en-US"/>
                    </w:rPr>
                  </w:rPrChange>
                </w:rPr>
                <w:t>.</w:t>
              </w:r>
              <w:r w:rsidRPr="00C313C3">
                <w:rPr>
                  <w:rPrChange w:id="7346" w:author="GONZALEZ DIAZ, BORJA" w:date="2017-09-30T00:55:00Z">
                    <w:rPr>
                      <w:rFonts w:ascii="Monaco" w:hAnsi="Monaco" w:cs="Monaco"/>
                      <w:color w:val="000000"/>
                      <w:sz w:val="32"/>
                      <w:szCs w:val="32"/>
                      <w:lang w:val="en-US"/>
                    </w:rPr>
                  </w:rPrChange>
                </w:rPr>
                <w:t>push</w:t>
              </w:r>
              <w:proofErr w:type="gramEnd"/>
              <w:r w:rsidRPr="00C313C3">
                <w:rPr>
                  <w:b/>
                  <w:bCs/>
                  <w:rPrChange w:id="7347" w:author="GONZALEZ DIAZ, BORJA" w:date="2017-09-30T00:55:00Z">
                    <w:rPr>
                      <w:rFonts w:ascii="Monaco" w:hAnsi="Monaco" w:cs="Monaco"/>
                      <w:b/>
                      <w:bCs/>
                      <w:color w:val="000000"/>
                      <w:sz w:val="32"/>
                      <w:szCs w:val="32"/>
                      <w:lang w:val="en-US"/>
                    </w:rPr>
                  </w:rPrChange>
                </w:rPr>
                <w:t>(</w:t>
              </w:r>
              <w:r w:rsidRPr="00C313C3">
                <w:rPr>
                  <w:b/>
                  <w:bCs/>
                  <w:color w:val="CE5C00"/>
                  <w:rPrChange w:id="7348" w:author="GONZALEZ DIAZ, BORJA" w:date="2017-09-30T00:55:00Z">
                    <w:rPr>
                      <w:rFonts w:ascii="Monaco" w:hAnsi="Monaco" w:cs="Monaco"/>
                      <w:b/>
                      <w:bCs/>
                      <w:color w:val="CE5C00"/>
                      <w:sz w:val="32"/>
                      <w:szCs w:val="32"/>
                      <w:lang w:val="en-US"/>
                    </w:rPr>
                  </w:rPrChange>
                </w:rPr>
                <w:t>-</w:t>
              </w:r>
              <w:r w:rsidRPr="00C313C3">
                <w:rPr>
                  <w:b/>
                  <w:bCs/>
                  <w:color w:val="0000CF"/>
                  <w:rPrChange w:id="7349" w:author="GONZALEZ DIAZ, BORJA" w:date="2017-09-30T00:55:00Z">
                    <w:rPr>
                      <w:rFonts w:ascii="Monaco" w:hAnsi="Monaco" w:cs="Monaco"/>
                      <w:b/>
                      <w:bCs/>
                      <w:color w:val="0000CF"/>
                      <w:sz w:val="32"/>
                      <w:szCs w:val="32"/>
                      <w:lang w:val="en-US"/>
                    </w:rPr>
                  </w:rPrChange>
                </w:rPr>
                <w:t>37.9</w:t>
              </w:r>
              <w:r w:rsidRPr="00C313C3">
                <w:rPr>
                  <w:b/>
                  <w:bCs/>
                  <w:rPrChange w:id="7350" w:author="GONZALEZ DIAZ, BORJA" w:date="2017-09-30T00:55:00Z">
                    <w:rPr>
                      <w:rFonts w:ascii="Monaco" w:hAnsi="Monaco" w:cs="Monaco"/>
                      <w:b/>
                      <w:bCs/>
                      <w:color w:val="000000"/>
                      <w:sz w:val="32"/>
                      <w:szCs w:val="32"/>
                      <w:lang w:val="en-US"/>
                    </w:rPr>
                  </w:rPrChange>
                </w:rPr>
                <w:t>);</w:t>
              </w:r>
            </w:ins>
          </w:p>
          <w:p w14:paraId="5CDB73D9" w14:textId="77777777" w:rsidR="00E066BD" w:rsidRPr="0079203F" w:rsidRDefault="00E066BD">
            <w:pPr>
              <w:rPr>
                <w:ins w:id="7351" w:author="Borja Gonzalez" w:date="2017-09-28T19:30:00Z"/>
                <w:lang w:val="es-ES"/>
                <w:rPrChange w:id="7352" w:author="Rodrigo García" w:date="2017-09-29T10:08:00Z">
                  <w:rPr>
                    <w:ins w:id="7353" w:author="Borja Gonzalez" w:date="2017-09-28T19:30:00Z"/>
                    <w:rFonts w:ascii="Monaco" w:eastAsiaTheme="majorEastAsia" w:hAnsi="Monaco" w:cs="Monaco"/>
                    <w:color w:val="243F60" w:themeColor="accent1" w:themeShade="7F"/>
                    <w:sz w:val="32"/>
                    <w:szCs w:val="32"/>
                    <w:lang w:val="en-US"/>
                  </w:rPr>
                </w:rPrChange>
              </w:rPr>
              <w:pPrChange w:id="7354" w:author="GONZALEZ DIAZ, BORJA" w:date="2017-09-29T19:26:00Z">
                <w:pPr>
                  <w:keepNext/>
                  <w:keepLines/>
                  <w:widowControl w:val="0"/>
                  <w:autoSpaceDE w:val="0"/>
                  <w:autoSpaceDN w:val="0"/>
                  <w:adjustRightInd w:val="0"/>
                  <w:spacing w:before="200"/>
                  <w:outlineLvl w:val="4"/>
                </w:pPr>
              </w:pPrChange>
            </w:pPr>
            <w:ins w:id="7355" w:author="Borja Gonzalez" w:date="2017-09-28T19:30:00Z">
              <w:r w:rsidRPr="00C313C3">
                <w:rPr>
                  <w:rPrChange w:id="7356" w:author="GONZALEZ DIAZ, BORJA" w:date="2017-09-30T00:55:00Z">
                    <w:rPr>
                      <w:rFonts w:ascii="Monaco" w:hAnsi="Monaco" w:cs="Monaco"/>
                      <w:sz w:val="32"/>
                      <w:szCs w:val="32"/>
                      <w:lang w:val="en-US"/>
                    </w:rPr>
                  </w:rPrChange>
                </w:rPr>
                <w:t xml:space="preserve">                </w:t>
              </w:r>
              <w:r w:rsidRPr="0079203F">
                <w:rPr>
                  <w:b/>
                  <w:bCs/>
                  <w:lang w:val="es-ES"/>
                  <w:rPrChange w:id="7357"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358" w:author="Borja Gonzalez" w:date="2017-09-28T19:30:00Z"/>
                <w:lang w:val="es-ES"/>
                <w:rPrChange w:id="7359" w:author="Rodrigo García" w:date="2017-09-29T10:08:00Z">
                  <w:rPr>
                    <w:ins w:id="7360" w:author="Borja Gonzalez" w:date="2017-09-28T19:30:00Z"/>
                    <w:rFonts w:ascii="Monaco" w:hAnsi="Monaco" w:cs="Monaco"/>
                    <w:sz w:val="32"/>
                    <w:szCs w:val="32"/>
                    <w:lang w:val="en-US"/>
                  </w:rPr>
                </w:rPrChange>
              </w:rPr>
              <w:pPrChange w:id="7361" w:author="GONZALEZ DIAZ, BORJA" w:date="2017-09-29T19:26:00Z">
                <w:pPr>
                  <w:widowControl w:val="0"/>
                  <w:autoSpaceDE w:val="0"/>
                  <w:autoSpaceDN w:val="0"/>
                  <w:adjustRightInd w:val="0"/>
                </w:pPr>
              </w:pPrChange>
            </w:pPr>
          </w:p>
          <w:p w14:paraId="714B37D3" w14:textId="77777777" w:rsidR="00E066BD" w:rsidRPr="0079203F" w:rsidRDefault="00E066BD">
            <w:pPr>
              <w:rPr>
                <w:ins w:id="7362" w:author="Borja Gonzalez" w:date="2017-09-28T19:30:00Z"/>
                <w:lang w:val="es-ES"/>
                <w:rPrChange w:id="7363" w:author="Rodrigo García" w:date="2017-09-29T10:08:00Z">
                  <w:rPr>
                    <w:ins w:id="7364" w:author="Borja Gonzalez" w:date="2017-09-28T19:30:00Z"/>
                    <w:rFonts w:ascii="Monaco" w:eastAsiaTheme="majorEastAsia" w:hAnsi="Monaco" w:cs="Monaco"/>
                    <w:color w:val="243F60" w:themeColor="accent1" w:themeShade="7F"/>
                    <w:sz w:val="32"/>
                    <w:szCs w:val="32"/>
                    <w:lang w:val="en-US"/>
                  </w:rPr>
                </w:rPrChange>
              </w:rPr>
              <w:pPrChange w:id="7365" w:author="GONZALEZ DIAZ, BORJA" w:date="2017-09-29T19:26:00Z">
                <w:pPr>
                  <w:keepNext/>
                  <w:keepLines/>
                  <w:widowControl w:val="0"/>
                  <w:autoSpaceDE w:val="0"/>
                  <w:autoSpaceDN w:val="0"/>
                  <w:adjustRightInd w:val="0"/>
                  <w:spacing w:before="200"/>
                  <w:outlineLvl w:val="4"/>
                </w:pPr>
              </w:pPrChange>
            </w:pPr>
            <w:ins w:id="7366" w:author="Borja Gonzalez" w:date="2017-09-28T19:30:00Z">
              <w:r w:rsidRPr="0079203F">
                <w:rPr>
                  <w:lang w:val="es-ES"/>
                  <w:rPrChange w:id="7367" w:author="Rodrigo García" w:date="2017-09-29T10:08:00Z">
                    <w:rPr>
                      <w:rFonts w:ascii="Monaco" w:hAnsi="Monaco" w:cs="Monaco"/>
                      <w:sz w:val="32"/>
                      <w:szCs w:val="32"/>
                      <w:lang w:val="en-US"/>
                    </w:rPr>
                  </w:rPrChange>
                </w:rPr>
                <w:t xml:space="preserve">            </w:t>
              </w:r>
              <w:r w:rsidRPr="0079203F">
                <w:rPr>
                  <w:b/>
                  <w:bCs/>
                  <w:lang w:val="es-ES"/>
                  <w:rPrChange w:id="7368"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369" w:author="Borja Gonzalez" w:date="2017-09-28T19:30:00Z"/>
                <w:lang w:val="es-ES"/>
                <w:rPrChange w:id="7370" w:author="Rodrigo García" w:date="2017-09-29T10:08:00Z">
                  <w:rPr>
                    <w:ins w:id="7371" w:author="Borja Gonzalez" w:date="2017-09-28T19:30:00Z"/>
                    <w:rFonts w:ascii="Monaco" w:eastAsiaTheme="majorEastAsia" w:hAnsi="Monaco" w:cs="Monaco"/>
                    <w:color w:val="243F60" w:themeColor="accent1" w:themeShade="7F"/>
                    <w:sz w:val="32"/>
                    <w:szCs w:val="32"/>
                    <w:lang w:val="en-US"/>
                  </w:rPr>
                </w:rPrChange>
              </w:rPr>
              <w:pPrChange w:id="7372" w:author="GONZALEZ DIAZ, BORJA" w:date="2017-09-29T19:26:00Z">
                <w:pPr>
                  <w:keepNext/>
                  <w:keepLines/>
                  <w:widowControl w:val="0"/>
                  <w:autoSpaceDE w:val="0"/>
                  <w:autoSpaceDN w:val="0"/>
                  <w:adjustRightInd w:val="0"/>
                  <w:spacing w:before="200"/>
                  <w:outlineLvl w:val="4"/>
                </w:pPr>
              </w:pPrChange>
            </w:pPr>
            <w:ins w:id="7373" w:author="Borja Gonzalez" w:date="2017-09-28T19:30:00Z">
              <w:r w:rsidRPr="0079203F">
                <w:rPr>
                  <w:lang w:val="es-ES"/>
                  <w:rPrChange w:id="7374" w:author="Rodrigo García" w:date="2017-09-29T10:08:00Z">
                    <w:rPr>
                      <w:rFonts w:ascii="Monaco" w:hAnsi="Monaco" w:cs="Monaco"/>
                      <w:sz w:val="32"/>
                      <w:szCs w:val="32"/>
                      <w:lang w:val="en-US"/>
                    </w:rPr>
                  </w:rPrChange>
                </w:rPr>
                <w:t xml:space="preserve">            grafico_</w:t>
              </w:r>
              <w:proofErr w:type="gramStart"/>
              <w:r w:rsidRPr="0079203F">
                <w:rPr>
                  <w:lang w:val="es-ES"/>
                  <w:rPrChange w:id="7375" w:author="Rodrigo García" w:date="2017-09-29T10:08:00Z">
                    <w:rPr>
                      <w:rFonts w:ascii="Monaco" w:hAnsi="Monaco" w:cs="Monaco"/>
                      <w:sz w:val="32"/>
                      <w:szCs w:val="32"/>
                      <w:lang w:val="en-US"/>
                    </w:rPr>
                  </w:rPrChange>
                </w:rPr>
                <w:t>evolucion</w:t>
              </w:r>
              <w:r w:rsidRPr="0079203F">
                <w:rPr>
                  <w:b/>
                  <w:bCs/>
                  <w:lang w:val="es-ES"/>
                  <w:rPrChange w:id="7376" w:author="Rodrigo García" w:date="2017-09-29T10:08:00Z">
                    <w:rPr>
                      <w:rFonts w:ascii="Monaco" w:hAnsi="Monaco" w:cs="Monaco"/>
                      <w:b/>
                      <w:bCs/>
                      <w:color w:val="000000"/>
                      <w:sz w:val="32"/>
                      <w:szCs w:val="32"/>
                      <w:lang w:val="en-US"/>
                    </w:rPr>
                  </w:rPrChange>
                </w:rPr>
                <w:t>(</w:t>
              </w:r>
              <w:proofErr w:type="gramEnd"/>
              <w:r w:rsidRPr="0079203F">
                <w:rPr>
                  <w:lang w:val="es-ES"/>
                  <w:rPrChange w:id="7377" w:author="Rodrigo García" w:date="2017-09-29T10:08:00Z">
                    <w:rPr>
                      <w:rFonts w:ascii="Monaco" w:hAnsi="Monaco" w:cs="Monaco"/>
                      <w:color w:val="000000"/>
                      <w:sz w:val="32"/>
                      <w:szCs w:val="32"/>
                      <w:lang w:val="en-US"/>
                    </w:rPr>
                  </w:rPrChange>
                </w:rPr>
                <w:t>max</w:t>
              </w:r>
              <w:r w:rsidRPr="0079203F">
                <w:rPr>
                  <w:b/>
                  <w:bCs/>
                  <w:lang w:val="es-ES"/>
                  <w:rPrChange w:id="7378" w:author="Rodrigo García" w:date="2017-09-29T10:08:00Z">
                    <w:rPr>
                      <w:rFonts w:ascii="Monaco" w:hAnsi="Monaco" w:cs="Monaco"/>
                      <w:b/>
                      <w:bCs/>
                      <w:color w:val="000000"/>
                      <w:sz w:val="32"/>
                      <w:szCs w:val="32"/>
                      <w:lang w:val="en-US"/>
                    </w:rPr>
                  </w:rPrChange>
                </w:rPr>
                <w:t>,</w:t>
              </w:r>
              <w:r w:rsidRPr="0079203F">
                <w:rPr>
                  <w:lang w:val="es-ES"/>
                  <w:rPrChange w:id="7379" w:author="Rodrigo García" w:date="2017-09-29T10:08:00Z">
                    <w:rPr>
                      <w:rFonts w:ascii="Monaco" w:hAnsi="Monaco" w:cs="Monaco"/>
                      <w:color w:val="000000"/>
                      <w:sz w:val="32"/>
                      <w:szCs w:val="32"/>
                      <w:lang w:val="en-US"/>
                    </w:rPr>
                  </w:rPrChange>
                </w:rPr>
                <w:t>min</w:t>
              </w:r>
              <w:r w:rsidRPr="0079203F">
                <w:rPr>
                  <w:b/>
                  <w:bCs/>
                  <w:lang w:val="es-ES"/>
                  <w:rPrChange w:id="7380" w:author="Rodrigo García" w:date="2017-09-29T10:08:00Z">
                    <w:rPr>
                      <w:rFonts w:ascii="Monaco" w:hAnsi="Monaco" w:cs="Monaco"/>
                      <w:b/>
                      <w:bCs/>
                      <w:color w:val="000000"/>
                      <w:sz w:val="32"/>
                      <w:szCs w:val="32"/>
                      <w:lang w:val="en-US"/>
                    </w:rPr>
                  </w:rPrChange>
                </w:rPr>
                <w:t>,</w:t>
              </w:r>
              <w:r w:rsidRPr="0079203F">
                <w:rPr>
                  <w:lang w:val="es-ES"/>
                  <w:rPrChange w:id="7381" w:author="Rodrigo García" w:date="2017-09-29T10:08:00Z">
                    <w:rPr>
                      <w:rFonts w:ascii="Monaco" w:hAnsi="Monaco" w:cs="Monaco"/>
                      <w:color w:val="000000"/>
                      <w:sz w:val="32"/>
                      <w:szCs w:val="32"/>
                      <w:lang w:val="en-US"/>
                    </w:rPr>
                  </w:rPrChange>
                </w:rPr>
                <w:t>fecha</w:t>
              </w:r>
              <w:r w:rsidRPr="0079203F">
                <w:rPr>
                  <w:b/>
                  <w:bCs/>
                  <w:lang w:val="es-ES"/>
                  <w:rPrChange w:id="7382" w:author="Rodrigo García" w:date="2017-09-29T10:08:00Z">
                    <w:rPr>
                      <w:rFonts w:ascii="Monaco" w:hAnsi="Monaco" w:cs="Monaco"/>
                      <w:b/>
                      <w:bCs/>
                      <w:color w:val="000000"/>
                      <w:sz w:val="32"/>
                      <w:szCs w:val="32"/>
                      <w:lang w:val="en-US"/>
                    </w:rPr>
                  </w:rPrChange>
                </w:rPr>
                <w:t>,</w:t>
              </w:r>
              <w:r w:rsidRPr="0079203F">
                <w:rPr>
                  <w:color w:val="4E9A06"/>
                  <w:lang w:val="es-ES"/>
                  <w:rPrChange w:id="7383" w:author="Rodrigo García" w:date="2017-09-29T10:08:00Z">
                    <w:rPr>
                      <w:rFonts w:ascii="Monaco" w:hAnsi="Monaco" w:cs="Monaco"/>
                      <w:color w:val="4E9A06"/>
                      <w:sz w:val="32"/>
                      <w:szCs w:val="32"/>
                      <w:lang w:val="en-US"/>
                    </w:rPr>
                  </w:rPrChange>
                </w:rPr>
                <w:t>"Coronal"</w:t>
              </w:r>
              <w:r w:rsidRPr="0079203F">
                <w:rPr>
                  <w:b/>
                  <w:bCs/>
                  <w:lang w:val="es-ES"/>
                  <w:rPrChange w:id="7384" w:author="Rodrigo García" w:date="2017-09-29T10:08:00Z">
                    <w:rPr>
                      <w:rFonts w:ascii="Monaco" w:hAnsi="Monaco" w:cs="Monaco"/>
                      <w:b/>
                      <w:bCs/>
                      <w:color w:val="000000"/>
                      <w:sz w:val="32"/>
                      <w:szCs w:val="32"/>
                      <w:lang w:val="en-US"/>
                    </w:rPr>
                  </w:rPrChange>
                </w:rPr>
                <w:t>,</w:t>
              </w:r>
              <w:r w:rsidRPr="0079203F">
                <w:rPr>
                  <w:lang w:val="es-ES"/>
                  <w:rPrChange w:id="7385" w:author="Rodrigo García" w:date="2017-09-29T10:08:00Z">
                    <w:rPr>
                      <w:rFonts w:ascii="Monaco" w:hAnsi="Monaco" w:cs="Monaco"/>
                      <w:color w:val="000000"/>
                      <w:sz w:val="32"/>
                      <w:szCs w:val="32"/>
                      <w:lang w:val="en-US"/>
                    </w:rPr>
                  </w:rPrChange>
                </w:rPr>
                <w:t>max_max</w:t>
              </w:r>
              <w:r w:rsidRPr="0079203F">
                <w:rPr>
                  <w:b/>
                  <w:bCs/>
                  <w:lang w:val="es-ES"/>
                  <w:rPrChange w:id="7386" w:author="Rodrigo García" w:date="2017-09-29T10:08:00Z">
                    <w:rPr>
                      <w:rFonts w:ascii="Monaco" w:hAnsi="Monaco" w:cs="Monaco"/>
                      <w:b/>
                      <w:bCs/>
                      <w:color w:val="000000"/>
                      <w:sz w:val="32"/>
                      <w:szCs w:val="32"/>
                      <w:lang w:val="en-US"/>
                    </w:rPr>
                  </w:rPrChange>
                </w:rPr>
                <w:t>,</w:t>
              </w:r>
              <w:r w:rsidRPr="0079203F">
                <w:rPr>
                  <w:lang w:val="es-ES"/>
                  <w:rPrChange w:id="7387" w:author="Rodrigo García" w:date="2017-09-29T10:08:00Z">
                    <w:rPr>
                      <w:rFonts w:ascii="Monaco" w:hAnsi="Monaco" w:cs="Monaco"/>
                      <w:color w:val="000000"/>
                      <w:sz w:val="32"/>
                      <w:szCs w:val="32"/>
                      <w:lang w:val="en-US"/>
                    </w:rPr>
                  </w:rPrChange>
                </w:rPr>
                <w:t>max_min</w:t>
              </w:r>
              <w:r w:rsidRPr="0079203F">
                <w:rPr>
                  <w:b/>
                  <w:bCs/>
                  <w:lang w:val="es-ES"/>
                  <w:rPrChange w:id="7388" w:author="Rodrigo García" w:date="2017-09-29T10:08:00Z">
                    <w:rPr>
                      <w:rFonts w:ascii="Monaco" w:hAnsi="Monaco" w:cs="Monaco"/>
                      <w:b/>
                      <w:bCs/>
                      <w:color w:val="000000"/>
                      <w:sz w:val="32"/>
                      <w:szCs w:val="32"/>
                      <w:lang w:val="en-US"/>
                    </w:rPr>
                  </w:rPrChange>
                </w:rPr>
                <w:t>,</w:t>
              </w:r>
              <w:r w:rsidRPr="0079203F">
                <w:rPr>
                  <w:lang w:val="es-ES"/>
                  <w:rPrChange w:id="7389" w:author="Rodrigo García" w:date="2017-09-29T10:08:00Z">
                    <w:rPr>
                      <w:rFonts w:ascii="Monaco" w:hAnsi="Monaco" w:cs="Monaco"/>
                      <w:color w:val="000000"/>
                      <w:sz w:val="32"/>
                      <w:szCs w:val="32"/>
                      <w:lang w:val="en-US"/>
                    </w:rPr>
                  </w:rPrChange>
                </w:rPr>
                <w:t>min_max</w:t>
              </w:r>
              <w:r w:rsidRPr="0079203F">
                <w:rPr>
                  <w:b/>
                  <w:bCs/>
                  <w:lang w:val="es-ES"/>
                  <w:rPrChange w:id="7390" w:author="Rodrigo García" w:date="2017-09-29T10:08:00Z">
                    <w:rPr>
                      <w:rFonts w:ascii="Monaco" w:hAnsi="Monaco" w:cs="Monaco"/>
                      <w:b/>
                      <w:bCs/>
                      <w:color w:val="000000"/>
                      <w:sz w:val="32"/>
                      <w:szCs w:val="32"/>
                      <w:lang w:val="en-US"/>
                    </w:rPr>
                  </w:rPrChange>
                </w:rPr>
                <w:t>,</w:t>
              </w:r>
              <w:r w:rsidRPr="0079203F">
                <w:rPr>
                  <w:lang w:val="es-ES"/>
                  <w:rPrChange w:id="7391" w:author="Rodrigo García" w:date="2017-09-29T10:08:00Z">
                    <w:rPr>
                      <w:rFonts w:ascii="Monaco" w:hAnsi="Monaco" w:cs="Monaco"/>
                      <w:color w:val="000000"/>
                      <w:sz w:val="32"/>
                      <w:szCs w:val="32"/>
                      <w:lang w:val="en-US"/>
                    </w:rPr>
                  </w:rPrChange>
                </w:rPr>
                <w:t>min_min</w:t>
              </w:r>
              <w:r w:rsidRPr="0079203F">
                <w:rPr>
                  <w:b/>
                  <w:bCs/>
                  <w:lang w:val="es-ES"/>
                  <w:rPrChange w:id="7392" w:author="Rodrigo García" w:date="2017-09-29T10:08:00Z">
                    <w:rPr>
                      <w:rFonts w:ascii="Monaco" w:hAnsi="Monaco" w:cs="Monaco"/>
                      <w:b/>
                      <w:bCs/>
                      <w:color w:val="000000"/>
                      <w:sz w:val="32"/>
                      <w:szCs w:val="32"/>
                      <w:lang w:val="en-US"/>
                    </w:rPr>
                  </w:rPrChange>
                </w:rPr>
                <w:t>,</w:t>
              </w:r>
              <w:r w:rsidRPr="0079203F">
                <w:rPr>
                  <w:color w:val="4E9A06"/>
                  <w:lang w:val="es-ES"/>
                  <w:rPrChange w:id="7393" w:author="Rodrigo García" w:date="2017-09-29T10:08:00Z">
                    <w:rPr>
                      <w:rFonts w:ascii="Monaco" w:hAnsi="Monaco" w:cs="Monaco"/>
                      <w:color w:val="4E9A06"/>
                      <w:sz w:val="32"/>
                      <w:szCs w:val="32"/>
                      <w:lang w:val="en-US"/>
                    </w:rPr>
                  </w:rPrChange>
                </w:rPr>
                <w:t>"Flexión Lateral"</w:t>
              </w:r>
              <w:r w:rsidRPr="0079203F">
                <w:rPr>
                  <w:b/>
                  <w:bCs/>
                  <w:lang w:val="es-ES"/>
                  <w:rPrChange w:id="7394" w:author="Rodrigo García" w:date="2017-09-29T10:08:00Z">
                    <w:rPr>
                      <w:rFonts w:ascii="Monaco" w:hAnsi="Monaco" w:cs="Monaco"/>
                      <w:b/>
                      <w:bCs/>
                      <w:color w:val="000000"/>
                      <w:sz w:val="32"/>
                      <w:szCs w:val="32"/>
                      <w:lang w:val="en-US"/>
                    </w:rPr>
                  </w:rPrChange>
                </w:rPr>
                <w:t>,</w:t>
              </w:r>
              <w:r w:rsidRPr="0079203F">
                <w:rPr>
                  <w:color w:val="4E9A06"/>
                  <w:lang w:val="es-ES"/>
                  <w:rPrChange w:id="7395" w:author="Rodrigo García" w:date="2017-09-29T10:08:00Z">
                    <w:rPr>
                      <w:rFonts w:ascii="Monaco" w:hAnsi="Monaco" w:cs="Monaco"/>
                      <w:color w:val="4E9A06"/>
                      <w:sz w:val="32"/>
                      <w:szCs w:val="32"/>
                      <w:lang w:val="en-US"/>
                    </w:rPr>
                  </w:rPrChange>
                </w:rPr>
                <w:t>"Extensión Lateral"</w:t>
              </w:r>
              <w:r w:rsidRPr="0079203F">
                <w:rPr>
                  <w:b/>
                  <w:bCs/>
                  <w:lang w:val="es-ES"/>
                  <w:rPrChange w:id="7396"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397" w:author="Borja Gonzalez" w:date="2017-09-28T19:30:00Z"/>
                <w:lang w:val="es-ES"/>
                <w:rPrChange w:id="7398" w:author="Rodrigo García" w:date="2017-09-29T10:08:00Z">
                  <w:rPr>
                    <w:ins w:id="7399" w:author="Borja Gonzalez" w:date="2017-09-28T19:30:00Z"/>
                    <w:rFonts w:ascii="Monaco" w:hAnsi="Monaco" w:cs="Monaco"/>
                    <w:sz w:val="32"/>
                    <w:szCs w:val="32"/>
                    <w:lang w:val="en-US"/>
                  </w:rPr>
                </w:rPrChange>
              </w:rPr>
              <w:pPrChange w:id="7400" w:author="GONZALEZ DIAZ, BORJA" w:date="2017-09-29T19:26:00Z">
                <w:pPr>
                  <w:widowControl w:val="0"/>
                  <w:autoSpaceDE w:val="0"/>
                  <w:autoSpaceDN w:val="0"/>
                  <w:adjustRightInd w:val="0"/>
                </w:pPr>
              </w:pPrChange>
            </w:pPr>
          </w:p>
          <w:p w14:paraId="1EC6DF83" w14:textId="77777777" w:rsidR="00E066BD" w:rsidRPr="00E066BD" w:rsidRDefault="00E066BD">
            <w:pPr>
              <w:rPr>
                <w:ins w:id="7401" w:author="Borja Gonzalez" w:date="2017-09-28T19:30:00Z"/>
                <w:lang w:val="en-US"/>
                <w:rPrChange w:id="7402" w:author="Borja Gonzalez" w:date="2017-09-28T19:30:00Z">
                  <w:rPr>
                    <w:ins w:id="7403" w:author="Borja Gonzalez" w:date="2017-09-28T19:30:00Z"/>
                    <w:rFonts w:ascii="Monaco" w:eastAsiaTheme="majorEastAsia" w:hAnsi="Monaco" w:cs="Monaco"/>
                    <w:color w:val="243F60" w:themeColor="accent1" w:themeShade="7F"/>
                    <w:sz w:val="32"/>
                    <w:szCs w:val="32"/>
                    <w:lang w:val="en-US"/>
                  </w:rPr>
                </w:rPrChange>
              </w:rPr>
              <w:pPrChange w:id="7404" w:author="GONZALEZ DIAZ, BORJA" w:date="2017-09-29T19:26:00Z">
                <w:pPr>
                  <w:keepNext/>
                  <w:keepLines/>
                  <w:widowControl w:val="0"/>
                  <w:autoSpaceDE w:val="0"/>
                  <w:autoSpaceDN w:val="0"/>
                  <w:adjustRightInd w:val="0"/>
                  <w:spacing w:before="200"/>
                  <w:outlineLvl w:val="4"/>
                </w:pPr>
              </w:pPrChange>
            </w:pPr>
            <w:ins w:id="7405" w:author="Borja Gonzalez" w:date="2017-09-28T19:30:00Z">
              <w:r w:rsidRPr="0079203F">
                <w:rPr>
                  <w:lang w:val="es-ES"/>
                  <w:rPrChange w:id="7406" w:author="Rodrigo García" w:date="2017-09-29T10:08:00Z">
                    <w:rPr>
                      <w:rFonts w:ascii="Monaco" w:hAnsi="Monaco" w:cs="Monaco"/>
                      <w:sz w:val="32"/>
                      <w:szCs w:val="32"/>
                      <w:lang w:val="en-US"/>
                    </w:rPr>
                  </w:rPrChange>
                </w:rPr>
                <w:t xml:space="preserve">        </w:t>
              </w:r>
              <w:r w:rsidRPr="00E066BD">
                <w:rPr>
                  <w:b/>
                  <w:bCs/>
                  <w:lang w:val="en-US"/>
                  <w:rPrChange w:id="7407"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408" w:author="Borja Gonzalez" w:date="2017-09-28T19:30:00Z"/>
                <w:lang w:val="en-US"/>
                <w:rPrChange w:id="7409" w:author="Borja Gonzalez" w:date="2017-09-28T19:30:00Z">
                  <w:rPr>
                    <w:ins w:id="7410" w:author="Borja Gonzalez" w:date="2017-09-28T19:30:00Z"/>
                    <w:rFonts w:ascii="Monaco" w:eastAsiaTheme="majorEastAsia" w:hAnsi="Monaco" w:cs="Monaco"/>
                    <w:color w:val="243F60" w:themeColor="accent1" w:themeShade="7F"/>
                    <w:sz w:val="32"/>
                    <w:szCs w:val="32"/>
                    <w:lang w:val="en-US"/>
                  </w:rPr>
                </w:rPrChange>
              </w:rPr>
              <w:pPrChange w:id="7411" w:author="GONZALEZ DIAZ, BORJA" w:date="2017-09-29T19:26:00Z">
                <w:pPr>
                  <w:keepNext/>
                  <w:keepLines/>
                  <w:widowControl w:val="0"/>
                  <w:autoSpaceDE w:val="0"/>
                  <w:autoSpaceDN w:val="0"/>
                  <w:adjustRightInd w:val="0"/>
                  <w:spacing w:before="200"/>
                  <w:outlineLvl w:val="4"/>
                </w:pPr>
              </w:pPrChange>
            </w:pPr>
            <w:ins w:id="7412" w:author="Borja Gonzalez" w:date="2017-09-28T19:30:00Z">
              <w:r w:rsidRPr="00E066BD">
                <w:rPr>
                  <w:lang w:val="en-US"/>
                  <w:rPrChange w:id="7413" w:author="Borja Gonzalez" w:date="2017-09-28T19:30:00Z">
                    <w:rPr>
                      <w:rFonts w:ascii="Monaco" w:hAnsi="Monaco" w:cs="Monaco"/>
                      <w:sz w:val="32"/>
                      <w:szCs w:val="32"/>
                      <w:lang w:val="en-US"/>
                    </w:rPr>
                  </w:rPrChange>
                </w:rPr>
                <w:t xml:space="preserve">        </w:t>
              </w:r>
              <w:r w:rsidRPr="00E066BD">
                <w:rPr>
                  <w:b/>
                  <w:bCs/>
                  <w:color w:val="204A87"/>
                  <w:lang w:val="en-US"/>
                  <w:rPrChange w:id="7414" w:author="Borja Gonzalez" w:date="2017-09-28T19:30:00Z">
                    <w:rPr>
                      <w:rFonts w:ascii="Monaco" w:hAnsi="Monaco" w:cs="Monaco"/>
                      <w:b/>
                      <w:bCs/>
                      <w:color w:val="204A87"/>
                      <w:sz w:val="32"/>
                      <w:szCs w:val="32"/>
                      <w:lang w:val="en-US"/>
                    </w:rPr>
                  </w:rPrChange>
                </w:rPr>
                <w:t>else</w:t>
              </w:r>
              <w:r w:rsidRPr="00E066BD">
                <w:rPr>
                  <w:lang w:val="en-US"/>
                  <w:rPrChange w:id="7415" w:author="Borja Gonzalez" w:date="2017-09-28T19:30:00Z">
                    <w:rPr>
                      <w:rFonts w:ascii="Monaco" w:hAnsi="Monaco" w:cs="Monaco"/>
                      <w:sz w:val="32"/>
                      <w:szCs w:val="32"/>
                      <w:lang w:val="en-US"/>
                    </w:rPr>
                  </w:rPrChange>
                </w:rPr>
                <w:t xml:space="preserve"> </w:t>
              </w:r>
              <w:r w:rsidRPr="00E066BD">
                <w:rPr>
                  <w:b/>
                  <w:bCs/>
                  <w:color w:val="204A87"/>
                  <w:lang w:val="en-US"/>
                  <w:rPrChange w:id="7416" w:author="Borja Gonzalez" w:date="2017-09-28T19:30:00Z">
                    <w:rPr>
                      <w:rFonts w:ascii="Monaco" w:hAnsi="Monaco" w:cs="Monaco"/>
                      <w:b/>
                      <w:bCs/>
                      <w:color w:val="204A87"/>
                      <w:sz w:val="32"/>
                      <w:szCs w:val="32"/>
                      <w:lang w:val="en-US"/>
                    </w:rPr>
                  </w:rPrChange>
                </w:rPr>
                <w:t>if</w:t>
              </w:r>
              <w:r w:rsidRPr="00E066BD">
                <w:rPr>
                  <w:b/>
                  <w:bCs/>
                  <w:lang w:val="en-US"/>
                  <w:rPrChange w:id="7417" w:author="Borja Gonzalez" w:date="2017-09-28T19:30:00Z">
                    <w:rPr>
                      <w:rFonts w:ascii="Monaco" w:hAnsi="Monaco" w:cs="Monaco"/>
                      <w:b/>
                      <w:bCs/>
                      <w:color w:val="000000"/>
                      <w:sz w:val="32"/>
                      <w:szCs w:val="32"/>
                      <w:lang w:val="en-US"/>
                    </w:rPr>
                  </w:rPrChange>
                </w:rPr>
                <w:t>(</w:t>
              </w:r>
              <w:r w:rsidRPr="00E066BD">
                <w:rPr>
                  <w:lang w:val="en-US"/>
                  <w:rPrChange w:id="7418" w:author="Borja Gonzalez" w:date="2017-09-28T19:30:00Z">
                    <w:rPr>
                      <w:rFonts w:ascii="Monaco" w:hAnsi="Monaco" w:cs="Monaco"/>
                      <w:color w:val="000000"/>
                      <w:sz w:val="32"/>
                      <w:szCs w:val="32"/>
                      <w:lang w:val="en-US"/>
                    </w:rPr>
                  </w:rPrChange>
                </w:rPr>
                <w:t>move</w:t>
              </w:r>
              <w:r w:rsidRPr="00E066BD">
                <w:rPr>
                  <w:b/>
                  <w:bCs/>
                  <w:color w:val="CE5C00"/>
                  <w:lang w:val="en-US"/>
                  <w:rPrChange w:id="7419"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420" w:author="Borja Gonzalez" w:date="2017-09-28T19:30:00Z">
                    <w:rPr>
                      <w:rFonts w:ascii="Monaco" w:hAnsi="Monaco" w:cs="Monaco"/>
                      <w:b/>
                      <w:bCs/>
                      <w:color w:val="0000CF"/>
                      <w:sz w:val="32"/>
                      <w:szCs w:val="32"/>
                      <w:lang w:val="en-US"/>
                    </w:rPr>
                  </w:rPrChange>
                </w:rPr>
                <w:t>2</w:t>
              </w:r>
              <w:r w:rsidRPr="00E066BD">
                <w:rPr>
                  <w:b/>
                  <w:bCs/>
                  <w:lang w:val="en-US"/>
                  <w:rPrChange w:id="7421" w:author="Borja Gonzalez" w:date="2017-09-28T19:30:00Z">
                    <w:rPr>
                      <w:rFonts w:ascii="Monaco" w:hAnsi="Monaco" w:cs="Monaco"/>
                      <w:b/>
                      <w:bCs/>
                      <w:color w:val="000000"/>
                      <w:sz w:val="32"/>
                      <w:szCs w:val="32"/>
                      <w:lang w:val="en-US"/>
                    </w:rPr>
                  </w:rPrChange>
                </w:rPr>
                <w:t>){</w:t>
              </w:r>
              <w:proofErr w:type="gramEnd"/>
            </w:ins>
          </w:p>
          <w:p w14:paraId="2475C4D6" w14:textId="77777777" w:rsidR="00E066BD" w:rsidRPr="00E066BD" w:rsidRDefault="00E066BD">
            <w:pPr>
              <w:rPr>
                <w:ins w:id="7422" w:author="Borja Gonzalez" w:date="2017-09-28T19:30:00Z"/>
                <w:lang w:val="en-US"/>
                <w:rPrChange w:id="7423" w:author="Borja Gonzalez" w:date="2017-09-28T19:30:00Z">
                  <w:rPr>
                    <w:ins w:id="7424" w:author="Borja Gonzalez" w:date="2017-09-28T19:30:00Z"/>
                    <w:rFonts w:ascii="Monaco" w:eastAsiaTheme="majorEastAsia" w:hAnsi="Monaco" w:cs="Monaco"/>
                    <w:color w:val="243F60" w:themeColor="accent1" w:themeShade="7F"/>
                    <w:sz w:val="32"/>
                    <w:szCs w:val="32"/>
                    <w:lang w:val="en-US"/>
                  </w:rPr>
                </w:rPrChange>
              </w:rPr>
              <w:pPrChange w:id="7425" w:author="GONZALEZ DIAZ, BORJA" w:date="2017-09-29T19:26:00Z">
                <w:pPr>
                  <w:keepNext/>
                  <w:keepLines/>
                  <w:widowControl w:val="0"/>
                  <w:autoSpaceDE w:val="0"/>
                  <w:autoSpaceDN w:val="0"/>
                  <w:adjustRightInd w:val="0"/>
                  <w:spacing w:before="200"/>
                  <w:outlineLvl w:val="4"/>
                </w:pPr>
              </w:pPrChange>
            </w:pPr>
            <w:ins w:id="7426" w:author="Borja Gonzalez" w:date="2017-09-28T19:30:00Z">
              <w:r w:rsidRPr="00E066BD">
                <w:rPr>
                  <w:lang w:val="en-US"/>
                  <w:rPrChange w:id="7427" w:author="Borja Gonzalez" w:date="2017-09-28T19:30:00Z">
                    <w:rPr>
                      <w:rFonts w:ascii="Monaco" w:hAnsi="Monaco" w:cs="Monaco"/>
                      <w:sz w:val="32"/>
                      <w:szCs w:val="32"/>
                      <w:lang w:val="en-US"/>
                    </w:rPr>
                  </w:rPrChange>
                </w:rPr>
                <w:t xml:space="preserve">            </w:t>
              </w:r>
              <w:r w:rsidRPr="00E066BD">
                <w:rPr>
                  <w:b/>
                  <w:bCs/>
                  <w:color w:val="204A87"/>
                  <w:lang w:val="en-US"/>
                  <w:rPrChange w:id="7428" w:author="Borja Gonzalez" w:date="2017-09-28T19:30:00Z">
                    <w:rPr>
                      <w:rFonts w:ascii="Monaco" w:hAnsi="Monaco" w:cs="Monaco"/>
                      <w:b/>
                      <w:bCs/>
                      <w:color w:val="204A87"/>
                      <w:sz w:val="32"/>
                      <w:szCs w:val="32"/>
                      <w:lang w:val="en-US"/>
                    </w:rPr>
                  </w:rPrChange>
                </w:rPr>
                <w:t>for</w:t>
              </w:r>
              <w:r w:rsidRPr="00E066BD">
                <w:rPr>
                  <w:b/>
                  <w:bCs/>
                  <w:lang w:val="en-US"/>
                  <w:rPrChange w:id="7429" w:author="Borja Gonzalez" w:date="2017-09-28T19:30:00Z">
                    <w:rPr>
                      <w:rFonts w:ascii="Monaco" w:hAnsi="Monaco" w:cs="Monaco"/>
                      <w:b/>
                      <w:bCs/>
                      <w:color w:val="000000"/>
                      <w:sz w:val="32"/>
                      <w:szCs w:val="32"/>
                      <w:lang w:val="en-US"/>
                    </w:rPr>
                  </w:rPrChange>
                </w:rPr>
                <w:t>(</w:t>
              </w:r>
              <w:r w:rsidRPr="00E066BD">
                <w:rPr>
                  <w:lang w:val="en-US"/>
                  <w:rPrChange w:id="7430" w:author="Borja Gonzalez" w:date="2017-09-28T19:30:00Z">
                    <w:rPr>
                      <w:rFonts w:ascii="Monaco" w:hAnsi="Monaco" w:cs="Monaco"/>
                      <w:color w:val="000000"/>
                      <w:sz w:val="32"/>
                      <w:szCs w:val="32"/>
                      <w:lang w:val="en-US"/>
                    </w:rPr>
                  </w:rPrChange>
                </w:rPr>
                <w:t>i</w:t>
              </w:r>
              <w:r w:rsidRPr="00E066BD">
                <w:rPr>
                  <w:b/>
                  <w:bCs/>
                  <w:color w:val="CE5C00"/>
                  <w:lang w:val="en-US"/>
                  <w:rPrChange w:id="7431"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432" w:author="Borja Gonzalez" w:date="2017-09-28T19:30:00Z">
                    <w:rPr>
                      <w:rFonts w:ascii="Monaco" w:hAnsi="Monaco" w:cs="Monaco"/>
                      <w:b/>
                      <w:bCs/>
                      <w:color w:val="0000CF"/>
                      <w:sz w:val="32"/>
                      <w:szCs w:val="32"/>
                      <w:lang w:val="en-US"/>
                    </w:rPr>
                  </w:rPrChange>
                </w:rPr>
                <w:t>0</w:t>
              </w:r>
              <w:r w:rsidRPr="00E066BD">
                <w:rPr>
                  <w:b/>
                  <w:bCs/>
                  <w:lang w:val="en-US"/>
                  <w:rPrChange w:id="7433" w:author="Borja Gonzalez" w:date="2017-09-28T19:30:00Z">
                    <w:rPr>
                      <w:rFonts w:ascii="Monaco" w:hAnsi="Monaco" w:cs="Monaco"/>
                      <w:b/>
                      <w:bCs/>
                      <w:color w:val="000000"/>
                      <w:sz w:val="32"/>
                      <w:szCs w:val="32"/>
                      <w:lang w:val="en-US"/>
                    </w:rPr>
                  </w:rPrChange>
                </w:rPr>
                <w:t>;</w:t>
              </w:r>
              <w:r w:rsidRPr="00E066BD">
                <w:rPr>
                  <w:lang w:val="en-US"/>
                  <w:rPrChange w:id="7434"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435" w:author="Borja Gonzalez" w:date="2017-09-28T19:30:00Z">
                    <w:rPr>
                      <w:rFonts w:ascii="Monaco" w:hAnsi="Monaco" w:cs="Monaco"/>
                      <w:b/>
                      <w:bCs/>
                      <w:color w:val="CE5C00"/>
                      <w:sz w:val="32"/>
                      <w:szCs w:val="32"/>
                      <w:lang w:val="en-US"/>
                    </w:rPr>
                  </w:rPrChange>
                </w:rPr>
                <w:t>&lt;</w:t>
              </w:r>
              <w:r w:rsidRPr="00E066BD">
                <w:rPr>
                  <w:lang w:val="en-US"/>
                  <w:rPrChange w:id="7436" w:author="Borja Gonzalez" w:date="2017-09-28T19:30:00Z">
                    <w:rPr>
                      <w:rFonts w:ascii="Monaco" w:hAnsi="Monaco" w:cs="Monaco"/>
                      <w:color w:val="000000"/>
                      <w:sz w:val="32"/>
                      <w:szCs w:val="32"/>
                      <w:lang w:val="en-US"/>
                    </w:rPr>
                  </w:rPrChange>
                </w:rPr>
                <w:t>max_minimo</w:t>
              </w:r>
              <w:r w:rsidRPr="00E066BD">
                <w:rPr>
                  <w:b/>
                  <w:bCs/>
                  <w:lang w:val="en-US"/>
                  <w:rPrChange w:id="7437" w:author="Borja Gonzalez" w:date="2017-09-28T19:30:00Z">
                    <w:rPr>
                      <w:rFonts w:ascii="Monaco" w:hAnsi="Monaco" w:cs="Monaco"/>
                      <w:b/>
                      <w:bCs/>
                      <w:color w:val="000000"/>
                      <w:sz w:val="32"/>
                      <w:szCs w:val="32"/>
                      <w:lang w:val="en-US"/>
                    </w:rPr>
                  </w:rPrChange>
                </w:rPr>
                <w:t>[</w:t>
              </w:r>
              <w:r w:rsidRPr="00E066BD">
                <w:rPr>
                  <w:b/>
                  <w:bCs/>
                  <w:color w:val="0000CF"/>
                  <w:lang w:val="en-US"/>
                  <w:rPrChange w:id="7438" w:author="Borja Gonzalez" w:date="2017-09-28T19:30:00Z">
                    <w:rPr>
                      <w:rFonts w:ascii="Monaco" w:hAnsi="Monaco" w:cs="Monaco"/>
                      <w:b/>
                      <w:bCs/>
                      <w:color w:val="0000CF"/>
                      <w:sz w:val="32"/>
                      <w:szCs w:val="32"/>
                      <w:lang w:val="en-US"/>
                    </w:rPr>
                  </w:rPrChange>
                </w:rPr>
                <w:t>0</w:t>
              </w:r>
              <w:r w:rsidRPr="00E066BD">
                <w:rPr>
                  <w:b/>
                  <w:bCs/>
                  <w:lang w:val="en-US"/>
                  <w:rPrChange w:id="7439" w:author="Borja Gonzalez" w:date="2017-09-28T19:30:00Z">
                    <w:rPr>
                      <w:rFonts w:ascii="Monaco" w:hAnsi="Monaco" w:cs="Monaco"/>
                      <w:b/>
                      <w:bCs/>
                      <w:color w:val="000000"/>
                      <w:sz w:val="32"/>
                      <w:szCs w:val="32"/>
                      <w:lang w:val="en-US"/>
                    </w:rPr>
                  </w:rPrChange>
                </w:rPr>
                <w:t>].</w:t>
              </w:r>
              <w:r w:rsidRPr="00E066BD">
                <w:rPr>
                  <w:lang w:val="en-US"/>
                  <w:rPrChange w:id="7440" w:author="Borja Gonzalez" w:date="2017-09-28T19:30:00Z">
                    <w:rPr>
                      <w:rFonts w:ascii="Monaco" w:hAnsi="Monaco" w:cs="Monaco"/>
                      <w:color w:val="000000"/>
                      <w:sz w:val="32"/>
                      <w:szCs w:val="32"/>
                      <w:lang w:val="en-US"/>
                    </w:rPr>
                  </w:rPrChange>
                </w:rPr>
                <w:t>values</w:t>
              </w:r>
              <w:r w:rsidRPr="00E066BD">
                <w:rPr>
                  <w:b/>
                  <w:bCs/>
                  <w:lang w:val="en-US"/>
                  <w:rPrChange w:id="7441" w:author="Borja Gonzalez" w:date="2017-09-28T19:30:00Z">
                    <w:rPr>
                      <w:rFonts w:ascii="Monaco" w:hAnsi="Monaco" w:cs="Monaco"/>
                      <w:b/>
                      <w:bCs/>
                      <w:color w:val="000000"/>
                      <w:sz w:val="32"/>
                      <w:szCs w:val="32"/>
                      <w:lang w:val="en-US"/>
                    </w:rPr>
                  </w:rPrChange>
                </w:rPr>
                <w:t>.</w:t>
              </w:r>
              <w:r w:rsidRPr="00E066BD">
                <w:rPr>
                  <w:lang w:val="en-US"/>
                  <w:rPrChange w:id="7442" w:author="Borja Gonzalez" w:date="2017-09-28T19:30:00Z">
                    <w:rPr>
                      <w:rFonts w:ascii="Monaco" w:hAnsi="Monaco" w:cs="Monaco"/>
                      <w:color w:val="000000"/>
                      <w:sz w:val="32"/>
                      <w:szCs w:val="32"/>
                      <w:lang w:val="en-US"/>
                    </w:rPr>
                  </w:rPrChange>
                </w:rPr>
                <w:t>length</w:t>
              </w:r>
              <w:r w:rsidRPr="00E066BD">
                <w:rPr>
                  <w:b/>
                  <w:bCs/>
                  <w:lang w:val="en-US"/>
                  <w:rPrChange w:id="7443" w:author="Borja Gonzalez" w:date="2017-09-28T19:30:00Z">
                    <w:rPr>
                      <w:rFonts w:ascii="Monaco" w:hAnsi="Monaco" w:cs="Monaco"/>
                      <w:b/>
                      <w:bCs/>
                      <w:color w:val="000000"/>
                      <w:sz w:val="32"/>
                      <w:szCs w:val="32"/>
                      <w:lang w:val="en-US"/>
                    </w:rPr>
                  </w:rPrChange>
                </w:rPr>
                <w:t>;</w:t>
              </w:r>
              <w:r w:rsidRPr="00E066BD">
                <w:rPr>
                  <w:lang w:val="en-US"/>
                  <w:rPrChange w:id="7444" w:author="Borja Gonzalez" w:date="2017-09-28T19:30:00Z">
                    <w:rPr>
                      <w:rFonts w:ascii="Monaco" w:hAnsi="Monaco" w:cs="Monaco"/>
                      <w:color w:val="000000"/>
                      <w:sz w:val="32"/>
                      <w:szCs w:val="32"/>
                      <w:lang w:val="en-US"/>
                    </w:rPr>
                  </w:rPrChange>
                </w:rPr>
                <w:t>i</w:t>
              </w:r>
              <w:r w:rsidRPr="00E066BD">
                <w:rPr>
                  <w:b/>
                  <w:bCs/>
                  <w:color w:val="CE5C00"/>
                  <w:lang w:val="en-US"/>
                  <w:rPrChange w:id="7445" w:author="Borja Gonzalez" w:date="2017-09-28T19:30:00Z">
                    <w:rPr>
                      <w:rFonts w:ascii="Monaco" w:hAnsi="Monaco" w:cs="Monaco"/>
                      <w:b/>
                      <w:bCs/>
                      <w:color w:val="CE5C00"/>
                      <w:sz w:val="32"/>
                      <w:szCs w:val="32"/>
                      <w:lang w:val="en-US"/>
                    </w:rPr>
                  </w:rPrChange>
                </w:rPr>
                <w:t>++</w:t>
              </w:r>
              <w:r w:rsidRPr="00E066BD">
                <w:rPr>
                  <w:b/>
                  <w:bCs/>
                  <w:lang w:val="en-US"/>
                  <w:rPrChange w:id="7446"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447" w:author="Borja Gonzalez" w:date="2017-09-28T19:30:00Z"/>
                <w:lang w:val="en-US"/>
                <w:rPrChange w:id="7448" w:author="Borja Gonzalez" w:date="2017-09-28T19:30:00Z">
                  <w:rPr>
                    <w:ins w:id="7449" w:author="Borja Gonzalez" w:date="2017-09-28T19:30:00Z"/>
                    <w:rFonts w:ascii="Monaco" w:eastAsiaTheme="majorEastAsia" w:hAnsi="Monaco" w:cs="Monaco"/>
                    <w:color w:val="243F60" w:themeColor="accent1" w:themeShade="7F"/>
                    <w:sz w:val="32"/>
                    <w:szCs w:val="32"/>
                    <w:lang w:val="en-US"/>
                  </w:rPr>
                </w:rPrChange>
              </w:rPr>
              <w:pPrChange w:id="7450" w:author="GONZALEZ DIAZ, BORJA" w:date="2017-09-29T19:26:00Z">
                <w:pPr>
                  <w:keepNext/>
                  <w:keepLines/>
                  <w:widowControl w:val="0"/>
                  <w:autoSpaceDE w:val="0"/>
                  <w:autoSpaceDN w:val="0"/>
                  <w:adjustRightInd w:val="0"/>
                  <w:spacing w:before="200"/>
                  <w:outlineLvl w:val="4"/>
                </w:pPr>
              </w:pPrChange>
            </w:pPr>
            <w:ins w:id="7451" w:author="Borja Gonzalez" w:date="2017-09-28T19:30:00Z">
              <w:r w:rsidRPr="00E066BD">
                <w:rPr>
                  <w:lang w:val="en-US"/>
                  <w:rPrChange w:id="7452" w:author="Borja Gonzalez" w:date="2017-09-28T19:30:00Z">
                    <w:rPr>
                      <w:rFonts w:ascii="Monaco" w:hAnsi="Monaco" w:cs="Monaco"/>
                      <w:sz w:val="32"/>
                      <w:szCs w:val="32"/>
                      <w:lang w:val="en-US"/>
                    </w:rPr>
                  </w:rPrChange>
                </w:rPr>
                <w:t xml:space="preserve">                </w:t>
              </w:r>
              <w:proofErr w:type="gramStart"/>
              <w:r w:rsidRPr="00E066BD">
                <w:rPr>
                  <w:lang w:val="en-US"/>
                  <w:rPrChange w:id="7453" w:author="Borja Gonzalez" w:date="2017-09-28T19:30:00Z">
                    <w:rPr>
                      <w:rFonts w:ascii="Monaco" w:hAnsi="Monaco" w:cs="Monaco"/>
                      <w:sz w:val="32"/>
                      <w:szCs w:val="32"/>
                      <w:lang w:val="en-US"/>
                    </w:rPr>
                  </w:rPrChange>
                </w:rPr>
                <w:t>max</w:t>
              </w:r>
              <w:r w:rsidRPr="00E066BD">
                <w:rPr>
                  <w:b/>
                  <w:bCs/>
                  <w:lang w:val="en-US"/>
                  <w:rPrChange w:id="7454" w:author="Borja Gonzalez" w:date="2017-09-28T19:30:00Z">
                    <w:rPr>
                      <w:rFonts w:ascii="Monaco" w:hAnsi="Monaco" w:cs="Monaco"/>
                      <w:b/>
                      <w:bCs/>
                      <w:color w:val="000000"/>
                      <w:sz w:val="32"/>
                      <w:szCs w:val="32"/>
                      <w:lang w:val="en-US"/>
                    </w:rPr>
                  </w:rPrChange>
                </w:rPr>
                <w:t>.</w:t>
              </w:r>
              <w:r w:rsidRPr="00E066BD">
                <w:rPr>
                  <w:lang w:val="en-US"/>
                  <w:rPrChange w:id="7455" w:author="Borja Gonzalez" w:date="2017-09-28T19:30:00Z">
                    <w:rPr>
                      <w:rFonts w:ascii="Monaco" w:hAnsi="Monaco" w:cs="Monaco"/>
                      <w:color w:val="000000"/>
                      <w:sz w:val="32"/>
                      <w:szCs w:val="32"/>
                      <w:lang w:val="en-US"/>
                    </w:rPr>
                  </w:rPrChange>
                </w:rPr>
                <w:t>push</w:t>
              </w:r>
              <w:proofErr w:type="gramEnd"/>
              <w:r w:rsidRPr="00E066BD">
                <w:rPr>
                  <w:b/>
                  <w:bCs/>
                  <w:lang w:val="en-US"/>
                  <w:rPrChange w:id="7456" w:author="Borja Gonzalez" w:date="2017-09-28T19:30:00Z">
                    <w:rPr>
                      <w:rFonts w:ascii="Monaco" w:hAnsi="Monaco" w:cs="Monaco"/>
                      <w:b/>
                      <w:bCs/>
                      <w:color w:val="000000"/>
                      <w:sz w:val="32"/>
                      <w:szCs w:val="32"/>
                      <w:lang w:val="en-US"/>
                    </w:rPr>
                  </w:rPrChange>
                </w:rPr>
                <w:t>(</w:t>
              </w:r>
              <w:r w:rsidRPr="00E066BD">
                <w:rPr>
                  <w:lang w:val="en-US"/>
                  <w:rPrChange w:id="7457" w:author="Borja Gonzalez" w:date="2017-09-28T19:30:00Z">
                    <w:rPr>
                      <w:rFonts w:ascii="Monaco" w:hAnsi="Monaco" w:cs="Monaco"/>
                      <w:color w:val="000000"/>
                      <w:sz w:val="32"/>
                      <w:szCs w:val="32"/>
                      <w:lang w:val="en-US"/>
                    </w:rPr>
                  </w:rPrChange>
                </w:rPr>
                <w:t>max_minimo</w:t>
              </w:r>
              <w:r w:rsidRPr="00E066BD">
                <w:rPr>
                  <w:b/>
                  <w:bCs/>
                  <w:lang w:val="en-US"/>
                  <w:rPrChange w:id="7458" w:author="Borja Gonzalez" w:date="2017-09-28T19:30:00Z">
                    <w:rPr>
                      <w:rFonts w:ascii="Monaco" w:hAnsi="Monaco" w:cs="Monaco"/>
                      <w:b/>
                      <w:bCs/>
                      <w:color w:val="000000"/>
                      <w:sz w:val="32"/>
                      <w:szCs w:val="32"/>
                      <w:lang w:val="en-US"/>
                    </w:rPr>
                  </w:rPrChange>
                </w:rPr>
                <w:t>[</w:t>
              </w:r>
              <w:r w:rsidRPr="00E066BD">
                <w:rPr>
                  <w:b/>
                  <w:bCs/>
                  <w:color w:val="0000CF"/>
                  <w:lang w:val="en-US"/>
                  <w:rPrChange w:id="7459" w:author="Borja Gonzalez" w:date="2017-09-28T19:30:00Z">
                    <w:rPr>
                      <w:rFonts w:ascii="Monaco" w:hAnsi="Monaco" w:cs="Monaco"/>
                      <w:b/>
                      <w:bCs/>
                      <w:color w:val="0000CF"/>
                      <w:sz w:val="32"/>
                      <w:szCs w:val="32"/>
                      <w:lang w:val="en-US"/>
                    </w:rPr>
                  </w:rPrChange>
                </w:rPr>
                <w:t>0</w:t>
              </w:r>
              <w:r w:rsidRPr="00E066BD">
                <w:rPr>
                  <w:b/>
                  <w:bCs/>
                  <w:lang w:val="en-US"/>
                  <w:rPrChange w:id="7460" w:author="Borja Gonzalez" w:date="2017-09-28T19:30:00Z">
                    <w:rPr>
                      <w:rFonts w:ascii="Monaco" w:hAnsi="Monaco" w:cs="Monaco"/>
                      <w:b/>
                      <w:bCs/>
                      <w:color w:val="000000"/>
                      <w:sz w:val="32"/>
                      <w:szCs w:val="32"/>
                      <w:lang w:val="en-US"/>
                    </w:rPr>
                  </w:rPrChange>
                </w:rPr>
                <w:t>].</w:t>
              </w:r>
              <w:r w:rsidRPr="00E066BD">
                <w:rPr>
                  <w:lang w:val="en-US"/>
                  <w:rPrChange w:id="7461" w:author="Borja Gonzalez" w:date="2017-09-28T19:30:00Z">
                    <w:rPr>
                      <w:rFonts w:ascii="Monaco" w:hAnsi="Monaco" w:cs="Monaco"/>
                      <w:color w:val="000000"/>
                      <w:sz w:val="32"/>
                      <w:szCs w:val="32"/>
                      <w:lang w:val="en-US"/>
                    </w:rPr>
                  </w:rPrChange>
                </w:rPr>
                <w:t>values</w:t>
              </w:r>
              <w:r w:rsidRPr="00E066BD">
                <w:rPr>
                  <w:b/>
                  <w:bCs/>
                  <w:lang w:val="en-US"/>
                  <w:rPrChange w:id="7462" w:author="Borja Gonzalez" w:date="2017-09-28T19:30:00Z">
                    <w:rPr>
                      <w:rFonts w:ascii="Monaco" w:hAnsi="Monaco" w:cs="Monaco"/>
                      <w:b/>
                      <w:bCs/>
                      <w:color w:val="000000"/>
                      <w:sz w:val="32"/>
                      <w:szCs w:val="32"/>
                      <w:lang w:val="en-US"/>
                    </w:rPr>
                  </w:rPrChange>
                </w:rPr>
                <w:t>[</w:t>
              </w:r>
              <w:r w:rsidRPr="00E066BD">
                <w:rPr>
                  <w:lang w:val="en-US"/>
                  <w:rPrChange w:id="7463" w:author="Borja Gonzalez" w:date="2017-09-28T19:30:00Z">
                    <w:rPr>
                      <w:rFonts w:ascii="Monaco" w:hAnsi="Monaco" w:cs="Monaco"/>
                      <w:color w:val="000000"/>
                      <w:sz w:val="32"/>
                      <w:szCs w:val="32"/>
                      <w:lang w:val="en-US"/>
                    </w:rPr>
                  </w:rPrChange>
                </w:rPr>
                <w:t>i</w:t>
              </w:r>
              <w:r w:rsidRPr="00E066BD">
                <w:rPr>
                  <w:b/>
                  <w:bCs/>
                  <w:lang w:val="en-US"/>
                  <w:rPrChange w:id="7464" w:author="Borja Gonzalez" w:date="2017-09-28T19:30:00Z">
                    <w:rPr>
                      <w:rFonts w:ascii="Monaco" w:hAnsi="Monaco" w:cs="Monaco"/>
                      <w:b/>
                      <w:bCs/>
                      <w:color w:val="000000"/>
                      <w:sz w:val="32"/>
                      <w:szCs w:val="32"/>
                      <w:lang w:val="en-US"/>
                    </w:rPr>
                  </w:rPrChange>
                </w:rPr>
                <w:t>][</w:t>
              </w:r>
              <w:r w:rsidRPr="00E066BD">
                <w:rPr>
                  <w:b/>
                  <w:bCs/>
                  <w:color w:val="0000CF"/>
                  <w:lang w:val="en-US"/>
                  <w:rPrChange w:id="7465" w:author="Borja Gonzalez" w:date="2017-09-28T19:30:00Z">
                    <w:rPr>
                      <w:rFonts w:ascii="Monaco" w:hAnsi="Monaco" w:cs="Monaco"/>
                      <w:b/>
                      <w:bCs/>
                      <w:color w:val="0000CF"/>
                      <w:sz w:val="32"/>
                      <w:szCs w:val="32"/>
                      <w:lang w:val="en-US"/>
                    </w:rPr>
                  </w:rPrChange>
                </w:rPr>
                <w:t>2</w:t>
              </w:r>
              <w:r w:rsidRPr="00E066BD">
                <w:rPr>
                  <w:b/>
                  <w:bCs/>
                  <w:lang w:val="en-US"/>
                  <w:rPrChange w:id="7466"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467" w:author="Borja Gonzalez" w:date="2017-09-28T19:30:00Z"/>
                <w:lang w:val="en-US"/>
                <w:rPrChange w:id="7468" w:author="Borja Gonzalez" w:date="2017-09-28T19:30:00Z">
                  <w:rPr>
                    <w:ins w:id="7469" w:author="Borja Gonzalez" w:date="2017-09-28T19:30:00Z"/>
                    <w:rFonts w:ascii="Monaco" w:eastAsiaTheme="majorEastAsia" w:hAnsi="Monaco" w:cs="Monaco"/>
                    <w:color w:val="243F60" w:themeColor="accent1" w:themeShade="7F"/>
                    <w:sz w:val="32"/>
                    <w:szCs w:val="32"/>
                    <w:lang w:val="en-US"/>
                  </w:rPr>
                </w:rPrChange>
              </w:rPr>
              <w:pPrChange w:id="7470" w:author="GONZALEZ DIAZ, BORJA" w:date="2017-09-29T19:26:00Z">
                <w:pPr>
                  <w:keepNext/>
                  <w:keepLines/>
                  <w:widowControl w:val="0"/>
                  <w:autoSpaceDE w:val="0"/>
                  <w:autoSpaceDN w:val="0"/>
                  <w:adjustRightInd w:val="0"/>
                  <w:spacing w:before="200"/>
                  <w:outlineLvl w:val="4"/>
                </w:pPr>
              </w:pPrChange>
            </w:pPr>
            <w:ins w:id="7471" w:author="Borja Gonzalez" w:date="2017-09-28T19:30:00Z">
              <w:r w:rsidRPr="00E066BD">
                <w:rPr>
                  <w:lang w:val="en-US"/>
                  <w:rPrChange w:id="7472" w:author="Borja Gonzalez" w:date="2017-09-28T19:30:00Z">
                    <w:rPr>
                      <w:rFonts w:ascii="Monaco" w:hAnsi="Monaco" w:cs="Monaco"/>
                      <w:sz w:val="32"/>
                      <w:szCs w:val="32"/>
                      <w:lang w:val="en-US"/>
                    </w:rPr>
                  </w:rPrChange>
                </w:rPr>
                <w:t xml:space="preserve">                </w:t>
              </w:r>
              <w:proofErr w:type="gramStart"/>
              <w:r w:rsidRPr="00E066BD">
                <w:rPr>
                  <w:lang w:val="en-US"/>
                  <w:rPrChange w:id="7473" w:author="Borja Gonzalez" w:date="2017-09-28T19:30:00Z">
                    <w:rPr>
                      <w:rFonts w:ascii="Monaco" w:hAnsi="Monaco" w:cs="Monaco"/>
                      <w:sz w:val="32"/>
                      <w:szCs w:val="32"/>
                      <w:lang w:val="en-US"/>
                    </w:rPr>
                  </w:rPrChange>
                </w:rPr>
                <w:t>min</w:t>
              </w:r>
              <w:r w:rsidRPr="00E066BD">
                <w:rPr>
                  <w:b/>
                  <w:bCs/>
                  <w:lang w:val="en-US"/>
                  <w:rPrChange w:id="7474" w:author="Borja Gonzalez" w:date="2017-09-28T19:30:00Z">
                    <w:rPr>
                      <w:rFonts w:ascii="Monaco" w:hAnsi="Monaco" w:cs="Monaco"/>
                      <w:b/>
                      <w:bCs/>
                      <w:color w:val="000000"/>
                      <w:sz w:val="32"/>
                      <w:szCs w:val="32"/>
                      <w:lang w:val="en-US"/>
                    </w:rPr>
                  </w:rPrChange>
                </w:rPr>
                <w:t>.</w:t>
              </w:r>
              <w:r w:rsidRPr="00E066BD">
                <w:rPr>
                  <w:lang w:val="en-US"/>
                  <w:rPrChange w:id="7475" w:author="Borja Gonzalez" w:date="2017-09-28T19:30:00Z">
                    <w:rPr>
                      <w:rFonts w:ascii="Monaco" w:hAnsi="Monaco" w:cs="Monaco"/>
                      <w:color w:val="000000"/>
                      <w:sz w:val="32"/>
                      <w:szCs w:val="32"/>
                      <w:lang w:val="en-US"/>
                    </w:rPr>
                  </w:rPrChange>
                </w:rPr>
                <w:t>push</w:t>
              </w:r>
              <w:proofErr w:type="gramEnd"/>
              <w:r w:rsidRPr="00E066BD">
                <w:rPr>
                  <w:b/>
                  <w:bCs/>
                  <w:lang w:val="en-US"/>
                  <w:rPrChange w:id="7476" w:author="Borja Gonzalez" w:date="2017-09-28T19:30:00Z">
                    <w:rPr>
                      <w:rFonts w:ascii="Monaco" w:hAnsi="Monaco" w:cs="Monaco"/>
                      <w:b/>
                      <w:bCs/>
                      <w:color w:val="000000"/>
                      <w:sz w:val="32"/>
                      <w:szCs w:val="32"/>
                      <w:lang w:val="en-US"/>
                    </w:rPr>
                  </w:rPrChange>
                </w:rPr>
                <w:t>(</w:t>
              </w:r>
              <w:r w:rsidRPr="00E066BD">
                <w:rPr>
                  <w:lang w:val="en-US"/>
                  <w:rPrChange w:id="7477" w:author="Borja Gonzalez" w:date="2017-09-28T19:30:00Z">
                    <w:rPr>
                      <w:rFonts w:ascii="Monaco" w:hAnsi="Monaco" w:cs="Monaco"/>
                      <w:color w:val="000000"/>
                      <w:sz w:val="32"/>
                      <w:szCs w:val="32"/>
                      <w:lang w:val="en-US"/>
                    </w:rPr>
                  </w:rPrChange>
                </w:rPr>
                <w:t>max_minimo</w:t>
              </w:r>
              <w:r w:rsidRPr="00E066BD">
                <w:rPr>
                  <w:b/>
                  <w:bCs/>
                  <w:lang w:val="en-US"/>
                  <w:rPrChange w:id="7478" w:author="Borja Gonzalez" w:date="2017-09-28T19:30:00Z">
                    <w:rPr>
                      <w:rFonts w:ascii="Monaco" w:hAnsi="Monaco" w:cs="Monaco"/>
                      <w:b/>
                      <w:bCs/>
                      <w:color w:val="000000"/>
                      <w:sz w:val="32"/>
                      <w:szCs w:val="32"/>
                      <w:lang w:val="en-US"/>
                    </w:rPr>
                  </w:rPrChange>
                </w:rPr>
                <w:t>[</w:t>
              </w:r>
              <w:r w:rsidRPr="00E066BD">
                <w:rPr>
                  <w:b/>
                  <w:bCs/>
                  <w:color w:val="0000CF"/>
                  <w:lang w:val="en-US"/>
                  <w:rPrChange w:id="7479" w:author="Borja Gonzalez" w:date="2017-09-28T19:30:00Z">
                    <w:rPr>
                      <w:rFonts w:ascii="Monaco" w:hAnsi="Monaco" w:cs="Monaco"/>
                      <w:b/>
                      <w:bCs/>
                      <w:color w:val="0000CF"/>
                      <w:sz w:val="32"/>
                      <w:szCs w:val="32"/>
                      <w:lang w:val="en-US"/>
                    </w:rPr>
                  </w:rPrChange>
                </w:rPr>
                <w:t>0</w:t>
              </w:r>
              <w:r w:rsidRPr="00E066BD">
                <w:rPr>
                  <w:b/>
                  <w:bCs/>
                  <w:lang w:val="en-US"/>
                  <w:rPrChange w:id="7480" w:author="Borja Gonzalez" w:date="2017-09-28T19:30:00Z">
                    <w:rPr>
                      <w:rFonts w:ascii="Monaco" w:hAnsi="Monaco" w:cs="Monaco"/>
                      <w:b/>
                      <w:bCs/>
                      <w:color w:val="000000"/>
                      <w:sz w:val="32"/>
                      <w:szCs w:val="32"/>
                      <w:lang w:val="en-US"/>
                    </w:rPr>
                  </w:rPrChange>
                </w:rPr>
                <w:t>].</w:t>
              </w:r>
              <w:r w:rsidRPr="00E066BD">
                <w:rPr>
                  <w:lang w:val="en-US"/>
                  <w:rPrChange w:id="7481" w:author="Borja Gonzalez" w:date="2017-09-28T19:30:00Z">
                    <w:rPr>
                      <w:rFonts w:ascii="Monaco" w:hAnsi="Monaco" w:cs="Monaco"/>
                      <w:color w:val="000000"/>
                      <w:sz w:val="32"/>
                      <w:szCs w:val="32"/>
                      <w:lang w:val="en-US"/>
                    </w:rPr>
                  </w:rPrChange>
                </w:rPr>
                <w:t>values</w:t>
              </w:r>
              <w:r w:rsidRPr="00E066BD">
                <w:rPr>
                  <w:b/>
                  <w:bCs/>
                  <w:lang w:val="en-US"/>
                  <w:rPrChange w:id="7482" w:author="Borja Gonzalez" w:date="2017-09-28T19:30:00Z">
                    <w:rPr>
                      <w:rFonts w:ascii="Monaco" w:hAnsi="Monaco" w:cs="Monaco"/>
                      <w:b/>
                      <w:bCs/>
                      <w:color w:val="000000"/>
                      <w:sz w:val="32"/>
                      <w:szCs w:val="32"/>
                      <w:lang w:val="en-US"/>
                    </w:rPr>
                  </w:rPrChange>
                </w:rPr>
                <w:t>[</w:t>
              </w:r>
              <w:r w:rsidRPr="00E066BD">
                <w:rPr>
                  <w:lang w:val="en-US"/>
                  <w:rPrChange w:id="7483" w:author="Borja Gonzalez" w:date="2017-09-28T19:30:00Z">
                    <w:rPr>
                      <w:rFonts w:ascii="Monaco" w:hAnsi="Monaco" w:cs="Monaco"/>
                      <w:color w:val="000000"/>
                      <w:sz w:val="32"/>
                      <w:szCs w:val="32"/>
                      <w:lang w:val="en-US"/>
                    </w:rPr>
                  </w:rPrChange>
                </w:rPr>
                <w:t>i</w:t>
              </w:r>
              <w:r w:rsidRPr="00E066BD">
                <w:rPr>
                  <w:b/>
                  <w:bCs/>
                  <w:lang w:val="en-US"/>
                  <w:rPrChange w:id="7484" w:author="Borja Gonzalez" w:date="2017-09-28T19:30:00Z">
                    <w:rPr>
                      <w:rFonts w:ascii="Monaco" w:hAnsi="Monaco" w:cs="Monaco"/>
                      <w:b/>
                      <w:bCs/>
                      <w:color w:val="000000"/>
                      <w:sz w:val="32"/>
                      <w:szCs w:val="32"/>
                      <w:lang w:val="en-US"/>
                    </w:rPr>
                  </w:rPrChange>
                </w:rPr>
                <w:t>][</w:t>
              </w:r>
              <w:r w:rsidRPr="00E066BD">
                <w:rPr>
                  <w:b/>
                  <w:bCs/>
                  <w:color w:val="0000CF"/>
                  <w:lang w:val="en-US"/>
                  <w:rPrChange w:id="7485" w:author="Borja Gonzalez" w:date="2017-09-28T19:30:00Z">
                    <w:rPr>
                      <w:rFonts w:ascii="Monaco" w:hAnsi="Monaco" w:cs="Monaco"/>
                      <w:b/>
                      <w:bCs/>
                      <w:color w:val="0000CF"/>
                      <w:sz w:val="32"/>
                      <w:szCs w:val="32"/>
                      <w:lang w:val="en-US"/>
                    </w:rPr>
                  </w:rPrChange>
                </w:rPr>
                <w:t>3</w:t>
              </w:r>
              <w:r w:rsidRPr="00E066BD">
                <w:rPr>
                  <w:b/>
                  <w:bCs/>
                  <w:lang w:val="en-US"/>
                  <w:rPrChange w:id="7486"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487" w:author="Borja Gonzalez" w:date="2017-09-28T19:30:00Z"/>
                <w:lang w:val="en-US"/>
                <w:rPrChange w:id="7488" w:author="Borja Gonzalez" w:date="2017-09-28T19:30:00Z">
                  <w:rPr>
                    <w:ins w:id="7489" w:author="Borja Gonzalez" w:date="2017-09-28T19:30:00Z"/>
                    <w:rFonts w:ascii="Monaco" w:eastAsiaTheme="majorEastAsia" w:hAnsi="Monaco" w:cs="Monaco"/>
                    <w:color w:val="243F60" w:themeColor="accent1" w:themeShade="7F"/>
                    <w:sz w:val="32"/>
                    <w:szCs w:val="32"/>
                    <w:lang w:val="en-US"/>
                  </w:rPr>
                </w:rPrChange>
              </w:rPr>
              <w:pPrChange w:id="7490" w:author="GONZALEZ DIAZ, BORJA" w:date="2017-09-29T19:26:00Z">
                <w:pPr>
                  <w:keepNext/>
                  <w:keepLines/>
                  <w:widowControl w:val="0"/>
                  <w:autoSpaceDE w:val="0"/>
                  <w:autoSpaceDN w:val="0"/>
                  <w:adjustRightInd w:val="0"/>
                  <w:spacing w:before="200"/>
                  <w:outlineLvl w:val="4"/>
                </w:pPr>
              </w:pPrChange>
            </w:pPr>
            <w:ins w:id="7491" w:author="Borja Gonzalez" w:date="2017-09-28T19:30:00Z">
              <w:r w:rsidRPr="00E066BD">
                <w:rPr>
                  <w:lang w:val="en-US"/>
                  <w:rPrChange w:id="7492" w:author="Borja Gonzalez" w:date="2017-09-28T19:30:00Z">
                    <w:rPr>
                      <w:rFonts w:ascii="Monaco" w:hAnsi="Monaco" w:cs="Monaco"/>
                      <w:sz w:val="32"/>
                      <w:szCs w:val="32"/>
                      <w:lang w:val="en-US"/>
                    </w:rPr>
                  </w:rPrChange>
                </w:rPr>
                <w:lastRenderedPageBreak/>
                <w:t xml:space="preserve">                </w:t>
              </w:r>
              <w:proofErr w:type="gramStart"/>
              <w:r w:rsidRPr="00E066BD">
                <w:rPr>
                  <w:lang w:val="en-US"/>
                  <w:rPrChange w:id="7493" w:author="Borja Gonzalez" w:date="2017-09-28T19:30:00Z">
                    <w:rPr>
                      <w:rFonts w:ascii="Monaco" w:hAnsi="Monaco" w:cs="Monaco"/>
                      <w:sz w:val="32"/>
                      <w:szCs w:val="32"/>
                      <w:lang w:val="en-US"/>
                    </w:rPr>
                  </w:rPrChange>
                </w:rPr>
                <w:t>fecha</w:t>
              </w:r>
              <w:r w:rsidRPr="00E066BD">
                <w:rPr>
                  <w:b/>
                  <w:bCs/>
                  <w:lang w:val="en-US"/>
                  <w:rPrChange w:id="7494" w:author="Borja Gonzalez" w:date="2017-09-28T19:30:00Z">
                    <w:rPr>
                      <w:rFonts w:ascii="Monaco" w:hAnsi="Monaco" w:cs="Monaco"/>
                      <w:b/>
                      <w:bCs/>
                      <w:color w:val="000000"/>
                      <w:sz w:val="32"/>
                      <w:szCs w:val="32"/>
                      <w:lang w:val="en-US"/>
                    </w:rPr>
                  </w:rPrChange>
                </w:rPr>
                <w:t>.</w:t>
              </w:r>
              <w:r w:rsidRPr="00E066BD">
                <w:rPr>
                  <w:lang w:val="en-US"/>
                  <w:rPrChange w:id="7495" w:author="Borja Gonzalez" w:date="2017-09-28T19:30:00Z">
                    <w:rPr>
                      <w:rFonts w:ascii="Monaco" w:hAnsi="Monaco" w:cs="Monaco"/>
                      <w:color w:val="000000"/>
                      <w:sz w:val="32"/>
                      <w:szCs w:val="32"/>
                      <w:lang w:val="en-US"/>
                    </w:rPr>
                  </w:rPrChange>
                </w:rPr>
                <w:t>push</w:t>
              </w:r>
              <w:proofErr w:type="gramEnd"/>
              <w:r w:rsidRPr="00E066BD">
                <w:rPr>
                  <w:b/>
                  <w:bCs/>
                  <w:lang w:val="en-US"/>
                  <w:rPrChange w:id="7496" w:author="Borja Gonzalez" w:date="2017-09-28T19:30:00Z">
                    <w:rPr>
                      <w:rFonts w:ascii="Monaco" w:hAnsi="Monaco" w:cs="Monaco"/>
                      <w:b/>
                      <w:bCs/>
                      <w:color w:val="000000"/>
                      <w:sz w:val="32"/>
                      <w:szCs w:val="32"/>
                      <w:lang w:val="en-US"/>
                    </w:rPr>
                  </w:rPrChange>
                </w:rPr>
                <w:t>(</w:t>
              </w:r>
              <w:r w:rsidRPr="00E066BD">
                <w:rPr>
                  <w:lang w:val="en-US"/>
                  <w:rPrChange w:id="7497" w:author="Borja Gonzalez" w:date="2017-09-28T19:30:00Z">
                    <w:rPr>
                      <w:rFonts w:ascii="Monaco" w:hAnsi="Monaco" w:cs="Monaco"/>
                      <w:color w:val="000000"/>
                      <w:sz w:val="32"/>
                      <w:szCs w:val="32"/>
                      <w:lang w:val="en-US"/>
                    </w:rPr>
                  </w:rPrChange>
                </w:rPr>
                <w:t>max_minimo</w:t>
              </w:r>
              <w:r w:rsidRPr="00E066BD">
                <w:rPr>
                  <w:b/>
                  <w:bCs/>
                  <w:lang w:val="en-US"/>
                  <w:rPrChange w:id="7498" w:author="Borja Gonzalez" w:date="2017-09-28T19:30:00Z">
                    <w:rPr>
                      <w:rFonts w:ascii="Monaco" w:hAnsi="Monaco" w:cs="Monaco"/>
                      <w:b/>
                      <w:bCs/>
                      <w:color w:val="000000"/>
                      <w:sz w:val="32"/>
                      <w:szCs w:val="32"/>
                      <w:lang w:val="en-US"/>
                    </w:rPr>
                  </w:rPrChange>
                </w:rPr>
                <w:t>[</w:t>
              </w:r>
              <w:r w:rsidRPr="00E066BD">
                <w:rPr>
                  <w:b/>
                  <w:bCs/>
                  <w:color w:val="0000CF"/>
                  <w:lang w:val="en-US"/>
                  <w:rPrChange w:id="7499" w:author="Borja Gonzalez" w:date="2017-09-28T19:30:00Z">
                    <w:rPr>
                      <w:rFonts w:ascii="Monaco" w:hAnsi="Monaco" w:cs="Monaco"/>
                      <w:b/>
                      <w:bCs/>
                      <w:color w:val="0000CF"/>
                      <w:sz w:val="32"/>
                      <w:szCs w:val="32"/>
                      <w:lang w:val="en-US"/>
                    </w:rPr>
                  </w:rPrChange>
                </w:rPr>
                <w:t>0</w:t>
              </w:r>
              <w:r w:rsidRPr="00E066BD">
                <w:rPr>
                  <w:b/>
                  <w:bCs/>
                  <w:lang w:val="en-US"/>
                  <w:rPrChange w:id="7500" w:author="Borja Gonzalez" w:date="2017-09-28T19:30:00Z">
                    <w:rPr>
                      <w:rFonts w:ascii="Monaco" w:hAnsi="Monaco" w:cs="Monaco"/>
                      <w:b/>
                      <w:bCs/>
                      <w:color w:val="000000"/>
                      <w:sz w:val="32"/>
                      <w:szCs w:val="32"/>
                      <w:lang w:val="en-US"/>
                    </w:rPr>
                  </w:rPrChange>
                </w:rPr>
                <w:t>].</w:t>
              </w:r>
              <w:r w:rsidRPr="00E066BD">
                <w:rPr>
                  <w:lang w:val="en-US"/>
                  <w:rPrChange w:id="7501" w:author="Borja Gonzalez" w:date="2017-09-28T19:30:00Z">
                    <w:rPr>
                      <w:rFonts w:ascii="Monaco" w:hAnsi="Monaco" w:cs="Monaco"/>
                      <w:color w:val="000000"/>
                      <w:sz w:val="32"/>
                      <w:szCs w:val="32"/>
                      <w:lang w:val="en-US"/>
                    </w:rPr>
                  </w:rPrChange>
                </w:rPr>
                <w:t>values</w:t>
              </w:r>
              <w:r w:rsidRPr="00E066BD">
                <w:rPr>
                  <w:b/>
                  <w:bCs/>
                  <w:lang w:val="en-US"/>
                  <w:rPrChange w:id="7502" w:author="Borja Gonzalez" w:date="2017-09-28T19:30:00Z">
                    <w:rPr>
                      <w:rFonts w:ascii="Monaco" w:hAnsi="Monaco" w:cs="Monaco"/>
                      <w:b/>
                      <w:bCs/>
                      <w:color w:val="000000"/>
                      <w:sz w:val="32"/>
                      <w:szCs w:val="32"/>
                      <w:lang w:val="en-US"/>
                    </w:rPr>
                  </w:rPrChange>
                </w:rPr>
                <w:t>[</w:t>
              </w:r>
              <w:r w:rsidRPr="00E066BD">
                <w:rPr>
                  <w:lang w:val="en-US"/>
                  <w:rPrChange w:id="7503" w:author="Borja Gonzalez" w:date="2017-09-28T19:30:00Z">
                    <w:rPr>
                      <w:rFonts w:ascii="Monaco" w:hAnsi="Monaco" w:cs="Monaco"/>
                      <w:color w:val="000000"/>
                      <w:sz w:val="32"/>
                      <w:szCs w:val="32"/>
                      <w:lang w:val="en-US"/>
                    </w:rPr>
                  </w:rPrChange>
                </w:rPr>
                <w:t>i</w:t>
              </w:r>
              <w:r w:rsidRPr="00E066BD">
                <w:rPr>
                  <w:b/>
                  <w:bCs/>
                  <w:lang w:val="en-US"/>
                  <w:rPrChange w:id="7504" w:author="Borja Gonzalez" w:date="2017-09-28T19:30:00Z">
                    <w:rPr>
                      <w:rFonts w:ascii="Monaco" w:hAnsi="Monaco" w:cs="Monaco"/>
                      <w:b/>
                      <w:bCs/>
                      <w:color w:val="000000"/>
                      <w:sz w:val="32"/>
                      <w:szCs w:val="32"/>
                      <w:lang w:val="en-US"/>
                    </w:rPr>
                  </w:rPrChange>
                </w:rPr>
                <w:t>][</w:t>
              </w:r>
              <w:r w:rsidRPr="00E066BD">
                <w:rPr>
                  <w:b/>
                  <w:bCs/>
                  <w:color w:val="0000CF"/>
                  <w:lang w:val="en-US"/>
                  <w:rPrChange w:id="7505" w:author="Borja Gonzalez" w:date="2017-09-28T19:30:00Z">
                    <w:rPr>
                      <w:rFonts w:ascii="Monaco" w:hAnsi="Monaco" w:cs="Monaco"/>
                      <w:b/>
                      <w:bCs/>
                      <w:color w:val="0000CF"/>
                      <w:sz w:val="32"/>
                      <w:szCs w:val="32"/>
                      <w:lang w:val="en-US"/>
                    </w:rPr>
                  </w:rPrChange>
                </w:rPr>
                <w:t>6</w:t>
              </w:r>
              <w:r w:rsidRPr="00E066BD">
                <w:rPr>
                  <w:b/>
                  <w:bCs/>
                  <w:lang w:val="en-US"/>
                  <w:rPrChange w:id="7506"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507" w:author="Borja Gonzalez" w:date="2017-09-28T19:30:00Z"/>
                <w:lang w:val="en-US"/>
                <w:rPrChange w:id="7508" w:author="Borja Gonzalez" w:date="2017-09-28T19:30:00Z">
                  <w:rPr>
                    <w:ins w:id="7509" w:author="Borja Gonzalez" w:date="2017-09-28T19:30:00Z"/>
                    <w:rFonts w:ascii="Monaco" w:eastAsiaTheme="majorEastAsia" w:hAnsi="Monaco" w:cs="Monaco"/>
                    <w:color w:val="243F60" w:themeColor="accent1" w:themeShade="7F"/>
                    <w:sz w:val="32"/>
                    <w:szCs w:val="32"/>
                    <w:lang w:val="en-US"/>
                  </w:rPr>
                </w:rPrChange>
              </w:rPr>
              <w:pPrChange w:id="7510" w:author="GONZALEZ DIAZ, BORJA" w:date="2017-09-29T19:26:00Z">
                <w:pPr>
                  <w:keepNext/>
                  <w:keepLines/>
                  <w:widowControl w:val="0"/>
                  <w:autoSpaceDE w:val="0"/>
                  <w:autoSpaceDN w:val="0"/>
                  <w:adjustRightInd w:val="0"/>
                  <w:spacing w:before="200"/>
                  <w:outlineLvl w:val="4"/>
                </w:pPr>
              </w:pPrChange>
            </w:pPr>
            <w:ins w:id="7511" w:author="Borja Gonzalez" w:date="2017-09-28T19:30:00Z">
              <w:r w:rsidRPr="00E066BD">
                <w:rPr>
                  <w:lang w:val="en-US"/>
                  <w:rPrChange w:id="7512" w:author="Borja Gonzalez" w:date="2017-09-28T19:30:00Z">
                    <w:rPr>
                      <w:rFonts w:ascii="Monaco" w:hAnsi="Monaco" w:cs="Monaco"/>
                      <w:sz w:val="32"/>
                      <w:szCs w:val="32"/>
                      <w:lang w:val="en-US"/>
                    </w:rPr>
                  </w:rPrChange>
                </w:rPr>
                <w:t xml:space="preserve">                </w:t>
              </w:r>
              <w:r w:rsidRPr="00E066BD">
                <w:rPr>
                  <w:b/>
                  <w:bCs/>
                  <w:color w:val="204A87"/>
                  <w:lang w:val="en-US"/>
                  <w:rPrChange w:id="7513" w:author="Borja Gonzalez" w:date="2017-09-28T19:30:00Z">
                    <w:rPr>
                      <w:rFonts w:ascii="Monaco" w:hAnsi="Monaco" w:cs="Monaco"/>
                      <w:b/>
                      <w:bCs/>
                      <w:color w:val="204A87"/>
                      <w:sz w:val="32"/>
                      <w:szCs w:val="32"/>
                      <w:lang w:val="en-US"/>
                    </w:rPr>
                  </w:rPrChange>
                </w:rPr>
                <w:t>if</w:t>
              </w:r>
              <w:r w:rsidRPr="00E066BD">
                <w:rPr>
                  <w:lang w:val="en-US"/>
                  <w:rPrChange w:id="7514" w:author="Borja Gonzalez" w:date="2017-09-28T19:30:00Z">
                    <w:rPr>
                      <w:rFonts w:ascii="Monaco" w:hAnsi="Monaco" w:cs="Monaco"/>
                      <w:sz w:val="32"/>
                      <w:szCs w:val="32"/>
                      <w:lang w:val="en-US"/>
                    </w:rPr>
                  </w:rPrChange>
                </w:rPr>
                <w:t xml:space="preserve"> </w:t>
              </w:r>
              <w:r w:rsidRPr="00E066BD">
                <w:rPr>
                  <w:b/>
                  <w:bCs/>
                  <w:lang w:val="en-US"/>
                  <w:rPrChange w:id="7515" w:author="Borja Gonzalez" w:date="2017-09-28T19:30:00Z">
                    <w:rPr>
                      <w:rFonts w:ascii="Monaco" w:hAnsi="Monaco" w:cs="Monaco"/>
                      <w:b/>
                      <w:bCs/>
                      <w:color w:val="000000"/>
                      <w:sz w:val="32"/>
                      <w:szCs w:val="32"/>
                      <w:lang w:val="en-US"/>
                    </w:rPr>
                  </w:rPrChange>
                </w:rPr>
                <w:t>(</w:t>
              </w:r>
              <w:r w:rsidRPr="00E066BD">
                <w:rPr>
                  <w:lang w:val="en-US"/>
                  <w:rPrChange w:id="751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517" w:author="Borja Gonzalez" w:date="2017-09-28T19:30:00Z">
                    <w:rPr>
                      <w:rFonts w:ascii="Monaco" w:hAnsi="Monaco" w:cs="Monaco"/>
                      <w:b/>
                      <w:bCs/>
                      <w:color w:val="CE5C00"/>
                      <w:sz w:val="32"/>
                      <w:szCs w:val="32"/>
                      <w:lang w:val="en-US"/>
                    </w:rPr>
                  </w:rPrChange>
                </w:rPr>
                <w:t>==</w:t>
              </w:r>
              <w:r w:rsidRPr="00E066BD">
                <w:rPr>
                  <w:lang w:val="en-US"/>
                  <w:rPrChange w:id="7518" w:author="Borja Gonzalez" w:date="2017-09-28T19:30:00Z">
                    <w:rPr>
                      <w:rFonts w:ascii="Monaco" w:hAnsi="Monaco" w:cs="Monaco"/>
                      <w:sz w:val="32"/>
                      <w:szCs w:val="32"/>
                      <w:lang w:val="en-US"/>
                    </w:rPr>
                  </w:rPrChange>
                </w:rPr>
                <w:t xml:space="preserve"> </w:t>
              </w:r>
              <w:r w:rsidRPr="00E066BD">
                <w:rPr>
                  <w:color w:val="4E9A06"/>
                  <w:lang w:val="en-US"/>
                  <w:rPrChange w:id="7519" w:author="Borja Gonzalez" w:date="2017-09-28T19:30:00Z">
                    <w:rPr>
                      <w:rFonts w:ascii="Monaco" w:hAnsi="Monaco" w:cs="Monaco"/>
                      <w:color w:val="4E9A06"/>
                      <w:sz w:val="32"/>
                      <w:szCs w:val="32"/>
                      <w:lang w:val="en-US"/>
                    </w:rPr>
                  </w:rPrChange>
                </w:rPr>
                <w:t>"h</w:t>
              </w:r>
              <w:proofErr w:type="gramStart"/>
              <w:r w:rsidRPr="00E066BD">
                <w:rPr>
                  <w:color w:val="4E9A06"/>
                  <w:lang w:val="en-US"/>
                  <w:rPrChange w:id="7520" w:author="Borja Gonzalez" w:date="2017-09-28T19:30:00Z">
                    <w:rPr>
                      <w:rFonts w:ascii="Monaco" w:hAnsi="Monaco" w:cs="Monaco"/>
                      <w:color w:val="4E9A06"/>
                      <w:sz w:val="32"/>
                      <w:szCs w:val="32"/>
                      <w:lang w:val="en-US"/>
                    </w:rPr>
                  </w:rPrChange>
                </w:rPr>
                <w:t>"</w:t>
              </w:r>
              <w:r w:rsidRPr="00E066BD">
                <w:rPr>
                  <w:b/>
                  <w:bCs/>
                  <w:lang w:val="en-US"/>
                  <w:rPrChange w:id="7521" w:author="Borja Gonzalez" w:date="2017-09-28T19:30:00Z">
                    <w:rPr>
                      <w:rFonts w:ascii="Monaco" w:hAnsi="Monaco" w:cs="Monaco"/>
                      <w:b/>
                      <w:bCs/>
                      <w:color w:val="000000"/>
                      <w:sz w:val="32"/>
                      <w:szCs w:val="32"/>
                      <w:lang w:val="en-US"/>
                    </w:rPr>
                  </w:rPrChange>
                </w:rPr>
                <w:t>){</w:t>
              </w:r>
              <w:proofErr w:type="gramEnd"/>
            </w:ins>
          </w:p>
          <w:p w14:paraId="71CDAC42" w14:textId="77777777" w:rsidR="00E066BD" w:rsidRPr="00E066BD" w:rsidRDefault="00E066BD">
            <w:pPr>
              <w:rPr>
                <w:ins w:id="7522" w:author="Borja Gonzalez" w:date="2017-09-28T19:30:00Z"/>
                <w:lang w:val="en-US"/>
                <w:rPrChange w:id="7523" w:author="Borja Gonzalez" w:date="2017-09-28T19:30:00Z">
                  <w:rPr>
                    <w:ins w:id="7524" w:author="Borja Gonzalez" w:date="2017-09-28T19:30:00Z"/>
                    <w:rFonts w:ascii="Monaco" w:eastAsiaTheme="majorEastAsia" w:hAnsi="Monaco" w:cs="Monaco"/>
                    <w:color w:val="243F60" w:themeColor="accent1" w:themeShade="7F"/>
                    <w:sz w:val="32"/>
                    <w:szCs w:val="32"/>
                    <w:lang w:val="en-US"/>
                  </w:rPr>
                </w:rPrChange>
              </w:rPr>
              <w:pPrChange w:id="7525" w:author="GONZALEZ DIAZ, BORJA" w:date="2017-09-29T19:26:00Z">
                <w:pPr>
                  <w:keepNext/>
                  <w:keepLines/>
                  <w:widowControl w:val="0"/>
                  <w:autoSpaceDE w:val="0"/>
                  <w:autoSpaceDN w:val="0"/>
                  <w:adjustRightInd w:val="0"/>
                  <w:spacing w:before="200"/>
                  <w:outlineLvl w:val="4"/>
                </w:pPr>
              </w:pPrChange>
            </w:pPr>
            <w:ins w:id="7526" w:author="Borja Gonzalez" w:date="2017-09-28T19:30:00Z">
              <w:r w:rsidRPr="00E066BD">
                <w:rPr>
                  <w:lang w:val="en-US"/>
                  <w:rPrChange w:id="7527" w:author="Borja Gonzalez" w:date="2017-09-28T19:30:00Z">
                    <w:rPr>
                      <w:rFonts w:ascii="Monaco" w:hAnsi="Monaco" w:cs="Monaco"/>
                      <w:sz w:val="32"/>
                      <w:szCs w:val="32"/>
                      <w:lang w:val="en-US"/>
                    </w:rPr>
                  </w:rPrChange>
                </w:rPr>
                <w:t xml:space="preserve">                    max_</w:t>
              </w:r>
              <w:proofErr w:type="gramStart"/>
              <w:r w:rsidRPr="00E066BD">
                <w:rPr>
                  <w:lang w:val="en-US"/>
                  <w:rPrChange w:id="7528" w:author="Borja Gonzalez" w:date="2017-09-28T19:30:00Z">
                    <w:rPr>
                      <w:rFonts w:ascii="Monaco" w:hAnsi="Monaco" w:cs="Monaco"/>
                      <w:sz w:val="32"/>
                      <w:szCs w:val="32"/>
                      <w:lang w:val="en-US"/>
                    </w:rPr>
                  </w:rPrChange>
                </w:rPr>
                <w:t>max</w:t>
              </w:r>
              <w:r w:rsidRPr="00E066BD">
                <w:rPr>
                  <w:b/>
                  <w:bCs/>
                  <w:lang w:val="en-US"/>
                  <w:rPrChange w:id="7529" w:author="Borja Gonzalez" w:date="2017-09-28T19:30:00Z">
                    <w:rPr>
                      <w:rFonts w:ascii="Monaco" w:hAnsi="Monaco" w:cs="Monaco"/>
                      <w:b/>
                      <w:bCs/>
                      <w:color w:val="000000"/>
                      <w:sz w:val="32"/>
                      <w:szCs w:val="32"/>
                      <w:lang w:val="en-US"/>
                    </w:rPr>
                  </w:rPrChange>
                </w:rPr>
                <w:t>.</w:t>
              </w:r>
              <w:r w:rsidRPr="00E066BD">
                <w:rPr>
                  <w:lang w:val="en-US"/>
                  <w:rPrChange w:id="7530" w:author="Borja Gonzalez" w:date="2017-09-28T19:30:00Z">
                    <w:rPr>
                      <w:rFonts w:ascii="Monaco" w:hAnsi="Monaco" w:cs="Monaco"/>
                      <w:color w:val="000000"/>
                      <w:sz w:val="32"/>
                      <w:szCs w:val="32"/>
                      <w:lang w:val="en-US"/>
                    </w:rPr>
                  </w:rPrChange>
                </w:rPr>
                <w:t>push</w:t>
              </w:r>
              <w:proofErr w:type="gramEnd"/>
              <w:r w:rsidRPr="00E066BD">
                <w:rPr>
                  <w:b/>
                  <w:bCs/>
                  <w:lang w:val="en-US"/>
                  <w:rPrChange w:id="7531" w:author="Borja Gonzalez" w:date="2017-09-28T19:30:00Z">
                    <w:rPr>
                      <w:rFonts w:ascii="Monaco" w:hAnsi="Monaco" w:cs="Monaco"/>
                      <w:b/>
                      <w:bCs/>
                      <w:color w:val="000000"/>
                      <w:sz w:val="32"/>
                      <w:szCs w:val="32"/>
                      <w:lang w:val="en-US"/>
                    </w:rPr>
                  </w:rPrChange>
                </w:rPr>
                <w:t>(</w:t>
              </w:r>
              <w:r w:rsidRPr="00E066BD">
                <w:rPr>
                  <w:b/>
                  <w:bCs/>
                  <w:color w:val="0000CF"/>
                  <w:lang w:val="en-US"/>
                  <w:rPrChange w:id="7532" w:author="Borja Gonzalez" w:date="2017-09-28T19:30:00Z">
                    <w:rPr>
                      <w:rFonts w:ascii="Monaco" w:hAnsi="Monaco" w:cs="Monaco"/>
                      <w:b/>
                      <w:bCs/>
                      <w:color w:val="0000CF"/>
                      <w:sz w:val="32"/>
                      <w:szCs w:val="32"/>
                      <w:lang w:val="en-US"/>
                    </w:rPr>
                  </w:rPrChange>
                </w:rPr>
                <w:t>72.5</w:t>
              </w:r>
              <w:r w:rsidRPr="00E066BD">
                <w:rPr>
                  <w:b/>
                  <w:bCs/>
                  <w:lang w:val="en-US"/>
                  <w:rPrChange w:id="7533"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534" w:author="Borja Gonzalez" w:date="2017-09-28T19:30:00Z"/>
                <w:lang w:val="en-US"/>
                <w:rPrChange w:id="7535" w:author="Borja Gonzalez" w:date="2017-09-28T19:30:00Z">
                  <w:rPr>
                    <w:ins w:id="7536" w:author="Borja Gonzalez" w:date="2017-09-28T19:30:00Z"/>
                    <w:rFonts w:ascii="Monaco" w:eastAsiaTheme="majorEastAsia" w:hAnsi="Monaco" w:cs="Monaco"/>
                    <w:color w:val="243F60" w:themeColor="accent1" w:themeShade="7F"/>
                    <w:sz w:val="32"/>
                    <w:szCs w:val="32"/>
                    <w:lang w:val="en-US"/>
                  </w:rPr>
                </w:rPrChange>
              </w:rPr>
              <w:pPrChange w:id="7537" w:author="GONZALEZ DIAZ, BORJA" w:date="2017-09-29T19:26:00Z">
                <w:pPr>
                  <w:keepNext/>
                  <w:keepLines/>
                  <w:widowControl w:val="0"/>
                  <w:autoSpaceDE w:val="0"/>
                  <w:autoSpaceDN w:val="0"/>
                  <w:adjustRightInd w:val="0"/>
                  <w:spacing w:before="200"/>
                  <w:outlineLvl w:val="4"/>
                </w:pPr>
              </w:pPrChange>
            </w:pPr>
            <w:ins w:id="7538" w:author="Borja Gonzalez" w:date="2017-09-28T19:30:00Z">
              <w:r w:rsidRPr="00E066BD">
                <w:rPr>
                  <w:lang w:val="en-US"/>
                  <w:rPrChange w:id="7539" w:author="Borja Gonzalez" w:date="2017-09-28T19:30:00Z">
                    <w:rPr>
                      <w:rFonts w:ascii="Monaco" w:hAnsi="Monaco" w:cs="Monaco"/>
                      <w:sz w:val="32"/>
                      <w:szCs w:val="32"/>
                      <w:lang w:val="en-US"/>
                    </w:rPr>
                  </w:rPrChange>
                </w:rPr>
                <w:t xml:space="preserve">                    max_</w:t>
              </w:r>
              <w:proofErr w:type="gramStart"/>
              <w:r w:rsidRPr="00E066BD">
                <w:rPr>
                  <w:lang w:val="en-US"/>
                  <w:rPrChange w:id="7540" w:author="Borja Gonzalez" w:date="2017-09-28T19:30:00Z">
                    <w:rPr>
                      <w:rFonts w:ascii="Monaco" w:hAnsi="Monaco" w:cs="Monaco"/>
                      <w:sz w:val="32"/>
                      <w:szCs w:val="32"/>
                      <w:lang w:val="en-US"/>
                    </w:rPr>
                  </w:rPrChange>
                </w:rPr>
                <w:t>min</w:t>
              </w:r>
              <w:r w:rsidRPr="00E066BD">
                <w:rPr>
                  <w:b/>
                  <w:bCs/>
                  <w:lang w:val="en-US"/>
                  <w:rPrChange w:id="7541" w:author="Borja Gonzalez" w:date="2017-09-28T19:30:00Z">
                    <w:rPr>
                      <w:rFonts w:ascii="Monaco" w:hAnsi="Monaco" w:cs="Monaco"/>
                      <w:b/>
                      <w:bCs/>
                      <w:color w:val="000000"/>
                      <w:sz w:val="32"/>
                      <w:szCs w:val="32"/>
                      <w:lang w:val="en-US"/>
                    </w:rPr>
                  </w:rPrChange>
                </w:rPr>
                <w:t>.</w:t>
              </w:r>
              <w:r w:rsidRPr="00E066BD">
                <w:rPr>
                  <w:lang w:val="en-US"/>
                  <w:rPrChange w:id="7542" w:author="Borja Gonzalez" w:date="2017-09-28T19:30:00Z">
                    <w:rPr>
                      <w:rFonts w:ascii="Monaco" w:hAnsi="Monaco" w:cs="Monaco"/>
                      <w:color w:val="000000"/>
                      <w:sz w:val="32"/>
                      <w:szCs w:val="32"/>
                      <w:lang w:val="en-US"/>
                    </w:rPr>
                  </w:rPrChange>
                </w:rPr>
                <w:t>push</w:t>
              </w:r>
              <w:proofErr w:type="gramEnd"/>
              <w:r w:rsidRPr="00E066BD">
                <w:rPr>
                  <w:b/>
                  <w:bCs/>
                  <w:lang w:val="en-US"/>
                  <w:rPrChange w:id="7543" w:author="Borja Gonzalez" w:date="2017-09-28T19:30:00Z">
                    <w:rPr>
                      <w:rFonts w:ascii="Monaco" w:hAnsi="Monaco" w:cs="Monaco"/>
                      <w:b/>
                      <w:bCs/>
                      <w:color w:val="000000"/>
                      <w:sz w:val="32"/>
                      <w:szCs w:val="32"/>
                      <w:lang w:val="en-US"/>
                    </w:rPr>
                  </w:rPrChange>
                </w:rPr>
                <w:t>(</w:t>
              </w:r>
              <w:r w:rsidRPr="00E066BD">
                <w:rPr>
                  <w:b/>
                  <w:bCs/>
                  <w:color w:val="0000CF"/>
                  <w:lang w:val="en-US"/>
                  <w:rPrChange w:id="7544" w:author="Borja Gonzalez" w:date="2017-09-28T19:30:00Z">
                    <w:rPr>
                      <w:rFonts w:ascii="Monaco" w:hAnsi="Monaco" w:cs="Monaco"/>
                      <w:b/>
                      <w:bCs/>
                      <w:color w:val="0000CF"/>
                      <w:sz w:val="32"/>
                      <w:szCs w:val="32"/>
                      <w:lang w:val="en-US"/>
                    </w:rPr>
                  </w:rPrChange>
                </w:rPr>
                <w:t>48.3</w:t>
              </w:r>
              <w:r w:rsidRPr="00E066BD">
                <w:rPr>
                  <w:b/>
                  <w:bCs/>
                  <w:lang w:val="en-US"/>
                  <w:rPrChange w:id="7545"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546" w:author="Borja Gonzalez" w:date="2017-09-28T19:30:00Z"/>
                <w:lang w:val="en-US"/>
                <w:rPrChange w:id="7547" w:author="Borja Gonzalez" w:date="2017-09-28T19:30:00Z">
                  <w:rPr>
                    <w:ins w:id="7548" w:author="Borja Gonzalez" w:date="2017-09-28T19:30:00Z"/>
                    <w:rFonts w:ascii="Monaco" w:eastAsiaTheme="majorEastAsia" w:hAnsi="Monaco" w:cs="Monaco"/>
                    <w:color w:val="243F60" w:themeColor="accent1" w:themeShade="7F"/>
                    <w:sz w:val="32"/>
                    <w:szCs w:val="32"/>
                    <w:lang w:val="en-US"/>
                  </w:rPr>
                </w:rPrChange>
              </w:rPr>
              <w:pPrChange w:id="7549" w:author="GONZALEZ DIAZ, BORJA" w:date="2017-09-29T19:26:00Z">
                <w:pPr>
                  <w:keepNext/>
                  <w:keepLines/>
                  <w:widowControl w:val="0"/>
                  <w:autoSpaceDE w:val="0"/>
                  <w:autoSpaceDN w:val="0"/>
                  <w:adjustRightInd w:val="0"/>
                  <w:spacing w:before="200"/>
                  <w:outlineLvl w:val="4"/>
                </w:pPr>
              </w:pPrChange>
            </w:pPr>
            <w:ins w:id="7550" w:author="Borja Gonzalez" w:date="2017-09-28T19:30:00Z">
              <w:r w:rsidRPr="00E066BD">
                <w:rPr>
                  <w:lang w:val="en-US"/>
                  <w:rPrChange w:id="7551" w:author="Borja Gonzalez" w:date="2017-09-28T19:30:00Z">
                    <w:rPr>
                      <w:rFonts w:ascii="Monaco" w:hAnsi="Monaco" w:cs="Monaco"/>
                      <w:sz w:val="32"/>
                      <w:szCs w:val="32"/>
                      <w:lang w:val="en-US"/>
                    </w:rPr>
                  </w:rPrChange>
                </w:rPr>
                <w:t xml:space="preserve">                    min_</w:t>
              </w:r>
              <w:proofErr w:type="gramStart"/>
              <w:r w:rsidRPr="00E066BD">
                <w:rPr>
                  <w:lang w:val="en-US"/>
                  <w:rPrChange w:id="7552" w:author="Borja Gonzalez" w:date="2017-09-28T19:30:00Z">
                    <w:rPr>
                      <w:rFonts w:ascii="Monaco" w:hAnsi="Monaco" w:cs="Monaco"/>
                      <w:sz w:val="32"/>
                      <w:szCs w:val="32"/>
                      <w:lang w:val="en-US"/>
                    </w:rPr>
                  </w:rPrChange>
                </w:rPr>
                <w:t>max</w:t>
              </w:r>
              <w:r w:rsidRPr="00E066BD">
                <w:rPr>
                  <w:b/>
                  <w:bCs/>
                  <w:lang w:val="en-US"/>
                  <w:rPrChange w:id="7553" w:author="Borja Gonzalez" w:date="2017-09-28T19:30:00Z">
                    <w:rPr>
                      <w:rFonts w:ascii="Monaco" w:hAnsi="Monaco" w:cs="Monaco"/>
                      <w:b/>
                      <w:bCs/>
                      <w:color w:val="000000"/>
                      <w:sz w:val="32"/>
                      <w:szCs w:val="32"/>
                      <w:lang w:val="en-US"/>
                    </w:rPr>
                  </w:rPrChange>
                </w:rPr>
                <w:t>.</w:t>
              </w:r>
              <w:r w:rsidRPr="00E066BD">
                <w:rPr>
                  <w:lang w:val="en-US"/>
                  <w:rPrChange w:id="7554" w:author="Borja Gonzalez" w:date="2017-09-28T19:30:00Z">
                    <w:rPr>
                      <w:rFonts w:ascii="Monaco" w:hAnsi="Monaco" w:cs="Monaco"/>
                      <w:color w:val="000000"/>
                      <w:sz w:val="32"/>
                      <w:szCs w:val="32"/>
                      <w:lang w:val="en-US"/>
                    </w:rPr>
                  </w:rPrChange>
                </w:rPr>
                <w:t>push</w:t>
              </w:r>
              <w:proofErr w:type="gramEnd"/>
              <w:r w:rsidRPr="00E066BD">
                <w:rPr>
                  <w:b/>
                  <w:bCs/>
                  <w:lang w:val="en-US"/>
                  <w:rPrChange w:id="7555" w:author="Borja Gonzalez" w:date="2017-09-28T19:30:00Z">
                    <w:rPr>
                      <w:rFonts w:ascii="Monaco" w:hAnsi="Monaco" w:cs="Monaco"/>
                      <w:b/>
                      <w:bCs/>
                      <w:color w:val="000000"/>
                      <w:sz w:val="32"/>
                      <w:szCs w:val="32"/>
                      <w:lang w:val="en-US"/>
                    </w:rPr>
                  </w:rPrChange>
                </w:rPr>
                <w:t>(</w:t>
              </w:r>
              <w:r w:rsidRPr="00E066BD">
                <w:rPr>
                  <w:b/>
                  <w:bCs/>
                  <w:color w:val="CE5C00"/>
                  <w:lang w:val="en-US"/>
                  <w:rPrChange w:id="7556" w:author="Borja Gonzalez" w:date="2017-09-28T19:30:00Z">
                    <w:rPr>
                      <w:rFonts w:ascii="Monaco" w:hAnsi="Monaco" w:cs="Monaco"/>
                      <w:b/>
                      <w:bCs/>
                      <w:color w:val="CE5C00"/>
                      <w:sz w:val="32"/>
                      <w:szCs w:val="32"/>
                      <w:lang w:val="en-US"/>
                    </w:rPr>
                  </w:rPrChange>
                </w:rPr>
                <w:t>-</w:t>
              </w:r>
              <w:r w:rsidRPr="00E066BD">
                <w:rPr>
                  <w:b/>
                  <w:bCs/>
                  <w:color w:val="0000CF"/>
                  <w:lang w:val="en-US"/>
                  <w:rPrChange w:id="7557" w:author="Borja Gonzalez" w:date="2017-09-28T19:30:00Z">
                    <w:rPr>
                      <w:rFonts w:ascii="Monaco" w:hAnsi="Monaco" w:cs="Monaco"/>
                      <w:b/>
                      <w:bCs/>
                      <w:color w:val="0000CF"/>
                      <w:sz w:val="32"/>
                      <w:szCs w:val="32"/>
                      <w:lang w:val="en-US"/>
                    </w:rPr>
                  </w:rPrChange>
                </w:rPr>
                <w:t>82.6</w:t>
              </w:r>
              <w:r w:rsidRPr="00E066BD">
                <w:rPr>
                  <w:b/>
                  <w:bCs/>
                  <w:lang w:val="en-US"/>
                  <w:rPrChange w:id="7558"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559" w:author="Borja Gonzalez" w:date="2017-09-28T19:30:00Z"/>
                <w:lang w:val="en-US"/>
                <w:rPrChange w:id="7560" w:author="Borja Gonzalez" w:date="2017-09-28T19:30:00Z">
                  <w:rPr>
                    <w:ins w:id="7561" w:author="Borja Gonzalez" w:date="2017-09-28T19:30:00Z"/>
                    <w:rFonts w:ascii="Monaco" w:hAnsi="Monaco" w:cs="Monaco"/>
                    <w:sz w:val="32"/>
                    <w:szCs w:val="32"/>
                    <w:lang w:val="en-US"/>
                  </w:rPr>
                </w:rPrChange>
              </w:rPr>
              <w:pPrChange w:id="7562" w:author="GONZALEZ DIAZ, BORJA" w:date="2017-09-29T19:26:00Z">
                <w:pPr>
                  <w:widowControl w:val="0"/>
                  <w:autoSpaceDE w:val="0"/>
                  <w:autoSpaceDN w:val="0"/>
                  <w:adjustRightInd w:val="0"/>
                </w:pPr>
              </w:pPrChange>
            </w:pPr>
            <w:ins w:id="7563" w:author="Borja Gonzalez" w:date="2017-09-28T19:30:00Z">
              <w:r w:rsidRPr="00E066BD">
                <w:rPr>
                  <w:lang w:val="en-US"/>
                  <w:rPrChange w:id="7564" w:author="Borja Gonzalez" w:date="2017-09-28T19:30:00Z">
                    <w:rPr>
                      <w:rFonts w:ascii="Monaco" w:hAnsi="Monaco" w:cs="Monaco"/>
                      <w:sz w:val="32"/>
                      <w:szCs w:val="32"/>
                      <w:lang w:val="en-US"/>
                    </w:rPr>
                  </w:rPrChange>
                </w:rPr>
                <w:t xml:space="preserve">                    min_</w:t>
              </w:r>
              <w:proofErr w:type="gramStart"/>
              <w:r w:rsidRPr="00E066BD">
                <w:rPr>
                  <w:lang w:val="en-US"/>
                  <w:rPrChange w:id="7565" w:author="Borja Gonzalez" w:date="2017-09-28T19:30:00Z">
                    <w:rPr>
                      <w:rFonts w:ascii="Monaco" w:hAnsi="Monaco" w:cs="Monaco"/>
                      <w:sz w:val="32"/>
                      <w:szCs w:val="32"/>
                      <w:lang w:val="en-US"/>
                    </w:rPr>
                  </w:rPrChange>
                </w:rPr>
                <w:t>min</w:t>
              </w:r>
              <w:r w:rsidRPr="00E066BD">
                <w:rPr>
                  <w:b/>
                  <w:bCs/>
                  <w:lang w:val="en-US"/>
                  <w:rPrChange w:id="7566" w:author="Borja Gonzalez" w:date="2017-09-28T19:30:00Z">
                    <w:rPr>
                      <w:rFonts w:ascii="Monaco" w:hAnsi="Monaco" w:cs="Monaco"/>
                      <w:b/>
                      <w:bCs/>
                      <w:color w:val="000000"/>
                      <w:sz w:val="32"/>
                      <w:szCs w:val="32"/>
                      <w:lang w:val="en-US"/>
                    </w:rPr>
                  </w:rPrChange>
                </w:rPr>
                <w:t>.</w:t>
              </w:r>
              <w:r w:rsidRPr="00E066BD">
                <w:rPr>
                  <w:lang w:val="en-US"/>
                  <w:rPrChange w:id="7567" w:author="Borja Gonzalez" w:date="2017-09-28T19:30:00Z">
                    <w:rPr>
                      <w:rFonts w:ascii="Monaco" w:hAnsi="Monaco" w:cs="Monaco"/>
                      <w:color w:val="000000"/>
                      <w:sz w:val="32"/>
                      <w:szCs w:val="32"/>
                      <w:lang w:val="en-US"/>
                    </w:rPr>
                  </w:rPrChange>
                </w:rPr>
                <w:t>push</w:t>
              </w:r>
              <w:proofErr w:type="gramEnd"/>
              <w:r w:rsidRPr="00E066BD">
                <w:rPr>
                  <w:b/>
                  <w:bCs/>
                  <w:lang w:val="en-US"/>
                  <w:rPrChange w:id="7568" w:author="Borja Gonzalez" w:date="2017-09-28T19:30:00Z">
                    <w:rPr>
                      <w:rFonts w:ascii="Monaco" w:hAnsi="Monaco" w:cs="Monaco"/>
                      <w:b/>
                      <w:bCs/>
                      <w:color w:val="000000"/>
                      <w:sz w:val="32"/>
                      <w:szCs w:val="32"/>
                      <w:lang w:val="en-US"/>
                    </w:rPr>
                  </w:rPrChange>
                </w:rPr>
                <w:t>(</w:t>
              </w:r>
              <w:r w:rsidRPr="00E066BD">
                <w:rPr>
                  <w:b/>
                  <w:bCs/>
                  <w:color w:val="CE5C00"/>
                  <w:lang w:val="en-US"/>
                  <w:rPrChange w:id="7569" w:author="Borja Gonzalez" w:date="2017-09-28T19:30:00Z">
                    <w:rPr>
                      <w:rFonts w:ascii="Monaco" w:hAnsi="Monaco" w:cs="Monaco"/>
                      <w:b/>
                      <w:bCs/>
                      <w:color w:val="CE5C00"/>
                      <w:sz w:val="32"/>
                      <w:szCs w:val="32"/>
                      <w:lang w:val="en-US"/>
                    </w:rPr>
                  </w:rPrChange>
                </w:rPr>
                <w:t>-</w:t>
              </w:r>
              <w:r w:rsidRPr="00E066BD">
                <w:rPr>
                  <w:b/>
                  <w:bCs/>
                  <w:color w:val="0000CF"/>
                  <w:lang w:val="en-US"/>
                  <w:rPrChange w:id="7570" w:author="Borja Gonzalez" w:date="2017-09-28T19:30:00Z">
                    <w:rPr>
                      <w:rFonts w:ascii="Monaco" w:hAnsi="Monaco" w:cs="Monaco"/>
                      <w:b/>
                      <w:bCs/>
                      <w:color w:val="0000CF"/>
                      <w:sz w:val="32"/>
                      <w:szCs w:val="32"/>
                      <w:lang w:val="en-US"/>
                    </w:rPr>
                  </w:rPrChange>
                </w:rPr>
                <w:t>57.2</w:t>
              </w:r>
              <w:r w:rsidRPr="00E066BD">
                <w:rPr>
                  <w:b/>
                  <w:bCs/>
                  <w:lang w:val="en-US"/>
                  <w:rPrChange w:id="757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572" w:author="Borja Gonzalez" w:date="2017-09-28T19:30:00Z"/>
                <w:lang w:val="en-US"/>
                <w:rPrChange w:id="7573" w:author="Borja Gonzalez" w:date="2017-09-28T19:30:00Z">
                  <w:rPr>
                    <w:ins w:id="7574" w:author="Borja Gonzalez" w:date="2017-09-28T19:30:00Z"/>
                    <w:rFonts w:ascii="Monaco" w:eastAsiaTheme="majorEastAsia" w:hAnsi="Monaco" w:cs="Monaco"/>
                    <w:color w:val="243F60" w:themeColor="accent1" w:themeShade="7F"/>
                    <w:sz w:val="32"/>
                    <w:szCs w:val="32"/>
                    <w:lang w:val="en-US"/>
                  </w:rPr>
                </w:rPrChange>
              </w:rPr>
              <w:pPrChange w:id="7575" w:author="GONZALEZ DIAZ, BORJA" w:date="2017-09-29T19:26:00Z">
                <w:pPr>
                  <w:keepNext/>
                  <w:keepLines/>
                  <w:widowControl w:val="0"/>
                  <w:autoSpaceDE w:val="0"/>
                  <w:autoSpaceDN w:val="0"/>
                  <w:adjustRightInd w:val="0"/>
                  <w:spacing w:before="200"/>
                  <w:outlineLvl w:val="4"/>
                </w:pPr>
              </w:pPrChange>
            </w:pPr>
            <w:ins w:id="7576" w:author="Borja Gonzalez" w:date="2017-09-28T19:30:00Z">
              <w:r w:rsidRPr="00E066BD">
                <w:rPr>
                  <w:lang w:val="en-US"/>
                  <w:rPrChange w:id="7577" w:author="Borja Gonzalez" w:date="2017-09-28T19:30:00Z">
                    <w:rPr>
                      <w:rFonts w:ascii="Monaco" w:hAnsi="Monaco" w:cs="Monaco"/>
                      <w:sz w:val="32"/>
                      <w:szCs w:val="32"/>
                      <w:lang w:val="en-US"/>
                    </w:rPr>
                  </w:rPrChange>
                </w:rPr>
                <w:t xml:space="preserve">                </w:t>
              </w:r>
              <w:r w:rsidRPr="00E066BD">
                <w:rPr>
                  <w:b/>
                  <w:bCs/>
                  <w:lang w:val="en-US"/>
                  <w:rPrChange w:id="7578"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579" w:author="Borja Gonzalez" w:date="2017-09-28T19:30:00Z"/>
                <w:lang w:val="en-US"/>
                <w:rPrChange w:id="7580" w:author="Borja Gonzalez" w:date="2017-09-28T19:30:00Z">
                  <w:rPr>
                    <w:ins w:id="7581" w:author="Borja Gonzalez" w:date="2017-09-28T19:30:00Z"/>
                    <w:rFonts w:ascii="Monaco" w:eastAsiaTheme="majorEastAsia" w:hAnsi="Monaco" w:cs="Monaco"/>
                    <w:color w:val="243F60" w:themeColor="accent1" w:themeShade="7F"/>
                    <w:sz w:val="32"/>
                    <w:szCs w:val="32"/>
                    <w:lang w:val="en-US"/>
                  </w:rPr>
                </w:rPrChange>
              </w:rPr>
              <w:pPrChange w:id="7582" w:author="GONZALEZ DIAZ, BORJA" w:date="2017-09-29T19:26:00Z">
                <w:pPr>
                  <w:keepNext/>
                  <w:keepLines/>
                  <w:widowControl w:val="0"/>
                  <w:autoSpaceDE w:val="0"/>
                  <w:autoSpaceDN w:val="0"/>
                  <w:adjustRightInd w:val="0"/>
                  <w:spacing w:before="200"/>
                  <w:outlineLvl w:val="4"/>
                </w:pPr>
              </w:pPrChange>
            </w:pPr>
            <w:ins w:id="7583" w:author="Borja Gonzalez" w:date="2017-09-28T19:30:00Z">
              <w:r w:rsidRPr="00E066BD">
                <w:rPr>
                  <w:lang w:val="en-US"/>
                  <w:rPrChange w:id="7584"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585" w:author="Borja Gonzalez" w:date="2017-09-28T19:30:00Z">
                    <w:rPr>
                      <w:rFonts w:ascii="Monaco" w:hAnsi="Monaco" w:cs="Monaco"/>
                      <w:b/>
                      <w:bCs/>
                      <w:color w:val="204A87"/>
                      <w:sz w:val="32"/>
                      <w:szCs w:val="32"/>
                      <w:lang w:val="en-US"/>
                    </w:rPr>
                  </w:rPrChange>
                </w:rPr>
                <w:t>else</w:t>
              </w:r>
              <w:r w:rsidRPr="00E066BD">
                <w:rPr>
                  <w:b/>
                  <w:bCs/>
                  <w:lang w:val="en-US"/>
                  <w:rPrChange w:id="7586" w:author="Borja Gonzalez" w:date="2017-09-28T19:30:00Z">
                    <w:rPr>
                      <w:rFonts w:ascii="Monaco" w:hAnsi="Monaco" w:cs="Monaco"/>
                      <w:b/>
                      <w:bCs/>
                      <w:color w:val="000000"/>
                      <w:sz w:val="32"/>
                      <w:szCs w:val="32"/>
                      <w:lang w:val="en-US"/>
                    </w:rPr>
                  </w:rPrChange>
                </w:rPr>
                <w:t>{</w:t>
              </w:r>
              <w:proofErr w:type="gramEnd"/>
            </w:ins>
          </w:p>
          <w:p w14:paraId="0B953527" w14:textId="77777777" w:rsidR="00E066BD" w:rsidRPr="00E066BD" w:rsidRDefault="00E066BD">
            <w:pPr>
              <w:rPr>
                <w:ins w:id="7587" w:author="Borja Gonzalez" w:date="2017-09-28T19:30:00Z"/>
                <w:lang w:val="en-US"/>
                <w:rPrChange w:id="7588" w:author="Borja Gonzalez" w:date="2017-09-28T19:30:00Z">
                  <w:rPr>
                    <w:ins w:id="7589" w:author="Borja Gonzalez" w:date="2017-09-28T19:30:00Z"/>
                    <w:rFonts w:ascii="Monaco" w:eastAsiaTheme="majorEastAsia" w:hAnsi="Monaco" w:cs="Monaco"/>
                    <w:color w:val="243F60" w:themeColor="accent1" w:themeShade="7F"/>
                    <w:sz w:val="32"/>
                    <w:szCs w:val="32"/>
                    <w:lang w:val="en-US"/>
                  </w:rPr>
                </w:rPrChange>
              </w:rPr>
              <w:pPrChange w:id="7590" w:author="GONZALEZ DIAZ, BORJA" w:date="2017-09-29T19:26:00Z">
                <w:pPr>
                  <w:keepNext/>
                  <w:keepLines/>
                  <w:widowControl w:val="0"/>
                  <w:autoSpaceDE w:val="0"/>
                  <w:autoSpaceDN w:val="0"/>
                  <w:adjustRightInd w:val="0"/>
                  <w:spacing w:before="200"/>
                  <w:outlineLvl w:val="4"/>
                </w:pPr>
              </w:pPrChange>
            </w:pPr>
            <w:ins w:id="7591" w:author="Borja Gonzalez" w:date="2017-09-28T19:30:00Z">
              <w:r w:rsidRPr="00E066BD">
                <w:rPr>
                  <w:lang w:val="en-US"/>
                  <w:rPrChange w:id="7592" w:author="Borja Gonzalez" w:date="2017-09-28T19:30:00Z">
                    <w:rPr>
                      <w:rFonts w:ascii="Monaco" w:hAnsi="Monaco" w:cs="Monaco"/>
                      <w:sz w:val="32"/>
                      <w:szCs w:val="32"/>
                      <w:lang w:val="en-US"/>
                    </w:rPr>
                  </w:rPrChange>
                </w:rPr>
                <w:t xml:space="preserve">                    max_</w:t>
              </w:r>
              <w:proofErr w:type="gramStart"/>
              <w:r w:rsidRPr="00E066BD">
                <w:rPr>
                  <w:lang w:val="en-US"/>
                  <w:rPrChange w:id="7593" w:author="Borja Gonzalez" w:date="2017-09-28T19:30:00Z">
                    <w:rPr>
                      <w:rFonts w:ascii="Monaco" w:hAnsi="Monaco" w:cs="Monaco"/>
                      <w:sz w:val="32"/>
                      <w:szCs w:val="32"/>
                      <w:lang w:val="en-US"/>
                    </w:rPr>
                  </w:rPrChange>
                </w:rPr>
                <w:t>max</w:t>
              </w:r>
              <w:r w:rsidRPr="00E066BD">
                <w:rPr>
                  <w:b/>
                  <w:bCs/>
                  <w:lang w:val="en-US"/>
                  <w:rPrChange w:id="7594" w:author="Borja Gonzalez" w:date="2017-09-28T19:30:00Z">
                    <w:rPr>
                      <w:rFonts w:ascii="Monaco" w:hAnsi="Monaco" w:cs="Monaco"/>
                      <w:b/>
                      <w:bCs/>
                      <w:color w:val="000000"/>
                      <w:sz w:val="32"/>
                      <w:szCs w:val="32"/>
                      <w:lang w:val="en-US"/>
                    </w:rPr>
                  </w:rPrChange>
                </w:rPr>
                <w:t>.</w:t>
              </w:r>
              <w:r w:rsidRPr="00E066BD">
                <w:rPr>
                  <w:lang w:val="en-US"/>
                  <w:rPrChange w:id="7595" w:author="Borja Gonzalez" w:date="2017-09-28T19:30:00Z">
                    <w:rPr>
                      <w:rFonts w:ascii="Monaco" w:hAnsi="Monaco" w:cs="Monaco"/>
                      <w:color w:val="000000"/>
                      <w:sz w:val="32"/>
                      <w:szCs w:val="32"/>
                      <w:lang w:val="en-US"/>
                    </w:rPr>
                  </w:rPrChange>
                </w:rPr>
                <w:t>push</w:t>
              </w:r>
              <w:proofErr w:type="gramEnd"/>
              <w:r w:rsidRPr="00E066BD">
                <w:rPr>
                  <w:b/>
                  <w:bCs/>
                  <w:lang w:val="en-US"/>
                  <w:rPrChange w:id="7596" w:author="Borja Gonzalez" w:date="2017-09-28T19:30:00Z">
                    <w:rPr>
                      <w:rFonts w:ascii="Monaco" w:hAnsi="Monaco" w:cs="Monaco"/>
                      <w:b/>
                      <w:bCs/>
                      <w:color w:val="000000"/>
                      <w:sz w:val="32"/>
                      <w:szCs w:val="32"/>
                      <w:lang w:val="en-US"/>
                    </w:rPr>
                  </w:rPrChange>
                </w:rPr>
                <w:t>(</w:t>
              </w:r>
              <w:r w:rsidRPr="00E066BD">
                <w:rPr>
                  <w:b/>
                  <w:bCs/>
                  <w:color w:val="0000CF"/>
                  <w:lang w:val="en-US"/>
                  <w:rPrChange w:id="7597" w:author="Borja Gonzalez" w:date="2017-09-28T19:30:00Z">
                    <w:rPr>
                      <w:rFonts w:ascii="Monaco" w:hAnsi="Monaco" w:cs="Monaco"/>
                      <w:b/>
                      <w:bCs/>
                      <w:color w:val="0000CF"/>
                      <w:sz w:val="32"/>
                      <w:szCs w:val="32"/>
                      <w:lang w:val="en-US"/>
                    </w:rPr>
                  </w:rPrChange>
                </w:rPr>
                <w:t>68.2</w:t>
              </w:r>
              <w:r w:rsidRPr="00E066BD">
                <w:rPr>
                  <w:b/>
                  <w:bCs/>
                  <w:lang w:val="en-US"/>
                  <w:rPrChange w:id="7598"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599" w:author="Borja Gonzalez" w:date="2017-09-28T19:30:00Z"/>
                <w:lang w:val="en-US"/>
                <w:rPrChange w:id="7600" w:author="Borja Gonzalez" w:date="2017-09-28T19:30:00Z">
                  <w:rPr>
                    <w:ins w:id="7601" w:author="Borja Gonzalez" w:date="2017-09-28T19:30:00Z"/>
                    <w:rFonts w:ascii="Monaco" w:eastAsiaTheme="majorEastAsia" w:hAnsi="Monaco" w:cs="Monaco"/>
                    <w:color w:val="243F60" w:themeColor="accent1" w:themeShade="7F"/>
                    <w:sz w:val="32"/>
                    <w:szCs w:val="32"/>
                    <w:lang w:val="en-US"/>
                  </w:rPr>
                </w:rPrChange>
              </w:rPr>
              <w:pPrChange w:id="7602" w:author="GONZALEZ DIAZ, BORJA" w:date="2017-09-29T19:26:00Z">
                <w:pPr>
                  <w:keepNext/>
                  <w:keepLines/>
                  <w:widowControl w:val="0"/>
                  <w:autoSpaceDE w:val="0"/>
                  <w:autoSpaceDN w:val="0"/>
                  <w:adjustRightInd w:val="0"/>
                  <w:spacing w:before="200"/>
                  <w:outlineLvl w:val="4"/>
                </w:pPr>
              </w:pPrChange>
            </w:pPr>
            <w:ins w:id="7603" w:author="Borja Gonzalez" w:date="2017-09-28T19:30:00Z">
              <w:r w:rsidRPr="00E066BD">
                <w:rPr>
                  <w:lang w:val="en-US"/>
                  <w:rPrChange w:id="7604" w:author="Borja Gonzalez" w:date="2017-09-28T19:30:00Z">
                    <w:rPr>
                      <w:rFonts w:ascii="Monaco" w:hAnsi="Monaco" w:cs="Monaco"/>
                      <w:sz w:val="32"/>
                      <w:szCs w:val="32"/>
                      <w:lang w:val="en-US"/>
                    </w:rPr>
                  </w:rPrChange>
                </w:rPr>
                <w:t xml:space="preserve">                    max_</w:t>
              </w:r>
              <w:proofErr w:type="gramStart"/>
              <w:r w:rsidRPr="00E066BD">
                <w:rPr>
                  <w:lang w:val="en-US"/>
                  <w:rPrChange w:id="7605" w:author="Borja Gonzalez" w:date="2017-09-28T19:30:00Z">
                    <w:rPr>
                      <w:rFonts w:ascii="Monaco" w:hAnsi="Monaco" w:cs="Monaco"/>
                      <w:sz w:val="32"/>
                      <w:szCs w:val="32"/>
                      <w:lang w:val="en-US"/>
                    </w:rPr>
                  </w:rPrChange>
                </w:rPr>
                <w:t>min</w:t>
              </w:r>
              <w:r w:rsidRPr="00E066BD">
                <w:rPr>
                  <w:b/>
                  <w:bCs/>
                  <w:lang w:val="en-US"/>
                  <w:rPrChange w:id="7606" w:author="Borja Gonzalez" w:date="2017-09-28T19:30:00Z">
                    <w:rPr>
                      <w:rFonts w:ascii="Monaco" w:hAnsi="Monaco" w:cs="Monaco"/>
                      <w:b/>
                      <w:bCs/>
                      <w:color w:val="000000"/>
                      <w:sz w:val="32"/>
                      <w:szCs w:val="32"/>
                      <w:lang w:val="en-US"/>
                    </w:rPr>
                  </w:rPrChange>
                </w:rPr>
                <w:t>.</w:t>
              </w:r>
              <w:r w:rsidRPr="00E066BD">
                <w:rPr>
                  <w:lang w:val="en-US"/>
                  <w:rPrChange w:id="7607" w:author="Borja Gonzalez" w:date="2017-09-28T19:30:00Z">
                    <w:rPr>
                      <w:rFonts w:ascii="Monaco" w:hAnsi="Monaco" w:cs="Monaco"/>
                      <w:color w:val="000000"/>
                      <w:sz w:val="32"/>
                      <w:szCs w:val="32"/>
                      <w:lang w:val="en-US"/>
                    </w:rPr>
                  </w:rPrChange>
                </w:rPr>
                <w:t>push</w:t>
              </w:r>
              <w:proofErr w:type="gramEnd"/>
              <w:r w:rsidRPr="00E066BD">
                <w:rPr>
                  <w:b/>
                  <w:bCs/>
                  <w:lang w:val="en-US"/>
                  <w:rPrChange w:id="7608" w:author="Borja Gonzalez" w:date="2017-09-28T19:30:00Z">
                    <w:rPr>
                      <w:rFonts w:ascii="Monaco" w:hAnsi="Monaco" w:cs="Monaco"/>
                      <w:b/>
                      <w:bCs/>
                      <w:color w:val="000000"/>
                      <w:sz w:val="32"/>
                      <w:szCs w:val="32"/>
                      <w:lang w:val="en-US"/>
                    </w:rPr>
                  </w:rPrChange>
                </w:rPr>
                <w:t>(</w:t>
              </w:r>
              <w:r w:rsidRPr="00E066BD">
                <w:rPr>
                  <w:b/>
                  <w:bCs/>
                  <w:color w:val="0000CF"/>
                  <w:lang w:val="en-US"/>
                  <w:rPrChange w:id="7609" w:author="Borja Gonzalez" w:date="2017-09-28T19:30:00Z">
                    <w:rPr>
                      <w:rFonts w:ascii="Monaco" w:hAnsi="Monaco" w:cs="Monaco"/>
                      <w:b/>
                      <w:bCs/>
                      <w:color w:val="0000CF"/>
                      <w:sz w:val="32"/>
                      <w:szCs w:val="32"/>
                      <w:lang w:val="en-US"/>
                    </w:rPr>
                  </w:rPrChange>
                </w:rPr>
                <w:t>48.8</w:t>
              </w:r>
              <w:r w:rsidRPr="00E066BD">
                <w:rPr>
                  <w:b/>
                  <w:bCs/>
                  <w:lang w:val="en-US"/>
                  <w:rPrChange w:id="7610"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611" w:author="Borja Gonzalez" w:date="2017-09-28T19:30:00Z"/>
                <w:lang w:val="en-US"/>
                <w:rPrChange w:id="7612" w:author="Borja Gonzalez" w:date="2017-09-28T19:30:00Z">
                  <w:rPr>
                    <w:ins w:id="7613" w:author="Borja Gonzalez" w:date="2017-09-28T19:30:00Z"/>
                    <w:rFonts w:ascii="Monaco" w:eastAsiaTheme="majorEastAsia" w:hAnsi="Monaco" w:cs="Monaco"/>
                    <w:color w:val="243F60" w:themeColor="accent1" w:themeShade="7F"/>
                    <w:sz w:val="32"/>
                    <w:szCs w:val="32"/>
                    <w:lang w:val="en-US"/>
                  </w:rPr>
                </w:rPrChange>
              </w:rPr>
              <w:pPrChange w:id="7614" w:author="GONZALEZ DIAZ, BORJA" w:date="2017-09-29T19:26:00Z">
                <w:pPr>
                  <w:keepNext/>
                  <w:keepLines/>
                  <w:widowControl w:val="0"/>
                  <w:autoSpaceDE w:val="0"/>
                  <w:autoSpaceDN w:val="0"/>
                  <w:adjustRightInd w:val="0"/>
                  <w:spacing w:before="200"/>
                  <w:outlineLvl w:val="4"/>
                </w:pPr>
              </w:pPrChange>
            </w:pPr>
            <w:ins w:id="7615" w:author="Borja Gonzalez" w:date="2017-09-28T19:30:00Z">
              <w:r w:rsidRPr="00E066BD">
                <w:rPr>
                  <w:lang w:val="en-US"/>
                  <w:rPrChange w:id="7616" w:author="Borja Gonzalez" w:date="2017-09-28T19:30:00Z">
                    <w:rPr>
                      <w:rFonts w:ascii="Monaco" w:hAnsi="Monaco" w:cs="Monaco"/>
                      <w:sz w:val="32"/>
                      <w:szCs w:val="32"/>
                      <w:lang w:val="en-US"/>
                    </w:rPr>
                  </w:rPrChange>
                </w:rPr>
                <w:t xml:space="preserve">                    min_</w:t>
              </w:r>
              <w:proofErr w:type="gramStart"/>
              <w:r w:rsidRPr="00E066BD">
                <w:rPr>
                  <w:lang w:val="en-US"/>
                  <w:rPrChange w:id="7617" w:author="Borja Gonzalez" w:date="2017-09-28T19:30:00Z">
                    <w:rPr>
                      <w:rFonts w:ascii="Monaco" w:hAnsi="Monaco" w:cs="Monaco"/>
                      <w:sz w:val="32"/>
                      <w:szCs w:val="32"/>
                      <w:lang w:val="en-US"/>
                    </w:rPr>
                  </w:rPrChange>
                </w:rPr>
                <w:t>max</w:t>
              </w:r>
              <w:r w:rsidRPr="00E066BD">
                <w:rPr>
                  <w:b/>
                  <w:bCs/>
                  <w:lang w:val="en-US"/>
                  <w:rPrChange w:id="7618" w:author="Borja Gonzalez" w:date="2017-09-28T19:30:00Z">
                    <w:rPr>
                      <w:rFonts w:ascii="Monaco" w:hAnsi="Monaco" w:cs="Monaco"/>
                      <w:b/>
                      <w:bCs/>
                      <w:color w:val="000000"/>
                      <w:sz w:val="32"/>
                      <w:szCs w:val="32"/>
                      <w:lang w:val="en-US"/>
                    </w:rPr>
                  </w:rPrChange>
                </w:rPr>
                <w:t>.</w:t>
              </w:r>
              <w:r w:rsidRPr="00E066BD">
                <w:rPr>
                  <w:lang w:val="en-US"/>
                  <w:rPrChange w:id="7619" w:author="Borja Gonzalez" w:date="2017-09-28T19:30:00Z">
                    <w:rPr>
                      <w:rFonts w:ascii="Monaco" w:hAnsi="Monaco" w:cs="Monaco"/>
                      <w:color w:val="000000"/>
                      <w:sz w:val="32"/>
                      <w:szCs w:val="32"/>
                      <w:lang w:val="en-US"/>
                    </w:rPr>
                  </w:rPrChange>
                </w:rPr>
                <w:t>push</w:t>
              </w:r>
              <w:proofErr w:type="gramEnd"/>
              <w:r w:rsidRPr="00E066BD">
                <w:rPr>
                  <w:b/>
                  <w:bCs/>
                  <w:lang w:val="en-US"/>
                  <w:rPrChange w:id="7620" w:author="Borja Gonzalez" w:date="2017-09-28T19:30:00Z">
                    <w:rPr>
                      <w:rFonts w:ascii="Monaco" w:hAnsi="Monaco" w:cs="Monaco"/>
                      <w:b/>
                      <w:bCs/>
                      <w:color w:val="000000"/>
                      <w:sz w:val="32"/>
                      <w:szCs w:val="32"/>
                      <w:lang w:val="en-US"/>
                    </w:rPr>
                  </w:rPrChange>
                </w:rPr>
                <w:t>(</w:t>
              </w:r>
              <w:r w:rsidRPr="00E066BD">
                <w:rPr>
                  <w:b/>
                  <w:bCs/>
                  <w:color w:val="CE5C00"/>
                  <w:lang w:val="en-US"/>
                  <w:rPrChange w:id="7621" w:author="Borja Gonzalez" w:date="2017-09-28T19:30:00Z">
                    <w:rPr>
                      <w:rFonts w:ascii="Monaco" w:hAnsi="Monaco" w:cs="Monaco"/>
                      <w:b/>
                      <w:bCs/>
                      <w:color w:val="CE5C00"/>
                      <w:sz w:val="32"/>
                      <w:szCs w:val="32"/>
                      <w:lang w:val="en-US"/>
                    </w:rPr>
                  </w:rPrChange>
                </w:rPr>
                <w:t>-</w:t>
              </w:r>
              <w:r w:rsidRPr="00E066BD">
                <w:rPr>
                  <w:b/>
                  <w:bCs/>
                  <w:color w:val="0000CF"/>
                  <w:lang w:val="en-US"/>
                  <w:rPrChange w:id="7622" w:author="Borja Gonzalez" w:date="2017-09-28T19:30:00Z">
                    <w:rPr>
                      <w:rFonts w:ascii="Monaco" w:hAnsi="Monaco" w:cs="Monaco"/>
                      <w:b/>
                      <w:bCs/>
                      <w:color w:val="0000CF"/>
                      <w:sz w:val="32"/>
                      <w:szCs w:val="32"/>
                      <w:lang w:val="en-US"/>
                    </w:rPr>
                  </w:rPrChange>
                </w:rPr>
                <w:t>90.7</w:t>
              </w:r>
              <w:r w:rsidRPr="00E066BD">
                <w:rPr>
                  <w:b/>
                  <w:bCs/>
                  <w:lang w:val="en-US"/>
                  <w:rPrChange w:id="7623" w:author="Borja Gonzalez" w:date="2017-09-28T19:30:00Z">
                    <w:rPr>
                      <w:rFonts w:ascii="Monaco" w:hAnsi="Monaco" w:cs="Monaco"/>
                      <w:b/>
                      <w:bCs/>
                      <w:color w:val="000000"/>
                      <w:sz w:val="32"/>
                      <w:szCs w:val="32"/>
                      <w:lang w:val="en-US"/>
                    </w:rPr>
                  </w:rPrChange>
                </w:rPr>
                <w:t>);</w:t>
              </w:r>
            </w:ins>
          </w:p>
          <w:p w14:paraId="706D0B85" w14:textId="77777777" w:rsidR="00E066BD" w:rsidRPr="00C313C3" w:rsidRDefault="00E066BD">
            <w:pPr>
              <w:rPr>
                <w:ins w:id="7624" w:author="Borja Gonzalez" w:date="2017-09-28T19:30:00Z"/>
                <w:rPrChange w:id="7625" w:author="GONZALEZ DIAZ, BORJA" w:date="2017-09-30T00:55:00Z">
                  <w:rPr>
                    <w:ins w:id="7626" w:author="Borja Gonzalez" w:date="2017-09-28T19:30:00Z"/>
                    <w:rFonts w:ascii="Monaco" w:eastAsiaTheme="majorEastAsia" w:hAnsi="Monaco" w:cs="Monaco"/>
                    <w:color w:val="243F60" w:themeColor="accent1" w:themeShade="7F"/>
                    <w:sz w:val="32"/>
                    <w:szCs w:val="32"/>
                    <w:lang w:val="en-US"/>
                  </w:rPr>
                </w:rPrChange>
              </w:rPr>
              <w:pPrChange w:id="7627" w:author="GONZALEZ DIAZ, BORJA" w:date="2017-09-29T19:26:00Z">
                <w:pPr>
                  <w:keepNext/>
                  <w:keepLines/>
                  <w:widowControl w:val="0"/>
                  <w:autoSpaceDE w:val="0"/>
                  <w:autoSpaceDN w:val="0"/>
                  <w:adjustRightInd w:val="0"/>
                  <w:spacing w:before="200"/>
                  <w:outlineLvl w:val="4"/>
                </w:pPr>
              </w:pPrChange>
            </w:pPr>
            <w:ins w:id="7628" w:author="Borja Gonzalez" w:date="2017-09-28T19:30:00Z">
              <w:r w:rsidRPr="00E066BD">
                <w:rPr>
                  <w:lang w:val="en-US"/>
                  <w:rPrChange w:id="7629" w:author="Borja Gonzalez" w:date="2017-09-28T19:30:00Z">
                    <w:rPr>
                      <w:rFonts w:ascii="Monaco" w:hAnsi="Monaco" w:cs="Monaco"/>
                      <w:sz w:val="32"/>
                      <w:szCs w:val="32"/>
                      <w:lang w:val="en-US"/>
                    </w:rPr>
                  </w:rPrChange>
                </w:rPr>
                <w:t xml:space="preserve">                    </w:t>
              </w:r>
              <w:r w:rsidRPr="00C313C3">
                <w:rPr>
                  <w:rPrChange w:id="7630" w:author="GONZALEZ DIAZ, BORJA" w:date="2017-09-30T00:55:00Z">
                    <w:rPr>
                      <w:rFonts w:ascii="Monaco" w:hAnsi="Monaco" w:cs="Monaco"/>
                      <w:color w:val="000000"/>
                      <w:sz w:val="32"/>
                      <w:szCs w:val="32"/>
                      <w:lang w:val="en-US"/>
                    </w:rPr>
                  </w:rPrChange>
                </w:rPr>
                <w:t>min_</w:t>
              </w:r>
              <w:proofErr w:type="gramStart"/>
              <w:r w:rsidRPr="00C313C3">
                <w:rPr>
                  <w:rPrChange w:id="7631" w:author="GONZALEZ DIAZ, BORJA" w:date="2017-09-30T00:55:00Z">
                    <w:rPr>
                      <w:rFonts w:ascii="Monaco" w:hAnsi="Monaco" w:cs="Monaco"/>
                      <w:color w:val="000000"/>
                      <w:sz w:val="32"/>
                      <w:szCs w:val="32"/>
                      <w:lang w:val="en-US"/>
                    </w:rPr>
                  </w:rPrChange>
                </w:rPr>
                <w:t>min</w:t>
              </w:r>
              <w:r w:rsidRPr="00C313C3">
                <w:rPr>
                  <w:b/>
                  <w:bCs/>
                  <w:rPrChange w:id="7632" w:author="GONZALEZ DIAZ, BORJA" w:date="2017-09-30T00:55:00Z">
                    <w:rPr>
                      <w:rFonts w:ascii="Monaco" w:hAnsi="Monaco" w:cs="Monaco"/>
                      <w:b/>
                      <w:bCs/>
                      <w:color w:val="000000"/>
                      <w:sz w:val="32"/>
                      <w:szCs w:val="32"/>
                      <w:lang w:val="en-US"/>
                    </w:rPr>
                  </w:rPrChange>
                </w:rPr>
                <w:t>.</w:t>
              </w:r>
              <w:r w:rsidRPr="00C313C3">
                <w:rPr>
                  <w:rPrChange w:id="7633" w:author="GONZALEZ DIAZ, BORJA" w:date="2017-09-30T00:55:00Z">
                    <w:rPr>
                      <w:rFonts w:ascii="Monaco" w:hAnsi="Monaco" w:cs="Monaco"/>
                      <w:color w:val="000000"/>
                      <w:sz w:val="32"/>
                      <w:szCs w:val="32"/>
                      <w:lang w:val="en-US"/>
                    </w:rPr>
                  </w:rPrChange>
                </w:rPr>
                <w:t>push</w:t>
              </w:r>
              <w:proofErr w:type="gramEnd"/>
              <w:r w:rsidRPr="00C313C3">
                <w:rPr>
                  <w:b/>
                  <w:bCs/>
                  <w:rPrChange w:id="7634" w:author="GONZALEZ DIAZ, BORJA" w:date="2017-09-30T00:55:00Z">
                    <w:rPr>
                      <w:rFonts w:ascii="Monaco" w:hAnsi="Monaco" w:cs="Monaco"/>
                      <w:b/>
                      <w:bCs/>
                      <w:color w:val="000000"/>
                      <w:sz w:val="32"/>
                      <w:szCs w:val="32"/>
                      <w:lang w:val="en-US"/>
                    </w:rPr>
                  </w:rPrChange>
                </w:rPr>
                <w:t>(</w:t>
              </w:r>
              <w:r w:rsidRPr="00C313C3">
                <w:rPr>
                  <w:b/>
                  <w:bCs/>
                  <w:color w:val="CE5C00"/>
                  <w:rPrChange w:id="7635" w:author="GONZALEZ DIAZ, BORJA" w:date="2017-09-30T00:55:00Z">
                    <w:rPr>
                      <w:rFonts w:ascii="Monaco" w:hAnsi="Monaco" w:cs="Monaco"/>
                      <w:b/>
                      <w:bCs/>
                      <w:color w:val="CE5C00"/>
                      <w:sz w:val="32"/>
                      <w:szCs w:val="32"/>
                      <w:lang w:val="en-US"/>
                    </w:rPr>
                  </w:rPrChange>
                </w:rPr>
                <w:t>-</w:t>
              </w:r>
              <w:r w:rsidRPr="00C313C3">
                <w:rPr>
                  <w:b/>
                  <w:bCs/>
                  <w:color w:val="0000CF"/>
                  <w:rPrChange w:id="7636" w:author="GONZALEZ DIAZ, BORJA" w:date="2017-09-30T00:55:00Z">
                    <w:rPr>
                      <w:rFonts w:ascii="Monaco" w:hAnsi="Monaco" w:cs="Monaco"/>
                      <w:b/>
                      <w:bCs/>
                      <w:color w:val="0000CF"/>
                      <w:sz w:val="32"/>
                      <w:szCs w:val="32"/>
                      <w:lang w:val="en-US"/>
                    </w:rPr>
                  </w:rPrChange>
                </w:rPr>
                <w:t>64.3</w:t>
              </w:r>
              <w:r w:rsidRPr="00C313C3">
                <w:rPr>
                  <w:b/>
                  <w:bCs/>
                  <w:rPrChange w:id="7637" w:author="GONZALEZ DIAZ, BORJA" w:date="2017-09-30T00:55:00Z">
                    <w:rPr>
                      <w:rFonts w:ascii="Monaco" w:hAnsi="Monaco" w:cs="Monaco"/>
                      <w:b/>
                      <w:bCs/>
                      <w:color w:val="000000"/>
                      <w:sz w:val="32"/>
                      <w:szCs w:val="32"/>
                      <w:lang w:val="en-US"/>
                    </w:rPr>
                  </w:rPrChange>
                </w:rPr>
                <w:t>);</w:t>
              </w:r>
            </w:ins>
          </w:p>
          <w:p w14:paraId="225FCF40" w14:textId="77777777" w:rsidR="00E066BD" w:rsidRPr="0079203F" w:rsidRDefault="00E066BD">
            <w:pPr>
              <w:rPr>
                <w:ins w:id="7638" w:author="Borja Gonzalez" w:date="2017-09-28T19:30:00Z"/>
                <w:lang w:val="es-ES"/>
                <w:rPrChange w:id="7639" w:author="Rodrigo García" w:date="2017-09-29T10:08:00Z">
                  <w:rPr>
                    <w:ins w:id="7640" w:author="Borja Gonzalez" w:date="2017-09-28T19:30:00Z"/>
                    <w:rFonts w:ascii="Monaco" w:eastAsiaTheme="majorEastAsia" w:hAnsi="Monaco" w:cs="Monaco"/>
                    <w:color w:val="243F60" w:themeColor="accent1" w:themeShade="7F"/>
                    <w:sz w:val="32"/>
                    <w:szCs w:val="32"/>
                    <w:lang w:val="en-US"/>
                  </w:rPr>
                </w:rPrChange>
              </w:rPr>
              <w:pPrChange w:id="7641" w:author="GONZALEZ DIAZ, BORJA" w:date="2017-09-29T19:26:00Z">
                <w:pPr>
                  <w:keepNext/>
                  <w:keepLines/>
                  <w:widowControl w:val="0"/>
                  <w:autoSpaceDE w:val="0"/>
                  <w:autoSpaceDN w:val="0"/>
                  <w:adjustRightInd w:val="0"/>
                  <w:spacing w:before="200"/>
                  <w:outlineLvl w:val="4"/>
                </w:pPr>
              </w:pPrChange>
            </w:pPr>
            <w:ins w:id="7642" w:author="Borja Gonzalez" w:date="2017-09-28T19:30:00Z">
              <w:r w:rsidRPr="00C313C3">
                <w:rPr>
                  <w:rPrChange w:id="7643" w:author="GONZALEZ DIAZ, BORJA" w:date="2017-09-30T00:55:00Z">
                    <w:rPr>
                      <w:rFonts w:ascii="Monaco" w:hAnsi="Monaco" w:cs="Monaco"/>
                      <w:sz w:val="32"/>
                      <w:szCs w:val="32"/>
                      <w:lang w:val="en-US"/>
                    </w:rPr>
                  </w:rPrChange>
                </w:rPr>
                <w:t xml:space="preserve">                </w:t>
              </w:r>
              <w:r w:rsidRPr="0079203F">
                <w:rPr>
                  <w:b/>
                  <w:bCs/>
                  <w:lang w:val="es-ES"/>
                  <w:rPrChange w:id="7644"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645" w:author="Borja Gonzalez" w:date="2017-09-28T19:30:00Z"/>
                <w:lang w:val="es-ES"/>
                <w:rPrChange w:id="7646" w:author="Rodrigo García" w:date="2017-09-29T10:08:00Z">
                  <w:rPr>
                    <w:ins w:id="7647" w:author="Borja Gonzalez" w:date="2017-09-28T19:30:00Z"/>
                    <w:rFonts w:ascii="Monaco" w:eastAsiaTheme="majorEastAsia" w:hAnsi="Monaco" w:cs="Monaco"/>
                    <w:color w:val="243F60" w:themeColor="accent1" w:themeShade="7F"/>
                    <w:sz w:val="32"/>
                    <w:szCs w:val="32"/>
                    <w:lang w:val="en-US"/>
                  </w:rPr>
                </w:rPrChange>
              </w:rPr>
              <w:pPrChange w:id="7648" w:author="GONZALEZ DIAZ, BORJA" w:date="2017-09-29T19:26:00Z">
                <w:pPr>
                  <w:keepNext/>
                  <w:keepLines/>
                  <w:widowControl w:val="0"/>
                  <w:autoSpaceDE w:val="0"/>
                  <w:autoSpaceDN w:val="0"/>
                  <w:adjustRightInd w:val="0"/>
                  <w:spacing w:before="200"/>
                  <w:outlineLvl w:val="4"/>
                </w:pPr>
              </w:pPrChange>
            </w:pPr>
            <w:ins w:id="7649" w:author="Borja Gonzalez" w:date="2017-09-28T19:30:00Z">
              <w:r w:rsidRPr="0079203F">
                <w:rPr>
                  <w:lang w:val="es-ES"/>
                  <w:rPrChange w:id="7650" w:author="Rodrigo García" w:date="2017-09-29T10:08:00Z">
                    <w:rPr>
                      <w:rFonts w:ascii="Monaco" w:hAnsi="Monaco" w:cs="Monaco"/>
                      <w:sz w:val="32"/>
                      <w:szCs w:val="32"/>
                      <w:lang w:val="en-US"/>
                    </w:rPr>
                  </w:rPrChange>
                </w:rPr>
                <w:t xml:space="preserve">            </w:t>
              </w:r>
              <w:r w:rsidRPr="0079203F">
                <w:rPr>
                  <w:b/>
                  <w:bCs/>
                  <w:lang w:val="es-ES"/>
                  <w:rPrChange w:id="7651"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652" w:author="Borja Gonzalez" w:date="2017-09-28T19:30:00Z"/>
                <w:lang w:val="es-ES"/>
                <w:rPrChange w:id="7653" w:author="Rodrigo García" w:date="2017-09-29T10:08:00Z">
                  <w:rPr>
                    <w:ins w:id="7654" w:author="Borja Gonzalez" w:date="2017-09-28T19:30:00Z"/>
                    <w:rFonts w:ascii="Monaco" w:eastAsiaTheme="majorEastAsia" w:hAnsi="Monaco" w:cs="Monaco"/>
                    <w:color w:val="243F60" w:themeColor="accent1" w:themeShade="7F"/>
                    <w:sz w:val="32"/>
                    <w:szCs w:val="32"/>
                    <w:lang w:val="en-US"/>
                  </w:rPr>
                </w:rPrChange>
              </w:rPr>
              <w:pPrChange w:id="7655" w:author="GONZALEZ DIAZ, BORJA" w:date="2017-09-29T19:26:00Z">
                <w:pPr>
                  <w:keepNext/>
                  <w:keepLines/>
                  <w:widowControl w:val="0"/>
                  <w:autoSpaceDE w:val="0"/>
                  <w:autoSpaceDN w:val="0"/>
                  <w:adjustRightInd w:val="0"/>
                  <w:spacing w:before="200"/>
                  <w:outlineLvl w:val="4"/>
                </w:pPr>
              </w:pPrChange>
            </w:pPr>
            <w:ins w:id="7656" w:author="Borja Gonzalez" w:date="2017-09-28T19:30:00Z">
              <w:r w:rsidRPr="0079203F">
                <w:rPr>
                  <w:lang w:val="es-ES"/>
                  <w:rPrChange w:id="7657" w:author="Rodrigo García" w:date="2017-09-29T10:08:00Z">
                    <w:rPr>
                      <w:rFonts w:ascii="Monaco" w:hAnsi="Monaco" w:cs="Monaco"/>
                      <w:sz w:val="32"/>
                      <w:szCs w:val="32"/>
                      <w:lang w:val="en-US"/>
                    </w:rPr>
                  </w:rPrChange>
                </w:rPr>
                <w:t xml:space="preserve">            grafico_evolucion</w:t>
              </w:r>
              <w:r w:rsidRPr="0079203F">
                <w:rPr>
                  <w:b/>
                  <w:bCs/>
                  <w:lang w:val="es-ES"/>
                  <w:rPrChange w:id="7658" w:author="Rodrigo García" w:date="2017-09-29T10:08:00Z">
                    <w:rPr>
                      <w:rFonts w:ascii="Monaco" w:hAnsi="Monaco" w:cs="Monaco"/>
                      <w:b/>
                      <w:bCs/>
                      <w:color w:val="000000"/>
                      <w:sz w:val="32"/>
                      <w:szCs w:val="32"/>
                      <w:lang w:val="en-US"/>
                    </w:rPr>
                  </w:rPrChange>
                </w:rPr>
                <w:t>(</w:t>
              </w:r>
              <w:proofErr w:type="gramStart"/>
              <w:r w:rsidRPr="0079203F">
                <w:rPr>
                  <w:lang w:val="es-ES"/>
                  <w:rPrChange w:id="7659" w:author="Rodrigo García" w:date="2017-09-29T10:08:00Z">
                    <w:rPr>
                      <w:rFonts w:ascii="Monaco" w:hAnsi="Monaco" w:cs="Monaco"/>
                      <w:color w:val="000000"/>
                      <w:sz w:val="32"/>
                      <w:szCs w:val="32"/>
                      <w:lang w:val="en-US"/>
                    </w:rPr>
                  </w:rPrChange>
                </w:rPr>
                <w:t>max</w:t>
              </w:r>
              <w:r w:rsidRPr="0079203F">
                <w:rPr>
                  <w:b/>
                  <w:bCs/>
                  <w:lang w:val="es-ES"/>
                  <w:rPrChange w:id="7660" w:author="Rodrigo García" w:date="2017-09-29T10:08:00Z">
                    <w:rPr>
                      <w:rFonts w:ascii="Monaco" w:hAnsi="Monaco" w:cs="Monaco"/>
                      <w:b/>
                      <w:bCs/>
                      <w:color w:val="000000"/>
                      <w:sz w:val="32"/>
                      <w:szCs w:val="32"/>
                      <w:lang w:val="en-US"/>
                    </w:rPr>
                  </w:rPrChange>
                </w:rPr>
                <w:t>,</w:t>
              </w:r>
              <w:r w:rsidRPr="0079203F">
                <w:rPr>
                  <w:lang w:val="es-ES"/>
                  <w:rPrChange w:id="7661" w:author="Rodrigo García" w:date="2017-09-29T10:08:00Z">
                    <w:rPr>
                      <w:rFonts w:ascii="Monaco" w:hAnsi="Monaco" w:cs="Monaco"/>
                      <w:color w:val="000000"/>
                      <w:sz w:val="32"/>
                      <w:szCs w:val="32"/>
                      <w:lang w:val="en-US"/>
                    </w:rPr>
                  </w:rPrChange>
                </w:rPr>
                <w:t>min</w:t>
              </w:r>
              <w:proofErr w:type="gramEnd"/>
              <w:r w:rsidRPr="0079203F">
                <w:rPr>
                  <w:b/>
                  <w:bCs/>
                  <w:lang w:val="es-ES"/>
                  <w:rPrChange w:id="7662" w:author="Rodrigo García" w:date="2017-09-29T10:08:00Z">
                    <w:rPr>
                      <w:rFonts w:ascii="Monaco" w:hAnsi="Monaco" w:cs="Monaco"/>
                      <w:b/>
                      <w:bCs/>
                      <w:color w:val="000000"/>
                      <w:sz w:val="32"/>
                      <w:szCs w:val="32"/>
                      <w:lang w:val="en-US"/>
                    </w:rPr>
                  </w:rPrChange>
                </w:rPr>
                <w:t>,</w:t>
              </w:r>
              <w:r w:rsidRPr="0079203F">
                <w:rPr>
                  <w:lang w:val="es-ES"/>
                  <w:rPrChange w:id="7663" w:author="Rodrigo García" w:date="2017-09-29T10:08:00Z">
                    <w:rPr>
                      <w:rFonts w:ascii="Monaco" w:hAnsi="Monaco" w:cs="Monaco"/>
                      <w:color w:val="000000"/>
                      <w:sz w:val="32"/>
                      <w:szCs w:val="32"/>
                      <w:lang w:val="en-US"/>
                    </w:rPr>
                  </w:rPrChange>
                </w:rPr>
                <w:t>fecha</w:t>
              </w:r>
              <w:r w:rsidRPr="0079203F">
                <w:rPr>
                  <w:b/>
                  <w:bCs/>
                  <w:lang w:val="es-ES"/>
                  <w:rPrChange w:id="7664" w:author="Rodrigo García" w:date="2017-09-29T10:08:00Z">
                    <w:rPr>
                      <w:rFonts w:ascii="Monaco" w:hAnsi="Monaco" w:cs="Monaco"/>
                      <w:b/>
                      <w:bCs/>
                      <w:color w:val="000000"/>
                      <w:sz w:val="32"/>
                      <w:szCs w:val="32"/>
                      <w:lang w:val="en-US"/>
                    </w:rPr>
                  </w:rPrChange>
                </w:rPr>
                <w:t>,</w:t>
              </w:r>
              <w:r w:rsidRPr="0079203F">
                <w:rPr>
                  <w:color w:val="4E9A06"/>
                  <w:lang w:val="es-ES"/>
                  <w:rPrChange w:id="7665" w:author="Rodrigo García" w:date="2017-09-29T10:08:00Z">
                    <w:rPr>
                      <w:rFonts w:ascii="Monaco" w:hAnsi="Monaco" w:cs="Monaco"/>
                      <w:color w:val="4E9A06"/>
                      <w:sz w:val="32"/>
                      <w:szCs w:val="32"/>
                      <w:lang w:val="en-US"/>
                    </w:rPr>
                  </w:rPrChange>
                </w:rPr>
                <w:t>"Sagital"</w:t>
              </w:r>
              <w:r w:rsidRPr="0079203F">
                <w:rPr>
                  <w:b/>
                  <w:bCs/>
                  <w:lang w:val="es-ES"/>
                  <w:rPrChange w:id="7666" w:author="Rodrigo García" w:date="2017-09-29T10:08:00Z">
                    <w:rPr>
                      <w:rFonts w:ascii="Monaco" w:hAnsi="Monaco" w:cs="Monaco"/>
                      <w:b/>
                      <w:bCs/>
                      <w:color w:val="000000"/>
                      <w:sz w:val="32"/>
                      <w:szCs w:val="32"/>
                      <w:lang w:val="en-US"/>
                    </w:rPr>
                  </w:rPrChange>
                </w:rPr>
                <w:t>,</w:t>
              </w:r>
              <w:r w:rsidRPr="0079203F">
                <w:rPr>
                  <w:lang w:val="es-ES"/>
                  <w:rPrChange w:id="7667" w:author="Rodrigo García" w:date="2017-09-29T10:08:00Z">
                    <w:rPr>
                      <w:rFonts w:ascii="Monaco" w:hAnsi="Monaco" w:cs="Monaco"/>
                      <w:color w:val="000000"/>
                      <w:sz w:val="32"/>
                      <w:szCs w:val="32"/>
                      <w:lang w:val="en-US"/>
                    </w:rPr>
                  </w:rPrChange>
                </w:rPr>
                <w:t>max_max</w:t>
              </w:r>
              <w:r w:rsidRPr="0079203F">
                <w:rPr>
                  <w:b/>
                  <w:bCs/>
                  <w:lang w:val="es-ES"/>
                  <w:rPrChange w:id="7668" w:author="Rodrigo García" w:date="2017-09-29T10:08:00Z">
                    <w:rPr>
                      <w:rFonts w:ascii="Monaco" w:hAnsi="Monaco" w:cs="Monaco"/>
                      <w:b/>
                      <w:bCs/>
                      <w:color w:val="000000"/>
                      <w:sz w:val="32"/>
                      <w:szCs w:val="32"/>
                      <w:lang w:val="en-US"/>
                    </w:rPr>
                  </w:rPrChange>
                </w:rPr>
                <w:t>,</w:t>
              </w:r>
              <w:r w:rsidRPr="0079203F">
                <w:rPr>
                  <w:lang w:val="es-ES"/>
                  <w:rPrChange w:id="7669" w:author="Rodrigo García" w:date="2017-09-29T10:08:00Z">
                    <w:rPr>
                      <w:rFonts w:ascii="Monaco" w:hAnsi="Monaco" w:cs="Monaco"/>
                      <w:color w:val="000000"/>
                      <w:sz w:val="32"/>
                      <w:szCs w:val="32"/>
                      <w:lang w:val="en-US"/>
                    </w:rPr>
                  </w:rPrChange>
                </w:rPr>
                <w:t>max_min</w:t>
              </w:r>
              <w:r w:rsidRPr="0079203F">
                <w:rPr>
                  <w:b/>
                  <w:bCs/>
                  <w:lang w:val="es-ES"/>
                  <w:rPrChange w:id="7670" w:author="Rodrigo García" w:date="2017-09-29T10:08:00Z">
                    <w:rPr>
                      <w:rFonts w:ascii="Monaco" w:hAnsi="Monaco" w:cs="Monaco"/>
                      <w:b/>
                      <w:bCs/>
                      <w:color w:val="000000"/>
                      <w:sz w:val="32"/>
                      <w:szCs w:val="32"/>
                      <w:lang w:val="en-US"/>
                    </w:rPr>
                  </w:rPrChange>
                </w:rPr>
                <w:t>,</w:t>
              </w:r>
              <w:r w:rsidRPr="0079203F">
                <w:rPr>
                  <w:lang w:val="es-ES"/>
                  <w:rPrChange w:id="7671" w:author="Rodrigo García" w:date="2017-09-29T10:08:00Z">
                    <w:rPr>
                      <w:rFonts w:ascii="Monaco" w:hAnsi="Monaco" w:cs="Monaco"/>
                      <w:color w:val="000000"/>
                      <w:sz w:val="32"/>
                      <w:szCs w:val="32"/>
                      <w:lang w:val="en-US"/>
                    </w:rPr>
                  </w:rPrChange>
                </w:rPr>
                <w:t>min_max</w:t>
              </w:r>
              <w:r w:rsidRPr="0079203F">
                <w:rPr>
                  <w:b/>
                  <w:bCs/>
                  <w:lang w:val="es-ES"/>
                  <w:rPrChange w:id="7672" w:author="Rodrigo García" w:date="2017-09-29T10:08:00Z">
                    <w:rPr>
                      <w:rFonts w:ascii="Monaco" w:hAnsi="Monaco" w:cs="Monaco"/>
                      <w:b/>
                      <w:bCs/>
                      <w:color w:val="000000"/>
                      <w:sz w:val="32"/>
                      <w:szCs w:val="32"/>
                      <w:lang w:val="en-US"/>
                    </w:rPr>
                  </w:rPrChange>
                </w:rPr>
                <w:t>,</w:t>
              </w:r>
              <w:r w:rsidRPr="0079203F">
                <w:rPr>
                  <w:lang w:val="es-ES"/>
                  <w:rPrChange w:id="7673" w:author="Rodrigo García" w:date="2017-09-29T10:08:00Z">
                    <w:rPr>
                      <w:rFonts w:ascii="Monaco" w:hAnsi="Monaco" w:cs="Monaco"/>
                      <w:color w:val="000000"/>
                      <w:sz w:val="32"/>
                      <w:szCs w:val="32"/>
                      <w:lang w:val="en-US"/>
                    </w:rPr>
                  </w:rPrChange>
                </w:rPr>
                <w:t>min_min</w:t>
              </w:r>
              <w:r w:rsidRPr="0079203F">
                <w:rPr>
                  <w:b/>
                  <w:bCs/>
                  <w:lang w:val="es-ES"/>
                  <w:rPrChange w:id="7674" w:author="Rodrigo García" w:date="2017-09-29T10:08:00Z">
                    <w:rPr>
                      <w:rFonts w:ascii="Monaco" w:hAnsi="Monaco" w:cs="Monaco"/>
                      <w:b/>
                      <w:bCs/>
                      <w:color w:val="000000"/>
                      <w:sz w:val="32"/>
                      <w:szCs w:val="32"/>
                      <w:lang w:val="en-US"/>
                    </w:rPr>
                  </w:rPrChange>
                </w:rPr>
                <w:t>,</w:t>
              </w:r>
              <w:r w:rsidRPr="0079203F">
                <w:rPr>
                  <w:color w:val="4E9A06"/>
                  <w:lang w:val="es-ES"/>
                  <w:rPrChange w:id="7675" w:author="Rodrigo García" w:date="2017-09-29T10:08:00Z">
                    <w:rPr>
                      <w:rFonts w:ascii="Monaco" w:hAnsi="Monaco" w:cs="Monaco"/>
                      <w:color w:val="4E9A06"/>
                      <w:sz w:val="32"/>
                      <w:szCs w:val="32"/>
                      <w:lang w:val="en-US"/>
                    </w:rPr>
                  </w:rPrChange>
                </w:rPr>
                <w:t>"Flexión"</w:t>
              </w:r>
              <w:r w:rsidRPr="0079203F">
                <w:rPr>
                  <w:b/>
                  <w:bCs/>
                  <w:lang w:val="es-ES"/>
                  <w:rPrChange w:id="7676" w:author="Rodrigo García" w:date="2017-09-29T10:08:00Z">
                    <w:rPr>
                      <w:rFonts w:ascii="Monaco" w:hAnsi="Monaco" w:cs="Monaco"/>
                      <w:b/>
                      <w:bCs/>
                      <w:color w:val="000000"/>
                      <w:sz w:val="32"/>
                      <w:szCs w:val="32"/>
                      <w:lang w:val="en-US"/>
                    </w:rPr>
                  </w:rPrChange>
                </w:rPr>
                <w:t>,</w:t>
              </w:r>
              <w:r w:rsidRPr="0079203F">
                <w:rPr>
                  <w:color w:val="4E9A06"/>
                  <w:lang w:val="es-ES"/>
                  <w:rPrChange w:id="7677" w:author="Rodrigo García" w:date="2017-09-29T10:08:00Z">
                    <w:rPr>
                      <w:rFonts w:ascii="Monaco" w:hAnsi="Monaco" w:cs="Monaco"/>
                      <w:color w:val="4E9A06"/>
                      <w:sz w:val="32"/>
                      <w:szCs w:val="32"/>
                      <w:lang w:val="en-US"/>
                    </w:rPr>
                  </w:rPrChange>
                </w:rPr>
                <w:t>"Extensión"</w:t>
              </w:r>
              <w:r w:rsidRPr="0079203F">
                <w:rPr>
                  <w:b/>
                  <w:bCs/>
                  <w:lang w:val="es-ES"/>
                  <w:rPrChange w:id="7678"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679" w:author="Borja Gonzalez" w:date="2017-09-28T19:30:00Z"/>
                <w:lang w:val="en-US"/>
                <w:rPrChange w:id="7680" w:author="Borja Gonzalez" w:date="2017-09-28T19:30:00Z">
                  <w:rPr>
                    <w:ins w:id="7681" w:author="Borja Gonzalez" w:date="2017-09-28T19:30:00Z"/>
                    <w:rFonts w:ascii="Monaco" w:eastAsiaTheme="majorEastAsia" w:hAnsi="Monaco" w:cs="Monaco"/>
                    <w:color w:val="243F60" w:themeColor="accent1" w:themeShade="7F"/>
                    <w:sz w:val="32"/>
                    <w:szCs w:val="32"/>
                    <w:lang w:val="en-US"/>
                  </w:rPr>
                </w:rPrChange>
              </w:rPr>
              <w:pPrChange w:id="7682" w:author="GONZALEZ DIAZ, BORJA" w:date="2017-09-29T19:26:00Z">
                <w:pPr>
                  <w:keepNext/>
                  <w:keepLines/>
                  <w:widowControl w:val="0"/>
                  <w:autoSpaceDE w:val="0"/>
                  <w:autoSpaceDN w:val="0"/>
                  <w:adjustRightInd w:val="0"/>
                  <w:spacing w:before="200"/>
                  <w:outlineLvl w:val="4"/>
                </w:pPr>
              </w:pPrChange>
            </w:pPr>
            <w:ins w:id="7683" w:author="Borja Gonzalez" w:date="2017-09-28T19:30:00Z">
              <w:r w:rsidRPr="0079203F">
                <w:rPr>
                  <w:lang w:val="es-ES"/>
                  <w:rPrChange w:id="7684" w:author="Rodrigo García" w:date="2017-09-29T10:08:00Z">
                    <w:rPr>
                      <w:rFonts w:ascii="Monaco" w:hAnsi="Monaco" w:cs="Monaco"/>
                      <w:sz w:val="32"/>
                      <w:szCs w:val="32"/>
                      <w:lang w:val="en-US"/>
                    </w:rPr>
                  </w:rPrChange>
                </w:rPr>
                <w:t xml:space="preserve">        </w:t>
              </w:r>
              <w:r w:rsidRPr="00E066BD">
                <w:rPr>
                  <w:b/>
                  <w:bCs/>
                  <w:lang w:val="en-US"/>
                  <w:rPrChange w:id="768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7686" w:author="Borja Gonzalez" w:date="2017-09-28T19:30:00Z"/>
                <w:lang w:val="en-US"/>
                <w:rPrChange w:id="7687" w:author="Borja Gonzalez" w:date="2017-09-28T19:30:00Z">
                  <w:rPr>
                    <w:ins w:id="7688" w:author="Borja Gonzalez" w:date="2017-09-28T19:30:00Z"/>
                    <w:rFonts w:ascii="Monaco" w:eastAsiaTheme="majorEastAsia" w:hAnsi="Monaco" w:cs="Monaco"/>
                    <w:color w:val="243F60" w:themeColor="accent1" w:themeShade="7F"/>
                    <w:sz w:val="32"/>
                    <w:szCs w:val="32"/>
                    <w:lang w:val="en-US"/>
                  </w:rPr>
                </w:rPrChange>
              </w:rPr>
              <w:pPrChange w:id="7689" w:author="GONZALEZ DIAZ, BORJA" w:date="2017-09-29T19:26:00Z">
                <w:pPr>
                  <w:keepNext/>
                  <w:keepLines/>
                  <w:widowControl w:val="0"/>
                  <w:autoSpaceDE w:val="0"/>
                  <w:autoSpaceDN w:val="0"/>
                  <w:adjustRightInd w:val="0"/>
                  <w:spacing w:before="200"/>
                  <w:outlineLvl w:val="4"/>
                </w:pPr>
              </w:pPrChange>
            </w:pPr>
            <w:ins w:id="7690" w:author="Borja Gonzalez" w:date="2017-09-28T19:30:00Z">
              <w:r w:rsidRPr="00E066BD">
                <w:rPr>
                  <w:lang w:val="en-US"/>
                  <w:rPrChange w:id="7691"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692" w:author="Borja Gonzalez" w:date="2017-09-28T19:30:00Z">
                    <w:rPr>
                      <w:rFonts w:ascii="Monaco" w:hAnsi="Monaco" w:cs="Monaco"/>
                      <w:b/>
                      <w:bCs/>
                      <w:color w:val="204A87"/>
                      <w:sz w:val="32"/>
                      <w:szCs w:val="32"/>
                      <w:lang w:val="en-US"/>
                    </w:rPr>
                  </w:rPrChange>
                </w:rPr>
                <w:t>else</w:t>
              </w:r>
              <w:r w:rsidRPr="00E066BD">
                <w:rPr>
                  <w:b/>
                  <w:bCs/>
                  <w:lang w:val="en-US"/>
                  <w:rPrChange w:id="7693" w:author="Borja Gonzalez" w:date="2017-09-28T19:30:00Z">
                    <w:rPr>
                      <w:rFonts w:ascii="Monaco" w:hAnsi="Monaco" w:cs="Monaco"/>
                      <w:b/>
                      <w:bCs/>
                      <w:color w:val="000000"/>
                      <w:sz w:val="32"/>
                      <w:szCs w:val="32"/>
                      <w:lang w:val="en-US"/>
                    </w:rPr>
                  </w:rPrChange>
                </w:rPr>
                <w:t>{</w:t>
              </w:r>
              <w:proofErr w:type="gramEnd"/>
            </w:ins>
          </w:p>
          <w:p w14:paraId="1D40A62C" w14:textId="77777777" w:rsidR="00E066BD" w:rsidRPr="00E066BD" w:rsidRDefault="00E066BD">
            <w:pPr>
              <w:rPr>
                <w:ins w:id="7694" w:author="Borja Gonzalez" w:date="2017-09-28T19:30:00Z"/>
                <w:lang w:val="en-US"/>
                <w:rPrChange w:id="7695" w:author="Borja Gonzalez" w:date="2017-09-28T19:30:00Z">
                  <w:rPr>
                    <w:ins w:id="7696" w:author="Borja Gonzalez" w:date="2017-09-28T19:30:00Z"/>
                    <w:rFonts w:ascii="Monaco" w:eastAsiaTheme="majorEastAsia" w:hAnsi="Monaco" w:cs="Monaco"/>
                    <w:color w:val="243F60" w:themeColor="accent1" w:themeShade="7F"/>
                    <w:sz w:val="32"/>
                    <w:szCs w:val="32"/>
                    <w:lang w:val="en-US"/>
                  </w:rPr>
                </w:rPrChange>
              </w:rPr>
              <w:pPrChange w:id="7697" w:author="GONZALEZ DIAZ, BORJA" w:date="2017-09-29T19:26:00Z">
                <w:pPr>
                  <w:keepNext/>
                  <w:keepLines/>
                  <w:widowControl w:val="0"/>
                  <w:autoSpaceDE w:val="0"/>
                  <w:autoSpaceDN w:val="0"/>
                  <w:adjustRightInd w:val="0"/>
                  <w:spacing w:before="200"/>
                  <w:outlineLvl w:val="4"/>
                </w:pPr>
              </w:pPrChange>
            </w:pPr>
            <w:ins w:id="7698" w:author="Borja Gonzalez" w:date="2017-09-28T19:30:00Z">
              <w:r w:rsidRPr="00E066BD">
                <w:rPr>
                  <w:lang w:val="en-US"/>
                  <w:rPrChange w:id="7699" w:author="Borja Gonzalez" w:date="2017-09-28T19:30:00Z">
                    <w:rPr>
                      <w:rFonts w:ascii="Monaco" w:hAnsi="Monaco" w:cs="Monaco"/>
                      <w:sz w:val="32"/>
                      <w:szCs w:val="32"/>
                      <w:lang w:val="en-US"/>
                    </w:rPr>
                  </w:rPrChange>
                </w:rPr>
                <w:t xml:space="preserve">            </w:t>
              </w:r>
              <w:r w:rsidRPr="00E066BD">
                <w:rPr>
                  <w:b/>
                  <w:bCs/>
                  <w:color w:val="204A87"/>
                  <w:lang w:val="en-US"/>
                  <w:rPrChange w:id="7700" w:author="Borja Gonzalez" w:date="2017-09-28T19:30:00Z">
                    <w:rPr>
                      <w:rFonts w:ascii="Monaco" w:hAnsi="Monaco" w:cs="Monaco"/>
                      <w:b/>
                      <w:bCs/>
                      <w:color w:val="204A87"/>
                      <w:sz w:val="32"/>
                      <w:szCs w:val="32"/>
                      <w:lang w:val="en-US"/>
                    </w:rPr>
                  </w:rPrChange>
                </w:rPr>
                <w:t>for</w:t>
              </w:r>
              <w:r w:rsidRPr="00E066BD">
                <w:rPr>
                  <w:b/>
                  <w:bCs/>
                  <w:lang w:val="en-US"/>
                  <w:rPrChange w:id="7701" w:author="Borja Gonzalez" w:date="2017-09-28T19:30:00Z">
                    <w:rPr>
                      <w:rFonts w:ascii="Monaco" w:hAnsi="Monaco" w:cs="Monaco"/>
                      <w:b/>
                      <w:bCs/>
                      <w:color w:val="000000"/>
                      <w:sz w:val="32"/>
                      <w:szCs w:val="32"/>
                      <w:lang w:val="en-US"/>
                    </w:rPr>
                  </w:rPrChange>
                </w:rPr>
                <w:t>(</w:t>
              </w:r>
              <w:r w:rsidRPr="00E066BD">
                <w:rPr>
                  <w:lang w:val="en-US"/>
                  <w:rPrChange w:id="7702" w:author="Borja Gonzalez" w:date="2017-09-28T19:30:00Z">
                    <w:rPr>
                      <w:rFonts w:ascii="Monaco" w:hAnsi="Monaco" w:cs="Monaco"/>
                      <w:color w:val="000000"/>
                      <w:sz w:val="32"/>
                      <w:szCs w:val="32"/>
                      <w:lang w:val="en-US"/>
                    </w:rPr>
                  </w:rPrChange>
                </w:rPr>
                <w:t>i</w:t>
              </w:r>
              <w:r w:rsidRPr="00E066BD">
                <w:rPr>
                  <w:b/>
                  <w:bCs/>
                  <w:color w:val="CE5C00"/>
                  <w:lang w:val="en-US"/>
                  <w:rPrChange w:id="7703"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704" w:author="Borja Gonzalez" w:date="2017-09-28T19:30:00Z">
                    <w:rPr>
                      <w:rFonts w:ascii="Monaco" w:hAnsi="Monaco" w:cs="Monaco"/>
                      <w:b/>
                      <w:bCs/>
                      <w:color w:val="0000CF"/>
                      <w:sz w:val="32"/>
                      <w:szCs w:val="32"/>
                      <w:lang w:val="en-US"/>
                    </w:rPr>
                  </w:rPrChange>
                </w:rPr>
                <w:t>0</w:t>
              </w:r>
              <w:r w:rsidRPr="00E066BD">
                <w:rPr>
                  <w:b/>
                  <w:bCs/>
                  <w:lang w:val="en-US"/>
                  <w:rPrChange w:id="7705" w:author="Borja Gonzalez" w:date="2017-09-28T19:30:00Z">
                    <w:rPr>
                      <w:rFonts w:ascii="Monaco" w:hAnsi="Monaco" w:cs="Monaco"/>
                      <w:b/>
                      <w:bCs/>
                      <w:color w:val="000000"/>
                      <w:sz w:val="32"/>
                      <w:szCs w:val="32"/>
                      <w:lang w:val="en-US"/>
                    </w:rPr>
                  </w:rPrChange>
                </w:rPr>
                <w:t>;</w:t>
              </w:r>
              <w:r w:rsidRPr="00E066BD">
                <w:rPr>
                  <w:lang w:val="en-US"/>
                  <w:rPrChange w:id="7706"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707" w:author="Borja Gonzalez" w:date="2017-09-28T19:30:00Z">
                    <w:rPr>
                      <w:rFonts w:ascii="Monaco" w:hAnsi="Monaco" w:cs="Monaco"/>
                      <w:b/>
                      <w:bCs/>
                      <w:color w:val="CE5C00"/>
                      <w:sz w:val="32"/>
                      <w:szCs w:val="32"/>
                      <w:lang w:val="en-US"/>
                    </w:rPr>
                  </w:rPrChange>
                </w:rPr>
                <w:t>&lt;</w:t>
              </w:r>
              <w:r w:rsidRPr="00E066BD">
                <w:rPr>
                  <w:lang w:val="en-US"/>
                  <w:rPrChange w:id="7708" w:author="Borja Gonzalez" w:date="2017-09-28T19:30:00Z">
                    <w:rPr>
                      <w:rFonts w:ascii="Monaco" w:hAnsi="Monaco" w:cs="Monaco"/>
                      <w:color w:val="000000"/>
                      <w:sz w:val="32"/>
                      <w:szCs w:val="32"/>
                      <w:lang w:val="en-US"/>
                    </w:rPr>
                  </w:rPrChange>
                </w:rPr>
                <w:t>max_minimo</w:t>
              </w:r>
              <w:r w:rsidRPr="00E066BD">
                <w:rPr>
                  <w:b/>
                  <w:bCs/>
                  <w:lang w:val="en-US"/>
                  <w:rPrChange w:id="7709" w:author="Borja Gonzalez" w:date="2017-09-28T19:30:00Z">
                    <w:rPr>
                      <w:rFonts w:ascii="Monaco" w:hAnsi="Monaco" w:cs="Monaco"/>
                      <w:b/>
                      <w:bCs/>
                      <w:color w:val="000000"/>
                      <w:sz w:val="32"/>
                      <w:szCs w:val="32"/>
                      <w:lang w:val="en-US"/>
                    </w:rPr>
                  </w:rPrChange>
                </w:rPr>
                <w:t>[</w:t>
              </w:r>
              <w:r w:rsidRPr="00E066BD">
                <w:rPr>
                  <w:b/>
                  <w:bCs/>
                  <w:color w:val="0000CF"/>
                  <w:lang w:val="en-US"/>
                  <w:rPrChange w:id="7710" w:author="Borja Gonzalez" w:date="2017-09-28T19:30:00Z">
                    <w:rPr>
                      <w:rFonts w:ascii="Monaco" w:hAnsi="Monaco" w:cs="Monaco"/>
                      <w:b/>
                      <w:bCs/>
                      <w:color w:val="0000CF"/>
                      <w:sz w:val="32"/>
                      <w:szCs w:val="32"/>
                      <w:lang w:val="en-US"/>
                    </w:rPr>
                  </w:rPrChange>
                </w:rPr>
                <w:t>0</w:t>
              </w:r>
              <w:r w:rsidRPr="00E066BD">
                <w:rPr>
                  <w:b/>
                  <w:bCs/>
                  <w:lang w:val="en-US"/>
                  <w:rPrChange w:id="7711" w:author="Borja Gonzalez" w:date="2017-09-28T19:30:00Z">
                    <w:rPr>
                      <w:rFonts w:ascii="Monaco" w:hAnsi="Monaco" w:cs="Monaco"/>
                      <w:b/>
                      <w:bCs/>
                      <w:color w:val="000000"/>
                      <w:sz w:val="32"/>
                      <w:szCs w:val="32"/>
                      <w:lang w:val="en-US"/>
                    </w:rPr>
                  </w:rPrChange>
                </w:rPr>
                <w:t>].</w:t>
              </w:r>
              <w:r w:rsidRPr="00E066BD">
                <w:rPr>
                  <w:lang w:val="en-US"/>
                  <w:rPrChange w:id="7712" w:author="Borja Gonzalez" w:date="2017-09-28T19:30:00Z">
                    <w:rPr>
                      <w:rFonts w:ascii="Monaco" w:hAnsi="Monaco" w:cs="Monaco"/>
                      <w:color w:val="000000"/>
                      <w:sz w:val="32"/>
                      <w:szCs w:val="32"/>
                      <w:lang w:val="en-US"/>
                    </w:rPr>
                  </w:rPrChange>
                </w:rPr>
                <w:t>values</w:t>
              </w:r>
              <w:r w:rsidRPr="00E066BD">
                <w:rPr>
                  <w:b/>
                  <w:bCs/>
                  <w:lang w:val="en-US"/>
                  <w:rPrChange w:id="7713" w:author="Borja Gonzalez" w:date="2017-09-28T19:30:00Z">
                    <w:rPr>
                      <w:rFonts w:ascii="Monaco" w:hAnsi="Monaco" w:cs="Monaco"/>
                      <w:b/>
                      <w:bCs/>
                      <w:color w:val="000000"/>
                      <w:sz w:val="32"/>
                      <w:szCs w:val="32"/>
                      <w:lang w:val="en-US"/>
                    </w:rPr>
                  </w:rPrChange>
                </w:rPr>
                <w:t>.</w:t>
              </w:r>
              <w:r w:rsidRPr="00E066BD">
                <w:rPr>
                  <w:lang w:val="en-US"/>
                  <w:rPrChange w:id="7714" w:author="Borja Gonzalez" w:date="2017-09-28T19:30:00Z">
                    <w:rPr>
                      <w:rFonts w:ascii="Monaco" w:hAnsi="Monaco" w:cs="Monaco"/>
                      <w:color w:val="000000"/>
                      <w:sz w:val="32"/>
                      <w:szCs w:val="32"/>
                      <w:lang w:val="en-US"/>
                    </w:rPr>
                  </w:rPrChange>
                </w:rPr>
                <w:t>length</w:t>
              </w:r>
              <w:r w:rsidRPr="00E066BD">
                <w:rPr>
                  <w:b/>
                  <w:bCs/>
                  <w:lang w:val="en-US"/>
                  <w:rPrChange w:id="7715" w:author="Borja Gonzalez" w:date="2017-09-28T19:30:00Z">
                    <w:rPr>
                      <w:rFonts w:ascii="Monaco" w:hAnsi="Monaco" w:cs="Monaco"/>
                      <w:b/>
                      <w:bCs/>
                      <w:color w:val="000000"/>
                      <w:sz w:val="32"/>
                      <w:szCs w:val="32"/>
                      <w:lang w:val="en-US"/>
                    </w:rPr>
                  </w:rPrChange>
                </w:rPr>
                <w:t>;</w:t>
              </w:r>
              <w:r w:rsidRPr="00E066BD">
                <w:rPr>
                  <w:lang w:val="en-US"/>
                  <w:rPrChange w:id="7716" w:author="Borja Gonzalez" w:date="2017-09-28T19:30:00Z">
                    <w:rPr>
                      <w:rFonts w:ascii="Monaco" w:hAnsi="Monaco" w:cs="Monaco"/>
                      <w:color w:val="000000"/>
                      <w:sz w:val="32"/>
                      <w:szCs w:val="32"/>
                      <w:lang w:val="en-US"/>
                    </w:rPr>
                  </w:rPrChange>
                </w:rPr>
                <w:t>i</w:t>
              </w:r>
              <w:r w:rsidRPr="00E066BD">
                <w:rPr>
                  <w:b/>
                  <w:bCs/>
                  <w:color w:val="CE5C00"/>
                  <w:lang w:val="en-US"/>
                  <w:rPrChange w:id="7717" w:author="Borja Gonzalez" w:date="2017-09-28T19:30:00Z">
                    <w:rPr>
                      <w:rFonts w:ascii="Monaco" w:hAnsi="Monaco" w:cs="Monaco"/>
                      <w:b/>
                      <w:bCs/>
                      <w:color w:val="CE5C00"/>
                      <w:sz w:val="32"/>
                      <w:szCs w:val="32"/>
                      <w:lang w:val="en-US"/>
                    </w:rPr>
                  </w:rPrChange>
                </w:rPr>
                <w:t>++</w:t>
              </w:r>
              <w:r w:rsidRPr="00E066BD">
                <w:rPr>
                  <w:b/>
                  <w:bCs/>
                  <w:lang w:val="en-US"/>
                  <w:rPrChange w:id="771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7719" w:author="Borja Gonzalez" w:date="2017-09-28T19:30:00Z"/>
                <w:lang w:val="en-US"/>
                <w:rPrChange w:id="7720" w:author="Borja Gonzalez" w:date="2017-09-28T19:30:00Z">
                  <w:rPr>
                    <w:ins w:id="7721" w:author="Borja Gonzalez" w:date="2017-09-28T19:30:00Z"/>
                    <w:rFonts w:ascii="Monaco" w:eastAsiaTheme="majorEastAsia" w:hAnsi="Monaco" w:cs="Monaco"/>
                    <w:color w:val="243F60" w:themeColor="accent1" w:themeShade="7F"/>
                    <w:sz w:val="32"/>
                    <w:szCs w:val="32"/>
                    <w:lang w:val="en-US"/>
                  </w:rPr>
                </w:rPrChange>
              </w:rPr>
              <w:pPrChange w:id="7722" w:author="GONZALEZ DIAZ, BORJA" w:date="2017-09-29T19:26:00Z">
                <w:pPr>
                  <w:keepNext/>
                  <w:keepLines/>
                  <w:widowControl w:val="0"/>
                  <w:autoSpaceDE w:val="0"/>
                  <w:autoSpaceDN w:val="0"/>
                  <w:adjustRightInd w:val="0"/>
                  <w:spacing w:before="200"/>
                  <w:outlineLvl w:val="4"/>
                </w:pPr>
              </w:pPrChange>
            </w:pPr>
            <w:ins w:id="7723" w:author="Borja Gonzalez" w:date="2017-09-28T19:30:00Z">
              <w:r w:rsidRPr="00E066BD">
                <w:rPr>
                  <w:lang w:val="en-US"/>
                  <w:rPrChange w:id="7724" w:author="Borja Gonzalez" w:date="2017-09-28T19:30:00Z">
                    <w:rPr>
                      <w:rFonts w:ascii="Monaco" w:hAnsi="Monaco" w:cs="Monaco"/>
                      <w:sz w:val="32"/>
                      <w:szCs w:val="32"/>
                      <w:lang w:val="en-US"/>
                    </w:rPr>
                  </w:rPrChange>
                </w:rPr>
                <w:t xml:space="preserve">                </w:t>
              </w:r>
              <w:proofErr w:type="gramStart"/>
              <w:r w:rsidRPr="00E066BD">
                <w:rPr>
                  <w:lang w:val="en-US"/>
                  <w:rPrChange w:id="7725" w:author="Borja Gonzalez" w:date="2017-09-28T19:30:00Z">
                    <w:rPr>
                      <w:rFonts w:ascii="Monaco" w:hAnsi="Monaco" w:cs="Monaco"/>
                      <w:sz w:val="32"/>
                      <w:szCs w:val="32"/>
                      <w:lang w:val="en-US"/>
                    </w:rPr>
                  </w:rPrChange>
                </w:rPr>
                <w:t>max</w:t>
              </w:r>
              <w:r w:rsidRPr="00E066BD">
                <w:rPr>
                  <w:b/>
                  <w:bCs/>
                  <w:lang w:val="en-US"/>
                  <w:rPrChange w:id="7726" w:author="Borja Gonzalez" w:date="2017-09-28T19:30:00Z">
                    <w:rPr>
                      <w:rFonts w:ascii="Monaco" w:hAnsi="Monaco" w:cs="Monaco"/>
                      <w:b/>
                      <w:bCs/>
                      <w:color w:val="000000"/>
                      <w:sz w:val="32"/>
                      <w:szCs w:val="32"/>
                      <w:lang w:val="en-US"/>
                    </w:rPr>
                  </w:rPrChange>
                </w:rPr>
                <w:t>.</w:t>
              </w:r>
              <w:r w:rsidRPr="00E066BD">
                <w:rPr>
                  <w:lang w:val="en-US"/>
                  <w:rPrChange w:id="7727" w:author="Borja Gonzalez" w:date="2017-09-28T19:30:00Z">
                    <w:rPr>
                      <w:rFonts w:ascii="Monaco" w:hAnsi="Monaco" w:cs="Monaco"/>
                      <w:color w:val="000000"/>
                      <w:sz w:val="32"/>
                      <w:szCs w:val="32"/>
                      <w:lang w:val="en-US"/>
                    </w:rPr>
                  </w:rPrChange>
                </w:rPr>
                <w:t>push</w:t>
              </w:r>
              <w:proofErr w:type="gramEnd"/>
              <w:r w:rsidRPr="00E066BD">
                <w:rPr>
                  <w:b/>
                  <w:bCs/>
                  <w:lang w:val="en-US"/>
                  <w:rPrChange w:id="7728" w:author="Borja Gonzalez" w:date="2017-09-28T19:30:00Z">
                    <w:rPr>
                      <w:rFonts w:ascii="Monaco" w:hAnsi="Monaco" w:cs="Monaco"/>
                      <w:b/>
                      <w:bCs/>
                      <w:color w:val="000000"/>
                      <w:sz w:val="32"/>
                      <w:szCs w:val="32"/>
                      <w:lang w:val="en-US"/>
                    </w:rPr>
                  </w:rPrChange>
                </w:rPr>
                <w:t>(</w:t>
              </w:r>
              <w:r w:rsidRPr="00E066BD">
                <w:rPr>
                  <w:lang w:val="en-US"/>
                  <w:rPrChange w:id="7729" w:author="Borja Gonzalez" w:date="2017-09-28T19:30:00Z">
                    <w:rPr>
                      <w:rFonts w:ascii="Monaco" w:hAnsi="Monaco" w:cs="Monaco"/>
                      <w:color w:val="000000"/>
                      <w:sz w:val="32"/>
                      <w:szCs w:val="32"/>
                      <w:lang w:val="en-US"/>
                    </w:rPr>
                  </w:rPrChange>
                </w:rPr>
                <w:t>max_minimo</w:t>
              </w:r>
              <w:r w:rsidRPr="00E066BD">
                <w:rPr>
                  <w:b/>
                  <w:bCs/>
                  <w:lang w:val="en-US"/>
                  <w:rPrChange w:id="7730" w:author="Borja Gonzalez" w:date="2017-09-28T19:30:00Z">
                    <w:rPr>
                      <w:rFonts w:ascii="Monaco" w:hAnsi="Monaco" w:cs="Monaco"/>
                      <w:b/>
                      <w:bCs/>
                      <w:color w:val="000000"/>
                      <w:sz w:val="32"/>
                      <w:szCs w:val="32"/>
                      <w:lang w:val="en-US"/>
                    </w:rPr>
                  </w:rPrChange>
                </w:rPr>
                <w:t>[</w:t>
              </w:r>
              <w:r w:rsidRPr="00E066BD">
                <w:rPr>
                  <w:b/>
                  <w:bCs/>
                  <w:color w:val="0000CF"/>
                  <w:lang w:val="en-US"/>
                  <w:rPrChange w:id="7731" w:author="Borja Gonzalez" w:date="2017-09-28T19:30:00Z">
                    <w:rPr>
                      <w:rFonts w:ascii="Monaco" w:hAnsi="Monaco" w:cs="Monaco"/>
                      <w:b/>
                      <w:bCs/>
                      <w:color w:val="0000CF"/>
                      <w:sz w:val="32"/>
                      <w:szCs w:val="32"/>
                      <w:lang w:val="en-US"/>
                    </w:rPr>
                  </w:rPrChange>
                </w:rPr>
                <w:t>0</w:t>
              </w:r>
              <w:r w:rsidRPr="00E066BD">
                <w:rPr>
                  <w:b/>
                  <w:bCs/>
                  <w:lang w:val="en-US"/>
                  <w:rPrChange w:id="7732" w:author="Borja Gonzalez" w:date="2017-09-28T19:30:00Z">
                    <w:rPr>
                      <w:rFonts w:ascii="Monaco" w:hAnsi="Monaco" w:cs="Monaco"/>
                      <w:b/>
                      <w:bCs/>
                      <w:color w:val="000000"/>
                      <w:sz w:val="32"/>
                      <w:szCs w:val="32"/>
                      <w:lang w:val="en-US"/>
                    </w:rPr>
                  </w:rPrChange>
                </w:rPr>
                <w:t>].</w:t>
              </w:r>
              <w:r w:rsidRPr="00E066BD">
                <w:rPr>
                  <w:lang w:val="en-US"/>
                  <w:rPrChange w:id="7733" w:author="Borja Gonzalez" w:date="2017-09-28T19:30:00Z">
                    <w:rPr>
                      <w:rFonts w:ascii="Monaco" w:hAnsi="Monaco" w:cs="Monaco"/>
                      <w:color w:val="000000"/>
                      <w:sz w:val="32"/>
                      <w:szCs w:val="32"/>
                      <w:lang w:val="en-US"/>
                    </w:rPr>
                  </w:rPrChange>
                </w:rPr>
                <w:t>values</w:t>
              </w:r>
              <w:r w:rsidRPr="00E066BD">
                <w:rPr>
                  <w:b/>
                  <w:bCs/>
                  <w:lang w:val="en-US"/>
                  <w:rPrChange w:id="7734" w:author="Borja Gonzalez" w:date="2017-09-28T19:30:00Z">
                    <w:rPr>
                      <w:rFonts w:ascii="Monaco" w:hAnsi="Monaco" w:cs="Monaco"/>
                      <w:b/>
                      <w:bCs/>
                      <w:color w:val="000000"/>
                      <w:sz w:val="32"/>
                      <w:szCs w:val="32"/>
                      <w:lang w:val="en-US"/>
                    </w:rPr>
                  </w:rPrChange>
                </w:rPr>
                <w:t>[</w:t>
              </w:r>
              <w:r w:rsidRPr="00E066BD">
                <w:rPr>
                  <w:lang w:val="en-US"/>
                  <w:rPrChange w:id="7735" w:author="Borja Gonzalez" w:date="2017-09-28T19:30:00Z">
                    <w:rPr>
                      <w:rFonts w:ascii="Monaco" w:hAnsi="Monaco" w:cs="Monaco"/>
                      <w:color w:val="000000"/>
                      <w:sz w:val="32"/>
                      <w:szCs w:val="32"/>
                      <w:lang w:val="en-US"/>
                    </w:rPr>
                  </w:rPrChange>
                </w:rPr>
                <w:t>i</w:t>
              </w:r>
              <w:r w:rsidRPr="00E066BD">
                <w:rPr>
                  <w:b/>
                  <w:bCs/>
                  <w:lang w:val="en-US"/>
                  <w:rPrChange w:id="7736" w:author="Borja Gonzalez" w:date="2017-09-28T19:30:00Z">
                    <w:rPr>
                      <w:rFonts w:ascii="Monaco" w:hAnsi="Monaco" w:cs="Monaco"/>
                      <w:b/>
                      <w:bCs/>
                      <w:color w:val="000000"/>
                      <w:sz w:val="32"/>
                      <w:szCs w:val="32"/>
                      <w:lang w:val="en-US"/>
                    </w:rPr>
                  </w:rPrChange>
                </w:rPr>
                <w:t>][</w:t>
              </w:r>
              <w:r w:rsidRPr="00E066BD">
                <w:rPr>
                  <w:b/>
                  <w:bCs/>
                  <w:color w:val="0000CF"/>
                  <w:lang w:val="en-US"/>
                  <w:rPrChange w:id="7737" w:author="Borja Gonzalez" w:date="2017-09-28T19:30:00Z">
                    <w:rPr>
                      <w:rFonts w:ascii="Monaco" w:hAnsi="Monaco" w:cs="Monaco"/>
                      <w:b/>
                      <w:bCs/>
                      <w:color w:val="0000CF"/>
                      <w:sz w:val="32"/>
                      <w:szCs w:val="32"/>
                      <w:lang w:val="en-US"/>
                    </w:rPr>
                  </w:rPrChange>
                </w:rPr>
                <w:t>4</w:t>
              </w:r>
              <w:r w:rsidRPr="00E066BD">
                <w:rPr>
                  <w:b/>
                  <w:bCs/>
                  <w:lang w:val="en-US"/>
                  <w:rPrChange w:id="773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7739" w:author="Borja Gonzalez" w:date="2017-09-28T19:30:00Z"/>
                <w:lang w:val="en-US"/>
                <w:rPrChange w:id="7740" w:author="Borja Gonzalez" w:date="2017-09-28T19:30:00Z">
                  <w:rPr>
                    <w:ins w:id="7741" w:author="Borja Gonzalez" w:date="2017-09-28T19:30:00Z"/>
                    <w:rFonts w:ascii="Monaco" w:eastAsiaTheme="majorEastAsia" w:hAnsi="Monaco" w:cs="Monaco"/>
                    <w:color w:val="243F60" w:themeColor="accent1" w:themeShade="7F"/>
                    <w:sz w:val="32"/>
                    <w:szCs w:val="32"/>
                    <w:lang w:val="en-US"/>
                  </w:rPr>
                </w:rPrChange>
              </w:rPr>
              <w:pPrChange w:id="7742" w:author="GONZALEZ DIAZ, BORJA" w:date="2017-09-29T19:26:00Z">
                <w:pPr>
                  <w:keepNext/>
                  <w:keepLines/>
                  <w:widowControl w:val="0"/>
                  <w:autoSpaceDE w:val="0"/>
                  <w:autoSpaceDN w:val="0"/>
                  <w:adjustRightInd w:val="0"/>
                  <w:spacing w:before="200"/>
                  <w:outlineLvl w:val="4"/>
                </w:pPr>
              </w:pPrChange>
            </w:pPr>
            <w:ins w:id="7743" w:author="Borja Gonzalez" w:date="2017-09-28T19:30:00Z">
              <w:r w:rsidRPr="00E066BD">
                <w:rPr>
                  <w:lang w:val="en-US"/>
                  <w:rPrChange w:id="7744" w:author="Borja Gonzalez" w:date="2017-09-28T19:30:00Z">
                    <w:rPr>
                      <w:rFonts w:ascii="Monaco" w:hAnsi="Monaco" w:cs="Monaco"/>
                      <w:sz w:val="32"/>
                      <w:szCs w:val="32"/>
                      <w:lang w:val="en-US"/>
                    </w:rPr>
                  </w:rPrChange>
                </w:rPr>
                <w:t xml:space="preserve">                </w:t>
              </w:r>
              <w:proofErr w:type="gramStart"/>
              <w:r w:rsidRPr="00E066BD">
                <w:rPr>
                  <w:lang w:val="en-US"/>
                  <w:rPrChange w:id="7745" w:author="Borja Gonzalez" w:date="2017-09-28T19:30:00Z">
                    <w:rPr>
                      <w:rFonts w:ascii="Monaco" w:hAnsi="Monaco" w:cs="Monaco"/>
                      <w:sz w:val="32"/>
                      <w:szCs w:val="32"/>
                      <w:lang w:val="en-US"/>
                    </w:rPr>
                  </w:rPrChange>
                </w:rPr>
                <w:t>min</w:t>
              </w:r>
              <w:r w:rsidRPr="00E066BD">
                <w:rPr>
                  <w:b/>
                  <w:bCs/>
                  <w:lang w:val="en-US"/>
                  <w:rPrChange w:id="7746" w:author="Borja Gonzalez" w:date="2017-09-28T19:30:00Z">
                    <w:rPr>
                      <w:rFonts w:ascii="Monaco" w:hAnsi="Monaco" w:cs="Monaco"/>
                      <w:b/>
                      <w:bCs/>
                      <w:color w:val="000000"/>
                      <w:sz w:val="32"/>
                      <w:szCs w:val="32"/>
                      <w:lang w:val="en-US"/>
                    </w:rPr>
                  </w:rPrChange>
                </w:rPr>
                <w:t>.</w:t>
              </w:r>
              <w:r w:rsidRPr="00E066BD">
                <w:rPr>
                  <w:lang w:val="en-US"/>
                  <w:rPrChange w:id="7747" w:author="Borja Gonzalez" w:date="2017-09-28T19:30:00Z">
                    <w:rPr>
                      <w:rFonts w:ascii="Monaco" w:hAnsi="Monaco" w:cs="Monaco"/>
                      <w:color w:val="000000"/>
                      <w:sz w:val="32"/>
                      <w:szCs w:val="32"/>
                      <w:lang w:val="en-US"/>
                    </w:rPr>
                  </w:rPrChange>
                </w:rPr>
                <w:t>push</w:t>
              </w:r>
              <w:proofErr w:type="gramEnd"/>
              <w:r w:rsidRPr="00E066BD">
                <w:rPr>
                  <w:b/>
                  <w:bCs/>
                  <w:lang w:val="en-US"/>
                  <w:rPrChange w:id="7748" w:author="Borja Gonzalez" w:date="2017-09-28T19:30:00Z">
                    <w:rPr>
                      <w:rFonts w:ascii="Monaco" w:hAnsi="Monaco" w:cs="Monaco"/>
                      <w:b/>
                      <w:bCs/>
                      <w:color w:val="000000"/>
                      <w:sz w:val="32"/>
                      <w:szCs w:val="32"/>
                      <w:lang w:val="en-US"/>
                    </w:rPr>
                  </w:rPrChange>
                </w:rPr>
                <w:t>(</w:t>
              </w:r>
              <w:r w:rsidRPr="00E066BD">
                <w:rPr>
                  <w:lang w:val="en-US"/>
                  <w:rPrChange w:id="7749" w:author="Borja Gonzalez" w:date="2017-09-28T19:30:00Z">
                    <w:rPr>
                      <w:rFonts w:ascii="Monaco" w:hAnsi="Monaco" w:cs="Monaco"/>
                      <w:color w:val="000000"/>
                      <w:sz w:val="32"/>
                      <w:szCs w:val="32"/>
                      <w:lang w:val="en-US"/>
                    </w:rPr>
                  </w:rPrChange>
                </w:rPr>
                <w:t>max_minimo</w:t>
              </w:r>
              <w:r w:rsidRPr="00E066BD">
                <w:rPr>
                  <w:b/>
                  <w:bCs/>
                  <w:lang w:val="en-US"/>
                  <w:rPrChange w:id="7750" w:author="Borja Gonzalez" w:date="2017-09-28T19:30:00Z">
                    <w:rPr>
                      <w:rFonts w:ascii="Monaco" w:hAnsi="Monaco" w:cs="Monaco"/>
                      <w:b/>
                      <w:bCs/>
                      <w:color w:val="000000"/>
                      <w:sz w:val="32"/>
                      <w:szCs w:val="32"/>
                      <w:lang w:val="en-US"/>
                    </w:rPr>
                  </w:rPrChange>
                </w:rPr>
                <w:t>[</w:t>
              </w:r>
              <w:r w:rsidRPr="00E066BD">
                <w:rPr>
                  <w:b/>
                  <w:bCs/>
                  <w:color w:val="0000CF"/>
                  <w:lang w:val="en-US"/>
                  <w:rPrChange w:id="7751" w:author="Borja Gonzalez" w:date="2017-09-28T19:30:00Z">
                    <w:rPr>
                      <w:rFonts w:ascii="Monaco" w:hAnsi="Monaco" w:cs="Monaco"/>
                      <w:b/>
                      <w:bCs/>
                      <w:color w:val="0000CF"/>
                      <w:sz w:val="32"/>
                      <w:szCs w:val="32"/>
                      <w:lang w:val="en-US"/>
                    </w:rPr>
                  </w:rPrChange>
                </w:rPr>
                <w:t>0</w:t>
              </w:r>
              <w:r w:rsidRPr="00E066BD">
                <w:rPr>
                  <w:b/>
                  <w:bCs/>
                  <w:lang w:val="en-US"/>
                  <w:rPrChange w:id="7752" w:author="Borja Gonzalez" w:date="2017-09-28T19:30:00Z">
                    <w:rPr>
                      <w:rFonts w:ascii="Monaco" w:hAnsi="Monaco" w:cs="Monaco"/>
                      <w:b/>
                      <w:bCs/>
                      <w:color w:val="000000"/>
                      <w:sz w:val="32"/>
                      <w:szCs w:val="32"/>
                      <w:lang w:val="en-US"/>
                    </w:rPr>
                  </w:rPrChange>
                </w:rPr>
                <w:t>].</w:t>
              </w:r>
              <w:r w:rsidRPr="00E066BD">
                <w:rPr>
                  <w:lang w:val="en-US"/>
                  <w:rPrChange w:id="7753" w:author="Borja Gonzalez" w:date="2017-09-28T19:30:00Z">
                    <w:rPr>
                      <w:rFonts w:ascii="Monaco" w:hAnsi="Monaco" w:cs="Monaco"/>
                      <w:color w:val="000000"/>
                      <w:sz w:val="32"/>
                      <w:szCs w:val="32"/>
                      <w:lang w:val="en-US"/>
                    </w:rPr>
                  </w:rPrChange>
                </w:rPr>
                <w:t>values</w:t>
              </w:r>
              <w:r w:rsidRPr="00E066BD">
                <w:rPr>
                  <w:b/>
                  <w:bCs/>
                  <w:lang w:val="en-US"/>
                  <w:rPrChange w:id="7754" w:author="Borja Gonzalez" w:date="2017-09-28T19:30:00Z">
                    <w:rPr>
                      <w:rFonts w:ascii="Monaco" w:hAnsi="Monaco" w:cs="Monaco"/>
                      <w:b/>
                      <w:bCs/>
                      <w:color w:val="000000"/>
                      <w:sz w:val="32"/>
                      <w:szCs w:val="32"/>
                      <w:lang w:val="en-US"/>
                    </w:rPr>
                  </w:rPrChange>
                </w:rPr>
                <w:t>[</w:t>
              </w:r>
              <w:r w:rsidRPr="00E066BD">
                <w:rPr>
                  <w:lang w:val="en-US"/>
                  <w:rPrChange w:id="7755" w:author="Borja Gonzalez" w:date="2017-09-28T19:30:00Z">
                    <w:rPr>
                      <w:rFonts w:ascii="Monaco" w:hAnsi="Monaco" w:cs="Monaco"/>
                      <w:color w:val="000000"/>
                      <w:sz w:val="32"/>
                      <w:szCs w:val="32"/>
                      <w:lang w:val="en-US"/>
                    </w:rPr>
                  </w:rPrChange>
                </w:rPr>
                <w:t>i</w:t>
              </w:r>
              <w:r w:rsidRPr="00E066BD">
                <w:rPr>
                  <w:b/>
                  <w:bCs/>
                  <w:lang w:val="en-US"/>
                  <w:rPrChange w:id="7756" w:author="Borja Gonzalez" w:date="2017-09-28T19:30:00Z">
                    <w:rPr>
                      <w:rFonts w:ascii="Monaco" w:hAnsi="Monaco" w:cs="Monaco"/>
                      <w:b/>
                      <w:bCs/>
                      <w:color w:val="000000"/>
                      <w:sz w:val="32"/>
                      <w:szCs w:val="32"/>
                      <w:lang w:val="en-US"/>
                    </w:rPr>
                  </w:rPrChange>
                </w:rPr>
                <w:t>][</w:t>
              </w:r>
              <w:r w:rsidRPr="00E066BD">
                <w:rPr>
                  <w:b/>
                  <w:bCs/>
                  <w:color w:val="0000CF"/>
                  <w:lang w:val="en-US"/>
                  <w:rPrChange w:id="7757" w:author="Borja Gonzalez" w:date="2017-09-28T19:30:00Z">
                    <w:rPr>
                      <w:rFonts w:ascii="Monaco" w:hAnsi="Monaco" w:cs="Monaco"/>
                      <w:b/>
                      <w:bCs/>
                      <w:color w:val="0000CF"/>
                      <w:sz w:val="32"/>
                      <w:szCs w:val="32"/>
                      <w:lang w:val="en-US"/>
                    </w:rPr>
                  </w:rPrChange>
                </w:rPr>
                <w:t>5</w:t>
              </w:r>
              <w:r w:rsidRPr="00E066BD">
                <w:rPr>
                  <w:b/>
                  <w:bCs/>
                  <w:lang w:val="en-US"/>
                  <w:rPrChange w:id="7758"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7759" w:author="Borja Gonzalez" w:date="2017-09-28T19:30:00Z"/>
                <w:lang w:val="en-US"/>
                <w:rPrChange w:id="7760" w:author="Borja Gonzalez" w:date="2017-09-28T19:30:00Z">
                  <w:rPr>
                    <w:ins w:id="7761" w:author="Borja Gonzalez" w:date="2017-09-28T19:30:00Z"/>
                    <w:rFonts w:ascii="Monaco" w:eastAsiaTheme="majorEastAsia" w:hAnsi="Monaco" w:cs="Monaco"/>
                    <w:color w:val="243F60" w:themeColor="accent1" w:themeShade="7F"/>
                    <w:sz w:val="32"/>
                    <w:szCs w:val="32"/>
                    <w:lang w:val="en-US"/>
                  </w:rPr>
                </w:rPrChange>
              </w:rPr>
              <w:pPrChange w:id="7762" w:author="GONZALEZ DIAZ, BORJA" w:date="2017-09-29T19:26:00Z">
                <w:pPr>
                  <w:keepNext/>
                  <w:keepLines/>
                  <w:widowControl w:val="0"/>
                  <w:autoSpaceDE w:val="0"/>
                  <w:autoSpaceDN w:val="0"/>
                  <w:adjustRightInd w:val="0"/>
                  <w:spacing w:before="200"/>
                  <w:outlineLvl w:val="4"/>
                </w:pPr>
              </w:pPrChange>
            </w:pPr>
            <w:ins w:id="7763" w:author="Borja Gonzalez" w:date="2017-09-28T19:30:00Z">
              <w:r w:rsidRPr="00E066BD">
                <w:rPr>
                  <w:lang w:val="en-US"/>
                  <w:rPrChange w:id="7764" w:author="Borja Gonzalez" w:date="2017-09-28T19:30:00Z">
                    <w:rPr>
                      <w:rFonts w:ascii="Monaco" w:hAnsi="Monaco" w:cs="Monaco"/>
                      <w:sz w:val="32"/>
                      <w:szCs w:val="32"/>
                      <w:lang w:val="en-US"/>
                    </w:rPr>
                  </w:rPrChange>
                </w:rPr>
                <w:t xml:space="preserve">                </w:t>
              </w:r>
              <w:proofErr w:type="gramStart"/>
              <w:r w:rsidRPr="00E066BD">
                <w:rPr>
                  <w:lang w:val="en-US"/>
                  <w:rPrChange w:id="7765" w:author="Borja Gonzalez" w:date="2017-09-28T19:30:00Z">
                    <w:rPr>
                      <w:rFonts w:ascii="Monaco" w:hAnsi="Monaco" w:cs="Monaco"/>
                      <w:sz w:val="32"/>
                      <w:szCs w:val="32"/>
                      <w:lang w:val="en-US"/>
                    </w:rPr>
                  </w:rPrChange>
                </w:rPr>
                <w:t>fecha</w:t>
              </w:r>
              <w:r w:rsidRPr="00E066BD">
                <w:rPr>
                  <w:b/>
                  <w:bCs/>
                  <w:lang w:val="en-US"/>
                  <w:rPrChange w:id="7766" w:author="Borja Gonzalez" w:date="2017-09-28T19:30:00Z">
                    <w:rPr>
                      <w:rFonts w:ascii="Monaco" w:hAnsi="Monaco" w:cs="Monaco"/>
                      <w:b/>
                      <w:bCs/>
                      <w:color w:val="000000"/>
                      <w:sz w:val="32"/>
                      <w:szCs w:val="32"/>
                      <w:lang w:val="en-US"/>
                    </w:rPr>
                  </w:rPrChange>
                </w:rPr>
                <w:t>.</w:t>
              </w:r>
              <w:r w:rsidRPr="00E066BD">
                <w:rPr>
                  <w:lang w:val="en-US"/>
                  <w:rPrChange w:id="7767" w:author="Borja Gonzalez" w:date="2017-09-28T19:30:00Z">
                    <w:rPr>
                      <w:rFonts w:ascii="Monaco" w:hAnsi="Monaco" w:cs="Monaco"/>
                      <w:color w:val="000000"/>
                      <w:sz w:val="32"/>
                      <w:szCs w:val="32"/>
                      <w:lang w:val="en-US"/>
                    </w:rPr>
                  </w:rPrChange>
                </w:rPr>
                <w:t>push</w:t>
              </w:r>
              <w:proofErr w:type="gramEnd"/>
              <w:r w:rsidRPr="00E066BD">
                <w:rPr>
                  <w:b/>
                  <w:bCs/>
                  <w:lang w:val="en-US"/>
                  <w:rPrChange w:id="7768" w:author="Borja Gonzalez" w:date="2017-09-28T19:30:00Z">
                    <w:rPr>
                      <w:rFonts w:ascii="Monaco" w:hAnsi="Monaco" w:cs="Monaco"/>
                      <w:b/>
                      <w:bCs/>
                      <w:color w:val="000000"/>
                      <w:sz w:val="32"/>
                      <w:szCs w:val="32"/>
                      <w:lang w:val="en-US"/>
                    </w:rPr>
                  </w:rPrChange>
                </w:rPr>
                <w:t>(</w:t>
              </w:r>
              <w:r w:rsidRPr="00E066BD">
                <w:rPr>
                  <w:lang w:val="en-US"/>
                  <w:rPrChange w:id="7769" w:author="Borja Gonzalez" w:date="2017-09-28T19:30:00Z">
                    <w:rPr>
                      <w:rFonts w:ascii="Monaco" w:hAnsi="Monaco" w:cs="Monaco"/>
                      <w:color w:val="000000"/>
                      <w:sz w:val="32"/>
                      <w:szCs w:val="32"/>
                      <w:lang w:val="en-US"/>
                    </w:rPr>
                  </w:rPrChange>
                </w:rPr>
                <w:t>max_minimo</w:t>
              </w:r>
              <w:r w:rsidRPr="00E066BD">
                <w:rPr>
                  <w:b/>
                  <w:bCs/>
                  <w:lang w:val="en-US"/>
                  <w:rPrChange w:id="7770" w:author="Borja Gonzalez" w:date="2017-09-28T19:30:00Z">
                    <w:rPr>
                      <w:rFonts w:ascii="Monaco" w:hAnsi="Monaco" w:cs="Monaco"/>
                      <w:b/>
                      <w:bCs/>
                      <w:color w:val="000000"/>
                      <w:sz w:val="32"/>
                      <w:szCs w:val="32"/>
                      <w:lang w:val="en-US"/>
                    </w:rPr>
                  </w:rPrChange>
                </w:rPr>
                <w:t>[</w:t>
              </w:r>
              <w:r w:rsidRPr="00E066BD">
                <w:rPr>
                  <w:b/>
                  <w:bCs/>
                  <w:color w:val="0000CF"/>
                  <w:lang w:val="en-US"/>
                  <w:rPrChange w:id="7771" w:author="Borja Gonzalez" w:date="2017-09-28T19:30:00Z">
                    <w:rPr>
                      <w:rFonts w:ascii="Monaco" w:hAnsi="Monaco" w:cs="Monaco"/>
                      <w:b/>
                      <w:bCs/>
                      <w:color w:val="0000CF"/>
                      <w:sz w:val="32"/>
                      <w:szCs w:val="32"/>
                      <w:lang w:val="en-US"/>
                    </w:rPr>
                  </w:rPrChange>
                </w:rPr>
                <w:t>0</w:t>
              </w:r>
              <w:r w:rsidRPr="00E066BD">
                <w:rPr>
                  <w:b/>
                  <w:bCs/>
                  <w:lang w:val="en-US"/>
                  <w:rPrChange w:id="7772" w:author="Borja Gonzalez" w:date="2017-09-28T19:30:00Z">
                    <w:rPr>
                      <w:rFonts w:ascii="Monaco" w:hAnsi="Monaco" w:cs="Monaco"/>
                      <w:b/>
                      <w:bCs/>
                      <w:color w:val="000000"/>
                      <w:sz w:val="32"/>
                      <w:szCs w:val="32"/>
                      <w:lang w:val="en-US"/>
                    </w:rPr>
                  </w:rPrChange>
                </w:rPr>
                <w:t>].</w:t>
              </w:r>
              <w:r w:rsidRPr="00E066BD">
                <w:rPr>
                  <w:lang w:val="en-US"/>
                  <w:rPrChange w:id="7773" w:author="Borja Gonzalez" w:date="2017-09-28T19:30:00Z">
                    <w:rPr>
                      <w:rFonts w:ascii="Monaco" w:hAnsi="Monaco" w:cs="Monaco"/>
                      <w:color w:val="000000"/>
                      <w:sz w:val="32"/>
                      <w:szCs w:val="32"/>
                      <w:lang w:val="en-US"/>
                    </w:rPr>
                  </w:rPrChange>
                </w:rPr>
                <w:t>values</w:t>
              </w:r>
              <w:r w:rsidRPr="00E066BD">
                <w:rPr>
                  <w:b/>
                  <w:bCs/>
                  <w:lang w:val="en-US"/>
                  <w:rPrChange w:id="7774" w:author="Borja Gonzalez" w:date="2017-09-28T19:30:00Z">
                    <w:rPr>
                      <w:rFonts w:ascii="Monaco" w:hAnsi="Monaco" w:cs="Monaco"/>
                      <w:b/>
                      <w:bCs/>
                      <w:color w:val="000000"/>
                      <w:sz w:val="32"/>
                      <w:szCs w:val="32"/>
                      <w:lang w:val="en-US"/>
                    </w:rPr>
                  </w:rPrChange>
                </w:rPr>
                <w:t>[</w:t>
              </w:r>
              <w:r w:rsidRPr="00E066BD">
                <w:rPr>
                  <w:lang w:val="en-US"/>
                  <w:rPrChange w:id="7775" w:author="Borja Gonzalez" w:date="2017-09-28T19:30:00Z">
                    <w:rPr>
                      <w:rFonts w:ascii="Monaco" w:hAnsi="Monaco" w:cs="Monaco"/>
                      <w:color w:val="000000"/>
                      <w:sz w:val="32"/>
                      <w:szCs w:val="32"/>
                      <w:lang w:val="en-US"/>
                    </w:rPr>
                  </w:rPrChange>
                </w:rPr>
                <w:t>i</w:t>
              </w:r>
              <w:r w:rsidRPr="00E066BD">
                <w:rPr>
                  <w:b/>
                  <w:bCs/>
                  <w:lang w:val="en-US"/>
                  <w:rPrChange w:id="7776" w:author="Borja Gonzalez" w:date="2017-09-28T19:30:00Z">
                    <w:rPr>
                      <w:rFonts w:ascii="Monaco" w:hAnsi="Monaco" w:cs="Monaco"/>
                      <w:b/>
                      <w:bCs/>
                      <w:color w:val="000000"/>
                      <w:sz w:val="32"/>
                      <w:szCs w:val="32"/>
                      <w:lang w:val="en-US"/>
                    </w:rPr>
                  </w:rPrChange>
                </w:rPr>
                <w:t>][</w:t>
              </w:r>
              <w:r w:rsidRPr="00E066BD">
                <w:rPr>
                  <w:b/>
                  <w:bCs/>
                  <w:color w:val="0000CF"/>
                  <w:lang w:val="en-US"/>
                  <w:rPrChange w:id="7777" w:author="Borja Gonzalez" w:date="2017-09-28T19:30:00Z">
                    <w:rPr>
                      <w:rFonts w:ascii="Monaco" w:hAnsi="Monaco" w:cs="Monaco"/>
                      <w:b/>
                      <w:bCs/>
                      <w:color w:val="0000CF"/>
                      <w:sz w:val="32"/>
                      <w:szCs w:val="32"/>
                      <w:lang w:val="en-US"/>
                    </w:rPr>
                  </w:rPrChange>
                </w:rPr>
                <w:t>6</w:t>
              </w:r>
              <w:r w:rsidRPr="00E066BD">
                <w:rPr>
                  <w:b/>
                  <w:bCs/>
                  <w:lang w:val="en-US"/>
                  <w:rPrChange w:id="7778"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7779" w:author="Borja Gonzalez" w:date="2017-09-28T19:30:00Z"/>
                <w:lang w:val="en-US"/>
                <w:rPrChange w:id="7780" w:author="Borja Gonzalez" w:date="2017-09-28T19:30:00Z">
                  <w:rPr>
                    <w:ins w:id="7781" w:author="Borja Gonzalez" w:date="2017-09-28T19:30:00Z"/>
                    <w:rFonts w:ascii="Monaco" w:eastAsiaTheme="majorEastAsia" w:hAnsi="Monaco" w:cs="Monaco"/>
                    <w:color w:val="243F60" w:themeColor="accent1" w:themeShade="7F"/>
                    <w:sz w:val="32"/>
                    <w:szCs w:val="32"/>
                    <w:lang w:val="en-US"/>
                  </w:rPr>
                </w:rPrChange>
              </w:rPr>
              <w:pPrChange w:id="7782" w:author="GONZALEZ DIAZ, BORJA" w:date="2017-09-29T19:26:00Z">
                <w:pPr>
                  <w:keepNext/>
                  <w:keepLines/>
                  <w:widowControl w:val="0"/>
                  <w:autoSpaceDE w:val="0"/>
                  <w:autoSpaceDN w:val="0"/>
                  <w:adjustRightInd w:val="0"/>
                  <w:spacing w:before="200"/>
                  <w:outlineLvl w:val="4"/>
                </w:pPr>
              </w:pPrChange>
            </w:pPr>
            <w:ins w:id="7783" w:author="Borja Gonzalez" w:date="2017-09-28T19:30:00Z">
              <w:r w:rsidRPr="00E066BD">
                <w:rPr>
                  <w:lang w:val="en-US"/>
                  <w:rPrChange w:id="7784" w:author="Borja Gonzalez" w:date="2017-09-28T19:30:00Z">
                    <w:rPr>
                      <w:rFonts w:ascii="Monaco" w:hAnsi="Monaco" w:cs="Monaco"/>
                      <w:sz w:val="32"/>
                      <w:szCs w:val="32"/>
                      <w:lang w:val="en-US"/>
                    </w:rPr>
                  </w:rPrChange>
                </w:rPr>
                <w:t xml:space="preserve">                </w:t>
              </w:r>
              <w:r w:rsidRPr="00E066BD">
                <w:rPr>
                  <w:b/>
                  <w:bCs/>
                  <w:color w:val="204A87"/>
                  <w:lang w:val="en-US"/>
                  <w:rPrChange w:id="7785" w:author="Borja Gonzalez" w:date="2017-09-28T19:30:00Z">
                    <w:rPr>
                      <w:rFonts w:ascii="Monaco" w:hAnsi="Monaco" w:cs="Monaco"/>
                      <w:b/>
                      <w:bCs/>
                      <w:color w:val="204A87"/>
                      <w:sz w:val="32"/>
                      <w:szCs w:val="32"/>
                      <w:lang w:val="en-US"/>
                    </w:rPr>
                  </w:rPrChange>
                </w:rPr>
                <w:t>if</w:t>
              </w:r>
              <w:r w:rsidRPr="00E066BD">
                <w:rPr>
                  <w:lang w:val="en-US"/>
                  <w:rPrChange w:id="7786" w:author="Borja Gonzalez" w:date="2017-09-28T19:30:00Z">
                    <w:rPr>
                      <w:rFonts w:ascii="Monaco" w:hAnsi="Monaco" w:cs="Monaco"/>
                      <w:sz w:val="32"/>
                      <w:szCs w:val="32"/>
                      <w:lang w:val="en-US"/>
                    </w:rPr>
                  </w:rPrChange>
                </w:rPr>
                <w:t xml:space="preserve"> </w:t>
              </w:r>
              <w:r w:rsidRPr="00E066BD">
                <w:rPr>
                  <w:b/>
                  <w:bCs/>
                  <w:lang w:val="en-US"/>
                  <w:rPrChange w:id="7787" w:author="Borja Gonzalez" w:date="2017-09-28T19:30:00Z">
                    <w:rPr>
                      <w:rFonts w:ascii="Monaco" w:hAnsi="Monaco" w:cs="Monaco"/>
                      <w:b/>
                      <w:bCs/>
                      <w:color w:val="000000"/>
                      <w:sz w:val="32"/>
                      <w:szCs w:val="32"/>
                      <w:lang w:val="en-US"/>
                    </w:rPr>
                  </w:rPrChange>
                </w:rPr>
                <w:t>(</w:t>
              </w:r>
              <w:r w:rsidRPr="00E066BD">
                <w:rPr>
                  <w:lang w:val="en-US"/>
                  <w:rPrChange w:id="7788"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789" w:author="Borja Gonzalez" w:date="2017-09-28T19:30:00Z">
                    <w:rPr>
                      <w:rFonts w:ascii="Monaco" w:hAnsi="Monaco" w:cs="Monaco"/>
                      <w:b/>
                      <w:bCs/>
                      <w:color w:val="CE5C00"/>
                      <w:sz w:val="32"/>
                      <w:szCs w:val="32"/>
                      <w:lang w:val="en-US"/>
                    </w:rPr>
                  </w:rPrChange>
                </w:rPr>
                <w:t>==</w:t>
              </w:r>
              <w:r w:rsidRPr="00E066BD">
                <w:rPr>
                  <w:lang w:val="en-US"/>
                  <w:rPrChange w:id="7790" w:author="Borja Gonzalez" w:date="2017-09-28T19:30:00Z">
                    <w:rPr>
                      <w:rFonts w:ascii="Monaco" w:hAnsi="Monaco" w:cs="Monaco"/>
                      <w:sz w:val="32"/>
                      <w:szCs w:val="32"/>
                      <w:lang w:val="en-US"/>
                    </w:rPr>
                  </w:rPrChange>
                </w:rPr>
                <w:t xml:space="preserve"> </w:t>
              </w:r>
              <w:r w:rsidRPr="00E066BD">
                <w:rPr>
                  <w:color w:val="4E9A06"/>
                  <w:lang w:val="en-US"/>
                  <w:rPrChange w:id="7791" w:author="Borja Gonzalez" w:date="2017-09-28T19:30:00Z">
                    <w:rPr>
                      <w:rFonts w:ascii="Monaco" w:hAnsi="Monaco" w:cs="Monaco"/>
                      <w:color w:val="4E9A06"/>
                      <w:sz w:val="32"/>
                      <w:szCs w:val="32"/>
                      <w:lang w:val="en-US"/>
                    </w:rPr>
                  </w:rPrChange>
                </w:rPr>
                <w:t>"h</w:t>
              </w:r>
              <w:proofErr w:type="gramStart"/>
              <w:r w:rsidRPr="00E066BD">
                <w:rPr>
                  <w:color w:val="4E9A06"/>
                  <w:lang w:val="en-US"/>
                  <w:rPrChange w:id="7792" w:author="Borja Gonzalez" w:date="2017-09-28T19:30:00Z">
                    <w:rPr>
                      <w:rFonts w:ascii="Monaco" w:hAnsi="Monaco" w:cs="Monaco"/>
                      <w:color w:val="4E9A06"/>
                      <w:sz w:val="32"/>
                      <w:szCs w:val="32"/>
                      <w:lang w:val="en-US"/>
                    </w:rPr>
                  </w:rPrChange>
                </w:rPr>
                <w:t>"</w:t>
              </w:r>
              <w:r w:rsidRPr="00E066BD">
                <w:rPr>
                  <w:b/>
                  <w:bCs/>
                  <w:lang w:val="en-US"/>
                  <w:rPrChange w:id="7793" w:author="Borja Gonzalez" w:date="2017-09-28T19:30:00Z">
                    <w:rPr>
                      <w:rFonts w:ascii="Monaco" w:hAnsi="Monaco" w:cs="Monaco"/>
                      <w:b/>
                      <w:bCs/>
                      <w:color w:val="000000"/>
                      <w:sz w:val="32"/>
                      <w:szCs w:val="32"/>
                      <w:lang w:val="en-US"/>
                    </w:rPr>
                  </w:rPrChange>
                </w:rPr>
                <w:t>){</w:t>
              </w:r>
              <w:proofErr w:type="gramEnd"/>
            </w:ins>
          </w:p>
          <w:p w14:paraId="60510B89" w14:textId="77777777" w:rsidR="00E066BD" w:rsidRPr="00E066BD" w:rsidRDefault="00E066BD">
            <w:pPr>
              <w:rPr>
                <w:ins w:id="7794" w:author="Borja Gonzalez" w:date="2017-09-28T19:30:00Z"/>
                <w:lang w:val="en-US"/>
                <w:rPrChange w:id="7795" w:author="Borja Gonzalez" w:date="2017-09-28T19:30:00Z">
                  <w:rPr>
                    <w:ins w:id="7796" w:author="Borja Gonzalez" w:date="2017-09-28T19:30:00Z"/>
                    <w:rFonts w:ascii="Monaco" w:eastAsiaTheme="majorEastAsia" w:hAnsi="Monaco" w:cs="Monaco"/>
                    <w:color w:val="243F60" w:themeColor="accent1" w:themeShade="7F"/>
                    <w:sz w:val="32"/>
                    <w:szCs w:val="32"/>
                    <w:lang w:val="en-US"/>
                  </w:rPr>
                </w:rPrChange>
              </w:rPr>
              <w:pPrChange w:id="7797" w:author="GONZALEZ DIAZ, BORJA" w:date="2017-09-29T19:26:00Z">
                <w:pPr>
                  <w:keepNext/>
                  <w:keepLines/>
                  <w:widowControl w:val="0"/>
                  <w:autoSpaceDE w:val="0"/>
                  <w:autoSpaceDN w:val="0"/>
                  <w:adjustRightInd w:val="0"/>
                  <w:spacing w:before="200"/>
                  <w:outlineLvl w:val="4"/>
                </w:pPr>
              </w:pPrChange>
            </w:pPr>
            <w:ins w:id="7798" w:author="Borja Gonzalez" w:date="2017-09-28T19:30:00Z">
              <w:r w:rsidRPr="00E066BD">
                <w:rPr>
                  <w:lang w:val="en-US"/>
                  <w:rPrChange w:id="7799" w:author="Borja Gonzalez" w:date="2017-09-28T19:30:00Z">
                    <w:rPr>
                      <w:rFonts w:ascii="Monaco" w:hAnsi="Monaco" w:cs="Monaco"/>
                      <w:sz w:val="32"/>
                      <w:szCs w:val="32"/>
                      <w:lang w:val="en-US"/>
                    </w:rPr>
                  </w:rPrChange>
                </w:rPr>
                <w:t xml:space="preserve">                    max_</w:t>
              </w:r>
              <w:proofErr w:type="gramStart"/>
              <w:r w:rsidRPr="00E066BD">
                <w:rPr>
                  <w:lang w:val="en-US"/>
                  <w:rPrChange w:id="7800" w:author="Borja Gonzalez" w:date="2017-09-28T19:30:00Z">
                    <w:rPr>
                      <w:rFonts w:ascii="Monaco" w:hAnsi="Monaco" w:cs="Monaco"/>
                      <w:sz w:val="32"/>
                      <w:szCs w:val="32"/>
                      <w:lang w:val="en-US"/>
                    </w:rPr>
                  </w:rPrChange>
                </w:rPr>
                <w:t>max</w:t>
              </w:r>
              <w:r w:rsidRPr="00E066BD">
                <w:rPr>
                  <w:b/>
                  <w:bCs/>
                  <w:lang w:val="en-US"/>
                  <w:rPrChange w:id="7801" w:author="Borja Gonzalez" w:date="2017-09-28T19:30:00Z">
                    <w:rPr>
                      <w:rFonts w:ascii="Monaco" w:hAnsi="Monaco" w:cs="Monaco"/>
                      <w:b/>
                      <w:bCs/>
                      <w:color w:val="000000"/>
                      <w:sz w:val="32"/>
                      <w:szCs w:val="32"/>
                      <w:lang w:val="en-US"/>
                    </w:rPr>
                  </w:rPrChange>
                </w:rPr>
                <w:t>.</w:t>
              </w:r>
              <w:r w:rsidRPr="00E066BD">
                <w:rPr>
                  <w:lang w:val="en-US"/>
                  <w:rPrChange w:id="7802" w:author="Borja Gonzalez" w:date="2017-09-28T19:30:00Z">
                    <w:rPr>
                      <w:rFonts w:ascii="Monaco" w:hAnsi="Monaco" w:cs="Monaco"/>
                      <w:color w:val="000000"/>
                      <w:sz w:val="32"/>
                      <w:szCs w:val="32"/>
                      <w:lang w:val="en-US"/>
                    </w:rPr>
                  </w:rPrChange>
                </w:rPr>
                <w:t>push</w:t>
              </w:r>
              <w:proofErr w:type="gramEnd"/>
              <w:r w:rsidRPr="00E066BD">
                <w:rPr>
                  <w:b/>
                  <w:bCs/>
                  <w:lang w:val="en-US"/>
                  <w:rPrChange w:id="7803" w:author="Borja Gonzalez" w:date="2017-09-28T19:30:00Z">
                    <w:rPr>
                      <w:rFonts w:ascii="Monaco" w:hAnsi="Monaco" w:cs="Monaco"/>
                      <w:b/>
                      <w:bCs/>
                      <w:color w:val="000000"/>
                      <w:sz w:val="32"/>
                      <w:szCs w:val="32"/>
                      <w:lang w:val="en-US"/>
                    </w:rPr>
                  </w:rPrChange>
                </w:rPr>
                <w:t>(</w:t>
              </w:r>
              <w:r w:rsidRPr="00E066BD">
                <w:rPr>
                  <w:b/>
                  <w:bCs/>
                  <w:color w:val="0000CF"/>
                  <w:lang w:val="en-US"/>
                  <w:rPrChange w:id="7804" w:author="Borja Gonzalez" w:date="2017-09-28T19:30:00Z">
                    <w:rPr>
                      <w:rFonts w:ascii="Monaco" w:hAnsi="Monaco" w:cs="Monaco"/>
                      <w:b/>
                      <w:bCs/>
                      <w:color w:val="0000CF"/>
                      <w:sz w:val="32"/>
                      <w:szCs w:val="32"/>
                      <w:lang w:val="en-US"/>
                    </w:rPr>
                  </w:rPrChange>
                </w:rPr>
                <w:t>87.4</w:t>
              </w:r>
              <w:r w:rsidRPr="00E066BD">
                <w:rPr>
                  <w:b/>
                  <w:bCs/>
                  <w:lang w:val="en-US"/>
                  <w:rPrChange w:id="7805"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7806" w:author="Borja Gonzalez" w:date="2017-09-28T19:30:00Z"/>
                <w:lang w:val="en-US"/>
                <w:rPrChange w:id="7807" w:author="Borja Gonzalez" w:date="2017-09-28T19:30:00Z">
                  <w:rPr>
                    <w:ins w:id="7808" w:author="Borja Gonzalez" w:date="2017-09-28T19:30:00Z"/>
                    <w:rFonts w:ascii="Monaco" w:eastAsiaTheme="majorEastAsia" w:hAnsi="Monaco" w:cs="Monaco"/>
                    <w:color w:val="243F60" w:themeColor="accent1" w:themeShade="7F"/>
                    <w:sz w:val="32"/>
                    <w:szCs w:val="32"/>
                    <w:lang w:val="en-US"/>
                  </w:rPr>
                </w:rPrChange>
              </w:rPr>
              <w:pPrChange w:id="7809" w:author="GONZALEZ DIAZ, BORJA" w:date="2017-09-29T19:26:00Z">
                <w:pPr>
                  <w:keepNext/>
                  <w:keepLines/>
                  <w:widowControl w:val="0"/>
                  <w:autoSpaceDE w:val="0"/>
                  <w:autoSpaceDN w:val="0"/>
                  <w:adjustRightInd w:val="0"/>
                  <w:spacing w:before="200"/>
                  <w:outlineLvl w:val="4"/>
                </w:pPr>
              </w:pPrChange>
            </w:pPr>
            <w:ins w:id="7810" w:author="Borja Gonzalez" w:date="2017-09-28T19:30:00Z">
              <w:r w:rsidRPr="00E066BD">
                <w:rPr>
                  <w:lang w:val="en-US"/>
                  <w:rPrChange w:id="7811" w:author="Borja Gonzalez" w:date="2017-09-28T19:30:00Z">
                    <w:rPr>
                      <w:rFonts w:ascii="Monaco" w:hAnsi="Monaco" w:cs="Monaco"/>
                      <w:sz w:val="32"/>
                      <w:szCs w:val="32"/>
                      <w:lang w:val="en-US"/>
                    </w:rPr>
                  </w:rPrChange>
                </w:rPr>
                <w:t xml:space="preserve">                    max_</w:t>
              </w:r>
              <w:proofErr w:type="gramStart"/>
              <w:r w:rsidRPr="00E066BD">
                <w:rPr>
                  <w:lang w:val="en-US"/>
                  <w:rPrChange w:id="7812" w:author="Borja Gonzalez" w:date="2017-09-28T19:30:00Z">
                    <w:rPr>
                      <w:rFonts w:ascii="Monaco" w:hAnsi="Monaco" w:cs="Monaco"/>
                      <w:sz w:val="32"/>
                      <w:szCs w:val="32"/>
                      <w:lang w:val="en-US"/>
                    </w:rPr>
                  </w:rPrChange>
                </w:rPr>
                <w:t>min</w:t>
              </w:r>
              <w:r w:rsidRPr="00E066BD">
                <w:rPr>
                  <w:b/>
                  <w:bCs/>
                  <w:lang w:val="en-US"/>
                  <w:rPrChange w:id="7813" w:author="Borja Gonzalez" w:date="2017-09-28T19:30:00Z">
                    <w:rPr>
                      <w:rFonts w:ascii="Monaco" w:hAnsi="Monaco" w:cs="Monaco"/>
                      <w:b/>
                      <w:bCs/>
                      <w:color w:val="000000"/>
                      <w:sz w:val="32"/>
                      <w:szCs w:val="32"/>
                      <w:lang w:val="en-US"/>
                    </w:rPr>
                  </w:rPrChange>
                </w:rPr>
                <w:t>.</w:t>
              </w:r>
              <w:r w:rsidRPr="00E066BD">
                <w:rPr>
                  <w:lang w:val="en-US"/>
                  <w:rPrChange w:id="7814" w:author="Borja Gonzalez" w:date="2017-09-28T19:30:00Z">
                    <w:rPr>
                      <w:rFonts w:ascii="Monaco" w:hAnsi="Monaco" w:cs="Monaco"/>
                      <w:color w:val="000000"/>
                      <w:sz w:val="32"/>
                      <w:szCs w:val="32"/>
                      <w:lang w:val="en-US"/>
                    </w:rPr>
                  </w:rPrChange>
                </w:rPr>
                <w:t>push</w:t>
              </w:r>
              <w:proofErr w:type="gramEnd"/>
              <w:r w:rsidRPr="00E066BD">
                <w:rPr>
                  <w:b/>
                  <w:bCs/>
                  <w:lang w:val="en-US"/>
                  <w:rPrChange w:id="7815" w:author="Borja Gonzalez" w:date="2017-09-28T19:30:00Z">
                    <w:rPr>
                      <w:rFonts w:ascii="Monaco" w:hAnsi="Monaco" w:cs="Monaco"/>
                      <w:b/>
                      <w:bCs/>
                      <w:color w:val="000000"/>
                      <w:sz w:val="32"/>
                      <w:szCs w:val="32"/>
                      <w:lang w:val="en-US"/>
                    </w:rPr>
                  </w:rPrChange>
                </w:rPr>
                <w:t>(</w:t>
              </w:r>
              <w:r w:rsidRPr="00E066BD">
                <w:rPr>
                  <w:b/>
                  <w:bCs/>
                  <w:color w:val="0000CF"/>
                  <w:lang w:val="en-US"/>
                  <w:rPrChange w:id="7816" w:author="Borja Gonzalez" w:date="2017-09-28T19:30:00Z">
                    <w:rPr>
                      <w:rFonts w:ascii="Monaco" w:hAnsi="Monaco" w:cs="Monaco"/>
                      <w:b/>
                      <w:bCs/>
                      <w:color w:val="0000CF"/>
                      <w:sz w:val="32"/>
                      <w:szCs w:val="32"/>
                      <w:lang w:val="en-US"/>
                    </w:rPr>
                  </w:rPrChange>
                </w:rPr>
                <w:t>72.2</w:t>
              </w:r>
              <w:r w:rsidRPr="00E066BD">
                <w:rPr>
                  <w:b/>
                  <w:bCs/>
                  <w:lang w:val="en-US"/>
                  <w:rPrChange w:id="7817"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7818" w:author="Borja Gonzalez" w:date="2017-09-28T19:30:00Z"/>
                <w:lang w:val="en-US"/>
                <w:rPrChange w:id="7819" w:author="Borja Gonzalez" w:date="2017-09-28T19:30:00Z">
                  <w:rPr>
                    <w:ins w:id="7820" w:author="Borja Gonzalez" w:date="2017-09-28T19:30:00Z"/>
                    <w:rFonts w:ascii="Monaco" w:eastAsiaTheme="majorEastAsia" w:hAnsi="Monaco" w:cs="Monaco"/>
                    <w:color w:val="243F60" w:themeColor="accent1" w:themeShade="7F"/>
                    <w:sz w:val="32"/>
                    <w:szCs w:val="32"/>
                    <w:lang w:val="en-US"/>
                  </w:rPr>
                </w:rPrChange>
              </w:rPr>
              <w:pPrChange w:id="7821" w:author="GONZALEZ DIAZ, BORJA" w:date="2017-09-29T19:26:00Z">
                <w:pPr>
                  <w:keepNext/>
                  <w:keepLines/>
                  <w:widowControl w:val="0"/>
                  <w:autoSpaceDE w:val="0"/>
                  <w:autoSpaceDN w:val="0"/>
                  <w:adjustRightInd w:val="0"/>
                  <w:spacing w:before="200"/>
                  <w:outlineLvl w:val="4"/>
                </w:pPr>
              </w:pPrChange>
            </w:pPr>
            <w:ins w:id="7822" w:author="Borja Gonzalez" w:date="2017-09-28T19:30:00Z">
              <w:r w:rsidRPr="00E066BD">
                <w:rPr>
                  <w:lang w:val="en-US"/>
                  <w:rPrChange w:id="7823" w:author="Borja Gonzalez" w:date="2017-09-28T19:30:00Z">
                    <w:rPr>
                      <w:rFonts w:ascii="Monaco" w:hAnsi="Monaco" w:cs="Monaco"/>
                      <w:sz w:val="32"/>
                      <w:szCs w:val="32"/>
                      <w:lang w:val="en-US"/>
                    </w:rPr>
                  </w:rPrChange>
                </w:rPr>
                <w:t xml:space="preserve">                    min_</w:t>
              </w:r>
              <w:proofErr w:type="gramStart"/>
              <w:r w:rsidRPr="00E066BD">
                <w:rPr>
                  <w:lang w:val="en-US"/>
                  <w:rPrChange w:id="7824" w:author="Borja Gonzalez" w:date="2017-09-28T19:30:00Z">
                    <w:rPr>
                      <w:rFonts w:ascii="Monaco" w:hAnsi="Monaco" w:cs="Monaco"/>
                      <w:sz w:val="32"/>
                      <w:szCs w:val="32"/>
                      <w:lang w:val="en-US"/>
                    </w:rPr>
                  </w:rPrChange>
                </w:rPr>
                <w:t>max</w:t>
              </w:r>
              <w:r w:rsidRPr="00E066BD">
                <w:rPr>
                  <w:b/>
                  <w:bCs/>
                  <w:lang w:val="en-US"/>
                  <w:rPrChange w:id="7825" w:author="Borja Gonzalez" w:date="2017-09-28T19:30:00Z">
                    <w:rPr>
                      <w:rFonts w:ascii="Monaco" w:hAnsi="Monaco" w:cs="Monaco"/>
                      <w:b/>
                      <w:bCs/>
                      <w:color w:val="000000"/>
                      <w:sz w:val="32"/>
                      <w:szCs w:val="32"/>
                      <w:lang w:val="en-US"/>
                    </w:rPr>
                  </w:rPrChange>
                </w:rPr>
                <w:t>.</w:t>
              </w:r>
              <w:r w:rsidRPr="00E066BD">
                <w:rPr>
                  <w:lang w:val="en-US"/>
                  <w:rPrChange w:id="7826" w:author="Borja Gonzalez" w:date="2017-09-28T19:30:00Z">
                    <w:rPr>
                      <w:rFonts w:ascii="Monaco" w:hAnsi="Monaco" w:cs="Monaco"/>
                      <w:color w:val="000000"/>
                      <w:sz w:val="32"/>
                      <w:szCs w:val="32"/>
                      <w:lang w:val="en-US"/>
                    </w:rPr>
                  </w:rPrChange>
                </w:rPr>
                <w:t>push</w:t>
              </w:r>
              <w:proofErr w:type="gramEnd"/>
              <w:r w:rsidRPr="00E066BD">
                <w:rPr>
                  <w:b/>
                  <w:bCs/>
                  <w:lang w:val="en-US"/>
                  <w:rPrChange w:id="7827" w:author="Borja Gonzalez" w:date="2017-09-28T19:30:00Z">
                    <w:rPr>
                      <w:rFonts w:ascii="Monaco" w:hAnsi="Monaco" w:cs="Monaco"/>
                      <w:b/>
                      <w:bCs/>
                      <w:color w:val="000000"/>
                      <w:sz w:val="32"/>
                      <w:szCs w:val="32"/>
                      <w:lang w:val="en-US"/>
                    </w:rPr>
                  </w:rPrChange>
                </w:rPr>
                <w:t>(</w:t>
              </w:r>
              <w:r w:rsidRPr="00E066BD">
                <w:rPr>
                  <w:b/>
                  <w:bCs/>
                  <w:color w:val="CE5C00"/>
                  <w:lang w:val="en-US"/>
                  <w:rPrChange w:id="7828" w:author="Borja Gonzalez" w:date="2017-09-28T19:30:00Z">
                    <w:rPr>
                      <w:rFonts w:ascii="Monaco" w:hAnsi="Monaco" w:cs="Monaco"/>
                      <w:b/>
                      <w:bCs/>
                      <w:color w:val="CE5C00"/>
                      <w:sz w:val="32"/>
                      <w:szCs w:val="32"/>
                      <w:lang w:val="en-US"/>
                    </w:rPr>
                  </w:rPrChange>
                </w:rPr>
                <w:t>-</w:t>
              </w:r>
              <w:r w:rsidRPr="00E066BD">
                <w:rPr>
                  <w:b/>
                  <w:bCs/>
                  <w:color w:val="0000CF"/>
                  <w:lang w:val="en-US"/>
                  <w:rPrChange w:id="7829" w:author="Borja Gonzalez" w:date="2017-09-28T19:30:00Z">
                    <w:rPr>
                      <w:rFonts w:ascii="Monaco" w:hAnsi="Monaco" w:cs="Monaco"/>
                      <w:b/>
                      <w:bCs/>
                      <w:color w:val="0000CF"/>
                      <w:sz w:val="32"/>
                      <w:szCs w:val="32"/>
                      <w:lang w:val="en-US"/>
                    </w:rPr>
                  </w:rPrChange>
                </w:rPr>
                <w:t>83.5</w:t>
              </w:r>
              <w:r w:rsidRPr="00E066BD">
                <w:rPr>
                  <w:b/>
                  <w:bCs/>
                  <w:lang w:val="en-US"/>
                  <w:rPrChange w:id="7830"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7831" w:author="Borja Gonzalez" w:date="2017-09-28T19:30:00Z"/>
                <w:lang w:val="en-US"/>
                <w:rPrChange w:id="7832" w:author="Borja Gonzalez" w:date="2017-09-28T19:30:00Z">
                  <w:rPr>
                    <w:ins w:id="7833" w:author="Borja Gonzalez" w:date="2017-09-28T19:30:00Z"/>
                    <w:rFonts w:ascii="Monaco" w:eastAsiaTheme="majorEastAsia" w:hAnsi="Monaco" w:cs="Monaco"/>
                    <w:color w:val="243F60" w:themeColor="accent1" w:themeShade="7F"/>
                    <w:sz w:val="32"/>
                    <w:szCs w:val="32"/>
                    <w:lang w:val="en-US"/>
                  </w:rPr>
                </w:rPrChange>
              </w:rPr>
              <w:pPrChange w:id="7834" w:author="GONZALEZ DIAZ, BORJA" w:date="2017-09-29T19:26:00Z">
                <w:pPr>
                  <w:keepNext/>
                  <w:keepLines/>
                  <w:widowControl w:val="0"/>
                  <w:autoSpaceDE w:val="0"/>
                  <w:autoSpaceDN w:val="0"/>
                  <w:adjustRightInd w:val="0"/>
                  <w:spacing w:before="200"/>
                  <w:outlineLvl w:val="4"/>
                </w:pPr>
              </w:pPrChange>
            </w:pPr>
            <w:ins w:id="7835" w:author="Borja Gonzalez" w:date="2017-09-28T19:30:00Z">
              <w:r w:rsidRPr="00E066BD">
                <w:rPr>
                  <w:lang w:val="en-US"/>
                  <w:rPrChange w:id="7836" w:author="Borja Gonzalez" w:date="2017-09-28T19:30:00Z">
                    <w:rPr>
                      <w:rFonts w:ascii="Monaco" w:hAnsi="Monaco" w:cs="Monaco"/>
                      <w:sz w:val="32"/>
                      <w:szCs w:val="32"/>
                      <w:lang w:val="en-US"/>
                    </w:rPr>
                  </w:rPrChange>
                </w:rPr>
                <w:t xml:space="preserve">                    min_</w:t>
              </w:r>
              <w:proofErr w:type="gramStart"/>
              <w:r w:rsidRPr="00E066BD">
                <w:rPr>
                  <w:lang w:val="en-US"/>
                  <w:rPrChange w:id="7837" w:author="Borja Gonzalez" w:date="2017-09-28T19:30:00Z">
                    <w:rPr>
                      <w:rFonts w:ascii="Monaco" w:hAnsi="Monaco" w:cs="Monaco"/>
                      <w:sz w:val="32"/>
                      <w:szCs w:val="32"/>
                      <w:lang w:val="en-US"/>
                    </w:rPr>
                  </w:rPrChange>
                </w:rPr>
                <w:t>min</w:t>
              </w:r>
              <w:r w:rsidRPr="00E066BD">
                <w:rPr>
                  <w:b/>
                  <w:bCs/>
                  <w:lang w:val="en-US"/>
                  <w:rPrChange w:id="7838" w:author="Borja Gonzalez" w:date="2017-09-28T19:30:00Z">
                    <w:rPr>
                      <w:rFonts w:ascii="Monaco" w:hAnsi="Monaco" w:cs="Monaco"/>
                      <w:b/>
                      <w:bCs/>
                      <w:color w:val="000000"/>
                      <w:sz w:val="32"/>
                      <w:szCs w:val="32"/>
                      <w:lang w:val="en-US"/>
                    </w:rPr>
                  </w:rPrChange>
                </w:rPr>
                <w:t>.</w:t>
              </w:r>
              <w:r w:rsidRPr="00E066BD">
                <w:rPr>
                  <w:lang w:val="en-US"/>
                  <w:rPrChange w:id="7839" w:author="Borja Gonzalez" w:date="2017-09-28T19:30:00Z">
                    <w:rPr>
                      <w:rFonts w:ascii="Monaco" w:hAnsi="Monaco" w:cs="Monaco"/>
                      <w:color w:val="000000"/>
                      <w:sz w:val="32"/>
                      <w:szCs w:val="32"/>
                      <w:lang w:val="en-US"/>
                    </w:rPr>
                  </w:rPrChange>
                </w:rPr>
                <w:t>push</w:t>
              </w:r>
              <w:proofErr w:type="gramEnd"/>
              <w:r w:rsidRPr="00E066BD">
                <w:rPr>
                  <w:b/>
                  <w:bCs/>
                  <w:lang w:val="en-US"/>
                  <w:rPrChange w:id="7840" w:author="Borja Gonzalez" w:date="2017-09-28T19:30:00Z">
                    <w:rPr>
                      <w:rFonts w:ascii="Monaco" w:hAnsi="Monaco" w:cs="Monaco"/>
                      <w:b/>
                      <w:bCs/>
                      <w:color w:val="000000"/>
                      <w:sz w:val="32"/>
                      <w:szCs w:val="32"/>
                      <w:lang w:val="en-US"/>
                    </w:rPr>
                  </w:rPrChange>
                </w:rPr>
                <w:t>(</w:t>
              </w:r>
              <w:r w:rsidRPr="00E066BD">
                <w:rPr>
                  <w:b/>
                  <w:bCs/>
                  <w:color w:val="CE5C00"/>
                  <w:lang w:val="en-US"/>
                  <w:rPrChange w:id="7841" w:author="Borja Gonzalez" w:date="2017-09-28T19:30:00Z">
                    <w:rPr>
                      <w:rFonts w:ascii="Monaco" w:hAnsi="Monaco" w:cs="Monaco"/>
                      <w:b/>
                      <w:bCs/>
                      <w:color w:val="CE5C00"/>
                      <w:sz w:val="32"/>
                      <w:szCs w:val="32"/>
                      <w:lang w:val="en-US"/>
                    </w:rPr>
                  </w:rPrChange>
                </w:rPr>
                <w:t>-</w:t>
              </w:r>
              <w:r w:rsidRPr="00E066BD">
                <w:rPr>
                  <w:b/>
                  <w:bCs/>
                  <w:color w:val="0000CF"/>
                  <w:lang w:val="en-US"/>
                  <w:rPrChange w:id="7842" w:author="Borja Gonzalez" w:date="2017-09-28T19:30:00Z">
                    <w:rPr>
                      <w:rFonts w:ascii="Monaco" w:hAnsi="Monaco" w:cs="Monaco"/>
                      <w:b/>
                      <w:bCs/>
                      <w:color w:val="0000CF"/>
                      <w:sz w:val="32"/>
                      <w:szCs w:val="32"/>
                      <w:lang w:val="en-US"/>
                    </w:rPr>
                  </w:rPrChange>
                </w:rPr>
                <w:t>67.1</w:t>
              </w:r>
              <w:r w:rsidRPr="00E066BD">
                <w:rPr>
                  <w:b/>
                  <w:bCs/>
                  <w:lang w:val="en-US"/>
                  <w:rPrChange w:id="784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7844" w:author="Borja Gonzalez" w:date="2017-09-28T19:30:00Z"/>
                <w:lang w:val="en-US"/>
                <w:rPrChange w:id="7845" w:author="Borja Gonzalez" w:date="2017-09-28T19:30:00Z">
                  <w:rPr>
                    <w:ins w:id="7846" w:author="Borja Gonzalez" w:date="2017-09-28T19:30:00Z"/>
                    <w:rFonts w:ascii="Monaco" w:eastAsiaTheme="majorEastAsia" w:hAnsi="Monaco" w:cs="Monaco"/>
                    <w:color w:val="243F60" w:themeColor="accent1" w:themeShade="7F"/>
                    <w:sz w:val="32"/>
                    <w:szCs w:val="32"/>
                    <w:lang w:val="en-US"/>
                  </w:rPr>
                </w:rPrChange>
              </w:rPr>
              <w:pPrChange w:id="7847" w:author="GONZALEZ DIAZ, BORJA" w:date="2017-09-29T19:26:00Z">
                <w:pPr>
                  <w:keepNext/>
                  <w:keepLines/>
                  <w:widowControl w:val="0"/>
                  <w:autoSpaceDE w:val="0"/>
                  <w:autoSpaceDN w:val="0"/>
                  <w:adjustRightInd w:val="0"/>
                  <w:spacing w:before="200"/>
                  <w:outlineLvl w:val="4"/>
                </w:pPr>
              </w:pPrChange>
            </w:pPr>
            <w:ins w:id="7848" w:author="Borja Gonzalez" w:date="2017-09-28T19:30:00Z">
              <w:r w:rsidRPr="00E066BD">
                <w:rPr>
                  <w:lang w:val="en-US"/>
                  <w:rPrChange w:id="7849" w:author="Borja Gonzalez" w:date="2017-09-28T19:30:00Z">
                    <w:rPr>
                      <w:rFonts w:ascii="Monaco" w:hAnsi="Monaco" w:cs="Monaco"/>
                      <w:sz w:val="32"/>
                      <w:szCs w:val="32"/>
                      <w:lang w:val="en-US"/>
                    </w:rPr>
                  </w:rPrChange>
                </w:rPr>
                <w:t xml:space="preserve">                </w:t>
              </w:r>
              <w:r w:rsidRPr="00E066BD">
                <w:rPr>
                  <w:b/>
                  <w:bCs/>
                  <w:lang w:val="en-US"/>
                  <w:rPrChange w:id="7850"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7851" w:author="Borja Gonzalez" w:date="2017-09-28T19:30:00Z"/>
                <w:lang w:val="en-US"/>
                <w:rPrChange w:id="7852" w:author="Borja Gonzalez" w:date="2017-09-28T19:30:00Z">
                  <w:rPr>
                    <w:ins w:id="7853" w:author="Borja Gonzalez" w:date="2017-09-28T19:30:00Z"/>
                    <w:rFonts w:ascii="Monaco" w:eastAsiaTheme="majorEastAsia" w:hAnsi="Monaco" w:cs="Monaco"/>
                    <w:color w:val="243F60" w:themeColor="accent1" w:themeShade="7F"/>
                    <w:sz w:val="32"/>
                    <w:szCs w:val="32"/>
                    <w:lang w:val="en-US"/>
                  </w:rPr>
                </w:rPrChange>
              </w:rPr>
              <w:pPrChange w:id="7854" w:author="GONZALEZ DIAZ, BORJA" w:date="2017-09-29T19:26:00Z">
                <w:pPr>
                  <w:keepNext/>
                  <w:keepLines/>
                  <w:widowControl w:val="0"/>
                  <w:autoSpaceDE w:val="0"/>
                  <w:autoSpaceDN w:val="0"/>
                  <w:adjustRightInd w:val="0"/>
                  <w:spacing w:before="200"/>
                  <w:outlineLvl w:val="4"/>
                </w:pPr>
              </w:pPrChange>
            </w:pPr>
            <w:ins w:id="7855" w:author="Borja Gonzalez" w:date="2017-09-28T19:30:00Z">
              <w:r w:rsidRPr="00E066BD">
                <w:rPr>
                  <w:lang w:val="en-US"/>
                  <w:rPrChange w:id="7856"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857" w:author="Borja Gonzalez" w:date="2017-09-28T19:30:00Z">
                    <w:rPr>
                      <w:rFonts w:ascii="Monaco" w:hAnsi="Monaco" w:cs="Monaco"/>
                      <w:b/>
                      <w:bCs/>
                      <w:color w:val="204A87"/>
                      <w:sz w:val="32"/>
                      <w:szCs w:val="32"/>
                      <w:lang w:val="en-US"/>
                    </w:rPr>
                  </w:rPrChange>
                </w:rPr>
                <w:t>else</w:t>
              </w:r>
              <w:r w:rsidRPr="00E066BD">
                <w:rPr>
                  <w:b/>
                  <w:bCs/>
                  <w:lang w:val="en-US"/>
                  <w:rPrChange w:id="7858" w:author="Borja Gonzalez" w:date="2017-09-28T19:30:00Z">
                    <w:rPr>
                      <w:rFonts w:ascii="Monaco" w:hAnsi="Monaco" w:cs="Monaco"/>
                      <w:b/>
                      <w:bCs/>
                      <w:color w:val="000000"/>
                      <w:sz w:val="32"/>
                      <w:szCs w:val="32"/>
                      <w:lang w:val="en-US"/>
                    </w:rPr>
                  </w:rPrChange>
                </w:rPr>
                <w:t>{</w:t>
              </w:r>
              <w:proofErr w:type="gramEnd"/>
            </w:ins>
          </w:p>
          <w:p w14:paraId="0BF8E0CB" w14:textId="77777777" w:rsidR="00E066BD" w:rsidRPr="00E066BD" w:rsidRDefault="00E066BD">
            <w:pPr>
              <w:rPr>
                <w:ins w:id="7859" w:author="Borja Gonzalez" w:date="2017-09-28T19:30:00Z"/>
                <w:lang w:val="en-US"/>
                <w:rPrChange w:id="7860" w:author="Borja Gonzalez" w:date="2017-09-28T19:30:00Z">
                  <w:rPr>
                    <w:ins w:id="7861" w:author="Borja Gonzalez" w:date="2017-09-28T19:30:00Z"/>
                    <w:rFonts w:ascii="Monaco" w:eastAsiaTheme="majorEastAsia" w:hAnsi="Monaco" w:cs="Monaco"/>
                    <w:color w:val="243F60" w:themeColor="accent1" w:themeShade="7F"/>
                    <w:sz w:val="32"/>
                    <w:szCs w:val="32"/>
                    <w:lang w:val="en-US"/>
                  </w:rPr>
                </w:rPrChange>
              </w:rPr>
              <w:pPrChange w:id="7862" w:author="GONZALEZ DIAZ, BORJA" w:date="2017-09-29T19:26:00Z">
                <w:pPr>
                  <w:keepNext/>
                  <w:keepLines/>
                  <w:widowControl w:val="0"/>
                  <w:autoSpaceDE w:val="0"/>
                  <w:autoSpaceDN w:val="0"/>
                  <w:adjustRightInd w:val="0"/>
                  <w:spacing w:before="200"/>
                  <w:outlineLvl w:val="4"/>
                </w:pPr>
              </w:pPrChange>
            </w:pPr>
            <w:ins w:id="7863" w:author="Borja Gonzalez" w:date="2017-09-28T19:30:00Z">
              <w:r w:rsidRPr="00E066BD">
                <w:rPr>
                  <w:lang w:val="en-US"/>
                  <w:rPrChange w:id="7864" w:author="Borja Gonzalez" w:date="2017-09-28T19:30:00Z">
                    <w:rPr>
                      <w:rFonts w:ascii="Monaco" w:hAnsi="Monaco" w:cs="Monaco"/>
                      <w:sz w:val="32"/>
                      <w:szCs w:val="32"/>
                      <w:lang w:val="en-US"/>
                    </w:rPr>
                  </w:rPrChange>
                </w:rPr>
                <w:t xml:space="preserve">                    max_</w:t>
              </w:r>
              <w:proofErr w:type="gramStart"/>
              <w:r w:rsidRPr="00E066BD">
                <w:rPr>
                  <w:lang w:val="en-US"/>
                  <w:rPrChange w:id="7865" w:author="Borja Gonzalez" w:date="2017-09-28T19:30:00Z">
                    <w:rPr>
                      <w:rFonts w:ascii="Monaco" w:hAnsi="Monaco" w:cs="Monaco"/>
                      <w:sz w:val="32"/>
                      <w:szCs w:val="32"/>
                      <w:lang w:val="en-US"/>
                    </w:rPr>
                  </w:rPrChange>
                </w:rPr>
                <w:t>max</w:t>
              </w:r>
              <w:r w:rsidRPr="00E066BD">
                <w:rPr>
                  <w:b/>
                  <w:bCs/>
                  <w:lang w:val="en-US"/>
                  <w:rPrChange w:id="7866" w:author="Borja Gonzalez" w:date="2017-09-28T19:30:00Z">
                    <w:rPr>
                      <w:rFonts w:ascii="Monaco" w:hAnsi="Monaco" w:cs="Monaco"/>
                      <w:b/>
                      <w:bCs/>
                      <w:color w:val="000000"/>
                      <w:sz w:val="32"/>
                      <w:szCs w:val="32"/>
                      <w:lang w:val="en-US"/>
                    </w:rPr>
                  </w:rPrChange>
                </w:rPr>
                <w:t>.</w:t>
              </w:r>
              <w:r w:rsidRPr="00E066BD">
                <w:rPr>
                  <w:lang w:val="en-US"/>
                  <w:rPrChange w:id="7867" w:author="Borja Gonzalez" w:date="2017-09-28T19:30:00Z">
                    <w:rPr>
                      <w:rFonts w:ascii="Monaco" w:hAnsi="Monaco" w:cs="Monaco"/>
                      <w:color w:val="000000"/>
                      <w:sz w:val="32"/>
                      <w:szCs w:val="32"/>
                      <w:lang w:val="en-US"/>
                    </w:rPr>
                  </w:rPrChange>
                </w:rPr>
                <w:t>push</w:t>
              </w:r>
              <w:proofErr w:type="gramEnd"/>
              <w:r w:rsidRPr="00E066BD">
                <w:rPr>
                  <w:b/>
                  <w:bCs/>
                  <w:lang w:val="en-US"/>
                  <w:rPrChange w:id="7868" w:author="Borja Gonzalez" w:date="2017-09-28T19:30:00Z">
                    <w:rPr>
                      <w:rFonts w:ascii="Monaco" w:hAnsi="Monaco" w:cs="Monaco"/>
                      <w:b/>
                      <w:bCs/>
                      <w:color w:val="000000"/>
                      <w:sz w:val="32"/>
                      <w:szCs w:val="32"/>
                      <w:lang w:val="en-US"/>
                    </w:rPr>
                  </w:rPrChange>
                </w:rPr>
                <w:t>(</w:t>
              </w:r>
              <w:r w:rsidRPr="00E066BD">
                <w:rPr>
                  <w:b/>
                  <w:bCs/>
                  <w:color w:val="0000CF"/>
                  <w:lang w:val="en-US"/>
                  <w:rPrChange w:id="7869" w:author="Borja Gonzalez" w:date="2017-09-28T19:30:00Z">
                    <w:rPr>
                      <w:rFonts w:ascii="Monaco" w:hAnsi="Monaco" w:cs="Monaco"/>
                      <w:b/>
                      <w:bCs/>
                      <w:color w:val="0000CF"/>
                      <w:sz w:val="32"/>
                      <w:szCs w:val="32"/>
                      <w:lang w:val="en-US"/>
                    </w:rPr>
                  </w:rPrChange>
                </w:rPr>
                <w:t>89</w:t>
              </w:r>
              <w:r w:rsidRPr="00E066BD">
                <w:rPr>
                  <w:b/>
                  <w:bCs/>
                  <w:lang w:val="en-US"/>
                  <w:rPrChange w:id="7870"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7871" w:author="Borja Gonzalez" w:date="2017-09-28T19:30:00Z"/>
                <w:lang w:val="en-US"/>
                <w:rPrChange w:id="7872" w:author="Borja Gonzalez" w:date="2017-09-28T19:30:00Z">
                  <w:rPr>
                    <w:ins w:id="7873" w:author="Borja Gonzalez" w:date="2017-09-28T19:30:00Z"/>
                    <w:rFonts w:ascii="Monaco" w:eastAsiaTheme="majorEastAsia" w:hAnsi="Monaco" w:cs="Monaco"/>
                    <w:color w:val="243F60" w:themeColor="accent1" w:themeShade="7F"/>
                    <w:sz w:val="32"/>
                    <w:szCs w:val="32"/>
                    <w:lang w:val="en-US"/>
                  </w:rPr>
                </w:rPrChange>
              </w:rPr>
              <w:pPrChange w:id="7874" w:author="GONZALEZ DIAZ, BORJA" w:date="2017-09-29T19:26:00Z">
                <w:pPr>
                  <w:keepNext/>
                  <w:keepLines/>
                  <w:widowControl w:val="0"/>
                  <w:autoSpaceDE w:val="0"/>
                  <w:autoSpaceDN w:val="0"/>
                  <w:adjustRightInd w:val="0"/>
                  <w:spacing w:before="200"/>
                  <w:outlineLvl w:val="4"/>
                </w:pPr>
              </w:pPrChange>
            </w:pPr>
            <w:ins w:id="7875" w:author="Borja Gonzalez" w:date="2017-09-28T19:30:00Z">
              <w:r w:rsidRPr="00E066BD">
                <w:rPr>
                  <w:lang w:val="en-US"/>
                  <w:rPrChange w:id="7876" w:author="Borja Gonzalez" w:date="2017-09-28T19:30:00Z">
                    <w:rPr>
                      <w:rFonts w:ascii="Monaco" w:hAnsi="Monaco" w:cs="Monaco"/>
                      <w:sz w:val="32"/>
                      <w:szCs w:val="32"/>
                      <w:lang w:val="en-US"/>
                    </w:rPr>
                  </w:rPrChange>
                </w:rPr>
                <w:t xml:space="preserve">                    max_</w:t>
              </w:r>
              <w:proofErr w:type="gramStart"/>
              <w:r w:rsidRPr="00E066BD">
                <w:rPr>
                  <w:lang w:val="en-US"/>
                  <w:rPrChange w:id="7877" w:author="Borja Gonzalez" w:date="2017-09-28T19:30:00Z">
                    <w:rPr>
                      <w:rFonts w:ascii="Monaco" w:hAnsi="Monaco" w:cs="Monaco"/>
                      <w:sz w:val="32"/>
                      <w:szCs w:val="32"/>
                      <w:lang w:val="en-US"/>
                    </w:rPr>
                  </w:rPrChange>
                </w:rPr>
                <w:t>min</w:t>
              </w:r>
              <w:r w:rsidRPr="00E066BD">
                <w:rPr>
                  <w:b/>
                  <w:bCs/>
                  <w:lang w:val="en-US"/>
                  <w:rPrChange w:id="7878" w:author="Borja Gonzalez" w:date="2017-09-28T19:30:00Z">
                    <w:rPr>
                      <w:rFonts w:ascii="Monaco" w:hAnsi="Monaco" w:cs="Monaco"/>
                      <w:b/>
                      <w:bCs/>
                      <w:color w:val="000000"/>
                      <w:sz w:val="32"/>
                      <w:szCs w:val="32"/>
                      <w:lang w:val="en-US"/>
                    </w:rPr>
                  </w:rPrChange>
                </w:rPr>
                <w:t>.</w:t>
              </w:r>
              <w:r w:rsidRPr="00E066BD">
                <w:rPr>
                  <w:lang w:val="en-US"/>
                  <w:rPrChange w:id="7879" w:author="Borja Gonzalez" w:date="2017-09-28T19:30:00Z">
                    <w:rPr>
                      <w:rFonts w:ascii="Monaco" w:hAnsi="Monaco" w:cs="Monaco"/>
                      <w:color w:val="000000"/>
                      <w:sz w:val="32"/>
                      <w:szCs w:val="32"/>
                      <w:lang w:val="en-US"/>
                    </w:rPr>
                  </w:rPrChange>
                </w:rPr>
                <w:t>push</w:t>
              </w:r>
              <w:proofErr w:type="gramEnd"/>
              <w:r w:rsidRPr="00E066BD">
                <w:rPr>
                  <w:b/>
                  <w:bCs/>
                  <w:lang w:val="en-US"/>
                  <w:rPrChange w:id="7880" w:author="Borja Gonzalez" w:date="2017-09-28T19:30:00Z">
                    <w:rPr>
                      <w:rFonts w:ascii="Monaco" w:hAnsi="Monaco" w:cs="Monaco"/>
                      <w:b/>
                      <w:bCs/>
                      <w:color w:val="000000"/>
                      <w:sz w:val="32"/>
                      <w:szCs w:val="32"/>
                      <w:lang w:val="en-US"/>
                    </w:rPr>
                  </w:rPrChange>
                </w:rPr>
                <w:t>(</w:t>
              </w:r>
              <w:r w:rsidRPr="00E066BD">
                <w:rPr>
                  <w:b/>
                  <w:bCs/>
                  <w:color w:val="0000CF"/>
                  <w:lang w:val="en-US"/>
                  <w:rPrChange w:id="7881" w:author="Borja Gonzalez" w:date="2017-09-28T19:30:00Z">
                    <w:rPr>
                      <w:rFonts w:ascii="Monaco" w:hAnsi="Monaco" w:cs="Monaco"/>
                      <w:b/>
                      <w:bCs/>
                      <w:color w:val="0000CF"/>
                      <w:sz w:val="32"/>
                      <w:szCs w:val="32"/>
                      <w:lang w:val="en-US"/>
                    </w:rPr>
                  </w:rPrChange>
                </w:rPr>
                <w:t>74.6</w:t>
              </w:r>
              <w:r w:rsidRPr="00E066BD">
                <w:rPr>
                  <w:b/>
                  <w:bCs/>
                  <w:lang w:val="en-US"/>
                  <w:rPrChange w:id="7882"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7883" w:author="Borja Gonzalez" w:date="2017-09-28T19:30:00Z"/>
                <w:lang w:val="en-US"/>
                <w:rPrChange w:id="7884" w:author="Borja Gonzalez" w:date="2017-09-28T19:30:00Z">
                  <w:rPr>
                    <w:ins w:id="7885" w:author="Borja Gonzalez" w:date="2017-09-28T19:30:00Z"/>
                    <w:rFonts w:ascii="Monaco" w:eastAsiaTheme="majorEastAsia" w:hAnsi="Monaco" w:cs="Monaco"/>
                    <w:color w:val="243F60" w:themeColor="accent1" w:themeShade="7F"/>
                    <w:sz w:val="32"/>
                    <w:szCs w:val="32"/>
                    <w:lang w:val="en-US"/>
                  </w:rPr>
                </w:rPrChange>
              </w:rPr>
              <w:pPrChange w:id="7886" w:author="GONZALEZ DIAZ, BORJA" w:date="2017-09-29T19:26:00Z">
                <w:pPr>
                  <w:keepNext/>
                  <w:keepLines/>
                  <w:widowControl w:val="0"/>
                  <w:autoSpaceDE w:val="0"/>
                  <w:autoSpaceDN w:val="0"/>
                  <w:adjustRightInd w:val="0"/>
                  <w:spacing w:before="200"/>
                  <w:outlineLvl w:val="4"/>
                </w:pPr>
              </w:pPrChange>
            </w:pPr>
            <w:ins w:id="7887" w:author="Borja Gonzalez" w:date="2017-09-28T19:30:00Z">
              <w:r w:rsidRPr="00E066BD">
                <w:rPr>
                  <w:lang w:val="en-US"/>
                  <w:rPrChange w:id="7888" w:author="Borja Gonzalez" w:date="2017-09-28T19:30:00Z">
                    <w:rPr>
                      <w:rFonts w:ascii="Monaco" w:hAnsi="Monaco" w:cs="Monaco"/>
                      <w:sz w:val="32"/>
                      <w:szCs w:val="32"/>
                      <w:lang w:val="en-US"/>
                    </w:rPr>
                  </w:rPrChange>
                </w:rPr>
                <w:t xml:space="preserve">                    min_</w:t>
              </w:r>
              <w:proofErr w:type="gramStart"/>
              <w:r w:rsidRPr="00E066BD">
                <w:rPr>
                  <w:lang w:val="en-US"/>
                  <w:rPrChange w:id="7889" w:author="Borja Gonzalez" w:date="2017-09-28T19:30:00Z">
                    <w:rPr>
                      <w:rFonts w:ascii="Monaco" w:hAnsi="Monaco" w:cs="Monaco"/>
                      <w:sz w:val="32"/>
                      <w:szCs w:val="32"/>
                      <w:lang w:val="en-US"/>
                    </w:rPr>
                  </w:rPrChange>
                </w:rPr>
                <w:t>max</w:t>
              </w:r>
              <w:r w:rsidRPr="00E066BD">
                <w:rPr>
                  <w:b/>
                  <w:bCs/>
                  <w:lang w:val="en-US"/>
                  <w:rPrChange w:id="7890" w:author="Borja Gonzalez" w:date="2017-09-28T19:30:00Z">
                    <w:rPr>
                      <w:rFonts w:ascii="Monaco" w:hAnsi="Monaco" w:cs="Monaco"/>
                      <w:b/>
                      <w:bCs/>
                      <w:color w:val="000000"/>
                      <w:sz w:val="32"/>
                      <w:szCs w:val="32"/>
                      <w:lang w:val="en-US"/>
                    </w:rPr>
                  </w:rPrChange>
                </w:rPr>
                <w:t>.</w:t>
              </w:r>
              <w:r w:rsidRPr="00E066BD">
                <w:rPr>
                  <w:lang w:val="en-US"/>
                  <w:rPrChange w:id="7891" w:author="Borja Gonzalez" w:date="2017-09-28T19:30:00Z">
                    <w:rPr>
                      <w:rFonts w:ascii="Monaco" w:hAnsi="Monaco" w:cs="Monaco"/>
                      <w:color w:val="000000"/>
                      <w:sz w:val="32"/>
                      <w:szCs w:val="32"/>
                      <w:lang w:val="en-US"/>
                    </w:rPr>
                  </w:rPrChange>
                </w:rPr>
                <w:t>push</w:t>
              </w:r>
              <w:proofErr w:type="gramEnd"/>
              <w:r w:rsidRPr="00E066BD">
                <w:rPr>
                  <w:b/>
                  <w:bCs/>
                  <w:lang w:val="en-US"/>
                  <w:rPrChange w:id="7892" w:author="Borja Gonzalez" w:date="2017-09-28T19:30:00Z">
                    <w:rPr>
                      <w:rFonts w:ascii="Monaco" w:hAnsi="Monaco" w:cs="Monaco"/>
                      <w:b/>
                      <w:bCs/>
                      <w:color w:val="000000"/>
                      <w:sz w:val="32"/>
                      <w:szCs w:val="32"/>
                      <w:lang w:val="en-US"/>
                    </w:rPr>
                  </w:rPrChange>
                </w:rPr>
                <w:t>(</w:t>
              </w:r>
              <w:r w:rsidRPr="00E066BD">
                <w:rPr>
                  <w:b/>
                  <w:bCs/>
                  <w:color w:val="CE5C00"/>
                  <w:lang w:val="en-US"/>
                  <w:rPrChange w:id="7893" w:author="Borja Gonzalez" w:date="2017-09-28T19:30:00Z">
                    <w:rPr>
                      <w:rFonts w:ascii="Monaco" w:hAnsi="Monaco" w:cs="Monaco"/>
                      <w:b/>
                      <w:bCs/>
                      <w:color w:val="CE5C00"/>
                      <w:sz w:val="32"/>
                      <w:szCs w:val="32"/>
                      <w:lang w:val="en-US"/>
                    </w:rPr>
                  </w:rPrChange>
                </w:rPr>
                <w:t>-</w:t>
              </w:r>
              <w:r w:rsidRPr="00E066BD">
                <w:rPr>
                  <w:b/>
                  <w:bCs/>
                  <w:color w:val="0000CF"/>
                  <w:lang w:val="en-US"/>
                  <w:rPrChange w:id="7894" w:author="Borja Gonzalez" w:date="2017-09-28T19:30:00Z">
                    <w:rPr>
                      <w:rFonts w:ascii="Monaco" w:hAnsi="Monaco" w:cs="Monaco"/>
                      <w:b/>
                      <w:bCs/>
                      <w:color w:val="0000CF"/>
                      <w:sz w:val="32"/>
                      <w:szCs w:val="32"/>
                      <w:lang w:val="en-US"/>
                    </w:rPr>
                  </w:rPrChange>
                </w:rPr>
                <w:t>87.8</w:t>
              </w:r>
              <w:r w:rsidRPr="00E066BD">
                <w:rPr>
                  <w:b/>
                  <w:bCs/>
                  <w:lang w:val="en-US"/>
                  <w:rPrChange w:id="7895" w:author="Borja Gonzalez" w:date="2017-09-28T19:30:00Z">
                    <w:rPr>
                      <w:rFonts w:ascii="Monaco" w:hAnsi="Monaco" w:cs="Monaco"/>
                      <w:b/>
                      <w:bCs/>
                      <w:color w:val="000000"/>
                      <w:sz w:val="32"/>
                      <w:szCs w:val="32"/>
                      <w:lang w:val="en-US"/>
                    </w:rPr>
                  </w:rPrChange>
                </w:rPr>
                <w:t>);</w:t>
              </w:r>
            </w:ins>
          </w:p>
          <w:p w14:paraId="281B9BB6" w14:textId="77777777" w:rsidR="00E066BD" w:rsidRPr="00C313C3" w:rsidRDefault="00E066BD">
            <w:pPr>
              <w:rPr>
                <w:ins w:id="7896" w:author="Borja Gonzalez" w:date="2017-09-28T19:30:00Z"/>
                <w:rPrChange w:id="7897" w:author="GONZALEZ DIAZ, BORJA" w:date="2017-09-30T00:55:00Z">
                  <w:rPr>
                    <w:ins w:id="7898" w:author="Borja Gonzalez" w:date="2017-09-28T19:30:00Z"/>
                    <w:rFonts w:ascii="Monaco" w:eastAsiaTheme="majorEastAsia" w:hAnsi="Monaco" w:cs="Monaco"/>
                    <w:color w:val="243F60" w:themeColor="accent1" w:themeShade="7F"/>
                    <w:sz w:val="32"/>
                    <w:szCs w:val="32"/>
                    <w:lang w:val="en-US"/>
                  </w:rPr>
                </w:rPrChange>
              </w:rPr>
              <w:pPrChange w:id="7899" w:author="GONZALEZ DIAZ, BORJA" w:date="2017-09-29T19:26:00Z">
                <w:pPr>
                  <w:keepNext/>
                  <w:keepLines/>
                  <w:widowControl w:val="0"/>
                  <w:autoSpaceDE w:val="0"/>
                  <w:autoSpaceDN w:val="0"/>
                  <w:adjustRightInd w:val="0"/>
                  <w:spacing w:before="200"/>
                  <w:outlineLvl w:val="4"/>
                </w:pPr>
              </w:pPrChange>
            </w:pPr>
            <w:ins w:id="7900" w:author="Borja Gonzalez" w:date="2017-09-28T19:30:00Z">
              <w:r w:rsidRPr="00E066BD">
                <w:rPr>
                  <w:lang w:val="en-US"/>
                  <w:rPrChange w:id="7901" w:author="Borja Gonzalez" w:date="2017-09-28T19:30:00Z">
                    <w:rPr>
                      <w:rFonts w:ascii="Monaco" w:hAnsi="Monaco" w:cs="Monaco"/>
                      <w:sz w:val="32"/>
                      <w:szCs w:val="32"/>
                      <w:lang w:val="en-US"/>
                    </w:rPr>
                  </w:rPrChange>
                </w:rPr>
                <w:t xml:space="preserve">                    </w:t>
              </w:r>
              <w:r w:rsidRPr="00C313C3">
                <w:rPr>
                  <w:rPrChange w:id="7902" w:author="GONZALEZ DIAZ, BORJA" w:date="2017-09-30T00:55:00Z">
                    <w:rPr>
                      <w:rFonts w:ascii="Monaco" w:hAnsi="Monaco" w:cs="Monaco"/>
                      <w:color w:val="000000"/>
                      <w:sz w:val="32"/>
                      <w:szCs w:val="32"/>
                      <w:lang w:val="en-US"/>
                    </w:rPr>
                  </w:rPrChange>
                </w:rPr>
                <w:t>min_</w:t>
              </w:r>
              <w:proofErr w:type="gramStart"/>
              <w:r w:rsidRPr="00C313C3">
                <w:rPr>
                  <w:rPrChange w:id="7903" w:author="GONZALEZ DIAZ, BORJA" w:date="2017-09-30T00:55:00Z">
                    <w:rPr>
                      <w:rFonts w:ascii="Monaco" w:hAnsi="Monaco" w:cs="Monaco"/>
                      <w:color w:val="000000"/>
                      <w:sz w:val="32"/>
                      <w:szCs w:val="32"/>
                      <w:lang w:val="en-US"/>
                    </w:rPr>
                  </w:rPrChange>
                </w:rPr>
                <w:t>min</w:t>
              </w:r>
              <w:r w:rsidRPr="00C313C3">
                <w:rPr>
                  <w:b/>
                  <w:bCs/>
                  <w:rPrChange w:id="7904" w:author="GONZALEZ DIAZ, BORJA" w:date="2017-09-30T00:55:00Z">
                    <w:rPr>
                      <w:rFonts w:ascii="Monaco" w:hAnsi="Monaco" w:cs="Monaco"/>
                      <w:b/>
                      <w:bCs/>
                      <w:color w:val="000000"/>
                      <w:sz w:val="32"/>
                      <w:szCs w:val="32"/>
                      <w:lang w:val="en-US"/>
                    </w:rPr>
                  </w:rPrChange>
                </w:rPr>
                <w:t>.</w:t>
              </w:r>
              <w:r w:rsidRPr="00C313C3">
                <w:rPr>
                  <w:rPrChange w:id="7905" w:author="GONZALEZ DIAZ, BORJA" w:date="2017-09-30T00:55:00Z">
                    <w:rPr>
                      <w:rFonts w:ascii="Monaco" w:hAnsi="Monaco" w:cs="Monaco"/>
                      <w:color w:val="000000"/>
                      <w:sz w:val="32"/>
                      <w:szCs w:val="32"/>
                      <w:lang w:val="en-US"/>
                    </w:rPr>
                  </w:rPrChange>
                </w:rPr>
                <w:t>push</w:t>
              </w:r>
              <w:proofErr w:type="gramEnd"/>
              <w:r w:rsidRPr="00C313C3">
                <w:rPr>
                  <w:b/>
                  <w:bCs/>
                  <w:rPrChange w:id="7906" w:author="GONZALEZ DIAZ, BORJA" w:date="2017-09-30T00:55:00Z">
                    <w:rPr>
                      <w:rFonts w:ascii="Monaco" w:hAnsi="Monaco" w:cs="Monaco"/>
                      <w:b/>
                      <w:bCs/>
                      <w:color w:val="000000"/>
                      <w:sz w:val="32"/>
                      <w:szCs w:val="32"/>
                      <w:lang w:val="en-US"/>
                    </w:rPr>
                  </w:rPrChange>
                </w:rPr>
                <w:t>(</w:t>
              </w:r>
              <w:r w:rsidRPr="00C313C3">
                <w:rPr>
                  <w:b/>
                  <w:bCs/>
                  <w:color w:val="CE5C00"/>
                  <w:rPrChange w:id="7907" w:author="GONZALEZ DIAZ, BORJA" w:date="2017-09-30T00:55:00Z">
                    <w:rPr>
                      <w:rFonts w:ascii="Monaco" w:hAnsi="Monaco" w:cs="Monaco"/>
                      <w:b/>
                      <w:bCs/>
                      <w:color w:val="CE5C00"/>
                      <w:sz w:val="32"/>
                      <w:szCs w:val="32"/>
                      <w:lang w:val="en-US"/>
                    </w:rPr>
                  </w:rPrChange>
                </w:rPr>
                <w:t>-</w:t>
              </w:r>
              <w:r w:rsidRPr="00C313C3">
                <w:rPr>
                  <w:b/>
                  <w:bCs/>
                  <w:color w:val="0000CF"/>
                  <w:rPrChange w:id="7908" w:author="GONZALEZ DIAZ, BORJA" w:date="2017-09-30T00:55:00Z">
                    <w:rPr>
                      <w:rFonts w:ascii="Monaco" w:hAnsi="Monaco" w:cs="Monaco"/>
                      <w:b/>
                      <w:bCs/>
                      <w:color w:val="0000CF"/>
                      <w:sz w:val="32"/>
                      <w:szCs w:val="32"/>
                      <w:lang w:val="en-US"/>
                    </w:rPr>
                  </w:rPrChange>
                </w:rPr>
                <w:t>72.4</w:t>
              </w:r>
              <w:r w:rsidRPr="00C313C3">
                <w:rPr>
                  <w:b/>
                  <w:bCs/>
                  <w:rPrChange w:id="7909" w:author="GONZALEZ DIAZ, BORJA" w:date="2017-09-30T00:55:00Z">
                    <w:rPr>
                      <w:rFonts w:ascii="Monaco" w:hAnsi="Monaco" w:cs="Monaco"/>
                      <w:b/>
                      <w:bCs/>
                      <w:color w:val="000000"/>
                      <w:sz w:val="32"/>
                      <w:szCs w:val="32"/>
                      <w:lang w:val="en-US"/>
                    </w:rPr>
                  </w:rPrChange>
                </w:rPr>
                <w:t>);</w:t>
              </w:r>
            </w:ins>
          </w:p>
          <w:p w14:paraId="463165D1" w14:textId="77777777" w:rsidR="00E066BD" w:rsidRPr="0079203F" w:rsidRDefault="00E066BD">
            <w:pPr>
              <w:rPr>
                <w:ins w:id="7910" w:author="Borja Gonzalez" w:date="2017-09-28T19:30:00Z"/>
                <w:lang w:val="es-ES"/>
                <w:rPrChange w:id="7911" w:author="Rodrigo García" w:date="2017-09-29T10:08:00Z">
                  <w:rPr>
                    <w:ins w:id="7912" w:author="Borja Gonzalez" w:date="2017-09-28T19:30:00Z"/>
                    <w:rFonts w:ascii="Monaco" w:eastAsiaTheme="majorEastAsia" w:hAnsi="Monaco" w:cs="Monaco"/>
                    <w:color w:val="243F60" w:themeColor="accent1" w:themeShade="7F"/>
                    <w:sz w:val="32"/>
                    <w:szCs w:val="32"/>
                    <w:lang w:val="en-US"/>
                  </w:rPr>
                </w:rPrChange>
              </w:rPr>
              <w:pPrChange w:id="7913" w:author="GONZALEZ DIAZ, BORJA" w:date="2017-09-29T19:26:00Z">
                <w:pPr>
                  <w:keepNext/>
                  <w:keepLines/>
                  <w:widowControl w:val="0"/>
                  <w:autoSpaceDE w:val="0"/>
                  <w:autoSpaceDN w:val="0"/>
                  <w:adjustRightInd w:val="0"/>
                  <w:spacing w:before="200"/>
                  <w:outlineLvl w:val="4"/>
                </w:pPr>
              </w:pPrChange>
            </w:pPr>
            <w:ins w:id="7914" w:author="Borja Gonzalez" w:date="2017-09-28T19:30:00Z">
              <w:r w:rsidRPr="00C313C3">
                <w:rPr>
                  <w:rPrChange w:id="7915" w:author="GONZALEZ DIAZ, BORJA" w:date="2017-09-30T00:55:00Z">
                    <w:rPr>
                      <w:rFonts w:ascii="Monaco" w:hAnsi="Monaco" w:cs="Monaco"/>
                      <w:sz w:val="32"/>
                      <w:szCs w:val="32"/>
                      <w:lang w:val="en-US"/>
                    </w:rPr>
                  </w:rPrChange>
                </w:rPr>
                <w:t xml:space="preserve">                </w:t>
              </w:r>
              <w:r w:rsidRPr="0079203F">
                <w:rPr>
                  <w:b/>
                  <w:bCs/>
                  <w:lang w:val="es-ES"/>
                  <w:rPrChange w:id="7916"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7917" w:author="Borja Gonzalez" w:date="2017-09-28T19:30:00Z"/>
                <w:lang w:val="es-ES"/>
                <w:rPrChange w:id="7918" w:author="Rodrigo García" w:date="2017-09-29T10:08:00Z">
                  <w:rPr>
                    <w:ins w:id="7919" w:author="Borja Gonzalez" w:date="2017-09-28T19:30:00Z"/>
                    <w:rFonts w:ascii="Monaco" w:eastAsiaTheme="majorEastAsia" w:hAnsi="Monaco" w:cs="Monaco"/>
                    <w:color w:val="243F60" w:themeColor="accent1" w:themeShade="7F"/>
                    <w:sz w:val="32"/>
                    <w:szCs w:val="32"/>
                    <w:lang w:val="en-US"/>
                  </w:rPr>
                </w:rPrChange>
              </w:rPr>
              <w:pPrChange w:id="7920" w:author="GONZALEZ DIAZ, BORJA" w:date="2017-09-29T19:26:00Z">
                <w:pPr>
                  <w:keepNext/>
                  <w:keepLines/>
                  <w:widowControl w:val="0"/>
                  <w:autoSpaceDE w:val="0"/>
                  <w:autoSpaceDN w:val="0"/>
                  <w:adjustRightInd w:val="0"/>
                  <w:spacing w:before="200"/>
                  <w:outlineLvl w:val="4"/>
                </w:pPr>
              </w:pPrChange>
            </w:pPr>
            <w:ins w:id="7921" w:author="Borja Gonzalez" w:date="2017-09-28T19:30:00Z">
              <w:r w:rsidRPr="0079203F">
                <w:rPr>
                  <w:lang w:val="es-ES"/>
                  <w:rPrChange w:id="7922" w:author="Rodrigo García" w:date="2017-09-29T10:08:00Z">
                    <w:rPr>
                      <w:rFonts w:ascii="Monaco" w:hAnsi="Monaco" w:cs="Monaco"/>
                      <w:sz w:val="32"/>
                      <w:szCs w:val="32"/>
                      <w:lang w:val="en-US"/>
                    </w:rPr>
                  </w:rPrChange>
                </w:rPr>
                <w:t xml:space="preserve">            </w:t>
              </w:r>
              <w:r w:rsidRPr="0079203F">
                <w:rPr>
                  <w:b/>
                  <w:bCs/>
                  <w:lang w:val="es-ES"/>
                  <w:rPrChange w:id="7923"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7924" w:author="Borja Gonzalez" w:date="2017-09-28T19:30:00Z"/>
                <w:lang w:val="es-ES"/>
                <w:rPrChange w:id="7925" w:author="Rodrigo García" w:date="2017-09-29T10:08:00Z">
                  <w:rPr>
                    <w:ins w:id="7926" w:author="Borja Gonzalez" w:date="2017-09-28T19:30:00Z"/>
                    <w:rFonts w:ascii="Monaco" w:eastAsiaTheme="majorEastAsia" w:hAnsi="Monaco" w:cs="Monaco"/>
                    <w:color w:val="243F60" w:themeColor="accent1" w:themeShade="7F"/>
                    <w:sz w:val="32"/>
                    <w:szCs w:val="32"/>
                    <w:lang w:val="en-US"/>
                  </w:rPr>
                </w:rPrChange>
              </w:rPr>
              <w:pPrChange w:id="7927" w:author="GONZALEZ DIAZ, BORJA" w:date="2017-09-29T19:26:00Z">
                <w:pPr>
                  <w:keepNext/>
                  <w:keepLines/>
                  <w:widowControl w:val="0"/>
                  <w:autoSpaceDE w:val="0"/>
                  <w:autoSpaceDN w:val="0"/>
                  <w:adjustRightInd w:val="0"/>
                  <w:spacing w:before="200"/>
                  <w:outlineLvl w:val="4"/>
                </w:pPr>
              </w:pPrChange>
            </w:pPr>
            <w:ins w:id="7928" w:author="Borja Gonzalez" w:date="2017-09-28T19:30:00Z">
              <w:r w:rsidRPr="0079203F">
                <w:rPr>
                  <w:lang w:val="es-ES"/>
                  <w:rPrChange w:id="7929" w:author="Rodrigo García" w:date="2017-09-29T10:08:00Z">
                    <w:rPr>
                      <w:rFonts w:ascii="Monaco" w:hAnsi="Monaco" w:cs="Monaco"/>
                      <w:sz w:val="32"/>
                      <w:szCs w:val="32"/>
                      <w:lang w:val="en-US"/>
                    </w:rPr>
                  </w:rPrChange>
                </w:rPr>
                <w:t xml:space="preserve">                grafico_</w:t>
              </w:r>
              <w:proofErr w:type="gramStart"/>
              <w:r w:rsidRPr="0079203F">
                <w:rPr>
                  <w:lang w:val="es-ES"/>
                  <w:rPrChange w:id="7930" w:author="Rodrigo García" w:date="2017-09-29T10:08:00Z">
                    <w:rPr>
                      <w:rFonts w:ascii="Monaco" w:hAnsi="Monaco" w:cs="Monaco"/>
                      <w:sz w:val="32"/>
                      <w:szCs w:val="32"/>
                      <w:lang w:val="en-US"/>
                    </w:rPr>
                  </w:rPrChange>
                </w:rPr>
                <w:t>evolucion</w:t>
              </w:r>
              <w:r w:rsidRPr="0079203F">
                <w:rPr>
                  <w:b/>
                  <w:bCs/>
                  <w:lang w:val="es-ES"/>
                  <w:rPrChange w:id="7931" w:author="Rodrigo García" w:date="2017-09-29T10:08:00Z">
                    <w:rPr>
                      <w:rFonts w:ascii="Monaco" w:hAnsi="Monaco" w:cs="Monaco"/>
                      <w:b/>
                      <w:bCs/>
                      <w:color w:val="000000"/>
                      <w:sz w:val="32"/>
                      <w:szCs w:val="32"/>
                      <w:lang w:val="en-US"/>
                    </w:rPr>
                  </w:rPrChange>
                </w:rPr>
                <w:t>(</w:t>
              </w:r>
              <w:proofErr w:type="gramEnd"/>
              <w:r w:rsidRPr="0079203F">
                <w:rPr>
                  <w:lang w:val="es-ES"/>
                  <w:rPrChange w:id="7932" w:author="Rodrigo García" w:date="2017-09-29T10:08:00Z">
                    <w:rPr>
                      <w:rFonts w:ascii="Monaco" w:hAnsi="Monaco" w:cs="Monaco"/>
                      <w:color w:val="000000"/>
                      <w:sz w:val="32"/>
                      <w:szCs w:val="32"/>
                      <w:lang w:val="en-US"/>
                    </w:rPr>
                  </w:rPrChange>
                </w:rPr>
                <w:t>max</w:t>
              </w:r>
              <w:r w:rsidRPr="0079203F">
                <w:rPr>
                  <w:b/>
                  <w:bCs/>
                  <w:lang w:val="es-ES"/>
                  <w:rPrChange w:id="7933" w:author="Rodrigo García" w:date="2017-09-29T10:08:00Z">
                    <w:rPr>
                      <w:rFonts w:ascii="Monaco" w:hAnsi="Monaco" w:cs="Monaco"/>
                      <w:b/>
                      <w:bCs/>
                      <w:color w:val="000000"/>
                      <w:sz w:val="32"/>
                      <w:szCs w:val="32"/>
                      <w:lang w:val="en-US"/>
                    </w:rPr>
                  </w:rPrChange>
                </w:rPr>
                <w:t>,</w:t>
              </w:r>
              <w:r w:rsidRPr="0079203F">
                <w:rPr>
                  <w:lang w:val="es-ES"/>
                  <w:rPrChange w:id="7934" w:author="Rodrigo García" w:date="2017-09-29T10:08:00Z">
                    <w:rPr>
                      <w:rFonts w:ascii="Monaco" w:hAnsi="Monaco" w:cs="Monaco"/>
                      <w:color w:val="000000"/>
                      <w:sz w:val="32"/>
                      <w:szCs w:val="32"/>
                      <w:lang w:val="en-US"/>
                    </w:rPr>
                  </w:rPrChange>
                </w:rPr>
                <w:t>min</w:t>
              </w:r>
              <w:r w:rsidRPr="0079203F">
                <w:rPr>
                  <w:b/>
                  <w:bCs/>
                  <w:lang w:val="es-ES"/>
                  <w:rPrChange w:id="7935" w:author="Rodrigo García" w:date="2017-09-29T10:08:00Z">
                    <w:rPr>
                      <w:rFonts w:ascii="Monaco" w:hAnsi="Monaco" w:cs="Monaco"/>
                      <w:b/>
                      <w:bCs/>
                      <w:color w:val="000000"/>
                      <w:sz w:val="32"/>
                      <w:szCs w:val="32"/>
                      <w:lang w:val="en-US"/>
                    </w:rPr>
                  </w:rPrChange>
                </w:rPr>
                <w:t>,</w:t>
              </w:r>
              <w:r w:rsidRPr="0079203F">
                <w:rPr>
                  <w:lang w:val="es-ES"/>
                  <w:rPrChange w:id="7936" w:author="Rodrigo García" w:date="2017-09-29T10:08:00Z">
                    <w:rPr>
                      <w:rFonts w:ascii="Monaco" w:hAnsi="Monaco" w:cs="Monaco"/>
                      <w:color w:val="000000"/>
                      <w:sz w:val="32"/>
                      <w:szCs w:val="32"/>
                      <w:lang w:val="en-US"/>
                    </w:rPr>
                  </w:rPrChange>
                </w:rPr>
                <w:t>fecha</w:t>
              </w:r>
              <w:r w:rsidRPr="0079203F">
                <w:rPr>
                  <w:b/>
                  <w:bCs/>
                  <w:lang w:val="es-ES"/>
                  <w:rPrChange w:id="7937" w:author="Rodrigo García" w:date="2017-09-29T10:08:00Z">
                    <w:rPr>
                      <w:rFonts w:ascii="Monaco" w:hAnsi="Monaco" w:cs="Monaco"/>
                      <w:b/>
                      <w:bCs/>
                      <w:color w:val="000000"/>
                      <w:sz w:val="32"/>
                      <w:szCs w:val="32"/>
                      <w:lang w:val="en-US"/>
                    </w:rPr>
                  </w:rPrChange>
                </w:rPr>
                <w:t>,</w:t>
              </w:r>
              <w:r w:rsidRPr="0079203F">
                <w:rPr>
                  <w:color w:val="4E9A06"/>
                  <w:lang w:val="es-ES"/>
                  <w:rPrChange w:id="7938" w:author="Rodrigo García" w:date="2017-09-29T10:08:00Z">
                    <w:rPr>
                      <w:rFonts w:ascii="Monaco" w:hAnsi="Monaco" w:cs="Monaco"/>
                      <w:color w:val="4E9A06"/>
                      <w:sz w:val="32"/>
                      <w:szCs w:val="32"/>
                      <w:lang w:val="en-US"/>
                    </w:rPr>
                  </w:rPrChange>
                </w:rPr>
                <w:t>"Transversal"</w:t>
              </w:r>
              <w:r w:rsidRPr="0079203F">
                <w:rPr>
                  <w:b/>
                  <w:bCs/>
                  <w:lang w:val="es-ES"/>
                  <w:rPrChange w:id="7939" w:author="Rodrigo García" w:date="2017-09-29T10:08:00Z">
                    <w:rPr>
                      <w:rFonts w:ascii="Monaco" w:hAnsi="Monaco" w:cs="Monaco"/>
                      <w:b/>
                      <w:bCs/>
                      <w:color w:val="000000"/>
                      <w:sz w:val="32"/>
                      <w:szCs w:val="32"/>
                      <w:lang w:val="en-US"/>
                    </w:rPr>
                  </w:rPrChange>
                </w:rPr>
                <w:t>,</w:t>
              </w:r>
              <w:r w:rsidRPr="0079203F">
                <w:rPr>
                  <w:lang w:val="es-ES"/>
                  <w:rPrChange w:id="7940" w:author="Rodrigo García" w:date="2017-09-29T10:08:00Z">
                    <w:rPr>
                      <w:rFonts w:ascii="Monaco" w:hAnsi="Monaco" w:cs="Monaco"/>
                      <w:color w:val="000000"/>
                      <w:sz w:val="32"/>
                      <w:szCs w:val="32"/>
                      <w:lang w:val="en-US"/>
                    </w:rPr>
                  </w:rPrChange>
                </w:rPr>
                <w:t>max_max</w:t>
              </w:r>
              <w:r w:rsidRPr="0079203F">
                <w:rPr>
                  <w:b/>
                  <w:bCs/>
                  <w:lang w:val="es-ES"/>
                  <w:rPrChange w:id="7941" w:author="Rodrigo García" w:date="2017-09-29T10:08:00Z">
                    <w:rPr>
                      <w:rFonts w:ascii="Monaco" w:hAnsi="Monaco" w:cs="Monaco"/>
                      <w:b/>
                      <w:bCs/>
                      <w:color w:val="000000"/>
                      <w:sz w:val="32"/>
                      <w:szCs w:val="32"/>
                      <w:lang w:val="en-US"/>
                    </w:rPr>
                  </w:rPrChange>
                </w:rPr>
                <w:t>,</w:t>
              </w:r>
              <w:r w:rsidRPr="0079203F">
                <w:rPr>
                  <w:lang w:val="es-ES"/>
                  <w:rPrChange w:id="7942" w:author="Rodrigo García" w:date="2017-09-29T10:08:00Z">
                    <w:rPr>
                      <w:rFonts w:ascii="Monaco" w:hAnsi="Monaco" w:cs="Monaco"/>
                      <w:color w:val="000000"/>
                      <w:sz w:val="32"/>
                      <w:szCs w:val="32"/>
                      <w:lang w:val="en-US"/>
                    </w:rPr>
                  </w:rPrChange>
                </w:rPr>
                <w:t>max_min</w:t>
              </w:r>
              <w:r w:rsidRPr="0079203F">
                <w:rPr>
                  <w:b/>
                  <w:bCs/>
                  <w:lang w:val="es-ES"/>
                  <w:rPrChange w:id="7943" w:author="Rodrigo García" w:date="2017-09-29T10:08:00Z">
                    <w:rPr>
                      <w:rFonts w:ascii="Monaco" w:hAnsi="Monaco" w:cs="Monaco"/>
                      <w:b/>
                      <w:bCs/>
                      <w:color w:val="000000"/>
                      <w:sz w:val="32"/>
                      <w:szCs w:val="32"/>
                      <w:lang w:val="en-US"/>
                    </w:rPr>
                  </w:rPrChange>
                </w:rPr>
                <w:t>,</w:t>
              </w:r>
              <w:r w:rsidRPr="0079203F">
                <w:rPr>
                  <w:lang w:val="es-ES"/>
                  <w:rPrChange w:id="7944" w:author="Rodrigo García" w:date="2017-09-29T10:08:00Z">
                    <w:rPr>
                      <w:rFonts w:ascii="Monaco" w:hAnsi="Monaco" w:cs="Monaco"/>
                      <w:color w:val="000000"/>
                      <w:sz w:val="32"/>
                      <w:szCs w:val="32"/>
                      <w:lang w:val="en-US"/>
                    </w:rPr>
                  </w:rPrChange>
                </w:rPr>
                <w:t>min_max</w:t>
              </w:r>
              <w:r w:rsidRPr="0079203F">
                <w:rPr>
                  <w:b/>
                  <w:bCs/>
                  <w:lang w:val="es-ES"/>
                  <w:rPrChange w:id="7945" w:author="Rodrigo García" w:date="2017-09-29T10:08:00Z">
                    <w:rPr>
                      <w:rFonts w:ascii="Monaco" w:hAnsi="Monaco" w:cs="Monaco"/>
                      <w:b/>
                      <w:bCs/>
                      <w:color w:val="000000"/>
                      <w:sz w:val="32"/>
                      <w:szCs w:val="32"/>
                      <w:lang w:val="en-US"/>
                    </w:rPr>
                  </w:rPrChange>
                </w:rPr>
                <w:t>,</w:t>
              </w:r>
              <w:r w:rsidRPr="0079203F">
                <w:rPr>
                  <w:lang w:val="es-ES"/>
                  <w:rPrChange w:id="7946" w:author="Rodrigo García" w:date="2017-09-29T10:08:00Z">
                    <w:rPr>
                      <w:rFonts w:ascii="Monaco" w:hAnsi="Monaco" w:cs="Monaco"/>
                      <w:color w:val="000000"/>
                      <w:sz w:val="32"/>
                      <w:szCs w:val="32"/>
                      <w:lang w:val="en-US"/>
                    </w:rPr>
                  </w:rPrChange>
                </w:rPr>
                <w:t>min_min</w:t>
              </w:r>
              <w:r w:rsidRPr="0079203F">
                <w:rPr>
                  <w:b/>
                  <w:bCs/>
                  <w:lang w:val="es-ES"/>
                  <w:rPrChange w:id="7947" w:author="Rodrigo García" w:date="2017-09-29T10:08:00Z">
                    <w:rPr>
                      <w:rFonts w:ascii="Monaco" w:hAnsi="Monaco" w:cs="Monaco"/>
                      <w:b/>
                      <w:bCs/>
                      <w:color w:val="000000"/>
                      <w:sz w:val="32"/>
                      <w:szCs w:val="32"/>
                      <w:lang w:val="en-US"/>
                    </w:rPr>
                  </w:rPrChange>
                </w:rPr>
                <w:t>,</w:t>
              </w:r>
              <w:r w:rsidRPr="0079203F">
                <w:rPr>
                  <w:color w:val="4E9A06"/>
                  <w:lang w:val="es-ES"/>
                  <w:rPrChange w:id="7948" w:author="Rodrigo García" w:date="2017-09-29T10:08:00Z">
                    <w:rPr>
                      <w:rFonts w:ascii="Monaco" w:hAnsi="Monaco" w:cs="Monaco"/>
                      <w:color w:val="4E9A06"/>
                      <w:sz w:val="32"/>
                      <w:szCs w:val="32"/>
                      <w:lang w:val="en-US"/>
                    </w:rPr>
                  </w:rPrChange>
                </w:rPr>
                <w:t>"Rotación derecha"</w:t>
              </w:r>
              <w:r w:rsidRPr="0079203F">
                <w:rPr>
                  <w:b/>
                  <w:bCs/>
                  <w:lang w:val="es-ES"/>
                  <w:rPrChange w:id="7949" w:author="Rodrigo García" w:date="2017-09-29T10:08:00Z">
                    <w:rPr>
                      <w:rFonts w:ascii="Monaco" w:hAnsi="Monaco" w:cs="Monaco"/>
                      <w:b/>
                      <w:bCs/>
                      <w:color w:val="000000"/>
                      <w:sz w:val="32"/>
                      <w:szCs w:val="32"/>
                      <w:lang w:val="en-US"/>
                    </w:rPr>
                  </w:rPrChange>
                </w:rPr>
                <w:t>,</w:t>
              </w:r>
              <w:r w:rsidRPr="0079203F">
                <w:rPr>
                  <w:color w:val="4E9A06"/>
                  <w:lang w:val="es-ES"/>
                  <w:rPrChange w:id="7950" w:author="Rodrigo García" w:date="2017-09-29T10:08:00Z">
                    <w:rPr>
                      <w:rFonts w:ascii="Monaco" w:hAnsi="Monaco" w:cs="Monaco"/>
                      <w:color w:val="4E9A06"/>
                      <w:sz w:val="32"/>
                      <w:szCs w:val="32"/>
                      <w:lang w:val="en-US"/>
                    </w:rPr>
                  </w:rPrChange>
                </w:rPr>
                <w:t>"Rotación izquierda"</w:t>
              </w:r>
              <w:r w:rsidRPr="0079203F">
                <w:rPr>
                  <w:b/>
                  <w:bCs/>
                  <w:lang w:val="es-ES"/>
                  <w:rPrChange w:id="7951"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7952" w:author="Borja Gonzalez" w:date="2017-09-28T19:30:00Z"/>
                <w:lang w:val="en-US"/>
                <w:rPrChange w:id="7953" w:author="Borja Gonzalez" w:date="2017-09-28T19:30:00Z">
                  <w:rPr>
                    <w:ins w:id="7954" w:author="Borja Gonzalez" w:date="2017-09-28T19:30:00Z"/>
                    <w:rFonts w:ascii="Monaco" w:eastAsiaTheme="majorEastAsia" w:hAnsi="Monaco" w:cs="Monaco"/>
                    <w:color w:val="243F60" w:themeColor="accent1" w:themeShade="7F"/>
                    <w:sz w:val="32"/>
                    <w:szCs w:val="32"/>
                    <w:lang w:val="en-US"/>
                  </w:rPr>
                </w:rPrChange>
              </w:rPr>
              <w:pPrChange w:id="7955" w:author="GONZALEZ DIAZ, BORJA" w:date="2017-09-29T19:26:00Z">
                <w:pPr>
                  <w:keepNext/>
                  <w:keepLines/>
                  <w:widowControl w:val="0"/>
                  <w:autoSpaceDE w:val="0"/>
                  <w:autoSpaceDN w:val="0"/>
                  <w:adjustRightInd w:val="0"/>
                  <w:spacing w:before="200"/>
                  <w:outlineLvl w:val="4"/>
                </w:pPr>
              </w:pPrChange>
            </w:pPr>
            <w:ins w:id="7956" w:author="Borja Gonzalez" w:date="2017-09-28T19:30:00Z">
              <w:r w:rsidRPr="0079203F">
                <w:rPr>
                  <w:lang w:val="es-ES"/>
                  <w:rPrChange w:id="7957" w:author="Rodrigo García" w:date="2017-09-29T10:08:00Z">
                    <w:rPr>
                      <w:rFonts w:ascii="Monaco" w:hAnsi="Monaco" w:cs="Monaco"/>
                      <w:sz w:val="32"/>
                      <w:szCs w:val="32"/>
                      <w:lang w:val="en-US"/>
                    </w:rPr>
                  </w:rPrChange>
                </w:rPr>
                <w:t xml:space="preserve">        </w:t>
              </w:r>
              <w:r w:rsidRPr="00E066BD">
                <w:rPr>
                  <w:b/>
                  <w:bCs/>
                  <w:lang w:val="en-US"/>
                  <w:rPrChange w:id="7958"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7959" w:author="Borja Gonzalez" w:date="2017-09-28T19:30:00Z"/>
                <w:lang w:val="en-US"/>
                <w:rPrChange w:id="7960" w:author="Borja Gonzalez" w:date="2017-09-28T19:30:00Z">
                  <w:rPr>
                    <w:ins w:id="7961" w:author="Borja Gonzalez" w:date="2017-09-28T19:30:00Z"/>
                    <w:rFonts w:ascii="Monaco" w:eastAsiaTheme="majorEastAsia" w:hAnsi="Monaco" w:cs="Monaco"/>
                    <w:color w:val="243F60" w:themeColor="accent1" w:themeShade="7F"/>
                    <w:sz w:val="32"/>
                    <w:szCs w:val="32"/>
                    <w:lang w:val="en-US"/>
                  </w:rPr>
                </w:rPrChange>
              </w:rPr>
              <w:pPrChange w:id="7962" w:author="GONZALEZ DIAZ, BORJA" w:date="2017-09-29T19:26:00Z">
                <w:pPr>
                  <w:keepNext/>
                  <w:keepLines/>
                  <w:widowControl w:val="0"/>
                  <w:autoSpaceDE w:val="0"/>
                  <w:autoSpaceDN w:val="0"/>
                  <w:adjustRightInd w:val="0"/>
                  <w:spacing w:before="200"/>
                  <w:outlineLvl w:val="4"/>
                </w:pPr>
              </w:pPrChange>
            </w:pPr>
            <w:ins w:id="7963" w:author="Borja Gonzalez" w:date="2017-09-28T19:30:00Z">
              <w:r w:rsidRPr="00E066BD">
                <w:rPr>
                  <w:lang w:val="en-US"/>
                  <w:rPrChange w:id="7964" w:author="Borja Gonzalez" w:date="2017-09-28T19:30:00Z">
                    <w:rPr>
                      <w:rFonts w:ascii="Monaco" w:hAnsi="Monaco" w:cs="Monaco"/>
                      <w:sz w:val="32"/>
                      <w:szCs w:val="32"/>
                      <w:lang w:val="en-US"/>
                    </w:rPr>
                  </w:rPrChange>
                </w:rPr>
                <w:t xml:space="preserve">    </w:t>
              </w:r>
              <w:r w:rsidRPr="00E066BD">
                <w:rPr>
                  <w:b/>
                  <w:bCs/>
                  <w:lang w:val="en-US"/>
                  <w:rPrChange w:id="7965"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7966" w:author="Borja Gonzalez" w:date="2017-09-28T19:30:00Z"/>
                <w:lang w:val="en-US"/>
                <w:rPrChange w:id="7967" w:author="Borja Gonzalez" w:date="2017-09-28T19:30:00Z">
                  <w:rPr>
                    <w:ins w:id="7968" w:author="Borja Gonzalez" w:date="2017-09-28T19:30:00Z"/>
                    <w:rFonts w:ascii="Monaco" w:hAnsi="Monaco" w:cs="Monaco"/>
                    <w:sz w:val="32"/>
                    <w:szCs w:val="32"/>
                    <w:lang w:val="en-US"/>
                  </w:rPr>
                </w:rPrChange>
              </w:rPr>
              <w:pPrChange w:id="7969" w:author="GONZALEZ DIAZ, BORJA" w:date="2017-09-29T19:26:00Z">
                <w:pPr>
                  <w:widowControl w:val="0"/>
                  <w:autoSpaceDE w:val="0"/>
                  <w:autoSpaceDN w:val="0"/>
                  <w:adjustRightInd w:val="0"/>
                </w:pPr>
              </w:pPrChange>
            </w:pPr>
          </w:p>
          <w:p w14:paraId="5BC61592" w14:textId="77777777" w:rsidR="00E066BD" w:rsidRPr="00E066BD" w:rsidRDefault="00E066BD">
            <w:pPr>
              <w:rPr>
                <w:ins w:id="7970" w:author="Borja Gonzalez" w:date="2017-09-28T19:30:00Z"/>
                <w:lang w:val="en-US"/>
                <w:rPrChange w:id="7971" w:author="Borja Gonzalez" w:date="2017-09-28T19:30:00Z">
                  <w:rPr>
                    <w:ins w:id="7972" w:author="Borja Gonzalez" w:date="2017-09-28T19:30:00Z"/>
                    <w:rFonts w:ascii="Monaco" w:eastAsiaTheme="majorEastAsia" w:hAnsi="Monaco" w:cs="Monaco"/>
                    <w:color w:val="243F60" w:themeColor="accent1" w:themeShade="7F"/>
                    <w:sz w:val="32"/>
                    <w:szCs w:val="32"/>
                    <w:lang w:val="en-US"/>
                  </w:rPr>
                </w:rPrChange>
              </w:rPr>
              <w:pPrChange w:id="7973" w:author="GONZALEZ DIAZ, BORJA" w:date="2017-09-29T19:26:00Z">
                <w:pPr>
                  <w:keepNext/>
                  <w:keepLines/>
                  <w:widowControl w:val="0"/>
                  <w:autoSpaceDE w:val="0"/>
                  <w:autoSpaceDN w:val="0"/>
                  <w:adjustRightInd w:val="0"/>
                  <w:spacing w:before="200"/>
                  <w:outlineLvl w:val="4"/>
                </w:pPr>
              </w:pPrChange>
            </w:pPr>
            <w:ins w:id="7974" w:author="Borja Gonzalez" w:date="2017-09-28T19:30:00Z">
              <w:r w:rsidRPr="00E066BD">
                <w:rPr>
                  <w:b/>
                  <w:bCs/>
                  <w:lang w:val="en-US"/>
                  <w:rPrChange w:id="7975"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976"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7977" w:author="Rodrigo García" w:date="2017-09-29T10:35:00Z">
        <w:r w:rsidDel="00A31D37">
          <w:delText>limites</w:delText>
        </w:r>
      </w:del>
      <w:ins w:id="7978"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Llamar a la función “grafico_</w:t>
      </w:r>
      <w:proofErr w:type="gramStart"/>
      <w:r>
        <w:t>evolucion(</w:t>
      </w:r>
      <w:proofErr w:type="gramEnd"/>
      <w:r>
        <w:t xml:space="preserve">)” y pasar todos los valores </w:t>
      </w:r>
      <w:del w:id="7979" w:author="Rodrigo García" w:date="2017-09-29T10:35:00Z">
        <w:r w:rsidDel="00A31D37">
          <w:delText>extraidos</w:delText>
        </w:r>
      </w:del>
      <w:ins w:id="7980"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7981"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7982" w:author="Borja Gonzalez" w:date="2017-09-28T19:31:00Z"/>
        </w:trPr>
        <w:tc>
          <w:tcPr>
            <w:tcW w:w="8856" w:type="dxa"/>
          </w:tcPr>
          <w:p w14:paraId="07F0FEB5" w14:textId="77777777" w:rsidR="00E066BD" w:rsidRPr="0079203F" w:rsidRDefault="00E066BD">
            <w:pPr>
              <w:rPr>
                <w:ins w:id="7983" w:author="Borja Gonzalez" w:date="2017-09-28T19:31:00Z"/>
                <w:lang w:val="es-ES"/>
                <w:rPrChange w:id="7984" w:author="Rodrigo García" w:date="2017-09-29T10:08:00Z">
                  <w:rPr>
                    <w:ins w:id="7985" w:author="Borja Gonzalez" w:date="2017-09-28T19:31:00Z"/>
                    <w:rFonts w:ascii="Monaco" w:eastAsiaTheme="majorEastAsia" w:hAnsi="Monaco" w:cs="Monaco"/>
                    <w:color w:val="243F60" w:themeColor="accent1" w:themeShade="7F"/>
                    <w:sz w:val="32"/>
                    <w:szCs w:val="32"/>
                    <w:lang w:val="en-US"/>
                  </w:rPr>
                </w:rPrChange>
              </w:rPr>
              <w:pPrChange w:id="7986" w:author="GONZALEZ DIAZ, BORJA" w:date="2017-09-29T19:25:00Z">
                <w:pPr>
                  <w:keepNext/>
                  <w:keepLines/>
                  <w:widowControl w:val="0"/>
                  <w:autoSpaceDE w:val="0"/>
                  <w:autoSpaceDN w:val="0"/>
                  <w:adjustRightInd w:val="0"/>
                  <w:spacing w:before="200"/>
                  <w:outlineLvl w:val="4"/>
                </w:pPr>
              </w:pPrChange>
            </w:pPr>
            <w:ins w:id="7987" w:author="Borja Gonzalez" w:date="2017-09-28T19:31:00Z">
              <w:r w:rsidRPr="0079203F">
                <w:rPr>
                  <w:b/>
                  <w:bCs/>
                  <w:color w:val="204A87"/>
                  <w:lang w:val="es-ES"/>
                  <w:rPrChange w:id="7988" w:author="Rodrigo García" w:date="2017-09-29T10:08:00Z">
                    <w:rPr>
                      <w:rFonts w:ascii="Monaco" w:hAnsi="Monaco" w:cs="Monaco"/>
                      <w:b/>
                      <w:bCs/>
                      <w:color w:val="204A87"/>
                      <w:sz w:val="32"/>
                      <w:szCs w:val="32"/>
                      <w:lang w:val="en-US"/>
                    </w:rPr>
                  </w:rPrChange>
                </w:rPr>
                <w:t>function</w:t>
              </w:r>
              <w:r w:rsidRPr="0079203F">
                <w:rPr>
                  <w:lang w:val="es-ES"/>
                  <w:rPrChange w:id="7989" w:author="Rodrigo García" w:date="2017-09-29T10:08:00Z">
                    <w:rPr>
                      <w:rFonts w:ascii="Monaco" w:hAnsi="Monaco" w:cs="Monaco"/>
                      <w:sz w:val="32"/>
                      <w:szCs w:val="32"/>
                      <w:lang w:val="en-US"/>
                    </w:rPr>
                  </w:rPrChange>
                </w:rPr>
                <w:t xml:space="preserve"> grafico_</w:t>
              </w:r>
              <w:proofErr w:type="gramStart"/>
              <w:r w:rsidRPr="0079203F">
                <w:rPr>
                  <w:lang w:val="es-ES"/>
                  <w:rPrChange w:id="7990" w:author="Rodrigo García" w:date="2017-09-29T10:08:00Z">
                    <w:rPr>
                      <w:rFonts w:ascii="Monaco" w:hAnsi="Monaco" w:cs="Monaco"/>
                      <w:sz w:val="32"/>
                      <w:szCs w:val="32"/>
                      <w:lang w:val="en-US"/>
                    </w:rPr>
                  </w:rPrChange>
                </w:rPr>
                <w:t>evolucion</w:t>
              </w:r>
              <w:r w:rsidRPr="0079203F">
                <w:rPr>
                  <w:b/>
                  <w:bCs/>
                  <w:lang w:val="es-ES"/>
                  <w:rPrChange w:id="7991" w:author="Rodrigo García" w:date="2017-09-29T10:08:00Z">
                    <w:rPr>
                      <w:rFonts w:ascii="Monaco" w:hAnsi="Monaco" w:cs="Monaco"/>
                      <w:b/>
                      <w:bCs/>
                      <w:color w:val="000000"/>
                      <w:sz w:val="32"/>
                      <w:szCs w:val="32"/>
                      <w:lang w:val="en-US"/>
                    </w:rPr>
                  </w:rPrChange>
                </w:rPr>
                <w:t>(</w:t>
              </w:r>
              <w:proofErr w:type="gramEnd"/>
              <w:r w:rsidRPr="0079203F">
                <w:rPr>
                  <w:lang w:val="es-ES"/>
                  <w:rPrChange w:id="7992" w:author="Rodrigo García" w:date="2017-09-29T10:08:00Z">
                    <w:rPr>
                      <w:rFonts w:ascii="Monaco" w:hAnsi="Monaco" w:cs="Monaco"/>
                      <w:color w:val="000000"/>
                      <w:sz w:val="32"/>
                      <w:szCs w:val="32"/>
                      <w:lang w:val="en-US"/>
                    </w:rPr>
                  </w:rPrChange>
                </w:rPr>
                <w:t>maximo</w:t>
              </w:r>
              <w:r w:rsidRPr="0079203F">
                <w:rPr>
                  <w:b/>
                  <w:bCs/>
                  <w:lang w:val="es-ES"/>
                  <w:rPrChange w:id="7993" w:author="Rodrigo García" w:date="2017-09-29T10:08:00Z">
                    <w:rPr>
                      <w:rFonts w:ascii="Monaco" w:hAnsi="Monaco" w:cs="Monaco"/>
                      <w:b/>
                      <w:bCs/>
                      <w:color w:val="000000"/>
                      <w:sz w:val="32"/>
                      <w:szCs w:val="32"/>
                      <w:lang w:val="en-US"/>
                    </w:rPr>
                  </w:rPrChange>
                </w:rPr>
                <w:t>,</w:t>
              </w:r>
              <w:r w:rsidRPr="0079203F">
                <w:rPr>
                  <w:lang w:val="es-ES"/>
                  <w:rPrChange w:id="7994" w:author="Rodrigo García" w:date="2017-09-29T10:08:00Z">
                    <w:rPr>
                      <w:rFonts w:ascii="Monaco" w:hAnsi="Monaco" w:cs="Monaco"/>
                      <w:sz w:val="32"/>
                      <w:szCs w:val="32"/>
                      <w:lang w:val="en-US"/>
                    </w:rPr>
                  </w:rPrChange>
                </w:rPr>
                <w:t xml:space="preserve"> minimo</w:t>
              </w:r>
              <w:r w:rsidRPr="0079203F">
                <w:rPr>
                  <w:b/>
                  <w:bCs/>
                  <w:lang w:val="es-ES"/>
                  <w:rPrChange w:id="7995" w:author="Rodrigo García" w:date="2017-09-29T10:08:00Z">
                    <w:rPr>
                      <w:rFonts w:ascii="Monaco" w:hAnsi="Monaco" w:cs="Monaco"/>
                      <w:b/>
                      <w:bCs/>
                      <w:color w:val="000000"/>
                      <w:sz w:val="32"/>
                      <w:szCs w:val="32"/>
                      <w:lang w:val="en-US"/>
                    </w:rPr>
                  </w:rPrChange>
                </w:rPr>
                <w:t>,</w:t>
              </w:r>
              <w:r w:rsidRPr="0079203F">
                <w:rPr>
                  <w:lang w:val="es-ES"/>
                  <w:rPrChange w:id="7996" w:author="Rodrigo García" w:date="2017-09-29T10:08:00Z">
                    <w:rPr>
                      <w:rFonts w:ascii="Monaco" w:hAnsi="Monaco" w:cs="Monaco"/>
                      <w:sz w:val="32"/>
                      <w:szCs w:val="32"/>
                      <w:lang w:val="en-US"/>
                    </w:rPr>
                  </w:rPrChange>
                </w:rPr>
                <w:t xml:space="preserve"> fechas</w:t>
              </w:r>
              <w:r w:rsidRPr="0079203F">
                <w:rPr>
                  <w:b/>
                  <w:bCs/>
                  <w:lang w:val="es-ES"/>
                  <w:rPrChange w:id="7997" w:author="Rodrigo García" w:date="2017-09-29T10:08:00Z">
                    <w:rPr>
                      <w:rFonts w:ascii="Monaco" w:hAnsi="Monaco" w:cs="Monaco"/>
                      <w:b/>
                      <w:bCs/>
                      <w:color w:val="000000"/>
                      <w:sz w:val="32"/>
                      <w:szCs w:val="32"/>
                      <w:lang w:val="en-US"/>
                    </w:rPr>
                  </w:rPrChange>
                </w:rPr>
                <w:t>,</w:t>
              </w:r>
              <w:r w:rsidRPr="0079203F">
                <w:rPr>
                  <w:lang w:val="es-ES"/>
                  <w:rPrChange w:id="7998" w:author="Rodrigo García" w:date="2017-09-29T10:08:00Z">
                    <w:rPr>
                      <w:rFonts w:ascii="Monaco" w:hAnsi="Monaco" w:cs="Monaco"/>
                      <w:sz w:val="32"/>
                      <w:szCs w:val="32"/>
                      <w:lang w:val="en-US"/>
                    </w:rPr>
                  </w:rPrChange>
                </w:rPr>
                <w:t xml:space="preserve"> x</w:t>
              </w:r>
              <w:r w:rsidRPr="0079203F">
                <w:rPr>
                  <w:b/>
                  <w:bCs/>
                  <w:lang w:val="es-ES"/>
                  <w:rPrChange w:id="7999" w:author="Rodrigo García" w:date="2017-09-29T10:08:00Z">
                    <w:rPr>
                      <w:rFonts w:ascii="Monaco" w:hAnsi="Monaco" w:cs="Monaco"/>
                      <w:b/>
                      <w:bCs/>
                      <w:color w:val="000000"/>
                      <w:sz w:val="32"/>
                      <w:szCs w:val="32"/>
                      <w:lang w:val="en-US"/>
                    </w:rPr>
                  </w:rPrChange>
                </w:rPr>
                <w:t>,</w:t>
              </w:r>
              <w:r w:rsidRPr="0079203F">
                <w:rPr>
                  <w:lang w:val="es-ES"/>
                  <w:rPrChange w:id="8000" w:author="Rodrigo García" w:date="2017-09-29T10:08:00Z">
                    <w:rPr>
                      <w:rFonts w:ascii="Monaco" w:hAnsi="Monaco" w:cs="Monaco"/>
                      <w:sz w:val="32"/>
                      <w:szCs w:val="32"/>
                      <w:lang w:val="en-US"/>
                    </w:rPr>
                  </w:rPrChange>
                </w:rPr>
                <w:t xml:space="preserve"> maximo_max</w:t>
              </w:r>
              <w:r w:rsidRPr="0079203F">
                <w:rPr>
                  <w:b/>
                  <w:bCs/>
                  <w:lang w:val="es-ES"/>
                  <w:rPrChange w:id="8001" w:author="Rodrigo García" w:date="2017-09-29T10:08:00Z">
                    <w:rPr>
                      <w:rFonts w:ascii="Monaco" w:hAnsi="Monaco" w:cs="Monaco"/>
                      <w:b/>
                      <w:bCs/>
                      <w:color w:val="000000"/>
                      <w:sz w:val="32"/>
                      <w:szCs w:val="32"/>
                      <w:lang w:val="en-US"/>
                    </w:rPr>
                  </w:rPrChange>
                </w:rPr>
                <w:t>,</w:t>
              </w:r>
              <w:r w:rsidRPr="0079203F">
                <w:rPr>
                  <w:lang w:val="es-ES"/>
                  <w:rPrChange w:id="8002" w:author="Rodrigo García" w:date="2017-09-29T10:08:00Z">
                    <w:rPr>
                      <w:rFonts w:ascii="Monaco" w:hAnsi="Monaco" w:cs="Monaco"/>
                      <w:sz w:val="32"/>
                      <w:szCs w:val="32"/>
                      <w:lang w:val="en-US"/>
                    </w:rPr>
                  </w:rPrChange>
                </w:rPr>
                <w:t xml:space="preserve"> maximo_min</w:t>
              </w:r>
              <w:r w:rsidRPr="0079203F">
                <w:rPr>
                  <w:b/>
                  <w:bCs/>
                  <w:lang w:val="es-ES"/>
                  <w:rPrChange w:id="8003" w:author="Rodrigo García" w:date="2017-09-29T10:08:00Z">
                    <w:rPr>
                      <w:rFonts w:ascii="Monaco" w:hAnsi="Monaco" w:cs="Monaco"/>
                      <w:b/>
                      <w:bCs/>
                      <w:color w:val="000000"/>
                      <w:sz w:val="32"/>
                      <w:szCs w:val="32"/>
                      <w:lang w:val="en-US"/>
                    </w:rPr>
                  </w:rPrChange>
                </w:rPr>
                <w:t>,</w:t>
              </w:r>
              <w:r w:rsidRPr="0079203F">
                <w:rPr>
                  <w:lang w:val="es-ES"/>
                  <w:rPrChange w:id="8004" w:author="Rodrigo García" w:date="2017-09-29T10:08:00Z">
                    <w:rPr>
                      <w:rFonts w:ascii="Monaco" w:hAnsi="Monaco" w:cs="Monaco"/>
                      <w:sz w:val="32"/>
                      <w:szCs w:val="32"/>
                      <w:lang w:val="en-US"/>
                    </w:rPr>
                  </w:rPrChange>
                </w:rPr>
                <w:t xml:space="preserve"> minimo_max</w:t>
              </w:r>
              <w:r w:rsidRPr="0079203F">
                <w:rPr>
                  <w:b/>
                  <w:bCs/>
                  <w:lang w:val="es-ES"/>
                  <w:rPrChange w:id="8005" w:author="Rodrigo García" w:date="2017-09-29T10:08:00Z">
                    <w:rPr>
                      <w:rFonts w:ascii="Monaco" w:hAnsi="Monaco" w:cs="Monaco"/>
                      <w:b/>
                      <w:bCs/>
                      <w:color w:val="000000"/>
                      <w:sz w:val="32"/>
                      <w:szCs w:val="32"/>
                      <w:lang w:val="en-US"/>
                    </w:rPr>
                  </w:rPrChange>
                </w:rPr>
                <w:t>,</w:t>
              </w:r>
              <w:r w:rsidRPr="0079203F">
                <w:rPr>
                  <w:lang w:val="es-ES"/>
                  <w:rPrChange w:id="8006" w:author="Rodrigo García" w:date="2017-09-29T10:08:00Z">
                    <w:rPr>
                      <w:rFonts w:ascii="Monaco" w:hAnsi="Monaco" w:cs="Monaco"/>
                      <w:sz w:val="32"/>
                      <w:szCs w:val="32"/>
                      <w:lang w:val="en-US"/>
                    </w:rPr>
                  </w:rPrChange>
                </w:rPr>
                <w:t xml:space="preserve"> minimo_min</w:t>
              </w:r>
              <w:r w:rsidRPr="0079203F">
                <w:rPr>
                  <w:b/>
                  <w:bCs/>
                  <w:lang w:val="es-ES"/>
                  <w:rPrChange w:id="8007" w:author="Rodrigo García" w:date="2017-09-29T10:08:00Z">
                    <w:rPr>
                      <w:rFonts w:ascii="Monaco" w:hAnsi="Monaco" w:cs="Monaco"/>
                      <w:b/>
                      <w:bCs/>
                      <w:color w:val="000000"/>
                      <w:sz w:val="32"/>
                      <w:szCs w:val="32"/>
                      <w:lang w:val="en-US"/>
                    </w:rPr>
                  </w:rPrChange>
                </w:rPr>
                <w:t>,</w:t>
              </w:r>
              <w:r w:rsidRPr="0079203F">
                <w:rPr>
                  <w:lang w:val="es-ES"/>
                  <w:rPrChange w:id="8008" w:author="Rodrigo García" w:date="2017-09-29T10:08:00Z">
                    <w:rPr>
                      <w:rFonts w:ascii="Monaco" w:hAnsi="Monaco" w:cs="Monaco"/>
                      <w:color w:val="000000"/>
                      <w:sz w:val="32"/>
                      <w:szCs w:val="32"/>
                      <w:lang w:val="en-US"/>
                    </w:rPr>
                  </w:rPrChange>
                </w:rPr>
                <w:t>titulo1</w:t>
              </w:r>
              <w:r w:rsidRPr="0079203F">
                <w:rPr>
                  <w:b/>
                  <w:bCs/>
                  <w:lang w:val="es-ES"/>
                  <w:rPrChange w:id="8009" w:author="Rodrigo García" w:date="2017-09-29T10:08:00Z">
                    <w:rPr>
                      <w:rFonts w:ascii="Monaco" w:hAnsi="Monaco" w:cs="Monaco"/>
                      <w:b/>
                      <w:bCs/>
                      <w:color w:val="000000"/>
                      <w:sz w:val="32"/>
                      <w:szCs w:val="32"/>
                      <w:lang w:val="en-US"/>
                    </w:rPr>
                  </w:rPrChange>
                </w:rPr>
                <w:t>,</w:t>
              </w:r>
              <w:r w:rsidRPr="0079203F">
                <w:rPr>
                  <w:lang w:val="es-ES"/>
                  <w:rPrChange w:id="8010" w:author="Rodrigo García" w:date="2017-09-29T10:08:00Z">
                    <w:rPr>
                      <w:rFonts w:ascii="Monaco" w:hAnsi="Monaco" w:cs="Monaco"/>
                      <w:color w:val="000000"/>
                      <w:sz w:val="32"/>
                      <w:szCs w:val="32"/>
                      <w:lang w:val="en-US"/>
                    </w:rPr>
                  </w:rPrChange>
                </w:rPr>
                <w:t>titulo2</w:t>
              </w:r>
              <w:r w:rsidRPr="0079203F">
                <w:rPr>
                  <w:b/>
                  <w:bCs/>
                  <w:lang w:val="es-ES"/>
                  <w:rPrChange w:id="8011"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012" w:author="Borja Gonzalez" w:date="2017-09-28T19:31:00Z"/>
                <w:lang w:val="en-US"/>
                <w:rPrChange w:id="8013" w:author="Borja Gonzalez" w:date="2017-09-28T19:31:00Z">
                  <w:rPr>
                    <w:ins w:id="8014" w:author="Borja Gonzalez" w:date="2017-09-28T19:31:00Z"/>
                    <w:rFonts w:ascii="Monaco" w:eastAsiaTheme="majorEastAsia" w:hAnsi="Monaco" w:cs="Monaco"/>
                    <w:color w:val="243F60" w:themeColor="accent1" w:themeShade="7F"/>
                    <w:sz w:val="32"/>
                    <w:szCs w:val="32"/>
                    <w:lang w:val="en-US"/>
                  </w:rPr>
                </w:rPrChange>
              </w:rPr>
              <w:pPrChange w:id="8015" w:author="GONZALEZ DIAZ, BORJA" w:date="2017-09-29T19:25:00Z">
                <w:pPr>
                  <w:keepNext/>
                  <w:keepLines/>
                  <w:widowControl w:val="0"/>
                  <w:autoSpaceDE w:val="0"/>
                  <w:autoSpaceDN w:val="0"/>
                  <w:adjustRightInd w:val="0"/>
                  <w:spacing w:before="200"/>
                  <w:outlineLvl w:val="4"/>
                </w:pPr>
              </w:pPrChange>
            </w:pPr>
            <w:ins w:id="8016" w:author="Borja Gonzalez" w:date="2017-09-28T19:31:00Z">
              <w:r w:rsidRPr="0079203F">
                <w:rPr>
                  <w:lang w:val="es-ES"/>
                  <w:rPrChange w:id="8017" w:author="Rodrigo García" w:date="2017-09-29T10:08:00Z">
                    <w:rPr>
                      <w:rFonts w:ascii="Monaco" w:hAnsi="Monaco" w:cs="Monaco"/>
                      <w:sz w:val="32"/>
                      <w:szCs w:val="32"/>
                      <w:lang w:val="en-US"/>
                    </w:rPr>
                  </w:rPrChange>
                </w:rPr>
                <w:t xml:space="preserve">    </w:t>
              </w:r>
              <w:r w:rsidRPr="00E066BD">
                <w:rPr>
                  <w:lang w:val="en-US"/>
                  <w:rPrChange w:id="8018" w:author="Borja Gonzalez" w:date="2017-09-28T19:31:00Z">
                    <w:rPr>
                      <w:rFonts w:ascii="Monaco" w:hAnsi="Monaco" w:cs="Monaco"/>
                      <w:color w:val="000000"/>
                      <w:sz w:val="32"/>
                      <w:szCs w:val="32"/>
                      <w:lang w:val="en-US"/>
                    </w:rPr>
                  </w:rPrChange>
                </w:rPr>
                <w:t>var_i</w:t>
              </w:r>
              <w:r w:rsidRPr="00E066BD">
                <w:rPr>
                  <w:b/>
                  <w:bCs/>
                  <w:color w:val="CE5C00"/>
                  <w:lang w:val="en-US"/>
                  <w:rPrChange w:id="8019" w:author="Borja Gonzalez" w:date="2017-09-28T19:31:00Z">
                    <w:rPr>
                      <w:rFonts w:ascii="Monaco" w:hAnsi="Monaco" w:cs="Monaco"/>
                      <w:b/>
                      <w:bCs/>
                      <w:color w:val="CE5C00"/>
                      <w:sz w:val="32"/>
                      <w:szCs w:val="32"/>
                      <w:lang w:val="en-US"/>
                    </w:rPr>
                  </w:rPrChange>
                </w:rPr>
                <w:t>+=</w:t>
              </w:r>
              <w:r w:rsidRPr="00E066BD">
                <w:rPr>
                  <w:b/>
                  <w:bCs/>
                  <w:color w:val="0000CF"/>
                  <w:lang w:val="en-US"/>
                  <w:rPrChange w:id="8020" w:author="Borja Gonzalez" w:date="2017-09-28T19:31:00Z">
                    <w:rPr>
                      <w:rFonts w:ascii="Monaco" w:hAnsi="Monaco" w:cs="Monaco"/>
                      <w:b/>
                      <w:bCs/>
                      <w:color w:val="0000CF"/>
                      <w:sz w:val="32"/>
                      <w:szCs w:val="32"/>
                      <w:lang w:val="en-US"/>
                    </w:rPr>
                  </w:rPrChange>
                </w:rPr>
                <w:t>1</w:t>
              </w:r>
              <w:r w:rsidRPr="00E066BD">
                <w:rPr>
                  <w:b/>
                  <w:bCs/>
                  <w:lang w:val="en-US"/>
                  <w:rPrChange w:id="8021"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022" w:author="Borja Gonzalez" w:date="2017-09-28T19:31:00Z"/>
                <w:lang w:val="en-US"/>
                <w:rPrChange w:id="8023" w:author="Borja Gonzalez" w:date="2017-09-28T19:31:00Z">
                  <w:rPr>
                    <w:ins w:id="8024" w:author="Borja Gonzalez" w:date="2017-09-28T19:31:00Z"/>
                    <w:rFonts w:ascii="Monaco" w:eastAsiaTheme="majorEastAsia" w:hAnsi="Monaco" w:cs="Monaco"/>
                    <w:color w:val="243F60" w:themeColor="accent1" w:themeShade="7F"/>
                    <w:sz w:val="32"/>
                    <w:szCs w:val="32"/>
                    <w:lang w:val="en-US"/>
                  </w:rPr>
                </w:rPrChange>
              </w:rPr>
              <w:pPrChange w:id="8025" w:author="GONZALEZ DIAZ, BORJA" w:date="2017-09-29T19:25:00Z">
                <w:pPr>
                  <w:keepNext/>
                  <w:keepLines/>
                  <w:widowControl w:val="0"/>
                  <w:autoSpaceDE w:val="0"/>
                  <w:autoSpaceDN w:val="0"/>
                  <w:adjustRightInd w:val="0"/>
                  <w:spacing w:before="200"/>
                  <w:outlineLvl w:val="4"/>
                </w:pPr>
              </w:pPrChange>
            </w:pPr>
            <w:ins w:id="8026" w:author="Borja Gonzalez" w:date="2017-09-28T19:31:00Z">
              <w:r w:rsidRPr="00E066BD">
                <w:rPr>
                  <w:lang w:val="en-US"/>
                  <w:rPrChange w:id="8027" w:author="Borja Gonzalez" w:date="2017-09-28T19:31:00Z">
                    <w:rPr>
                      <w:rFonts w:ascii="Monaco" w:hAnsi="Monaco" w:cs="Monaco"/>
                      <w:sz w:val="32"/>
                      <w:szCs w:val="32"/>
                      <w:lang w:val="en-US"/>
                    </w:rPr>
                  </w:rPrChange>
                </w:rPr>
                <w:t xml:space="preserve">    </w:t>
              </w:r>
              <w:r w:rsidRPr="00E066BD">
                <w:rPr>
                  <w:b/>
                  <w:bCs/>
                  <w:color w:val="204A87"/>
                  <w:lang w:val="en-US"/>
                  <w:rPrChange w:id="8028" w:author="Borja Gonzalez" w:date="2017-09-28T19:31:00Z">
                    <w:rPr>
                      <w:rFonts w:ascii="Monaco" w:hAnsi="Monaco" w:cs="Monaco"/>
                      <w:b/>
                      <w:bCs/>
                      <w:color w:val="204A87"/>
                      <w:sz w:val="32"/>
                      <w:szCs w:val="32"/>
                      <w:lang w:val="en-US"/>
                    </w:rPr>
                  </w:rPrChange>
                </w:rPr>
                <w:t>var</w:t>
              </w:r>
              <w:r w:rsidRPr="00E066BD">
                <w:rPr>
                  <w:lang w:val="en-US"/>
                  <w:rPrChange w:id="8029" w:author="Borja Gonzalez" w:date="2017-09-28T19:31:00Z">
                    <w:rPr>
                      <w:rFonts w:ascii="Monaco" w:hAnsi="Monaco" w:cs="Monaco"/>
                      <w:sz w:val="32"/>
                      <w:szCs w:val="32"/>
                      <w:lang w:val="en-US"/>
                    </w:rPr>
                  </w:rPrChange>
                </w:rPr>
                <w:t xml:space="preserve"> url </w:t>
              </w:r>
              <w:r w:rsidRPr="00E066BD">
                <w:rPr>
                  <w:b/>
                  <w:bCs/>
                  <w:color w:val="CE5C00"/>
                  <w:lang w:val="en-US"/>
                  <w:rPrChange w:id="8030" w:author="Borja Gonzalez" w:date="2017-09-28T19:31:00Z">
                    <w:rPr>
                      <w:rFonts w:ascii="Monaco" w:hAnsi="Monaco" w:cs="Monaco"/>
                      <w:b/>
                      <w:bCs/>
                      <w:color w:val="CE5C00"/>
                      <w:sz w:val="32"/>
                      <w:szCs w:val="32"/>
                      <w:lang w:val="en-US"/>
                    </w:rPr>
                  </w:rPrChange>
                </w:rPr>
                <w:t>=</w:t>
              </w:r>
              <w:r w:rsidRPr="00E066BD">
                <w:rPr>
                  <w:lang w:val="en-US"/>
                  <w:rPrChange w:id="8031" w:author="Borja Gonzalez" w:date="2017-09-28T19:31:00Z">
                    <w:rPr>
                      <w:rFonts w:ascii="Monaco" w:hAnsi="Monaco" w:cs="Monaco"/>
                      <w:sz w:val="32"/>
                      <w:szCs w:val="32"/>
                      <w:lang w:val="en-US"/>
                    </w:rPr>
                  </w:rPrChange>
                </w:rPr>
                <w:t xml:space="preserve"> </w:t>
              </w:r>
              <w:proofErr w:type="gramStart"/>
              <w:r w:rsidRPr="00E066BD">
                <w:rPr>
                  <w:color w:val="204A87"/>
                  <w:lang w:val="en-US"/>
                  <w:rPrChange w:id="8032" w:author="Borja Gonzalez" w:date="2017-09-28T19:31:00Z">
                    <w:rPr>
                      <w:rFonts w:ascii="Monaco" w:hAnsi="Monaco" w:cs="Monaco"/>
                      <w:color w:val="204A87"/>
                      <w:sz w:val="32"/>
                      <w:szCs w:val="32"/>
                      <w:lang w:val="en-US"/>
                    </w:rPr>
                  </w:rPrChange>
                </w:rPr>
                <w:t>window</w:t>
              </w:r>
              <w:r w:rsidRPr="00E066BD">
                <w:rPr>
                  <w:b/>
                  <w:bCs/>
                  <w:lang w:val="en-US"/>
                  <w:rPrChange w:id="8033" w:author="Borja Gonzalez" w:date="2017-09-28T19:31:00Z">
                    <w:rPr>
                      <w:rFonts w:ascii="Monaco" w:hAnsi="Monaco" w:cs="Monaco"/>
                      <w:b/>
                      <w:bCs/>
                      <w:color w:val="000000"/>
                      <w:sz w:val="32"/>
                      <w:szCs w:val="32"/>
                      <w:lang w:val="en-US"/>
                    </w:rPr>
                  </w:rPrChange>
                </w:rPr>
                <w:t>.</w:t>
              </w:r>
              <w:r w:rsidRPr="00E066BD">
                <w:rPr>
                  <w:lang w:val="en-US"/>
                  <w:rPrChange w:id="8034" w:author="Borja Gonzalez" w:date="2017-09-28T19:31:00Z">
                    <w:rPr>
                      <w:rFonts w:ascii="Monaco" w:hAnsi="Monaco" w:cs="Monaco"/>
                      <w:color w:val="000000"/>
                      <w:sz w:val="32"/>
                      <w:szCs w:val="32"/>
                      <w:lang w:val="en-US"/>
                    </w:rPr>
                  </w:rPrChange>
                </w:rPr>
                <w:t>location</w:t>
              </w:r>
              <w:proofErr w:type="gramEnd"/>
              <w:r w:rsidRPr="00E066BD">
                <w:rPr>
                  <w:b/>
                  <w:bCs/>
                  <w:lang w:val="en-US"/>
                  <w:rPrChange w:id="8035" w:author="Borja Gonzalez" w:date="2017-09-28T19:31:00Z">
                    <w:rPr>
                      <w:rFonts w:ascii="Monaco" w:hAnsi="Monaco" w:cs="Monaco"/>
                      <w:b/>
                      <w:bCs/>
                      <w:color w:val="000000"/>
                      <w:sz w:val="32"/>
                      <w:szCs w:val="32"/>
                      <w:lang w:val="en-US"/>
                    </w:rPr>
                  </w:rPrChange>
                </w:rPr>
                <w:t>.</w:t>
              </w:r>
              <w:r w:rsidRPr="00E066BD">
                <w:rPr>
                  <w:lang w:val="en-US"/>
                  <w:rPrChange w:id="8036" w:author="Borja Gonzalez" w:date="2017-09-28T19:31:00Z">
                    <w:rPr>
                      <w:rFonts w:ascii="Monaco" w:hAnsi="Monaco" w:cs="Monaco"/>
                      <w:color w:val="000000"/>
                      <w:sz w:val="32"/>
                      <w:szCs w:val="32"/>
                      <w:lang w:val="en-US"/>
                    </w:rPr>
                  </w:rPrChange>
                </w:rPr>
                <w:t>href</w:t>
              </w:r>
              <w:r w:rsidRPr="00E066BD">
                <w:rPr>
                  <w:b/>
                  <w:bCs/>
                  <w:lang w:val="en-US"/>
                  <w:rPrChange w:id="8037"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038" w:author="Borja Gonzalez" w:date="2017-09-28T19:31:00Z"/>
                <w:lang w:val="en-US"/>
                <w:rPrChange w:id="8039" w:author="Borja Gonzalez" w:date="2017-09-28T19:31:00Z">
                  <w:rPr>
                    <w:ins w:id="8040" w:author="Borja Gonzalez" w:date="2017-09-28T19:31:00Z"/>
                    <w:rFonts w:ascii="Monaco" w:eastAsiaTheme="majorEastAsia" w:hAnsi="Monaco" w:cs="Monaco"/>
                    <w:color w:val="243F60" w:themeColor="accent1" w:themeShade="7F"/>
                    <w:sz w:val="32"/>
                    <w:szCs w:val="32"/>
                    <w:lang w:val="en-US"/>
                  </w:rPr>
                </w:rPrChange>
              </w:rPr>
              <w:pPrChange w:id="8041" w:author="GONZALEZ DIAZ, BORJA" w:date="2017-09-29T19:25:00Z">
                <w:pPr>
                  <w:keepNext/>
                  <w:keepLines/>
                  <w:widowControl w:val="0"/>
                  <w:autoSpaceDE w:val="0"/>
                  <w:autoSpaceDN w:val="0"/>
                  <w:adjustRightInd w:val="0"/>
                  <w:spacing w:before="200"/>
                  <w:outlineLvl w:val="4"/>
                </w:pPr>
              </w:pPrChange>
            </w:pPr>
            <w:ins w:id="8042" w:author="Borja Gonzalez" w:date="2017-09-28T19:31:00Z">
              <w:r w:rsidRPr="00E066BD">
                <w:rPr>
                  <w:lang w:val="en-US"/>
                  <w:rPrChange w:id="8043" w:author="Borja Gonzalez" w:date="2017-09-28T19:31:00Z">
                    <w:rPr>
                      <w:rFonts w:ascii="Monaco" w:hAnsi="Monaco" w:cs="Monaco"/>
                      <w:sz w:val="32"/>
                      <w:szCs w:val="32"/>
                      <w:lang w:val="en-US"/>
                    </w:rPr>
                  </w:rPrChange>
                </w:rPr>
                <w:t xml:space="preserve">    </w:t>
              </w:r>
              <w:r w:rsidRPr="00E066BD">
                <w:rPr>
                  <w:b/>
                  <w:bCs/>
                  <w:color w:val="204A87"/>
                  <w:lang w:val="en-US"/>
                  <w:rPrChange w:id="8044" w:author="Borja Gonzalez" w:date="2017-09-28T19:31:00Z">
                    <w:rPr>
                      <w:rFonts w:ascii="Monaco" w:hAnsi="Monaco" w:cs="Monaco"/>
                      <w:b/>
                      <w:bCs/>
                      <w:color w:val="204A87"/>
                      <w:sz w:val="32"/>
                      <w:szCs w:val="32"/>
                      <w:lang w:val="en-US"/>
                    </w:rPr>
                  </w:rPrChange>
                </w:rPr>
                <w:t>var</w:t>
              </w:r>
              <w:r w:rsidRPr="00E066BD">
                <w:rPr>
                  <w:lang w:val="en-US"/>
                  <w:rPrChange w:id="8045" w:author="Borja Gonzalez" w:date="2017-09-28T19:31:00Z">
                    <w:rPr>
                      <w:rFonts w:ascii="Monaco" w:hAnsi="Monaco" w:cs="Monaco"/>
                      <w:sz w:val="32"/>
                      <w:szCs w:val="32"/>
                      <w:lang w:val="en-US"/>
                    </w:rPr>
                  </w:rPrChange>
                </w:rPr>
                <w:t xml:space="preserve"> url1 </w:t>
              </w:r>
              <w:r w:rsidRPr="00E066BD">
                <w:rPr>
                  <w:b/>
                  <w:bCs/>
                  <w:color w:val="CE5C00"/>
                  <w:lang w:val="en-US"/>
                  <w:rPrChange w:id="8046" w:author="Borja Gonzalez" w:date="2017-09-28T19:31:00Z">
                    <w:rPr>
                      <w:rFonts w:ascii="Monaco" w:hAnsi="Monaco" w:cs="Monaco"/>
                      <w:b/>
                      <w:bCs/>
                      <w:color w:val="CE5C00"/>
                      <w:sz w:val="32"/>
                      <w:szCs w:val="32"/>
                      <w:lang w:val="en-US"/>
                    </w:rPr>
                  </w:rPrChange>
                </w:rPr>
                <w:t>=</w:t>
              </w:r>
              <w:r w:rsidRPr="00E066BD">
                <w:rPr>
                  <w:lang w:val="en-US"/>
                  <w:rPrChange w:id="8047" w:author="Borja Gonzalez" w:date="2017-09-28T19:31:00Z">
                    <w:rPr>
                      <w:rFonts w:ascii="Monaco" w:hAnsi="Monaco" w:cs="Monaco"/>
                      <w:sz w:val="32"/>
                      <w:szCs w:val="32"/>
                      <w:lang w:val="en-US"/>
                    </w:rPr>
                  </w:rPrChange>
                </w:rPr>
                <w:t xml:space="preserve"> </w:t>
              </w:r>
              <w:r w:rsidRPr="00E066BD">
                <w:rPr>
                  <w:b/>
                  <w:bCs/>
                  <w:color w:val="204A87"/>
                  <w:lang w:val="en-US"/>
                  <w:rPrChange w:id="8048" w:author="Borja Gonzalez" w:date="2017-09-28T19:31:00Z">
                    <w:rPr>
                      <w:rFonts w:ascii="Monaco" w:hAnsi="Monaco" w:cs="Monaco"/>
                      <w:b/>
                      <w:bCs/>
                      <w:color w:val="204A87"/>
                      <w:sz w:val="32"/>
                      <w:szCs w:val="32"/>
                      <w:lang w:val="en-US"/>
                    </w:rPr>
                  </w:rPrChange>
                </w:rPr>
                <w:t>new</w:t>
              </w:r>
              <w:r w:rsidRPr="00E066BD">
                <w:rPr>
                  <w:lang w:val="en-US"/>
                  <w:rPrChange w:id="8049" w:author="Borja Gonzalez" w:date="2017-09-28T19:31:00Z">
                    <w:rPr>
                      <w:rFonts w:ascii="Monaco" w:hAnsi="Monaco" w:cs="Monaco"/>
                      <w:sz w:val="32"/>
                      <w:szCs w:val="32"/>
                      <w:lang w:val="en-US"/>
                    </w:rPr>
                  </w:rPrChange>
                </w:rPr>
                <w:t xml:space="preserve"> URL</w:t>
              </w:r>
              <w:r w:rsidRPr="00E066BD">
                <w:rPr>
                  <w:b/>
                  <w:bCs/>
                  <w:lang w:val="en-US"/>
                  <w:rPrChange w:id="8050" w:author="Borja Gonzalez" w:date="2017-09-28T19:31:00Z">
                    <w:rPr>
                      <w:rFonts w:ascii="Monaco" w:hAnsi="Monaco" w:cs="Monaco"/>
                      <w:b/>
                      <w:bCs/>
                      <w:color w:val="000000"/>
                      <w:sz w:val="32"/>
                      <w:szCs w:val="32"/>
                      <w:lang w:val="en-US"/>
                    </w:rPr>
                  </w:rPrChange>
                </w:rPr>
                <w:t>(</w:t>
              </w:r>
              <w:r w:rsidRPr="00E066BD">
                <w:rPr>
                  <w:lang w:val="en-US"/>
                  <w:rPrChange w:id="8051" w:author="Borja Gonzalez" w:date="2017-09-28T19:31:00Z">
                    <w:rPr>
                      <w:rFonts w:ascii="Monaco" w:hAnsi="Monaco" w:cs="Monaco"/>
                      <w:color w:val="000000"/>
                      <w:sz w:val="32"/>
                      <w:szCs w:val="32"/>
                      <w:lang w:val="en-US"/>
                    </w:rPr>
                  </w:rPrChange>
                </w:rPr>
                <w:t>url</w:t>
              </w:r>
              <w:r w:rsidRPr="00E066BD">
                <w:rPr>
                  <w:b/>
                  <w:bCs/>
                  <w:lang w:val="en-US"/>
                  <w:rPrChange w:id="8052"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053" w:author="Borja Gonzalez" w:date="2017-09-28T19:31:00Z"/>
                <w:lang w:val="es-ES"/>
                <w:rPrChange w:id="8054" w:author="Rodrigo García" w:date="2017-09-29T10:08:00Z">
                  <w:rPr>
                    <w:ins w:id="8055" w:author="Borja Gonzalez" w:date="2017-09-28T19:31:00Z"/>
                    <w:rFonts w:ascii="Monaco" w:eastAsiaTheme="majorEastAsia" w:hAnsi="Monaco" w:cs="Monaco"/>
                    <w:color w:val="243F60" w:themeColor="accent1" w:themeShade="7F"/>
                    <w:sz w:val="32"/>
                    <w:szCs w:val="32"/>
                    <w:lang w:val="en-US"/>
                  </w:rPr>
                </w:rPrChange>
              </w:rPr>
              <w:pPrChange w:id="8056" w:author="GONZALEZ DIAZ, BORJA" w:date="2017-09-29T19:25:00Z">
                <w:pPr>
                  <w:keepNext/>
                  <w:keepLines/>
                  <w:widowControl w:val="0"/>
                  <w:autoSpaceDE w:val="0"/>
                  <w:autoSpaceDN w:val="0"/>
                  <w:adjustRightInd w:val="0"/>
                  <w:spacing w:before="200"/>
                  <w:outlineLvl w:val="4"/>
                </w:pPr>
              </w:pPrChange>
            </w:pPr>
            <w:ins w:id="8057" w:author="Borja Gonzalez" w:date="2017-09-28T19:31:00Z">
              <w:r w:rsidRPr="00E066BD">
                <w:rPr>
                  <w:lang w:val="en-US"/>
                  <w:rPrChange w:id="8058" w:author="Borja Gonzalez" w:date="2017-09-28T19:31:00Z">
                    <w:rPr>
                      <w:rFonts w:ascii="Monaco" w:hAnsi="Monaco" w:cs="Monaco"/>
                      <w:sz w:val="32"/>
                      <w:szCs w:val="32"/>
                      <w:lang w:val="en-US"/>
                    </w:rPr>
                  </w:rPrChange>
                </w:rPr>
                <w:t xml:space="preserve">    </w:t>
              </w:r>
              <w:r w:rsidRPr="0079203F">
                <w:rPr>
                  <w:b/>
                  <w:bCs/>
                  <w:color w:val="204A87"/>
                  <w:lang w:val="es-ES"/>
                  <w:rPrChange w:id="8059" w:author="Rodrigo García" w:date="2017-09-29T10:08:00Z">
                    <w:rPr>
                      <w:rFonts w:ascii="Monaco" w:hAnsi="Monaco" w:cs="Monaco"/>
                      <w:b/>
                      <w:bCs/>
                      <w:color w:val="204A87"/>
                      <w:sz w:val="32"/>
                      <w:szCs w:val="32"/>
                      <w:lang w:val="en-US"/>
                    </w:rPr>
                  </w:rPrChange>
                </w:rPr>
                <w:t>var</w:t>
              </w:r>
              <w:r w:rsidRPr="0079203F">
                <w:rPr>
                  <w:lang w:val="es-ES"/>
                  <w:rPrChange w:id="8060" w:author="Rodrigo García" w:date="2017-09-29T10:08:00Z">
                    <w:rPr>
                      <w:rFonts w:ascii="Monaco" w:hAnsi="Monaco" w:cs="Monaco"/>
                      <w:sz w:val="32"/>
                      <w:szCs w:val="32"/>
                      <w:lang w:val="en-US"/>
                    </w:rPr>
                  </w:rPrChange>
                </w:rPr>
                <w:t xml:space="preserve"> nombre </w:t>
              </w:r>
              <w:r w:rsidRPr="0079203F">
                <w:rPr>
                  <w:b/>
                  <w:bCs/>
                  <w:color w:val="CE5C00"/>
                  <w:lang w:val="es-ES"/>
                  <w:rPrChange w:id="8061" w:author="Rodrigo García" w:date="2017-09-29T10:08:00Z">
                    <w:rPr>
                      <w:rFonts w:ascii="Monaco" w:hAnsi="Monaco" w:cs="Monaco"/>
                      <w:b/>
                      <w:bCs/>
                      <w:color w:val="CE5C00"/>
                      <w:sz w:val="32"/>
                      <w:szCs w:val="32"/>
                      <w:lang w:val="en-US"/>
                    </w:rPr>
                  </w:rPrChange>
                </w:rPr>
                <w:t>=</w:t>
              </w:r>
              <w:r w:rsidRPr="0079203F">
                <w:rPr>
                  <w:lang w:val="es-ES"/>
                  <w:rPrChange w:id="8062" w:author="Rodrigo García" w:date="2017-09-29T10:08:00Z">
                    <w:rPr>
                      <w:rFonts w:ascii="Monaco" w:hAnsi="Monaco" w:cs="Monaco"/>
                      <w:sz w:val="32"/>
                      <w:szCs w:val="32"/>
                      <w:lang w:val="en-US"/>
                    </w:rPr>
                  </w:rPrChange>
                </w:rPr>
                <w:t xml:space="preserve"> url1</w:t>
              </w:r>
              <w:r w:rsidRPr="0079203F">
                <w:rPr>
                  <w:b/>
                  <w:bCs/>
                  <w:lang w:val="es-ES"/>
                  <w:rPrChange w:id="8063" w:author="Rodrigo García" w:date="2017-09-29T10:08:00Z">
                    <w:rPr>
                      <w:rFonts w:ascii="Monaco" w:hAnsi="Monaco" w:cs="Monaco"/>
                      <w:b/>
                      <w:bCs/>
                      <w:color w:val="000000"/>
                      <w:sz w:val="32"/>
                      <w:szCs w:val="32"/>
                      <w:lang w:val="en-US"/>
                    </w:rPr>
                  </w:rPrChange>
                </w:rPr>
                <w:t>.</w:t>
              </w:r>
              <w:r w:rsidRPr="0079203F">
                <w:rPr>
                  <w:lang w:val="es-ES"/>
                  <w:rPrChange w:id="8064" w:author="Rodrigo García" w:date="2017-09-29T10:08:00Z">
                    <w:rPr>
                      <w:rFonts w:ascii="Monaco" w:hAnsi="Monaco" w:cs="Monaco"/>
                      <w:color w:val="000000"/>
                      <w:sz w:val="32"/>
                      <w:szCs w:val="32"/>
                      <w:lang w:val="en-US"/>
                    </w:rPr>
                  </w:rPrChange>
                </w:rPr>
                <w:t>searchParams</w:t>
              </w:r>
              <w:r w:rsidRPr="0079203F">
                <w:rPr>
                  <w:b/>
                  <w:bCs/>
                  <w:lang w:val="es-ES"/>
                  <w:rPrChange w:id="8065" w:author="Rodrigo García" w:date="2017-09-29T10:08:00Z">
                    <w:rPr>
                      <w:rFonts w:ascii="Monaco" w:hAnsi="Monaco" w:cs="Monaco"/>
                      <w:b/>
                      <w:bCs/>
                      <w:color w:val="000000"/>
                      <w:sz w:val="32"/>
                      <w:szCs w:val="32"/>
                      <w:lang w:val="en-US"/>
                    </w:rPr>
                  </w:rPrChange>
                </w:rPr>
                <w:t>.</w:t>
              </w:r>
              <w:r w:rsidRPr="0079203F">
                <w:rPr>
                  <w:lang w:val="es-ES"/>
                  <w:rPrChange w:id="8066" w:author="Rodrigo García" w:date="2017-09-29T10:08:00Z">
                    <w:rPr>
                      <w:rFonts w:ascii="Monaco" w:hAnsi="Monaco" w:cs="Monaco"/>
                      <w:color w:val="000000"/>
                      <w:sz w:val="32"/>
                      <w:szCs w:val="32"/>
                      <w:lang w:val="en-US"/>
                    </w:rPr>
                  </w:rPrChange>
                </w:rPr>
                <w:t>get</w:t>
              </w:r>
              <w:r w:rsidRPr="0079203F">
                <w:rPr>
                  <w:b/>
                  <w:bCs/>
                  <w:lang w:val="es-ES"/>
                  <w:rPrChange w:id="8067" w:author="Rodrigo García" w:date="2017-09-29T10:08:00Z">
                    <w:rPr>
                      <w:rFonts w:ascii="Monaco" w:hAnsi="Monaco" w:cs="Monaco"/>
                      <w:b/>
                      <w:bCs/>
                      <w:color w:val="000000"/>
                      <w:sz w:val="32"/>
                      <w:szCs w:val="32"/>
                      <w:lang w:val="en-US"/>
                    </w:rPr>
                  </w:rPrChange>
                </w:rPr>
                <w:t>(</w:t>
              </w:r>
              <w:r w:rsidRPr="0079203F">
                <w:rPr>
                  <w:color w:val="4E9A06"/>
                  <w:lang w:val="es-ES"/>
                  <w:rPrChange w:id="8068" w:author="Rodrigo García" w:date="2017-09-29T10:08:00Z">
                    <w:rPr>
                      <w:rFonts w:ascii="Monaco" w:hAnsi="Monaco" w:cs="Monaco"/>
                      <w:color w:val="4E9A06"/>
                      <w:sz w:val="32"/>
                      <w:szCs w:val="32"/>
                      <w:lang w:val="en-US"/>
                    </w:rPr>
                  </w:rPrChange>
                </w:rPr>
                <w:t>"var2"</w:t>
              </w:r>
              <w:r w:rsidRPr="0079203F">
                <w:rPr>
                  <w:b/>
                  <w:bCs/>
                  <w:lang w:val="es-ES"/>
                  <w:rPrChange w:id="8069"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070" w:author="Borja Gonzalez" w:date="2017-09-28T19:31:00Z"/>
                <w:lang w:val="es-ES"/>
                <w:rPrChange w:id="8071" w:author="Rodrigo García" w:date="2017-09-29T10:08:00Z">
                  <w:rPr>
                    <w:ins w:id="8072" w:author="Borja Gonzalez" w:date="2017-09-28T19:31:00Z"/>
                    <w:rFonts w:ascii="Monaco" w:eastAsiaTheme="majorEastAsia" w:hAnsi="Monaco" w:cs="Monaco"/>
                    <w:color w:val="243F60" w:themeColor="accent1" w:themeShade="7F"/>
                    <w:sz w:val="32"/>
                    <w:szCs w:val="32"/>
                    <w:lang w:val="en-US"/>
                  </w:rPr>
                </w:rPrChange>
              </w:rPr>
              <w:pPrChange w:id="8073" w:author="GONZALEZ DIAZ, BORJA" w:date="2017-09-29T19:25:00Z">
                <w:pPr>
                  <w:keepNext/>
                  <w:keepLines/>
                  <w:widowControl w:val="0"/>
                  <w:autoSpaceDE w:val="0"/>
                  <w:autoSpaceDN w:val="0"/>
                  <w:adjustRightInd w:val="0"/>
                  <w:spacing w:before="200"/>
                  <w:outlineLvl w:val="4"/>
                </w:pPr>
              </w:pPrChange>
            </w:pPr>
            <w:ins w:id="8074" w:author="Borja Gonzalez" w:date="2017-09-28T19:31:00Z">
              <w:r w:rsidRPr="0079203F">
                <w:rPr>
                  <w:lang w:val="es-ES"/>
                  <w:rPrChange w:id="8075" w:author="Rodrigo García" w:date="2017-09-29T10:08:00Z">
                    <w:rPr>
                      <w:rFonts w:ascii="Monaco" w:hAnsi="Monaco" w:cs="Monaco"/>
                      <w:sz w:val="32"/>
                      <w:szCs w:val="32"/>
                      <w:lang w:val="en-US"/>
                    </w:rPr>
                  </w:rPrChange>
                </w:rPr>
                <w:t xml:space="preserve">    </w:t>
              </w:r>
              <w:r w:rsidRPr="0079203F">
                <w:rPr>
                  <w:b/>
                  <w:bCs/>
                  <w:color w:val="204A87"/>
                  <w:lang w:val="es-ES"/>
                  <w:rPrChange w:id="8076" w:author="Rodrigo García" w:date="2017-09-29T10:08:00Z">
                    <w:rPr>
                      <w:rFonts w:ascii="Monaco" w:hAnsi="Monaco" w:cs="Monaco"/>
                      <w:b/>
                      <w:bCs/>
                      <w:color w:val="204A87"/>
                      <w:sz w:val="32"/>
                      <w:szCs w:val="32"/>
                      <w:lang w:val="en-US"/>
                    </w:rPr>
                  </w:rPrChange>
                </w:rPr>
                <w:t>var</w:t>
              </w:r>
              <w:r w:rsidRPr="0079203F">
                <w:rPr>
                  <w:lang w:val="es-ES"/>
                  <w:rPrChange w:id="8077" w:author="Rodrigo García" w:date="2017-09-29T10:08:00Z">
                    <w:rPr>
                      <w:rFonts w:ascii="Monaco" w:hAnsi="Monaco" w:cs="Monaco"/>
                      <w:sz w:val="32"/>
                      <w:szCs w:val="32"/>
                      <w:lang w:val="en-US"/>
                    </w:rPr>
                  </w:rPrChange>
                </w:rPr>
                <w:t xml:space="preserve"> apellido </w:t>
              </w:r>
              <w:r w:rsidRPr="0079203F">
                <w:rPr>
                  <w:b/>
                  <w:bCs/>
                  <w:color w:val="CE5C00"/>
                  <w:lang w:val="es-ES"/>
                  <w:rPrChange w:id="8078" w:author="Rodrigo García" w:date="2017-09-29T10:08:00Z">
                    <w:rPr>
                      <w:rFonts w:ascii="Monaco" w:hAnsi="Monaco" w:cs="Monaco"/>
                      <w:b/>
                      <w:bCs/>
                      <w:color w:val="CE5C00"/>
                      <w:sz w:val="32"/>
                      <w:szCs w:val="32"/>
                      <w:lang w:val="en-US"/>
                    </w:rPr>
                  </w:rPrChange>
                </w:rPr>
                <w:t>=</w:t>
              </w:r>
              <w:r w:rsidRPr="0079203F">
                <w:rPr>
                  <w:lang w:val="es-ES"/>
                  <w:rPrChange w:id="8079" w:author="Rodrigo García" w:date="2017-09-29T10:08:00Z">
                    <w:rPr>
                      <w:rFonts w:ascii="Monaco" w:hAnsi="Monaco" w:cs="Monaco"/>
                      <w:sz w:val="32"/>
                      <w:szCs w:val="32"/>
                      <w:lang w:val="en-US"/>
                    </w:rPr>
                  </w:rPrChange>
                </w:rPr>
                <w:t xml:space="preserve"> url1</w:t>
              </w:r>
              <w:r w:rsidRPr="0079203F">
                <w:rPr>
                  <w:b/>
                  <w:bCs/>
                  <w:lang w:val="es-ES"/>
                  <w:rPrChange w:id="8080" w:author="Rodrigo García" w:date="2017-09-29T10:08:00Z">
                    <w:rPr>
                      <w:rFonts w:ascii="Monaco" w:hAnsi="Monaco" w:cs="Monaco"/>
                      <w:b/>
                      <w:bCs/>
                      <w:color w:val="000000"/>
                      <w:sz w:val="32"/>
                      <w:szCs w:val="32"/>
                      <w:lang w:val="en-US"/>
                    </w:rPr>
                  </w:rPrChange>
                </w:rPr>
                <w:t>.</w:t>
              </w:r>
              <w:r w:rsidRPr="0079203F">
                <w:rPr>
                  <w:lang w:val="es-ES"/>
                  <w:rPrChange w:id="8081" w:author="Rodrigo García" w:date="2017-09-29T10:08:00Z">
                    <w:rPr>
                      <w:rFonts w:ascii="Monaco" w:hAnsi="Monaco" w:cs="Monaco"/>
                      <w:color w:val="000000"/>
                      <w:sz w:val="32"/>
                      <w:szCs w:val="32"/>
                      <w:lang w:val="en-US"/>
                    </w:rPr>
                  </w:rPrChange>
                </w:rPr>
                <w:t>searchParams</w:t>
              </w:r>
              <w:r w:rsidRPr="0079203F">
                <w:rPr>
                  <w:b/>
                  <w:bCs/>
                  <w:lang w:val="es-ES"/>
                  <w:rPrChange w:id="8082" w:author="Rodrigo García" w:date="2017-09-29T10:08:00Z">
                    <w:rPr>
                      <w:rFonts w:ascii="Monaco" w:hAnsi="Monaco" w:cs="Monaco"/>
                      <w:b/>
                      <w:bCs/>
                      <w:color w:val="000000"/>
                      <w:sz w:val="32"/>
                      <w:szCs w:val="32"/>
                      <w:lang w:val="en-US"/>
                    </w:rPr>
                  </w:rPrChange>
                </w:rPr>
                <w:t>.</w:t>
              </w:r>
              <w:r w:rsidRPr="0079203F">
                <w:rPr>
                  <w:lang w:val="es-ES"/>
                  <w:rPrChange w:id="8083" w:author="Rodrigo García" w:date="2017-09-29T10:08:00Z">
                    <w:rPr>
                      <w:rFonts w:ascii="Monaco" w:hAnsi="Monaco" w:cs="Monaco"/>
                      <w:color w:val="000000"/>
                      <w:sz w:val="32"/>
                      <w:szCs w:val="32"/>
                      <w:lang w:val="en-US"/>
                    </w:rPr>
                  </w:rPrChange>
                </w:rPr>
                <w:t>get</w:t>
              </w:r>
              <w:r w:rsidRPr="0079203F">
                <w:rPr>
                  <w:b/>
                  <w:bCs/>
                  <w:lang w:val="es-ES"/>
                  <w:rPrChange w:id="8084" w:author="Rodrigo García" w:date="2017-09-29T10:08:00Z">
                    <w:rPr>
                      <w:rFonts w:ascii="Monaco" w:hAnsi="Monaco" w:cs="Monaco"/>
                      <w:b/>
                      <w:bCs/>
                      <w:color w:val="000000"/>
                      <w:sz w:val="32"/>
                      <w:szCs w:val="32"/>
                      <w:lang w:val="en-US"/>
                    </w:rPr>
                  </w:rPrChange>
                </w:rPr>
                <w:t>(</w:t>
              </w:r>
              <w:r w:rsidRPr="0079203F">
                <w:rPr>
                  <w:color w:val="4E9A06"/>
                  <w:lang w:val="es-ES"/>
                  <w:rPrChange w:id="8085" w:author="Rodrigo García" w:date="2017-09-29T10:08:00Z">
                    <w:rPr>
                      <w:rFonts w:ascii="Monaco" w:hAnsi="Monaco" w:cs="Monaco"/>
                      <w:color w:val="4E9A06"/>
                      <w:sz w:val="32"/>
                      <w:szCs w:val="32"/>
                      <w:lang w:val="en-US"/>
                    </w:rPr>
                  </w:rPrChange>
                </w:rPr>
                <w:t>"var3"</w:t>
              </w:r>
              <w:r w:rsidRPr="0079203F">
                <w:rPr>
                  <w:b/>
                  <w:bCs/>
                  <w:lang w:val="es-ES"/>
                  <w:rPrChange w:id="8086"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087" w:author="Borja Gonzalez" w:date="2017-09-28T19:31:00Z"/>
                <w:lang w:val="en-US"/>
                <w:rPrChange w:id="8088" w:author="Borja Gonzalez" w:date="2017-09-28T19:31:00Z">
                  <w:rPr>
                    <w:ins w:id="8089" w:author="Borja Gonzalez" w:date="2017-09-28T19:31:00Z"/>
                    <w:rFonts w:ascii="Monaco" w:eastAsiaTheme="majorEastAsia" w:hAnsi="Monaco" w:cs="Monaco"/>
                    <w:color w:val="243F60" w:themeColor="accent1" w:themeShade="7F"/>
                    <w:sz w:val="32"/>
                    <w:szCs w:val="32"/>
                    <w:lang w:val="en-US"/>
                  </w:rPr>
                </w:rPrChange>
              </w:rPr>
              <w:pPrChange w:id="8090" w:author="GONZALEZ DIAZ, BORJA" w:date="2017-09-29T19:25:00Z">
                <w:pPr>
                  <w:keepNext/>
                  <w:keepLines/>
                  <w:widowControl w:val="0"/>
                  <w:autoSpaceDE w:val="0"/>
                  <w:autoSpaceDN w:val="0"/>
                  <w:adjustRightInd w:val="0"/>
                  <w:spacing w:before="200"/>
                  <w:outlineLvl w:val="4"/>
                </w:pPr>
              </w:pPrChange>
            </w:pPr>
            <w:ins w:id="8091" w:author="Borja Gonzalez" w:date="2017-09-28T19:31:00Z">
              <w:r w:rsidRPr="0079203F">
                <w:rPr>
                  <w:lang w:val="es-ES"/>
                  <w:rPrChange w:id="8092" w:author="Rodrigo García" w:date="2017-09-29T10:08:00Z">
                    <w:rPr>
                      <w:rFonts w:ascii="Monaco" w:hAnsi="Monaco" w:cs="Monaco"/>
                      <w:sz w:val="32"/>
                      <w:szCs w:val="32"/>
                      <w:lang w:val="en-US"/>
                    </w:rPr>
                  </w:rPrChange>
                </w:rPr>
                <w:t xml:space="preserve">    </w:t>
              </w:r>
              <w:r w:rsidRPr="00E066BD">
                <w:rPr>
                  <w:b/>
                  <w:bCs/>
                  <w:color w:val="204A87"/>
                  <w:lang w:val="en-US"/>
                  <w:rPrChange w:id="8093" w:author="Borja Gonzalez" w:date="2017-09-28T19:31:00Z">
                    <w:rPr>
                      <w:rFonts w:ascii="Monaco" w:hAnsi="Monaco" w:cs="Monaco"/>
                      <w:b/>
                      <w:bCs/>
                      <w:color w:val="204A87"/>
                      <w:sz w:val="32"/>
                      <w:szCs w:val="32"/>
                      <w:lang w:val="en-US"/>
                    </w:rPr>
                  </w:rPrChange>
                </w:rPr>
                <w:t>var</w:t>
              </w:r>
              <w:r w:rsidRPr="00E066BD">
                <w:rPr>
                  <w:lang w:val="en-US"/>
                  <w:rPrChange w:id="8094" w:author="Borja Gonzalez" w:date="2017-09-28T19:31:00Z">
                    <w:rPr>
                      <w:rFonts w:ascii="Monaco" w:hAnsi="Monaco" w:cs="Monaco"/>
                      <w:sz w:val="32"/>
                      <w:szCs w:val="32"/>
                      <w:lang w:val="en-US"/>
                    </w:rPr>
                  </w:rPrChange>
                </w:rPr>
                <w:t xml:space="preserve"> sexo </w:t>
              </w:r>
              <w:r w:rsidRPr="00E066BD">
                <w:rPr>
                  <w:b/>
                  <w:bCs/>
                  <w:color w:val="CE5C00"/>
                  <w:lang w:val="en-US"/>
                  <w:rPrChange w:id="8095" w:author="Borja Gonzalez" w:date="2017-09-28T19:31:00Z">
                    <w:rPr>
                      <w:rFonts w:ascii="Monaco" w:hAnsi="Monaco" w:cs="Monaco"/>
                      <w:b/>
                      <w:bCs/>
                      <w:color w:val="CE5C00"/>
                      <w:sz w:val="32"/>
                      <w:szCs w:val="32"/>
                      <w:lang w:val="en-US"/>
                    </w:rPr>
                  </w:rPrChange>
                </w:rPr>
                <w:t>=</w:t>
              </w:r>
              <w:r w:rsidRPr="00E066BD">
                <w:rPr>
                  <w:lang w:val="en-US"/>
                  <w:rPrChange w:id="8096" w:author="Borja Gonzalez" w:date="2017-09-28T19:31:00Z">
                    <w:rPr>
                      <w:rFonts w:ascii="Monaco" w:hAnsi="Monaco" w:cs="Monaco"/>
                      <w:sz w:val="32"/>
                      <w:szCs w:val="32"/>
                      <w:lang w:val="en-US"/>
                    </w:rPr>
                  </w:rPrChange>
                </w:rPr>
                <w:t xml:space="preserve"> url1</w:t>
              </w:r>
              <w:r w:rsidRPr="00E066BD">
                <w:rPr>
                  <w:b/>
                  <w:bCs/>
                  <w:lang w:val="en-US"/>
                  <w:rPrChange w:id="8097" w:author="Borja Gonzalez" w:date="2017-09-28T19:31:00Z">
                    <w:rPr>
                      <w:rFonts w:ascii="Monaco" w:hAnsi="Monaco" w:cs="Monaco"/>
                      <w:b/>
                      <w:bCs/>
                      <w:color w:val="000000"/>
                      <w:sz w:val="32"/>
                      <w:szCs w:val="32"/>
                      <w:lang w:val="en-US"/>
                    </w:rPr>
                  </w:rPrChange>
                </w:rPr>
                <w:t>.</w:t>
              </w:r>
              <w:r w:rsidRPr="00E066BD">
                <w:rPr>
                  <w:lang w:val="en-US"/>
                  <w:rPrChange w:id="8098" w:author="Borja Gonzalez" w:date="2017-09-28T19:31:00Z">
                    <w:rPr>
                      <w:rFonts w:ascii="Monaco" w:hAnsi="Monaco" w:cs="Monaco"/>
                      <w:color w:val="000000"/>
                      <w:sz w:val="32"/>
                      <w:szCs w:val="32"/>
                      <w:lang w:val="en-US"/>
                    </w:rPr>
                  </w:rPrChange>
                </w:rPr>
                <w:t>searchParams</w:t>
              </w:r>
              <w:r w:rsidRPr="00E066BD">
                <w:rPr>
                  <w:b/>
                  <w:bCs/>
                  <w:lang w:val="en-US"/>
                  <w:rPrChange w:id="8099" w:author="Borja Gonzalez" w:date="2017-09-28T19:31:00Z">
                    <w:rPr>
                      <w:rFonts w:ascii="Monaco" w:hAnsi="Monaco" w:cs="Monaco"/>
                      <w:b/>
                      <w:bCs/>
                      <w:color w:val="000000"/>
                      <w:sz w:val="32"/>
                      <w:szCs w:val="32"/>
                      <w:lang w:val="en-US"/>
                    </w:rPr>
                  </w:rPrChange>
                </w:rPr>
                <w:t>.</w:t>
              </w:r>
              <w:r w:rsidRPr="00E066BD">
                <w:rPr>
                  <w:lang w:val="en-US"/>
                  <w:rPrChange w:id="8100" w:author="Borja Gonzalez" w:date="2017-09-28T19:31:00Z">
                    <w:rPr>
                      <w:rFonts w:ascii="Monaco" w:hAnsi="Monaco" w:cs="Monaco"/>
                      <w:color w:val="000000"/>
                      <w:sz w:val="32"/>
                      <w:szCs w:val="32"/>
                      <w:lang w:val="en-US"/>
                    </w:rPr>
                  </w:rPrChange>
                </w:rPr>
                <w:t>get</w:t>
              </w:r>
              <w:r w:rsidRPr="00E066BD">
                <w:rPr>
                  <w:b/>
                  <w:bCs/>
                  <w:lang w:val="en-US"/>
                  <w:rPrChange w:id="8101" w:author="Borja Gonzalez" w:date="2017-09-28T19:31:00Z">
                    <w:rPr>
                      <w:rFonts w:ascii="Monaco" w:hAnsi="Monaco" w:cs="Monaco"/>
                      <w:b/>
                      <w:bCs/>
                      <w:color w:val="000000"/>
                      <w:sz w:val="32"/>
                      <w:szCs w:val="32"/>
                      <w:lang w:val="en-US"/>
                    </w:rPr>
                  </w:rPrChange>
                </w:rPr>
                <w:t>(</w:t>
              </w:r>
              <w:r w:rsidRPr="00E066BD">
                <w:rPr>
                  <w:color w:val="4E9A06"/>
                  <w:lang w:val="en-US"/>
                  <w:rPrChange w:id="8102" w:author="Borja Gonzalez" w:date="2017-09-28T19:31:00Z">
                    <w:rPr>
                      <w:rFonts w:ascii="Monaco" w:hAnsi="Monaco" w:cs="Monaco"/>
                      <w:color w:val="4E9A06"/>
                      <w:sz w:val="32"/>
                      <w:szCs w:val="32"/>
                      <w:lang w:val="en-US"/>
                    </w:rPr>
                  </w:rPrChange>
                </w:rPr>
                <w:t>"var4"</w:t>
              </w:r>
              <w:r w:rsidRPr="00E066BD">
                <w:rPr>
                  <w:b/>
                  <w:bCs/>
                  <w:lang w:val="en-US"/>
                  <w:rPrChange w:id="8103"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104" w:author="Borja Gonzalez" w:date="2017-09-28T19:31:00Z"/>
                <w:lang w:val="en-US"/>
                <w:rPrChange w:id="8105" w:author="Borja Gonzalez" w:date="2017-09-28T19:31:00Z">
                  <w:rPr>
                    <w:ins w:id="8106" w:author="Borja Gonzalez" w:date="2017-09-28T19:31:00Z"/>
                    <w:rFonts w:ascii="Monaco" w:eastAsiaTheme="majorEastAsia" w:hAnsi="Monaco" w:cs="Monaco"/>
                    <w:color w:val="243F60" w:themeColor="accent1" w:themeShade="7F"/>
                    <w:sz w:val="32"/>
                    <w:szCs w:val="32"/>
                    <w:lang w:val="en-US"/>
                  </w:rPr>
                </w:rPrChange>
              </w:rPr>
              <w:pPrChange w:id="8107" w:author="GONZALEZ DIAZ, BORJA" w:date="2017-09-29T19:25:00Z">
                <w:pPr>
                  <w:keepNext/>
                  <w:keepLines/>
                  <w:widowControl w:val="0"/>
                  <w:autoSpaceDE w:val="0"/>
                  <w:autoSpaceDN w:val="0"/>
                  <w:adjustRightInd w:val="0"/>
                  <w:spacing w:before="200"/>
                  <w:outlineLvl w:val="4"/>
                </w:pPr>
              </w:pPrChange>
            </w:pPr>
            <w:ins w:id="8108" w:author="Borja Gonzalez" w:date="2017-09-28T19:31:00Z">
              <w:r w:rsidRPr="00E066BD">
                <w:rPr>
                  <w:lang w:val="en-US"/>
                  <w:rPrChange w:id="8109" w:author="Borja Gonzalez" w:date="2017-09-28T19:31:00Z">
                    <w:rPr>
                      <w:rFonts w:ascii="Monaco" w:hAnsi="Monaco" w:cs="Monaco"/>
                      <w:sz w:val="32"/>
                      <w:szCs w:val="32"/>
                      <w:lang w:val="en-US"/>
                    </w:rPr>
                  </w:rPrChange>
                </w:rPr>
                <w:t xml:space="preserve">    </w:t>
              </w:r>
              <w:r w:rsidRPr="00E066BD">
                <w:rPr>
                  <w:b/>
                  <w:bCs/>
                  <w:color w:val="204A87"/>
                  <w:lang w:val="en-US"/>
                  <w:rPrChange w:id="8110" w:author="Borja Gonzalez" w:date="2017-09-28T19:31:00Z">
                    <w:rPr>
                      <w:rFonts w:ascii="Monaco" w:hAnsi="Monaco" w:cs="Monaco"/>
                      <w:b/>
                      <w:bCs/>
                      <w:color w:val="204A87"/>
                      <w:sz w:val="32"/>
                      <w:szCs w:val="32"/>
                      <w:lang w:val="en-US"/>
                    </w:rPr>
                  </w:rPrChange>
                </w:rPr>
                <w:t>const</w:t>
              </w:r>
              <w:r w:rsidRPr="00E066BD">
                <w:rPr>
                  <w:lang w:val="en-US"/>
                  <w:rPrChange w:id="8111" w:author="Borja Gonzalez" w:date="2017-09-28T19:31:00Z">
                    <w:rPr>
                      <w:rFonts w:ascii="Monaco" w:hAnsi="Monaco" w:cs="Monaco"/>
                      <w:sz w:val="32"/>
                      <w:szCs w:val="32"/>
                      <w:lang w:val="en-US"/>
                    </w:rPr>
                  </w:rPrChange>
                </w:rPr>
                <w:t xml:space="preserve"> CHART </w:t>
              </w:r>
              <w:r w:rsidRPr="00E066BD">
                <w:rPr>
                  <w:b/>
                  <w:bCs/>
                  <w:color w:val="CE5C00"/>
                  <w:lang w:val="en-US"/>
                  <w:rPrChange w:id="8112" w:author="Borja Gonzalez" w:date="2017-09-28T19:31:00Z">
                    <w:rPr>
                      <w:rFonts w:ascii="Monaco" w:hAnsi="Monaco" w:cs="Monaco"/>
                      <w:b/>
                      <w:bCs/>
                      <w:color w:val="CE5C00"/>
                      <w:sz w:val="32"/>
                      <w:szCs w:val="32"/>
                      <w:lang w:val="en-US"/>
                    </w:rPr>
                  </w:rPrChange>
                </w:rPr>
                <w:t>=</w:t>
              </w:r>
              <w:r w:rsidRPr="00E066BD">
                <w:rPr>
                  <w:lang w:val="en-US"/>
                  <w:rPrChange w:id="8113" w:author="Borja Gonzalez" w:date="2017-09-28T19:31:00Z">
                    <w:rPr>
                      <w:rFonts w:ascii="Monaco" w:hAnsi="Monaco" w:cs="Monaco"/>
                      <w:sz w:val="32"/>
                      <w:szCs w:val="32"/>
                      <w:lang w:val="en-US"/>
                    </w:rPr>
                  </w:rPrChange>
                </w:rPr>
                <w:t xml:space="preserve"> </w:t>
              </w:r>
              <w:proofErr w:type="gramStart"/>
              <w:r w:rsidRPr="00E066BD">
                <w:rPr>
                  <w:color w:val="204A87"/>
                  <w:lang w:val="en-US"/>
                  <w:rPrChange w:id="8114" w:author="Borja Gonzalez" w:date="2017-09-28T19:31:00Z">
                    <w:rPr>
                      <w:rFonts w:ascii="Monaco" w:hAnsi="Monaco" w:cs="Monaco"/>
                      <w:color w:val="204A87"/>
                      <w:sz w:val="32"/>
                      <w:szCs w:val="32"/>
                      <w:lang w:val="en-US"/>
                    </w:rPr>
                  </w:rPrChange>
                </w:rPr>
                <w:t>document</w:t>
              </w:r>
              <w:r w:rsidRPr="00E066BD">
                <w:rPr>
                  <w:b/>
                  <w:bCs/>
                  <w:lang w:val="en-US"/>
                  <w:rPrChange w:id="8115" w:author="Borja Gonzalez" w:date="2017-09-28T19:31:00Z">
                    <w:rPr>
                      <w:rFonts w:ascii="Monaco" w:hAnsi="Monaco" w:cs="Monaco"/>
                      <w:b/>
                      <w:bCs/>
                      <w:color w:val="000000"/>
                      <w:sz w:val="32"/>
                      <w:szCs w:val="32"/>
                      <w:lang w:val="en-US"/>
                    </w:rPr>
                  </w:rPrChange>
                </w:rPr>
                <w:t>.</w:t>
              </w:r>
              <w:r w:rsidRPr="00E066BD">
                <w:rPr>
                  <w:lang w:val="en-US"/>
                  <w:rPrChange w:id="8116" w:author="Borja Gonzalez" w:date="2017-09-28T19:31:00Z">
                    <w:rPr>
                      <w:rFonts w:ascii="Monaco" w:hAnsi="Monaco" w:cs="Monaco"/>
                      <w:color w:val="000000"/>
                      <w:sz w:val="32"/>
                      <w:szCs w:val="32"/>
                      <w:lang w:val="en-US"/>
                    </w:rPr>
                  </w:rPrChange>
                </w:rPr>
                <w:t>getElementById</w:t>
              </w:r>
              <w:proofErr w:type="gramEnd"/>
              <w:r w:rsidRPr="00E066BD">
                <w:rPr>
                  <w:b/>
                  <w:bCs/>
                  <w:lang w:val="en-US"/>
                  <w:rPrChange w:id="8117" w:author="Borja Gonzalez" w:date="2017-09-28T19:31:00Z">
                    <w:rPr>
                      <w:rFonts w:ascii="Monaco" w:hAnsi="Monaco" w:cs="Monaco"/>
                      <w:b/>
                      <w:bCs/>
                      <w:color w:val="000000"/>
                      <w:sz w:val="32"/>
                      <w:szCs w:val="32"/>
                      <w:lang w:val="en-US"/>
                    </w:rPr>
                  </w:rPrChange>
                </w:rPr>
                <w:t>(</w:t>
              </w:r>
              <w:r w:rsidRPr="00E066BD">
                <w:rPr>
                  <w:color w:val="4E9A06"/>
                  <w:lang w:val="en-US"/>
                  <w:rPrChange w:id="8118" w:author="Borja Gonzalez" w:date="2017-09-28T19:31:00Z">
                    <w:rPr>
                      <w:rFonts w:ascii="Monaco" w:hAnsi="Monaco" w:cs="Monaco"/>
                      <w:color w:val="4E9A06"/>
                      <w:sz w:val="32"/>
                      <w:szCs w:val="32"/>
                      <w:lang w:val="en-US"/>
                    </w:rPr>
                  </w:rPrChange>
                </w:rPr>
                <w:t>"lineChart"</w:t>
              </w:r>
              <w:r w:rsidRPr="00E066BD">
                <w:rPr>
                  <w:b/>
                  <w:bCs/>
                  <w:lang w:val="en-US"/>
                  <w:rPrChange w:id="8119"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120" w:author="Borja Gonzalez" w:date="2017-09-28T19:31:00Z"/>
                <w:lang w:val="en-US"/>
                <w:rPrChange w:id="8121" w:author="Borja Gonzalez" w:date="2017-09-28T19:31:00Z">
                  <w:rPr>
                    <w:ins w:id="8122" w:author="Borja Gonzalez" w:date="2017-09-28T19:31:00Z"/>
                    <w:rFonts w:ascii="Monaco" w:eastAsiaTheme="majorEastAsia" w:hAnsi="Monaco" w:cs="Monaco"/>
                    <w:color w:val="243F60" w:themeColor="accent1" w:themeShade="7F"/>
                    <w:sz w:val="32"/>
                    <w:szCs w:val="32"/>
                    <w:lang w:val="en-US"/>
                  </w:rPr>
                </w:rPrChange>
              </w:rPr>
              <w:pPrChange w:id="8123" w:author="GONZALEZ DIAZ, BORJA" w:date="2017-09-29T19:25:00Z">
                <w:pPr>
                  <w:keepNext/>
                  <w:keepLines/>
                  <w:widowControl w:val="0"/>
                  <w:autoSpaceDE w:val="0"/>
                  <w:autoSpaceDN w:val="0"/>
                  <w:adjustRightInd w:val="0"/>
                  <w:spacing w:before="200"/>
                  <w:outlineLvl w:val="4"/>
                </w:pPr>
              </w:pPrChange>
            </w:pPr>
            <w:ins w:id="8124" w:author="Borja Gonzalez" w:date="2017-09-28T19:31:00Z">
              <w:r w:rsidRPr="00E066BD">
                <w:rPr>
                  <w:lang w:val="en-US"/>
                  <w:rPrChange w:id="8125" w:author="Borja Gonzalez" w:date="2017-09-28T19:31:00Z">
                    <w:rPr>
                      <w:rFonts w:ascii="Monaco" w:hAnsi="Monaco" w:cs="Monaco"/>
                      <w:sz w:val="32"/>
                      <w:szCs w:val="32"/>
                      <w:lang w:val="en-US"/>
                    </w:rPr>
                  </w:rPrChange>
                </w:rPr>
                <w:t xml:space="preserve">    </w:t>
              </w:r>
              <w:r w:rsidRPr="00E066BD">
                <w:rPr>
                  <w:b/>
                  <w:bCs/>
                  <w:color w:val="204A87"/>
                  <w:lang w:val="en-US"/>
                  <w:rPrChange w:id="8126" w:author="Borja Gonzalez" w:date="2017-09-28T19:31:00Z">
                    <w:rPr>
                      <w:rFonts w:ascii="Monaco" w:hAnsi="Monaco" w:cs="Monaco"/>
                      <w:b/>
                      <w:bCs/>
                      <w:color w:val="204A87"/>
                      <w:sz w:val="32"/>
                      <w:szCs w:val="32"/>
                      <w:lang w:val="en-US"/>
                    </w:rPr>
                  </w:rPrChange>
                </w:rPr>
                <w:t>if</w:t>
              </w:r>
              <w:r w:rsidRPr="00E066BD">
                <w:rPr>
                  <w:lang w:val="en-US"/>
                  <w:rPrChange w:id="8127" w:author="Borja Gonzalez" w:date="2017-09-28T19:31:00Z">
                    <w:rPr>
                      <w:rFonts w:ascii="Monaco" w:hAnsi="Monaco" w:cs="Monaco"/>
                      <w:sz w:val="32"/>
                      <w:szCs w:val="32"/>
                      <w:lang w:val="en-US"/>
                    </w:rPr>
                  </w:rPrChange>
                </w:rPr>
                <w:t xml:space="preserve"> </w:t>
              </w:r>
              <w:r w:rsidRPr="00E066BD">
                <w:rPr>
                  <w:b/>
                  <w:bCs/>
                  <w:lang w:val="en-US"/>
                  <w:rPrChange w:id="8128" w:author="Borja Gonzalez" w:date="2017-09-28T19:31:00Z">
                    <w:rPr>
                      <w:rFonts w:ascii="Monaco" w:hAnsi="Monaco" w:cs="Monaco"/>
                      <w:b/>
                      <w:bCs/>
                      <w:color w:val="000000"/>
                      <w:sz w:val="32"/>
                      <w:szCs w:val="32"/>
                      <w:lang w:val="en-US"/>
                    </w:rPr>
                  </w:rPrChange>
                </w:rPr>
                <w:t>(</w:t>
              </w:r>
              <w:r w:rsidRPr="00E066BD">
                <w:rPr>
                  <w:lang w:val="en-US"/>
                  <w:rPrChange w:id="8129" w:author="Borja Gonzalez" w:date="2017-09-28T19:31:00Z">
                    <w:rPr>
                      <w:rFonts w:ascii="Monaco" w:hAnsi="Monaco" w:cs="Monaco"/>
                      <w:color w:val="000000"/>
                      <w:sz w:val="32"/>
                      <w:szCs w:val="32"/>
                      <w:lang w:val="en-US"/>
                    </w:rPr>
                  </w:rPrChange>
                </w:rPr>
                <w:t>var_i</w:t>
              </w:r>
              <w:r w:rsidRPr="00E066BD">
                <w:rPr>
                  <w:b/>
                  <w:bCs/>
                  <w:color w:val="CE5C00"/>
                  <w:lang w:val="en-US"/>
                  <w:rPrChange w:id="8130" w:author="Borja Gonzalez" w:date="2017-09-28T19:31:00Z">
                    <w:rPr>
                      <w:rFonts w:ascii="Monaco" w:hAnsi="Monaco" w:cs="Monaco"/>
                      <w:b/>
                      <w:bCs/>
                      <w:color w:val="CE5C00"/>
                      <w:sz w:val="32"/>
                      <w:szCs w:val="32"/>
                      <w:lang w:val="en-US"/>
                    </w:rPr>
                  </w:rPrChange>
                </w:rPr>
                <w:t>&gt;=</w:t>
              </w:r>
              <w:proofErr w:type="gramStart"/>
              <w:r w:rsidRPr="00E066BD">
                <w:rPr>
                  <w:b/>
                  <w:bCs/>
                  <w:color w:val="0000CF"/>
                  <w:lang w:val="en-US"/>
                  <w:rPrChange w:id="8131" w:author="Borja Gonzalez" w:date="2017-09-28T19:31:00Z">
                    <w:rPr>
                      <w:rFonts w:ascii="Monaco" w:hAnsi="Monaco" w:cs="Monaco"/>
                      <w:b/>
                      <w:bCs/>
                      <w:color w:val="0000CF"/>
                      <w:sz w:val="32"/>
                      <w:szCs w:val="32"/>
                      <w:lang w:val="en-US"/>
                    </w:rPr>
                  </w:rPrChange>
                </w:rPr>
                <w:t>2</w:t>
              </w:r>
              <w:r w:rsidRPr="00E066BD">
                <w:rPr>
                  <w:b/>
                  <w:bCs/>
                  <w:lang w:val="en-US"/>
                  <w:rPrChange w:id="8132" w:author="Borja Gonzalez" w:date="2017-09-28T19:31:00Z">
                    <w:rPr>
                      <w:rFonts w:ascii="Monaco" w:hAnsi="Monaco" w:cs="Monaco"/>
                      <w:b/>
                      <w:bCs/>
                      <w:color w:val="000000"/>
                      <w:sz w:val="32"/>
                      <w:szCs w:val="32"/>
                      <w:lang w:val="en-US"/>
                    </w:rPr>
                  </w:rPrChange>
                </w:rPr>
                <w:t>){</w:t>
              </w:r>
              <w:proofErr w:type="gramEnd"/>
            </w:ins>
          </w:p>
          <w:p w14:paraId="20942FC8" w14:textId="77777777" w:rsidR="00E066BD" w:rsidRPr="00E066BD" w:rsidRDefault="00E066BD">
            <w:pPr>
              <w:rPr>
                <w:ins w:id="8133" w:author="Borja Gonzalez" w:date="2017-09-28T19:31:00Z"/>
                <w:lang w:val="en-US"/>
                <w:rPrChange w:id="8134" w:author="Borja Gonzalez" w:date="2017-09-28T19:31:00Z">
                  <w:rPr>
                    <w:ins w:id="8135" w:author="Borja Gonzalez" w:date="2017-09-28T19:31:00Z"/>
                    <w:rFonts w:ascii="Monaco" w:eastAsiaTheme="majorEastAsia" w:hAnsi="Monaco" w:cs="Monaco"/>
                    <w:color w:val="243F60" w:themeColor="accent1" w:themeShade="7F"/>
                    <w:sz w:val="32"/>
                    <w:szCs w:val="32"/>
                    <w:lang w:val="en-US"/>
                  </w:rPr>
                </w:rPrChange>
              </w:rPr>
              <w:pPrChange w:id="8136" w:author="GONZALEZ DIAZ, BORJA" w:date="2017-09-29T19:25:00Z">
                <w:pPr>
                  <w:keepNext/>
                  <w:keepLines/>
                  <w:widowControl w:val="0"/>
                  <w:autoSpaceDE w:val="0"/>
                  <w:autoSpaceDN w:val="0"/>
                  <w:adjustRightInd w:val="0"/>
                  <w:spacing w:before="200"/>
                  <w:outlineLvl w:val="4"/>
                </w:pPr>
              </w:pPrChange>
            </w:pPr>
            <w:ins w:id="8137" w:author="Borja Gonzalez" w:date="2017-09-28T19:31:00Z">
              <w:r w:rsidRPr="00E066BD">
                <w:rPr>
                  <w:lang w:val="en-US"/>
                  <w:rPrChange w:id="8138" w:author="Borja Gonzalez" w:date="2017-09-28T19:31:00Z">
                    <w:rPr>
                      <w:rFonts w:ascii="Monaco" w:hAnsi="Monaco" w:cs="Monaco"/>
                      <w:sz w:val="32"/>
                      <w:szCs w:val="32"/>
                      <w:lang w:val="en-US"/>
                    </w:rPr>
                  </w:rPrChange>
                </w:rPr>
                <w:t xml:space="preserve">        lineChart</w:t>
              </w:r>
              <w:r w:rsidRPr="00E066BD">
                <w:rPr>
                  <w:b/>
                  <w:bCs/>
                  <w:lang w:val="en-US"/>
                  <w:rPrChange w:id="8139" w:author="Borja Gonzalez" w:date="2017-09-28T19:31:00Z">
                    <w:rPr>
                      <w:rFonts w:ascii="Monaco" w:hAnsi="Monaco" w:cs="Monaco"/>
                      <w:b/>
                      <w:bCs/>
                      <w:color w:val="000000"/>
                      <w:sz w:val="32"/>
                      <w:szCs w:val="32"/>
                      <w:lang w:val="en-US"/>
                    </w:rPr>
                  </w:rPrChange>
                </w:rPr>
                <w:t>.</w:t>
              </w:r>
              <w:r w:rsidRPr="00E066BD">
                <w:rPr>
                  <w:lang w:val="en-US"/>
                  <w:rPrChange w:id="8140" w:author="Borja Gonzalez" w:date="2017-09-28T19:31:00Z">
                    <w:rPr>
                      <w:rFonts w:ascii="Monaco" w:hAnsi="Monaco" w:cs="Monaco"/>
                      <w:color w:val="000000"/>
                      <w:sz w:val="32"/>
                      <w:szCs w:val="32"/>
                      <w:lang w:val="en-US"/>
                    </w:rPr>
                  </w:rPrChange>
                </w:rPr>
                <w:t>destroy</w:t>
              </w:r>
              <w:r w:rsidRPr="00E066BD">
                <w:rPr>
                  <w:b/>
                  <w:bCs/>
                  <w:lang w:val="en-US"/>
                  <w:rPrChange w:id="8141"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142" w:author="Borja Gonzalez" w:date="2017-09-28T19:31:00Z"/>
                <w:lang w:val="en-US"/>
                <w:rPrChange w:id="8143" w:author="Borja Gonzalez" w:date="2017-09-28T19:31:00Z">
                  <w:rPr>
                    <w:ins w:id="8144" w:author="Borja Gonzalez" w:date="2017-09-28T19:31:00Z"/>
                    <w:rFonts w:ascii="Monaco" w:eastAsiaTheme="majorEastAsia" w:hAnsi="Monaco" w:cs="Monaco"/>
                    <w:color w:val="243F60" w:themeColor="accent1" w:themeShade="7F"/>
                    <w:sz w:val="32"/>
                    <w:szCs w:val="32"/>
                    <w:lang w:val="en-US"/>
                  </w:rPr>
                </w:rPrChange>
              </w:rPr>
              <w:pPrChange w:id="8145" w:author="GONZALEZ DIAZ, BORJA" w:date="2017-09-29T19:25:00Z">
                <w:pPr>
                  <w:keepNext/>
                  <w:keepLines/>
                  <w:widowControl w:val="0"/>
                  <w:autoSpaceDE w:val="0"/>
                  <w:autoSpaceDN w:val="0"/>
                  <w:adjustRightInd w:val="0"/>
                  <w:spacing w:before="200"/>
                  <w:outlineLvl w:val="4"/>
                </w:pPr>
              </w:pPrChange>
            </w:pPr>
            <w:ins w:id="8146" w:author="Borja Gonzalez" w:date="2017-09-28T19:31:00Z">
              <w:r w:rsidRPr="00E066BD">
                <w:rPr>
                  <w:lang w:val="en-US"/>
                  <w:rPrChange w:id="8147" w:author="Borja Gonzalez" w:date="2017-09-28T19:31:00Z">
                    <w:rPr>
                      <w:rFonts w:ascii="Monaco" w:hAnsi="Monaco" w:cs="Monaco"/>
                      <w:sz w:val="32"/>
                      <w:szCs w:val="32"/>
                      <w:lang w:val="en-US"/>
                    </w:rPr>
                  </w:rPrChange>
                </w:rPr>
                <w:t xml:space="preserve">    </w:t>
              </w:r>
              <w:r w:rsidRPr="00E066BD">
                <w:rPr>
                  <w:b/>
                  <w:bCs/>
                  <w:lang w:val="en-US"/>
                  <w:rPrChange w:id="8148"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149" w:author="Borja Gonzalez" w:date="2017-09-28T19:31:00Z"/>
                <w:lang w:val="en-US"/>
                <w:rPrChange w:id="8150" w:author="Borja Gonzalez" w:date="2017-09-28T19:31:00Z">
                  <w:rPr>
                    <w:ins w:id="8151" w:author="Borja Gonzalez" w:date="2017-09-28T19:31:00Z"/>
                    <w:rFonts w:ascii="Monaco" w:eastAsiaTheme="majorEastAsia" w:hAnsi="Monaco" w:cs="Monaco"/>
                    <w:color w:val="243F60" w:themeColor="accent1" w:themeShade="7F"/>
                    <w:sz w:val="32"/>
                    <w:szCs w:val="32"/>
                    <w:lang w:val="en-US"/>
                  </w:rPr>
                </w:rPrChange>
              </w:rPr>
              <w:pPrChange w:id="8152" w:author="GONZALEZ DIAZ, BORJA" w:date="2017-09-29T19:25:00Z">
                <w:pPr>
                  <w:keepNext/>
                  <w:keepLines/>
                  <w:widowControl w:val="0"/>
                  <w:autoSpaceDE w:val="0"/>
                  <w:autoSpaceDN w:val="0"/>
                  <w:adjustRightInd w:val="0"/>
                  <w:spacing w:before="200"/>
                  <w:outlineLvl w:val="4"/>
                </w:pPr>
              </w:pPrChange>
            </w:pPr>
            <w:ins w:id="8153" w:author="Borja Gonzalez" w:date="2017-09-28T19:31:00Z">
              <w:r w:rsidRPr="00E066BD">
                <w:rPr>
                  <w:lang w:val="en-US"/>
                  <w:rPrChange w:id="8154" w:author="Borja Gonzalez" w:date="2017-09-28T19:31:00Z">
                    <w:rPr>
                      <w:rFonts w:ascii="Monaco" w:hAnsi="Monaco" w:cs="Monaco"/>
                      <w:sz w:val="32"/>
                      <w:szCs w:val="32"/>
                      <w:lang w:val="en-US"/>
                    </w:rPr>
                  </w:rPrChange>
                </w:rPr>
                <w:t xml:space="preserve">    lineChart </w:t>
              </w:r>
              <w:r w:rsidRPr="00E066BD">
                <w:rPr>
                  <w:b/>
                  <w:bCs/>
                  <w:color w:val="CE5C00"/>
                  <w:lang w:val="en-US"/>
                  <w:rPrChange w:id="8155" w:author="Borja Gonzalez" w:date="2017-09-28T19:31:00Z">
                    <w:rPr>
                      <w:rFonts w:ascii="Monaco" w:hAnsi="Monaco" w:cs="Monaco"/>
                      <w:b/>
                      <w:bCs/>
                      <w:color w:val="CE5C00"/>
                      <w:sz w:val="32"/>
                      <w:szCs w:val="32"/>
                      <w:lang w:val="en-US"/>
                    </w:rPr>
                  </w:rPrChange>
                </w:rPr>
                <w:t>=</w:t>
              </w:r>
              <w:r w:rsidRPr="00E066BD">
                <w:rPr>
                  <w:lang w:val="en-US"/>
                  <w:rPrChange w:id="8156" w:author="Borja Gonzalez" w:date="2017-09-28T19:31:00Z">
                    <w:rPr>
                      <w:rFonts w:ascii="Monaco" w:hAnsi="Monaco" w:cs="Monaco"/>
                      <w:sz w:val="32"/>
                      <w:szCs w:val="32"/>
                      <w:lang w:val="en-US"/>
                    </w:rPr>
                  </w:rPrChange>
                </w:rPr>
                <w:t xml:space="preserve"> </w:t>
              </w:r>
              <w:r w:rsidRPr="00E066BD">
                <w:rPr>
                  <w:b/>
                  <w:bCs/>
                  <w:color w:val="204A87"/>
                  <w:lang w:val="en-US"/>
                  <w:rPrChange w:id="8157" w:author="Borja Gonzalez" w:date="2017-09-28T19:31:00Z">
                    <w:rPr>
                      <w:rFonts w:ascii="Monaco" w:hAnsi="Monaco" w:cs="Monaco"/>
                      <w:b/>
                      <w:bCs/>
                      <w:color w:val="204A87"/>
                      <w:sz w:val="32"/>
                      <w:szCs w:val="32"/>
                      <w:lang w:val="en-US"/>
                    </w:rPr>
                  </w:rPrChange>
                </w:rPr>
                <w:t>new</w:t>
              </w:r>
              <w:r w:rsidRPr="00E066BD">
                <w:rPr>
                  <w:lang w:val="en-US"/>
                  <w:rPrChange w:id="8158" w:author="Borja Gonzalez" w:date="2017-09-28T19:31:00Z">
                    <w:rPr>
                      <w:rFonts w:ascii="Monaco" w:hAnsi="Monaco" w:cs="Monaco"/>
                      <w:sz w:val="32"/>
                      <w:szCs w:val="32"/>
                      <w:lang w:val="en-US"/>
                    </w:rPr>
                  </w:rPrChange>
                </w:rPr>
                <w:t xml:space="preserve"> </w:t>
              </w:r>
              <w:proofErr w:type="gramStart"/>
              <w:r w:rsidRPr="00E066BD">
                <w:rPr>
                  <w:lang w:val="en-US"/>
                  <w:rPrChange w:id="8159" w:author="Borja Gonzalez" w:date="2017-09-28T19:31:00Z">
                    <w:rPr>
                      <w:rFonts w:ascii="Monaco" w:hAnsi="Monaco" w:cs="Monaco"/>
                      <w:sz w:val="32"/>
                      <w:szCs w:val="32"/>
                      <w:lang w:val="en-US"/>
                    </w:rPr>
                  </w:rPrChange>
                </w:rPr>
                <w:t>Chart</w:t>
              </w:r>
              <w:r w:rsidRPr="00E066BD">
                <w:rPr>
                  <w:b/>
                  <w:bCs/>
                  <w:lang w:val="en-US"/>
                  <w:rPrChange w:id="8160" w:author="Borja Gonzalez" w:date="2017-09-28T19:31:00Z">
                    <w:rPr>
                      <w:rFonts w:ascii="Monaco" w:hAnsi="Monaco" w:cs="Monaco"/>
                      <w:b/>
                      <w:bCs/>
                      <w:color w:val="000000"/>
                      <w:sz w:val="32"/>
                      <w:szCs w:val="32"/>
                      <w:lang w:val="en-US"/>
                    </w:rPr>
                  </w:rPrChange>
                </w:rPr>
                <w:t>(</w:t>
              </w:r>
              <w:proofErr w:type="gramEnd"/>
              <w:r w:rsidRPr="00E066BD">
                <w:rPr>
                  <w:lang w:val="en-US"/>
                  <w:rPrChange w:id="8161" w:author="Borja Gonzalez" w:date="2017-09-28T19:31:00Z">
                    <w:rPr>
                      <w:rFonts w:ascii="Monaco" w:hAnsi="Monaco" w:cs="Monaco"/>
                      <w:color w:val="000000"/>
                      <w:sz w:val="32"/>
                      <w:szCs w:val="32"/>
                      <w:lang w:val="en-US"/>
                    </w:rPr>
                  </w:rPrChange>
                </w:rPr>
                <w:t>CHART</w:t>
              </w:r>
              <w:r w:rsidRPr="00E066BD">
                <w:rPr>
                  <w:b/>
                  <w:bCs/>
                  <w:lang w:val="en-US"/>
                  <w:rPrChange w:id="8162" w:author="Borja Gonzalez" w:date="2017-09-28T19:31:00Z">
                    <w:rPr>
                      <w:rFonts w:ascii="Monaco" w:hAnsi="Monaco" w:cs="Monaco"/>
                      <w:b/>
                      <w:bCs/>
                      <w:color w:val="000000"/>
                      <w:sz w:val="32"/>
                      <w:szCs w:val="32"/>
                      <w:lang w:val="en-US"/>
                    </w:rPr>
                  </w:rPrChange>
                </w:rPr>
                <w:t>,</w:t>
              </w:r>
              <w:r w:rsidRPr="00E066BD">
                <w:rPr>
                  <w:lang w:val="en-US"/>
                  <w:rPrChange w:id="8163" w:author="Borja Gonzalez" w:date="2017-09-28T19:31:00Z">
                    <w:rPr>
                      <w:rFonts w:ascii="Monaco" w:hAnsi="Monaco" w:cs="Monaco"/>
                      <w:sz w:val="32"/>
                      <w:szCs w:val="32"/>
                      <w:lang w:val="en-US"/>
                    </w:rPr>
                  </w:rPrChange>
                </w:rPr>
                <w:t xml:space="preserve"> </w:t>
              </w:r>
              <w:r w:rsidRPr="00E066BD">
                <w:rPr>
                  <w:b/>
                  <w:bCs/>
                  <w:lang w:val="en-US"/>
                  <w:rPrChange w:id="8164"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165" w:author="Borja Gonzalez" w:date="2017-09-28T19:31:00Z"/>
                <w:lang w:val="en-US"/>
                <w:rPrChange w:id="8166" w:author="Borja Gonzalez" w:date="2017-09-28T19:31:00Z">
                  <w:rPr>
                    <w:ins w:id="8167" w:author="Borja Gonzalez" w:date="2017-09-28T19:31:00Z"/>
                    <w:rFonts w:ascii="Monaco" w:eastAsiaTheme="majorEastAsia" w:hAnsi="Monaco" w:cs="Monaco"/>
                    <w:color w:val="243F60" w:themeColor="accent1" w:themeShade="7F"/>
                    <w:sz w:val="32"/>
                    <w:szCs w:val="32"/>
                    <w:lang w:val="en-US"/>
                  </w:rPr>
                </w:rPrChange>
              </w:rPr>
              <w:pPrChange w:id="8168" w:author="GONZALEZ DIAZ, BORJA" w:date="2017-09-29T19:25:00Z">
                <w:pPr>
                  <w:keepNext/>
                  <w:keepLines/>
                  <w:widowControl w:val="0"/>
                  <w:autoSpaceDE w:val="0"/>
                  <w:autoSpaceDN w:val="0"/>
                  <w:adjustRightInd w:val="0"/>
                  <w:spacing w:before="200"/>
                  <w:outlineLvl w:val="4"/>
                </w:pPr>
              </w:pPrChange>
            </w:pPr>
            <w:ins w:id="8169" w:author="Borja Gonzalez" w:date="2017-09-28T19:31:00Z">
              <w:r w:rsidRPr="00E066BD">
                <w:rPr>
                  <w:lang w:val="en-US"/>
                  <w:rPrChange w:id="8170" w:author="Borja Gonzalez" w:date="2017-09-28T19:31:00Z">
                    <w:rPr>
                      <w:rFonts w:ascii="Monaco" w:hAnsi="Monaco" w:cs="Monaco"/>
                      <w:sz w:val="32"/>
                      <w:szCs w:val="32"/>
                      <w:lang w:val="en-US"/>
                    </w:rPr>
                  </w:rPrChange>
                </w:rPr>
                <w:t xml:space="preserve">    type</w:t>
              </w:r>
              <w:r w:rsidRPr="00E066BD">
                <w:rPr>
                  <w:b/>
                  <w:bCs/>
                  <w:color w:val="CE5C00"/>
                  <w:lang w:val="en-US"/>
                  <w:rPrChange w:id="8171" w:author="Borja Gonzalez" w:date="2017-09-28T19:31:00Z">
                    <w:rPr>
                      <w:rFonts w:ascii="Monaco" w:hAnsi="Monaco" w:cs="Monaco"/>
                      <w:b/>
                      <w:bCs/>
                      <w:color w:val="CE5C00"/>
                      <w:sz w:val="32"/>
                      <w:szCs w:val="32"/>
                      <w:lang w:val="en-US"/>
                    </w:rPr>
                  </w:rPrChange>
                </w:rPr>
                <w:t>:</w:t>
              </w:r>
              <w:r w:rsidRPr="00E066BD">
                <w:rPr>
                  <w:lang w:val="en-US"/>
                  <w:rPrChange w:id="8172" w:author="Borja Gonzalez" w:date="2017-09-28T19:31:00Z">
                    <w:rPr>
                      <w:rFonts w:ascii="Monaco" w:hAnsi="Monaco" w:cs="Monaco"/>
                      <w:sz w:val="32"/>
                      <w:szCs w:val="32"/>
                      <w:lang w:val="en-US"/>
                    </w:rPr>
                  </w:rPrChange>
                </w:rPr>
                <w:t xml:space="preserve"> </w:t>
              </w:r>
              <w:r w:rsidRPr="00E066BD">
                <w:rPr>
                  <w:color w:val="4E9A06"/>
                  <w:lang w:val="en-US"/>
                  <w:rPrChange w:id="8173" w:author="Borja Gonzalez" w:date="2017-09-28T19:31:00Z">
                    <w:rPr>
                      <w:rFonts w:ascii="Monaco" w:hAnsi="Monaco" w:cs="Monaco"/>
                      <w:color w:val="4E9A06"/>
                      <w:sz w:val="32"/>
                      <w:szCs w:val="32"/>
                      <w:lang w:val="en-US"/>
                    </w:rPr>
                  </w:rPrChange>
                </w:rPr>
                <w:t>'line'</w:t>
              </w:r>
              <w:r w:rsidRPr="00E066BD">
                <w:rPr>
                  <w:b/>
                  <w:bCs/>
                  <w:lang w:val="en-US"/>
                  <w:rPrChange w:id="8174"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175" w:author="Borja Gonzalez" w:date="2017-09-28T19:31:00Z"/>
                <w:lang w:val="es-ES"/>
                <w:rPrChange w:id="8176" w:author="Rodrigo García" w:date="2017-09-29T10:09:00Z">
                  <w:rPr>
                    <w:ins w:id="8177" w:author="Borja Gonzalez" w:date="2017-09-28T19:31:00Z"/>
                    <w:rFonts w:ascii="Monaco" w:eastAsiaTheme="majorEastAsia" w:hAnsi="Monaco" w:cs="Monaco"/>
                    <w:color w:val="243F60" w:themeColor="accent1" w:themeShade="7F"/>
                    <w:sz w:val="32"/>
                    <w:szCs w:val="32"/>
                    <w:lang w:val="en-US"/>
                  </w:rPr>
                </w:rPrChange>
              </w:rPr>
              <w:pPrChange w:id="8178" w:author="GONZALEZ DIAZ, BORJA" w:date="2017-09-29T19:25:00Z">
                <w:pPr>
                  <w:keepNext/>
                  <w:keepLines/>
                  <w:widowControl w:val="0"/>
                  <w:autoSpaceDE w:val="0"/>
                  <w:autoSpaceDN w:val="0"/>
                  <w:adjustRightInd w:val="0"/>
                  <w:spacing w:before="200"/>
                  <w:outlineLvl w:val="4"/>
                </w:pPr>
              </w:pPrChange>
            </w:pPr>
            <w:ins w:id="8179" w:author="Borja Gonzalez" w:date="2017-09-28T19:31:00Z">
              <w:r w:rsidRPr="00E066BD">
                <w:rPr>
                  <w:lang w:val="en-US"/>
                  <w:rPrChange w:id="8180" w:author="Borja Gonzalez" w:date="2017-09-28T19:31:00Z">
                    <w:rPr>
                      <w:rFonts w:ascii="Monaco" w:hAnsi="Monaco" w:cs="Monaco"/>
                      <w:sz w:val="32"/>
                      <w:szCs w:val="32"/>
                      <w:lang w:val="en-US"/>
                    </w:rPr>
                  </w:rPrChange>
                </w:rPr>
                <w:t xml:space="preserve">    </w:t>
              </w:r>
              <w:r w:rsidRPr="0079203F">
                <w:rPr>
                  <w:lang w:val="es-ES"/>
                  <w:rPrChange w:id="8181" w:author="Rodrigo García" w:date="2017-09-29T10:09:00Z">
                    <w:rPr>
                      <w:rFonts w:ascii="Monaco" w:hAnsi="Monaco" w:cs="Monaco"/>
                      <w:color w:val="000000"/>
                      <w:sz w:val="32"/>
                      <w:szCs w:val="32"/>
                      <w:lang w:val="en-US"/>
                    </w:rPr>
                  </w:rPrChange>
                </w:rPr>
                <w:t>data</w:t>
              </w:r>
              <w:r w:rsidRPr="0079203F">
                <w:rPr>
                  <w:b/>
                  <w:bCs/>
                  <w:color w:val="CE5C00"/>
                  <w:lang w:val="es-ES"/>
                  <w:rPrChange w:id="8182" w:author="Rodrigo García" w:date="2017-09-29T10:09:00Z">
                    <w:rPr>
                      <w:rFonts w:ascii="Monaco" w:hAnsi="Monaco" w:cs="Monaco"/>
                      <w:b/>
                      <w:bCs/>
                      <w:color w:val="CE5C00"/>
                      <w:sz w:val="32"/>
                      <w:szCs w:val="32"/>
                      <w:lang w:val="en-US"/>
                    </w:rPr>
                  </w:rPrChange>
                </w:rPr>
                <w:t>:</w:t>
              </w:r>
              <w:r w:rsidRPr="0079203F">
                <w:rPr>
                  <w:lang w:val="es-ES"/>
                  <w:rPrChange w:id="8183" w:author="Rodrigo García" w:date="2017-09-29T10:09:00Z">
                    <w:rPr>
                      <w:rFonts w:ascii="Monaco" w:hAnsi="Monaco" w:cs="Monaco"/>
                      <w:sz w:val="32"/>
                      <w:szCs w:val="32"/>
                      <w:lang w:val="en-US"/>
                    </w:rPr>
                  </w:rPrChange>
                </w:rPr>
                <w:t xml:space="preserve"> </w:t>
              </w:r>
              <w:r w:rsidRPr="0079203F">
                <w:rPr>
                  <w:b/>
                  <w:bCs/>
                  <w:lang w:val="es-ES"/>
                  <w:rPrChange w:id="8184"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185" w:author="Borja Gonzalez" w:date="2017-09-28T19:31:00Z"/>
                <w:lang w:val="es-ES"/>
                <w:rPrChange w:id="8186" w:author="Rodrigo García" w:date="2017-09-29T10:09:00Z">
                  <w:rPr>
                    <w:ins w:id="8187" w:author="Borja Gonzalez" w:date="2017-09-28T19:31:00Z"/>
                    <w:rFonts w:ascii="Monaco" w:eastAsiaTheme="majorEastAsia" w:hAnsi="Monaco" w:cs="Monaco"/>
                    <w:color w:val="243F60" w:themeColor="accent1" w:themeShade="7F"/>
                    <w:sz w:val="32"/>
                    <w:szCs w:val="32"/>
                    <w:lang w:val="en-US"/>
                  </w:rPr>
                </w:rPrChange>
              </w:rPr>
              <w:pPrChange w:id="8188" w:author="GONZALEZ DIAZ, BORJA" w:date="2017-09-29T19:25:00Z">
                <w:pPr>
                  <w:keepNext/>
                  <w:keepLines/>
                  <w:widowControl w:val="0"/>
                  <w:autoSpaceDE w:val="0"/>
                  <w:autoSpaceDN w:val="0"/>
                  <w:adjustRightInd w:val="0"/>
                  <w:spacing w:before="200"/>
                  <w:outlineLvl w:val="4"/>
                </w:pPr>
              </w:pPrChange>
            </w:pPr>
            <w:ins w:id="8189" w:author="Borja Gonzalez" w:date="2017-09-28T19:31:00Z">
              <w:r w:rsidRPr="0079203F">
                <w:rPr>
                  <w:lang w:val="es-ES"/>
                  <w:rPrChange w:id="8190" w:author="Rodrigo García" w:date="2017-09-29T10:09:00Z">
                    <w:rPr>
                      <w:rFonts w:ascii="Monaco" w:hAnsi="Monaco" w:cs="Monaco"/>
                      <w:sz w:val="32"/>
                      <w:szCs w:val="32"/>
                      <w:lang w:val="en-US"/>
                    </w:rPr>
                  </w:rPrChange>
                </w:rPr>
                <w:t xml:space="preserve">    labels</w:t>
              </w:r>
              <w:r w:rsidRPr="0079203F">
                <w:rPr>
                  <w:b/>
                  <w:bCs/>
                  <w:color w:val="CE5C00"/>
                  <w:lang w:val="es-ES"/>
                  <w:rPrChange w:id="8191" w:author="Rodrigo García" w:date="2017-09-29T10:09:00Z">
                    <w:rPr>
                      <w:rFonts w:ascii="Monaco" w:hAnsi="Monaco" w:cs="Monaco"/>
                      <w:b/>
                      <w:bCs/>
                      <w:color w:val="CE5C00"/>
                      <w:sz w:val="32"/>
                      <w:szCs w:val="32"/>
                      <w:lang w:val="en-US"/>
                    </w:rPr>
                  </w:rPrChange>
                </w:rPr>
                <w:t>:</w:t>
              </w:r>
              <w:r w:rsidRPr="0079203F">
                <w:rPr>
                  <w:lang w:val="es-ES"/>
                  <w:rPrChange w:id="8192" w:author="Rodrigo García" w:date="2017-09-29T10:09:00Z">
                    <w:rPr>
                      <w:rFonts w:ascii="Monaco" w:hAnsi="Monaco" w:cs="Monaco"/>
                      <w:sz w:val="32"/>
                      <w:szCs w:val="32"/>
                      <w:lang w:val="en-US"/>
                    </w:rPr>
                  </w:rPrChange>
                </w:rPr>
                <w:t xml:space="preserve"> fechas</w:t>
              </w:r>
              <w:r w:rsidRPr="0079203F">
                <w:rPr>
                  <w:b/>
                  <w:bCs/>
                  <w:lang w:val="es-ES"/>
                  <w:rPrChange w:id="8193"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194" w:author="Borja Gonzalez" w:date="2017-09-28T19:31:00Z"/>
                <w:lang w:val="es-ES"/>
                <w:rPrChange w:id="8195" w:author="Rodrigo García" w:date="2017-09-29T10:09:00Z">
                  <w:rPr>
                    <w:ins w:id="8196" w:author="Borja Gonzalez" w:date="2017-09-28T19:31:00Z"/>
                    <w:rFonts w:ascii="Monaco" w:eastAsiaTheme="majorEastAsia" w:hAnsi="Monaco" w:cs="Monaco"/>
                    <w:color w:val="243F60" w:themeColor="accent1" w:themeShade="7F"/>
                    <w:sz w:val="32"/>
                    <w:szCs w:val="32"/>
                    <w:lang w:val="en-US"/>
                  </w:rPr>
                </w:rPrChange>
              </w:rPr>
              <w:pPrChange w:id="8197" w:author="GONZALEZ DIAZ, BORJA" w:date="2017-09-29T19:25:00Z">
                <w:pPr>
                  <w:keepNext/>
                  <w:keepLines/>
                  <w:widowControl w:val="0"/>
                  <w:autoSpaceDE w:val="0"/>
                  <w:autoSpaceDN w:val="0"/>
                  <w:adjustRightInd w:val="0"/>
                  <w:spacing w:before="200"/>
                  <w:outlineLvl w:val="4"/>
                </w:pPr>
              </w:pPrChange>
            </w:pPr>
            <w:ins w:id="8198" w:author="Borja Gonzalez" w:date="2017-09-28T19:31:00Z">
              <w:r w:rsidRPr="0079203F">
                <w:rPr>
                  <w:lang w:val="es-ES"/>
                  <w:rPrChange w:id="8199" w:author="Rodrigo García" w:date="2017-09-29T10:09:00Z">
                    <w:rPr>
                      <w:rFonts w:ascii="Monaco" w:hAnsi="Monaco" w:cs="Monaco"/>
                      <w:sz w:val="32"/>
                      <w:szCs w:val="32"/>
                      <w:lang w:val="en-US"/>
                    </w:rPr>
                  </w:rPrChange>
                </w:rPr>
                <w:t xml:space="preserve">    datasets</w:t>
              </w:r>
              <w:r w:rsidRPr="0079203F">
                <w:rPr>
                  <w:b/>
                  <w:bCs/>
                  <w:color w:val="CE5C00"/>
                  <w:lang w:val="es-ES"/>
                  <w:rPrChange w:id="8200" w:author="Rodrigo García" w:date="2017-09-29T10:09:00Z">
                    <w:rPr>
                      <w:rFonts w:ascii="Monaco" w:hAnsi="Monaco" w:cs="Monaco"/>
                      <w:b/>
                      <w:bCs/>
                      <w:color w:val="CE5C00"/>
                      <w:sz w:val="32"/>
                      <w:szCs w:val="32"/>
                      <w:lang w:val="en-US"/>
                    </w:rPr>
                  </w:rPrChange>
                </w:rPr>
                <w:t>:</w:t>
              </w:r>
              <w:r w:rsidRPr="0079203F">
                <w:rPr>
                  <w:lang w:val="es-ES"/>
                  <w:rPrChange w:id="8201" w:author="Rodrigo García" w:date="2017-09-29T10:09:00Z">
                    <w:rPr>
                      <w:rFonts w:ascii="Monaco" w:hAnsi="Monaco" w:cs="Monaco"/>
                      <w:sz w:val="32"/>
                      <w:szCs w:val="32"/>
                      <w:lang w:val="en-US"/>
                    </w:rPr>
                  </w:rPrChange>
                </w:rPr>
                <w:t xml:space="preserve"> </w:t>
              </w:r>
              <w:r w:rsidRPr="0079203F">
                <w:rPr>
                  <w:b/>
                  <w:bCs/>
                  <w:lang w:val="es-ES"/>
                  <w:rPrChange w:id="8202"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203" w:author="Borja Gonzalez" w:date="2017-09-28T19:31:00Z"/>
                <w:lang w:val="es-ES"/>
                <w:rPrChange w:id="8204" w:author="Rodrigo García" w:date="2017-09-29T10:09:00Z">
                  <w:rPr>
                    <w:ins w:id="8205" w:author="Borja Gonzalez" w:date="2017-09-28T19:31:00Z"/>
                    <w:rFonts w:ascii="Monaco" w:eastAsiaTheme="majorEastAsia" w:hAnsi="Monaco" w:cs="Monaco"/>
                    <w:color w:val="243F60" w:themeColor="accent1" w:themeShade="7F"/>
                    <w:sz w:val="32"/>
                    <w:szCs w:val="32"/>
                    <w:lang w:val="en-US"/>
                  </w:rPr>
                </w:rPrChange>
              </w:rPr>
              <w:pPrChange w:id="8206" w:author="GONZALEZ DIAZ, BORJA" w:date="2017-09-29T19:25:00Z">
                <w:pPr>
                  <w:keepNext/>
                  <w:keepLines/>
                  <w:widowControl w:val="0"/>
                  <w:autoSpaceDE w:val="0"/>
                  <w:autoSpaceDN w:val="0"/>
                  <w:adjustRightInd w:val="0"/>
                  <w:spacing w:before="200"/>
                  <w:outlineLvl w:val="4"/>
                </w:pPr>
              </w:pPrChange>
            </w:pPr>
            <w:ins w:id="8207" w:author="Borja Gonzalez" w:date="2017-09-28T19:31:00Z">
              <w:r w:rsidRPr="0079203F">
                <w:rPr>
                  <w:lang w:val="es-ES"/>
                  <w:rPrChange w:id="8208" w:author="Rodrigo García" w:date="2017-09-29T10:09:00Z">
                    <w:rPr>
                      <w:rFonts w:ascii="Monaco" w:hAnsi="Monaco" w:cs="Monaco"/>
                      <w:sz w:val="32"/>
                      <w:szCs w:val="32"/>
                      <w:lang w:val="en-US"/>
                    </w:rPr>
                  </w:rPrChange>
                </w:rPr>
                <w:t xml:space="preserve">        </w:t>
              </w:r>
              <w:r w:rsidRPr="0079203F">
                <w:rPr>
                  <w:b/>
                  <w:bCs/>
                  <w:lang w:val="es-ES"/>
                  <w:rPrChange w:id="8209"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210" w:author="Borja Gonzalez" w:date="2017-09-28T19:31:00Z"/>
                <w:lang w:val="es-ES"/>
                <w:rPrChange w:id="8211" w:author="Rodrigo García" w:date="2017-09-29T10:09:00Z">
                  <w:rPr>
                    <w:ins w:id="8212" w:author="Borja Gonzalez" w:date="2017-09-28T19:31:00Z"/>
                    <w:rFonts w:ascii="Monaco" w:eastAsiaTheme="majorEastAsia" w:hAnsi="Monaco" w:cs="Monaco"/>
                    <w:color w:val="243F60" w:themeColor="accent1" w:themeShade="7F"/>
                    <w:sz w:val="32"/>
                    <w:szCs w:val="32"/>
                    <w:lang w:val="en-US"/>
                  </w:rPr>
                </w:rPrChange>
              </w:rPr>
              <w:pPrChange w:id="8213" w:author="GONZALEZ DIAZ, BORJA" w:date="2017-09-29T19:25:00Z">
                <w:pPr>
                  <w:keepNext/>
                  <w:keepLines/>
                  <w:widowControl w:val="0"/>
                  <w:autoSpaceDE w:val="0"/>
                  <w:autoSpaceDN w:val="0"/>
                  <w:adjustRightInd w:val="0"/>
                  <w:spacing w:before="200"/>
                  <w:outlineLvl w:val="4"/>
                </w:pPr>
              </w:pPrChange>
            </w:pPr>
            <w:ins w:id="8214" w:author="Borja Gonzalez" w:date="2017-09-28T19:31:00Z">
              <w:r w:rsidRPr="0079203F">
                <w:rPr>
                  <w:lang w:val="es-ES"/>
                  <w:rPrChange w:id="8215" w:author="Rodrigo García" w:date="2017-09-29T10:09:00Z">
                    <w:rPr>
                      <w:rFonts w:ascii="Monaco" w:hAnsi="Monaco" w:cs="Monaco"/>
                      <w:sz w:val="32"/>
                      <w:szCs w:val="32"/>
                      <w:lang w:val="en-US"/>
                    </w:rPr>
                  </w:rPrChange>
                </w:rPr>
                <w:t xml:space="preserve">            label</w:t>
              </w:r>
              <w:r w:rsidRPr="0079203F">
                <w:rPr>
                  <w:b/>
                  <w:bCs/>
                  <w:color w:val="CE5C00"/>
                  <w:lang w:val="es-ES"/>
                  <w:rPrChange w:id="8216" w:author="Rodrigo García" w:date="2017-09-29T10:09:00Z">
                    <w:rPr>
                      <w:rFonts w:ascii="Monaco" w:hAnsi="Monaco" w:cs="Monaco"/>
                      <w:b/>
                      <w:bCs/>
                      <w:color w:val="CE5C00"/>
                      <w:sz w:val="32"/>
                      <w:szCs w:val="32"/>
                      <w:lang w:val="en-US"/>
                    </w:rPr>
                  </w:rPrChange>
                </w:rPr>
                <w:t>:</w:t>
              </w:r>
              <w:r w:rsidRPr="0079203F">
                <w:rPr>
                  <w:lang w:val="es-ES"/>
                  <w:rPrChange w:id="8217" w:author="Rodrigo García" w:date="2017-09-29T10:09:00Z">
                    <w:rPr>
                      <w:rFonts w:ascii="Monaco" w:hAnsi="Monaco" w:cs="Monaco"/>
                      <w:sz w:val="32"/>
                      <w:szCs w:val="32"/>
                      <w:lang w:val="en-US"/>
                    </w:rPr>
                  </w:rPrChange>
                </w:rPr>
                <w:t xml:space="preserve"> titulo1</w:t>
              </w:r>
              <w:r w:rsidRPr="0079203F">
                <w:rPr>
                  <w:b/>
                  <w:bCs/>
                  <w:color w:val="CE5C00"/>
                  <w:lang w:val="es-ES"/>
                  <w:rPrChange w:id="8218" w:author="Rodrigo García" w:date="2017-09-29T10:09:00Z">
                    <w:rPr>
                      <w:rFonts w:ascii="Monaco" w:hAnsi="Monaco" w:cs="Monaco"/>
                      <w:b/>
                      <w:bCs/>
                      <w:color w:val="CE5C00"/>
                      <w:sz w:val="32"/>
                      <w:szCs w:val="32"/>
                      <w:lang w:val="en-US"/>
                    </w:rPr>
                  </w:rPrChange>
                </w:rPr>
                <w:t>+</w:t>
              </w:r>
              <w:r w:rsidRPr="0079203F">
                <w:rPr>
                  <w:color w:val="4E9A06"/>
                  <w:lang w:val="es-ES"/>
                  <w:rPrChange w:id="8219" w:author="Rodrigo García" w:date="2017-09-29T10:09:00Z">
                    <w:rPr>
                      <w:rFonts w:ascii="Monaco" w:hAnsi="Monaco" w:cs="Monaco"/>
                      <w:color w:val="4E9A06"/>
                      <w:sz w:val="32"/>
                      <w:szCs w:val="32"/>
                      <w:lang w:val="en-US"/>
                    </w:rPr>
                  </w:rPrChange>
                </w:rPr>
                <w:t>" max"</w:t>
              </w:r>
              <w:r w:rsidRPr="0079203F">
                <w:rPr>
                  <w:b/>
                  <w:bCs/>
                  <w:lang w:val="es-ES"/>
                  <w:rPrChange w:id="8220"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221" w:author="Borja Gonzalez" w:date="2017-09-28T19:31:00Z"/>
                <w:lang w:val="en-US"/>
                <w:rPrChange w:id="8222" w:author="Borja Gonzalez" w:date="2017-09-28T19:31:00Z">
                  <w:rPr>
                    <w:ins w:id="8223" w:author="Borja Gonzalez" w:date="2017-09-28T19:31:00Z"/>
                    <w:rFonts w:ascii="Monaco" w:eastAsiaTheme="majorEastAsia" w:hAnsi="Monaco" w:cs="Monaco"/>
                    <w:color w:val="243F60" w:themeColor="accent1" w:themeShade="7F"/>
                    <w:sz w:val="32"/>
                    <w:szCs w:val="32"/>
                    <w:lang w:val="en-US"/>
                  </w:rPr>
                </w:rPrChange>
              </w:rPr>
              <w:pPrChange w:id="8224" w:author="GONZALEZ DIAZ, BORJA" w:date="2017-09-29T19:25:00Z">
                <w:pPr>
                  <w:keepNext/>
                  <w:keepLines/>
                  <w:widowControl w:val="0"/>
                  <w:autoSpaceDE w:val="0"/>
                  <w:autoSpaceDN w:val="0"/>
                  <w:adjustRightInd w:val="0"/>
                  <w:spacing w:before="200"/>
                  <w:outlineLvl w:val="4"/>
                </w:pPr>
              </w:pPrChange>
            </w:pPr>
            <w:ins w:id="8225" w:author="Borja Gonzalez" w:date="2017-09-28T19:31:00Z">
              <w:r w:rsidRPr="0079203F">
                <w:rPr>
                  <w:lang w:val="es-ES"/>
                  <w:rPrChange w:id="8226" w:author="Rodrigo García" w:date="2017-09-29T10:09:00Z">
                    <w:rPr>
                      <w:rFonts w:ascii="Monaco" w:hAnsi="Monaco" w:cs="Monaco"/>
                      <w:sz w:val="32"/>
                      <w:szCs w:val="32"/>
                      <w:lang w:val="en-US"/>
                    </w:rPr>
                  </w:rPrChange>
                </w:rPr>
                <w:t xml:space="preserve">            </w:t>
              </w:r>
              <w:r w:rsidRPr="00E066BD">
                <w:rPr>
                  <w:lang w:val="en-US"/>
                  <w:rPrChange w:id="8227" w:author="Borja Gonzalez" w:date="2017-09-28T19:31:00Z">
                    <w:rPr>
                      <w:rFonts w:ascii="Monaco" w:hAnsi="Monaco" w:cs="Monaco"/>
                      <w:color w:val="000000"/>
                      <w:sz w:val="32"/>
                      <w:szCs w:val="32"/>
                      <w:lang w:val="en-US"/>
                    </w:rPr>
                  </w:rPrChange>
                </w:rPr>
                <w:t>fill</w:t>
              </w:r>
              <w:r w:rsidRPr="00E066BD">
                <w:rPr>
                  <w:b/>
                  <w:bCs/>
                  <w:color w:val="CE5C00"/>
                  <w:lang w:val="en-US"/>
                  <w:rPrChange w:id="8228" w:author="Borja Gonzalez" w:date="2017-09-28T19:31:00Z">
                    <w:rPr>
                      <w:rFonts w:ascii="Monaco" w:hAnsi="Monaco" w:cs="Monaco"/>
                      <w:b/>
                      <w:bCs/>
                      <w:color w:val="CE5C00"/>
                      <w:sz w:val="32"/>
                      <w:szCs w:val="32"/>
                      <w:lang w:val="en-US"/>
                    </w:rPr>
                  </w:rPrChange>
                </w:rPr>
                <w:t>:</w:t>
              </w:r>
              <w:r w:rsidRPr="00E066BD">
                <w:rPr>
                  <w:color w:val="4E9A06"/>
                  <w:lang w:val="en-US"/>
                  <w:rPrChange w:id="8229" w:author="Borja Gonzalez" w:date="2017-09-28T19:31:00Z">
                    <w:rPr>
                      <w:rFonts w:ascii="Monaco" w:hAnsi="Monaco" w:cs="Monaco"/>
                      <w:color w:val="4E9A06"/>
                      <w:sz w:val="32"/>
                      <w:szCs w:val="32"/>
                      <w:lang w:val="en-US"/>
                    </w:rPr>
                  </w:rPrChange>
                </w:rPr>
                <w:t>'end'</w:t>
              </w:r>
              <w:r w:rsidRPr="00E066BD">
                <w:rPr>
                  <w:b/>
                  <w:bCs/>
                  <w:lang w:val="en-US"/>
                  <w:rPrChange w:id="8230"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231" w:author="Borja Gonzalez" w:date="2017-09-28T19:31:00Z"/>
                <w:lang w:val="en-US"/>
                <w:rPrChange w:id="8232" w:author="Borja Gonzalez" w:date="2017-09-28T19:31:00Z">
                  <w:rPr>
                    <w:ins w:id="8233" w:author="Borja Gonzalez" w:date="2017-09-28T19:31:00Z"/>
                    <w:rFonts w:ascii="Monaco" w:eastAsiaTheme="majorEastAsia" w:hAnsi="Monaco" w:cs="Monaco"/>
                    <w:color w:val="243F60" w:themeColor="accent1" w:themeShade="7F"/>
                    <w:sz w:val="32"/>
                    <w:szCs w:val="32"/>
                    <w:lang w:val="en-US"/>
                  </w:rPr>
                </w:rPrChange>
              </w:rPr>
              <w:pPrChange w:id="8234" w:author="GONZALEZ DIAZ, BORJA" w:date="2017-09-29T19:25:00Z">
                <w:pPr>
                  <w:keepNext/>
                  <w:keepLines/>
                  <w:widowControl w:val="0"/>
                  <w:autoSpaceDE w:val="0"/>
                  <w:autoSpaceDN w:val="0"/>
                  <w:adjustRightInd w:val="0"/>
                  <w:spacing w:before="200"/>
                  <w:outlineLvl w:val="4"/>
                </w:pPr>
              </w:pPrChange>
            </w:pPr>
            <w:ins w:id="8235" w:author="Borja Gonzalez" w:date="2017-09-28T19:31:00Z">
              <w:r w:rsidRPr="00E066BD">
                <w:rPr>
                  <w:lang w:val="en-US"/>
                  <w:rPrChange w:id="8236" w:author="Borja Gonzalez" w:date="2017-09-28T19:31:00Z">
                    <w:rPr>
                      <w:rFonts w:ascii="Monaco" w:hAnsi="Monaco" w:cs="Monaco"/>
                      <w:sz w:val="32"/>
                      <w:szCs w:val="32"/>
                      <w:lang w:val="en-US"/>
                    </w:rPr>
                  </w:rPrChange>
                </w:rPr>
                <w:t xml:space="preserve">            </w:t>
              </w:r>
              <w:proofErr w:type="gramStart"/>
              <w:r w:rsidRPr="00E066BD">
                <w:rPr>
                  <w:lang w:val="en-US"/>
                  <w:rPrChange w:id="8237" w:author="Borja Gonzalez" w:date="2017-09-28T19:31:00Z">
                    <w:rPr>
                      <w:rFonts w:ascii="Monaco" w:hAnsi="Monaco" w:cs="Monaco"/>
                      <w:sz w:val="32"/>
                      <w:szCs w:val="32"/>
                      <w:lang w:val="en-US"/>
                    </w:rPr>
                  </w:rPrChange>
                </w:rPr>
                <w:t>data</w:t>
              </w:r>
              <w:r w:rsidRPr="00E066BD">
                <w:rPr>
                  <w:b/>
                  <w:bCs/>
                  <w:color w:val="CE5C00"/>
                  <w:lang w:val="en-US"/>
                  <w:rPrChange w:id="8238" w:author="Borja Gonzalez" w:date="2017-09-28T19:31:00Z">
                    <w:rPr>
                      <w:rFonts w:ascii="Monaco" w:hAnsi="Monaco" w:cs="Monaco"/>
                      <w:b/>
                      <w:bCs/>
                      <w:color w:val="CE5C00"/>
                      <w:sz w:val="32"/>
                      <w:szCs w:val="32"/>
                      <w:lang w:val="en-US"/>
                    </w:rPr>
                  </w:rPrChange>
                </w:rPr>
                <w:t>:</w:t>
              </w:r>
              <w:r w:rsidRPr="00E066BD">
                <w:rPr>
                  <w:lang w:val="en-US"/>
                  <w:rPrChange w:id="8239" w:author="Borja Gonzalez" w:date="2017-09-28T19:31:00Z">
                    <w:rPr>
                      <w:rFonts w:ascii="Monaco" w:hAnsi="Monaco" w:cs="Monaco"/>
                      <w:color w:val="000000"/>
                      <w:sz w:val="32"/>
                      <w:szCs w:val="32"/>
                      <w:lang w:val="en-US"/>
                    </w:rPr>
                  </w:rPrChange>
                </w:rPr>
                <w:t>maximo</w:t>
              </w:r>
              <w:proofErr w:type="gramEnd"/>
              <w:r w:rsidRPr="00E066BD">
                <w:rPr>
                  <w:lang w:val="en-US"/>
                  <w:rPrChange w:id="8240" w:author="Borja Gonzalez" w:date="2017-09-28T19:31:00Z">
                    <w:rPr>
                      <w:rFonts w:ascii="Monaco" w:hAnsi="Monaco" w:cs="Monaco"/>
                      <w:color w:val="000000"/>
                      <w:sz w:val="32"/>
                      <w:szCs w:val="32"/>
                      <w:lang w:val="en-US"/>
                    </w:rPr>
                  </w:rPrChange>
                </w:rPr>
                <w:t>_max</w:t>
              </w:r>
              <w:r w:rsidRPr="00E066BD">
                <w:rPr>
                  <w:b/>
                  <w:bCs/>
                  <w:lang w:val="en-US"/>
                  <w:rPrChange w:id="8241" w:author="Borja Gonzalez" w:date="2017-09-28T19:31:00Z">
                    <w:rPr>
                      <w:rFonts w:ascii="Monaco" w:hAnsi="Monaco" w:cs="Monaco"/>
                      <w:b/>
                      <w:bCs/>
                      <w:color w:val="000000"/>
                      <w:sz w:val="32"/>
                      <w:szCs w:val="32"/>
                      <w:lang w:val="en-US"/>
                    </w:rPr>
                  </w:rPrChange>
                </w:rPr>
                <w:t>,</w:t>
              </w:r>
            </w:ins>
          </w:p>
          <w:p w14:paraId="18C5B713" w14:textId="77777777" w:rsidR="00E066BD" w:rsidRPr="00C313C3" w:rsidRDefault="00E066BD">
            <w:pPr>
              <w:rPr>
                <w:ins w:id="8242" w:author="Borja Gonzalez" w:date="2017-09-28T19:31:00Z"/>
                <w:rPrChange w:id="8243" w:author="GONZALEZ DIAZ, BORJA" w:date="2017-09-30T00:55:00Z">
                  <w:rPr>
                    <w:ins w:id="8244" w:author="Borja Gonzalez" w:date="2017-09-28T19:31:00Z"/>
                    <w:rFonts w:ascii="Monaco" w:eastAsiaTheme="majorEastAsia" w:hAnsi="Monaco" w:cs="Monaco"/>
                    <w:color w:val="243F60" w:themeColor="accent1" w:themeShade="7F"/>
                    <w:sz w:val="32"/>
                    <w:szCs w:val="32"/>
                    <w:lang w:val="en-US"/>
                  </w:rPr>
                </w:rPrChange>
              </w:rPr>
              <w:pPrChange w:id="8245" w:author="GONZALEZ DIAZ, BORJA" w:date="2017-09-29T19:25:00Z">
                <w:pPr>
                  <w:keepNext/>
                  <w:keepLines/>
                  <w:widowControl w:val="0"/>
                  <w:autoSpaceDE w:val="0"/>
                  <w:autoSpaceDN w:val="0"/>
                  <w:adjustRightInd w:val="0"/>
                  <w:spacing w:before="200"/>
                  <w:outlineLvl w:val="4"/>
                </w:pPr>
              </w:pPrChange>
            </w:pPr>
            <w:ins w:id="8246" w:author="Borja Gonzalez" w:date="2017-09-28T19:31:00Z">
              <w:r w:rsidRPr="00E066BD">
                <w:rPr>
                  <w:lang w:val="en-US"/>
                  <w:rPrChange w:id="8247" w:author="Borja Gonzalez" w:date="2017-09-28T19:31:00Z">
                    <w:rPr>
                      <w:rFonts w:ascii="Monaco" w:hAnsi="Monaco" w:cs="Monaco"/>
                      <w:sz w:val="32"/>
                      <w:szCs w:val="32"/>
                      <w:lang w:val="en-US"/>
                    </w:rPr>
                  </w:rPrChange>
                </w:rPr>
                <w:t xml:space="preserve">        </w:t>
              </w:r>
              <w:r w:rsidRPr="00C313C3">
                <w:rPr>
                  <w:b/>
                  <w:bCs/>
                  <w:rPrChange w:id="8248" w:author="GONZALEZ DIAZ, BORJA" w:date="2017-09-30T00:55:00Z">
                    <w:rPr>
                      <w:rFonts w:ascii="Monaco" w:hAnsi="Monaco" w:cs="Monaco"/>
                      <w:b/>
                      <w:bCs/>
                      <w:color w:val="000000"/>
                      <w:sz w:val="32"/>
                      <w:szCs w:val="32"/>
                      <w:lang w:val="en-US"/>
                    </w:rPr>
                  </w:rPrChange>
                </w:rPr>
                <w:t>},</w:t>
              </w:r>
            </w:ins>
          </w:p>
          <w:p w14:paraId="740D1DC7" w14:textId="77777777" w:rsidR="00E066BD" w:rsidRPr="0079203F" w:rsidRDefault="00E066BD">
            <w:pPr>
              <w:rPr>
                <w:ins w:id="8249" w:author="Borja Gonzalez" w:date="2017-09-28T19:31:00Z"/>
                <w:lang w:val="es-ES"/>
                <w:rPrChange w:id="8250" w:author="Rodrigo García" w:date="2017-09-29T10:09:00Z">
                  <w:rPr>
                    <w:ins w:id="8251" w:author="Borja Gonzalez" w:date="2017-09-28T19:31:00Z"/>
                    <w:rFonts w:ascii="Monaco" w:eastAsiaTheme="majorEastAsia" w:hAnsi="Monaco" w:cs="Monaco"/>
                    <w:color w:val="243F60" w:themeColor="accent1" w:themeShade="7F"/>
                    <w:sz w:val="32"/>
                    <w:szCs w:val="32"/>
                    <w:lang w:val="en-US"/>
                  </w:rPr>
                </w:rPrChange>
              </w:rPr>
              <w:pPrChange w:id="8252" w:author="GONZALEZ DIAZ, BORJA" w:date="2017-09-29T19:25:00Z">
                <w:pPr>
                  <w:keepNext/>
                  <w:keepLines/>
                  <w:widowControl w:val="0"/>
                  <w:autoSpaceDE w:val="0"/>
                  <w:autoSpaceDN w:val="0"/>
                  <w:adjustRightInd w:val="0"/>
                  <w:spacing w:before="200"/>
                  <w:outlineLvl w:val="4"/>
                </w:pPr>
              </w:pPrChange>
            </w:pPr>
            <w:ins w:id="8253" w:author="Borja Gonzalez" w:date="2017-09-28T19:31:00Z">
              <w:r w:rsidRPr="00C313C3">
                <w:rPr>
                  <w:rPrChange w:id="8254" w:author="GONZALEZ DIAZ, BORJA" w:date="2017-09-30T00:55:00Z">
                    <w:rPr>
                      <w:rFonts w:ascii="Monaco" w:hAnsi="Monaco" w:cs="Monaco"/>
                      <w:sz w:val="32"/>
                      <w:szCs w:val="32"/>
                      <w:lang w:val="en-US"/>
                    </w:rPr>
                  </w:rPrChange>
                </w:rPr>
                <w:t xml:space="preserve">        </w:t>
              </w:r>
              <w:r w:rsidRPr="0079203F">
                <w:rPr>
                  <w:b/>
                  <w:bCs/>
                  <w:lang w:val="es-ES"/>
                  <w:rPrChange w:id="8255"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256" w:author="Borja Gonzalez" w:date="2017-09-28T19:31:00Z"/>
                <w:lang w:val="es-ES"/>
                <w:rPrChange w:id="8257" w:author="Rodrigo García" w:date="2017-09-29T10:09:00Z">
                  <w:rPr>
                    <w:ins w:id="8258" w:author="Borja Gonzalez" w:date="2017-09-28T19:31:00Z"/>
                    <w:rFonts w:ascii="Monaco" w:eastAsiaTheme="majorEastAsia" w:hAnsi="Monaco" w:cs="Monaco"/>
                    <w:color w:val="243F60" w:themeColor="accent1" w:themeShade="7F"/>
                    <w:sz w:val="32"/>
                    <w:szCs w:val="32"/>
                    <w:lang w:val="en-US"/>
                  </w:rPr>
                </w:rPrChange>
              </w:rPr>
              <w:pPrChange w:id="8259" w:author="GONZALEZ DIAZ, BORJA" w:date="2017-09-29T19:25:00Z">
                <w:pPr>
                  <w:keepNext/>
                  <w:keepLines/>
                  <w:widowControl w:val="0"/>
                  <w:autoSpaceDE w:val="0"/>
                  <w:autoSpaceDN w:val="0"/>
                  <w:adjustRightInd w:val="0"/>
                  <w:spacing w:before="200"/>
                  <w:outlineLvl w:val="4"/>
                </w:pPr>
              </w:pPrChange>
            </w:pPr>
            <w:ins w:id="8260" w:author="Borja Gonzalez" w:date="2017-09-28T19:31:00Z">
              <w:r w:rsidRPr="0079203F">
                <w:rPr>
                  <w:lang w:val="es-ES"/>
                  <w:rPrChange w:id="8261" w:author="Rodrigo García" w:date="2017-09-29T10:09:00Z">
                    <w:rPr>
                      <w:rFonts w:ascii="Monaco" w:hAnsi="Monaco" w:cs="Monaco"/>
                      <w:sz w:val="32"/>
                      <w:szCs w:val="32"/>
                      <w:lang w:val="en-US"/>
                    </w:rPr>
                  </w:rPrChange>
                </w:rPr>
                <w:t xml:space="preserve">            label</w:t>
              </w:r>
              <w:r w:rsidRPr="0079203F">
                <w:rPr>
                  <w:b/>
                  <w:bCs/>
                  <w:color w:val="CE5C00"/>
                  <w:lang w:val="es-ES"/>
                  <w:rPrChange w:id="8262" w:author="Rodrigo García" w:date="2017-09-29T10:09:00Z">
                    <w:rPr>
                      <w:rFonts w:ascii="Monaco" w:hAnsi="Monaco" w:cs="Monaco"/>
                      <w:b/>
                      <w:bCs/>
                      <w:color w:val="CE5C00"/>
                      <w:sz w:val="32"/>
                      <w:szCs w:val="32"/>
                      <w:lang w:val="en-US"/>
                    </w:rPr>
                  </w:rPrChange>
                </w:rPr>
                <w:t>:</w:t>
              </w:r>
              <w:r w:rsidRPr="0079203F">
                <w:rPr>
                  <w:lang w:val="es-ES"/>
                  <w:rPrChange w:id="8263" w:author="Rodrigo García" w:date="2017-09-29T10:09:00Z">
                    <w:rPr>
                      <w:rFonts w:ascii="Monaco" w:hAnsi="Monaco" w:cs="Monaco"/>
                      <w:sz w:val="32"/>
                      <w:szCs w:val="32"/>
                      <w:lang w:val="en-US"/>
                    </w:rPr>
                  </w:rPrChange>
                </w:rPr>
                <w:t xml:space="preserve"> titulo1</w:t>
              </w:r>
              <w:r w:rsidRPr="0079203F">
                <w:rPr>
                  <w:b/>
                  <w:bCs/>
                  <w:color w:val="CE5C00"/>
                  <w:lang w:val="es-ES"/>
                  <w:rPrChange w:id="8264" w:author="Rodrigo García" w:date="2017-09-29T10:09:00Z">
                    <w:rPr>
                      <w:rFonts w:ascii="Monaco" w:hAnsi="Monaco" w:cs="Monaco"/>
                      <w:b/>
                      <w:bCs/>
                      <w:color w:val="CE5C00"/>
                      <w:sz w:val="32"/>
                      <w:szCs w:val="32"/>
                      <w:lang w:val="en-US"/>
                    </w:rPr>
                  </w:rPrChange>
                </w:rPr>
                <w:t>+</w:t>
              </w:r>
              <w:r w:rsidRPr="0079203F">
                <w:rPr>
                  <w:color w:val="4E9A06"/>
                  <w:lang w:val="es-ES"/>
                  <w:rPrChange w:id="8265" w:author="Rodrigo García" w:date="2017-09-29T10:09:00Z">
                    <w:rPr>
                      <w:rFonts w:ascii="Monaco" w:hAnsi="Monaco" w:cs="Monaco"/>
                      <w:color w:val="4E9A06"/>
                      <w:sz w:val="32"/>
                      <w:szCs w:val="32"/>
                      <w:lang w:val="en-US"/>
                    </w:rPr>
                  </w:rPrChange>
                </w:rPr>
                <w:t>" min"</w:t>
              </w:r>
              <w:r w:rsidRPr="0079203F">
                <w:rPr>
                  <w:b/>
                  <w:bCs/>
                  <w:lang w:val="es-ES"/>
                  <w:rPrChange w:id="8266" w:author="Rodrigo García" w:date="2017-09-29T10:09:00Z">
                    <w:rPr>
                      <w:rFonts w:ascii="Monaco" w:hAnsi="Monaco" w:cs="Monaco"/>
                      <w:b/>
                      <w:bCs/>
                      <w:color w:val="000000"/>
                      <w:sz w:val="32"/>
                      <w:szCs w:val="32"/>
                      <w:lang w:val="en-US"/>
                    </w:rPr>
                  </w:rPrChange>
                </w:rPr>
                <w:t>,</w:t>
              </w:r>
            </w:ins>
          </w:p>
          <w:p w14:paraId="451EA26B" w14:textId="77777777" w:rsidR="00E066BD" w:rsidRPr="00C313C3" w:rsidRDefault="00E066BD">
            <w:pPr>
              <w:rPr>
                <w:ins w:id="8267" w:author="Borja Gonzalez" w:date="2017-09-28T19:31:00Z"/>
                <w:rPrChange w:id="8268" w:author="GONZALEZ DIAZ, BORJA" w:date="2017-09-30T00:55:00Z">
                  <w:rPr>
                    <w:ins w:id="8269" w:author="Borja Gonzalez" w:date="2017-09-28T19:31:00Z"/>
                    <w:rFonts w:ascii="Monaco" w:eastAsiaTheme="majorEastAsia" w:hAnsi="Monaco" w:cs="Monaco"/>
                    <w:color w:val="243F60" w:themeColor="accent1" w:themeShade="7F"/>
                    <w:sz w:val="32"/>
                    <w:szCs w:val="32"/>
                    <w:lang w:val="en-US"/>
                  </w:rPr>
                </w:rPrChange>
              </w:rPr>
              <w:pPrChange w:id="8270" w:author="GONZALEZ DIAZ, BORJA" w:date="2017-09-29T19:25:00Z">
                <w:pPr>
                  <w:keepNext/>
                  <w:keepLines/>
                  <w:widowControl w:val="0"/>
                  <w:autoSpaceDE w:val="0"/>
                  <w:autoSpaceDN w:val="0"/>
                  <w:adjustRightInd w:val="0"/>
                  <w:spacing w:before="200"/>
                  <w:outlineLvl w:val="4"/>
                </w:pPr>
              </w:pPrChange>
            </w:pPr>
            <w:ins w:id="8271" w:author="Borja Gonzalez" w:date="2017-09-28T19:31:00Z">
              <w:r w:rsidRPr="0079203F">
                <w:rPr>
                  <w:lang w:val="es-ES"/>
                  <w:rPrChange w:id="8272" w:author="Rodrigo García" w:date="2017-09-29T10:09:00Z">
                    <w:rPr>
                      <w:rFonts w:ascii="Monaco" w:hAnsi="Monaco" w:cs="Monaco"/>
                      <w:sz w:val="32"/>
                      <w:szCs w:val="32"/>
                      <w:lang w:val="en-US"/>
                    </w:rPr>
                  </w:rPrChange>
                </w:rPr>
                <w:t xml:space="preserve">            </w:t>
              </w:r>
              <w:proofErr w:type="gramStart"/>
              <w:r w:rsidRPr="00C313C3">
                <w:rPr>
                  <w:rPrChange w:id="8273" w:author="GONZALEZ DIAZ, BORJA" w:date="2017-09-30T00:55:00Z">
                    <w:rPr>
                      <w:rFonts w:ascii="Monaco" w:hAnsi="Monaco" w:cs="Monaco"/>
                      <w:color w:val="000000"/>
                      <w:sz w:val="32"/>
                      <w:szCs w:val="32"/>
                      <w:lang w:val="en-US"/>
                    </w:rPr>
                  </w:rPrChange>
                </w:rPr>
                <w:t>fill</w:t>
              </w:r>
              <w:r w:rsidRPr="00C313C3">
                <w:rPr>
                  <w:b/>
                  <w:bCs/>
                  <w:color w:val="CE5C00"/>
                  <w:rPrChange w:id="8274" w:author="GONZALEZ DIAZ, BORJA" w:date="2017-09-30T00:55:00Z">
                    <w:rPr>
                      <w:rFonts w:ascii="Monaco" w:hAnsi="Monaco" w:cs="Monaco"/>
                      <w:b/>
                      <w:bCs/>
                      <w:color w:val="CE5C00"/>
                      <w:sz w:val="32"/>
                      <w:szCs w:val="32"/>
                      <w:lang w:val="en-US"/>
                    </w:rPr>
                  </w:rPrChange>
                </w:rPr>
                <w:t>:</w:t>
              </w:r>
              <w:r w:rsidRPr="00C313C3">
                <w:rPr>
                  <w:b/>
                  <w:bCs/>
                  <w:color w:val="204A87"/>
                  <w:rPrChange w:id="8275" w:author="GONZALEZ DIAZ, BORJA" w:date="2017-09-30T00:55:00Z">
                    <w:rPr>
                      <w:rFonts w:ascii="Monaco" w:hAnsi="Monaco" w:cs="Monaco"/>
                      <w:b/>
                      <w:bCs/>
                      <w:color w:val="204A87"/>
                      <w:sz w:val="32"/>
                      <w:szCs w:val="32"/>
                      <w:lang w:val="en-US"/>
                    </w:rPr>
                  </w:rPrChange>
                </w:rPr>
                <w:t>true</w:t>
              </w:r>
              <w:proofErr w:type="gramEnd"/>
              <w:r w:rsidRPr="00C313C3">
                <w:rPr>
                  <w:b/>
                  <w:bCs/>
                  <w:rPrChange w:id="8276" w:author="GONZALEZ DIAZ, BORJA" w:date="2017-09-30T00:55:00Z">
                    <w:rPr>
                      <w:rFonts w:ascii="Monaco" w:hAnsi="Monaco" w:cs="Monaco"/>
                      <w:b/>
                      <w:bCs/>
                      <w:color w:val="000000"/>
                      <w:sz w:val="32"/>
                      <w:szCs w:val="32"/>
                      <w:lang w:val="en-US"/>
                    </w:rPr>
                  </w:rPrChange>
                </w:rPr>
                <w:t>,</w:t>
              </w:r>
            </w:ins>
          </w:p>
          <w:p w14:paraId="4349B4FE" w14:textId="77777777" w:rsidR="00E066BD" w:rsidRPr="00C313C3" w:rsidRDefault="00E066BD">
            <w:pPr>
              <w:rPr>
                <w:ins w:id="8277" w:author="Borja Gonzalez" w:date="2017-09-28T19:31:00Z"/>
                <w:rPrChange w:id="8278" w:author="GONZALEZ DIAZ, BORJA" w:date="2017-09-30T00:55:00Z">
                  <w:rPr>
                    <w:ins w:id="8279" w:author="Borja Gonzalez" w:date="2017-09-28T19:31:00Z"/>
                    <w:rFonts w:ascii="Monaco" w:eastAsiaTheme="majorEastAsia" w:hAnsi="Monaco" w:cs="Monaco"/>
                    <w:color w:val="243F60" w:themeColor="accent1" w:themeShade="7F"/>
                    <w:sz w:val="32"/>
                    <w:szCs w:val="32"/>
                    <w:lang w:val="en-US"/>
                  </w:rPr>
                </w:rPrChange>
              </w:rPr>
              <w:pPrChange w:id="8280" w:author="GONZALEZ DIAZ, BORJA" w:date="2017-09-29T19:25:00Z">
                <w:pPr>
                  <w:keepNext/>
                  <w:keepLines/>
                  <w:widowControl w:val="0"/>
                  <w:autoSpaceDE w:val="0"/>
                  <w:autoSpaceDN w:val="0"/>
                  <w:adjustRightInd w:val="0"/>
                  <w:spacing w:before="200"/>
                  <w:outlineLvl w:val="4"/>
                </w:pPr>
              </w:pPrChange>
            </w:pPr>
            <w:ins w:id="8281" w:author="Borja Gonzalez" w:date="2017-09-28T19:31:00Z">
              <w:r w:rsidRPr="00C313C3">
                <w:rPr>
                  <w:rPrChange w:id="8282" w:author="GONZALEZ DIAZ, BORJA" w:date="2017-09-30T00:55:00Z">
                    <w:rPr>
                      <w:rFonts w:ascii="Monaco" w:hAnsi="Monaco" w:cs="Monaco"/>
                      <w:sz w:val="32"/>
                      <w:szCs w:val="32"/>
                      <w:lang w:val="en-US"/>
                    </w:rPr>
                  </w:rPrChange>
                </w:rPr>
                <w:t xml:space="preserve">            </w:t>
              </w:r>
              <w:proofErr w:type="gramStart"/>
              <w:r w:rsidRPr="00C313C3">
                <w:rPr>
                  <w:rPrChange w:id="8283" w:author="GONZALEZ DIAZ, BORJA" w:date="2017-09-30T00:55:00Z">
                    <w:rPr>
                      <w:rFonts w:ascii="Monaco" w:hAnsi="Monaco" w:cs="Monaco"/>
                      <w:sz w:val="32"/>
                      <w:szCs w:val="32"/>
                      <w:lang w:val="en-US"/>
                    </w:rPr>
                  </w:rPrChange>
                </w:rPr>
                <w:t>data</w:t>
              </w:r>
              <w:r w:rsidRPr="00C313C3">
                <w:rPr>
                  <w:b/>
                  <w:bCs/>
                  <w:color w:val="CE5C00"/>
                  <w:rPrChange w:id="8284" w:author="GONZALEZ DIAZ, BORJA" w:date="2017-09-30T00:55:00Z">
                    <w:rPr>
                      <w:rFonts w:ascii="Monaco" w:hAnsi="Monaco" w:cs="Monaco"/>
                      <w:b/>
                      <w:bCs/>
                      <w:color w:val="CE5C00"/>
                      <w:sz w:val="32"/>
                      <w:szCs w:val="32"/>
                      <w:lang w:val="en-US"/>
                    </w:rPr>
                  </w:rPrChange>
                </w:rPr>
                <w:t>:</w:t>
              </w:r>
              <w:r w:rsidRPr="00C313C3">
                <w:rPr>
                  <w:rPrChange w:id="8285" w:author="GONZALEZ DIAZ, BORJA" w:date="2017-09-30T00:55:00Z">
                    <w:rPr>
                      <w:rFonts w:ascii="Monaco" w:hAnsi="Monaco" w:cs="Monaco"/>
                      <w:color w:val="000000"/>
                      <w:sz w:val="32"/>
                      <w:szCs w:val="32"/>
                      <w:lang w:val="en-US"/>
                    </w:rPr>
                  </w:rPrChange>
                </w:rPr>
                <w:t>maximo</w:t>
              </w:r>
              <w:proofErr w:type="gramEnd"/>
              <w:r w:rsidRPr="00C313C3">
                <w:rPr>
                  <w:rPrChange w:id="8286" w:author="GONZALEZ DIAZ, BORJA" w:date="2017-09-30T00:55:00Z">
                    <w:rPr>
                      <w:rFonts w:ascii="Monaco" w:hAnsi="Monaco" w:cs="Monaco"/>
                      <w:color w:val="000000"/>
                      <w:sz w:val="32"/>
                      <w:szCs w:val="32"/>
                      <w:lang w:val="en-US"/>
                    </w:rPr>
                  </w:rPrChange>
                </w:rPr>
                <w:t>_min</w:t>
              </w:r>
              <w:r w:rsidRPr="00C313C3">
                <w:rPr>
                  <w:b/>
                  <w:bCs/>
                  <w:rPrChange w:id="8287" w:author="GONZALEZ DIAZ, BORJA" w:date="2017-09-30T00:55:00Z">
                    <w:rPr>
                      <w:rFonts w:ascii="Monaco" w:hAnsi="Monaco" w:cs="Monaco"/>
                      <w:b/>
                      <w:bCs/>
                      <w:color w:val="000000"/>
                      <w:sz w:val="32"/>
                      <w:szCs w:val="32"/>
                      <w:lang w:val="en-US"/>
                    </w:rPr>
                  </w:rPrChange>
                </w:rPr>
                <w:t>,</w:t>
              </w:r>
            </w:ins>
          </w:p>
          <w:p w14:paraId="7DB1511B" w14:textId="77777777" w:rsidR="00E066BD" w:rsidRPr="0079203F" w:rsidRDefault="00E066BD">
            <w:pPr>
              <w:rPr>
                <w:ins w:id="8288" w:author="Borja Gonzalez" w:date="2017-09-28T19:31:00Z"/>
                <w:lang w:val="es-ES"/>
                <w:rPrChange w:id="8289" w:author="Rodrigo García" w:date="2017-09-29T10:09:00Z">
                  <w:rPr>
                    <w:ins w:id="8290" w:author="Borja Gonzalez" w:date="2017-09-28T19:31:00Z"/>
                    <w:rFonts w:ascii="Monaco" w:eastAsiaTheme="majorEastAsia" w:hAnsi="Monaco" w:cs="Monaco"/>
                    <w:color w:val="243F60" w:themeColor="accent1" w:themeShade="7F"/>
                    <w:sz w:val="32"/>
                    <w:szCs w:val="32"/>
                    <w:lang w:val="en-US"/>
                  </w:rPr>
                </w:rPrChange>
              </w:rPr>
              <w:pPrChange w:id="8291" w:author="GONZALEZ DIAZ, BORJA" w:date="2017-09-29T19:25:00Z">
                <w:pPr>
                  <w:keepNext/>
                  <w:keepLines/>
                  <w:widowControl w:val="0"/>
                  <w:autoSpaceDE w:val="0"/>
                  <w:autoSpaceDN w:val="0"/>
                  <w:adjustRightInd w:val="0"/>
                  <w:spacing w:before="200"/>
                  <w:outlineLvl w:val="4"/>
                </w:pPr>
              </w:pPrChange>
            </w:pPr>
            <w:ins w:id="8292" w:author="Borja Gonzalez" w:date="2017-09-28T19:31:00Z">
              <w:r w:rsidRPr="00C313C3">
                <w:rPr>
                  <w:rPrChange w:id="8293" w:author="GONZALEZ DIAZ, BORJA" w:date="2017-09-30T00:55:00Z">
                    <w:rPr>
                      <w:rFonts w:ascii="Monaco" w:hAnsi="Monaco" w:cs="Monaco"/>
                      <w:sz w:val="32"/>
                      <w:szCs w:val="32"/>
                      <w:lang w:val="en-US"/>
                    </w:rPr>
                  </w:rPrChange>
                </w:rPr>
                <w:t xml:space="preserve">        </w:t>
              </w:r>
              <w:r w:rsidRPr="0079203F">
                <w:rPr>
                  <w:b/>
                  <w:bCs/>
                  <w:lang w:val="es-ES"/>
                  <w:rPrChange w:id="8294"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295" w:author="Borja Gonzalez" w:date="2017-09-28T19:31:00Z"/>
                <w:lang w:val="es-ES"/>
                <w:rPrChange w:id="8296" w:author="Rodrigo García" w:date="2017-09-29T10:09:00Z">
                  <w:rPr>
                    <w:ins w:id="8297" w:author="Borja Gonzalez" w:date="2017-09-28T19:31:00Z"/>
                    <w:rFonts w:ascii="Monaco" w:eastAsiaTheme="majorEastAsia" w:hAnsi="Monaco" w:cs="Monaco"/>
                    <w:color w:val="243F60" w:themeColor="accent1" w:themeShade="7F"/>
                    <w:sz w:val="32"/>
                    <w:szCs w:val="32"/>
                    <w:lang w:val="en-US"/>
                  </w:rPr>
                </w:rPrChange>
              </w:rPr>
              <w:pPrChange w:id="8298" w:author="GONZALEZ DIAZ, BORJA" w:date="2017-09-29T19:25:00Z">
                <w:pPr>
                  <w:keepNext/>
                  <w:keepLines/>
                  <w:widowControl w:val="0"/>
                  <w:autoSpaceDE w:val="0"/>
                  <w:autoSpaceDN w:val="0"/>
                  <w:adjustRightInd w:val="0"/>
                  <w:spacing w:before="200"/>
                  <w:outlineLvl w:val="4"/>
                </w:pPr>
              </w:pPrChange>
            </w:pPr>
            <w:ins w:id="8299" w:author="Borja Gonzalez" w:date="2017-09-28T19:31:00Z">
              <w:r w:rsidRPr="0079203F">
                <w:rPr>
                  <w:lang w:val="es-ES"/>
                  <w:rPrChange w:id="8300" w:author="Rodrigo García" w:date="2017-09-29T10:09:00Z">
                    <w:rPr>
                      <w:rFonts w:ascii="Monaco" w:hAnsi="Monaco" w:cs="Monaco"/>
                      <w:sz w:val="32"/>
                      <w:szCs w:val="32"/>
                      <w:lang w:val="en-US"/>
                    </w:rPr>
                  </w:rPrChange>
                </w:rPr>
                <w:t xml:space="preserve">        </w:t>
              </w:r>
              <w:r w:rsidRPr="0079203F">
                <w:rPr>
                  <w:b/>
                  <w:bCs/>
                  <w:lang w:val="es-ES"/>
                  <w:rPrChange w:id="8301"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302" w:author="Borja Gonzalez" w:date="2017-09-28T19:31:00Z"/>
                <w:lang w:val="es-ES"/>
                <w:rPrChange w:id="8303" w:author="Rodrigo García" w:date="2017-09-29T10:09:00Z">
                  <w:rPr>
                    <w:ins w:id="8304" w:author="Borja Gonzalez" w:date="2017-09-28T19:31:00Z"/>
                    <w:rFonts w:ascii="Monaco" w:eastAsiaTheme="majorEastAsia" w:hAnsi="Monaco" w:cs="Monaco"/>
                    <w:color w:val="243F60" w:themeColor="accent1" w:themeShade="7F"/>
                    <w:sz w:val="32"/>
                    <w:szCs w:val="32"/>
                    <w:lang w:val="en-US"/>
                  </w:rPr>
                </w:rPrChange>
              </w:rPr>
              <w:pPrChange w:id="8305" w:author="GONZALEZ DIAZ, BORJA" w:date="2017-09-29T19:25:00Z">
                <w:pPr>
                  <w:keepNext/>
                  <w:keepLines/>
                  <w:widowControl w:val="0"/>
                  <w:autoSpaceDE w:val="0"/>
                  <w:autoSpaceDN w:val="0"/>
                  <w:adjustRightInd w:val="0"/>
                  <w:spacing w:before="200"/>
                  <w:outlineLvl w:val="4"/>
                </w:pPr>
              </w:pPrChange>
            </w:pPr>
            <w:ins w:id="8306" w:author="Borja Gonzalez" w:date="2017-09-28T19:31:00Z">
              <w:r w:rsidRPr="0079203F">
                <w:rPr>
                  <w:lang w:val="es-ES"/>
                  <w:rPrChange w:id="8307" w:author="Rodrigo García" w:date="2017-09-29T10:09:00Z">
                    <w:rPr>
                      <w:rFonts w:ascii="Monaco" w:hAnsi="Monaco" w:cs="Monaco"/>
                      <w:sz w:val="32"/>
                      <w:szCs w:val="32"/>
                      <w:lang w:val="en-US"/>
                    </w:rPr>
                  </w:rPrChange>
                </w:rPr>
                <w:t xml:space="preserve">            label</w:t>
              </w:r>
              <w:r w:rsidRPr="0079203F">
                <w:rPr>
                  <w:b/>
                  <w:bCs/>
                  <w:color w:val="CE5C00"/>
                  <w:lang w:val="es-ES"/>
                  <w:rPrChange w:id="8308" w:author="Rodrigo García" w:date="2017-09-29T10:09:00Z">
                    <w:rPr>
                      <w:rFonts w:ascii="Monaco" w:hAnsi="Monaco" w:cs="Monaco"/>
                      <w:b/>
                      <w:bCs/>
                      <w:color w:val="CE5C00"/>
                      <w:sz w:val="32"/>
                      <w:szCs w:val="32"/>
                      <w:lang w:val="en-US"/>
                    </w:rPr>
                  </w:rPrChange>
                </w:rPr>
                <w:t>:</w:t>
              </w:r>
              <w:r w:rsidRPr="0079203F">
                <w:rPr>
                  <w:lang w:val="es-ES"/>
                  <w:rPrChange w:id="8309" w:author="Rodrigo García" w:date="2017-09-29T10:09:00Z">
                    <w:rPr>
                      <w:rFonts w:ascii="Monaco" w:hAnsi="Monaco" w:cs="Monaco"/>
                      <w:sz w:val="32"/>
                      <w:szCs w:val="32"/>
                      <w:lang w:val="en-US"/>
                    </w:rPr>
                  </w:rPrChange>
                </w:rPr>
                <w:t xml:space="preserve"> titulo2</w:t>
              </w:r>
              <w:r w:rsidRPr="0079203F">
                <w:rPr>
                  <w:b/>
                  <w:bCs/>
                  <w:color w:val="CE5C00"/>
                  <w:lang w:val="es-ES"/>
                  <w:rPrChange w:id="8310" w:author="Rodrigo García" w:date="2017-09-29T10:09:00Z">
                    <w:rPr>
                      <w:rFonts w:ascii="Monaco" w:hAnsi="Monaco" w:cs="Monaco"/>
                      <w:b/>
                      <w:bCs/>
                      <w:color w:val="CE5C00"/>
                      <w:sz w:val="32"/>
                      <w:szCs w:val="32"/>
                      <w:lang w:val="en-US"/>
                    </w:rPr>
                  </w:rPrChange>
                </w:rPr>
                <w:t>+</w:t>
              </w:r>
              <w:r w:rsidRPr="0079203F">
                <w:rPr>
                  <w:color w:val="4E9A06"/>
                  <w:lang w:val="es-ES"/>
                  <w:rPrChange w:id="8311" w:author="Rodrigo García" w:date="2017-09-29T10:09:00Z">
                    <w:rPr>
                      <w:rFonts w:ascii="Monaco" w:hAnsi="Monaco" w:cs="Monaco"/>
                      <w:color w:val="4E9A06"/>
                      <w:sz w:val="32"/>
                      <w:szCs w:val="32"/>
                      <w:lang w:val="en-US"/>
                    </w:rPr>
                  </w:rPrChange>
                </w:rPr>
                <w:t>" max"</w:t>
              </w:r>
              <w:r w:rsidRPr="0079203F">
                <w:rPr>
                  <w:b/>
                  <w:bCs/>
                  <w:lang w:val="es-ES"/>
                  <w:rPrChange w:id="8312" w:author="Rodrigo García" w:date="2017-09-29T10:09:00Z">
                    <w:rPr>
                      <w:rFonts w:ascii="Monaco" w:hAnsi="Monaco" w:cs="Monaco"/>
                      <w:b/>
                      <w:bCs/>
                      <w:color w:val="000000"/>
                      <w:sz w:val="32"/>
                      <w:szCs w:val="32"/>
                      <w:lang w:val="en-US"/>
                    </w:rPr>
                  </w:rPrChange>
                </w:rPr>
                <w:t>,</w:t>
              </w:r>
            </w:ins>
          </w:p>
          <w:p w14:paraId="1183B206" w14:textId="77777777" w:rsidR="00E066BD" w:rsidRPr="00C313C3" w:rsidRDefault="00E066BD">
            <w:pPr>
              <w:rPr>
                <w:ins w:id="8313" w:author="Borja Gonzalez" w:date="2017-09-28T19:31:00Z"/>
                <w:lang w:val="en-US"/>
                <w:rPrChange w:id="8314" w:author="GONZALEZ DIAZ, BORJA" w:date="2017-09-30T00:55:00Z">
                  <w:rPr>
                    <w:ins w:id="8315" w:author="Borja Gonzalez" w:date="2017-09-28T19:31:00Z"/>
                    <w:rFonts w:ascii="Monaco" w:eastAsiaTheme="majorEastAsia" w:hAnsi="Monaco" w:cs="Monaco"/>
                    <w:color w:val="243F60" w:themeColor="accent1" w:themeShade="7F"/>
                    <w:sz w:val="32"/>
                    <w:szCs w:val="32"/>
                    <w:lang w:val="en-US"/>
                  </w:rPr>
                </w:rPrChange>
              </w:rPr>
              <w:pPrChange w:id="8316" w:author="GONZALEZ DIAZ, BORJA" w:date="2017-09-29T19:25:00Z">
                <w:pPr>
                  <w:keepNext/>
                  <w:keepLines/>
                  <w:widowControl w:val="0"/>
                  <w:autoSpaceDE w:val="0"/>
                  <w:autoSpaceDN w:val="0"/>
                  <w:adjustRightInd w:val="0"/>
                  <w:spacing w:before="200"/>
                  <w:outlineLvl w:val="4"/>
                </w:pPr>
              </w:pPrChange>
            </w:pPr>
            <w:ins w:id="8317" w:author="Borja Gonzalez" w:date="2017-09-28T19:31:00Z">
              <w:r w:rsidRPr="0079203F">
                <w:rPr>
                  <w:lang w:val="es-ES"/>
                  <w:rPrChange w:id="8318" w:author="Rodrigo García" w:date="2017-09-29T10:09:00Z">
                    <w:rPr>
                      <w:rFonts w:ascii="Monaco" w:hAnsi="Monaco" w:cs="Monaco"/>
                      <w:sz w:val="32"/>
                      <w:szCs w:val="32"/>
                      <w:lang w:val="en-US"/>
                    </w:rPr>
                  </w:rPrChange>
                </w:rPr>
                <w:lastRenderedPageBreak/>
                <w:t xml:space="preserve">            </w:t>
              </w:r>
              <w:r w:rsidRPr="00C313C3">
                <w:rPr>
                  <w:lang w:val="en-US"/>
                  <w:rPrChange w:id="8319" w:author="GONZALEZ DIAZ, BORJA" w:date="2017-09-30T00:55:00Z">
                    <w:rPr>
                      <w:rFonts w:ascii="Monaco" w:hAnsi="Monaco" w:cs="Monaco"/>
                      <w:color w:val="000000"/>
                      <w:sz w:val="32"/>
                      <w:szCs w:val="32"/>
                      <w:lang w:val="en-US"/>
                    </w:rPr>
                  </w:rPrChange>
                </w:rPr>
                <w:t>fill</w:t>
              </w:r>
              <w:r w:rsidRPr="00C313C3">
                <w:rPr>
                  <w:b/>
                  <w:bCs/>
                  <w:color w:val="CE5C00"/>
                  <w:lang w:val="en-US"/>
                  <w:rPrChange w:id="8320" w:author="GONZALEZ DIAZ, BORJA" w:date="2017-09-30T00:55:00Z">
                    <w:rPr>
                      <w:rFonts w:ascii="Monaco" w:hAnsi="Monaco" w:cs="Monaco"/>
                      <w:b/>
                      <w:bCs/>
                      <w:color w:val="CE5C00"/>
                      <w:sz w:val="32"/>
                      <w:szCs w:val="32"/>
                      <w:lang w:val="en-US"/>
                    </w:rPr>
                  </w:rPrChange>
                </w:rPr>
                <w:t>:</w:t>
              </w:r>
              <w:r w:rsidRPr="00C313C3">
                <w:rPr>
                  <w:color w:val="4E9A06"/>
                  <w:lang w:val="en-US"/>
                  <w:rPrChange w:id="8321" w:author="GONZALEZ DIAZ, BORJA" w:date="2017-09-30T00:55:00Z">
                    <w:rPr>
                      <w:rFonts w:ascii="Monaco" w:hAnsi="Monaco" w:cs="Monaco"/>
                      <w:color w:val="4E9A06"/>
                      <w:sz w:val="32"/>
                      <w:szCs w:val="32"/>
                      <w:lang w:val="en-US"/>
                    </w:rPr>
                  </w:rPrChange>
                </w:rPr>
                <w:t>'bottom'</w:t>
              </w:r>
              <w:r w:rsidRPr="00C313C3">
                <w:rPr>
                  <w:b/>
                  <w:bCs/>
                  <w:lang w:val="en-US"/>
                  <w:rPrChange w:id="8322" w:author="GONZALEZ DIAZ, BORJA" w:date="2017-09-30T00:55:00Z">
                    <w:rPr>
                      <w:rFonts w:ascii="Monaco" w:hAnsi="Monaco" w:cs="Monaco"/>
                      <w:b/>
                      <w:bCs/>
                      <w:color w:val="000000"/>
                      <w:sz w:val="32"/>
                      <w:szCs w:val="32"/>
                      <w:lang w:val="en-US"/>
                    </w:rPr>
                  </w:rPrChange>
                </w:rPr>
                <w:t>,</w:t>
              </w:r>
            </w:ins>
          </w:p>
          <w:p w14:paraId="045139EC" w14:textId="77777777" w:rsidR="00E066BD" w:rsidRPr="00C313C3" w:rsidRDefault="00E066BD">
            <w:pPr>
              <w:rPr>
                <w:ins w:id="8323" w:author="Borja Gonzalez" w:date="2017-09-28T19:31:00Z"/>
                <w:lang w:val="en-US"/>
                <w:rPrChange w:id="8324" w:author="GONZALEZ DIAZ, BORJA" w:date="2017-09-30T00:55:00Z">
                  <w:rPr>
                    <w:ins w:id="8325" w:author="Borja Gonzalez" w:date="2017-09-28T19:31:00Z"/>
                    <w:rFonts w:ascii="Monaco" w:eastAsiaTheme="majorEastAsia" w:hAnsi="Monaco" w:cs="Monaco"/>
                    <w:color w:val="243F60" w:themeColor="accent1" w:themeShade="7F"/>
                    <w:sz w:val="32"/>
                    <w:szCs w:val="32"/>
                    <w:lang w:val="en-US"/>
                  </w:rPr>
                </w:rPrChange>
              </w:rPr>
              <w:pPrChange w:id="8326" w:author="GONZALEZ DIAZ, BORJA" w:date="2017-09-29T19:25:00Z">
                <w:pPr>
                  <w:keepNext/>
                  <w:keepLines/>
                  <w:widowControl w:val="0"/>
                  <w:autoSpaceDE w:val="0"/>
                  <w:autoSpaceDN w:val="0"/>
                  <w:adjustRightInd w:val="0"/>
                  <w:spacing w:before="200"/>
                  <w:outlineLvl w:val="4"/>
                </w:pPr>
              </w:pPrChange>
            </w:pPr>
            <w:ins w:id="8327" w:author="Borja Gonzalez" w:date="2017-09-28T19:31:00Z">
              <w:r w:rsidRPr="00C313C3">
                <w:rPr>
                  <w:lang w:val="en-US"/>
                  <w:rPrChange w:id="8328" w:author="GONZALEZ DIAZ, BORJA" w:date="2017-09-30T00:55:00Z">
                    <w:rPr>
                      <w:rFonts w:ascii="Monaco" w:hAnsi="Monaco" w:cs="Monaco"/>
                      <w:sz w:val="32"/>
                      <w:szCs w:val="32"/>
                      <w:lang w:val="en-US"/>
                    </w:rPr>
                  </w:rPrChange>
                </w:rPr>
                <w:t xml:space="preserve">            </w:t>
              </w:r>
              <w:proofErr w:type="gramStart"/>
              <w:r w:rsidRPr="00C313C3">
                <w:rPr>
                  <w:lang w:val="en-US"/>
                  <w:rPrChange w:id="8329" w:author="GONZALEZ DIAZ, BORJA" w:date="2017-09-30T00:55:00Z">
                    <w:rPr>
                      <w:rFonts w:ascii="Monaco" w:hAnsi="Monaco" w:cs="Monaco"/>
                      <w:sz w:val="32"/>
                      <w:szCs w:val="32"/>
                      <w:lang w:val="en-US"/>
                    </w:rPr>
                  </w:rPrChange>
                </w:rPr>
                <w:t>data</w:t>
              </w:r>
              <w:r w:rsidRPr="00C313C3">
                <w:rPr>
                  <w:b/>
                  <w:bCs/>
                  <w:color w:val="CE5C00"/>
                  <w:lang w:val="en-US"/>
                  <w:rPrChange w:id="8330" w:author="GONZALEZ DIAZ, BORJA" w:date="2017-09-30T00:55:00Z">
                    <w:rPr>
                      <w:rFonts w:ascii="Monaco" w:hAnsi="Monaco" w:cs="Monaco"/>
                      <w:b/>
                      <w:bCs/>
                      <w:color w:val="CE5C00"/>
                      <w:sz w:val="32"/>
                      <w:szCs w:val="32"/>
                      <w:lang w:val="en-US"/>
                    </w:rPr>
                  </w:rPrChange>
                </w:rPr>
                <w:t>:</w:t>
              </w:r>
              <w:r w:rsidRPr="00C313C3">
                <w:rPr>
                  <w:lang w:val="en-US"/>
                  <w:rPrChange w:id="8331" w:author="GONZALEZ DIAZ, BORJA" w:date="2017-09-30T00:55:00Z">
                    <w:rPr>
                      <w:rFonts w:ascii="Monaco" w:hAnsi="Monaco" w:cs="Monaco"/>
                      <w:color w:val="000000"/>
                      <w:sz w:val="32"/>
                      <w:szCs w:val="32"/>
                      <w:lang w:val="en-US"/>
                    </w:rPr>
                  </w:rPrChange>
                </w:rPr>
                <w:t>minimo</w:t>
              </w:r>
              <w:proofErr w:type="gramEnd"/>
              <w:r w:rsidRPr="00C313C3">
                <w:rPr>
                  <w:lang w:val="en-US"/>
                  <w:rPrChange w:id="8332" w:author="GONZALEZ DIAZ, BORJA" w:date="2017-09-30T00:55:00Z">
                    <w:rPr>
                      <w:rFonts w:ascii="Monaco" w:hAnsi="Monaco" w:cs="Monaco"/>
                      <w:color w:val="000000"/>
                      <w:sz w:val="32"/>
                      <w:szCs w:val="32"/>
                      <w:lang w:val="en-US"/>
                    </w:rPr>
                  </w:rPrChange>
                </w:rPr>
                <w:t>_max</w:t>
              </w:r>
              <w:r w:rsidRPr="00C313C3">
                <w:rPr>
                  <w:b/>
                  <w:bCs/>
                  <w:lang w:val="en-US"/>
                  <w:rPrChange w:id="8333" w:author="GONZALEZ DIAZ, BORJA" w:date="2017-09-30T00:55:00Z">
                    <w:rPr>
                      <w:rFonts w:ascii="Monaco" w:hAnsi="Monaco" w:cs="Monaco"/>
                      <w:b/>
                      <w:bCs/>
                      <w:color w:val="000000"/>
                      <w:sz w:val="32"/>
                      <w:szCs w:val="32"/>
                      <w:lang w:val="en-US"/>
                    </w:rPr>
                  </w:rPrChange>
                </w:rPr>
                <w:t>,</w:t>
              </w:r>
            </w:ins>
          </w:p>
          <w:p w14:paraId="3B27B4E2" w14:textId="77777777" w:rsidR="00E066BD" w:rsidRPr="0079203F" w:rsidRDefault="00E066BD">
            <w:pPr>
              <w:rPr>
                <w:ins w:id="8334" w:author="Borja Gonzalez" w:date="2017-09-28T19:31:00Z"/>
                <w:lang w:val="es-ES"/>
                <w:rPrChange w:id="8335" w:author="Rodrigo García" w:date="2017-09-29T10:09:00Z">
                  <w:rPr>
                    <w:ins w:id="8336" w:author="Borja Gonzalez" w:date="2017-09-28T19:31:00Z"/>
                    <w:rFonts w:ascii="Monaco" w:eastAsiaTheme="majorEastAsia" w:hAnsi="Monaco" w:cs="Monaco"/>
                    <w:color w:val="243F60" w:themeColor="accent1" w:themeShade="7F"/>
                    <w:sz w:val="32"/>
                    <w:szCs w:val="32"/>
                    <w:lang w:val="en-US"/>
                  </w:rPr>
                </w:rPrChange>
              </w:rPr>
              <w:pPrChange w:id="8337" w:author="GONZALEZ DIAZ, BORJA" w:date="2017-09-29T19:25:00Z">
                <w:pPr>
                  <w:keepNext/>
                  <w:keepLines/>
                  <w:widowControl w:val="0"/>
                  <w:autoSpaceDE w:val="0"/>
                  <w:autoSpaceDN w:val="0"/>
                  <w:adjustRightInd w:val="0"/>
                  <w:spacing w:before="200"/>
                  <w:outlineLvl w:val="4"/>
                </w:pPr>
              </w:pPrChange>
            </w:pPr>
            <w:ins w:id="8338" w:author="Borja Gonzalez" w:date="2017-09-28T19:31:00Z">
              <w:r w:rsidRPr="00C313C3">
                <w:rPr>
                  <w:lang w:val="en-US"/>
                  <w:rPrChange w:id="8339" w:author="GONZALEZ DIAZ, BORJA" w:date="2017-09-30T00:55:00Z">
                    <w:rPr>
                      <w:rFonts w:ascii="Monaco" w:hAnsi="Monaco" w:cs="Monaco"/>
                      <w:sz w:val="32"/>
                      <w:szCs w:val="32"/>
                      <w:lang w:val="en-US"/>
                    </w:rPr>
                  </w:rPrChange>
                </w:rPr>
                <w:t xml:space="preserve">        </w:t>
              </w:r>
              <w:r w:rsidRPr="0079203F">
                <w:rPr>
                  <w:b/>
                  <w:bCs/>
                  <w:lang w:val="es-ES"/>
                  <w:rPrChange w:id="834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341" w:author="Borja Gonzalez" w:date="2017-09-28T19:31:00Z"/>
                <w:lang w:val="es-ES"/>
                <w:rPrChange w:id="8342" w:author="Rodrigo García" w:date="2017-09-29T10:09:00Z">
                  <w:rPr>
                    <w:ins w:id="8343" w:author="Borja Gonzalez" w:date="2017-09-28T19:31:00Z"/>
                    <w:rFonts w:ascii="Monaco" w:eastAsiaTheme="majorEastAsia" w:hAnsi="Monaco" w:cs="Monaco"/>
                    <w:color w:val="243F60" w:themeColor="accent1" w:themeShade="7F"/>
                    <w:sz w:val="32"/>
                    <w:szCs w:val="32"/>
                    <w:lang w:val="en-US"/>
                  </w:rPr>
                </w:rPrChange>
              </w:rPr>
              <w:pPrChange w:id="8344" w:author="GONZALEZ DIAZ, BORJA" w:date="2017-09-29T19:25:00Z">
                <w:pPr>
                  <w:keepNext/>
                  <w:keepLines/>
                  <w:widowControl w:val="0"/>
                  <w:autoSpaceDE w:val="0"/>
                  <w:autoSpaceDN w:val="0"/>
                  <w:adjustRightInd w:val="0"/>
                  <w:spacing w:before="200"/>
                  <w:outlineLvl w:val="4"/>
                </w:pPr>
              </w:pPrChange>
            </w:pPr>
            <w:ins w:id="8345" w:author="Borja Gonzalez" w:date="2017-09-28T19:31:00Z">
              <w:r w:rsidRPr="0079203F">
                <w:rPr>
                  <w:lang w:val="es-ES"/>
                  <w:rPrChange w:id="8346" w:author="Rodrigo García" w:date="2017-09-29T10:09:00Z">
                    <w:rPr>
                      <w:rFonts w:ascii="Monaco" w:hAnsi="Monaco" w:cs="Monaco"/>
                      <w:sz w:val="32"/>
                      <w:szCs w:val="32"/>
                      <w:lang w:val="en-US"/>
                    </w:rPr>
                  </w:rPrChange>
                </w:rPr>
                <w:t xml:space="preserve">        </w:t>
              </w:r>
              <w:r w:rsidRPr="0079203F">
                <w:rPr>
                  <w:b/>
                  <w:bCs/>
                  <w:lang w:val="es-ES"/>
                  <w:rPrChange w:id="8347"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348" w:author="Borja Gonzalez" w:date="2017-09-28T19:31:00Z"/>
                <w:lang w:val="es-ES"/>
                <w:rPrChange w:id="8349" w:author="Rodrigo García" w:date="2017-09-29T10:09:00Z">
                  <w:rPr>
                    <w:ins w:id="8350" w:author="Borja Gonzalez" w:date="2017-09-28T19:31:00Z"/>
                    <w:rFonts w:ascii="Monaco" w:eastAsiaTheme="majorEastAsia" w:hAnsi="Monaco" w:cs="Monaco"/>
                    <w:color w:val="243F60" w:themeColor="accent1" w:themeShade="7F"/>
                    <w:sz w:val="32"/>
                    <w:szCs w:val="32"/>
                    <w:lang w:val="en-US"/>
                  </w:rPr>
                </w:rPrChange>
              </w:rPr>
              <w:pPrChange w:id="8351" w:author="GONZALEZ DIAZ, BORJA" w:date="2017-09-29T19:25:00Z">
                <w:pPr>
                  <w:keepNext/>
                  <w:keepLines/>
                  <w:widowControl w:val="0"/>
                  <w:autoSpaceDE w:val="0"/>
                  <w:autoSpaceDN w:val="0"/>
                  <w:adjustRightInd w:val="0"/>
                  <w:spacing w:before="200"/>
                  <w:outlineLvl w:val="4"/>
                </w:pPr>
              </w:pPrChange>
            </w:pPr>
            <w:ins w:id="8352" w:author="Borja Gonzalez" w:date="2017-09-28T19:31:00Z">
              <w:r w:rsidRPr="0079203F">
                <w:rPr>
                  <w:lang w:val="es-ES"/>
                  <w:rPrChange w:id="8353" w:author="Rodrigo García" w:date="2017-09-29T10:09:00Z">
                    <w:rPr>
                      <w:rFonts w:ascii="Monaco" w:hAnsi="Monaco" w:cs="Monaco"/>
                      <w:sz w:val="32"/>
                      <w:szCs w:val="32"/>
                      <w:lang w:val="en-US"/>
                    </w:rPr>
                  </w:rPrChange>
                </w:rPr>
                <w:t xml:space="preserve">            label</w:t>
              </w:r>
              <w:r w:rsidRPr="0079203F">
                <w:rPr>
                  <w:b/>
                  <w:bCs/>
                  <w:color w:val="CE5C00"/>
                  <w:lang w:val="es-ES"/>
                  <w:rPrChange w:id="8354" w:author="Rodrigo García" w:date="2017-09-29T10:09:00Z">
                    <w:rPr>
                      <w:rFonts w:ascii="Monaco" w:hAnsi="Monaco" w:cs="Monaco"/>
                      <w:b/>
                      <w:bCs/>
                      <w:color w:val="CE5C00"/>
                      <w:sz w:val="32"/>
                      <w:szCs w:val="32"/>
                      <w:lang w:val="en-US"/>
                    </w:rPr>
                  </w:rPrChange>
                </w:rPr>
                <w:t>:</w:t>
              </w:r>
              <w:r w:rsidRPr="0079203F">
                <w:rPr>
                  <w:lang w:val="es-ES"/>
                  <w:rPrChange w:id="8355" w:author="Rodrigo García" w:date="2017-09-29T10:09:00Z">
                    <w:rPr>
                      <w:rFonts w:ascii="Monaco" w:hAnsi="Monaco" w:cs="Monaco"/>
                      <w:sz w:val="32"/>
                      <w:szCs w:val="32"/>
                      <w:lang w:val="en-US"/>
                    </w:rPr>
                  </w:rPrChange>
                </w:rPr>
                <w:t xml:space="preserve"> titulo2</w:t>
              </w:r>
              <w:r w:rsidRPr="0079203F">
                <w:rPr>
                  <w:b/>
                  <w:bCs/>
                  <w:color w:val="CE5C00"/>
                  <w:lang w:val="es-ES"/>
                  <w:rPrChange w:id="8356" w:author="Rodrigo García" w:date="2017-09-29T10:09:00Z">
                    <w:rPr>
                      <w:rFonts w:ascii="Monaco" w:hAnsi="Monaco" w:cs="Monaco"/>
                      <w:b/>
                      <w:bCs/>
                      <w:color w:val="CE5C00"/>
                      <w:sz w:val="32"/>
                      <w:szCs w:val="32"/>
                      <w:lang w:val="en-US"/>
                    </w:rPr>
                  </w:rPrChange>
                </w:rPr>
                <w:t>+</w:t>
              </w:r>
              <w:r w:rsidRPr="0079203F">
                <w:rPr>
                  <w:color w:val="4E9A06"/>
                  <w:lang w:val="es-ES"/>
                  <w:rPrChange w:id="8357" w:author="Rodrigo García" w:date="2017-09-29T10:09:00Z">
                    <w:rPr>
                      <w:rFonts w:ascii="Monaco" w:hAnsi="Monaco" w:cs="Monaco"/>
                      <w:color w:val="4E9A06"/>
                      <w:sz w:val="32"/>
                      <w:szCs w:val="32"/>
                      <w:lang w:val="en-US"/>
                    </w:rPr>
                  </w:rPrChange>
                </w:rPr>
                <w:t>" min"</w:t>
              </w:r>
              <w:r w:rsidRPr="0079203F">
                <w:rPr>
                  <w:b/>
                  <w:bCs/>
                  <w:lang w:val="es-ES"/>
                  <w:rPrChange w:id="8358" w:author="Rodrigo García" w:date="2017-09-29T10:09:00Z">
                    <w:rPr>
                      <w:rFonts w:ascii="Monaco" w:hAnsi="Monaco" w:cs="Monaco"/>
                      <w:b/>
                      <w:bCs/>
                      <w:color w:val="000000"/>
                      <w:sz w:val="32"/>
                      <w:szCs w:val="32"/>
                      <w:lang w:val="en-US"/>
                    </w:rPr>
                  </w:rPrChange>
                </w:rPr>
                <w:t>,</w:t>
              </w:r>
            </w:ins>
          </w:p>
          <w:p w14:paraId="5CA18FBB" w14:textId="77777777" w:rsidR="00E066BD" w:rsidRPr="00C313C3" w:rsidRDefault="00E066BD">
            <w:pPr>
              <w:rPr>
                <w:ins w:id="8359" w:author="Borja Gonzalez" w:date="2017-09-28T19:31:00Z"/>
                <w:rPrChange w:id="8360" w:author="GONZALEZ DIAZ, BORJA" w:date="2017-09-30T00:55:00Z">
                  <w:rPr>
                    <w:ins w:id="8361" w:author="Borja Gonzalez" w:date="2017-09-28T19:31:00Z"/>
                    <w:rFonts w:ascii="Monaco" w:eastAsiaTheme="majorEastAsia" w:hAnsi="Monaco" w:cs="Monaco"/>
                    <w:color w:val="243F60" w:themeColor="accent1" w:themeShade="7F"/>
                    <w:sz w:val="32"/>
                    <w:szCs w:val="32"/>
                    <w:lang w:val="en-US"/>
                  </w:rPr>
                </w:rPrChange>
              </w:rPr>
              <w:pPrChange w:id="8362" w:author="GONZALEZ DIAZ, BORJA" w:date="2017-09-29T19:25:00Z">
                <w:pPr>
                  <w:keepNext/>
                  <w:keepLines/>
                  <w:widowControl w:val="0"/>
                  <w:autoSpaceDE w:val="0"/>
                  <w:autoSpaceDN w:val="0"/>
                  <w:adjustRightInd w:val="0"/>
                  <w:spacing w:before="200"/>
                  <w:outlineLvl w:val="4"/>
                </w:pPr>
              </w:pPrChange>
            </w:pPr>
            <w:ins w:id="8363" w:author="Borja Gonzalez" w:date="2017-09-28T19:31:00Z">
              <w:r w:rsidRPr="0079203F">
                <w:rPr>
                  <w:lang w:val="es-ES"/>
                  <w:rPrChange w:id="8364" w:author="Rodrigo García" w:date="2017-09-29T10:09:00Z">
                    <w:rPr>
                      <w:rFonts w:ascii="Monaco" w:hAnsi="Monaco" w:cs="Monaco"/>
                      <w:sz w:val="32"/>
                      <w:szCs w:val="32"/>
                      <w:lang w:val="en-US"/>
                    </w:rPr>
                  </w:rPrChange>
                </w:rPr>
                <w:t xml:space="preserve">            </w:t>
              </w:r>
              <w:proofErr w:type="gramStart"/>
              <w:r w:rsidRPr="00C313C3">
                <w:rPr>
                  <w:rPrChange w:id="8365" w:author="GONZALEZ DIAZ, BORJA" w:date="2017-09-30T00:55:00Z">
                    <w:rPr>
                      <w:rFonts w:ascii="Monaco" w:hAnsi="Monaco" w:cs="Monaco"/>
                      <w:color w:val="000000"/>
                      <w:sz w:val="32"/>
                      <w:szCs w:val="32"/>
                      <w:lang w:val="en-US"/>
                    </w:rPr>
                  </w:rPrChange>
                </w:rPr>
                <w:t>fill</w:t>
              </w:r>
              <w:r w:rsidRPr="00C313C3">
                <w:rPr>
                  <w:b/>
                  <w:bCs/>
                  <w:color w:val="CE5C00"/>
                  <w:rPrChange w:id="8366" w:author="GONZALEZ DIAZ, BORJA" w:date="2017-09-30T00:55:00Z">
                    <w:rPr>
                      <w:rFonts w:ascii="Monaco" w:hAnsi="Monaco" w:cs="Monaco"/>
                      <w:b/>
                      <w:bCs/>
                      <w:color w:val="CE5C00"/>
                      <w:sz w:val="32"/>
                      <w:szCs w:val="32"/>
                      <w:lang w:val="en-US"/>
                    </w:rPr>
                  </w:rPrChange>
                </w:rPr>
                <w:t>:</w:t>
              </w:r>
              <w:r w:rsidRPr="00C313C3">
                <w:rPr>
                  <w:b/>
                  <w:bCs/>
                  <w:color w:val="204A87"/>
                  <w:rPrChange w:id="8367" w:author="GONZALEZ DIAZ, BORJA" w:date="2017-09-30T00:55:00Z">
                    <w:rPr>
                      <w:rFonts w:ascii="Monaco" w:hAnsi="Monaco" w:cs="Monaco"/>
                      <w:b/>
                      <w:bCs/>
                      <w:color w:val="204A87"/>
                      <w:sz w:val="32"/>
                      <w:szCs w:val="32"/>
                      <w:lang w:val="en-US"/>
                    </w:rPr>
                  </w:rPrChange>
                </w:rPr>
                <w:t>true</w:t>
              </w:r>
              <w:proofErr w:type="gramEnd"/>
              <w:r w:rsidRPr="00C313C3">
                <w:rPr>
                  <w:b/>
                  <w:bCs/>
                  <w:rPrChange w:id="8368" w:author="GONZALEZ DIAZ, BORJA" w:date="2017-09-30T00:55:00Z">
                    <w:rPr>
                      <w:rFonts w:ascii="Monaco" w:hAnsi="Monaco" w:cs="Monaco"/>
                      <w:b/>
                      <w:bCs/>
                      <w:color w:val="000000"/>
                      <w:sz w:val="32"/>
                      <w:szCs w:val="32"/>
                      <w:lang w:val="en-US"/>
                    </w:rPr>
                  </w:rPrChange>
                </w:rPr>
                <w:t>,</w:t>
              </w:r>
            </w:ins>
          </w:p>
          <w:p w14:paraId="3D13E940" w14:textId="77777777" w:rsidR="00E066BD" w:rsidRPr="00C313C3" w:rsidRDefault="00E066BD">
            <w:pPr>
              <w:rPr>
                <w:ins w:id="8369" w:author="Borja Gonzalez" w:date="2017-09-28T19:31:00Z"/>
                <w:rPrChange w:id="8370" w:author="GONZALEZ DIAZ, BORJA" w:date="2017-09-30T00:55:00Z">
                  <w:rPr>
                    <w:ins w:id="8371" w:author="Borja Gonzalez" w:date="2017-09-28T19:31:00Z"/>
                    <w:rFonts w:ascii="Monaco" w:eastAsiaTheme="majorEastAsia" w:hAnsi="Monaco" w:cs="Monaco"/>
                    <w:color w:val="243F60" w:themeColor="accent1" w:themeShade="7F"/>
                    <w:sz w:val="32"/>
                    <w:szCs w:val="32"/>
                    <w:lang w:val="en-US"/>
                  </w:rPr>
                </w:rPrChange>
              </w:rPr>
              <w:pPrChange w:id="8372" w:author="GONZALEZ DIAZ, BORJA" w:date="2017-09-29T19:25:00Z">
                <w:pPr>
                  <w:keepNext/>
                  <w:keepLines/>
                  <w:widowControl w:val="0"/>
                  <w:autoSpaceDE w:val="0"/>
                  <w:autoSpaceDN w:val="0"/>
                  <w:adjustRightInd w:val="0"/>
                  <w:spacing w:before="200"/>
                  <w:outlineLvl w:val="4"/>
                </w:pPr>
              </w:pPrChange>
            </w:pPr>
            <w:ins w:id="8373" w:author="Borja Gonzalez" w:date="2017-09-28T19:31:00Z">
              <w:r w:rsidRPr="00C313C3">
                <w:rPr>
                  <w:rPrChange w:id="8374" w:author="GONZALEZ DIAZ, BORJA" w:date="2017-09-30T00:55:00Z">
                    <w:rPr>
                      <w:rFonts w:ascii="Monaco" w:hAnsi="Monaco" w:cs="Monaco"/>
                      <w:sz w:val="32"/>
                      <w:szCs w:val="32"/>
                      <w:lang w:val="en-US"/>
                    </w:rPr>
                  </w:rPrChange>
                </w:rPr>
                <w:t xml:space="preserve">            </w:t>
              </w:r>
              <w:proofErr w:type="gramStart"/>
              <w:r w:rsidRPr="00C313C3">
                <w:rPr>
                  <w:rPrChange w:id="8375" w:author="GONZALEZ DIAZ, BORJA" w:date="2017-09-30T00:55:00Z">
                    <w:rPr>
                      <w:rFonts w:ascii="Monaco" w:hAnsi="Monaco" w:cs="Monaco"/>
                      <w:sz w:val="32"/>
                      <w:szCs w:val="32"/>
                      <w:lang w:val="en-US"/>
                    </w:rPr>
                  </w:rPrChange>
                </w:rPr>
                <w:t>data</w:t>
              </w:r>
              <w:r w:rsidRPr="00C313C3">
                <w:rPr>
                  <w:b/>
                  <w:bCs/>
                  <w:color w:val="CE5C00"/>
                  <w:rPrChange w:id="8376" w:author="GONZALEZ DIAZ, BORJA" w:date="2017-09-30T00:55:00Z">
                    <w:rPr>
                      <w:rFonts w:ascii="Monaco" w:hAnsi="Monaco" w:cs="Monaco"/>
                      <w:b/>
                      <w:bCs/>
                      <w:color w:val="CE5C00"/>
                      <w:sz w:val="32"/>
                      <w:szCs w:val="32"/>
                      <w:lang w:val="en-US"/>
                    </w:rPr>
                  </w:rPrChange>
                </w:rPr>
                <w:t>:</w:t>
              </w:r>
              <w:r w:rsidRPr="00C313C3">
                <w:rPr>
                  <w:rPrChange w:id="8377" w:author="GONZALEZ DIAZ, BORJA" w:date="2017-09-30T00:55:00Z">
                    <w:rPr>
                      <w:rFonts w:ascii="Monaco" w:hAnsi="Monaco" w:cs="Monaco"/>
                      <w:color w:val="000000"/>
                      <w:sz w:val="32"/>
                      <w:szCs w:val="32"/>
                      <w:lang w:val="en-US"/>
                    </w:rPr>
                  </w:rPrChange>
                </w:rPr>
                <w:t>minimo</w:t>
              </w:r>
              <w:proofErr w:type="gramEnd"/>
              <w:r w:rsidRPr="00C313C3">
                <w:rPr>
                  <w:rPrChange w:id="8378" w:author="GONZALEZ DIAZ, BORJA" w:date="2017-09-30T00:55:00Z">
                    <w:rPr>
                      <w:rFonts w:ascii="Monaco" w:hAnsi="Monaco" w:cs="Monaco"/>
                      <w:color w:val="000000"/>
                      <w:sz w:val="32"/>
                      <w:szCs w:val="32"/>
                      <w:lang w:val="en-US"/>
                    </w:rPr>
                  </w:rPrChange>
                </w:rPr>
                <w:t>_min</w:t>
              </w:r>
              <w:r w:rsidRPr="00C313C3">
                <w:rPr>
                  <w:b/>
                  <w:bCs/>
                  <w:rPrChange w:id="8379" w:author="GONZALEZ DIAZ, BORJA" w:date="2017-09-30T00:55:00Z">
                    <w:rPr>
                      <w:rFonts w:ascii="Monaco" w:hAnsi="Monaco" w:cs="Monaco"/>
                      <w:b/>
                      <w:bCs/>
                      <w:color w:val="000000"/>
                      <w:sz w:val="32"/>
                      <w:szCs w:val="32"/>
                      <w:lang w:val="en-US"/>
                    </w:rPr>
                  </w:rPrChange>
                </w:rPr>
                <w:t>,</w:t>
              </w:r>
            </w:ins>
          </w:p>
          <w:p w14:paraId="3FE820CE" w14:textId="77777777" w:rsidR="00E066BD" w:rsidRPr="00C313C3" w:rsidRDefault="00E066BD">
            <w:pPr>
              <w:rPr>
                <w:ins w:id="8380" w:author="Borja Gonzalez" w:date="2017-09-28T19:31:00Z"/>
                <w:rPrChange w:id="8381" w:author="GONZALEZ DIAZ, BORJA" w:date="2017-09-30T00:55:00Z">
                  <w:rPr>
                    <w:ins w:id="8382" w:author="Borja Gonzalez" w:date="2017-09-28T19:31:00Z"/>
                    <w:rFonts w:ascii="Monaco" w:eastAsiaTheme="majorEastAsia" w:hAnsi="Monaco" w:cs="Monaco"/>
                    <w:color w:val="243F60" w:themeColor="accent1" w:themeShade="7F"/>
                    <w:sz w:val="32"/>
                    <w:szCs w:val="32"/>
                    <w:lang w:val="en-US"/>
                  </w:rPr>
                </w:rPrChange>
              </w:rPr>
              <w:pPrChange w:id="8383" w:author="GONZALEZ DIAZ, BORJA" w:date="2017-09-29T19:25:00Z">
                <w:pPr>
                  <w:keepNext/>
                  <w:keepLines/>
                  <w:widowControl w:val="0"/>
                  <w:autoSpaceDE w:val="0"/>
                  <w:autoSpaceDN w:val="0"/>
                  <w:adjustRightInd w:val="0"/>
                  <w:spacing w:before="200"/>
                  <w:outlineLvl w:val="4"/>
                </w:pPr>
              </w:pPrChange>
            </w:pPr>
            <w:ins w:id="8384" w:author="Borja Gonzalez" w:date="2017-09-28T19:31:00Z">
              <w:r w:rsidRPr="00C313C3">
                <w:rPr>
                  <w:rPrChange w:id="8385" w:author="GONZALEZ DIAZ, BORJA" w:date="2017-09-30T00:55:00Z">
                    <w:rPr>
                      <w:rFonts w:ascii="Monaco" w:hAnsi="Monaco" w:cs="Monaco"/>
                      <w:sz w:val="32"/>
                      <w:szCs w:val="32"/>
                      <w:lang w:val="en-US"/>
                    </w:rPr>
                  </w:rPrChange>
                </w:rPr>
                <w:t xml:space="preserve">        </w:t>
              </w:r>
              <w:r w:rsidRPr="00C313C3">
                <w:rPr>
                  <w:b/>
                  <w:bCs/>
                  <w:rPrChange w:id="8386" w:author="GONZALEZ DIAZ, BORJA" w:date="2017-09-30T00:55:00Z">
                    <w:rPr>
                      <w:rFonts w:ascii="Monaco" w:hAnsi="Monaco" w:cs="Monaco"/>
                      <w:b/>
                      <w:bCs/>
                      <w:color w:val="000000"/>
                      <w:sz w:val="32"/>
                      <w:szCs w:val="32"/>
                      <w:lang w:val="en-US"/>
                    </w:rPr>
                  </w:rPrChange>
                </w:rPr>
                <w:t>},</w:t>
              </w:r>
            </w:ins>
          </w:p>
          <w:p w14:paraId="473F4F89" w14:textId="77777777" w:rsidR="00E066BD" w:rsidRPr="00C313C3" w:rsidRDefault="00E066BD">
            <w:pPr>
              <w:rPr>
                <w:ins w:id="8387" w:author="Borja Gonzalez" w:date="2017-09-28T19:31:00Z"/>
                <w:rPrChange w:id="8388" w:author="GONZALEZ DIAZ, BORJA" w:date="2017-09-30T00:55:00Z">
                  <w:rPr>
                    <w:ins w:id="8389" w:author="Borja Gonzalez" w:date="2017-09-28T19:31:00Z"/>
                    <w:rFonts w:ascii="Monaco" w:eastAsiaTheme="majorEastAsia" w:hAnsi="Monaco" w:cs="Monaco"/>
                    <w:color w:val="243F60" w:themeColor="accent1" w:themeShade="7F"/>
                    <w:sz w:val="32"/>
                    <w:szCs w:val="32"/>
                    <w:lang w:val="en-US"/>
                  </w:rPr>
                </w:rPrChange>
              </w:rPr>
              <w:pPrChange w:id="8390" w:author="GONZALEZ DIAZ, BORJA" w:date="2017-09-29T19:25:00Z">
                <w:pPr>
                  <w:keepNext/>
                  <w:keepLines/>
                  <w:widowControl w:val="0"/>
                  <w:autoSpaceDE w:val="0"/>
                  <w:autoSpaceDN w:val="0"/>
                  <w:adjustRightInd w:val="0"/>
                  <w:spacing w:before="200"/>
                  <w:outlineLvl w:val="4"/>
                </w:pPr>
              </w:pPrChange>
            </w:pPr>
            <w:ins w:id="8391" w:author="Borja Gonzalez" w:date="2017-09-28T19:31:00Z">
              <w:r w:rsidRPr="00C313C3">
                <w:rPr>
                  <w:rPrChange w:id="8392" w:author="GONZALEZ DIAZ, BORJA" w:date="2017-09-30T00:55:00Z">
                    <w:rPr>
                      <w:rFonts w:ascii="Monaco" w:hAnsi="Monaco" w:cs="Monaco"/>
                      <w:sz w:val="32"/>
                      <w:szCs w:val="32"/>
                      <w:lang w:val="en-US"/>
                    </w:rPr>
                  </w:rPrChange>
                </w:rPr>
                <w:t xml:space="preserve">        </w:t>
              </w:r>
              <w:r w:rsidRPr="00C313C3">
                <w:rPr>
                  <w:b/>
                  <w:bCs/>
                  <w:rPrChange w:id="8393" w:author="GONZALEZ DIAZ, BORJA" w:date="2017-09-30T00:55:00Z">
                    <w:rPr>
                      <w:rFonts w:ascii="Monaco" w:hAnsi="Monaco" w:cs="Monaco"/>
                      <w:b/>
                      <w:bCs/>
                      <w:color w:val="000000"/>
                      <w:sz w:val="32"/>
                      <w:szCs w:val="32"/>
                      <w:lang w:val="en-US"/>
                    </w:rPr>
                  </w:rPrChange>
                </w:rPr>
                <w:t>{</w:t>
              </w:r>
            </w:ins>
          </w:p>
          <w:p w14:paraId="62DB064C" w14:textId="77777777" w:rsidR="00E066BD" w:rsidRPr="00C313C3" w:rsidRDefault="00E066BD">
            <w:pPr>
              <w:rPr>
                <w:ins w:id="8394" w:author="Borja Gonzalez" w:date="2017-09-28T19:31:00Z"/>
                <w:rPrChange w:id="8395" w:author="GONZALEZ DIAZ, BORJA" w:date="2017-09-30T00:55:00Z">
                  <w:rPr>
                    <w:ins w:id="8396" w:author="Borja Gonzalez" w:date="2017-09-28T19:31:00Z"/>
                    <w:rFonts w:ascii="Monaco" w:eastAsiaTheme="majorEastAsia" w:hAnsi="Monaco" w:cs="Monaco"/>
                    <w:color w:val="243F60" w:themeColor="accent1" w:themeShade="7F"/>
                    <w:sz w:val="32"/>
                    <w:szCs w:val="32"/>
                    <w:lang w:val="en-US"/>
                  </w:rPr>
                </w:rPrChange>
              </w:rPr>
              <w:pPrChange w:id="8397" w:author="GONZALEZ DIAZ, BORJA" w:date="2017-09-29T19:25:00Z">
                <w:pPr>
                  <w:keepNext/>
                  <w:keepLines/>
                  <w:widowControl w:val="0"/>
                  <w:autoSpaceDE w:val="0"/>
                  <w:autoSpaceDN w:val="0"/>
                  <w:adjustRightInd w:val="0"/>
                  <w:spacing w:before="200"/>
                  <w:outlineLvl w:val="4"/>
                </w:pPr>
              </w:pPrChange>
            </w:pPr>
            <w:ins w:id="8398" w:author="Borja Gonzalez" w:date="2017-09-28T19:31:00Z">
              <w:r w:rsidRPr="00C313C3">
                <w:rPr>
                  <w:rPrChange w:id="8399" w:author="GONZALEZ DIAZ, BORJA" w:date="2017-09-30T00:55:00Z">
                    <w:rPr>
                      <w:rFonts w:ascii="Monaco" w:hAnsi="Monaco" w:cs="Monaco"/>
                      <w:sz w:val="32"/>
                      <w:szCs w:val="32"/>
                      <w:lang w:val="en-US"/>
                    </w:rPr>
                  </w:rPrChange>
                </w:rPr>
                <w:t xml:space="preserve">            label</w:t>
              </w:r>
              <w:r w:rsidRPr="00C313C3">
                <w:rPr>
                  <w:b/>
                  <w:bCs/>
                  <w:color w:val="CE5C00"/>
                  <w:rPrChange w:id="8400" w:author="GONZALEZ DIAZ, BORJA" w:date="2017-09-30T00:55:00Z">
                    <w:rPr>
                      <w:rFonts w:ascii="Monaco" w:hAnsi="Monaco" w:cs="Monaco"/>
                      <w:b/>
                      <w:bCs/>
                      <w:color w:val="CE5C00"/>
                      <w:sz w:val="32"/>
                      <w:szCs w:val="32"/>
                      <w:lang w:val="en-US"/>
                    </w:rPr>
                  </w:rPrChange>
                </w:rPr>
                <w:t>:</w:t>
              </w:r>
              <w:r w:rsidRPr="00C313C3">
                <w:rPr>
                  <w:rPrChange w:id="8401" w:author="GONZALEZ DIAZ, BORJA" w:date="2017-09-30T00:55:00Z">
                    <w:rPr>
                      <w:rFonts w:ascii="Monaco" w:hAnsi="Monaco" w:cs="Monaco"/>
                      <w:sz w:val="32"/>
                      <w:szCs w:val="32"/>
                      <w:lang w:val="en-US"/>
                    </w:rPr>
                  </w:rPrChange>
                </w:rPr>
                <w:t xml:space="preserve"> titulo1</w:t>
              </w:r>
              <w:r w:rsidRPr="00C313C3">
                <w:rPr>
                  <w:b/>
                  <w:bCs/>
                  <w:rPrChange w:id="8402" w:author="GONZALEZ DIAZ, BORJA" w:date="2017-09-30T00:55:00Z">
                    <w:rPr>
                      <w:rFonts w:ascii="Monaco" w:hAnsi="Monaco" w:cs="Monaco"/>
                      <w:b/>
                      <w:bCs/>
                      <w:color w:val="000000"/>
                      <w:sz w:val="32"/>
                      <w:szCs w:val="32"/>
                      <w:lang w:val="en-US"/>
                    </w:rPr>
                  </w:rPrChange>
                </w:rPr>
                <w:t>,</w:t>
              </w:r>
            </w:ins>
          </w:p>
          <w:p w14:paraId="078D6F0C" w14:textId="77777777" w:rsidR="00E066BD" w:rsidRPr="00E066BD" w:rsidRDefault="00E066BD">
            <w:pPr>
              <w:rPr>
                <w:ins w:id="8403" w:author="Borja Gonzalez" w:date="2017-09-28T19:31:00Z"/>
                <w:lang w:val="en-US"/>
                <w:rPrChange w:id="8404" w:author="Borja Gonzalez" w:date="2017-09-28T19:31:00Z">
                  <w:rPr>
                    <w:ins w:id="8405" w:author="Borja Gonzalez" w:date="2017-09-28T19:31:00Z"/>
                    <w:rFonts w:ascii="Monaco" w:eastAsiaTheme="majorEastAsia" w:hAnsi="Monaco" w:cs="Monaco"/>
                    <w:color w:val="243F60" w:themeColor="accent1" w:themeShade="7F"/>
                    <w:sz w:val="32"/>
                    <w:szCs w:val="32"/>
                    <w:lang w:val="en-US"/>
                  </w:rPr>
                </w:rPrChange>
              </w:rPr>
              <w:pPrChange w:id="8406" w:author="GONZALEZ DIAZ, BORJA" w:date="2017-09-29T19:25:00Z">
                <w:pPr>
                  <w:keepNext/>
                  <w:keepLines/>
                  <w:widowControl w:val="0"/>
                  <w:autoSpaceDE w:val="0"/>
                  <w:autoSpaceDN w:val="0"/>
                  <w:adjustRightInd w:val="0"/>
                  <w:spacing w:before="200"/>
                  <w:outlineLvl w:val="4"/>
                </w:pPr>
              </w:pPrChange>
            </w:pPr>
            <w:ins w:id="8407" w:author="Borja Gonzalez" w:date="2017-09-28T19:31:00Z">
              <w:r w:rsidRPr="00C313C3">
                <w:rPr>
                  <w:rPrChange w:id="8408" w:author="GONZALEZ DIAZ, BORJA" w:date="2017-09-30T00:55:00Z">
                    <w:rPr>
                      <w:rFonts w:ascii="Monaco" w:hAnsi="Monaco" w:cs="Monaco"/>
                      <w:sz w:val="32"/>
                      <w:szCs w:val="32"/>
                      <w:lang w:val="en-US"/>
                    </w:rPr>
                  </w:rPrChange>
                </w:rPr>
                <w:t xml:space="preserve">            </w:t>
              </w:r>
              <w:r w:rsidRPr="00E066BD">
                <w:rPr>
                  <w:lang w:val="en-US"/>
                  <w:rPrChange w:id="8409" w:author="Borja Gonzalez" w:date="2017-09-28T19:31:00Z">
                    <w:rPr>
                      <w:rFonts w:ascii="Monaco" w:hAnsi="Monaco" w:cs="Monaco"/>
                      <w:color w:val="000000"/>
                      <w:sz w:val="32"/>
                      <w:szCs w:val="32"/>
                      <w:lang w:val="en-US"/>
                    </w:rPr>
                  </w:rPrChange>
                </w:rPr>
                <w:t>fill</w:t>
              </w:r>
              <w:r w:rsidRPr="00E066BD">
                <w:rPr>
                  <w:b/>
                  <w:bCs/>
                  <w:color w:val="CE5C00"/>
                  <w:lang w:val="en-US"/>
                  <w:rPrChange w:id="8410" w:author="Borja Gonzalez" w:date="2017-09-28T19:31:00Z">
                    <w:rPr>
                      <w:rFonts w:ascii="Monaco" w:hAnsi="Monaco" w:cs="Monaco"/>
                      <w:b/>
                      <w:bCs/>
                      <w:color w:val="CE5C00"/>
                      <w:sz w:val="32"/>
                      <w:szCs w:val="32"/>
                      <w:lang w:val="en-US"/>
                    </w:rPr>
                  </w:rPrChange>
                </w:rPr>
                <w:t>:</w:t>
              </w:r>
              <w:r w:rsidRPr="00E066BD">
                <w:rPr>
                  <w:lang w:val="en-US"/>
                  <w:rPrChange w:id="8411" w:author="Borja Gonzalez" w:date="2017-09-28T19:31:00Z">
                    <w:rPr>
                      <w:rFonts w:ascii="Monaco" w:hAnsi="Monaco" w:cs="Monaco"/>
                      <w:sz w:val="32"/>
                      <w:szCs w:val="32"/>
                      <w:lang w:val="en-US"/>
                    </w:rPr>
                  </w:rPrChange>
                </w:rPr>
                <w:t xml:space="preserve"> </w:t>
              </w:r>
              <w:r w:rsidRPr="00E066BD">
                <w:rPr>
                  <w:b/>
                  <w:bCs/>
                  <w:color w:val="204A87"/>
                  <w:lang w:val="en-US"/>
                  <w:rPrChange w:id="8412" w:author="Borja Gonzalez" w:date="2017-09-28T19:31:00Z">
                    <w:rPr>
                      <w:rFonts w:ascii="Monaco" w:hAnsi="Monaco" w:cs="Monaco"/>
                      <w:b/>
                      <w:bCs/>
                      <w:color w:val="204A87"/>
                      <w:sz w:val="32"/>
                      <w:szCs w:val="32"/>
                      <w:lang w:val="en-US"/>
                    </w:rPr>
                  </w:rPrChange>
                </w:rPr>
                <w:t>false</w:t>
              </w:r>
              <w:r w:rsidRPr="00E066BD">
                <w:rPr>
                  <w:b/>
                  <w:bCs/>
                  <w:lang w:val="en-US"/>
                  <w:rPrChange w:id="8413"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414" w:author="Borja Gonzalez" w:date="2017-09-28T19:31:00Z"/>
                <w:lang w:val="en-US"/>
                <w:rPrChange w:id="8415" w:author="Borja Gonzalez" w:date="2017-09-28T19:31:00Z">
                  <w:rPr>
                    <w:ins w:id="8416" w:author="Borja Gonzalez" w:date="2017-09-28T19:31:00Z"/>
                    <w:rFonts w:ascii="Monaco" w:eastAsiaTheme="majorEastAsia" w:hAnsi="Monaco" w:cs="Monaco"/>
                    <w:color w:val="243F60" w:themeColor="accent1" w:themeShade="7F"/>
                    <w:sz w:val="32"/>
                    <w:szCs w:val="32"/>
                    <w:lang w:val="en-US"/>
                  </w:rPr>
                </w:rPrChange>
              </w:rPr>
              <w:pPrChange w:id="8417" w:author="GONZALEZ DIAZ, BORJA" w:date="2017-09-29T19:25:00Z">
                <w:pPr>
                  <w:keepNext/>
                  <w:keepLines/>
                  <w:widowControl w:val="0"/>
                  <w:autoSpaceDE w:val="0"/>
                  <w:autoSpaceDN w:val="0"/>
                  <w:adjustRightInd w:val="0"/>
                  <w:spacing w:before="200"/>
                  <w:outlineLvl w:val="4"/>
                </w:pPr>
              </w:pPrChange>
            </w:pPr>
            <w:ins w:id="8418" w:author="Borja Gonzalez" w:date="2017-09-28T19:31:00Z">
              <w:r w:rsidRPr="00E066BD">
                <w:rPr>
                  <w:lang w:val="en-US"/>
                  <w:rPrChange w:id="8419" w:author="Borja Gonzalez" w:date="2017-09-28T19:31:00Z">
                    <w:rPr>
                      <w:rFonts w:ascii="Monaco" w:hAnsi="Monaco" w:cs="Monaco"/>
                      <w:sz w:val="32"/>
                      <w:szCs w:val="32"/>
                      <w:lang w:val="en-US"/>
                    </w:rPr>
                  </w:rPrChange>
                </w:rPr>
                <w:t xml:space="preserve">            lineTension</w:t>
              </w:r>
              <w:r w:rsidRPr="00E066BD">
                <w:rPr>
                  <w:b/>
                  <w:bCs/>
                  <w:color w:val="CE5C00"/>
                  <w:lang w:val="en-US"/>
                  <w:rPrChange w:id="8420" w:author="Borja Gonzalez" w:date="2017-09-28T19:31:00Z">
                    <w:rPr>
                      <w:rFonts w:ascii="Monaco" w:hAnsi="Monaco" w:cs="Monaco"/>
                      <w:b/>
                      <w:bCs/>
                      <w:color w:val="CE5C00"/>
                      <w:sz w:val="32"/>
                      <w:szCs w:val="32"/>
                      <w:lang w:val="en-US"/>
                    </w:rPr>
                  </w:rPrChange>
                </w:rPr>
                <w:t>:</w:t>
              </w:r>
              <w:r w:rsidRPr="00E066BD">
                <w:rPr>
                  <w:lang w:val="en-US"/>
                  <w:rPrChange w:id="8421" w:author="Borja Gonzalez" w:date="2017-09-28T19:31:00Z">
                    <w:rPr>
                      <w:rFonts w:ascii="Monaco" w:hAnsi="Monaco" w:cs="Monaco"/>
                      <w:sz w:val="32"/>
                      <w:szCs w:val="32"/>
                      <w:lang w:val="en-US"/>
                    </w:rPr>
                  </w:rPrChange>
                </w:rPr>
                <w:t xml:space="preserve"> </w:t>
              </w:r>
              <w:r w:rsidRPr="00E066BD">
                <w:rPr>
                  <w:b/>
                  <w:bCs/>
                  <w:color w:val="0000CF"/>
                  <w:lang w:val="en-US"/>
                  <w:rPrChange w:id="8422" w:author="Borja Gonzalez" w:date="2017-09-28T19:31:00Z">
                    <w:rPr>
                      <w:rFonts w:ascii="Monaco" w:hAnsi="Monaco" w:cs="Monaco"/>
                      <w:b/>
                      <w:bCs/>
                      <w:color w:val="0000CF"/>
                      <w:sz w:val="32"/>
                      <w:szCs w:val="32"/>
                      <w:lang w:val="en-US"/>
                    </w:rPr>
                  </w:rPrChange>
                </w:rPr>
                <w:t>0.5</w:t>
              </w:r>
              <w:r w:rsidRPr="00E066BD">
                <w:rPr>
                  <w:b/>
                  <w:bCs/>
                  <w:lang w:val="en-US"/>
                  <w:rPrChange w:id="8423"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424" w:author="Borja Gonzalez" w:date="2017-09-28T19:31:00Z"/>
                <w:lang w:val="en-US"/>
                <w:rPrChange w:id="8425" w:author="Borja Gonzalez" w:date="2017-09-28T19:31:00Z">
                  <w:rPr>
                    <w:ins w:id="8426" w:author="Borja Gonzalez" w:date="2017-09-28T19:31:00Z"/>
                    <w:rFonts w:ascii="Monaco" w:eastAsiaTheme="majorEastAsia" w:hAnsi="Monaco" w:cs="Monaco"/>
                    <w:color w:val="243F60" w:themeColor="accent1" w:themeShade="7F"/>
                    <w:sz w:val="32"/>
                    <w:szCs w:val="32"/>
                    <w:lang w:val="en-US"/>
                  </w:rPr>
                </w:rPrChange>
              </w:rPr>
              <w:pPrChange w:id="8427" w:author="GONZALEZ DIAZ, BORJA" w:date="2017-09-29T19:25:00Z">
                <w:pPr>
                  <w:keepNext/>
                  <w:keepLines/>
                  <w:widowControl w:val="0"/>
                  <w:autoSpaceDE w:val="0"/>
                  <w:autoSpaceDN w:val="0"/>
                  <w:adjustRightInd w:val="0"/>
                  <w:spacing w:before="200"/>
                  <w:outlineLvl w:val="4"/>
                </w:pPr>
              </w:pPrChange>
            </w:pPr>
            <w:ins w:id="8428" w:author="Borja Gonzalez" w:date="2017-09-28T19:31:00Z">
              <w:r w:rsidRPr="00E066BD">
                <w:rPr>
                  <w:lang w:val="en-US"/>
                  <w:rPrChange w:id="8429" w:author="Borja Gonzalez" w:date="2017-09-28T19:31:00Z">
                    <w:rPr>
                      <w:rFonts w:ascii="Monaco" w:hAnsi="Monaco" w:cs="Monaco"/>
                      <w:sz w:val="32"/>
                      <w:szCs w:val="32"/>
                      <w:lang w:val="en-US"/>
                    </w:rPr>
                  </w:rPrChange>
                </w:rPr>
                <w:t xml:space="preserve">            backgroundColor</w:t>
              </w:r>
              <w:r w:rsidRPr="00E066BD">
                <w:rPr>
                  <w:b/>
                  <w:bCs/>
                  <w:color w:val="CE5C00"/>
                  <w:lang w:val="en-US"/>
                  <w:rPrChange w:id="8430" w:author="Borja Gonzalez" w:date="2017-09-28T19:31:00Z">
                    <w:rPr>
                      <w:rFonts w:ascii="Monaco" w:hAnsi="Monaco" w:cs="Monaco"/>
                      <w:b/>
                      <w:bCs/>
                      <w:color w:val="CE5C00"/>
                      <w:sz w:val="32"/>
                      <w:szCs w:val="32"/>
                      <w:lang w:val="en-US"/>
                    </w:rPr>
                  </w:rPrChange>
                </w:rPr>
                <w:t>:</w:t>
              </w:r>
              <w:r w:rsidRPr="00E066BD">
                <w:rPr>
                  <w:lang w:val="en-US"/>
                  <w:rPrChange w:id="8431" w:author="Borja Gonzalez" w:date="2017-09-28T19:31:00Z">
                    <w:rPr>
                      <w:rFonts w:ascii="Monaco" w:hAnsi="Monaco" w:cs="Monaco"/>
                      <w:sz w:val="32"/>
                      <w:szCs w:val="32"/>
                      <w:lang w:val="en-US"/>
                    </w:rPr>
                  </w:rPrChange>
                </w:rPr>
                <w:t xml:space="preserve"> </w:t>
              </w:r>
              <w:r w:rsidRPr="00E066BD">
                <w:rPr>
                  <w:color w:val="4E9A06"/>
                  <w:lang w:val="en-US"/>
                  <w:rPrChange w:id="8432" w:author="Borja Gonzalez" w:date="2017-09-28T19:31:00Z">
                    <w:rPr>
                      <w:rFonts w:ascii="Monaco" w:hAnsi="Monaco" w:cs="Monaco"/>
                      <w:color w:val="4E9A06"/>
                      <w:sz w:val="32"/>
                      <w:szCs w:val="32"/>
                      <w:lang w:val="en-US"/>
                    </w:rPr>
                  </w:rPrChange>
                </w:rPr>
                <w:t>"</w:t>
              </w:r>
              <w:proofErr w:type="gramStart"/>
              <w:r w:rsidRPr="00E066BD">
                <w:rPr>
                  <w:color w:val="4E9A06"/>
                  <w:lang w:val="en-US"/>
                  <w:rPrChange w:id="8433"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434" w:author="Borja Gonzalez" w:date="2017-09-28T19:31:00Z">
                    <w:rPr>
                      <w:rFonts w:ascii="Monaco" w:hAnsi="Monaco" w:cs="Monaco"/>
                      <w:color w:val="4E9A06"/>
                      <w:sz w:val="32"/>
                      <w:szCs w:val="32"/>
                      <w:lang w:val="en-US"/>
                    </w:rPr>
                  </w:rPrChange>
                </w:rPr>
                <w:t>247,70,74,0.4)"</w:t>
              </w:r>
              <w:r w:rsidRPr="00E066BD">
                <w:rPr>
                  <w:b/>
                  <w:bCs/>
                  <w:lang w:val="en-US"/>
                  <w:rPrChange w:id="8435"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436" w:author="Borja Gonzalez" w:date="2017-09-28T19:31:00Z"/>
                <w:lang w:val="en-US"/>
                <w:rPrChange w:id="8437" w:author="Borja Gonzalez" w:date="2017-09-28T19:31:00Z">
                  <w:rPr>
                    <w:ins w:id="8438" w:author="Borja Gonzalez" w:date="2017-09-28T19:31:00Z"/>
                    <w:rFonts w:ascii="Monaco" w:eastAsiaTheme="majorEastAsia" w:hAnsi="Monaco" w:cs="Monaco"/>
                    <w:color w:val="243F60" w:themeColor="accent1" w:themeShade="7F"/>
                    <w:sz w:val="32"/>
                    <w:szCs w:val="32"/>
                    <w:lang w:val="en-US"/>
                  </w:rPr>
                </w:rPrChange>
              </w:rPr>
              <w:pPrChange w:id="8439" w:author="GONZALEZ DIAZ, BORJA" w:date="2017-09-29T19:25:00Z">
                <w:pPr>
                  <w:keepNext/>
                  <w:keepLines/>
                  <w:widowControl w:val="0"/>
                  <w:autoSpaceDE w:val="0"/>
                  <w:autoSpaceDN w:val="0"/>
                  <w:adjustRightInd w:val="0"/>
                  <w:spacing w:before="200"/>
                  <w:outlineLvl w:val="4"/>
                </w:pPr>
              </w:pPrChange>
            </w:pPr>
            <w:ins w:id="8440" w:author="Borja Gonzalez" w:date="2017-09-28T19:31:00Z">
              <w:r w:rsidRPr="00E066BD">
                <w:rPr>
                  <w:lang w:val="en-US"/>
                  <w:rPrChange w:id="8441" w:author="Borja Gonzalez" w:date="2017-09-28T19:31:00Z">
                    <w:rPr>
                      <w:rFonts w:ascii="Monaco" w:hAnsi="Monaco" w:cs="Monaco"/>
                      <w:sz w:val="32"/>
                      <w:szCs w:val="32"/>
                      <w:lang w:val="en-US"/>
                    </w:rPr>
                  </w:rPrChange>
                </w:rPr>
                <w:t xml:space="preserve">            borderColor</w:t>
              </w:r>
              <w:r w:rsidRPr="00E066BD">
                <w:rPr>
                  <w:b/>
                  <w:bCs/>
                  <w:color w:val="CE5C00"/>
                  <w:lang w:val="en-US"/>
                  <w:rPrChange w:id="8442" w:author="Borja Gonzalez" w:date="2017-09-28T19:31:00Z">
                    <w:rPr>
                      <w:rFonts w:ascii="Monaco" w:hAnsi="Monaco" w:cs="Monaco"/>
                      <w:b/>
                      <w:bCs/>
                      <w:color w:val="CE5C00"/>
                      <w:sz w:val="32"/>
                      <w:szCs w:val="32"/>
                      <w:lang w:val="en-US"/>
                    </w:rPr>
                  </w:rPrChange>
                </w:rPr>
                <w:t>:</w:t>
              </w:r>
              <w:r w:rsidRPr="00E066BD">
                <w:rPr>
                  <w:lang w:val="en-US"/>
                  <w:rPrChange w:id="8443" w:author="Borja Gonzalez" w:date="2017-09-28T19:31:00Z">
                    <w:rPr>
                      <w:rFonts w:ascii="Monaco" w:hAnsi="Monaco" w:cs="Monaco"/>
                      <w:sz w:val="32"/>
                      <w:szCs w:val="32"/>
                      <w:lang w:val="en-US"/>
                    </w:rPr>
                  </w:rPrChange>
                </w:rPr>
                <w:t xml:space="preserve"> </w:t>
              </w:r>
              <w:r w:rsidRPr="00E066BD">
                <w:rPr>
                  <w:color w:val="4E9A06"/>
                  <w:lang w:val="en-US"/>
                  <w:rPrChange w:id="8444" w:author="Borja Gonzalez" w:date="2017-09-28T19:31:00Z">
                    <w:rPr>
                      <w:rFonts w:ascii="Monaco" w:hAnsi="Monaco" w:cs="Monaco"/>
                      <w:color w:val="4E9A06"/>
                      <w:sz w:val="32"/>
                      <w:szCs w:val="32"/>
                      <w:lang w:val="en-US"/>
                    </w:rPr>
                  </w:rPrChange>
                </w:rPr>
                <w:t>"</w:t>
              </w:r>
              <w:proofErr w:type="gramStart"/>
              <w:r w:rsidRPr="00E066BD">
                <w:rPr>
                  <w:color w:val="4E9A06"/>
                  <w:lang w:val="en-US"/>
                  <w:rPrChange w:id="8445"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446" w:author="Borja Gonzalez" w:date="2017-09-28T19:31:00Z">
                    <w:rPr>
                      <w:rFonts w:ascii="Monaco" w:hAnsi="Monaco" w:cs="Monaco"/>
                      <w:color w:val="4E9A06"/>
                      <w:sz w:val="32"/>
                      <w:szCs w:val="32"/>
                      <w:lang w:val="en-US"/>
                    </w:rPr>
                  </w:rPrChange>
                </w:rPr>
                <w:t>247,70,74,1)"</w:t>
              </w:r>
              <w:r w:rsidRPr="00E066BD">
                <w:rPr>
                  <w:b/>
                  <w:bCs/>
                  <w:lang w:val="en-US"/>
                  <w:rPrChange w:id="8447"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448" w:author="Borja Gonzalez" w:date="2017-09-28T19:31:00Z"/>
                <w:lang w:val="en-US"/>
                <w:rPrChange w:id="8449" w:author="Borja Gonzalez" w:date="2017-09-28T19:31:00Z">
                  <w:rPr>
                    <w:ins w:id="8450" w:author="Borja Gonzalez" w:date="2017-09-28T19:31:00Z"/>
                    <w:rFonts w:ascii="Monaco" w:eastAsiaTheme="majorEastAsia" w:hAnsi="Monaco" w:cs="Monaco"/>
                    <w:color w:val="243F60" w:themeColor="accent1" w:themeShade="7F"/>
                    <w:sz w:val="32"/>
                    <w:szCs w:val="32"/>
                    <w:lang w:val="en-US"/>
                  </w:rPr>
                </w:rPrChange>
              </w:rPr>
              <w:pPrChange w:id="8451" w:author="GONZALEZ DIAZ, BORJA" w:date="2017-09-29T19:25:00Z">
                <w:pPr>
                  <w:keepNext/>
                  <w:keepLines/>
                  <w:widowControl w:val="0"/>
                  <w:autoSpaceDE w:val="0"/>
                  <w:autoSpaceDN w:val="0"/>
                  <w:adjustRightInd w:val="0"/>
                  <w:spacing w:before="200"/>
                  <w:outlineLvl w:val="4"/>
                </w:pPr>
              </w:pPrChange>
            </w:pPr>
            <w:ins w:id="8452" w:author="Borja Gonzalez" w:date="2017-09-28T19:31:00Z">
              <w:r w:rsidRPr="00E066BD">
                <w:rPr>
                  <w:lang w:val="en-US"/>
                  <w:rPrChange w:id="8453" w:author="Borja Gonzalez" w:date="2017-09-28T19:31:00Z">
                    <w:rPr>
                      <w:rFonts w:ascii="Monaco" w:hAnsi="Monaco" w:cs="Monaco"/>
                      <w:sz w:val="32"/>
                      <w:szCs w:val="32"/>
                      <w:lang w:val="en-US"/>
                    </w:rPr>
                  </w:rPrChange>
                </w:rPr>
                <w:t xml:space="preserve">            borderCapStyle</w:t>
              </w:r>
              <w:r w:rsidRPr="00E066BD">
                <w:rPr>
                  <w:b/>
                  <w:bCs/>
                  <w:color w:val="CE5C00"/>
                  <w:lang w:val="en-US"/>
                  <w:rPrChange w:id="8454" w:author="Borja Gonzalez" w:date="2017-09-28T19:31:00Z">
                    <w:rPr>
                      <w:rFonts w:ascii="Monaco" w:hAnsi="Monaco" w:cs="Monaco"/>
                      <w:b/>
                      <w:bCs/>
                      <w:color w:val="CE5C00"/>
                      <w:sz w:val="32"/>
                      <w:szCs w:val="32"/>
                      <w:lang w:val="en-US"/>
                    </w:rPr>
                  </w:rPrChange>
                </w:rPr>
                <w:t>:</w:t>
              </w:r>
              <w:r w:rsidRPr="00E066BD">
                <w:rPr>
                  <w:lang w:val="en-US"/>
                  <w:rPrChange w:id="8455" w:author="Borja Gonzalez" w:date="2017-09-28T19:31:00Z">
                    <w:rPr>
                      <w:rFonts w:ascii="Monaco" w:hAnsi="Monaco" w:cs="Monaco"/>
                      <w:sz w:val="32"/>
                      <w:szCs w:val="32"/>
                      <w:lang w:val="en-US"/>
                    </w:rPr>
                  </w:rPrChange>
                </w:rPr>
                <w:t xml:space="preserve"> </w:t>
              </w:r>
              <w:r w:rsidRPr="00E066BD">
                <w:rPr>
                  <w:color w:val="4E9A06"/>
                  <w:lang w:val="en-US"/>
                  <w:rPrChange w:id="8456" w:author="Borja Gonzalez" w:date="2017-09-28T19:31:00Z">
                    <w:rPr>
                      <w:rFonts w:ascii="Monaco" w:hAnsi="Monaco" w:cs="Monaco"/>
                      <w:color w:val="4E9A06"/>
                      <w:sz w:val="32"/>
                      <w:szCs w:val="32"/>
                      <w:lang w:val="en-US"/>
                    </w:rPr>
                  </w:rPrChange>
                </w:rPr>
                <w:t>'butt'</w:t>
              </w:r>
              <w:r w:rsidRPr="00E066BD">
                <w:rPr>
                  <w:b/>
                  <w:bCs/>
                  <w:lang w:val="en-US"/>
                  <w:rPrChange w:id="8457"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458" w:author="Borja Gonzalez" w:date="2017-09-28T19:31:00Z"/>
                <w:lang w:val="en-US"/>
                <w:rPrChange w:id="8459" w:author="Borja Gonzalez" w:date="2017-09-28T19:31:00Z">
                  <w:rPr>
                    <w:ins w:id="8460" w:author="Borja Gonzalez" w:date="2017-09-28T19:31:00Z"/>
                    <w:rFonts w:ascii="Monaco" w:eastAsiaTheme="majorEastAsia" w:hAnsi="Monaco" w:cs="Monaco"/>
                    <w:color w:val="243F60" w:themeColor="accent1" w:themeShade="7F"/>
                    <w:sz w:val="32"/>
                    <w:szCs w:val="32"/>
                    <w:lang w:val="en-US"/>
                  </w:rPr>
                </w:rPrChange>
              </w:rPr>
              <w:pPrChange w:id="8461" w:author="GONZALEZ DIAZ, BORJA" w:date="2017-09-29T19:25:00Z">
                <w:pPr>
                  <w:keepNext/>
                  <w:keepLines/>
                  <w:widowControl w:val="0"/>
                  <w:autoSpaceDE w:val="0"/>
                  <w:autoSpaceDN w:val="0"/>
                  <w:adjustRightInd w:val="0"/>
                  <w:spacing w:before="200"/>
                  <w:outlineLvl w:val="4"/>
                </w:pPr>
              </w:pPrChange>
            </w:pPr>
            <w:ins w:id="8462" w:author="Borja Gonzalez" w:date="2017-09-28T19:31:00Z">
              <w:r w:rsidRPr="00E066BD">
                <w:rPr>
                  <w:lang w:val="en-US"/>
                  <w:rPrChange w:id="8463" w:author="Borja Gonzalez" w:date="2017-09-28T19:31:00Z">
                    <w:rPr>
                      <w:rFonts w:ascii="Monaco" w:hAnsi="Monaco" w:cs="Monaco"/>
                      <w:sz w:val="32"/>
                      <w:szCs w:val="32"/>
                      <w:lang w:val="en-US"/>
                    </w:rPr>
                  </w:rPrChange>
                </w:rPr>
                <w:t xml:space="preserve">            borderDash</w:t>
              </w:r>
              <w:r w:rsidRPr="00E066BD">
                <w:rPr>
                  <w:b/>
                  <w:bCs/>
                  <w:color w:val="CE5C00"/>
                  <w:lang w:val="en-US"/>
                  <w:rPrChange w:id="8464" w:author="Borja Gonzalez" w:date="2017-09-28T19:31:00Z">
                    <w:rPr>
                      <w:rFonts w:ascii="Monaco" w:hAnsi="Monaco" w:cs="Monaco"/>
                      <w:b/>
                      <w:bCs/>
                      <w:color w:val="CE5C00"/>
                      <w:sz w:val="32"/>
                      <w:szCs w:val="32"/>
                      <w:lang w:val="en-US"/>
                    </w:rPr>
                  </w:rPrChange>
                </w:rPr>
                <w:t>:</w:t>
              </w:r>
              <w:r w:rsidRPr="00E066BD">
                <w:rPr>
                  <w:lang w:val="en-US"/>
                  <w:rPrChange w:id="8465" w:author="Borja Gonzalez" w:date="2017-09-28T19:31:00Z">
                    <w:rPr>
                      <w:rFonts w:ascii="Monaco" w:hAnsi="Monaco" w:cs="Monaco"/>
                      <w:sz w:val="32"/>
                      <w:szCs w:val="32"/>
                      <w:lang w:val="en-US"/>
                    </w:rPr>
                  </w:rPrChange>
                </w:rPr>
                <w:t xml:space="preserve"> </w:t>
              </w:r>
              <w:r w:rsidRPr="00E066BD">
                <w:rPr>
                  <w:b/>
                  <w:bCs/>
                  <w:lang w:val="en-US"/>
                  <w:rPrChange w:id="8466"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467" w:author="Borja Gonzalez" w:date="2017-09-28T19:31:00Z"/>
                <w:lang w:val="en-US"/>
                <w:rPrChange w:id="8468" w:author="Borja Gonzalez" w:date="2017-09-28T19:31:00Z">
                  <w:rPr>
                    <w:ins w:id="8469" w:author="Borja Gonzalez" w:date="2017-09-28T19:31:00Z"/>
                    <w:rFonts w:ascii="Monaco" w:eastAsiaTheme="majorEastAsia" w:hAnsi="Monaco" w:cs="Monaco"/>
                    <w:color w:val="243F60" w:themeColor="accent1" w:themeShade="7F"/>
                    <w:sz w:val="32"/>
                    <w:szCs w:val="32"/>
                    <w:lang w:val="en-US"/>
                  </w:rPr>
                </w:rPrChange>
              </w:rPr>
              <w:pPrChange w:id="8470" w:author="GONZALEZ DIAZ, BORJA" w:date="2017-09-29T19:25:00Z">
                <w:pPr>
                  <w:keepNext/>
                  <w:keepLines/>
                  <w:widowControl w:val="0"/>
                  <w:autoSpaceDE w:val="0"/>
                  <w:autoSpaceDN w:val="0"/>
                  <w:adjustRightInd w:val="0"/>
                  <w:spacing w:before="200"/>
                  <w:outlineLvl w:val="4"/>
                </w:pPr>
              </w:pPrChange>
            </w:pPr>
            <w:ins w:id="8471" w:author="Borja Gonzalez" w:date="2017-09-28T19:31:00Z">
              <w:r w:rsidRPr="00E066BD">
                <w:rPr>
                  <w:lang w:val="en-US"/>
                  <w:rPrChange w:id="8472" w:author="Borja Gonzalez" w:date="2017-09-28T19:31:00Z">
                    <w:rPr>
                      <w:rFonts w:ascii="Monaco" w:hAnsi="Monaco" w:cs="Monaco"/>
                      <w:sz w:val="32"/>
                      <w:szCs w:val="32"/>
                      <w:lang w:val="en-US"/>
                    </w:rPr>
                  </w:rPrChange>
                </w:rPr>
                <w:t xml:space="preserve">            borderDashOffset</w:t>
              </w:r>
              <w:r w:rsidRPr="00E066BD">
                <w:rPr>
                  <w:b/>
                  <w:bCs/>
                  <w:color w:val="CE5C00"/>
                  <w:lang w:val="en-US"/>
                  <w:rPrChange w:id="8473" w:author="Borja Gonzalez" w:date="2017-09-28T19:31:00Z">
                    <w:rPr>
                      <w:rFonts w:ascii="Monaco" w:hAnsi="Monaco" w:cs="Monaco"/>
                      <w:b/>
                      <w:bCs/>
                      <w:color w:val="CE5C00"/>
                      <w:sz w:val="32"/>
                      <w:szCs w:val="32"/>
                      <w:lang w:val="en-US"/>
                    </w:rPr>
                  </w:rPrChange>
                </w:rPr>
                <w:t>:</w:t>
              </w:r>
              <w:r w:rsidRPr="00E066BD">
                <w:rPr>
                  <w:lang w:val="en-US"/>
                  <w:rPrChange w:id="8474" w:author="Borja Gonzalez" w:date="2017-09-28T19:31:00Z">
                    <w:rPr>
                      <w:rFonts w:ascii="Monaco" w:hAnsi="Monaco" w:cs="Monaco"/>
                      <w:sz w:val="32"/>
                      <w:szCs w:val="32"/>
                      <w:lang w:val="en-US"/>
                    </w:rPr>
                  </w:rPrChange>
                </w:rPr>
                <w:t xml:space="preserve"> </w:t>
              </w:r>
              <w:r w:rsidRPr="00E066BD">
                <w:rPr>
                  <w:b/>
                  <w:bCs/>
                  <w:color w:val="0000CF"/>
                  <w:lang w:val="en-US"/>
                  <w:rPrChange w:id="8475" w:author="Borja Gonzalez" w:date="2017-09-28T19:31:00Z">
                    <w:rPr>
                      <w:rFonts w:ascii="Monaco" w:hAnsi="Monaco" w:cs="Monaco"/>
                      <w:b/>
                      <w:bCs/>
                      <w:color w:val="0000CF"/>
                      <w:sz w:val="32"/>
                      <w:szCs w:val="32"/>
                      <w:lang w:val="en-US"/>
                    </w:rPr>
                  </w:rPrChange>
                </w:rPr>
                <w:t>0.0</w:t>
              </w:r>
              <w:r w:rsidRPr="00E066BD">
                <w:rPr>
                  <w:b/>
                  <w:bCs/>
                  <w:lang w:val="en-US"/>
                  <w:rPrChange w:id="8476"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477" w:author="Borja Gonzalez" w:date="2017-09-28T19:31:00Z"/>
                <w:lang w:val="en-US"/>
                <w:rPrChange w:id="8478" w:author="Borja Gonzalez" w:date="2017-09-28T19:31:00Z">
                  <w:rPr>
                    <w:ins w:id="8479" w:author="Borja Gonzalez" w:date="2017-09-28T19:31:00Z"/>
                    <w:rFonts w:ascii="Monaco" w:eastAsiaTheme="majorEastAsia" w:hAnsi="Monaco" w:cs="Monaco"/>
                    <w:color w:val="243F60" w:themeColor="accent1" w:themeShade="7F"/>
                    <w:sz w:val="32"/>
                    <w:szCs w:val="32"/>
                    <w:lang w:val="en-US"/>
                  </w:rPr>
                </w:rPrChange>
              </w:rPr>
              <w:pPrChange w:id="8480" w:author="GONZALEZ DIAZ, BORJA" w:date="2017-09-29T19:25:00Z">
                <w:pPr>
                  <w:keepNext/>
                  <w:keepLines/>
                  <w:widowControl w:val="0"/>
                  <w:autoSpaceDE w:val="0"/>
                  <w:autoSpaceDN w:val="0"/>
                  <w:adjustRightInd w:val="0"/>
                  <w:spacing w:before="200"/>
                  <w:outlineLvl w:val="4"/>
                </w:pPr>
              </w:pPrChange>
            </w:pPr>
            <w:ins w:id="8481" w:author="Borja Gonzalez" w:date="2017-09-28T19:31:00Z">
              <w:r w:rsidRPr="00E066BD">
                <w:rPr>
                  <w:lang w:val="en-US"/>
                  <w:rPrChange w:id="8482" w:author="Borja Gonzalez" w:date="2017-09-28T19:31:00Z">
                    <w:rPr>
                      <w:rFonts w:ascii="Monaco" w:hAnsi="Monaco" w:cs="Monaco"/>
                      <w:sz w:val="32"/>
                      <w:szCs w:val="32"/>
                      <w:lang w:val="en-US"/>
                    </w:rPr>
                  </w:rPrChange>
                </w:rPr>
                <w:t xml:space="preserve">            borderJoinStyle</w:t>
              </w:r>
              <w:r w:rsidRPr="00E066BD">
                <w:rPr>
                  <w:b/>
                  <w:bCs/>
                  <w:color w:val="CE5C00"/>
                  <w:lang w:val="en-US"/>
                  <w:rPrChange w:id="8483" w:author="Borja Gonzalez" w:date="2017-09-28T19:31:00Z">
                    <w:rPr>
                      <w:rFonts w:ascii="Monaco" w:hAnsi="Monaco" w:cs="Monaco"/>
                      <w:b/>
                      <w:bCs/>
                      <w:color w:val="CE5C00"/>
                      <w:sz w:val="32"/>
                      <w:szCs w:val="32"/>
                      <w:lang w:val="en-US"/>
                    </w:rPr>
                  </w:rPrChange>
                </w:rPr>
                <w:t>:</w:t>
              </w:r>
              <w:r w:rsidRPr="00E066BD">
                <w:rPr>
                  <w:lang w:val="en-US"/>
                  <w:rPrChange w:id="8484" w:author="Borja Gonzalez" w:date="2017-09-28T19:31:00Z">
                    <w:rPr>
                      <w:rFonts w:ascii="Monaco" w:hAnsi="Monaco" w:cs="Monaco"/>
                      <w:sz w:val="32"/>
                      <w:szCs w:val="32"/>
                      <w:lang w:val="en-US"/>
                    </w:rPr>
                  </w:rPrChange>
                </w:rPr>
                <w:t xml:space="preserve"> </w:t>
              </w:r>
              <w:r w:rsidRPr="00E066BD">
                <w:rPr>
                  <w:color w:val="4E9A06"/>
                  <w:lang w:val="en-US"/>
                  <w:rPrChange w:id="8485" w:author="Borja Gonzalez" w:date="2017-09-28T19:31:00Z">
                    <w:rPr>
                      <w:rFonts w:ascii="Monaco" w:hAnsi="Monaco" w:cs="Monaco"/>
                      <w:color w:val="4E9A06"/>
                      <w:sz w:val="32"/>
                      <w:szCs w:val="32"/>
                      <w:lang w:val="en-US"/>
                    </w:rPr>
                  </w:rPrChange>
                </w:rPr>
                <w:t>'miter'</w:t>
              </w:r>
              <w:r w:rsidRPr="00E066BD">
                <w:rPr>
                  <w:b/>
                  <w:bCs/>
                  <w:lang w:val="en-US"/>
                  <w:rPrChange w:id="8486"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487" w:author="Borja Gonzalez" w:date="2017-09-28T19:31:00Z"/>
                <w:lang w:val="en-US"/>
                <w:rPrChange w:id="8488" w:author="Borja Gonzalez" w:date="2017-09-28T19:31:00Z">
                  <w:rPr>
                    <w:ins w:id="8489" w:author="Borja Gonzalez" w:date="2017-09-28T19:31:00Z"/>
                    <w:rFonts w:ascii="Monaco" w:eastAsiaTheme="majorEastAsia" w:hAnsi="Monaco" w:cs="Monaco"/>
                    <w:color w:val="243F60" w:themeColor="accent1" w:themeShade="7F"/>
                    <w:sz w:val="32"/>
                    <w:szCs w:val="32"/>
                    <w:lang w:val="en-US"/>
                  </w:rPr>
                </w:rPrChange>
              </w:rPr>
              <w:pPrChange w:id="8490" w:author="GONZALEZ DIAZ, BORJA" w:date="2017-09-29T19:25:00Z">
                <w:pPr>
                  <w:keepNext/>
                  <w:keepLines/>
                  <w:widowControl w:val="0"/>
                  <w:autoSpaceDE w:val="0"/>
                  <w:autoSpaceDN w:val="0"/>
                  <w:adjustRightInd w:val="0"/>
                  <w:spacing w:before="200"/>
                  <w:outlineLvl w:val="4"/>
                </w:pPr>
              </w:pPrChange>
            </w:pPr>
            <w:ins w:id="8491" w:author="Borja Gonzalez" w:date="2017-09-28T19:31:00Z">
              <w:r w:rsidRPr="00E066BD">
                <w:rPr>
                  <w:lang w:val="en-US"/>
                  <w:rPrChange w:id="8492" w:author="Borja Gonzalez" w:date="2017-09-28T19:31:00Z">
                    <w:rPr>
                      <w:rFonts w:ascii="Monaco" w:hAnsi="Monaco" w:cs="Monaco"/>
                      <w:sz w:val="32"/>
                      <w:szCs w:val="32"/>
                      <w:lang w:val="en-US"/>
                    </w:rPr>
                  </w:rPrChange>
                </w:rPr>
                <w:t xml:space="preserve">            pointBorderColor</w:t>
              </w:r>
              <w:r w:rsidRPr="00E066BD">
                <w:rPr>
                  <w:b/>
                  <w:bCs/>
                  <w:color w:val="CE5C00"/>
                  <w:lang w:val="en-US"/>
                  <w:rPrChange w:id="8493" w:author="Borja Gonzalez" w:date="2017-09-28T19:31:00Z">
                    <w:rPr>
                      <w:rFonts w:ascii="Monaco" w:hAnsi="Monaco" w:cs="Monaco"/>
                      <w:b/>
                      <w:bCs/>
                      <w:color w:val="CE5C00"/>
                      <w:sz w:val="32"/>
                      <w:szCs w:val="32"/>
                      <w:lang w:val="en-US"/>
                    </w:rPr>
                  </w:rPrChange>
                </w:rPr>
                <w:t>:</w:t>
              </w:r>
              <w:r w:rsidRPr="00E066BD">
                <w:rPr>
                  <w:lang w:val="en-US"/>
                  <w:rPrChange w:id="8494" w:author="Borja Gonzalez" w:date="2017-09-28T19:31:00Z">
                    <w:rPr>
                      <w:rFonts w:ascii="Monaco" w:hAnsi="Monaco" w:cs="Monaco"/>
                      <w:sz w:val="32"/>
                      <w:szCs w:val="32"/>
                      <w:lang w:val="en-US"/>
                    </w:rPr>
                  </w:rPrChange>
                </w:rPr>
                <w:t xml:space="preserve"> </w:t>
              </w:r>
              <w:r w:rsidRPr="00E066BD">
                <w:rPr>
                  <w:color w:val="4E9A06"/>
                  <w:lang w:val="en-US"/>
                  <w:rPrChange w:id="8495" w:author="Borja Gonzalez" w:date="2017-09-28T19:31:00Z">
                    <w:rPr>
                      <w:rFonts w:ascii="Monaco" w:hAnsi="Monaco" w:cs="Monaco"/>
                      <w:color w:val="4E9A06"/>
                      <w:sz w:val="32"/>
                      <w:szCs w:val="32"/>
                      <w:lang w:val="en-US"/>
                    </w:rPr>
                  </w:rPrChange>
                </w:rPr>
                <w:t>"</w:t>
              </w:r>
              <w:proofErr w:type="gramStart"/>
              <w:r w:rsidRPr="00E066BD">
                <w:rPr>
                  <w:color w:val="4E9A06"/>
                  <w:lang w:val="en-US"/>
                  <w:rPrChange w:id="849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497" w:author="Borja Gonzalez" w:date="2017-09-28T19:31:00Z">
                    <w:rPr>
                      <w:rFonts w:ascii="Monaco" w:hAnsi="Monaco" w:cs="Monaco"/>
                      <w:color w:val="4E9A06"/>
                      <w:sz w:val="32"/>
                      <w:szCs w:val="32"/>
                      <w:lang w:val="en-US"/>
                    </w:rPr>
                  </w:rPrChange>
                </w:rPr>
                <w:t>247,70,74,1)"</w:t>
              </w:r>
              <w:r w:rsidRPr="00E066BD">
                <w:rPr>
                  <w:b/>
                  <w:bCs/>
                  <w:lang w:val="en-US"/>
                  <w:rPrChange w:id="8498"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499" w:author="Borja Gonzalez" w:date="2017-09-28T19:31:00Z"/>
                <w:lang w:val="en-US"/>
                <w:rPrChange w:id="8500" w:author="Borja Gonzalez" w:date="2017-09-28T19:31:00Z">
                  <w:rPr>
                    <w:ins w:id="8501" w:author="Borja Gonzalez" w:date="2017-09-28T19:31:00Z"/>
                    <w:rFonts w:ascii="Monaco" w:eastAsiaTheme="majorEastAsia" w:hAnsi="Monaco" w:cs="Monaco"/>
                    <w:color w:val="243F60" w:themeColor="accent1" w:themeShade="7F"/>
                    <w:sz w:val="32"/>
                    <w:szCs w:val="32"/>
                    <w:lang w:val="en-US"/>
                  </w:rPr>
                </w:rPrChange>
              </w:rPr>
              <w:pPrChange w:id="8502" w:author="GONZALEZ DIAZ, BORJA" w:date="2017-09-29T19:25:00Z">
                <w:pPr>
                  <w:keepNext/>
                  <w:keepLines/>
                  <w:widowControl w:val="0"/>
                  <w:autoSpaceDE w:val="0"/>
                  <w:autoSpaceDN w:val="0"/>
                  <w:adjustRightInd w:val="0"/>
                  <w:spacing w:before="200"/>
                  <w:outlineLvl w:val="4"/>
                </w:pPr>
              </w:pPrChange>
            </w:pPr>
            <w:ins w:id="8503" w:author="Borja Gonzalez" w:date="2017-09-28T19:31:00Z">
              <w:r w:rsidRPr="00E066BD">
                <w:rPr>
                  <w:lang w:val="en-US"/>
                  <w:rPrChange w:id="8504"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505" w:author="Borja Gonzalez" w:date="2017-09-28T19:31:00Z">
                    <w:rPr>
                      <w:rFonts w:ascii="Monaco" w:hAnsi="Monaco" w:cs="Monaco"/>
                      <w:b/>
                      <w:bCs/>
                      <w:color w:val="CE5C00"/>
                      <w:sz w:val="32"/>
                      <w:szCs w:val="32"/>
                      <w:lang w:val="en-US"/>
                    </w:rPr>
                  </w:rPrChange>
                </w:rPr>
                <w:t>:</w:t>
              </w:r>
              <w:r w:rsidRPr="00E066BD">
                <w:rPr>
                  <w:lang w:val="en-US"/>
                  <w:rPrChange w:id="8506" w:author="Borja Gonzalez" w:date="2017-09-28T19:31:00Z">
                    <w:rPr>
                      <w:rFonts w:ascii="Monaco" w:hAnsi="Monaco" w:cs="Monaco"/>
                      <w:sz w:val="32"/>
                      <w:szCs w:val="32"/>
                      <w:lang w:val="en-US"/>
                    </w:rPr>
                  </w:rPrChange>
                </w:rPr>
                <w:t xml:space="preserve"> </w:t>
              </w:r>
              <w:r w:rsidRPr="00E066BD">
                <w:rPr>
                  <w:color w:val="4E9A06"/>
                  <w:lang w:val="en-US"/>
                  <w:rPrChange w:id="8507" w:author="Borja Gonzalez" w:date="2017-09-28T19:31:00Z">
                    <w:rPr>
                      <w:rFonts w:ascii="Monaco" w:hAnsi="Monaco" w:cs="Monaco"/>
                      <w:color w:val="4E9A06"/>
                      <w:sz w:val="32"/>
                      <w:szCs w:val="32"/>
                      <w:lang w:val="en-US"/>
                    </w:rPr>
                  </w:rPrChange>
                </w:rPr>
                <w:t>"#fff"</w:t>
              </w:r>
              <w:r w:rsidRPr="00E066BD">
                <w:rPr>
                  <w:b/>
                  <w:bCs/>
                  <w:lang w:val="en-US"/>
                  <w:rPrChange w:id="8508"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509" w:author="Borja Gonzalez" w:date="2017-09-28T19:31:00Z"/>
                <w:lang w:val="en-US"/>
                <w:rPrChange w:id="8510" w:author="Borja Gonzalez" w:date="2017-09-28T19:31:00Z">
                  <w:rPr>
                    <w:ins w:id="8511" w:author="Borja Gonzalez" w:date="2017-09-28T19:31:00Z"/>
                    <w:rFonts w:ascii="Monaco" w:eastAsiaTheme="majorEastAsia" w:hAnsi="Monaco" w:cs="Monaco"/>
                    <w:color w:val="243F60" w:themeColor="accent1" w:themeShade="7F"/>
                    <w:sz w:val="32"/>
                    <w:szCs w:val="32"/>
                    <w:lang w:val="en-US"/>
                  </w:rPr>
                </w:rPrChange>
              </w:rPr>
              <w:pPrChange w:id="8512" w:author="GONZALEZ DIAZ, BORJA" w:date="2017-09-29T19:25:00Z">
                <w:pPr>
                  <w:keepNext/>
                  <w:keepLines/>
                  <w:widowControl w:val="0"/>
                  <w:autoSpaceDE w:val="0"/>
                  <w:autoSpaceDN w:val="0"/>
                  <w:adjustRightInd w:val="0"/>
                  <w:spacing w:before="200"/>
                  <w:outlineLvl w:val="4"/>
                </w:pPr>
              </w:pPrChange>
            </w:pPr>
            <w:ins w:id="8513" w:author="Borja Gonzalez" w:date="2017-09-28T19:31:00Z">
              <w:r w:rsidRPr="00E066BD">
                <w:rPr>
                  <w:lang w:val="en-US"/>
                  <w:rPrChange w:id="8514" w:author="Borja Gonzalez" w:date="2017-09-28T19:31:00Z">
                    <w:rPr>
                      <w:rFonts w:ascii="Monaco" w:hAnsi="Monaco" w:cs="Monaco"/>
                      <w:sz w:val="32"/>
                      <w:szCs w:val="32"/>
                      <w:lang w:val="en-US"/>
                    </w:rPr>
                  </w:rPrChange>
                </w:rPr>
                <w:t xml:space="preserve">            pointBorderWidth</w:t>
              </w:r>
              <w:r w:rsidRPr="00E066BD">
                <w:rPr>
                  <w:b/>
                  <w:bCs/>
                  <w:color w:val="CE5C00"/>
                  <w:lang w:val="en-US"/>
                  <w:rPrChange w:id="8515" w:author="Borja Gonzalez" w:date="2017-09-28T19:31:00Z">
                    <w:rPr>
                      <w:rFonts w:ascii="Monaco" w:hAnsi="Monaco" w:cs="Monaco"/>
                      <w:b/>
                      <w:bCs/>
                      <w:color w:val="CE5C00"/>
                      <w:sz w:val="32"/>
                      <w:szCs w:val="32"/>
                      <w:lang w:val="en-US"/>
                    </w:rPr>
                  </w:rPrChange>
                </w:rPr>
                <w:t>:</w:t>
              </w:r>
              <w:r w:rsidRPr="00E066BD">
                <w:rPr>
                  <w:lang w:val="en-US"/>
                  <w:rPrChange w:id="8516" w:author="Borja Gonzalez" w:date="2017-09-28T19:31:00Z">
                    <w:rPr>
                      <w:rFonts w:ascii="Monaco" w:hAnsi="Monaco" w:cs="Monaco"/>
                      <w:sz w:val="32"/>
                      <w:szCs w:val="32"/>
                      <w:lang w:val="en-US"/>
                    </w:rPr>
                  </w:rPrChange>
                </w:rPr>
                <w:t xml:space="preserve"> </w:t>
              </w:r>
              <w:r w:rsidRPr="00E066BD">
                <w:rPr>
                  <w:b/>
                  <w:bCs/>
                  <w:color w:val="0000CF"/>
                  <w:lang w:val="en-US"/>
                  <w:rPrChange w:id="8517" w:author="Borja Gonzalez" w:date="2017-09-28T19:31:00Z">
                    <w:rPr>
                      <w:rFonts w:ascii="Monaco" w:hAnsi="Monaco" w:cs="Monaco"/>
                      <w:b/>
                      <w:bCs/>
                      <w:color w:val="0000CF"/>
                      <w:sz w:val="32"/>
                      <w:szCs w:val="32"/>
                      <w:lang w:val="en-US"/>
                    </w:rPr>
                  </w:rPrChange>
                </w:rPr>
                <w:t>1</w:t>
              </w:r>
              <w:r w:rsidRPr="00E066BD">
                <w:rPr>
                  <w:b/>
                  <w:bCs/>
                  <w:lang w:val="en-US"/>
                  <w:rPrChange w:id="8518"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519" w:author="Borja Gonzalez" w:date="2017-09-28T19:31:00Z"/>
                <w:lang w:val="en-US"/>
                <w:rPrChange w:id="8520" w:author="Borja Gonzalez" w:date="2017-09-28T19:31:00Z">
                  <w:rPr>
                    <w:ins w:id="8521" w:author="Borja Gonzalez" w:date="2017-09-28T19:31:00Z"/>
                    <w:rFonts w:ascii="Monaco" w:eastAsiaTheme="majorEastAsia" w:hAnsi="Monaco" w:cs="Monaco"/>
                    <w:color w:val="243F60" w:themeColor="accent1" w:themeShade="7F"/>
                    <w:sz w:val="32"/>
                    <w:szCs w:val="32"/>
                    <w:lang w:val="en-US"/>
                  </w:rPr>
                </w:rPrChange>
              </w:rPr>
              <w:pPrChange w:id="8522" w:author="GONZALEZ DIAZ, BORJA" w:date="2017-09-29T19:25:00Z">
                <w:pPr>
                  <w:keepNext/>
                  <w:keepLines/>
                  <w:widowControl w:val="0"/>
                  <w:autoSpaceDE w:val="0"/>
                  <w:autoSpaceDN w:val="0"/>
                  <w:adjustRightInd w:val="0"/>
                  <w:spacing w:before="200"/>
                  <w:outlineLvl w:val="4"/>
                </w:pPr>
              </w:pPrChange>
            </w:pPr>
            <w:ins w:id="8523" w:author="Borja Gonzalez" w:date="2017-09-28T19:31:00Z">
              <w:r w:rsidRPr="00E066BD">
                <w:rPr>
                  <w:lang w:val="en-US"/>
                  <w:rPrChange w:id="8524" w:author="Borja Gonzalez" w:date="2017-09-28T19:31:00Z">
                    <w:rPr>
                      <w:rFonts w:ascii="Monaco" w:hAnsi="Monaco" w:cs="Monaco"/>
                      <w:sz w:val="32"/>
                      <w:szCs w:val="32"/>
                      <w:lang w:val="en-US"/>
                    </w:rPr>
                  </w:rPrChange>
                </w:rPr>
                <w:t xml:space="preserve">            pointHoverRadius</w:t>
              </w:r>
              <w:r w:rsidRPr="00E066BD">
                <w:rPr>
                  <w:b/>
                  <w:bCs/>
                  <w:color w:val="CE5C00"/>
                  <w:lang w:val="en-US"/>
                  <w:rPrChange w:id="8525" w:author="Borja Gonzalez" w:date="2017-09-28T19:31:00Z">
                    <w:rPr>
                      <w:rFonts w:ascii="Monaco" w:hAnsi="Monaco" w:cs="Monaco"/>
                      <w:b/>
                      <w:bCs/>
                      <w:color w:val="CE5C00"/>
                      <w:sz w:val="32"/>
                      <w:szCs w:val="32"/>
                      <w:lang w:val="en-US"/>
                    </w:rPr>
                  </w:rPrChange>
                </w:rPr>
                <w:t>:</w:t>
              </w:r>
              <w:r w:rsidRPr="00E066BD">
                <w:rPr>
                  <w:lang w:val="en-US"/>
                  <w:rPrChange w:id="8526" w:author="Borja Gonzalez" w:date="2017-09-28T19:31:00Z">
                    <w:rPr>
                      <w:rFonts w:ascii="Monaco" w:hAnsi="Monaco" w:cs="Monaco"/>
                      <w:sz w:val="32"/>
                      <w:szCs w:val="32"/>
                      <w:lang w:val="en-US"/>
                    </w:rPr>
                  </w:rPrChange>
                </w:rPr>
                <w:t xml:space="preserve"> </w:t>
              </w:r>
              <w:r w:rsidRPr="00E066BD">
                <w:rPr>
                  <w:b/>
                  <w:bCs/>
                  <w:color w:val="0000CF"/>
                  <w:lang w:val="en-US"/>
                  <w:rPrChange w:id="8527" w:author="Borja Gonzalez" w:date="2017-09-28T19:31:00Z">
                    <w:rPr>
                      <w:rFonts w:ascii="Monaco" w:hAnsi="Monaco" w:cs="Monaco"/>
                      <w:b/>
                      <w:bCs/>
                      <w:color w:val="0000CF"/>
                      <w:sz w:val="32"/>
                      <w:szCs w:val="32"/>
                      <w:lang w:val="en-US"/>
                    </w:rPr>
                  </w:rPrChange>
                </w:rPr>
                <w:t>5</w:t>
              </w:r>
              <w:r w:rsidRPr="00E066BD">
                <w:rPr>
                  <w:b/>
                  <w:bCs/>
                  <w:lang w:val="en-US"/>
                  <w:rPrChange w:id="8528"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529" w:author="Borja Gonzalez" w:date="2017-09-28T19:31:00Z"/>
                <w:lang w:val="en-US"/>
                <w:rPrChange w:id="8530" w:author="Borja Gonzalez" w:date="2017-09-28T19:31:00Z">
                  <w:rPr>
                    <w:ins w:id="8531" w:author="Borja Gonzalez" w:date="2017-09-28T19:31:00Z"/>
                    <w:rFonts w:ascii="Monaco" w:eastAsiaTheme="majorEastAsia" w:hAnsi="Monaco" w:cs="Monaco"/>
                    <w:color w:val="243F60" w:themeColor="accent1" w:themeShade="7F"/>
                    <w:sz w:val="32"/>
                    <w:szCs w:val="32"/>
                    <w:lang w:val="en-US"/>
                  </w:rPr>
                </w:rPrChange>
              </w:rPr>
              <w:pPrChange w:id="8532" w:author="GONZALEZ DIAZ, BORJA" w:date="2017-09-29T19:25:00Z">
                <w:pPr>
                  <w:keepNext/>
                  <w:keepLines/>
                  <w:widowControl w:val="0"/>
                  <w:autoSpaceDE w:val="0"/>
                  <w:autoSpaceDN w:val="0"/>
                  <w:adjustRightInd w:val="0"/>
                  <w:spacing w:before="200"/>
                  <w:outlineLvl w:val="4"/>
                </w:pPr>
              </w:pPrChange>
            </w:pPr>
            <w:ins w:id="8533" w:author="Borja Gonzalez" w:date="2017-09-28T19:31:00Z">
              <w:r w:rsidRPr="00E066BD">
                <w:rPr>
                  <w:lang w:val="en-US"/>
                  <w:rPrChange w:id="8534"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535" w:author="Borja Gonzalez" w:date="2017-09-28T19:31:00Z">
                    <w:rPr>
                      <w:rFonts w:ascii="Monaco" w:hAnsi="Monaco" w:cs="Monaco"/>
                      <w:b/>
                      <w:bCs/>
                      <w:color w:val="CE5C00"/>
                      <w:sz w:val="32"/>
                      <w:szCs w:val="32"/>
                      <w:lang w:val="en-US"/>
                    </w:rPr>
                  </w:rPrChange>
                </w:rPr>
                <w:t>:</w:t>
              </w:r>
              <w:r w:rsidRPr="00E066BD">
                <w:rPr>
                  <w:lang w:val="en-US"/>
                  <w:rPrChange w:id="8536" w:author="Borja Gonzalez" w:date="2017-09-28T19:31:00Z">
                    <w:rPr>
                      <w:rFonts w:ascii="Monaco" w:hAnsi="Monaco" w:cs="Monaco"/>
                      <w:sz w:val="32"/>
                      <w:szCs w:val="32"/>
                      <w:lang w:val="en-US"/>
                    </w:rPr>
                  </w:rPrChange>
                </w:rPr>
                <w:t xml:space="preserve"> </w:t>
              </w:r>
              <w:r w:rsidRPr="00E066BD">
                <w:rPr>
                  <w:color w:val="4E9A06"/>
                  <w:lang w:val="en-US"/>
                  <w:rPrChange w:id="8537" w:author="Borja Gonzalez" w:date="2017-09-28T19:31:00Z">
                    <w:rPr>
                      <w:rFonts w:ascii="Monaco" w:hAnsi="Monaco" w:cs="Monaco"/>
                      <w:color w:val="4E9A06"/>
                      <w:sz w:val="32"/>
                      <w:szCs w:val="32"/>
                      <w:lang w:val="en-US"/>
                    </w:rPr>
                  </w:rPrChange>
                </w:rPr>
                <w:t>"</w:t>
              </w:r>
              <w:proofErr w:type="gramStart"/>
              <w:r w:rsidRPr="00E066BD">
                <w:rPr>
                  <w:color w:val="4E9A06"/>
                  <w:lang w:val="en-US"/>
                  <w:rPrChange w:id="8538"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539" w:author="Borja Gonzalez" w:date="2017-09-28T19:31:00Z">
                    <w:rPr>
                      <w:rFonts w:ascii="Monaco" w:hAnsi="Monaco" w:cs="Monaco"/>
                      <w:color w:val="4E9A06"/>
                      <w:sz w:val="32"/>
                      <w:szCs w:val="32"/>
                      <w:lang w:val="en-US"/>
                    </w:rPr>
                  </w:rPrChange>
                </w:rPr>
                <w:t>247,70,74,1)"</w:t>
              </w:r>
              <w:r w:rsidRPr="00E066BD">
                <w:rPr>
                  <w:b/>
                  <w:bCs/>
                  <w:lang w:val="en-US"/>
                  <w:rPrChange w:id="854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541" w:author="Borja Gonzalez" w:date="2017-09-28T19:31:00Z"/>
                <w:lang w:val="en-US"/>
                <w:rPrChange w:id="8542" w:author="Borja Gonzalez" w:date="2017-09-28T19:31:00Z">
                  <w:rPr>
                    <w:ins w:id="8543" w:author="Borja Gonzalez" w:date="2017-09-28T19:31:00Z"/>
                    <w:rFonts w:ascii="Monaco" w:eastAsiaTheme="majorEastAsia" w:hAnsi="Monaco" w:cs="Monaco"/>
                    <w:color w:val="243F60" w:themeColor="accent1" w:themeShade="7F"/>
                    <w:sz w:val="32"/>
                    <w:szCs w:val="32"/>
                    <w:lang w:val="en-US"/>
                  </w:rPr>
                </w:rPrChange>
              </w:rPr>
              <w:pPrChange w:id="8544" w:author="GONZALEZ DIAZ, BORJA" w:date="2017-09-29T19:25:00Z">
                <w:pPr>
                  <w:keepNext/>
                  <w:keepLines/>
                  <w:widowControl w:val="0"/>
                  <w:autoSpaceDE w:val="0"/>
                  <w:autoSpaceDN w:val="0"/>
                  <w:adjustRightInd w:val="0"/>
                  <w:spacing w:before="200"/>
                  <w:outlineLvl w:val="4"/>
                </w:pPr>
              </w:pPrChange>
            </w:pPr>
            <w:ins w:id="8545" w:author="Borja Gonzalez" w:date="2017-09-28T19:31:00Z">
              <w:r w:rsidRPr="00E066BD">
                <w:rPr>
                  <w:lang w:val="en-US"/>
                  <w:rPrChange w:id="8546"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547" w:author="Borja Gonzalez" w:date="2017-09-28T19:31:00Z">
                    <w:rPr>
                      <w:rFonts w:ascii="Monaco" w:hAnsi="Monaco" w:cs="Monaco"/>
                      <w:b/>
                      <w:bCs/>
                      <w:color w:val="CE5C00"/>
                      <w:sz w:val="32"/>
                      <w:szCs w:val="32"/>
                      <w:lang w:val="en-US"/>
                    </w:rPr>
                  </w:rPrChange>
                </w:rPr>
                <w:t>:</w:t>
              </w:r>
              <w:r w:rsidRPr="00E066BD">
                <w:rPr>
                  <w:lang w:val="en-US"/>
                  <w:rPrChange w:id="8548" w:author="Borja Gonzalez" w:date="2017-09-28T19:31:00Z">
                    <w:rPr>
                      <w:rFonts w:ascii="Monaco" w:hAnsi="Monaco" w:cs="Monaco"/>
                      <w:sz w:val="32"/>
                      <w:szCs w:val="32"/>
                      <w:lang w:val="en-US"/>
                    </w:rPr>
                  </w:rPrChange>
                </w:rPr>
                <w:t xml:space="preserve"> </w:t>
              </w:r>
              <w:r w:rsidRPr="00E066BD">
                <w:rPr>
                  <w:color w:val="4E9A06"/>
                  <w:lang w:val="en-US"/>
                  <w:rPrChange w:id="8549" w:author="Borja Gonzalez" w:date="2017-09-28T19:31:00Z">
                    <w:rPr>
                      <w:rFonts w:ascii="Monaco" w:hAnsi="Monaco" w:cs="Monaco"/>
                      <w:color w:val="4E9A06"/>
                      <w:sz w:val="32"/>
                      <w:szCs w:val="32"/>
                      <w:lang w:val="en-US"/>
                    </w:rPr>
                  </w:rPrChange>
                </w:rPr>
                <w:t>"</w:t>
              </w:r>
              <w:proofErr w:type="gramStart"/>
              <w:r w:rsidRPr="00E066BD">
                <w:rPr>
                  <w:color w:val="4E9A06"/>
                  <w:lang w:val="en-US"/>
                  <w:rPrChange w:id="8550"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551" w:author="Borja Gonzalez" w:date="2017-09-28T19:31:00Z">
                    <w:rPr>
                      <w:rFonts w:ascii="Monaco" w:hAnsi="Monaco" w:cs="Monaco"/>
                      <w:color w:val="4E9A06"/>
                      <w:sz w:val="32"/>
                      <w:szCs w:val="32"/>
                      <w:lang w:val="en-US"/>
                    </w:rPr>
                  </w:rPrChange>
                </w:rPr>
                <w:t>220,220,220,1)"</w:t>
              </w:r>
              <w:r w:rsidRPr="00E066BD">
                <w:rPr>
                  <w:b/>
                  <w:bCs/>
                  <w:lang w:val="en-US"/>
                  <w:rPrChange w:id="8552"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553" w:author="Borja Gonzalez" w:date="2017-09-28T19:31:00Z"/>
                <w:lang w:val="en-US"/>
                <w:rPrChange w:id="8554" w:author="Borja Gonzalez" w:date="2017-09-28T19:31:00Z">
                  <w:rPr>
                    <w:ins w:id="8555" w:author="Borja Gonzalez" w:date="2017-09-28T19:31:00Z"/>
                    <w:rFonts w:ascii="Monaco" w:eastAsiaTheme="majorEastAsia" w:hAnsi="Monaco" w:cs="Monaco"/>
                    <w:color w:val="243F60" w:themeColor="accent1" w:themeShade="7F"/>
                    <w:sz w:val="32"/>
                    <w:szCs w:val="32"/>
                    <w:lang w:val="en-US"/>
                  </w:rPr>
                </w:rPrChange>
              </w:rPr>
              <w:pPrChange w:id="8556" w:author="GONZALEZ DIAZ, BORJA" w:date="2017-09-29T19:25:00Z">
                <w:pPr>
                  <w:keepNext/>
                  <w:keepLines/>
                  <w:widowControl w:val="0"/>
                  <w:autoSpaceDE w:val="0"/>
                  <w:autoSpaceDN w:val="0"/>
                  <w:adjustRightInd w:val="0"/>
                  <w:spacing w:before="200"/>
                  <w:outlineLvl w:val="4"/>
                </w:pPr>
              </w:pPrChange>
            </w:pPr>
            <w:ins w:id="8557" w:author="Borja Gonzalez" w:date="2017-09-28T19:31:00Z">
              <w:r w:rsidRPr="00E066BD">
                <w:rPr>
                  <w:lang w:val="en-US"/>
                  <w:rPrChange w:id="8558"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559" w:author="Borja Gonzalez" w:date="2017-09-28T19:31:00Z">
                    <w:rPr>
                      <w:rFonts w:ascii="Monaco" w:hAnsi="Monaco" w:cs="Monaco"/>
                      <w:b/>
                      <w:bCs/>
                      <w:color w:val="CE5C00"/>
                      <w:sz w:val="32"/>
                      <w:szCs w:val="32"/>
                      <w:lang w:val="en-US"/>
                    </w:rPr>
                  </w:rPrChange>
                </w:rPr>
                <w:t>:</w:t>
              </w:r>
              <w:r w:rsidRPr="00E066BD">
                <w:rPr>
                  <w:lang w:val="en-US"/>
                  <w:rPrChange w:id="8560" w:author="Borja Gonzalez" w:date="2017-09-28T19:31:00Z">
                    <w:rPr>
                      <w:rFonts w:ascii="Monaco" w:hAnsi="Monaco" w:cs="Monaco"/>
                      <w:sz w:val="32"/>
                      <w:szCs w:val="32"/>
                      <w:lang w:val="en-US"/>
                    </w:rPr>
                  </w:rPrChange>
                </w:rPr>
                <w:t xml:space="preserve"> </w:t>
              </w:r>
              <w:r w:rsidRPr="00E066BD">
                <w:rPr>
                  <w:b/>
                  <w:bCs/>
                  <w:color w:val="0000CF"/>
                  <w:lang w:val="en-US"/>
                  <w:rPrChange w:id="8561" w:author="Borja Gonzalez" w:date="2017-09-28T19:31:00Z">
                    <w:rPr>
                      <w:rFonts w:ascii="Monaco" w:hAnsi="Monaco" w:cs="Monaco"/>
                      <w:b/>
                      <w:bCs/>
                      <w:color w:val="0000CF"/>
                      <w:sz w:val="32"/>
                      <w:szCs w:val="32"/>
                      <w:lang w:val="en-US"/>
                    </w:rPr>
                  </w:rPrChange>
                </w:rPr>
                <w:t>2</w:t>
              </w:r>
              <w:r w:rsidRPr="00E066BD">
                <w:rPr>
                  <w:b/>
                  <w:bCs/>
                  <w:lang w:val="en-US"/>
                  <w:rPrChange w:id="8562"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563" w:author="Borja Gonzalez" w:date="2017-09-28T19:31:00Z"/>
                <w:lang w:val="en-US"/>
                <w:rPrChange w:id="8564" w:author="Borja Gonzalez" w:date="2017-09-28T19:31:00Z">
                  <w:rPr>
                    <w:ins w:id="8565" w:author="Borja Gonzalez" w:date="2017-09-28T19:31:00Z"/>
                    <w:rFonts w:ascii="Monaco" w:eastAsiaTheme="majorEastAsia" w:hAnsi="Monaco" w:cs="Monaco"/>
                    <w:color w:val="243F60" w:themeColor="accent1" w:themeShade="7F"/>
                    <w:sz w:val="32"/>
                    <w:szCs w:val="32"/>
                    <w:lang w:val="en-US"/>
                  </w:rPr>
                </w:rPrChange>
              </w:rPr>
              <w:pPrChange w:id="8566" w:author="GONZALEZ DIAZ, BORJA" w:date="2017-09-29T19:25:00Z">
                <w:pPr>
                  <w:keepNext/>
                  <w:keepLines/>
                  <w:widowControl w:val="0"/>
                  <w:autoSpaceDE w:val="0"/>
                  <w:autoSpaceDN w:val="0"/>
                  <w:adjustRightInd w:val="0"/>
                  <w:spacing w:before="200"/>
                  <w:outlineLvl w:val="4"/>
                </w:pPr>
              </w:pPrChange>
            </w:pPr>
            <w:ins w:id="8567" w:author="Borja Gonzalez" w:date="2017-09-28T19:31:00Z">
              <w:r w:rsidRPr="00E066BD">
                <w:rPr>
                  <w:lang w:val="en-US"/>
                  <w:rPrChange w:id="8568" w:author="Borja Gonzalez" w:date="2017-09-28T19:31:00Z">
                    <w:rPr>
                      <w:rFonts w:ascii="Monaco" w:hAnsi="Monaco" w:cs="Monaco"/>
                      <w:sz w:val="32"/>
                      <w:szCs w:val="32"/>
                      <w:lang w:val="en-US"/>
                    </w:rPr>
                  </w:rPrChange>
                </w:rPr>
                <w:t xml:space="preserve">            pointRadius</w:t>
              </w:r>
              <w:r w:rsidRPr="00E066BD">
                <w:rPr>
                  <w:b/>
                  <w:bCs/>
                  <w:color w:val="CE5C00"/>
                  <w:lang w:val="en-US"/>
                  <w:rPrChange w:id="8569" w:author="Borja Gonzalez" w:date="2017-09-28T19:31:00Z">
                    <w:rPr>
                      <w:rFonts w:ascii="Monaco" w:hAnsi="Monaco" w:cs="Monaco"/>
                      <w:b/>
                      <w:bCs/>
                      <w:color w:val="CE5C00"/>
                      <w:sz w:val="32"/>
                      <w:szCs w:val="32"/>
                      <w:lang w:val="en-US"/>
                    </w:rPr>
                  </w:rPrChange>
                </w:rPr>
                <w:t>:</w:t>
              </w:r>
              <w:r w:rsidRPr="00E066BD">
                <w:rPr>
                  <w:lang w:val="en-US"/>
                  <w:rPrChange w:id="8570" w:author="Borja Gonzalez" w:date="2017-09-28T19:31:00Z">
                    <w:rPr>
                      <w:rFonts w:ascii="Monaco" w:hAnsi="Monaco" w:cs="Monaco"/>
                      <w:sz w:val="32"/>
                      <w:szCs w:val="32"/>
                      <w:lang w:val="en-US"/>
                    </w:rPr>
                  </w:rPrChange>
                </w:rPr>
                <w:t xml:space="preserve"> </w:t>
              </w:r>
              <w:r w:rsidRPr="00E066BD">
                <w:rPr>
                  <w:b/>
                  <w:bCs/>
                  <w:color w:val="0000CF"/>
                  <w:lang w:val="en-US"/>
                  <w:rPrChange w:id="8571" w:author="Borja Gonzalez" w:date="2017-09-28T19:31:00Z">
                    <w:rPr>
                      <w:rFonts w:ascii="Monaco" w:hAnsi="Monaco" w:cs="Monaco"/>
                      <w:b/>
                      <w:bCs/>
                      <w:color w:val="0000CF"/>
                      <w:sz w:val="32"/>
                      <w:szCs w:val="32"/>
                      <w:lang w:val="en-US"/>
                    </w:rPr>
                  </w:rPrChange>
                </w:rPr>
                <w:t>1</w:t>
              </w:r>
              <w:r w:rsidRPr="00E066BD">
                <w:rPr>
                  <w:b/>
                  <w:bCs/>
                  <w:lang w:val="en-US"/>
                  <w:rPrChange w:id="8572"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573" w:author="Borja Gonzalez" w:date="2017-09-28T19:31:00Z"/>
                <w:lang w:val="en-US"/>
                <w:rPrChange w:id="8574" w:author="Borja Gonzalez" w:date="2017-09-28T19:31:00Z">
                  <w:rPr>
                    <w:ins w:id="8575" w:author="Borja Gonzalez" w:date="2017-09-28T19:31:00Z"/>
                    <w:rFonts w:ascii="Monaco" w:eastAsiaTheme="majorEastAsia" w:hAnsi="Monaco" w:cs="Monaco"/>
                    <w:color w:val="243F60" w:themeColor="accent1" w:themeShade="7F"/>
                    <w:sz w:val="32"/>
                    <w:szCs w:val="32"/>
                    <w:lang w:val="en-US"/>
                  </w:rPr>
                </w:rPrChange>
              </w:rPr>
              <w:pPrChange w:id="8576" w:author="GONZALEZ DIAZ, BORJA" w:date="2017-09-29T19:25:00Z">
                <w:pPr>
                  <w:keepNext/>
                  <w:keepLines/>
                  <w:widowControl w:val="0"/>
                  <w:autoSpaceDE w:val="0"/>
                  <w:autoSpaceDN w:val="0"/>
                  <w:adjustRightInd w:val="0"/>
                  <w:spacing w:before="200"/>
                  <w:outlineLvl w:val="4"/>
                </w:pPr>
              </w:pPrChange>
            </w:pPr>
            <w:ins w:id="8577" w:author="Borja Gonzalez" w:date="2017-09-28T19:31:00Z">
              <w:r w:rsidRPr="00E066BD">
                <w:rPr>
                  <w:lang w:val="en-US"/>
                  <w:rPrChange w:id="8578" w:author="Borja Gonzalez" w:date="2017-09-28T19:31:00Z">
                    <w:rPr>
                      <w:rFonts w:ascii="Monaco" w:hAnsi="Monaco" w:cs="Monaco"/>
                      <w:sz w:val="32"/>
                      <w:szCs w:val="32"/>
                      <w:lang w:val="en-US"/>
                    </w:rPr>
                  </w:rPrChange>
                </w:rPr>
                <w:t xml:space="preserve">            pointHitRadius</w:t>
              </w:r>
              <w:r w:rsidRPr="00E066BD">
                <w:rPr>
                  <w:b/>
                  <w:bCs/>
                  <w:color w:val="CE5C00"/>
                  <w:lang w:val="en-US"/>
                  <w:rPrChange w:id="8579" w:author="Borja Gonzalez" w:date="2017-09-28T19:31:00Z">
                    <w:rPr>
                      <w:rFonts w:ascii="Monaco" w:hAnsi="Monaco" w:cs="Monaco"/>
                      <w:b/>
                      <w:bCs/>
                      <w:color w:val="CE5C00"/>
                      <w:sz w:val="32"/>
                      <w:szCs w:val="32"/>
                      <w:lang w:val="en-US"/>
                    </w:rPr>
                  </w:rPrChange>
                </w:rPr>
                <w:t>:</w:t>
              </w:r>
              <w:r w:rsidRPr="00E066BD">
                <w:rPr>
                  <w:lang w:val="en-US"/>
                  <w:rPrChange w:id="8580" w:author="Borja Gonzalez" w:date="2017-09-28T19:31:00Z">
                    <w:rPr>
                      <w:rFonts w:ascii="Monaco" w:hAnsi="Monaco" w:cs="Monaco"/>
                      <w:sz w:val="32"/>
                      <w:szCs w:val="32"/>
                      <w:lang w:val="en-US"/>
                    </w:rPr>
                  </w:rPrChange>
                </w:rPr>
                <w:t xml:space="preserve"> </w:t>
              </w:r>
              <w:r w:rsidRPr="00E066BD">
                <w:rPr>
                  <w:b/>
                  <w:bCs/>
                  <w:color w:val="0000CF"/>
                  <w:lang w:val="en-US"/>
                  <w:rPrChange w:id="8581" w:author="Borja Gonzalez" w:date="2017-09-28T19:31:00Z">
                    <w:rPr>
                      <w:rFonts w:ascii="Monaco" w:hAnsi="Monaco" w:cs="Monaco"/>
                      <w:b/>
                      <w:bCs/>
                      <w:color w:val="0000CF"/>
                      <w:sz w:val="32"/>
                      <w:szCs w:val="32"/>
                      <w:lang w:val="en-US"/>
                    </w:rPr>
                  </w:rPrChange>
                </w:rPr>
                <w:t>10</w:t>
              </w:r>
              <w:r w:rsidRPr="00E066BD">
                <w:rPr>
                  <w:b/>
                  <w:bCs/>
                  <w:lang w:val="en-US"/>
                  <w:rPrChange w:id="8582"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583" w:author="Borja Gonzalez" w:date="2017-09-28T19:31:00Z"/>
                <w:lang w:val="en-US"/>
                <w:rPrChange w:id="8584" w:author="Borja Gonzalez" w:date="2017-09-28T19:31:00Z">
                  <w:rPr>
                    <w:ins w:id="8585" w:author="Borja Gonzalez" w:date="2017-09-28T19:31:00Z"/>
                    <w:rFonts w:ascii="Monaco" w:eastAsiaTheme="majorEastAsia" w:hAnsi="Monaco" w:cs="Monaco"/>
                    <w:color w:val="243F60" w:themeColor="accent1" w:themeShade="7F"/>
                    <w:sz w:val="32"/>
                    <w:szCs w:val="32"/>
                    <w:lang w:val="en-US"/>
                  </w:rPr>
                </w:rPrChange>
              </w:rPr>
              <w:pPrChange w:id="8586" w:author="GONZALEZ DIAZ, BORJA" w:date="2017-09-29T19:25:00Z">
                <w:pPr>
                  <w:keepNext/>
                  <w:keepLines/>
                  <w:widowControl w:val="0"/>
                  <w:autoSpaceDE w:val="0"/>
                  <w:autoSpaceDN w:val="0"/>
                  <w:adjustRightInd w:val="0"/>
                  <w:spacing w:before="200"/>
                  <w:outlineLvl w:val="4"/>
                </w:pPr>
              </w:pPrChange>
            </w:pPr>
            <w:ins w:id="8587" w:author="Borja Gonzalez" w:date="2017-09-28T19:31:00Z">
              <w:r w:rsidRPr="00E066BD">
                <w:rPr>
                  <w:lang w:val="en-US"/>
                  <w:rPrChange w:id="8588" w:author="Borja Gonzalez" w:date="2017-09-28T19:31:00Z">
                    <w:rPr>
                      <w:rFonts w:ascii="Monaco" w:hAnsi="Monaco" w:cs="Monaco"/>
                      <w:sz w:val="32"/>
                      <w:szCs w:val="32"/>
                      <w:lang w:val="en-US"/>
                    </w:rPr>
                  </w:rPrChange>
                </w:rPr>
                <w:t xml:space="preserve">            data</w:t>
              </w:r>
              <w:r w:rsidRPr="00E066BD">
                <w:rPr>
                  <w:b/>
                  <w:bCs/>
                  <w:color w:val="CE5C00"/>
                  <w:lang w:val="en-US"/>
                  <w:rPrChange w:id="8589" w:author="Borja Gonzalez" w:date="2017-09-28T19:31:00Z">
                    <w:rPr>
                      <w:rFonts w:ascii="Monaco" w:hAnsi="Monaco" w:cs="Monaco"/>
                      <w:b/>
                      <w:bCs/>
                      <w:color w:val="CE5C00"/>
                      <w:sz w:val="32"/>
                      <w:szCs w:val="32"/>
                      <w:lang w:val="en-US"/>
                    </w:rPr>
                  </w:rPrChange>
                </w:rPr>
                <w:t>:</w:t>
              </w:r>
              <w:r w:rsidRPr="00E066BD">
                <w:rPr>
                  <w:lang w:val="en-US"/>
                  <w:rPrChange w:id="8590" w:author="Borja Gonzalez" w:date="2017-09-28T19:31:00Z">
                    <w:rPr>
                      <w:rFonts w:ascii="Monaco" w:hAnsi="Monaco" w:cs="Monaco"/>
                      <w:sz w:val="32"/>
                      <w:szCs w:val="32"/>
                      <w:lang w:val="en-US"/>
                    </w:rPr>
                  </w:rPrChange>
                </w:rPr>
                <w:t xml:space="preserve"> maximo</w:t>
              </w:r>
              <w:r w:rsidRPr="00E066BD">
                <w:rPr>
                  <w:b/>
                  <w:bCs/>
                  <w:lang w:val="en-US"/>
                  <w:rPrChange w:id="8591"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592" w:author="Borja Gonzalez" w:date="2017-09-28T19:31:00Z"/>
                <w:lang w:val="en-US"/>
                <w:rPrChange w:id="8593" w:author="Borja Gonzalez" w:date="2017-09-28T19:31:00Z">
                  <w:rPr>
                    <w:ins w:id="8594" w:author="Borja Gonzalez" w:date="2017-09-28T19:31:00Z"/>
                    <w:rFonts w:ascii="Monaco" w:eastAsiaTheme="majorEastAsia" w:hAnsi="Monaco" w:cs="Monaco"/>
                    <w:color w:val="243F60" w:themeColor="accent1" w:themeShade="7F"/>
                    <w:sz w:val="32"/>
                    <w:szCs w:val="32"/>
                    <w:lang w:val="en-US"/>
                  </w:rPr>
                </w:rPrChange>
              </w:rPr>
              <w:pPrChange w:id="8595" w:author="GONZALEZ DIAZ, BORJA" w:date="2017-09-29T19:25:00Z">
                <w:pPr>
                  <w:keepNext/>
                  <w:keepLines/>
                  <w:widowControl w:val="0"/>
                  <w:autoSpaceDE w:val="0"/>
                  <w:autoSpaceDN w:val="0"/>
                  <w:adjustRightInd w:val="0"/>
                  <w:spacing w:before="200"/>
                  <w:outlineLvl w:val="4"/>
                </w:pPr>
              </w:pPrChange>
            </w:pPr>
            <w:ins w:id="8596" w:author="Borja Gonzalez" w:date="2017-09-28T19:31:00Z">
              <w:r w:rsidRPr="00E066BD">
                <w:rPr>
                  <w:lang w:val="en-US"/>
                  <w:rPrChange w:id="8597" w:author="Borja Gonzalez" w:date="2017-09-28T19:31:00Z">
                    <w:rPr>
                      <w:rFonts w:ascii="Monaco" w:hAnsi="Monaco" w:cs="Monaco"/>
                      <w:sz w:val="32"/>
                      <w:szCs w:val="32"/>
                      <w:lang w:val="en-US"/>
                    </w:rPr>
                  </w:rPrChange>
                </w:rPr>
                <w:t xml:space="preserve">            spanGaps</w:t>
              </w:r>
              <w:r w:rsidRPr="00E066BD">
                <w:rPr>
                  <w:b/>
                  <w:bCs/>
                  <w:color w:val="CE5C00"/>
                  <w:lang w:val="en-US"/>
                  <w:rPrChange w:id="8598" w:author="Borja Gonzalez" w:date="2017-09-28T19:31:00Z">
                    <w:rPr>
                      <w:rFonts w:ascii="Monaco" w:hAnsi="Monaco" w:cs="Monaco"/>
                      <w:b/>
                      <w:bCs/>
                      <w:color w:val="CE5C00"/>
                      <w:sz w:val="32"/>
                      <w:szCs w:val="32"/>
                      <w:lang w:val="en-US"/>
                    </w:rPr>
                  </w:rPrChange>
                </w:rPr>
                <w:t>:</w:t>
              </w:r>
              <w:r w:rsidRPr="00E066BD">
                <w:rPr>
                  <w:lang w:val="en-US"/>
                  <w:rPrChange w:id="8599" w:author="Borja Gonzalez" w:date="2017-09-28T19:31:00Z">
                    <w:rPr>
                      <w:rFonts w:ascii="Monaco" w:hAnsi="Monaco" w:cs="Monaco"/>
                      <w:sz w:val="32"/>
                      <w:szCs w:val="32"/>
                      <w:lang w:val="en-US"/>
                    </w:rPr>
                  </w:rPrChange>
                </w:rPr>
                <w:t xml:space="preserve"> </w:t>
              </w:r>
              <w:r w:rsidRPr="00E066BD">
                <w:rPr>
                  <w:b/>
                  <w:bCs/>
                  <w:color w:val="204A87"/>
                  <w:lang w:val="en-US"/>
                  <w:rPrChange w:id="8600" w:author="Borja Gonzalez" w:date="2017-09-28T19:31:00Z">
                    <w:rPr>
                      <w:rFonts w:ascii="Monaco" w:hAnsi="Monaco" w:cs="Monaco"/>
                      <w:b/>
                      <w:bCs/>
                      <w:color w:val="204A87"/>
                      <w:sz w:val="32"/>
                      <w:szCs w:val="32"/>
                      <w:lang w:val="en-US"/>
                    </w:rPr>
                  </w:rPrChange>
                </w:rPr>
                <w:t>false</w:t>
              </w:r>
              <w:r w:rsidRPr="00E066BD">
                <w:rPr>
                  <w:b/>
                  <w:bCs/>
                  <w:lang w:val="en-US"/>
                  <w:rPrChange w:id="8601"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602" w:author="Borja Gonzalez" w:date="2017-09-28T19:31:00Z"/>
                <w:lang w:val="en-US"/>
                <w:rPrChange w:id="8603" w:author="Borja Gonzalez" w:date="2017-09-28T19:31:00Z">
                  <w:rPr>
                    <w:ins w:id="8604" w:author="Borja Gonzalez" w:date="2017-09-28T19:31:00Z"/>
                    <w:rFonts w:ascii="Monaco" w:eastAsiaTheme="majorEastAsia" w:hAnsi="Monaco" w:cs="Monaco"/>
                    <w:color w:val="243F60" w:themeColor="accent1" w:themeShade="7F"/>
                    <w:sz w:val="32"/>
                    <w:szCs w:val="32"/>
                    <w:lang w:val="en-US"/>
                  </w:rPr>
                </w:rPrChange>
              </w:rPr>
              <w:pPrChange w:id="8605" w:author="GONZALEZ DIAZ, BORJA" w:date="2017-09-29T19:25:00Z">
                <w:pPr>
                  <w:keepNext/>
                  <w:keepLines/>
                  <w:widowControl w:val="0"/>
                  <w:autoSpaceDE w:val="0"/>
                  <w:autoSpaceDN w:val="0"/>
                  <w:adjustRightInd w:val="0"/>
                  <w:spacing w:before="200"/>
                  <w:outlineLvl w:val="4"/>
                </w:pPr>
              </w:pPrChange>
            </w:pPr>
            <w:ins w:id="8606" w:author="Borja Gonzalez" w:date="2017-09-28T19:31:00Z">
              <w:r w:rsidRPr="00E066BD">
                <w:rPr>
                  <w:lang w:val="en-US"/>
                  <w:rPrChange w:id="8607" w:author="Borja Gonzalez" w:date="2017-09-28T19:31:00Z">
                    <w:rPr>
                      <w:rFonts w:ascii="Monaco" w:hAnsi="Monaco" w:cs="Monaco"/>
                      <w:sz w:val="32"/>
                      <w:szCs w:val="32"/>
                      <w:lang w:val="en-US"/>
                    </w:rPr>
                  </w:rPrChange>
                </w:rPr>
                <w:t xml:space="preserve">        </w:t>
              </w:r>
              <w:r w:rsidRPr="00E066BD">
                <w:rPr>
                  <w:b/>
                  <w:bCs/>
                  <w:lang w:val="en-US"/>
                  <w:rPrChange w:id="8608"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609" w:author="Borja Gonzalez" w:date="2017-09-28T19:31:00Z"/>
                <w:lang w:val="en-US"/>
                <w:rPrChange w:id="8610" w:author="Borja Gonzalez" w:date="2017-09-28T19:31:00Z">
                  <w:rPr>
                    <w:ins w:id="8611" w:author="Borja Gonzalez" w:date="2017-09-28T19:31:00Z"/>
                    <w:rFonts w:ascii="Monaco" w:eastAsiaTheme="majorEastAsia" w:hAnsi="Monaco" w:cs="Monaco"/>
                    <w:color w:val="243F60" w:themeColor="accent1" w:themeShade="7F"/>
                    <w:sz w:val="32"/>
                    <w:szCs w:val="32"/>
                    <w:lang w:val="en-US"/>
                  </w:rPr>
                </w:rPrChange>
              </w:rPr>
              <w:pPrChange w:id="8612" w:author="GONZALEZ DIAZ, BORJA" w:date="2017-09-29T19:25:00Z">
                <w:pPr>
                  <w:keepNext/>
                  <w:keepLines/>
                  <w:widowControl w:val="0"/>
                  <w:autoSpaceDE w:val="0"/>
                  <w:autoSpaceDN w:val="0"/>
                  <w:adjustRightInd w:val="0"/>
                  <w:spacing w:before="200"/>
                  <w:outlineLvl w:val="4"/>
                </w:pPr>
              </w:pPrChange>
            </w:pPr>
            <w:ins w:id="8613" w:author="Borja Gonzalez" w:date="2017-09-28T19:31:00Z">
              <w:r w:rsidRPr="00E066BD">
                <w:rPr>
                  <w:lang w:val="en-US"/>
                  <w:rPrChange w:id="8614" w:author="Borja Gonzalez" w:date="2017-09-28T19:31:00Z">
                    <w:rPr>
                      <w:rFonts w:ascii="Monaco" w:hAnsi="Monaco" w:cs="Monaco"/>
                      <w:sz w:val="32"/>
                      <w:szCs w:val="32"/>
                      <w:lang w:val="en-US"/>
                    </w:rPr>
                  </w:rPrChange>
                </w:rPr>
                <w:t xml:space="preserve">        </w:t>
              </w:r>
              <w:r w:rsidRPr="00E066BD">
                <w:rPr>
                  <w:b/>
                  <w:bCs/>
                  <w:lang w:val="en-US"/>
                  <w:rPrChange w:id="8615"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616" w:author="Borja Gonzalez" w:date="2017-09-28T19:31:00Z"/>
                <w:lang w:val="en-US"/>
                <w:rPrChange w:id="8617" w:author="Borja Gonzalez" w:date="2017-09-28T19:31:00Z">
                  <w:rPr>
                    <w:ins w:id="8618" w:author="Borja Gonzalez" w:date="2017-09-28T19:31:00Z"/>
                    <w:rFonts w:ascii="Monaco" w:eastAsiaTheme="majorEastAsia" w:hAnsi="Monaco" w:cs="Monaco"/>
                    <w:color w:val="243F60" w:themeColor="accent1" w:themeShade="7F"/>
                    <w:sz w:val="32"/>
                    <w:szCs w:val="32"/>
                    <w:lang w:val="en-US"/>
                  </w:rPr>
                </w:rPrChange>
              </w:rPr>
              <w:pPrChange w:id="8619" w:author="GONZALEZ DIAZ, BORJA" w:date="2017-09-29T19:25:00Z">
                <w:pPr>
                  <w:keepNext/>
                  <w:keepLines/>
                  <w:widowControl w:val="0"/>
                  <w:autoSpaceDE w:val="0"/>
                  <w:autoSpaceDN w:val="0"/>
                  <w:adjustRightInd w:val="0"/>
                  <w:spacing w:before="200"/>
                  <w:outlineLvl w:val="4"/>
                </w:pPr>
              </w:pPrChange>
            </w:pPr>
            <w:ins w:id="8620" w:author="Borja Gonzalez" w:date="2017-09-28T19:31:00Z">
              <w:r w:rsidRPr="00E066BD">
                <w:rPr>
                  <w:lang w:val="en-US"/>
                  <w:rPrChange w:id="8621" w:author="Borja Gonzalez" w:date="2017-09-28T19:31:00Z">
                    <w:rPr>
                      <w:rFonts w:ascii="Monaco" w:hAnsi="Monaco" w:cs="Monaco"/>
                      <w:sz w:val="32"/>
                      <w:szCs w:val="32"/>
                      <w:lang w:val="en-US"/>
                    </w:rPr>
                  </w:rPrChange>
                </w:rPr>
                <w:t xml:space="preserve">            label</w:t>
              </w:r>
              <w:r w:rsidRPr="00E066BD">
                <w:rPr>
                  <w:b/>
                  <w:bCs/>
                  <w:color w:val="CE5C00"/>
                  <w:lang w:val="en-US"/>
                  <w:rPrChange w:id="8622" w:author="Borja Gonzalez" w:date="2017-09-28T19:31:00Z">
                    <w:rPr>
                      <w:rFonts w:ascii="Monaco" w:hAnsi="Monaco" w:cs="Monaco"/>
                      <w:b/>
                      <w:bCs/>
                      <w:color w:val="CE5C00"/>
                      <w:sz w:val="32"/>
                      <w:szCs w:val="32"/>
                      <w:lang w:val="en-US"/>
                    </w:rPr>
                  </w:rPrChange>
                </w:rPr>
                <w:t>:</w:t>
              </w:r>
              <w:r w:rsidRPr="00E066BD">
                <w:rPr>
                  <w:lang w:val="en-US"/>
                  <w:rPrChange w:id="8623" w:author="Borja Gonzalez" w:date="2017-09-28T19:31:00Z">
                    <w:rPr>
                      <w:rFonts w:ascii="Monaco" w:hAnsi="Monaco" w:cs="Monaco"/>
                      <w:sz w:val="32"/>
                      <w:szCs w:val="32"/>
                      <w:lang w:val="en-US"/>
                    </w:rPr>
                  </w:rPrChange>
                </w:rPr>
                <w:t xml:space="preserve"> titulo2</w:t>
              </w:r>
              <w:r w:rsidRPr="00E066BD">
                <w:rPr>
                  <w:b/>
                  <w:bCs/>
                  <w:lang w:val="en-US"/>
                  <w:rPrChange w:id="8624"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625" w:author="Borja Gonzalez" w:date="2017-09-28T19:31:00Z"/>
                <w:lang w:val="en-US"/>
                <w:rPrChange w:id="8626" w:author="Borja Gonzalez" w:date="2017-09-28T19:31:00Z">
                  <w:rPr>
                    <w:ins w:id="8627" w:author="Borja Gonzalez" w:date="2017-09-28T19:31:00Z"/>
                    <w:rFonts w:ascii="Monaco" w:eastAsiaTheme="majorEastAsia" w:hAnsi="Monaco" w:cs="Monaco"/>
                    <w:color w:val="243F60" w:themeColor="accent1" w:themeShade="7F"/>
                    <w:sz w:val="32"/>
                    <w:szCs w:val="32"/>
                    <w:lang w:val="en-US"/>
                  </w:rPr>
                </w:rPrChange>
              </w:rPr>
              <w:pPrChange w:id="8628" w:author="GONZALEZ DIAZ, BORJA" w:date="2017-09-29T19:25:00Z">
                <w:pPr>
                  <w:keepNext/>
                  <w:keepLines/>
                  <w:widowControl w:val="0"/>
                  <w:autoSpaceDE w:val="0"/>
                  <w:autoSpaceDN w:val="0"/>
                  <w:adjustRightInd w:val="0"/>
                  <w:spacing w:before="200"/>
                  <w:outlineLvl w:val="4"/>
                </w:pPr>
              </w:pPrChange>
            </w:pPr>
            <w:ins w:id="8629" w:author="Borja Gonzalez" w:date="2017-09-28T19:31:00Z">
              <w:r w:rsidRPr="00E066BD">
                <w:rPr>
                  <w:lang w:val="en-US"/>
                  <w:rPrChange w:id="8630" w:author="Borja Gonzalez" w:date="2017-09-28T19:31:00Z">
                    <w:rPr>
                      <w:rFonts w:ascii="Monaco" w:hAnsi="Monaco" w:cs="Monaco"/>
                      <w:sz w:val="32"/>
                      <w:szCs w:val="32"/>
                      <w:lang w:val="en-US"/>
                    </w:rPr>
                  </w:rPrChange>
                </w:rPr>
                <w:t xml:space="preserve">            fill</w:t>
              </w:r>
              <w:r w:rsidRPr="00E066BD">
                <w:rPr>
                  <w:b/>
                  <w:bCs/>
                  <w:color w:val="CE5C00"/>
                  <w:lang w:val="en-US"/>
                  <w:rPrChange w:id="8631" w:author="Borja Gonzalez" w:date="2017-09-28T19:31:00Z">
                    <w:rPr>
                      <w:rFonts w:ascii="Monaco" w:hAnsi="Monaco" w:cs="Monaco"/>
                      <w:b/>
                      <w:bCs/>
                      <w:color w:val="CE5C00"/>
                      <w:sz w:val="32"/>
                      <w:szCs w:val="32"/>
                      <w:lang w:val="en-US"/>
                    </w:rPr>
                  </w:rPrChange>
                </w:rPr>
                <w:t>:</w:t>
              </w:r>
              <w:r w:rsidRPr="00E066BD">
                <w:rPr>
                  <w:lang w:val="en-US"/>
                  <w:rPrChange w:id="8632" w:author="Borja Gonzalez" w:date="2017-09-28T19:31:00Z">
                    <w:rPr>
                      <w:rFonts w:ascii="Monaco" w:hAnsi="Monaco" w:cs="Monaco"/>
                      <w:sz w:val="32"/>
                      <w:szCs w:val="32"/>
                      <w:lang w:val="en-US"/>
                    </w:rPr>
                  </w:rPrChange>
                </w:rPr>
                <w:t xml:space="preserve"> </w:t>
              </w:r>
              <w:r w:rsidRPr="00E066BD">
                <w:rPr>
                  <w:b/>
                  <w:bCs/>
                  <w:color w:val="204A87"/>
                  <w:lang w:val="en-US"/>
                  <w:rPrChange w:id="8633" w:author="Borja Gonzalez" w:date="2017-09-28T19:31:00Z">
                    <w:rPr>
                      <w:rFonts w:ascii="Monaco" w:hAnsi="Monaco" w:cs="Monaco"/>
                      <w:b/>
                      <w:bCs/>
                      <w:color w:val="204A87"/>
                      <w:sz w:val="32"/>
                      <w:szCs w:val="32"/>
                      <w:lang w:val="en-US"/>
                    </w:rPr>
                  </w:rPrChange>
                </w:rPr>
                <w:t>false</w:t>
              </w:r>
              <w:r w:rsidRPr="00E066BD">
                <w:rPr>
                  <w:b/>
                  <w:bCs/>
                  <w:lang w:val="en-US"/>
                  <w:rPrChange w:id="8634"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635" w:author="Borja Gonzalez" w:date="2017-09-28T19:31:00Z"/>
                <w:lang w:val="en-US"/>
                <w:rPrChange w:id="8636" w:author="Borja Gonzalez" w:date="2017-09-28T19:31:00Z">
                  <w:rPr>
                    <w:ins w:id="8637" w:author="Borja Gonzalez" w:date="2017-09-28T19:31:00Z"/>
                    <w:rFonts w:ascii="Monaco" w:eastAsiaTheme="majorEastAsia" w:hAnsi="Monaco" w:cs="Monaco"/>
                    <w:color w:val="243F60" w:themeColor="accent1" w:themeShade="7F"/>
                    <w:sz w:val="32"/>
                    <w:szCs w:val="32"/>
                    <w:lang w:val="en-US"/>
                  </w:rPr>
                </w:rPrChange>
              </w:rPr>
              <w:pPrChange w:id="8638" w:author="GONZALEZ DIAZ, BORJA" w:date="2017-09-29T19:25:00Z">
                <w:pPr>
                  <w:keepNext/>
                  <w:keepLines/>
                  <w:widowControl w:val="0"/>
                  <w:autoSpaceDE w:val="0"/>
                  <w:autoSpaceDN w:val="0"/>
                  <w:adjustRightInd w:val="0"/>
                  <w:spacing w:before="200"/>
                  <w:outlineLvl w:val="4"/>
                </w:pPr>
              </w:pPrChange>
            </w:pPr>
            <w:ins w:id="8639" w:author="Borja Gonzalez" w:date="2017-09-28T19:31:00Z">
              <w:r w:rsidRPr="00E066BD">
                <w:rPr>
                  <w:lang w:val="en-US"/>
                  <w:rPrChange w:id="8640" w:author="Borja Gonzalez" w:date="2017-09-28T19:31:00Z">
                    <w:rPr>
                      <w:rFonts w:ascii="Monaco" w:hAnsi="Monaco" w:cs="Monaco"/>
                      <w:sz w:val="32"/>
                      <w:szCs w:val="32"/>
                      <w:lang w:val="en-US"/>
                    </w:rPr>
                  </w:rPrChange>
                </w:rPr>
                <w:t xml:space="preserve">            lineTension</w:t>
              </w:r>
              <w:r w:rsidRPr="00E066BD">
                <w:rPr>
                  <w:b/>
                  <w:bCs/>
                  <w:color w:val="CE5C00"/>
                  <w:lang w:val="en-US"/>
                  <w:rPrChange w:id="8641" w:author="Borja Gonzalez" w:date="2017-09-28T19:31:00Z">
                    <w:rPr>
                      <w:rFonts w:ascii="Monaco" w:hAnsi="Monaco" w:cs="Monaco"/>
                      <w:b/>
                      <w:bCs/>
                      <w:color w:val="CE5C00"/>
                      <w:sz w:val="32"/>
                      <w:szCs w:val="32"/>
                      <w:lang w:val="en-US"/>
                    </w:rPr>
                  </w:rPrChange>
                </w:rPr>
                <w:t>:</w:t>
              </w:r>
              <w:r w:rsidRPr="00E066BD">
                <w:rPr>
                  <w:lang w:val="en-US"/>
                  <w:rPrChange w:id="8642" w:author="Borja Gonzalez" w:date="2017-09-28T19:31:00Z">
                    <w:rPr>
                      <w:rFonts w:ascii="Monaco" w:hAnsi="Monaco" w:cs="Monaco"/>
                      <w:sz w:val="32"/>
                      <w:szCs w:val="32"/>
                      <w:lang w:val="en-US"/>
                    </w:rPr>
                  </w:rPrChange>
                </w:rPr>
                <w:t xml:space="preserve"> </w:t>
              </w:r>
              <w:r w:rsidRPr="00E066BD">
                <w:rPr>
                  <w:b/>
                  <w:bCs/>
                  <w:color w:val="0000CF"/>
                  <w:lang w:val="en-US"/>
                  <w:rPrChange w:id="8643" w:author="Borja Gonzalez" w:date="2017-09-28T19:31:00Z">
                    <w:rPr>
                      <w:rFonts w:ascii="Monaco" w:hAnsi="Monaco" w:cs="Monaco"/>
                      <w:b/>
                      <w:bCs/>
                      <w:color w:val="0000CF"/>
                      <w:sz w:val="32"/>
                      <w:szCs w:val="32"/>
                      <w:lang w:val="en-US"/>
                    </w:rPr>
                  </w:rPrChange>
                </w:rPr>
                <w:t>0.5</w:t>
              </w:r>
              <w:r w:rsidRPr="00E066BD">
                <w:rPr>
                  <w:b/>
                  <w:bCs/>
                  <w:lang w:val="en-US"/>
                  <w:rPrChange w:id="8644"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645" w:author="Borja Gonzalez" w:date="2017-09-28T19:31:00Z"/>
                <w:lang w:val="en-US"/>
                <w:rPrChange w:id="8646" w:author="Borja Gonzalez" w:date="2017-09-28T19:31:00Z">
                  <w:rPr>
                    <w:ins w:id="8647" w:author="Borja Gonzalez" w:date="2017-09-28T19:31:00Z"/>
                    <w:rFonts w:ascii="Monaco" w:eastAsiaTheme="majorEastAsia" w:hAnsi="Monaco" w:cs="Monaco"/>
                    <w:color w:val="243F60" w:themeColor="accent1" w:themeShade="7F"/>
                    <w:sz w:val="32"/>
                    <w:szCs w:val="32"/>
                    <w:lang w:val="en-US"/>
                  </w:rPr>
                </w:rPrChange>
              </w:rPr>
              <w:pPrChange w:id="8648" w:author="GONZALEZ DIAZ, BORJA" w:date="2017-09-29T19:25:00Z">
                <w:pPr>
                  <w:keepNext/>
                  <w:keepLines/>
                  <w:widowControl w:val="0"/>
                  <w:autoSpaceDE w:val="0"/>
                  <w:autoSpaceDN w:val="0"/>
                  <w:adjustRightInd w:val="0"/>
                  <w:spacing w:before="200"/>
                  <w:outlineLvl w:val="4"/>
                </w:pPr>
              </w:pPrChange>
            </w:pPr>
            <w:ins w:id="8649" w:author="Borja Gonzalez" w:date="2017-09-28T19:31:00Z">
              <w:r w:rsidRPr="00E066BD">
                <w:rPr>
                  <w:lang w:val="en-US"/>
                  <w:rPrChange w:id="8650" w:author="Borja Gonzalez" w:date="2017-09-28T19:31:00Z">
                    <w:rPr>
                      <w:rFonts w:ascii="Monaco" w:hAnsi="Monaco" w:cs="Monaco"/>
                      <w:sz w:val="32"/>
                      <w:szCs w:val="32"/>
                      <w:lang w:val="en-US"/>
                    </w:rPr>
                  </w:rPrChange>
                </w:rPr>
                <w:t xml:space="preserve">            backgroundColor</w:t>
              </w:r>
              <w:r w:rsidRPr="00E066BD">
                <w:rPr>
                  <w:b/>
                  <w:bCs/>
                  <w:color w:val="CE5C00"/>
                  <w:lang w:val="en-US"/>
                  <w:rPrChange w:id="8651" w:author="Borja Gonzalez" w:date="2017-09-28T19:31:00Z">
                    <w:rPr>
                      <w:rFonts w:ascii="Monaco" w:hAnsi="Monaco" w:cs="Monaco"/>
                      <w:b/>
                      <w:bCs/>
                      <w:color w:val="CE5C00"/>
                      <w:sz w:val="32"/>
                      <w:szCs w:val="32"/>
                      <w:lang w:val="en-US"/>
                    </w:rPr>
                  </w:rPrChange>
                </w:rPr>
                <w:t>:</w:t>
              </w:r>
              <w:r w:rsidRPr="00E066BD">
                <w:rPr>
                  <w:lang w:val="en-US"/>
                  <w:rPrChange w:id="8652" w:author="Borja Gonzalez" w:date="2017-09-28T19:31:00Z">
                    <w:rPr>
                      <w:rFonts w:ascii="Monaco" w:hAnsi="Monaco" w:cs="Monaco"/>
                      <w:sz w:val="32"/>
                      <w:szCs w:val="32"/>
                      <w:lang w:val="en-US"/>
                    </w:rPr>
                  </w:rPrChange>
                </w:rPr>
                <w:t xml:space="preserve"> </w:t>
              </w:r>
              <w:r w:rsidRPr="00E066BD">
                <w:rPr>
                  <w:color w:val="4E9A06"/>
                  <w:lang w:val="en-US"/>
                  <w:rPrChange w:id="8653" w:author="Borja Gonzalez" w:date="2017-09-28T19:31:00Z">
                    <w:rPr>
                      <w:rFonts w:ascii="Monaco" w:hAnsi="Monaco" w:cs="Monaco"/>
                      <w:color w:val="4E9A06"/>
                      <w:sz w:val="32"/>
                      <w:szCs w:val="32"/>
                      <w:lang w:val="en-US"/>
                    </w:rPr>
                  </w:rPrChange>
                </w:rPr>
                <w:t>"</w:t>
              </w:r>
              <w:proofErr w:type="gramStart"/>
              <w:r w:rsidRPr="00E066BD">
                <w:rPr>
                  <w:color w:val="4E9A06"/>
                  <w:lang w:val="en-US"/>
                  <w:rPrChange w:id="8654"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655" w:author="Borja Gonzalez" w:date="2017-09-28T19:31:00Z">
                    <w:rPr>
                      <w:rFonts w:ascii="Monaco" w:hAnsi="Monaco" w:cs="Monaco"/>
                      <w:color w:val="4E9A06"/>
                      <w:sz w:val="32"/>
                      <w:szCs w:val="32"/>
                      <w:lang w:val="en-US"/>
                    </w:rPr>
                  </w:rPrChange>
                </w:rPr>
                <w:t>75,192,192,0.4)"</w:t>
              </w:r>
              <w:r w:rsidRPr="00E066BD">
                <w:rPr>
                  <w:b/>
                  <w:bCs/>
                  <w:lang w:val="en-US"/>
                  <w:rPrChange w:id="8656"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657" w:author="Borja Gonzalez" w:date="2017-09-28T19:31:00Z"/>
                <w:lang w:val="en-US"/>
                <w:rPrChange w:id="8658" w:author="Borja Gonzalez" w:date="2017-09-28T19:31:00Z">
                  <w:rPr>
                    <w:ins w:id="8659" w:author="Borja Gonzalez" w:date="2017-09-28T19:31:00Z"/>
                    <w:rFonts w:ascii="Monaco" w:eastAsiaTheme="majorEastAsia" w:hAnsi="Monaco" w:cs="Monaco"/>
                    <w:color w:val="243F60" w:themeColor="accent1" w:themeShade="7F"/>
                    <w:sz w:val="32"/>
                    <w:szCs w:val="32"/>
                    <w:lang w:val="en-US"/>
                  </w:rPr>
                </w:rPrChange>
              </w:rPr>
              <w:pPrChange w:id="8660" w:author="GONZALEZ DIAZ, BORJA" w:date="2017-09-29T19:25:00Z">
                <w:pPr>
                  <w:keepNext/>
                  <w:keepLines/>
                  <w:widowControl w:val="0"/>
                  <w:autoSpaceDE w:val="0"/>
                  <w:autoSpaceDN w:val="0"/>
                  <w:adjustRightInd w:val="0"/>
                  <w:spacing w:before="200"/>
                  <w:outlineLvl w:val="4"/>
                </w:pPr>
              </w:pPrChange>
            </w:pPr>
            <w:ins w:id="8661" w:author="Borja Gonzalez" w:date="2017-09-28T19:31:00Z">
              <w:r w:rsidRPr="00E066BD">
                <w:rPr>
                  <w:lang w:val="en-US"/>
                  <w:rPrChange w:id="8662" w:author="Borja Gonzalez" w:date="2017-09-28T19:31:00Z">
                    <w:rPr>
                      <w:rFonts w:ascii="Monaco" w:hAnsi="Monaco" w:cs="Monaco"/>
                      <w:sz w:val="32"/>
                      <w:szCs w:val="32"/>
                      <w:lang w:val="en-US"/>
                    </w:rPr>
                  </w:rPrChange>
                </w:rPr>
                <w:t xml:space="preserve">            borderColor</w:t>
              </w:r>
              <w:r w:rsidRPr="00E066BD">
                <w:rPr>
                  <w:b/>
                  <w:bCs/>
                  <w:color w:val="CE5C00"/>
                  <w:lang w:val="en-US"/>
                  <w:rPrChange w:id="8663" w:author="Borja Gonzalez" w:date="2017-09-28T19:31:00Z">
                    <w:rPr>
                      <w:rFonts w:ascii="Monaco" w:hAnsi="Monaco" w:cs="Monaco"/>
                      <w:b/>
                      <w:bCs/>
                      <w:color w:val="CE5C00"/>
                      <w:sz w:val="32"/>
                      <w:szCs w:val="32"/>
                      <w:lang w:val="en-US"/>
                    </w:rPr>
                  </w:rPrChange>
                </w:rPr>
                <w:t>:</w:t>
              </w:r>
              <w:r w:rsidRPr="00E066BD">
                <w:rPr>
                  <w:lang w:val="en-US"/>
                  <w:rPrChange w:id="8664" w:author="Borja Gonzalez" w:date="2017-09-28T19:31:00Z">
                    <w:rPr>
                      <w:rFonts w:ascii="Monaco" w:hAnsi="Monaco" w:cs="Monaco"/>
                      <w:sz w:val="32"/>
                      <w:szCs w:val="32"/>
                      <w:lang w:val="en-US"/>
                    </w:rPr>
                  </w:rPrChange>
                </w:rPr>
                <w:t xml:space="preserve"> </w:t>
              </w:r>
              <w:r w:rsidRPr="00E066BD">
                <w:rPr>
                  <w:color w:val="4E9A06"/>
                  <w:lang w:val="en-US"/>
                  <w:rPrChange w:id="8665" w:author="Borja Gonzalez" w:date="2017-09-28T19:31:00Z">
                    <w:rPr>
                      <w:rFonts w:ascii="Monaco" w:hAnsi="Monaco" w:cs="Monaco"/>
                      <w:color w:val="4E9A06"/>
                      <w:sz w:val="32"/>
                      <w:szCs w:val="32"/>
                      <w:lang w:val="en-US"/>
                    </w:rPr>
                  </w:rPrChange>
                </w:rPr>
                <w:t>"</w:t>
              </w:r>
              <w:proofErr w:type="gramStart"/>
              <w:r w:rsidRPr="00E066BD">
                <w:rPr>
                  <w:color w:val="4E9A06"/>
                  <w:lang w:val="en-US"/>
                  <w:rPrChange w:id="866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667" w:author="Borja Gonzalez" w:date="2017-09-28T19:31:00Z">
                    <w:rPr>
                      <w:rFonts w:ascii="Monaco" w:hAnsi="Monaco" w:cs="Monaco"/>
                      <w:color w:val="4E9A06"/>
                      <w:sz w:val="32"/>
                      <w:szCs w:val="32"/>
                      <w:lang w:val="en-US"/>
                    </w:rPr>
                  </w:rPrChange>
                </w:rPr>
                <w:t>75,192,192,1)"</w:t>
              </w:r>
              <w:r w:rsidRPr="00E066BD">
                <w:rPr>
                  <w:b/>
                  <w:bCs/>
                  <w:lang w:val="en-US"/>
                  <w:rPrChange w:id="8668"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669" w:author="Borja Gonzalez" w:date="2017-09-28T19:31:00Z"/>
                <w:lang w:val="en-US"/>
                <w:rPrChange w:id="8670" w:author="Borja Gonzalez" w:date="2017-09-28T19:31:00Z">
                  <w:rPr>
                    <w:ins w:id="8671" w:author="Borja Gonzalez" w:date="2017-09-28T19:31:00Z"/>
                    <w:rFonts w:ascii="Monaco" w:eastAsiaTheme="majorEastAsia" w:hAnsi="Monaco" w:cs="Monaco"/>
                    <w:color w:val="243F60" w:themeColor="accent1" w:themeShade="7F"/>
                    <w:sz w:val="32"/>
                    <w:szCs w:val="32"/>
                    <w:lang w:val="en-US"/>
                  </w:rPr>
                </w:rPrChange>
              </w:rPr>
              <w:pPrChange w:id="8672" w:author="GONZALEZ DIAZ, BORJA" w:date="2017-09-29T19:25:00Z">
                <w:pPr>
                  <w:keepNext/>
                  <w:keepLines/>
                  <w:widowControl w:val="0"/>
                  <w:autoSpaceDE w:val="0"/>
                  <w:autoSpaceDN w:val="0"/>
                  <w:adjustRightInd w:val="0"/>
                  <w:spacing w:before="200"/>
                  <w:outlineLvl w:val="4"/>
                </w:pPr>
              </w:pPrChange>
            </w:pPr>
            <w:ins w:id="8673" w:author="Borja Gonzalez" w:date="2017-09-28T19:31:00Z">
              <w:r w:rsidRPr="00E066BD">
                <w:rPr>
                  <w:lang w:val="en-US"/>
                  <w:rPrChange w:id="8674" w:author="Borja Gonzalez" w:date="2017-09-28T19:31:00Z">
                    <w:rPr>
                      <w:rFonts w:ascii="Monaco" w:hAnsi="Monaco" w:cs="Monaco"/>
                      <w:sz w:val="32"/>
                      <w:szCs w:val="32"/>
                      <w:lang w:val="en-US"/>
                    </w:rPr>
                  </w:rPrChange>
                </w:rPr>
                <w:t xml:space="preserve">            borderCapStyle</w:t>
              </w:r>
              <w:r w:rsidRPr="00E066BD">
                <w:rPr>
                  <w:b/>
                  <w:bCs/>
                  <w:color w:val="CE5C00"/>
                  <w:lang w:val="en-US"/>
                  <w:rPrChange w:id="8675" w:author="Borja Gonzalez" w:date="2017-09-28T19:31:00Z">
                    <w:rPr>
                      <w:rFonts w:ascii="Monaco" w:hAnsi="Monaco" w:cs="Monaco"/>
                      <w:b/>
                      <w:bCs/>
                      <w:color w:val="CE5C00"/>
                      <w:sz w:val="32"/>
                      <w:szCs w:val="32"/>
                      <w:lang w:val="en-US"/>
                    </w:rPr>
                  </w:rPrChange>
                </w:rPr>
                <w:t>:</w:t>
              </w:r>
              <w:r w:rsidRPr="00E066BD">
                <w:rPr>
                  <w:lang w:val="en-US"/>
                  <w:rPrChange w:id="8676" w:author="Borja Gonzalez" w:date="2017-09-28T19:31:00Z">
                    <w:rPr>
                      <w:rFonts w:ascii="Monaco" w:hAnsi="Monaco" w:cs="Monaco"/>
                      <w:sz w:val="32"/>
                      <w:szCs w:val="32"/>
                      <w:lang w:val="en-US"/>
                    </w:rPr>
                  </w:rPrChange>
                </w:rPr>
                <w:t xml:space="preserve"> </w:t>
              </w:r>
              <w:r w:rsidRPr="00E066BD">
                <w:rPr>
                  <w:color w:val="4E9A06"/>
                  <w:lang w:val="en-US"/>
                  <w:rPrChange w:id="8677" w:author="Borja Gonzalez" w:date="2017-09-28T19:31:00Z">
                    <w:rPr>
                      <w:rFonts w:ascii="Monaco" w:hAnsi="Monaco" w:cs="Monaco"/>
                      <w:color w:val="4E9A06"/>
                      <w:sz w:val="32"/>
                      <w:szCs w:val="32"/>
                      <w:lang w:val="en-US"/>
                    </w:rPr>
                  </w:rPrChange>
                </w:rPr>
                <w:t>'butt'</w:t>
              </w:r>
              <w:r w:rsidRPr="00E066BD">
                <w:rPr>
                  <w:b/>
                  <w:bCs/>
                  <w:lang w:val="en-US"/>
                  <w:rPrChange w:id="8678"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679" w:author="Borja Gonzalez" w:date="2017-09-28T19:31:00Z"/>
                <w:lang w:val="en-US"/>
                <w:rPrChange w:id="8680" w:author="Borja Gonzalez" w:date="2017-09-28T19:31:00Z">
                  <w:rPr>
                    <w:ins w:id="8681" w:author="Borja Gonzalez" w:date="2017-09-28T19:31:00Z"/>
                    <w:rFonts w:ascii="Monaco" w:eastAsiaTheme="majorEastAsia" w:hAnsi="Monaco" w:cs="Monaco"/>
                    <w:color w:val="243F60" w:themeColor="accent1" w:themeShade="7F"/>
                    <w:sz w:val="32"/>
                    <w:szCs w:val="32"/>
                    <w:lang w:val="en-US"/>
                  </w:rPr>
                </w:rPrChange>
              </w:rPr>
              <w:pPrChange w:id="8682" w:author="GONZALEZ DIAZ, BORJA" w:date="2017-09-29T19:25:00Z">
                <w:pPr>
                  <w:keepNext/>
                  <w:keepLines/>
                  <w:widowControl w:val="0"/>
                  <w:autoSpaceDE w:val="0"/>
                  <w:autoSpaceDN w:val="0"/>
                  <w:adjustRightInd w:val="0"/>
                  <w:spacing w:before="200"/>
                  <w:outlineLvl w:val="4"/>
                </w:pPr>
              </w:pPrChange>
            </w:pPr>
            <w:ins w:id="8683" w:author="Borja Gonzalez" w:date="2017-09-28T19:31:00Z">
              <w:r w:rsidRPr="00E066BD">
                <w:rPr>
                  <w:lang w:val="en-US"/>
                  <w:rPrChange w:id="8684" w:author="Borja Gonzalez" w:date="2017-09-28T19:31:00Z">
                    <w:rPr>
                      <w:rFonts w:ascii="Monaco" w:hAnsi="Monaco" w:cs="Monaco"/>
                      <w:sz w:val="32"/>
                      <w:szCs w:val="32"/>
                      <w:lang w:val="en-US"/>
                    </w:rPr>
                  </w:rPrChange>
                </w:rPr>
                <w:t xml:space="preserve">            borderDash</w:t>
              </w:r>
              <w:r w:rsidRPr="00E066BD">
                <w:rPr>
                  <w:b/>
                  <w:bCs/>
                  <w:color w:val="CE5C00"/>
                  <w:lang w:val="en-US"/>
                  <w:rPrChange w:id="8685" w:author="Borja Gonzalez" w:date="2017-09-28T19:31:00Z">
                    <w:rPr>
                      <w:rFonts w:ascii="Monaco" w:hAnsi="Monaco" w:cs="Monaco"/>
                      <w:b/>
                      <w:bCs/>
                      <w:color w:val="CE5C00"/>
                      <w:sz w:val="32"/>
                      <w:szCs w:val="32"/>
                      <w:lang w:val="en-US"/>
                    </w:rPr>
                  </w:rPrChange>
                </w:rPr>
                <w:t>:</w:t>
              </w:r>
              <w:r w:rsidRPr="00E066BD">
                <w:rPr>
                  <w:lang w:val="en-US"/>
                  <w:rPrChange w:id="8686" w:author="Borja Gonzalez" w:date="2017-09-28T19:31:00Z">
                    <w:rPr>
                      <w:rFonts w:ascii="Monaco" w:hAnsi="Monaco" w:cs="Monaco"/>
                      <w:sz w:val="32"/>
                      <w:szCs w:val="32"/>
                      <w:lang w:val="en-US"/>
                    </w:rPr>
                  </w:rPrChange>
                </w:rPr>
                <w:t xml:space="preserve"> </w:t>
              </w:r>
              <w:r w:rsidRPr="00E066BD">
                <w:rPr>
                  <w:b/>
                  <w:bCs/>
                  <w:lang w:val="en-US"/>
                  <w:rPrChange w:id="8687"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688" w:author="Borja Gonzalez" w:date="2017-09-28T19:31:00Z"/>
                <w:lang w:val="en-US"/>
                <w:rPrChange w:id="8689" w:author="Borja Gonzalez" w:date="2017-09-28T19:31:00Z">
                  <w:rPr>
                    <w:ins w:id="8690" w:author="Borja Gonzalez" w:date="2017-09-28T19:31:00Z"/>
                    <w:rFonts w:ascii="Monaco" w:eastAsiaTheme="majorEastAsia" w:hAnsi="Monaco" w:cs="Monaco"/>
                    <w:color w:val="243F60" w:themeColor="accent1" w:themeShade="7F"/>
                    <w:sz w:val="32"/>
                    <w:szCs w:val="32"/>
                    <w:lang w:val="en-US"/>
                  </w:rPr>
                </w:rPrChange>
              </w:rPr>
              <w:pPrChange w:id="8691" w:author="GONZALEZ DIAZ, BORJA" w:date="2017-09-29T19:25:00Z">
                <w:pPr>
                  <w:keepNext/>
                  <w:keepLines/>
                  <w:widowControl w:val="0"/>
                  <w:autoSpaceDE w:val="0"/>
                  <w:autoSpaceDN w:val="0"/>
                  <w:adjustRightInd w:val="0"/>
                  <w:spacing w:before="200"/>
                  <w:outlineLvl w:val="4"/>
                </w:pPr>
              </w:pPrChange>
            </w:pPr>
            <w:ins w:id="8692" w:author="Borja Gonzalez" w:date="2017-09-28T19:31:00Z">
              <w:r w:rsidRPr="00E066BD">
                <w:rPr>
                  <w:lang w:val="en-US"/>
                  <w:rPrChange w:id="8693" w:author="Borja Gonzalez" w:date="2017-09-28T19:31:00Z">
                    <w:rPr>
                      <w:rFonts w:ascii="Monaco" w:hAnsi="Monaco" w:cs="Monaco"/>
                      <w:sz w:val="32"/>
                      <w:szCs w:val="32"/>
                      <w:lang w:val="en-US"/>
                    </w:rPr>
                  </w:rPrChange>
                </w:rPr>
                <w:t xml:space="preserve">            borderDashOffset</w:t>
              </w:r>
              <w:r w:rsidRPr="00E066BD">
                <w:rPr>
                  <w:b/>
                  <w:bCs/>
                  <w:color w:val="CE5C00"/>
                  <w:lang w:val="en-US"/>
                  <w:rPrChange w:id="8694" w:author="Borja Gonzalez" w:date="2017-09-28T19:31:00Z">
                    <w:rPr>
                      <w:rFonts w:ascii="Monaco" w:hAnsi="Monaco" w:cs="Monaco"/>
                      <w:b/>
                      <w:bCs/>
                      <w:color w:val="CE5C00"/>
                      <w:sz w:val="32"/>
                      <w:szCs w:val="32"/>
                      <w:lang w:val="en-US"/>
                    </w:rPr>
                  </w:rPrChange>
                </w:rPr>
                <w:t>:</w:t>
              </w:r>
              <w:r w:rsidRPr="00E066BD">
                <w:rPr>
                  <w:lang w:val="en-US"/>
                  <w:rPrChange w:id="8695" w:author="Borja Gonzalez" w:date="2017-09-28T19:31:00Z">
                    <w:rPr>
                      <w:rFonts w:ascii="Monaco" w:hAnsi="Monaco" w:cs="Monaco"/>
                      <w:sz w:val="32"/>
                      <w:szCs w:val="32"/>
                      <w:lang w:val="en-US"/>
                    </w:rPr>
                  </w:rPrChange>
                </w:rPr>
                <w:t xml:space="preserve"> </w:t>
              </w:r>
              <w:r w:rsidRPr="00E066BD">
                <w:rPr>
                  <w:b/>
                  <w:bCs/>
                  <w:color w:val="0000CF"/>
                  <w:lang w:val="en-US"/>
                  <w:rPrChange w:id="8696" w:author="Borja Gonzalez" w:date="2017-09-28T19:31:00Z">
                    <w:rPr>
                      <w:rFonts w:ascii="Monaco" w:hAnsi="Monaco" w:cs="Monaco"/>
                      <w:b/>
                      <w:bCs/>
                      <w:color w:val="0000CF"/>
                      <w:sz w:val="32"/>
                      <w:szCs w:val="32"/>
                      <w:lang w:val="en-US"/>
                    </w:rPr>
                  </w:rPrChange>
                </w:rPr>
                <w:t>0.0</w:t>
              </w:r>
              <w:r w:rsidRPr="00E066BD">
                <w:rPr>
                  <w:b/>
                  <w:bCs/>
                  <w:lang w:val="en-US"/>
                  <w:rPrChange w:id="8697"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698" w:author="Borja Gonzalez" w:date="2017-09-28T19:31:00Z"/>
                <w:lang w:val="en-US"/>
                <w:rPrChange w:id="8699" w:author="Borja Gonzalez" w:date="2017-09-28T19:31:00Z">
                  <w:rPr>
                    <w:ins w:id="8700" w:author="Borja Gonzalez" w:date="2017-09-28T19:31:00Z"/>
                    <w:rFonts w:ascii="Monaco" w:eastAsiaTheme="majorEastAsia" w:hAnsi="Monaco" w:cs="Monaco"/>
                    <w:color w:val="243F60" w:themeColor="accent1" w:themeShade="7F"/>
                    <w:sz w:val="32"/>
                    <w:szCs w:val="32"/>
                    <w:lang w:val="en-US"/>
                  </w:rPr>
                </w:rPrChange>
              </w:rPr>
              <w:pPrChange w:id="8701" w:author="GONZALEZ DIAZ, BORJA" w:date="2017-09-29T19:25:00Z">
                <w:pPr>
                  <w:keepNext/>
                  <w:keepLines/>
                  <w:widowControl w:val="0"/>
                  <w:autoSpaceDE w:val="0"/>
                  <w:autoSpaceDN w:val="0"/>
                  <w:adjustRightInd w:val="0"/>
                  <w:spacing w:before="200"/>
                  <w:outlineLvl w:val="4"/>
                </w:pPr>
              </w:pPrChange>
            </w:pPr>
            <w:ins w:id="8702" w:author="Borja Gonzalez" w:date="2017-09-28T19:31:00Z">
              <w:r w:rsidRPr="00E066BD">
                <w:rPr>
                  <w:lang w:val="en-US"/>
                  <w:rPrChange w:id="8703" w:author="Borja Gonzalez" w:date="2017-09-28T19:31:00Z">
                    <w:rPr>
                      <w:rFonts w:ascii="Monaco" w:hAnsi="Monaco" w:cs="Monaco"/>
                      <w:sz w:val="32"/>
                      <w:szCs w:val="32"/>
                      <w:lang w:val="en-US"/>
                    </w:rPr>
                  </w:rPrChange>
                </w:rPr>
                <w:t xml:space="preserve">            borderJoinStyle</w:t>
              </w:r>
              <w:r w:rsidRPr="00E066BD">
                <w:rPr>
                  <w:b/>
                  <w:bCs/>
                  <w:color w:val="CE5C00"/>
                  <w:lang w:val="en-US"/>
                  <w:rPrChange w:id="8704" w:author="Borja Gonzalez" w:date="2017-09-28T19:31:00Z">
                    <w:rPr>
                      <w:rFonts w:ascii="Monaco" w:hAnsi="Monaco" w:cs="Monaco"/>
                      <w:b/>
                      <w:bCs/>
                      <w:color w:val="CE5C00"/>
                      <w:sz w:val="32"/>
                      <w:szCs w:val="32"/>
                      <w:lang w:val="en-US"/>
                    </w:rPr>
                  </w:rPrChange>
                </w:rPr>
                <w:t>:</w:t>
              </w:r>
              <w:r w:rsidRPr="00E066BD">
                <w:rPr>
                  <w:lang w:val="en-US"/>
                  <w:rPrChange w:id="8705" w:author="Borja Gonzalez" w:date="2017-09-28T19:31:00Z">
                    <w:rPr>
                      <w:rFonts w:ascii="Monaco" w:hAnsi="Monaco" w:cs="Monaco"/>
                      <w:sz w:val="32"/>
                      <w:szCs w:val="32"/>
                      <w:lang w:val="en-US"/>
                    </w:rPr>
                  </w:rPrChange>
                </w:rPr>
                <w:t xml:space="preserve"> </w:t>
              </w:r>
              <w:r w:rsidRPr="00E066BD">
                <w:rPr>
                  <w:color w:val="4E9A06"/>
                  <w:lang w:val="en-US"/>
                  <w:rPrChange w:id="8706" w:author="Borja Gonzalez" w:date="2017-09-28T19:31:00Z">
                    <w:rPr>
                      <w:rFonts w:ascii="Monaco" w:hAnsi="Monaco" w:cs="Monaco"/>
                      <w:color w:val="4E9A06"/>
                      <w:sz w:val="32"/>
                      <w:szCs w:val="32"/>
                      <w:lang w:val="en-US"/>
                    </w:rPr>
                  </w:rPrChange>
                </w:rPr>
                <w:t>'miter'</w:t>
              </w:r>
              <w:r w:rsidRPr="00E066BD">
                <w:rPr>
                  <w:b/>
                  <w:bCs/>
                  <w:lang w:val="en-US"/>
                  <w:rPrChange w:id="8707"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708" w:author="Borja Gonzalez" w:date="2017-09-28T19:31:00Z"/>
                <w:lang w:val="en-US"/>
                <w:rPrChange w:id="8709" w:author="Borja Gonzalez" w:date="2017-09-28T19:31:00Z">
                  <w:rPr>
                    <w:ins w:id="8710" w:author="Borja Gonzalez" w:date="2017-09-28T19:31:00Z"/>
                    <w:rFonts w:ascii="Monaco" w:eastAsiaTheme="majorEastAsia" w:hAnsi="Monaco" w:cs="Monaco"/>
                    <w:color w:val="243F60" w:themeColor="accent1" w:themeShade="7F"/>
                    <w:sz w:val="32"/>
                    <w:szCs w:val="32"/>
                    <w:lang w:val="en-US"/>
                  </w:rPr>
                </w:rPrChange>
              </w:rPr>
              <w:pPrChange w:id="8711" w:author="GONZALEZ DIAZ, BORJA" w:date="2017-09-29T19:25:00Z">
                <w:pPr>
                  <w:keepNext/>
                  <w:keepLines/>
                  <w:widowControl w:val="0"/>
                  <w:autoSpaceDE w:val="0"/>
                  <w:autoSpaceDN w:val="0"/>
                  <w:adjustRightInd w:val="0"/>
                  <w:spacing w:before="200"/>
                  <w:outlineLvl w:val="4"/>
                </w:pPr>
              </w:pPrChange>
            </w:pPr>
            <w:ins w:id="8712" w:author="Borja Gonzalez" w:date="2017-09-28T19:31:00Z">
              <w:r w:rsidRPr="00E066BD">
                <w:rPr>
                  <w:lang w:val="en-US"/>
                  <w:rPrChange w:id="8713" w:author="Borja Gonzalez" w:date="2017-09-28T19:31:00Z">
                    <w:rPr>
                      <w:rFonts w:ascii="Monaco" w:hAnsi="Monaco" w:cs="Monaco"/>
                      <w:sz w:val="32"/>
                      <w:szCs w:val="32"/>
                      <w:lang w:val="en-US"/>
                    </w:rPr>
                  </w:rPrChange>
                </w:rPr>
                <w:t xml:space="preserve">            pointBorderColor</w:t>
              </w:r>
              <w:r w:rsidRPr="00E066BD">
                <w:rPr>
                  <w:b/>
                  <w:bCs/>
                  <w:color w:val="CE5C00"/>
                  <w:lang w:val="en-US"/>
                  <w:rPrChange w:id="8714" w:author="Borja Gonzalez" w:date="2017-09-28T19:31:00Z">
                    <w:rPr>
                      <w:rFonts w:ascii="Monaco" w:hAnsi="Monaco" w:cs="Monaco"/>
                      <w:b/>
                      <w:bCs/>
                      <w:color w:val="CE5C00"/>
                      <w:sz w:val="32"/>
                      <w:szCs w:val="32"/>
                      <w:lang w:val="en-US"/>
                    </w:rPr>
                  </w:rPrChange>
                </w:rPr>
                <w:t>:</w:t>
              </w:r>
              <w:r w:rsidRPr="00E066BD">
                <w:rPr>
                  <w:lang w:val="en-US"/>
                  <w:rPrChange w:id="8715" w:author="Borja Gonzalez" w:date="2017-09-28T19:31:00Z">
                    <w:rPr>
                      <w:rFonts w:ascii="Monaco" w:hAnsi="Monaco" w:cs="Monaco"/>
                      <w:sz w:val="32"/>
                      <w:szCs w:val="32"/>
                      <w:lang w:val="en-US"/>
                    </w:rPr>
                  </w:rPrChange>
                </w:rPr>
                <w:t xml:space="preserve"> </w:t>
              </w:r>
              <w:r w:rsidRPr="00E066BD">
                <w:rPr>
                  <w:color w:val="4E9A06"/>
                  <w:lang w:val="en-US"/>
                  <w:rPrChange w:id="8716" w:author="Borja Gonzalez" w:date="2017-09-28T19:31:00Z">
                    <w:rPr>
                      <w:rFonts w:ascii="Monaco" w:hAnsi="Monaco" w:cs="Monaco"/>
                      <w:color w:val="4E9A06"/>
                      <w:sz w:val="32"/>
                      <w:szCs w:val="32"/>
                      <w:lang w:val="en-US"/>
                    </w:rPr>
                  </w:rPrChange>
                </w:rPr>
                <w:t>"</w:t>
              </w:r>
              <w:proofErr w:type="gramStart"/>
              <w:r w:rsidRPr="00E066BD">
                <w:rPr>
                  <w:color w:val="4E9A06"/>
                  <w:lang w:val="en-US"/>
                  <w:rPrChange w:id="8717"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718" w:author="Borja Gonzalez" w:date="2017-09-28T19:31:00Z">
                    <w:rPr>
                      <w:rFonts w:ascii="Monaco" w:hAnsi="Monaco" w:cs="Monaco"/>
                      <w:color w:val="4E9A06"/>
                      <w:sz w:val="32"/>
                      <w:szCs w:val="32"/>
                      <w:lang w:val="en-US"/>
                    </w:rPr>
                  </w:rPrChange>
                </w:rPr>
                <w:t>75,192,192,1)"</w:t>
              </w:r>
              <w:r w:rsidRPr="00E066BD">
                <w:rPr>
                  <w:b/>
                  <w:bCs/>
                  <w:lang w:val="en-US"/>
                  <w:rPrChange w:id="8719"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720" w:author="Borja Gonzalez" w:date="2017-09-28T19:31:00Z"/>
                <w:lang w:val="en-US"/>
                <w:rPrChange w:id="8721" w:author="Borja Gonzalez" w:date="2017-09-28T19:31:00Z">
                  <w:rPr>
                    <w:ins w:id="8722" w:author="Borja Gonzalez" w:date="2017-09-28T19:31:00Z"/>
                    <w:rFonts w:ascii="Monaco" w:eastAsiaTheme="majorEastAsia" w:hAnsi="Monaco" w:cs="Monaco"/>
                    <w:color w:val="243F60" w:themeColor="accent1" w:themeShade="7F"/>
                    <w:sz w:val="32"/>
                    <w:szCs w:val="32"/>
                    <w:lang w:val="en-US"/>
                  </w:rPr>
                </w:rPrChange>
              </w:rPr>
              <w:pPrChange w:id="8723" w:author="GONZALEZ DIAZ, BORJA" w:date="2017-09-29T19:25:00Z">
                <w:pPr>
                  <w:keepNext/>
                  <w:keepLines/>
                  <w:widowControl w:val="0"/>
                  <w:autoSpaceDE w:val="0"/>
                  <w:autoSpaceDN w:val="0"/>
                  <w:adjustRightInd w:val="0"/>
                  <w:spacing w:before="200"/>
                  <w:outlineLvl w:val="4"/>
                </w:pPr>
              </w:pPrChange>
            </w:pPr>
            <w:ins w:id="8724" w:author="Borja Gonzalez" w:date="2017-09-28T19:31:00Z">
              <w:r w:rsidRPr="00E066BD">
                <w:rPr>
                  <w:lang w:val="en-US"/>
                  <w:rPrChange w:id="8725"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726" w:author="Borja Gonzalez" w:date="2017-09-28T19:31:00Z">
                    <w:rPr>
                      <w:rFonts w:ascii="Monaco" w:hAnsi="Monaco" w:cs="Monaco"/>
                      <w:b/>
                      <w:bCs/>
                      <w:color w:val="CE5C00"/>
                      <w:sz w:val="32"/>
                      <w:szCs w:val="32"/>
                      <w:lang w:val="en-US"/>
                    </w:rPr>
                  </w:rPrChange>
                </w:rPr>
                <w:t>:</w:t>
              </w:r>
              <w:r w:rsidRPr="00E066BD">
                <w:rPr>
                  <w:lang w:val="en-US"/>
                  <w:rPrChange w:id="8727" w:author="Borja Gonzalez" w:date="2017-09-28T19:31:00Z">
                    <w:rPr>
                      <w:rFonts w:ascii="Monaco" w:hAnsi="Monaco" w:cs="Monaco"/>
                      <w:sz w:val="32"/>
                      <w:szCs w:val="32"/>
                      <w:lang w:val="en-US"/>
                    </w:rPr>
                  </w:rPrChange>
                </w:rPr>
                <w:t xml:space="preserve"> </w:t>
              </w:r>
              <w:r w:rsidRPr="00E066BD">
                <w:rPr>
                  <w:color w:val="4E9A06"/>
                  <w:lang w:val="en-US"/>
                  <w:rPrChange w:id="8728" w:author="Borja Gonzalez" w:date="2017-09-28T19:31:00Z">
                    <w:rPr>
                      <w:rFonts w:ascii="Monaco" w:hAnsi="Monaco" w:cs="Monaco"/>
                      <w:color w:val="4E9A06"/>
                      <w:sz w:val="32"/>
                      <w:szCs w:val="32"/>
                      <w:lang w:val="en-US"/>
                    </w:rPr>
                  </w:rPrChange>
                </w:rPr>
                <w:t>"#fff"</w:t>
              </w:r>
              <w:r w:rsidRPr="00E066BD">
                <w:rPr>
                  <w:b/>
                  <w:bCs/>
                  <w:lang w:val="en-US"/>
                  <w:rPrChange w:id="8729"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8730" w:author="Borja Gonzalez" w:date="2017-09-28T19:31:00Z"/>
                <w:lang w:val="en-US"/>
                <w:rPrChange w:id="8731" w:author="Borja Gonzalez" w:date="2017-09-28T19:31:00Z">
                  <w:rPr>
                    <w:ins w:id="8732" w:author="Borja Gonzalez" w:date="2017-09-28T19:31:00Z"/>
                    <w:rFonts w:ascii="Monaco" w:eastAsiaTheme="majorEastAsia" w:hAnsi="Monaco" w:cs="Monaco"/>
                    <w:color w:val="243F60" w:themeColor="accent1" w:themeShade="7F"/>
                    <w:sz w:val="32"/>
                    <w:szCs w:val="32"/>
                    <w:lang w:val="en-US"/>
                  </w:rPr>
                </w:rPrChange>
              </w:rPr>
              <w:pPrChange w:id="8733" w:author="GONZALEZ DIAZ, BORJA" w:date="2017-09-29T19:25:00Z">
                <w:pPr>
                  <w:keepNext/>
                  <w:keepLines/>
                  <w:widowControl w:val="0"/>
                  <w:autoSpaceDE w:val="0"/>
                  <w:autoSpaceDN w:val="0"/>
                  <w:adjustRightInd w:val="0"/>
                  <w:spacing w:before="200"/>
                  <w:outlineLvl w:val="4"/>
                </w:pPr>
              </w:pPrChange>
            </w:pPr>
            <w:ins w:id="8734" w:author="Borja Gonzalez" w:date="2017-09-28T19:31:00Z">
              <w:r w:rsidRPr="00E066BD">
                <w:rPr>
                  <w:lang w:val="en-US"/>
                  <w:rPrChange w:id="8735" w:author="Borja Gonzalez" w:date="2017-09-28T19:31:00Z">
                    <w:rPr>
                      <w:rFonts w:ascii="Monaco" w:hAnsi="Monaco" w:cs="Monaco"/>
                      <w:sz w:val="32"/>
                      <w:szCs w:val="32"/>
                      <w:lang w:val="en-US"/>
                    </w:rPr>
                  </w:rPrChange>
                </w:rPr>
                <w:t xml:space="preserve">            pointBorderWidth</w:t>
              </w:r>
              <w:r w:rsidRPr="00E066BD">
                <w:rPr>
                  <w:b/>
                  <w:bCs/>
                  <w:color w:val="CE5C00"/>
                  <w:lang w:val="en-US"/>
                  <w:rPrChange w:id="8736" w:author="Borja Gonzalez" w:date="2017-09-28T19:31:00Z">
                    <w:rPr>
                      <w:rFonts w:ascii="Monaco" w:hAnsi="Monaco" w:cs="Monaco"/>
                      <w:b/>
                      <w:bCs/>
                      <w:color w:val="CE5C00"/>
                      <w:sz w:val="32"/>
                      <w:szCs w:val="32"/>
                      <w:lang w:val="en-US"/>
                    </w:rPr>
                  </w:rPrChange>
                </w:rPr>
                <w:t>:</w:t>
              </w:r>
              <w:r w:rsidRPr="00E066BD">
                <w:rPr>
                  <w:lang w:val="en-US"/>
                  <w:rPrChange w:id="8737" w:author="Borja Gonzalez" w:date="2017-09-28T19:31:00Z">
                    <w:rPr>
                      <w:rFonts w:ascii="Monaco" w:hAnsi="Monaco" w:cs="Monaco"/>
                      <w:sz w:val="32"/>
                      <w:szCs w:val="32"/>
                      <w:lang w:val="en-US"/>
                    </w:rPr>
                  </w:rPrChange>
                </w:rPr>
                <w:t xml:space="preserve"> </w:t>
              </w:r>
              <w:r w:rsidRPr="00E066BD">
                <w:rPr>
                  <w:b/>
                  <w:bCs/>
                  <w:color w:val="0000CF"/>
                  <w:lang w:val="en-US"/>
                  <w:rPrChange w:id="8738" w:author="Borja Gonzalez" w:date="2017-09-28T19:31:00Z">
                    <w:rPr>
                      <w:rFonts w:ascii="Monaco" w:hAnsi="Monaco" w:cs="Monaco"/>
                      <w:b/>
                      <w:bCs/>
                      <w:color w:val="0000CF"/>
                      <w:sz w:val="32"/>
                      <w:szCs w:val="32"/>
                      <w:lang w:val="en-US"/>
                    </w:rPr>
                  </w:rPrChange>
                </w:rPr>
                <w:t>1</w:t>
              </w:r>
              <w:r w:rsidRPr="00E066BD">
                <w:rPr>
                  <w:b/>
                  <w:bCs/>
                  <w:lang w:val="en-US"/>
                  <w:rPrChange w:id="8739"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8740" w:author="Borja Gonzalez" w:date="2017-09-28T19:31:00Z"/>
                <w:lang w:val="en-US"/>
                <w:rPrChange w:id="8741" w:author="Borja Gonzalez" w:date="2017-09-28T19:31:00Z">
                  <w:rPr>
                    <w:ins w:id="8742" w:author="Borja Gonzalez" w:date="2017-09-28T19:31:00Z"/>
                    <w:rFonts w:ascii="Monaco" w:eastAsiaTheme="majorEastAsia" w:hAnsi="Monaco" w:cs="Monaco"/>
                    <w:color w:val="243F60" w:themeColor="accent1" w:themeShade="7F"/>
                    <w:sz w:val="32"/>
                    <w:szCs w:val="32"/>
                    <w:lang w:val="en-US"/>
                  </w:rPr>
                </w:rPrChange>
              </w:rPr>
              <w:pPrChange w:id="8743" w:author="GONZALEZ DIAZ, BORJA" w:date="2017-09-29T19:25:00Z">
                <w:pPr>
                  <w:keepNext/>
                  <w:keepLines/>
                  <w:widowControl w:val="0"/>
                  <w:autoSpaceDE w:val="0"/>
                  <w:autoSpaceDN w:val="0"/>
                  <w:adjustRightInd w:val="0"/>
                  <w:spacing w:before="200"/>
                  <w:outlineLvl w:val="4"/>
                </w:pPr>
              </w:pPrChange>
            </w:pPr>
            <w:ins w:id="8744" w:author="Borja Gonzalez" w:date="2017-09-28T19:31:00Z">
              <w:r w:rsidRPr="00E066BD">
                <w:rPr>
                  <w:lang w:val="en-US"/>
                  <w:rPrChange w:id="8745" w:author="Borja Gonzalez" w:date="2017-09-28T19:31:00Z">
                    <w:rPr>
                      <w:rFonts w:ascii="Monaco" w:hAnsi="Monaco" w:cs="Monaco"/>
                      <w:sz w:val="32"/>
                      <w:szCs w:val="32"/>
                      <w:lang w:val="en-US"/>
                    </w:rPr>
                  </w:rPrChange>
                </w:rPr>
                <w:t xml:space="preserve">            pointHoverRadius</w:t>
              </w:r>
              <w:r w:rsidRPr="00E066BD">
                <w:rPr>
                  <w:b/>
                  <w:bCs/>
                  <w:color w:val="CE5C00"/>
                  <w:lang w:val="en-US"/>
                  <w:rPrChange w:id="8746" w:author="Borja Gonzalez" w:date="2017-09-28T19:31:00Z">
                    <w:rPr>
                      <w:rFonts w:ascii="Monaco" w:hAnsi="Monaco" w:cs="Monaco"/>
                      <w:b/>
                      <w:bCs/>
                      <w:color w:val="CE5C00"/>
                      <w:sz w:val="32"/>
                      <w:szCs w:val="32"/>
                      <w:lang w:val="en-US"/>
                    </w:rPr>
                  </w:rPrChange>
                </w:rPr>
                <w:t>:</w:t>
              </w:r>
              <w:r w:rsidRPr="00E066BD">
                <w:rPr>
                  <w:lang w:val="en-US"/>
                  <w:rPrChange w:id="8747" w:author="Borja Gonzalez" w:date="2017-09-28T19:31:00Z">
                    <w:rPr>
                      <w:rFonts w:ascii="Monaco" w:hAnsi="Monaco" w:cs="Monaco"/>
                      <w:sz w:val="32"/>
                      <w:szCs w:val="32"/>
                      <w:lang w:val="en-US"/>
                    </w:rPr>
                  </w:rPrChange>
                </w:rPr>
                <w:t xml:space="preserve"> </w:t>
              </w:r>
              <w:r w:rsidRPr="00E066BD">
                <w:rPr>
                  <w:b/>
                  <w:bCs/>
                  <w:color w:val="0000CF"/>
                  <w:lang w:val="en-US"/>
                  <w:rPrChange w:id="8748" w:author="Borja Gonzalez" w:date="2017-09-28T19:31:00Z">
                    <w:rPr>
                      <w:rFonts w:ascii="Monaco" w:hAnsi="Monaco" w:cs="Monaco"/>
                      <w:b/>
                      <w:bCs/>
                      <w:color w:val="0000CF"/>
                      <w:sz w:val="32"/>
                      <w:szCs w:val="32"/>
                      <w:lang w:val="en-US"/>
                    </w:rPr>
                  </w:rPrChange>
                </w:rPr>
                <w:t>5</w:t>
              </w:r>
              <w:r w:rsidRPr="00E066BD">
                <w:rPr>
                  <w:b/>
                  <w:bCs/>
                  <w:lang w:val="en-US"/>
                  <w:rPrChange w:id="8749"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8750" w:author="Borja Gonzalez" w:date="2017-09-28T19:31:00Z"/>
                <w:lang w:val="en-US"/>
                <w:rPrChange w:id="8751" w:author="Borja Gonzalez" w:date="2017-09-28T19:31:00Z">
                  <w:rPr>
                    <w:ins w:id="8752" w:author="Borja Gonzalez" w:date="2017-09-28T19:31:00Z"/>
                    <w:rFonts w:ascii="Monaco" w:eastAsiaTheme="majorEastAsia" w:hAnsi="Monaco" w:cs="Monaco"/>
                    <w:color w:val="243F60" w:themeColor="accent1" w:themeShade="7F"/>
                    <w:sz w:val="32"/>
                    <w:szCs w:val="32"/>
                    <w:lang w:val="en-US"/>
                  </w:rPr>
                </w:rPrChange>
              </w:rPr>
              <w:pPrChange w:id="8753" w:author="GONZALEZ DIAZ, BORJA" w:date="2017-09-29T19:25:00Z">
                <w:pPr>
                  <w:keepNext/>
                  <w:keepLines/>
                  <w:widowControl w:val="0"/>
                  <w:autoSpaceDE w:val="0"/>
                  <w:autoSpaceDN w:val="0"/>
                  <w:adjustRightInd w:val="0"/>
                  <w:spacing w:before="200"/>
                  <w:outlineLvl w:val="4"/>
                </w:pPr>
              </w:pPrChange>
            </w:pPr>
            <w:ins w:id="8754" w:author="Borja Gonzalez" w:date="2017-09-28T19:31:00Z">
              <w:r w:rsidRPr="00E066BD">
                <w:rPr>
                  <w:lang w:val="en-US"/>
                  <w:rPrChange w:id="8755"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756" w:author="Borja Gonzalez" w:date="2017-09-28T19:31:00Z">
                    <w:rPr>
                      <w:rFonts w:ascii="Monaco" w:hAnsi="Monaco" w:cs="Monaco"/>
                      <w:b/>
                      <w:bCs/>
                      <w:color w:val="CE5C00"/>
                      <w:sz w:val="32"/>
                      <w:szCs w:val="32"/>
                      <w:lang w:val="en-US"/>
                    </w:rPr>
                  </w:rPrChange>
                </w:rPr>
                <w:t>:</w:t>
              </w:r>
              <w:r w:rsidRPr="00E066BD">
                <w:rPr>
                  <w:lang w:val="en-US"/>
                  <w:rPrChange w:id="8757" w:author="Borja Gonzalez" w:date="2017-09-28T19:31:00Z">
                    <w:rPr>
                      <w:rFonts w:ascii="Monaco" w:hAnsi="Monaco" w:cs="Monaco"/>
                      <w:sz w:val="32"/>
                      <w:szCs w:val="32"/>
                      <w:lang w:val="en-US"/>
                    </w:rPr>
                  </w:rPrChange>
                </w:rPr>
                <w:t xml:space="preserve"> </w:t>
              </w:r>
              <w:r w:rsidRPr="00E066BD">
                <w:rPr>
                  <w:color w:val="4E9A06"/>
                  <w:lang w:val="en-US"/>
                  <w:rPrChange w:id="8758" w:author="Borja Gonzalez" w:date="2017-09-28T19:31:00Z">
                    <w:rPr>
                      <w:rFonts w:ascii="Monaco" w:hAnsi="Monaco" w:cs="Monaco"/>
                      <w:color w:val="4E9A06"/>
                      <w:sz w:val="32"/>
                      <w:szCs w:val="32"/>
                      <w:lang w:val="en-US"/>
                    </w:rPr>
                  </w:rPrChange>
                </w:rPr>
                <w:t>"</w:t>
              </w:r>
              <w:proofErr w:type="gramStart"/>
              <w:r w:rsidRPr="00E066BD">
                <w:rPr>
                  <w:color w:val="4E9A06"/>
                  <w:lang w:val="en-US"/>
                  <w:rPrChange w:id="875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760" w:author="Borja Gonzalez" w:date="2017-09-28T19:31:00Z">
                    <w:rPr>
                      <w:rFonts w:ascii="Monaco" w:hAnsi="Monaco" w:cs="Monaco"/>
                      <w:color w:val="4E9A06"/>
                      <w:sz w:val="32"/>
                      <w:szCs w:val="32"/>
                      <w:lang w:val="en-US"/>
                    </w:rPr>
                  </w:rPrChange>
                </w:rPr>
                <w:t>75,192,192,1)"</w:t>
              </w:r>
              <w:r w:rsidRPr="00E066BD">
                <w:rPr>
                  <w:b/>
                  <w:bCs/>
                  <w:lang w:val="en-US"/>
                  <w:rPrChange w:id="876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8762" w:author="Borja Gonzalez" w:date="2017-09-28T19:31:00Z"/>
                <w:lang w:val="en-US"/>
                <w:rPrChange w:id="8763" w:author="Borja Gonzalez" w:date="2017-09-28T19:31:00Z">
                  <w:rPr>
                    <w:ins w:id="8764" w:author="Borja Gonzalez" w:date="2017-09-28T19:31:00Z"/>
                    <w:rFonts w:ascii="Monaco" w:eastAsiaTheme="majorEastAsia" w:hAnsi="Monaco" w:cs="Monaco"/>
                    <w:color w:val="243F60" w:themeColor="accent1" w:themeShade="7F"/>
                    <w:sz w:val="32"/>
                    <w:szCs w:val="32"/>
                    <w:lang w:val="en-US"/>
                  </w:rPr>
                </w:rPrChange>
              </w:rPr>
              <w:pPrChange w:id="8765" w:author="GONZALEZ DIAZ, BORJA" w:date="2017-09-29T19:25:00Z">
                <w:pPr>
                  <w:keepNext/>
                  <w:keepLines/>
                  <w:widowControl w:val="0"/>
                  <w:autoSpaceDE w:val="0"/>
                  <w:autoSpaceDN w:val="0"/>
                  <w:adjustRightInd w:val="0"/>
                  <w:spacing w:before="200"/>
                  <w:outlineLvl w:val="4"/>
                </w:pPr>
              </w:pPrChange>
            </w:pPr>
            <w:ins w:id="8766" w:author="Borja Gonzalez" w:date="2017-09-28T19:31:00Z">
              <w:r w:rsidRPr="00E066BD">
                <w:rPr>
                  <w:lang w:val="en-US"/>
                  <w:rPrChange w:id="8767" w:author="Borja Gonzalez" w:date="2017-09-28T19:31:00Z">
                    <w:rPr>
                      <w:rFonts w:ascii="Monaco" w:hAnsi="Monaco" w:cs="Monaco"/>
                      <w:sz w:val="32"/>
                      <w:szCs w:val="32"/>
                      <w:lang w:val="en-US"/>
                    </w:rPr>
                  </w:rPrChange>
                </w:rPr>
                <w:lastRenderedPageBreak/>
                <w:t xml:space="preserve">            pointHoverBorderColor</w:t>
              </w:r>
              <w:r w:rsidRPr="00E066BD">
                <w:rPr>
                  <w:b/>
                  <w:bCs/>
                  <w:color w:val="CE5C00"/>
                  <w:lang w:val="en-US"/>
                  <w:rPrChange w:id="8768" w:author="Borja Gonzalez" w:date="2017-09-28T19:31:00Z">
                    <w:rPr>
                      <w:rFonts w:ascii="Monaco" w:hAnsi="Monaco" w:cs="Monaco"/>
                      <w:b/>
                      <w:bCs/>
                      <w:color w:val="CE5C00"/>
                      <w:sz w:val="32"/>
                      <w:szCs w:val="32"/>
                      <w:lang w:val="en-US"/>
                    </w:rPr>
                  </w:rPrChange>
                </w:rPr>
                <w:t>:</w:t>
              </w:r>
              <w:r w:rsidRPr="00E066BD">
                <w:rPr>
                  <w:lang w:val="en-US"/>
                  <w:rPrChange w:id="8769" w:author="Borja Gonzalez" w:date="2017-09-28T19:31:00Z">
                    <w:rPr>
                      <w:rFonts w:ascii="Monaco" w:hAnsi="Monaco" w:cs="Monaco"/>
                      <w:sz w:val="32"/>
                      <w:szCs w:val="32"/>
                      <w:lang w:val="en-US"/>
                    </w:rPr>
                  </w:rPrChange>
                </w:rPr>
                <w:t xml:space="preserve"> </w:t>
              </w:r>
              <w:r w:rsidRPr="00E066BD">
                <w:rPr>
                  <w:color w:val="4E9A06"/>
                  <w:lang w:val="en-US"/>
                  <w:rPrChange w:id="8770" w:author="Borja Gonzalez" w:date="2017-09-28T19:31:00Z">
                    <w:rPr>
                      <w:rFonts w:ascii="Monaco" w:hAnsi="Monaco" w:cs="Monaco"/>
                      <w:color w:val="4E9A06"/>
                      <w:sz w:val="32"/>
                      <w:szCs w:val="32"/>
                      <w:lang w:val="en-US"/>
                    </w:rPr>
                  </w:rPrChange>
                </w:rPr>
                <w:t>"</w:t>
              </w:r>
              <w:proofErr w:type="gramStart"/>
              <w:r w:rsidRPr="00E066BD">
                <w:rPr>
                  <w:color w:val="4E9A06"/>
                  <w:lang w:val="en-US"/>
                  <w:rPrChange w:id="8771"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772" w:author="Borja Gonzalez" w:date="2017-09-28T19:31:00Z">
                    <w:rPr>
                      <w:rFonts w:ascii="Monaco" w:hAnsi="Monaco" w:cs="Monaco"/>
                      <w:color w:val="4E9A06"/>
                      <w:sz w:val="32"/>
                      <w:szCs w:val="32"/>
                      <w:lang w:val="en-US"/>
                    </w:rPr>
                  </w:rPrChange>
                </w:rPr>
                <w:t>220,220,220,1)"</w:t>
              </w:r>
              <w:r w:rsidRPr="00E066BD">
                <w:rPr>
                  <w:b/>
                  <w:bCs/>
                  <w:lang w:val="en-US"/>
                  <w:rPrChange w:id="8773"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8774" w:author="Borja Gonzalez" w:date="2017-09-28T19:31:00Z"/>
                <w:lang w:val="en-US"/>
                <w:rPrChange w:id="8775" w:author="Borja Gonzalez" w:date="2017-09-28T19:31:00Z">
                  <w:rPr>
                    <w:ins w:id="8776" w:author="Borja Gonzalez" w:date="2017-09-28T19:31:00Z"/>
                    <w:rFonts w:ascii="Monaco" w:eastAsiaTheme="majorEastAsia" w:hAnsi="Monaco" w:cs="Monaco"/>
                    <w:color w:val="243F60" w:themeColor="accent1" w:themeShade="7F"/>
                    <w:sz w:val="32"/>
                    <w:szCs w:val="32"/>
                    <w:lang w:val="en-US"/>
                  </w:rPr>
                </w:rPrChange>
              </w:rPr>
              <w:pPrChange w:id="8777" w:author="GONZALEZ DIAZ, BORJA" w:date="2017-09-29T19:25:00Z">
                <w:pPr>
                  <w:keepNext/>
                  <w:keepLines/>
                  <w:widowControl w:val="0"/>
                  <w:autoSpaceDE w:val="0"/>
                  <w:autoSpaceDN w:val="0"/>
                  <w:adjustRightInd w:val="0"/>
                  <w:spacing w:before="200"/>
                  <w:outlineLvl w:val="4"/>
                </w:pPr>
              </w:pPrChange>
            </w:pPr>
            <w:ins w:id="8778" w:author="Borja Gonzalez" w:date="2017-09-28T19:31:00Z">
              <w:r w:rsidRPr="00E066BD">
                <w:rPr>
                  <w:lang w:val="en-US"/>
                  <w:rPrChange w:id="8779"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780" w:author="Borja Gonzalez" w:date="2017-09-28T19:31:00Z">
                    <w:rPr>
                      <w:rFonts w:ascii="Monaco" w:hAnsi="Monaco" w:cs="Monaco"/>
                      <w:b/>
                      <w:bCs/>
                      <w:color w:val="CE5C00"/>
                      <w:sz w:val="32"/>
                      <w:szCs w:val="32"/>
                      <w:lang w:val="en-US"/>
                    </w:rPr>
                  </w:rPrChange>
                </w:rPr>
                <w:t>:</w:t>
              </w:r>
              <w:r w:rsidRPr="00E066BD">
                <w:rPr>
                  <w:lang w:val="en-US"/>
                  <w:rPrChange w:id="8781" w:author="Borja Gonzalez" w:date="2017-09-28T19:31:00Z">
                    <w:rPr>
                      <w:rFonts w:ascii="Monaco" w:hAnsi="Monaco" w:cs="Monaco"/>
                      <w:sz w:val="32"/>
                      <w:szCs w:val="32"/>
                      <w:lang w:val="en-US"/>
                    </w:rPr>
                  </w:rPrChange>
                </w:rPr>
                <w:t xml:space="preserve"> </w:t>
              </w:r>
              <w:r w:rsidRPr="00E066BD">
                <w:rPr>
                  <w:b/>
                  <w:bCs/>
                  <w:color w:val="0000CF"/>
                  <w:lang w:val="en-US"/>
                  <w:rPrChange w:id="8782" w:author="Borja Gonzalez" w:date="2017-09-28T19:31:00Z">
                    <w:rPr>
                      <w:rFonts w:ascii="Monaco" w:hAnsi="Monaco" w:cs="Monaco"/>
                      <w:b/>
                      <w:bCs/>
                      <w:color w:val="0000CF"/>
                      <w:sz w:val="32"/>
                      <w:szCs w:val="32"/>
                      <w:lang w:val="en-US"/>
                    </w:rPr>
                  </w:rPrChange>
                </w:rPr>
                <w:t>2</w:t>
              </w:r>
              <w:r w:rsidRPr="00E066BD">
                <w:rPr>
                  <w:b/>
                  <w:bCs/>
                  <w:lang w:val="en-US"/>
                  <w:rPrChange w:id="8783"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8784" w:author="Borja Gonzalez" w:date="2017-09-28T19:31:00Z"/>
                <w:lang w:val="en-US"/>
                <w:rPrChange w:id="8785" w:author="Borja Gonzalez" w:date="2017-09-28T19:31:00Z">
                  <w:rPr>
                    <w:ins w:id="8786" w:author="Borja Gonzalez" w:date="2017-09-28T19:31:00Z"/>
                    <w:rFonts w:ascii="Monaco" w:eastAsiaTheme="majorEastAsia" w:hAnsi="Monaco" w:cs="Monaco"/>
                    <w:color w:val="243F60" w:themeColor="accent1" w:themeShade="7F"/>
                    <w:sz w:val="32"/>
                    <w:szCs w:val="32"/>
                    <w:lang w:val="en-US"/>
                  </w:rPr>
                </w:rPrChange>
              </w:rPr>
              <w:pPrChange w:id="8787" w:author="GONZALEZ DIAZ, BORJA" w:date="2017-09-29T19:25:00Z">
                <w:pPr>
                  <w:keepNext/>
                  <w:keepLines/>
                  <w:widowControl w:val="0"/>
                  <w:autoSpaceDE w:val="0"/>
                  <w:autoSpaceDN w:val="0"/>
                  <w:adjustRightInd w:val="0"/>
                  <w:spacing w:before="200"/>
                  <w:outlineLvl w:val="4"/>
                </w:pPr>
              </w:pPrChange>
            </w:pPr>
            <w:ins w:id="8788" w:author="Borja Gonzalez" w:date="2017-09-28T19:31:00Z">
              <w:r w:rsidRPr="00E066BD">
                <w:rPr>
                  <w:lang w:val="en-US"/>
                  <w:rPrChange w:id="8789" w:author="Borja Gonzalez" w:date="2017-09-28T19:31:00Z">
                    <w:rPr>
                      <w:rFonts w:ascii="Monaco" w:hAnsi="Monaco" w:cs="Monaco"/>
                      <w:sz w:val="32"/>
                      <w:szCs w:val="32"/>
                      <w:lang w:val="en-US"/>
                    </w:rPr>
                  </w:rPrChange>
                </w:rPr>
                <w:t xml:space="preserve">            pointRadius</w:t>
              </w:r>
              <w:r w:rsidRPr="00E066BD">
                <w:rPr>
                  <w:b/>
                  <w:bCs/>
                  <w:color w:val="CE5C00"/>
                  <w:lang w:val="en-US"/>
                  <w:rPrChange w:id="8790" w:author="Borja Gonzalez" w:date="2017-09-28T19:31:00Z">
                    <w:rPr>
                      <w:rFonts w:ascii="Monaco" w:hAnsi="Monaco" w:cs="Monaco"/>
                      <w:b/>
                      <w:bCs/>
                      <w:color w:val="CE5C00"/>
                      <w:sz w:val="32"/>
                      <w:szCs w:val="32"/>
                      <w:lang w:val="en-US"/>
                    </w:rPr>
                  </w:rPrChange>
                </w:rPr>
                <w:t>:</w:t>
              </w:r>
              <w:r w:rsidRPr="00E066BD">
                <w:rPr>
                  <w:lang w:val="en-US"/>
                  <w:rPrChange w:id="8791" w:author="Borja Gonzalez" w:date="2017-09-28T19:31:00Z">
                    <w:rPr>
                      <w:rFonts w:ascii="Monaco" w:hAnsi="Monaco" w:cs="Monaco"/>
                      <w:sz w:val="32"/>
                      <w:szCs w:val="32"/>
                      <w:lang w:val="en-US"/>
                    </w:rPr>
                  </w:rPrChange>
                </w:rPr>
                <w:t xml:space="preserve"> </w:t>
              </w:r>
              <w:r w:rsidRPr="00E066BD">
                <w:rPr>
                  <w:b/>
                  <w:bCs/>
                  <w:color w:val="0000CF"/>
                  <w:lang w:val="en-US"/>
                  <w:rPrChange w:id="8792" w:author="Borja Gonzalez" w:date="2017-09-28T19:31:00Z">
                    <w:rPr>
                      <w:rFonts w:ascii="Monaco" w:hAnsi="Monaco" w:cs="Monaco"/>
                      <w:b/>
                      <w:bCs/>
                      <w:color w:val="0000CF"/>
                      <w:sz w:val="32"/>
                      <w:szCs w:val="32"/>
                      <w:lang w:val="en-US"/>
                    </w:rPr>
                  </w:rPrChange>
                </w:rPr>
                <w:t>1</w:t>
              </w:r>
              <w:r w:rsidRPr="00E066BD">
                <w:rPr>
                  <w:b/>
                  <w:bCs/>
                  <w:lang w:val="en-US"/>
                  <w:rPrChange w:id="8793"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8794" w:author="Borja Gonzalez" w:date="2017-09-28T19:31:00Z"/>
                <w:lang w:val="en-US"/>
                <w:rPrChange w:id="8795" w:author="Borja Gonzalez" w:date="2017-09-28T19:31:00Z">
                  <w:rPr>
                    <w:ins w:id="8796" w:author="Borja Gonzalez" w:date="2017-09-28T19:31:00Z"/>
                    <w:rFonts w:ascii="Monaco" w:eastAsiaTheme="majorEastAsia" w:hAnsi="Monaco" w:cs="Monaco"/>
                    <w:color w:val="243F60" w:themeColor="accent1" w:themeShade="7F"/>
                    <w:sz w:val="32"/>
                    <w:szCs w:val="32"/>
                    <w:lang w:val="en-US"/>
                  </w:rPr>
                </w:rPrChange>
              </w:rPr>
              <w:pPrChange w:id="8797" w:author="GONZALEZ DIAZ, BORJA" w:date="2017-09-29T19:25:00Z">
                <w:pPr>
                  <w:keepNext/>
                  <w:keepLines/>
                  <w:widowControl w:val="0"/>
                  <w:autoSpaceDE w:val="0"/>
                  <w:autoSpaceDN w:val="0"/>
                  <w:adjustRightInd w:val="0"/>
                  <w:spacing w:before="200"/>
                  <w:outlineLvl w:val="4"/>
                </w:pPr>
              </w:pPrChange>
            </w:pPr>
            <w:ins w:id="8798" w:author="Borja Gonzalez" w:date="2017-09-28T19:31:00Z">
              <w:r w:rsidRPr="00E066BD">
                <w:rPr>
                  <w:lang w:val="en-US"/>
                  <w:rPrChange w:id="8799" w:author="Borja Gonzalez" w:date="2017-09-28T19:31:00Z">
                    <w:rPr>
                      <w:rFonts w:ascii="Monaco" w:hAnsi="Monaco" w:cs="Monaco"/>
                      <w:sz w:val="32"/>
                      <w:szCs w:val="32"/>
                      <w:lang w:val="en-US"/>
                    </w:rPr>
                  </w:rPrChange>
                </w:rPr>
                <w:t xml:space="preserve">            pointHitRadius</w:t>
              </w:r>
              <w:r w:rsidRPr="00E066BD">
                <w:rPr>
                  <w:b/>
                  <w:bCs/>
                  <w:color w:val="CE5C00"/>
                  <w:lang w:val="en-US"/>
                  <w:rPrChange w:id="8800" w:author="Borja Gonzalez" w:date="2017-09-28T19:31:00Z">
                    <w:rPr>
                      <w:rFonts w:ascii="Monaco" w:hAnsi="Monaco" w:cs="Monaco"/>
                      <w:b/>
                      <w:bCs/>
                      <w:color w:val="CE5C00"/>
                      <w:sz w:val="32"/>
                      <w:szCs w:val="32"/>
                      <w:lang w:val="en-US"/>
                    </w:rPr>
                  </w:rPrChange>
                </w:rPr>
                <w:t>:</w:t>
              </w:r>
              <w:r w:rsidRPr="00E066BD">
                <w:rPr>
                  <w:lang w:val="en-US"/>
                  <w:rPrChange w:id="8801" w:author="Borja Gonzalez" w:date="2017-09-28T19:31:00Z">
                    <w:rPr>
                      <w:rFonts w:ascii="Monaco" w:hAnsi="Monaco" w:cs="Monaco"/>
                      <w:sz w:val="32"/>
                      <w:szCs w:val="32"/>
                      <w:lang w:val="en-US"/>
                    </w:rPr>
                  </w:rPrChange>
                </w:rPr>
                <w:t xml:space="preserve"> </w:t>
              </w:r>
              <w:r w:rsidRPr="00E066BD">
                <w:rPr>
                  <w:b/>
                  <w:bCs/>
                  <w:color w:val="0000CF"/>
                  <w:lang w:val="en-US"/>
                  <w:rPrChange w:id="8802" w:author="Borja Gonzalez" w:date="2017-09-28T19:31:00Z">
                    <w:rPr>
                      <w:rFonts w:ascii="Monaco" w:hAnsi="Monaco" w:cs="Monaco"/>
                      <w:b/>
                      <w:bCs/>
                      <w:color w:val="0000CF"/>
                      <w:sz w:val="32"/>
                      <w:szCs w:val="32"/>
                      <w:lang w:val="en-US"/>
                    </w:rPr>
                  </w:rPrChange>
                </w:rPr>
                <w:t>10</w:t>
              </w:r>
              <w:r w:rsidRPr="00E066BD">
                <w:rPr>
                  <w:b/>
                  <w:bCs/>
                  <w:lang w:val="en-US"/>
                  <w:rPrChange w:id="8803"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8804" w:author="Borja Gonzalez" w:date="2017-09-28T19:31:00Z"/>
                <w:lang w:val="en-US"/>
                <w:rPrChange w:id="8805" w:author="Borja Gonzalez" w:date="2017-09-28T19:31:00Z">
                  <w:rPr>
                    <w:ins w:id="8806" w:author="Borja Gonzalez" w:date="2017-09-28T19:31:00Z"/>
                    <w:rFonts w:ascii="Monaco" w:eastAsiaTheme="majorEastAsia" w:hAnsi="Monaco" w:cs="Monaco"/>
                    <w:color w:val="243F60" w:themeColor="accent1" w:themeShade="7F"/>
                    <w:sz w:val="32"/>
                    <w:szCs w:val="32"/>
                    <w:lang w:val="en-US"/>
                  </w:rPr>
                </w:rPrChange>
              </w:rPr>
              <w:pPrChange w:id="8807" w:author="GONZALEZ DIAZ, BORJA" w:date="2017-09-29T19:25:00Z">
                <w:pPr>
                  <w:keepNext/>
                  <w:keepLines/>
                  <w:widowControl w:val="0"/>
                  <w:autoSpaceDE w:val="0"/>
                  <w:autoSpaceDN w:val="0"/>
                  <w:adjustRightInd w:val="0"/>
                  <w:spacing w:before="200"/>
                  <w:outlineLvl w:val="4"/>
                </w:pPr>
              </w:pPrChange>
            </w:pPr>
            <w:ins w:id="8808" w:author="Borja Gonzalez" w:date="2017-09-28T19:31:00Z">
              <w:r w:rsidRPr="00E066BD">
                <w:rPr>
                  <w:lang w:val="en-US"/>
                  <w:rPrChange w:id="8809" w:author="Borja Gonzalez" w:date="2017-09-28T19:31:00Z">
                    <w:rPr>
                      <w:rFonts w:ascii="Monaco" w:hAnsi="Monaco" w:cs="Monaco"/>
                      <w:sz w:val="32"/>
                      <w:szCs w:val="32"/>
                      <w:lang w:val="en-US"/>
                    </w:rPr>
                  </w:rPrChange>
                </w:rPr>
                <w:t xml:space="preserve">            data</w:t>
              </w:r>
              <w:r w:rsidRPr="00E066BD">
                <w:rPr>
                  <w:b/>
                  <w:bCs/>
                  <w:color w:val="CE5C00"/>
                  <w:lang w:val="en-US"/>
                  <w:rPrChange w:id="8810" w:author="Borja Gonzalez" w:date="2017-09-28T19:31:00Z">
                    <w:rPr>
                      <w:rFonts w:ascii="Monaco" w:hAnsi="Monaco" w:cs="Monaco"/>
                      <w:b/>
                      <w:bCs/>
                      <w:color w:val="CE5C00"/>
                      <w:sz w:val="32"/>
                      <w:szCs w:val="32"/>
                      <w:lang w:val="en-US"/>
                    </w:rPr>
                  </w:rPrChange>
                </w:rPr>
                <w:t>:</w:t>
              </w:r>
              <w:r w:rsidRPr="00E066BD">
                <w:rPr>
                  <w:lang w:val="en-US"/>
                  <w:rPrChange w:id="8811" w:author="Borja Gonzalez" w:date="2017-09-28T19:31:00Z">
                    <w:rPr>
                      <w:rFonts w:ascii="Monaco" w:hAnsi="Monaco" w:cs="Monaco"/>
                      <w:sz w:val="32"/>
                      <w:szCs w:val="32"/>
                      <w:lang w:val="en-US"/>
                    </w:rPr>
                  </w:rPrChange>
                </w:rPr>
                <w:t xml:space="preserve"> minimo</w:t>
              </w:r>
              <w:r w:rsidRPr="00E066BD">
                <w:rPr>
                  <w:b/>
                  <w:bCs/>
                  <w:lang w:val="en-US"/>
                  <w:rPrChange w:id="8812"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8813" w:author="Borja Gonzalez" w:date="2017-09-28T19:31:00Z"/>
                <w:lang w:val="en-US"/>
                <w:rPrChange w:id="8814" w:author="Borja Gonzalez" w:date="2017-09-28T19:31:00Z">
                  <w:rPr>
                    <w:ins w:id="8815" w:author="Borja Gonzalez" w:date="2017-09-28T19:31:00Z"/>
                    <w:rFonts w:ascii="Monaco" w:eastAsiaTheme="majorEastAsia" w:hAnsi="Monaco" w:cs="Monaco"/>
                    <w:color w:val="243F60" w:themeColor="accent1" w:themeShade="7F"/>
                    <w:sz w:val="32"/>
                    <w:szCs w:val="32"/>
                    <w:lang w:val="en-US"/>
                  </w:rPr>
                </w:rPrChange>
              </w:rPr>
              <w:pPrChange w:id="8816" w:author="GONZALEZ DIAZ, BORJA" w:date="2017-09-29T19:25:00Z">
                <w:pPr>
                  <w:keepNext/>
                  <w:keepLines/>
                  <w:widowControl w:val="0"/>
                  <w:autoSpaceDE w:val="0"/>
                  <w:autoSpaceDN w:val="0"/>
                  <w:adjustRightInd w:val="0"/>
                  <w:spacing w:before="200"/>
                  <w:outlineLvl w:val="4"/>
                </w:pPr>
              </w:pPrChange>
            </w:pPr>
            <w:ins w:id="8817" w:author="Borja Gonzalez" w:date="2017-09-28T19:31:00Z">
              <w:r w:rsidRPr="00E066BD">
                <w:rPr>
                  <w:lang w:val="en-US"/>
                  <w:rPrChange w:id="8818" w:author="Borja Gonzalez" w:date="2017-09-28T19:31:00Z">
                    <w:rPr>
                      <w:rFonts w:ascii="Monaco" w:hAnsi="Monaco" w:cs="Monaco"/>
                      <w:sz w:val="32"/>
                      <w:szCs w:val="32"/>
                      <w:lang w:val="en-US"/>
                    </w:rPr>
                  </w:rPrChange>
                </w:rPr>
                <w:t xml:space="preserve">            spanGaps</w:t>
              </w:r>
              <w:r w:rsidRPr="00E066BD">
                <w:rPr>
                  <w:b/>
                  <w:bCs/>
                  <w:color w:val="CE5C00"/>
                  <w:lang w:val="en-US"/>
                  <w:rPrChange w:id="8819" w:author="Borja Gonzalez" w:date="2017-09-28T19:31:00Z">
                    <w:rPr>
                      <w:rFonts w:ascii="Monaco" w:hAnsi="Monaco" w:cs="Monaco"/>
                      <w:b/>
                      <w:bCs/>
                      <w:color w:val="CE5C00"/>
                      <w:sz w:val="32"/>
                      <w:szCs w:val="32"/>
                      <w:lang w:val="en-US"/>
                    </w:rPr>
                  </w:rPrChange>
                </w:rPr>
                <w:t>:</w:t>
              </w:r>
              <w:r w:rsidRPr="00E066BD">
                <w:rPr>
                  <w:lang w:val="en-US"/>
                  <w:rPrChange w:id="8820" w:author="Borja Gonzalez" w:date="2017-09-28T19:31:00Z">
                    <w:rPr>
                      <w:rFonts w:ascii="Monaco" w:hAnsi="Monaco" w:cs="Monaco"/>
                      <w:sz w:val="32"/>
                      <w:szCs w:val="32"/>
                      <w:lang w:val="en-US"/>
                    </w:rPr>
                  </w:rPrChange>
                </w:rPr>
                <w:t xml:space="preserve"> </w:t>
              </w:r>
              <w:r w:rsidRPr="00E066BD">
                <w:rPr>
                  <w:b/>
                  <w:bCs/>
                  <w:color w:val="204A87"/>
                  <w:lang w:val="en-US"/>
                  <w:rPrChange w:id="8821" w:author="Borja Gonzalez" w:date="2017-09-28T19:31:00Z">
                    <w:rPr>
                      <w:rFonts w:ascii="Monaco" w:hAnsi="Monaco" w:cs="Monaco"/>
                      <w:b/>
                      <w:bCs/>
                      <w:color w:val="204A87"/>
                      <w:sz w:val="32"/>
                      <w:szCs w:val="32"/>
                      <w:lang w:val="en-US"/>
                    </w:rPr>
                  </w:rPrChange>
                </w:rPr>
                <w:t>false</w:t>
              </w:r>
              <w:r w:rsidRPr="00E066BD">
                <w:rPr>
                  <w:b/>
                  <w:bCs/>
                  <w:lang w:val="en-US"/>
                  <w:rPrChange w:id="8822" w:author="Borja Gonzalez" w:date="2017-09-28T19:31:00Z">
                    <w:rPr>
                      <w:rFonts w:ascii="Monaco" w:hAnsi="Monaco" w:cs="Monaco"/>
                      <w:b/>
                      <w:bCs/>
                      <w:color w:val="000000"/>
                      <w:sz w:val="32"/>
                      <w:szCs w:val="32"/>
                      <w:lang w:val="en-US"/>
                    </w:rPr>
                  </w:rPrChange>
                </w:rPr>
                <w:t>,</w:t>
              </w:r>
            </w:ins>
          </w:p>
          <w:p w14:paraId="00DB9C97" w14:textId="77777777" w:rsidR="00E066BD" w:rsidRPr="00C313C3" w:rsidRDefault="00E066BD">
            <w:pPr>
              <w:rPr>
                <w:ins w:id="8823" w:author="Borja Gonzalez" w:date="2017-09-28T19:31:00Z"/>
                <w:lang w:val="en-US"/>
                <w:rPrChange w:id="8824" w:author="GONZALEZ DIAZ, BORJA" w:date="2017-09-30T00:55:00Z">
                  <w:rPr>
                    <w:ins w:id="8825" w:author="Borja Gonzalez" w:date="2017-09-28T19:31:00Z"/>
                    <w:rFonts w:ascii="Monaco" w:eastAsiaTheme="majorEastAsia" w:hAnsi="Monaco" w:cs="Monaco"/>
                    <w:color w:val="243F60" w:themeColor="accent1" w:themeShade="7F"/>
                    <w:sz w:val="32"/>
                    <w:szCs w:val="32"/>
                    <w:lang w:val="en-US"/>
                  </w:rPr>
                </w:rPrChange>
              </w:rPr>
              <w:pPrChange w:id="8826" w:author="GONZALEZ DIAZ, BORJA" w:date="2017-09-29T19:25:00Z">
                <w:pPr>
                  <w:keepNext/>
                  <w:keepLines/>
                  <w:widowControl w:val="0"/>
                  <w:autoSpaceDE w:val="0"/>
                  <w:autoSpaceDN w:val="0"/>
                  <w:adjustRightInd w:val="0"/>
                  <w:spacing w:before="200"/>
                  <w:outlineLvl w:val="4"/>
                </w:pPr>
              </w:pPrChange>
            </w:pPr>
            <w:ins w:id="8827" w:author="Borja Gonzalez" w:date="2017-09-28T19:31:00Z">
              <w:r w:rsidRPr="00E066BD">
                <w:rPr>
                  <w:lang w:val="en-US"/>
                  <w:rPrChange w:id="8828" w:author="Borja Gonzalez" w:date="2017-09-28T19:31:00Z">
                    <w:rPr>
                      <w:rFonts w:ascii="Monaco" w:hAnsi="Monaco" w:cs="Monaco"/>
                      <w:sz w:val="32"/>
                      <w:szCs w:val="32"/>
                      <w:lang w:val="en-US"/>
                    </w:rPr>
                  </w:rPrChange>
                </w:rPr>
                <w:t xml:space="preserve">        </w:t>
              </w:r>
              <w:r w:rsidRPr="00C313C3">
                <w:rPr>
                  <w:b/>
                  <w:bCs/>
                  <w:lang w:val="en-US"/>
                  <w:rPrChange w:id="8829" w:author="GONZALEZ DIAZ, BORJA" w:date="2017-09-30T00:55:00Z">
                    <w:rPr>
                      <w:rFonts w:ascii="Monaco" w:hAnsi="Monaco" w:cs="Monaco"/>
                      <w:b/>
                      <w:bCs/>
                      <w:color w:val="000000"/>
                      <w:sz w:val="32"/>
                      <w:szCs w:val="32"/>
                      <w:lang w:val="en-US"/>
                    </w:rPr>
                  </w:rPrChange>
                </w:rPr>
                <w:t>},</w:t>
              </w:r>
            </w:ins>
          </w:p>
          <w:p w14:paraId="04130A4D" w14:textId="77777777" w:rsidR="00E066BD" w:rsidRPr="00C313C3" w:rsidRDefault="00E066BD">
            <w:pPr>
              <w:rPr>
                <w:ins w:id="8830" w:author="Borja Gonzalez" w:date="2017-09-28T19:31:00Z"/>
                <w:lang w:val="en-US"/>
                <w:rPrChange w:id="8831" w:author="GONZALEZ DIAZ, BORJA" w:date="2017-09-30T00:55:00Z">
                  <w:rPr>
                    <w:ins w:id="8832" w:author="Borja Gonzalez" w:date="2017-09-28T19:31:00Z"/>
                    <w:rFonts w:ascii="Monaco" w:eastAsiaTheme="majorEastAsia" w:hAnsi="Monaco" w:cs="Monaco"/>
                    <w:color w:val="243F60" w:themeColor="accent1" w:themeShade="7F"/>
                    <w:sz w:val="32"/>
                    <w:szCs w:val="32"/>
                    <w:lang w:val="en-US"/>
                  </w:rPr>
                </w:rPrChange>
              </w:rPr>
              <w:pPrChange w:id="8833" w:author="GONZALEZ DIAZ, BORJA" w:date="2017-09-29T19:25:00Z">
                <w:pPr>
                  <w:keepNext/>
                  <w:keepLines/>
                  <w:widowControl w:val="0"/>
                  <w:autoSpaceDE w:val="0"/>
                  <w:autoSpaceDN w:val="0"/>
                  <w:adjustRightInd w:val="0"/>
                  <w:spacing w:before="200"/>
                  <w:outlineLvl w:val="4"/>
                </w:pPr>
              </w:pPrChange>
            </w:pPr>
            <w:ins w:id="8834" w:author="Borja Gonzalez" w:date="2017-09-28T19:31:00Z">
              <w:r w:rsidRPr="00C313C3">
                <w:rPr>
                  <w:lang w:val="en-US"/>
                  <w:rPrChange w:id="8835" w:author="GONZALEZ DIAZ, BORJA" w:date="2017-09-30T00:55:00Z">
                    <w:rPr>
                      <w:rFonts w:ascii="Monaco" w:hAnsi="Monaco" w:cs="Monaco"/>
                      <w:sz w:val="32"/>
                      <w:szCs w:val="32"/>
                      <w:lang w:val="en-US"/>
                    </w:rPr>
                  </w:rPrChange>
                </w:rPr>
                <w:t xml:space="preserve">    </w:t>
              </w:r>
              <w:r w:rsidRPr="00C313C3">
                <w:rPr>
                  <w:b/>
                  <w:bCs/>
                  <w:lang w:val="en-US"/>
                  <w:rPrChange w:id="8836" w:author="GONZALEZ DIAZ, BORJA" w:date="2017-09-30T00:55:00Z">
                    <w:rPr>
                      <w:rFonts w:ascii="Monaco" w:hAnsi="Monaco" w:cs="Monaco"/>
                      <w:b/>
                      <w:bCs/>
                      <w:color w:val="000000"/>
                      <w:sz w:val="32"/>
                      <w:szCs w:val="32"/>
                      <w:lang w:val="en-US"/>
                    </w:rPr>
                  </w:rPrChange>
                </w:rPr>
                <w:t>]</w:t>
              </w:r>
            </w:ins>
          </w:p>
          <w:p w14:paraId="697EDD59" w14:textId="77777777" w:rsidR="00E066BD" w:rsidRPr="00C313C3" w:rsidRDefault="00E066BD">
            <w:pPr>
              <w:rPr>
                <w:ins w:id="8837" w:author="Borja Gonzalez" w:date="2017-09-28T19:31:00Z"/>
                <w:lang w:val="en-US"/>
                <w:rPrChange w:id="8838" w:author="GONZALEZ DIAZ, BORJA" w:date="2017-09-30T00:55:00Z">
                  <w:rPr>
                    <w:ins w:id="8839" w:author="Borja Gonzalez" w:date="2017-09-28T19:31:00Z"/>
                    <w:rFonts w:ascii="Monaco" w:eastAsiaTheme="majorEastAsia" w:hAnsi="Monaco" w:cs="Monaco"/>
                    <w:color w:val="243F60" w:themeColor="accent1" w:themeShade="7F"/>
                    <w:sz w:val="32"/>
                    <w:szCs w:val="32"/>
                    <w:lang w:val="en-US"/>
                  </w:rPr>
                </w:rPrChange>
              </w:rPr>
              <w:pPrChange w:id="8840" w:author="GONZALEZ DIAZ, BORJA" w:date="2017-09-29T19:25:00Z">
                <w:pPr>
                  <w:keepNext/>
                  <w:keepLines/>
                  <w:widowControl w:val="0"/>
                  <w:autoSpaceDE w:val="0"/>
                  <w:autoSpaceDN w:val="0"/>
                  <w:adjustRightInd w:val="0"/>
                  <w:spacing w:before="200"/>
                  <w:outlineLvl w:val="4"/>
                </w:pPr>
              </w:pPrChange>
            </w:pPr>
            <w:proofErr w:type="gramStart"/>
            <w:ins w:id="8841" w:author="Borja Gonzalez" w:date="2017-09-28T19:31:00Z">
              <w:r w:rsidRPr="00C313C3">
                <w:rPr>
                  <w:b/>
                  <w:bCs/>
                  <w:lang w:val="en-US"/>
                  <w:rPrChange w:id="8842" w:author="GONZALEZ DIAZ, BORJA" w:date="2017-09-30T00:55:00Z">
                    <w:rPr>
                      <w:rFonts w:ascii="Monaco" w:hAnsi="Monaco" w:cs="Monaco"/>
                      <w:b/>
                      <w:bCs/>
                      <w:color w:val="000000"/>
                      <w:sz w:val="32"/>
                      <w:szCs w:val="32"/>
                      <w:lang w:val="en-US"/>
                    </w:rPr>
                  </w:rPrChange>
                </w:rPr>
                <w:t>},</w:t>
              </w:r>
              <w:r w:rsidRPr="00C313C3">
                <w:rPr>
                  <w:lang w:val="en-US"/>
                  <w:rPrChange w:id="8843" w:author="GONZALEZ DIAZ, BORJA" w:date="2017-09-30T00:55:00Z">
                    <w:rPr>
                      <w:rFonts w:ascii="Monaco" w:hAnsi="Monaco" w:cs="Monaco"/>
                      <w:color w:val="000000"/>
                      <w:sz w:val="32"/>
                      <w:szCs w:val="32"/>
                      <w:lang w:val="en-US"/>
                    </w:rPr>
                  </w:rPrChange>
                </w:rPr>
                <w:t>options</w:t>
              </w:r>
              <w:proofErr w:type="gramEnd"/>
              <w:r w:rsidRPr="00C313C3">
                <w:rPr>
                  <w:b/>
                  <w:bCs/>
                  <w:color w:val="CE5C00"/>
                  <w:lang w:val="en-US"/>
                  <w:rPrChange w:id="8844" w:author="GONZALEZ DIAZ, BORJA" w:date="2017-09-30T00:55:00Z">
                    <w:rPr>
                      <w:rFonts w:ascii="Monaco" w:hAnsi="Monaco" w:cs="Monaco"/>
                      <w:b/>
                      <w:bCs/>
                      <w:color w:val="CE5C00"/>
                      <w:sz w:val="32"/>
                      <w:szCs w:val="32"/>
                      <w:lang w:val="en-US"/>
                    </w:rPr>
                  </w:rPrChange>
                </w:rPr>
                <w:t>:</w:t>
              </w:r>
              <w:r w:rsidRPr="00C313C3">
                <w:rPr>
                  <w:lang w:val="en-US"/>
                  <w:rPrChange w:id="8845" w:author="GONZALEZ DIAZ, BORJA" w:date="2017-09-30T00:55:00Z">
                    <w:rPr>
                      <w:rFonts w:ascii="Monaco" w:hAnsi="Monaco" w:cs="Monaco"/>
                      <w:sz w:val="32"/>
                      <w:szCs w:val="32"/>
                      <w:lang w:val="en-US"/>
                    </w:rPr>
                  </w:rPrChange>
                </w:rPr>
                <w:t xml:space="preserve"> </w:t>
              </w:r>
              <w:r w:rsidRPr="00C313C3">
                <w:rPr>
                  <w:b/>
                  <w:bCs/>
                  <w:lang w:val="en-US"/>
                  <w:rPrChange w:id="8846" w:author="GONZALEZ DIAZ, BORJA" w:date="2017-09-30T00:55:00Z">
                    <w:rPr>
                      <w:rFonts w:ascii="Monaco" w:hAnsi="Monaco" w:cs="Monaco"/>
                      <w:b/>
                      <w:bCs/>
                      <w:color w:val="000000"/>
                      <w:sz w:val="32"/>
                      <w:szCs w:val="32"/>
                      <w:lang w:val="en-US"/>
                    </w:rPr>
                  </w:rPrChange>
                </w:rPr>
                <w:t>{</w:t>
              </w:r>
            </w:ins>
          </w:p>
          <w:p w14:paraId="42FE9F91" w14:textId="77777777" w:rsidR="00E066BD" w:rsidRPr="0079203F" w:rsidRDefault="00E066BD">
            <w:pPr>
              <w:rPr>
                <w:ins w:id="8847" w:author="Borja Gonzalez" w:date="2017-09-28T19:31:00Z"/>
                <w:lang w:val="es-ES"/>
                <w:rPrChange w:id="8848" w:author="Rodrigo García" w:date="2017-09-29T10:10:00Z">
                  <w:rPr>
                    <w:ins w:id="8849" w:author="Borja Gonzalez" w:date="2017-09-28T19:31:00Z"/>
                    <w:rFonts w:ascii="Monaco" w:eastAsiaTheme="majorEastAsia" w:hAnsi="Monaco" w:cs="Monaco"/>
                    <w:color w:val="243F60" w:themeColor="accent1" w:themeShade="7F"/>
                    <w:sz w:val="32"/>
                    <w:szCs w:val="32"/>
                    <w:lang w:val="en-US"/>
                  </w:rPr>
                </w:rPrChange>
              </w:rPr>
              <w:pPrChange w:id="8850" w:author="GONZALEZ DIAZ, BORJA" w:date="2017-09-29T19:25:00Z">
                <w:pPr>
                  <w:keepNext/>
                  <w:keepLines/>
                  <w:widowControl w:val="0"/>
                  <w:autoSpaceDE w:val="0"/>
                  <w:autoSpaceDN w:val="0"/>
                  <w:adjustRightInd w:val="0"/>
                  <w:spacing w:before="200"/>
                  <w:outlineLvl w:val="4"/>
                </w:pPr>
              </w:pPrChange>
            </w:pPr>
            <w:ins w:id="8851" w:author="Borja Gonzalez" w:date="2017-09-28T19:31:00Z">
              <w:r w:rsidRPr="00C313C3">
                <w:rPr>
                  <w:lang w:val="en-US"/>
                  <w:rPrChange w:id="8852" w:author="GONZALEZ DIAZ, BORJA" w:date="2017-09-30T00:55:00Z">
                    <w:rPr>
                      <w:rFonts w:ascii="Monaco" w:hAnsi="Monaco" w:cs="Monaco"/>
                      <w:sz w:val="32"/>
                      <w:szCs w:val="32"/>
                      <w:lang w:val="en-US"/>
                    </w:rPr>
                  </w:rPrChange>
                </w:rPr>
                <w:t xml:space="preserve">    </w:t>
              </w:r>
              <w:r w:rsidRPr="0079203F">
                <w:rPr>
                  <w:lang w:val="es-ES"/>
                  <w:rPrChange w:id="8853" w:author="Rodrigo García" w:date="2017-09-29T10:10:00Z">
                    <w:rPr>
                      <w:rFonts w:ascii="Monaco" w:hAnsi="Monaco" w:cs="Monaco"/>
                      <w:color w:val="000000"/>
                      <w:sz w:val="32"/>
                      <w:szCs w:val="32"/>
                      <w:lang w:val="en-US"/>
                    </w:rPr>
                  </w:rPrChange>
                </w:rPr>
                <w:t>title</w:t>
              </w:r>
              <w:r w:rsidRPr="0079203F">
                <w:rPr>
                  <w:b/>
                  <w:bCs/>
                  <w:color w:val="CE5C00"/>
                  <w:lang w:val="es-ES"/>
                  <w:rPrChange w:id="8854" w:author="Rodrigo García" w:date="2017-09-29T10:10:00Z">
                    <w:rPr>
                      <w:rFonts w:ascii="Monaco" w:hAnsi="Monaco" w:cs="Monaco"/>
                      <w:b/>
                      <w:bCs/>
                      <w:color w:val="CE5C00"/>
                      <w:sz w:val="32"/>
                      <w:szCs w:val="32"/>
                      <w:lang w:val="en-US"/>
                    </w:rPr>
                  </w:rPrChange>
                </w:rPr>
                <w:t>:</w:t>
              </w:r>
              <w:r w:rsidRPr="0079203F">
                <w:rPr>
                  <w:lang w:val="es-ES"/>
                  <w:rPrChange w:id="8855" w:author="Rodrigo García" w:date="2017-09-29T10:10:00Z">
                    <w:rPr>
                      <w:rFonts w:ascii="Monaco" w:hAnsi="Monaco" w:cs="Monaco"/>
                      <w:sz w:val="32"/>
                      <w:szCs w:val="32"/>
                      <w:lang w:val="en-US"/>
                    </w:rPr>
                  </w:rPrChange>
                </w:rPr>
                <w:t xml:space="preserve"> </w:t>
              </w:r>
              <w:r w:rsidRPr="0079203F">
                <w:rPr>
                  <w:b/>
                  <w:bCs/>
                  <w:lang w:val="es-ES"/>
                  <w:rPrChange w:id="8856"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8857" w:author="Borja Gonzalez" w:date="2017-09-28T19:31:00Z"/>
                <w:lang w:val="es-ES"/>
                <w:rPrChange w:id="8858" w:author="Rodrigo García" w:date="2017-09-29T10:10:00Z">
                  <w:rPr>
                    <w:ins w:id="8859" w:author="Borja Gonzalez" w:date="2017-09-28T19:31:00Z"/>
                    <w:rFonts w:ascii="Monaco" w:eastAsiaTheme="majorEastAsia" w:hAnsi="Monaco" w:cs="Monaco"/>
                    <w:color w:val="243F60" w:themeColor="accent1" w:themeShade="7F"/>
                    <w:sz w:val="32"/>
                    <w:szCs w:val="32"/>
                    <w:lang w:val="en-US"/>
                  </w:rPr>
                </w:rPrChange>
              </w:rPr>
              <w:pPrChange w:id="8860" w:author="GONZALEZ DIAZ, BORJA" w:date="2017-09-29T19:25:00Z">
                <w:pPr>
                  <w:keepNext/>
                  <w:keepLines/>
                  <w:widowControl w:val="0"/>
                  <w:autoSpaceDE w:val="0"/>
                  <w:autoSpaceDN w:val="0"/>
                  <w:adjustRightInd w:val="0"/>
                  <w:spacing w:before="200"/>
                  <w:outlineLvl w:val="4"/>
                </w:pPr>
              </w:pPrChange>
            </w:pPr>
            <w:ins w:id="8861" w:author="Borja Gonzalez" w:date="2017-09-28T19:31:00Z">
              <w:r w:rsidRPr="0079203F">
                <w:rPr>
                  <w:lang w:val="es-ES"/>
                  <w:rPrChange w:id="8862" w:author="Rodrigo García" w:date="2017-09-29T10:10:00Z">
                    <w:rPr>
                      <w:rFonts w:ascii="Monaco" w:hAnsi="Monaco" w:cs="Monaco"/>
                      <w:sz w:val="32"/>
                      <w:szCs w:val="32"/>
                      <w:lang w:val="en-US"/>
                    </w:rPr>
                  </w:rPrChange>
                </w:rPr>
                <w:t xml:space="preserve">            display</w:t>
              </w:r>
              <w:r w:rsidRPr="0079203F">
                <w:rPr>
                  <w:b/>
                  <w:bCs/>
                  <w:color w:val="CE5C00"/>
                  <w:lang w:val="es-ES"/>
                  <w:rPrChange w:id="8863" w:author="Rodrigo García" w:date="2017-09-29T10:10:00Z">
                    <w:rPr>
                      <w:rFonts w:ascii="Monaco" w:hAnsi="Monaco" w:cs="Monaco"/>
                      <w:b/>
                      <w:bCs/>
                      <w:color w:val="CE5C00"/>
                      <w:sz w:val="32"/>
                      <w:szCs w:val="32"/>
                      <w:lang w:val="en-US"/>
                    </w:rPr>
                  </w:rPrChange>
                </w:rPr>
                <w:t>:</w:t>
              </w:r>
              <w:r w:rsidRPr="0079203F">
                <w:rPr>
                  <w:lang w:val="es-ES"/>
                  <w:rPrChange w:id="8864" w:author="Rodrigo García" w:date="2017-09-29T10:10:00Z">
                    <w:rPr>
                      <w:rFonts w:ascii="Monaco" w:hAnsi="Monaco" w:cs="Monaco"/>
                      <w:sz w:val="32"/>
                      <w:szCs w:val="32"/>
                      <w:lang w:val="en-US"/>
                    </w:rPr>
                  </w:rPrChange>
                </w:rPr>
                <w:t xml:space="preserve"> </w:t>
              </w:r>
              <w:r w:rsidRPr="0079203F">
                <w:rPr>
                  <w:b/>
                  <w:bCs/>
                  <w:color w:val="204A87"/>
                  <w:lang w:val="es-ES"/>
                  <w:rPrChange w:id="8865" w:author="Rodrigo García" w:date="2017-09-29T10:10:00Z">
                    <w:rPr>
                      <w:rFonts w:ascii="Monaco" w:hAnsi="Monaco" w:cs="Monaco"/>
                      <w:b/>
                      <w:bCs/>
                      <w:color w:val="204A87"/>
                      <w:sz w:val="32"/>
                      <w:szCs w:val="32"/>
                      <w:lang w:val="en-US"/>
                    </w:rPr>
                  </w:rPrChange>
                </w:rPr>
                <w:t>true</w:t>
              </w:r>
              <w:r w:rsidRPr="0079203F">
                <w:rPr>
                  <w:b/>
                  <w:bCs/>
                  <w:lang w:val="es-ES"/>
                  <w:rPrChange w:id="8866"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8867" w:author="Borja Gonzalez" w:date="2017-09-28T19:31:00Z"/>
                <w:lang w:val="es-ES"/>
                <w:rPrChange w:id="8868" w:author="Rodrigo García" w:date="2017-09-29T10:10:00Z">
                  <w:rPr>
                    <w:ins w:id="8869" w:author="Borja Gonzalez" w:date="2017-09-28T19:31:00Z"/>
                    <w:rFonts w:ascii="Monaco" w:eastAsiaTheme="majorEastAsia" w:hAnsi="Monaco" w:cs="Monaco"/>
                    <w:color w:val="243F60" w:themeColor="accent1" w:themeShade="7F"/>
                    <w:sz w:val="32"/>
                    <w:szCs w:val="32"/>
                    <w:lang w:val="en-US"/>
                  </w:rPr>
                </w:rPrChange>
              </w:rPr>
              <w:pPrChange w:id="8870" w:author="GONZALEZ DIAZ, BORJA" w:date="2017-09-29T19:25:00Z">
                <w:pPr>
                  <w:keepNext/>
                  <w:keepLines/>
                  <w:widowControl w:val="0"/>
                  <w:autoSpaceDE w:val="0"/>
                  <w:autoSpaceDN w:val="0"/>
                  <w:adjustRightInd w:val="0"/>
                  <w:spacing w:before="200"/>
                  <w:outlineLvl w:val="4"/>
                </w:pPr>
              </w:pPrChange>
            </w:pPr>
            <w:ins w:id="8871" w:author="Borja Gonzalez" w:date="2017-09-28T19:31:00Z">
              <w:r w:rsidRPr="0079203F">
                <w:rPr>
                  <w:lang w:val="es-ES"/>
                  <w:rPrChange w:id="8872" w:author="Rodrigo García" w:date="2017-09-29T10:10:00Z">
                    <w:rPr>
                      <w:rFonts w:ascii="Monaco" w:hAnsi="Monaco" w:cs="Monaco"/>
                      <w:sz w:val="32"/>
                      <w:szCs w:val="32"/>
                      <w:lang w:val="en-US"/>
                    </w:rPr>
                  </w:rPrChange>
                </w:rPr>
                <w:t xml:space="preserve">            text</w:t>
              </w:r>
              <w:r w:rsidRPr="0079203F">
                <w:rPr>
                  <w:b/>
                  <w:bCs/>
                  <w:color w:val="CE5C00"/>
                  <w:lang w:val="es-ES"/>
                  <w:rPrChange w:id="8873" w:author="Rodrigo García" w:date="2017-09-29T10:10:00Z">
                    <w:rPr>
                      <w:rFonts w:ascii="Monaco" w:hAnsi="Monaco" w:cs="Monaco"/>
                      <w:b/>
                      <w:bCs/>
                      <w:color w:val="CE5C00"/>
                      <w:sz w:val="32"/>
                      <w:szCs w:val="32"/>
                      <w:lang w:val="en-US"/>
                    </w:rPr>
                  </w:rPrChange>
                </w:rPr>
                <w:t>:</w:t>
              </w:r>
              <w:r w:rsidRPr="0079203F">
                <w:rPr>
                  <w:lang w:val="es-ES"/>
                  <w:rPrChange w:id="8874" w:author="Rodrigo García" w:date="2017-09-29T10:10:00Z">
                    <w:rPr>
                      <w:rFonts w:ascii="Monaco" w:hAnsi="Monaco" w:cs="Monaco"/>
                      <w:sz w:val="32"/>
                      <w:szCs w:val="32"/>
                      <w:lang w:val="en-US"/>
                    </w:rPr>
                  </w:rPrChange>
                </w:rPr>
                <w:t xml:space="preserve"> </w:t>
              </w:r>
              <w:r w:rsidRPr="0079203F">
                <w:rPr>
                  <w:color w:val="4E9A06"/>
                  <w:lang w:val="es-ES"/>
                  <w:rPrChange w:id="8875"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8876" w:author="Rodrigo García" w:date="2017-09-29T10:10:00Z">
                    <w:rPr>
                      <w:rFonts w:ascii="Monaco" w:hAnsi="Monaco" w:cs="Monaco"/>
                      <w:b/>
                      <w:bCs/>
                      <w:color w:val="CE5C00"/>
                      <w:sz w:val="32"/>
                      <w:szCs w:val="32"/>
                      <w:lang w:val="en-US"/>
                    </w:rPr>
                  </w:rPrChange>
                </w:rPr>
                <w:t>+</w:t>
              </w:r>
              <w:r w:rsidRPr="0079203F">
                <w:rPr>
                  <w:lang w:val="es-ES"/>
                  <w:rPrChange w:id="8877" w:author="Rodrigo García" w:date="2017-09-29T10:10:00Z">
                    <w:rPr>
                      <w:rFonts w:ascii="Monaco" w:hAnsi="Monaco" w:cs="Monaco"/>
                      <w:color w:val="000000"/>
                      <w:sz w:val="32"/>
                      <w:szCs w:val="32"/>
                      <w:lang w:val="en-US"/>
                    </w:rPr>
                  </w:rPrChange>
                </w:rPr>
                <w:t>x</w:t>
              </w:r>
              <w:r w:rsidRPr="0079203F">
                <w:rPr>
                  <w:b/>
                  <w:bCs/>
                  <w:color w:val="CE5C00"/>
                  <w:lang w:val="es-ES"/>
                  <w:rPrChange w:id="8878" w:author="Rodrigo García" w:date="2017-09-29T10:10:00Z">
                    <w:rPr>
                      <w:rFonts w:ascii="Monaco" w:hAnsi="Monaco" w:cs="Monaco"/>
                      <w:b/>
                      <w:bCs/>
                      <w:color w:val="CE5C00"/>
                      <w:sz w:val="32"/>
                      <w:szCs w:val="32"/>
                      <w:lang w:val="en-US"/>
                    </w:rPr>
                  </w:rPrChange>
                </w:rPr>
                <w:t>+</w:t>
              </w:r>
              <w:r w:rsidRPr="0079203F">
                <w:rPr>
                  <w:color w:val="4E9A06"/>
                  <w:lang w:val="es-ES"/>
                  <w:rPrChange w:id="8879" w:author="Rodrigo García" w:date="2017-09-29T10:10:00Z">
                    <w:rPr>
                      <w:rFonts w:ascii="Monaco" w:hAnsi="Monaco" w:cs="Monaco"/>
                      <w:color w:val="4E9A06"/>
                      <w:sz w:val="32"/>
                      <w:szCs w:val="32"/>
                      <w:lang w:val="en-US"/>
                    </w:rPr>
                  </w:rPrChange>
                </w:rPr>
                <w:t>" de "</w:t>
              </w:r>
              <w:r w:rsidRPr="0079203F">
                <w:rPr>
                  <w:b/>
                  <w:bCs/>
                  <w:color w:val="CE5C00"/>
                  <w:lang w:val="es-ES"/>
                  <w:rPrChange w:id="8880" w:author="Rodrigo García" w:date="2017-09-29T10:10:00Z">
                    <w:rPr>
                      <w:rFonts w:ascii="Monaco" w:hAnsi="Monaco" w:cs="Monaco"/>
                      <w:b/>
                      <w:bCs/>
                      <w:color w:val="CE5C00"/>
                      <w:sz w:val="32"/>
                      <w:szCs w:val="32"/>
                      <w:lang w:val="en-US"/>
                    </w:rPr>
                  </w:rPrChange>
                </w:rPr>
                <w:t>+</w:t>
              </w:r>
              <w:r w:rsidRPr="0079203F">
                <w:rPr>
                  <w:lang w:val="es-ES"/>
                  <w:rPrChange w:id="8881" w:author="Rodrigo García" w:date="2017-09-29T10:10:00Z">
                    <w:rPr>
                      <w:rFonts w:ascii="Monaco" w:hAnsi="Monaco" w:cs="Monaco"/>
                      <w:color w:val="000000"/>
                      <w:sz w:val="32"/>
                      <w:szCs w:val="32"/>
                      <w:lang w:val="en-US"/>
                    </w:rPr>
                  </w:rPrChange>
                </w:rPr>
                <w:t>nombre</w:t>
              </w:r>
              <w:r w:rsidRPr="0079203F">
                <w:rPr>
                  <w:b/>
                  <w:bCs/>
                  <w:color w:val="CE5C00"/>
                  <w:lang w:val="es-ES"/>
                  <w:rPrChange w:id="8882" w:author="Rodrigo García" w:date="2017-09-29T10:10:00Z">
                    <w:rPr>
                      <w:rFonts w:ascii="Monaco" w:hAnsi="Monaco" w:cs="Monaco"/>
                      <w:b/>
                      <w:bCs/>
                      <w:color w:val="CE5C00"/>
                      <w:sz w:val="32"/>
                      <w:szCs w:val="32"/>
                      <w:lang w:val="en-US"/>
                    </w:rPr>
                  </w:rPrChange>
                </w:rPr>
                <w:t>+</w:t>
              </w:r>
              <w:r w:rsidRPr="0079203F">
                <w:rPr>
                  <w:color w:val="4E9A06"/>
                  <w:lang w:val="es-ES"/>
                  <w:rPrChange w:id="8883" w:author="Rodrigo García" w:date="2017-09-29T10:10:00Z">
                    <w:rPr>
                      <w:rFonts w:ascii="Monaco" w:hAnsi="Monaco" w:cs="Monaco"/>
                      <w:color w:val="4E9A06"/>
                      <w:sz w:val="32"/>
                      <w:szCs w:val="32"/>
                      <w:lang w:val="en-US"/>
                    </w:rPr>
                  </w:rPrChange>
                </w:rPr>
                <w:t>" "</w:t>
              </w:r>
              <w:r w:rsidRPr="0079203F">
                <w:rPr>
                  <w:b/>
                  <w:bCs/>
                  <w:color w:val="CE5C00"/>
                  <w:lang w:val="es-ES"/>
                  <w:rPrChange w:id="8884" w:author="Rodrigo García" w:date="2017-09-29T10:10:00Z">
                    <w:rPr>
                      <w:rFonts w:ascii="Monaco" w:hAnsi="Monaco" w:cs="Monaco"/>
                      <w:b/>
                      <w:bCs/>
                      <w:color w:val="CE5C00"/>
                      <w:sz w:val="32"/>
                      <w:szCs w:val="32"/>
                      <w:lang w:val="en-US"/>
                    </w:rPr>
                  </w:rPrChange>
                </w:rPr>
                <w:t>+</w:t>
              </w:r>
              <w:r w:rsidRPr="0079203F">
                <w:rPr>
                  <w:lang w:val="es-ES"/>
                  <w:rPrChange w:id="8885"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8886" w:author="Borja Gonzalez" w:date="2017-09-28T19:31:00Z"/>
                <w:lang w:val="en-US"/>
                <w:rPrChange w:id="8887" w:author="Borja Gonzalez" w:date="2017-09-28T19:31:00Z">
                  <w:rPr>
                    <w:ins w:id="8888" w:author="Borja Gonzalez" w:date="2017-09-28T19:31:00Z"/>
                    <w:rFonts w:ascii="Monaco" w:eastAsiaTheme="majorEastAsia" w:hAnsi="Monaco" w:cs="Monaco"/>
                    <w:color w:val="243F60" w:themeColor="accent1" w:themeShade="7F"/>
                    <w:sz w:val="32"/>
                    <w:szCs w:val="32"/>
                    <w:lang w:val="en-US"/>
                  </w:rPr>
                </w:rPrChange>
              </w:rPr>
              <w:pPrChange w:id="8889" w:author="GONZALEZ DIAZ, BORJA" w:date="2017-09-29T19:25:00Z">
                <w:pPr>
                  <w:keepNext/>
                  <w:keepLines/>
                  <w:widowControl w:val="0"/>
                  <w:autoSpaceDE w:val="0"/>
                  <w:autoSpaceDN w:val="0"/>
                  <w:adjustRightInd w:val="0"/>
                  <w:spacing w:before="200"/>
                  <w:outlineLvl w:val="4"/>
                </w:pPr>
              </w:pPrChange>
            </w:pPr>
            <w:ins w:id="8890" w:author="Borja Gonzalez" w:date="2017-09-28T19:31:00Z">
              <w:r w:rsidRPr="0079203F">
                <w:rPr>
                  <w:lang w:val="es-ES"/>
                  <w:rPrChange w:id="8891" w:author="Rodrigo García" w:date="2017-09-29T10:10:00Z">
                    <w:rPr>
                      <w:rFonts w:ascii="Monaco" w:hAnsi="Monaco" w:cs="Monaco"/>
                      <w:sz w:val="32"/>
                      <w:szCs w:val="32"/>
                      <w:lang w:val="en-US"/>
                    </w:rPr>
                  </w:rPrChange>
                </w:rPr>
                <w:t xml:space="preserve">        </w:t>
              </w:r>
              <w:r w:rsidRPr="00E066BD">
                <w:rPr>
                  <w:b/>
                  <w:bCs/>
                  <w:lang w:val="en-US"/>
                  <w:rPrChange w:id="8892"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8893" w:author="Borja Gonzalez" w:date="2017-09-28T19:31:00Z"/>
                <w:lang w:val="en-US"/>
                <w:rPrChange w:id="8894" w:author="Borja Gonzalez" w:date="2017-09-28T19:31:00Z">
                  <w:rPr>
                    <w:ins w:id="8895" w:author="Borja Gonzalez" w:date="2017-09-28T19:31:00Z"/>
                    <w:rFonts w:ascii="Monaco" w:eastAsiaTheme="majorEastAsia" w:hAnsi="Monaco" w:cs="Monaco"/>
                    <w:color w:val="243F60" w:themeColor="accent1" w:themeShade="7F"/>
                    <w:sz w:val="32"/>
                    <w:szCs w:val="32"/>
                    <w:lang w:val="en-US"/>
                  </w:rPr>
                </w:rPrChange>
              </w:rPr>
              <w:pPrChange w:id="8896" w:author="GONZALEZ DIAZ, BORJA" w:date="2017-09-29T19:25:00Z">
                <w:pPr>
                  <w:keepNext/>
                  <w:keepLines/>
                  <w:widowControl w:val="0"/>
                  <w:autoSpaceDE w:val="0"/>
                  <w:autoSpaceDN w:val="0"/>
                  <w:adjustRightInd w:val="0"/>
                  <w:spacing w:before="200"/>
                  <w:outlineLvl w:val="4"/>
                </w:pPr>
              </w:pPrChange>
            </w:pPr>
            <w:ins w:id="8897" w:author="Borja Gonzalez" w:date="2017-09-28T19:31:00Z">
              <w:r w:rsidRPr="00E066BD">
                <w:rPr>
                  <w:lang w:val="en-US"/>
                  <w:rPrChange w:id="8898" w:author="Borja Gonzalez" w:date="2017-09-28T19:31:00Z">
                    <w:rPr>
                      <w:rFonts w:ascii="Monaco" w:hAnsi="Monaco" w:cs="Monaco"/>
                      <w:sz w:val="32"/>
                      <w:szCs w:val="32"/>
                      <w:lang w:val="en-US"/>
                    </w:rPr>
                  </w:rPrChange>
                </w:rPr>
                <w:t xml:space="preserve">    scales</w:t>
              </w:r>
              <w:r w:rsidRPr="00E066BD">
                <w:rPr>
                  <w:b/>
                  <w:bCs/>
                  <w:color w:val="CE5C00"/>
                  <w:lang w:val="en-US"/>
                  <w:rPrChange w:id="8899" w:author="Borja Gonzalez" w:date="2017-09-28T19:31:00Z">
                    <w:rPr>
                      <w:rFonts w:ascii="Monaco" w:hAnsi="Monaco" w:cs="Monaco"/>
                      <w:b/>
                      <w:bCs/>
                      <w:color w:val="CE5C00"/>
                      <w:sz w:val="32"/>
                      <w:szCs w:val="32"/>
                      <w:lang w:val="en-US"/>
                    </w:rPr>
                  </w:rPrChange>
                </w:rPr>
                <w:t>:</w:t>
              </w:r>
              <w:r w:rsidRPr="00E066BD">
                <w:rPr>
                  <w:lang w:val="en-US"/>
                  <w:rPrChange w:id="8900" w:author="Borja Gonzalez" w:date="2017-09-28T19:31:00Z">
                    <w:rPr>
                      <w:rFonts w:ascii="Monaco" w:hAnsi="Monaco" w:cs="Monaco"/>
                      <w:sz w:val="32"/>
                      <w:szCs w:val="32"/>
                      <w:lang w:val="en-US"/>
                    </w:rPr>
                  </w:rPrChange>
                </w:rPr>
                <w:t xml:space="preserve"> </w:t>
              </w:r>
              <w:r w:rsidRPr="00E066BD">
                <w:rPr>
                  <w:b/>
                  <w:bCs/>
                  <w:lang w:val="en-US"/>
                  <w:rPrChange w:id="8901"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8902" w:author="Borja Gonzalez" w:date="2017-09-28T19:31:00Z"/>
                <w:lang w:val="en-US"/>
                <w:rPrChange w:id="8903" w:author="Borja Gonzalez" w:date="2017-09-28T19:31:00Z">
                  <w:rPr>
                    <w:ins w:id="8904" w:author="Borja Gonzalez" w:date="2017-09-28T19:31:00Z"/>
                    <w:rFonts w:ascii="Monaco" w:eastAsiaTheme="majorEastAsia" w:hAnsi="Monaco" w:cs="Monaco"/>
                    <w:color w:val="243F60" w:themeColor="accent1" w:themeShade="7F"/>
                    <w:sz w:val="32"/>
                    <w:szCs w:val="32"/>
                    <w:lang w:val="en-US"/>
                  </w:rPr>
                </w:rPrChange>
              </w:rPr>
              <w:pPrChange w:id="8905" w:author="GONZALEZ DIAZ, BORJA" w:date="2017-09-29T19:25:00Z">
                <w:pPr>
                  <w:keepNext/>
                  <w:keepLines/>
                  <w:widowControl w:val="0"/>
                  <w:autoSpaceDE w:val="0"/>
                  <w:autoSpaceDN w:val="0"/>
                  <w:adjustRightInd w:val="0"/>
                  <w:spacing w:before="200"/>
                  <w:outlineLvl w:val="4"/>
                </w:pPr>
              </w:pPrChange>
            </w:pPr>
            <w:ins w:id="8906" w:author="Borja Gonzalez" w:date="2017-09-28T19:31:00Z">
              <w:r w:rsidRPr="00E066BD">
                <w:rPr>
                  <w:lang w:val="en-US"/>
                  <w:rPrChange w:id="8907" w:author="Borja Gonzalez" w:date="2017-09-28T19:31:00Z">
                    <w:rPr>
                      <w:rFonts w:ascii="Monaco" w:hAnsi="Monaco" w:cs="Monaco"/>
                      <w:sz w:val="32"/>
                      <w:szCs w:val="32"/>
                      <w:lang w:val="en-US"/>
                    </w:rPr>
                  </w:rPrChange>
                </w:rPr>
                <w:t xml:space="preserve">        yAxes</w:t>
              </w:r>
              <w:r w:rsidRPr="00E066BD">
                <w:rPr>
                  <w:b/>
                  <w:bCs/>
                  <w:color w:val="CE5C00"/>
                  <w:lang w:val="en-US"/>
                  <w:rPrChange w:id="8908" w:author="Borja Gonzalez" w:date="2017-09-28T19:31:00Z">
                    <w:rPr>
                      <w:rFonts w:ascii="Monaco" w:hAnsi="Monaco" w:cs="Monaco"/>
                      <w:b/>
                      <w:bCs/>
                      <w:color w:val="CE5C00"/>
                      <w:sz w:val="32"/>
                      <w:szCs w:val="32"/>
                      <w:lang w:val="en-US"/>
                    </w:rPr>
                  </w:rPrChange>
                </w:rPr>
                <w:t>:</w:t>
              </w:r>
              <w:r w:rsidRPr="00E066BD">
                <w:rPr>
                  <w:lang w:val="en-US"/>
                  <w:rPrChange w:id="8909" w:author="Borja Gonzalez" w:date="2017-09-28T19:31:00Z">
                    <w:rPr>
                      <w:rFonts w:ascii="Monaco" w:hAnsi="Monaco" w:cs="Monaco"/>
                      <w:sz w:val="32"/>
                      <w:szCs w:val="32"/>
                      <w:lang w:val="en-US"/>
                    </w:rPr>
                  </w:rPrChange>
                </w:rPr>
                <w:t xml:space="preserve"> </w:t>
              </w:r>
              <w:r w:rsidRPr="00E066BD">
                <w:rPr>
                  <w:b/>
                  <w:bCs/>
                  <w:lang w:val="en-US"/>
                  <w:rPrChange w:id="8910"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8911" w:author="Borja Gonzalez" w:date="2017-09-28T19:31:00Z"/>
                <w:lang w:val="en-US"/>
                <w:rPrChange w:id="8912" w:author="Borja Gonzalez" w:date="2017-09-28T19:31:00Z">
                  <w:rPr>
                    <w:ins w:id="8913" w:author="Borja Gonzalez" w:date="2017-09-28T19:31:00Z"/>
                    <w:rFonts w:ascii="Monaco" w:eastAsiaTheme="majorEastAsia" w:hAnsi="Monaco" w:cs="Monaco"/>
                    <w:color w:val="243F60" w:themeColor="accent1" w:themeShade="7F"/>
                    <w:sz w:val="32"/>
                    <w:szCs w:val="32"/>
                    <w:lang w:val="en-US"/>
                  </w:rPr>
                </w:rPrChange>
              </w:rPr>
              <w:pPrChange w:id="8914" w:author="GONZALEZ DIAZ, BORJA" w:date="2017-09-29T19:25:00Z">
                <w:pPr>
                  <w:keepNext/>
                  <w:keepLines/>
                  <w:widowControl w:val="0"/>
                  <w:autoSpaceDE w:val="0"/>
                  <w:autoSpaceDN w:val="0"/>
                  <w:adjustRightInd w:val="0"/>
                  <w:spacing w:before="200"/>
                  <w:outlineLvl w:val="4"/>
                </w:pPr>
              </w:pPrChange>
            </w:pPr>
            <w:ins w:id="8915" w:author="Borja Gonzalez" w:date="2017-09-28T19:31:00Z">
              <w:r w:rsidRPr="00E066BD">
                <w:rPr>
                  <w:lang w:val="en-US"/>
                  <w:rPrChange w:id="8916" w:author="Borja Gonzalez" w:date="2017-09-28T19:31:00Z">
                    <w:rPr>
                      <w:rFonts w:ascii="Monaco" w:hAnsi="Monaco" w:cs="Monaco"/>
                      <w:sz w:val="32"/>
                      <w:szCs w:val="32"/>
                      <w:lang w:val="en-US"/>
                    </w:rPr>
                  </w:rPrChange>
                </w:rPr>
                <w:t xml:space="preserve">            ticks</w:t>
              </w:r>
              <w:r w:rsidRPr="00E066BD">
                <w:rPr>
                  <w:b/>
                  <w:bCs/>
                  <w:color w:val="CE5C00"/>
                  <w:lang w:val="en-US"/>
                  <w:rPrChange w:id="8917" w:author="Borja Gonzalez" w:date="2017-09-28T19:31:00Z">
                    <w:rPr>
                      <w:rFonts w:ascii="Monaco" w:hAnsi="Monaco" w:cs="Monaco"/>
                      <w:b/>
                      <w:bCs/>
                      <w:color w:val="CE5C00"/>
                      <w:sz w:val="32"/>
                      <w:szCs w:val="32"/>
                      <w:lang w:val="en-US"/>
                    </w:rPr>
                  </w:rPrChange>
                </w:rPr>
                <w:t>:</w:t>
              </w:r>
              <w:r w:rsidRPr="00E066BD">
                <w:rPr>
                  <w:lang w:val="en-US"/>
                  <w:rPrChange w:id="8918" w:author="Borja Gonzalez" w:date="2017-09-28T19:31:00Z">
                    <w:rPr>
                      <w:rFonts w:ascii="Monaco" w:hAnsi="Monaco" w:cs="Monaco"/>
                      <w:sz w:val="32"/>
                      <w:szCs w:val="32"/>
                      <w:lang w:val="en-US"/>
                    </w:rPr>
                  </w:rPrChange>
                </w:rPr>
                <w:t xml:space="preserve"> </w:t>
              </w:r>
              <w:r w:rsidRPr="00E066BD">
                <w:rPr>
                  <w:b/>
                  <w:bCs/>
                  <w:lang w:val="en-US"/>
                  <w:rPrChange w:id="8919"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8920" w:author="Borja Gonzalez" w:date="2017-09-28T19:31:00Z"/>
                <w:lang w:val="en-US"/>
                <w:rPrChange w:id="8921" w:author="Borja Gonzalez" w:date="2017-09-28T19:31:00Z">
                  <w:rPr>
                    <w:ins w:id="8922" w:author="Borja Gonzalez" w:date="2017-09-28T19:31:00Z"/>
                    <w:rFonts w:ascii="Monaco" w:eastAsiaTheme="majorEastAsia" w:hAnsi="Monaco" w:cs="Monaco"/>
                    <w:color w:val="243F60" w:themeColor="accent1" w:themeShade="7F"/>
                    <w:sz w:val="32"/>
                    <w:szCs w:val="32"/>
                    <w:lang w:val="en-US"/>
                  </w:rPr>
                </w:rPrChange>
              </w:rPr>
              <w:pPrChange w:id="8923" w:author="GONZALEZ DIAZ, BORJA" w:date="2017-09-29T19:25:00Z">
                <w:pPr>
                  <w:keepNext/>
                  <w:keepLines/>
                  <w:widowControl w:val="0"/>
                  <w:autoSpaceDE w:val="0"/>
                  <w:autoSpaceDN w:val="0"/>
                  <w:adjustRightInd w:val="0"/>
                  <w:spacing w:before="200"/>
                  <w:outlineLvl w:val="4"/>
                </w:pPr>
              </w:pPrChange>
            </w:pPr>
            <w:ins w:id="8924" w:author="Borja Gonzalez" w:date="2017-09-28T19:31:00Z">
              <w:r w:rsidRPr="00E066BD">
                <w:rPr>
                  <w:lang w:val="en-US"/>
                  <w:rPrChange w:id="8925" w:author="Borja Gonzalez" w:date="2017-09-28T19:31:00Z">
                    <w:rPr>
                      <w:rFonts w:ascii="Monaco" w:hAnsi="Monaco" w:cs="Monaco"/>
                      <w:sz w:val="32"/>
                      <w:szCs w:val="32"/>
                      <w:lang w:val="en-US"/>
                    </w:rPr>
                  </w:rPrChange>
                </w:rPr>
                <w:t xml:space="preserve">                    beginAtZero</w:t>
              </w:r>
              <w:r w:rsidRPr="00E066BD">
                <w:rPr>
                  <w:b/>
                  <w:bCs/>
                  <w:color w:val="CE5C00"/>
                  <w:lang w:val="en-US"/>
                  <w:rPrChange w:id="8926" w:author="Borja Gonzalez" w:date="2017-09-28T19:31:00Z">
                    <w:rPr>
                      <w:rFonts w:ascii="Monaco" w:hAnsi="Monaco" w:cs="Monaco"/>
                      <w:b/>
                      <w:bCs/>
                      <w:color w:val="CE5C00"/>
                      <w:sz w:val="32"/>
                      <w:szCs w:val="32"/>
                      <w:lang w:val="en-US"/>
                    </w:rPr>
                  </w:rPrChange>
                </w:rPr>
                <w:t>:</w:t>
              </w:r>
              <w:r w:rsidRPr="00E066BD">
                <w:rPr>
                  <w:lang w:val="en-US"/>
                  <w:rPrChange w:id="8927" w:author="Borja Gonzalez" w:date="2017-09-28T19:31:00Z">
                    <w:rPr>
                      <w:rFonts w:ascii="Monaco" w:hAnsi="Monaco" w:cs="Monaco"/>
                      <w:sz w:val="32"/>
                      <w:szCs w:val="32"/>
                      <w:lang w:val="en-US"/>
                    </w:rPr>
                  </w:rPrChange>
                </w:rPr>
                <w:t xml:space="preserve"> </w:t>
              </w:r>
              <w:r w:rsidRPr="00E066BD">
                <w:rPr>
                  <w:b/>
                  <w:bCs/>
                  <w:color w:val="204A87"/>
                  <w:lang w:val="en-US"/>
                  <w:rPrChange w:id="8928" w:author="Borja Gonzalez" w:date="2017-09-28T19:31:00Z">
                    <w:rPr>
                      <w:rFonts w:ascii="Monaco" w:hAnsi="Monaco" w:cs="Monaco"/>
                      <w:b/>
                      <w:bCs/>
                      <w:color w:val="204A87"/>
                      <w:sz w:val="32"/>
                      <w:szCs w:val="32"/>
                      <w:lang w:val="en-US"/>
                    </w:rPr>
                  </w:rPrChange>
                </w:rPr>
                <w:t>false</w:t>
              </w:r>
              <w:r w:rsidRPr="00E066BD">
                <w:rPr>
                  <w:b/>
                  <w:bCs/>
                  <w:lang w:val="en-US"/>
                  <w:rPrChange w:id="8929"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8930" w:author="Borja Gonzalez" w:date="2017-09-28T19:31:00Z"/>
                <w:lang w:val="en-US"/>
                <w:rPrChange w:id="8931" w:author="Borja Gonzalez" w:date="2017-09-28T19:31:00Z">
                  <w:rPr>
                    <w:ins w:id="8932" w:author="Borja Gonzalez" w:date="2017-09-28T19:31:00Z"/>
                    <w:rFonts w:ascii="Monaco" w:eastAsiaTheme="majorEastAsia" w:hAnsi="Monaco" w:cs="Monaco"/>
                    <w:color w:val="243F60" w:themeColor="accent1" w:themeShade="7F"/>
                    <w:sz w:val="32"/>
                    <w:szCs w:val="32"/>
                    <w:lang w:val="en-US"/>
                  </w:rPr>
                </w:rPrChange>
              </w:rPr>
              <w:pPrChange w:id="8933" w:author="GONZALEZ DIAZ, BORJA" w:date="2017-09-29T19:25:00Z">
                <w:pPr>
                  <w:keepNext/>
                  <w:keepLines/>
                  <w:widowControl w:val="0"/>
                  <w:autoSpaceDE w:val="0"/>
                  <w:autoSpaceDN w:val="0"/>
                  <w:adjustRightInd w:val="0"/>
                  <w:spacing w:before="200"/>
                  <w:outlineLvl w:val="4"/>
                </w:pPr>
              </w:pPrChange>
            </w:pPr>
            <w:ins w:id="8934" w:author="Borja Gonzalez" w:date="2017-09-28T19:31:00Z">
              <w:r w:rsidRPr="00E066BD">
                <w:rPr>
                  <w:lang w:val="en-US"/>
                  <w:rPrChange w:id="8935" w:author="Borja Gonzalez" w:date="2017-09-28T19:31:00Z">
                    <w:rPr>
                      <w:rFonts w:ascii="Monaco" w:hAnsi="Monaco" w:cs="Monaco"/>
                      <w:sz w:val="32"/>
                      <w:szCs w:val="32"/>
                      <w:lang w:val="en-US"/>
                    </w:rPr>
                  </w:rPrChange>
                </w:rPr>
                <w:t xml:space="preserve">                    min</w:t>
              </w:r>
              <w:r w:rsidRPr="00E066BD">
                <w:rPr>
                  <w:b/>
                  <w:bCs/>
                  <w:color w:val="CE5C00"/>
                  <w:lang w:val="en-US"/>
                  <w:rPrChange w:id="8936" w:author="Borja Gonzalez" w:date="2017-09-28T19:31:00Z">
                    <w:rPr>
                      <w:rFonts w:ascii="Monaco" w:hAnsi="Monaco" w:cs="Monaco"/>
                      <w:b/>
                      <w:bCs/>
                      <w:color w:val="CE5C00"/>
                      <w:sz w:val="32"/>
                      <w:szCs w:val="32"/>
                      <w:lang w:val="en-US"/>
                    </w:rPr>
                  </w:rPrChange>
                </w:rPr>
                <w:t>:</w:t>
              </w:r>
              <w:r w:rsidRPr="00E066BD">
                <w:rPr>
                  <w:lang w:val="en-US"/>
                  <w:rPrChange w:id="8937" w:author="Borja Gonzalez" w:date="2017-09-28T19:31:00Z">
                    <w:rPr>
                      <w:rFonts w:ascii="Monaco" w:hAnsi="Monaco" w:cs="Monaco"/>
                      <w:sz w:val="32"/>
                      <w:szCs w:val="32"/>
                      <w:lang w:val="en-US"/>
                    </w:rPr>
                  </w:rPrChange>
                </w:rPr>
                <w:t xml:space="preserve"> </w:t>
              </w:r>
              <w:r w:rsidRPr="00E066BD">
                <w:rPr>
                  <w:b/>
                  <w:bCs/>
                  <w:color w:val="CE5C00"/>
                  <w:lang w:val="en-US"/>
                  <w:rPrChange w:id="8938" w:author="Borja Gonzalez" w:date="2017-09-28T19:31:00Z">
                    <w:rPr>
                      <w:rFonts w:ascii="Monaco" w:hAnsi="Monaco" w:cs="Monaco"/>
                      <w:b/>
                      <w:bCs/>
                      <w:color w:val="CE5C00"/>
                      <w:sz w:val="32"/>
                      <w:szCs w:val="32"/>
                      <w:lang w:val="en-US"/>
                    </w:rPr>
                  </w:rPrChange>
                </w:rPr>
                <w:t>-</w:t>
              </w:r>
              <w:r w:rsidRPr="00E066BD">
                <w:rPr>
                  <w:b/>
                  <w:bCs/>
                  <w:color w:val="0000CF"/>
                  <w:lang w:val="en-US"/>
                  <w:rPrChange w:id="8939" w:author="Borja Gonzalez" w:date="2017-09-28T19:31:00Z">
                    <w:rPr>
                      <w:rFonts w:ascii="Monaco" w:hAnsi="Monaco" w:cs="Monaco"/>
                      <w:b/>
                      <w:bCs/>
                      <w:color w:val="0000CF"/>
                      <w:sz w:val="32"/>
                      <w:szCs w:val="32"/>
                      <w:lang w:val="en-US"/>
                    </w:rPr>
                  </w:rPrChange>
                </w:rPr>
                <w:t>90</w:t>
              </w:r>
              <w:r w:rsidRPr="00E066BD">
                <w:rPr>
                  <w:b/>
                  <w:bCs/>
                  <w:lang w:val="en-US"/>
                  <w:rPrChange w:id="8940"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8941" w:author="Borja Gonzalez" w:date="2017-09-28T19:31:00Z"/>
                <w:lang w:val="en-US"/>
                <w:rPrChange w:id="8942" w:author="Borja Gonzalez" w:date="2017-09-28T19:31:00Z">
                  <w:rPr>
                    <w:ins w:id="8943" w:author="Borja Gonzalez" w:date="2017-09-28T19:31:00Z"/>
                    <w:rFonts w:ascii="Monaco" w:eastAsiaTheme="majorEastAsia" w:hAnsi="Monaco" w:cs="Monaco"/>
                    <w:color w:val="243F60" w:themeColor="accent1" w:themeShade="7F"/>
                    <w:sz w:val="32"/>
                    <w:szCs w:val="32"/>
                    <w:lang w:val="en-US"/>
                  </w:rPr>
                </w:rPrChange>
              </w:rPr>
              <w:pPrChange w:id="8944" w:author="GONZALEZ DIAZ, BORJA" w:date="2017-09-29T19:25:00Z">
                <w:pPr>
                  <w:keepNext/>
                  <w:keepLines/>
                  <w:widowControl w:val="0"/>
                  <w:autoSpaceDE w:val="0"/>
                  <w:autoSpaceDN w:val="0"/>
                  <w:adjustRightInd w:val="0"/>
                  <w:spacing w:before="200"/>
                  <w:outlineLvl w:val="4"/>
                </w:pPr>
              </w:pPrChange>
            </w:pPr>
            <w:ins w:id="8945" w:author="Borja Gonzalez" w:date="2017-09-28T19:31:00Z">
              <w:r w:rsidRPr="00E066BD">
                <w:rPr>
                  <w:lang w:val="en-US"/>
                  <w:rPrChange w:id="8946" w:author="Borja Gonzalez" w:date="2017-09-28T19:31:00Z">
                    <w:rPr>
                      <w:rFonts w:ascii="Monaco" w:hAnsi="Monaco" w:cs="Monaco"/>
                      <w:sz w:val="32"/>
                      <w:szCs w:val="32"/>
                      <w:lang w:val="en-US"/>
                    </w:rPr>
                  </w:rPrChange>
                </w:rPr>
                <w:t xml:space="preserve">                    max</w:t>
              </w:r>
              <w:r w:rsidRPr="00E066BD">
                <w:rPr>
                  <w:b/>
                  <w:bCs/>
                  <w:color w:val="CE5C00"/>
                  <w:lang w:val="en-US"/>
                  <w:rPrChange w:id="8947" w:author="Borja Gonzalez" w:date="2017-09-28T19:31:00Z">
                    <w:rPr>
                      <w:rFonts w:ascii="Monaco" w:hAnsi="Monaco" w:cs="Monaco"/>
                      <w:b/>
                      <w:bCs/>
                      <w:color w:val="CE5C00"/>
                      <w:sz w:val="32"/>
                      <w:szCs w:val="32"/>
                      <w:lang w:val="en-US"/>
                    </w:rPr>
                  </w:rPrChange>
                </w:rPr>
                <w:t>:</w:t>
              </w:r>
              <w:r w:rsidRPr="00E066BD">
                <w:rPr>
                  <w:lang w:val="en-US"/>
                  <w:rPrChange w:id="8948" w:author="Borja Gonzalez" w:date="2017-09-28T19:31:00Z">
                    <w:rPr>
                      <w:rFonts w:ascii="Monaco" w:hAnsi="Monaco" w:cs="Monaco"/>
                      <w:sz w:val="32"/>
                      <w:szCs w:val="32"/>
                      <w:lang w:val="en-US"/>
                    </w:rPr>
                  </w:rPrChange>
                </w:rPr>
                <w:t xml:space="preserve"> </w:t>
              </w:r>
              <w:r w:rsidRPr="00E066BD">
                <w:rPr>
                  <w:b/>
                  <w:bCs/>
                  <w:color w:val="0000CF"/>
                  <w:lang w:val="en-US"/>
                  <w:rPrChange w:id="8949"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8950" w:author="Borja Gonzalez" w:date="2017-09-28T19:31:00Z"/>
                <w:lang w:val="en-US"/>
                <w:rPrChange w:id="8951" w:author="Borja Gonzalez" w:date="2017-09-28T19:31:00Z">
                  <w:rPr>
                    <w:ins w:id="8952" w:author="Borja Gonzalez" w:date="2017-09-28T19:31:00Z"/>
                    <w:rFonts w:ascii="Monaco" w:eastAsiaTheme="majorEastAsia" w:hAnsi="Monaco" w:cs="Monaco"/>
                    <w:color w:val="243F60" w:themeColor="accent1" w:themeShade="7F"/>
                    <w:sz w:val="32"/>
                    <w:szCs w:val="32"/>
                    <w:lang w:val="en-US"/>
                  </w:rPr>
                </w:rPrChange>
              </w:rPr>
              <w:pPrChange w:id="8953" w:author="GONZALEZ DIAZ, BORJA" w:date="2017-09-29T19:25:00Z">
                <w:pPr>
                  <w:keepNext/>
                  <w:keepLines/>
                  <w:widowControl w:val="0"/>
                  <w:autoSpaceDE w:val="0"/>
                  <w:autoSpaceDN w:val="0"/>
                  <w:adjustRightInd w:val="0"/>
                  <w:spacing w:before="200"/>
                  <w:outlineLvl w:val="4"/>
                </w:pPr>
              </w:pPrChange>
            </w:pPr>
            <w:ins w:id="8954" w:author="Borja Gonzalez" w:date="2017-09-28T19:31:00Z">
              <w:r w:rsidRPr="00E066BD">
                <w:rPr>
                  <w:lang w:val="en-US"/>
                  <w:rPrChange w:id="8955" w:author="Borja Gonzalez" w:date="2017-09-28T19:31:00Z">
                    <w:rPr>
                      <w:rFonts w:ascii="Monaco" w:hAnsi="Monaco" w:cs="Monaco"/>
                      <w:sz w:val="32"/>
                      <w:szCs w:val="32"/>
                      <w:lang w:val="en-US"/>
                    </w:rPr>
                  </w:rPrChange>
                </w:rPr>
                <w:t xml:space="preserve">                </w:t>
              </w:r>
              <w:r w:rsidRPr="00E066BD">
                <w:rPr>
                  <w:b/>
                  <w:bCs/>
                  <w:lang w:val="en-US"/>
                  <w:rPrChange w:id="8956"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8957" w:author="Borja Gonzalez" w:date="2017-09-28T19:31:00Z"/>
                <w:lang w:val="en-US"/>
                <w:rPrChange w:id="8958" w:author="Borja Gonzalez" w:date="2017-09-28T19:31:00Z">
                  <w:rPr>
                    <w:ins w:id="8959" w:author="Borja Gonzalez" w:date="2017-09-28T19:31:00Z"/>
                    <w:rFonts w:ascii="Monaco" w:eastAsiaTheme="majorEastAsia" w:hAnsi="Monaco" w:cs="Monaco"/>
                    <w:color w:val="243F60" w:themeColor="accent1" w:themeShade="7F"/>
                    <w:sz w:val="32"/>
                    <w:szCs w:val="32"/>
                    <w:lang w:val="en-US"/>
                  </w:rPr>
                </w:rPrChange>
              </w:rPr>
              <w:pPrChange w:id="8960" w:author="GONZALEZ DIAZ, BORJA" w:date="2017-09-29T19:25:00Z">
                <w:pPr>
                  <w:keepNext/>
                  <w:keepLines/>
                  <w:widowControl w:val="0"/>
                  <w:autoSpaceDE w:val="0"/>
                  <w:autoSpaceDN w:val="0"/>
                  <w:adjustRightInd w:val="0"/>
                  <w:spacing w:before="200"/>
                  <w:outlineLvl w:val="4"/>
                </w:pPr>
              </w:pPrChange>
            </w:pPr>
            <w:ins w:id="8961" w:author="Borja Gonzalez" w:date="2017-09-28T19:31:00Z">
              <w:r w:rsidRPr="00E066BD">
                <w:rPr>
                  <w:lang w:val="en-US"/>
                  <w:rPrChange w:id="8962" w:author="Borja Gonzalez" w:date="2017-09-28T19:31:00Z">
                    <w:rPr>
                      <w:rFonts w:ascii="Monaco" w:hAnsi="Monaco" w:cs="Monaco"/>
                      <w:sz w:val="32"/>
                      <w:szCs w:val="32"/>
                      <w:lang w:val="en-US"/>
                    </w:rPr>
                  </w:rPrChange>
                </w:rPr>
                <w:t xml:space="preserve">            gridLines</w:t>
              </w:r>
              <w:r w:rsidRPr="00E066BD">
                <w:rPr>
                  <w:b/>
                  <w:bCs/>
                  <w:color w:val="CE5C00"/>
                  <w:lang w:val="en-US"/>
                  <w:rPrChange w:id="8963" w:author="Borja Gonzalez" w:date="2017-09-28T19:31:00Z">
                    <w:rPr>
                      <w:rFonts w:ascii="Monaco" w:hAnsi="Monaco" w:cs="Monaco"/>
                      <w:b/>
                      <w:bCs/>
                      <w:color w:val="CE5C00"/>
                      <w:sz w:val="32"/>
                      <w:szCs w:val="32"/>
                      <w:lang w:val="en-US"/>
                    </w:rPr>
                  </w:rPrChange>
                </w:rPr>
                <w:t>:</w:t>
              </w:r>
              <w:r w:rsidRPr="00E066BD">
                <w:rPr>
                  <w:lang w:val="en-US"/>
                  <w:rPrChange w:id="8964" w:author="Borja Gonzalez" w:date="2017-09-28T19:31:00Z">
                    <w:rPr>
                      <w:rFonts w:ascii="Monaco" w:hAnsi="Monaco" w:cs="Monaco"/>
                      <w:sz w:val="32"/>
                      <w:szCs w:val="32"/>
                      <w:lang w:val="en-US"/>
                    </w:rPr>
                  </w:rPrChange>
                </w:rPr>
                <w:t xml:space="preserve"> </w:t>
              </w:r>
              <w:r w:rsidRPr="00E066BD">
                <w:rPr>
                  <w:b/>
                  <w:bCs/>
                  <w:lang w:val="en-US"/>
                  <w:rPrChange w:id="8965"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8966" w:author="Borja Gonzalez" w:date="2017-09-28T19:31:00Z"/>
                <w:lang w:val="en-US"/>
                <w:rPrChange w:id="8967" w:author="Borja Gonzalez" w:date="2017-09-28T19:31:00Z">
                  <w:rPr>
                    <w:ins w:id="8968" w:author="Borja Gonzalez" w:date="2017-09-28T19:31:00Z"/>
                    <w:rFonts w:ascii="Monaco" w:eastAsiaTheme="majorEastAsia" w:hAnsi="Monaco" w:cs="Monaco"/>
                    <w:color w:val="243F60" w:themeColor="accent1" w:themeShade="7F"/>
                    <w:sz w:val="32"/>
                    <w:szCs w:val="32"/>
                    <w:lang w:val="en-US"/>
                  </w:rPr>
                </w:rPrChange>
              </w:rPr>
              <w:pPrChange w:id="8969" w:author="GONZALEZ DIAZ, BORJA" w:date="2017-09-29T19:25:00Z">
                <w:pPr>
                  <w:keepNext/>
                  <w:keepLines/>
                  <w:widowControl w:val="0"/>
                  <w:autoSpaceDE w:val="0"/>
                  <w:autoSpaceDN w:val="0"/>
                  <w:adjustRightInd w:val="0"/>
                  <w:spacing w:before="200"/>
                  <w:outlineLvl w:val="4"/>
                </w:pPr>
              </w:pPrChange>
            </w:pPr>
            <w:ins w:id="8970" w:author="Borja Gonzalez" w:date="2017-09-28T19:31:00Z">
              <w:r w:rsidRPr="00E066BD">
                <w:rPr>
                  <w:lang w:val="en-US"/>
                  <w:rPrChange w:id="8971" w:author="Borja Gonzalez" w:date="2017-09-28T19:31:00Z">
                    <w:rPr>
                      <w:rFonts w:ascii="Monaco" w:hAnsi="Monaco" w:cs="Monaco"/>
                      <w:sz w:val="32"/>
                      <w:szCs w:val="32"/>
                      <w:lang w:val="en-US"/>
                    </w:rPr>
                  </w:rPrChange>
                </w:rPr>
                <w:t xml:space="preserve">                drawBorder</w:t>
              </w:r>
              <w:r w:rsidRPr="00E066BD">
                <w:rPr>
                  <w:b/>
                  <w:bCs/>
                  <w:color w:val="CE5C00"/>
                  <w:lang w:val="en-US"/>
                  <w:rPrChange w:id="8972" w:author="Borja Gonzalez" w:date="2017-09-28T19:31:00Z">
                    <w:rPr>
                      <w:rFonts w:ascii="Monaco" w:hAnsi="Monaco" w:cs="Monaco"/>
                      <w:b/>
                      <w:bCs/>
                      <w:color w:val="CE5C00"/>
                      <w:sz w:val="32"/>
                      <w:szCs w:val="32"/>
                      <w:lang w:val="en-US"/>
                    </w:rPr>
                  </w:rPrChange>
                </w:rPr>
                <w:t>:</w:t>
              </w:r>
              <w:r w:rsidRPr="00E066BD">
                <w:rPr>
                  <w:lang w:val="en-US"/>
                  <w:rPrChange w:id="8973" w:author="Borja Gonzalez" w:date="2017-09-28T19:31:00Z">
                    <w:rPr>
                      <w:rFonts w:ascii="Monaco" w:hAnsi="Monaco" w:cs="Monaco"/>
                      <w:sz w:val="32"/>
                      <w:szCs w:val="32"/>
                      <w:lang w:val="en-US"/>
                    </w:rPr>
                  </w:rPrChange>
                </w:rPr>
                <w:t xml:space="preserve"> </w:t>
              </w:r>
              <w:r w:rsidRPr="00E066BD">
                <w:rPr>
                  <w:b/>
                  <w:bCs/>
                  <w:color w:val="204A87"/>
                  <w:lang w:val="en-US"/>
                  <w:rPrChange w:id="8974" w:author="Borja Gonzalez" w:date="2017-09-28T19:31:00Z">
                    <w:rPr>
                      <w:rFonts w:ascii="Monaco" w:hAnsi="Monaco" w:cs="Monaco"/>
                      <w:b/>
                      <w:bCs/>
                      <w:color w:val="204A87"/>
                      <w:sz w:val="32"/>
                      <w:szCs w:val="32"/>
                      <w:lang w:val="en-US"/>
                    </w:rPr>
                  </w:rPrChange>
                </w:rPr>
                <w:t>true</w:t>
              </w:r>
              <w:r w:rsidRPr="00E066BD">
                <w:rPr>
                  <w:b/>
                  <w:bCs/>
                  <w:lang w:val="en-US"/>
                  <w:rPrChange w:id="8975"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8976" w:author="Borja Gonzalez" w:date="2017-09-28T19:31:00Z"/>
                <w:lang w:val="en-US"/>
                <w:rPrChange w:id="8977" w:author="Borja Gonzalez" w:date="2017-09-28T19:31:00Z">
                  <w:rPr>
                    <w:ins w:id="8978" w:author="Borja Gonzalez" w:date="2017-09-28T19:31:00Z"/>
                    <w:rFonts w:ascii="Monaco" w:eastAsiaTheme="majorEastAsia" w:hAnsi="Monaco" w:cs="Monaco"/>
                    <w:color w:val="243F60" w:themeColor="accent1" w:themeShade="7F"/>
                    <w:sz w:val="32"/>
                    <w:szCs w:val="32"/>
                    <w:lang w:val="en-US"/>
                  </w:rPr>
                </w:rPrChange>
              </w:rPr>
              <w:pPrChange w:id="8979" w:author="GONZALEZ DIAZ, BORJA" w:date="2017-09-29T19:25:00Z">
                <w:pPr>
                  <w:keepNext/>
                  <w:keepLines/>
                  <w:widowControl w:val="0"/>
                  <w:autoSpaceDE w:val="0"/>
                  <w:autoSpaceDN w:val="0"/>
                  <w:adjustRightInd w:val="0"/>
                  <w:spacing w:before="200"/>
                  <w:outlineLvl w:val="4"/>
                </w:pPr>
              </w:pPrChange>
            </w:pPr>
            <w:ins w:id="8980" w:author="Borja Gonzalez" w:date="2017-09-28T19:31:00Z">
              <w:r w:rsidRPr="00E066BD">
                <w:rPr>
                  <w:lang w:val="en-US"/>
                  <w:rPrChange w:id="8981" w:author="Borja Gonzalez" w:date="2017-09-28T19:31:00Z">
                    <w:rPr>
                      <w:rFonts w:ascii="Monaco" w:hAnsi="Monaco" w:cs="Monaco"/>
                      <w:sz w:val="32"/>
                      <w:szCs w:val="32"/>
                      <w:lang w:val="en-US"/>
                    </w:rPr>
                  </w:rPrChange>
                </w:rPr>
                <w:t xml:space="preserve">                </w:t>
              </w:r>
              <w:r w:rsidRPr="00E066BD">
                <w:rPr>
                  <w:b/>
                  <w:bCs/>
                  <w:lang w:val="en-US"/>
                  <w:rPrChange w:id="8982"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8983" w:author="Borja Gonzalez" w:date="2017-09-28T19:31:00Z"/>
                <w:lang w:val="en-US"/>
                <w:rPrChange w:id="8984" w:author="Borja Gonzalez" w:date="2017-09-28T19:31:00Z">
                  <w:rPr>
                    <w:ins w:id="8985" w:author="Borja Gonzalez" w:date="2017-09-28T19:31:00Z"/>
                    <w:rFonts w:ascii="Monaco" w:eastAsiaTheme="majorEastAsia" w:hAnsi="Monaco" w:cs="Monaco"/>
                    <w:color w:val="243F60" w:themeColor="accent1" w:themeShade="7F"/>
                    <w:sz w:val="32"/>
                    <w:szCs w:val="32"/>
                    <w:lang w:val="en-US"/>
                  </w:rPr>
                </w:rPrChange>
              </w:rPr>
              <w:pPrChange w:id="8986" w:author="GONZALEZ DIAZ, BORJA" w:date="2017-09-29T19:25:00Z">
                <w:pPr>
                  <w:keepNext/>
                  <w:keepLines/>
                  <w:widowControl w:val="0"/>
                  <w:autoSpaceDE w:val="0"/>
                  <w:autoSpaceDN w:val="0"/>
                  <w:adjustRightInd w:val="0"/>
                  <w:spacing w:before="200"/>
                  <w:outlineLvl w:val="4"/>
                </w:pPr>
              </w:pPrChange>
            </w:pPr>
            <w:ins w:id="8987" w:author="Borja Gonzalez" w:date="2017-09-28T19:31:00Z">
              <w:r w:rsidRPr="00E066BD">
                <w:rPr>
                  <w:lang w:val="en-US"/>
                  <w:rPrChange w:id="8988" w:author="Borja Gonzalez" w:date="2017-09-28T19:31:00Z">
                    <w:rPr>
                      <w:rFonts w:ascii="Monaco" w:hAnsi="Monaco" w:cs="Monaco"/>
                      <w:sz w:val="32"/>
                      <w:szCs w:val="32"/>
                      <w:lang w:val="en-US"/>
                    </w:rPr>
                  </w:rPrChange>
                </w:rPr>
                <w:t xml:space="preserve">        </w:t>
              </w:r>
              <w:r w:rsidRPr="00E066BD">
                <w:rPr>
                  <w:b/>
                  <w:bCs/>
                  <w:lang w:val="en-US"/>
                  <w:rPrChange w:id="8989"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8990" w:author="Borja Gonzalez" w:date="2017-09-28T19:31:00Z"/>
                <w:lang w:val="en-US"/>
                <w:rPrChange w:id="8991" w:author="Borja Gonzalez" w:date="2017-09-28T19:31:00Z">
                  <w:rPr>
                    <w:ins w:id="8992" w:author="Borja Gonzalez" w:date="2017-09-28T19:31:00Z"/>
                    <w:rFonts w:ascii="Monaco" w:eastAsiaTheme="majorEastAsia" w:hAnsi="Monaco" w:cs="Monaco"/>
                    <w:color w:val="243F60" w:themeColor="accent1" w:themeShade="7F"/>
                    <w:sz w:val="32"/>
                    <w:szCs w:val="32"/>
                    <w:lang w:val="en-US"/>
                  </w:rPr>
                </w:rPrChange>
              </w:rPr>
              <w:pPrChange w:id="8993" w:author="GONZALEZ DIAZ, BORJA" w:date="2017-09-29T19:25:00Z">
                <w:pPr>
                  <w:keepNext/>
                  <w:keepLines/>
                  <w:widowControl w:val="0"/>
                  <w:autoSpaceDE w:val="0"/>
                  <w:autoSpaceDN w:val="0"/>
                  <w:adjustRightInd w:val="0"/>
                  <w:spacing w:before="200"/>
                  <w:outlineLvl w:val="4"/>
                </w:pPr>
              </w:pPrChange>
            </w:pPr>
            <w:ins w:id="8994" w:author="Borja Gonzalez" w:date="2017-09-28T19:31:00Z">
              <w:r w:rsidRPr="00E066BD">
                <w:rPr>
                  <w:lang w:val="en-US"/>
                  <w:rPrChange w:id="8995" w:author="Borja Gonzalez" w:date="2017-09-28T19:31:00Z">
                    <w:rPr>
                      <w:rFonts w:ascii="Monaco" w:hAnsi="Monaco" w:cs="Monaco"/>
                      <w:sz w:val="32"/>
                      <w:szCs w:val="32"/>
                      <w:lang w:val="en-US"/>
                    </w:rPr>
                  </w:rPrChange>
                </w:rPr>
                <w:t xml:space="preserve">    </w:t>
              </w:r>
              <w:r w:rsidRPr="00E066BD">
                <w:rPr>
                  <w:b/>
                  <w:bCs/>
                  <w:lang w:val="en-US"/>
                  <w:rPrChange w:id="8996"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8997" w:author="Borja Gonzalez" w:date="2017-09-28T19:31:00Z"/>
                <w:lang w:val="en-US"/>
                <w:rPrChange w:id="8998" w:author="Borja Gonzalez" w:date="2017-09-28T19:31:00Z">
                  <w:rPr>
                    <w:ins w:id="8999" w:author="Borja Gonzalez" w:date="2017-09-28T19:31:00Z"/>
                    <w:rFonts w:ascii="Monaco" w:eastAsiaTheme="majorEastAsia" w:hAnsi="Monaco" w:cs="Monaco"/>
                    <w:color w:val="243F60" w:themeColor="accent1" w:themeShade="7F"/>
                    <w:sz w:val="32"/>
                    <w:szCs w:val="32"/>
                    <w:lang w:val="en-US"/>
                  </w:rPr>
                </w:rPrChange>
              </w:rPr>
              <w:pPrChange w:id="9000" w:author="GONZALEZ DIAZ, BORJA" w:date="2017-09-29T19:25:00Z">
                <w:pPr>
                  <w:keepNext/>
                  <w:keepLines/>
                  <w:widowControl w:val="0"/>
                  <w:autoSpaceDE w:val="0"/>
                  <w:autoSpaceDN w:val="0"/>
                  <w:adjustRightInd w:val="0"/>
                  <w:spacing w:before="200"/>
                  <w:outlineLvl w:val="4"/>
                </w:pPr>
              </w:pPrChange>
            </w:pPr>
            <w:ins w:id="9001" w:author="Borja Gonzalez" w:date="2017-09-28T19:31:00Z">
              <w:r w:rsidRPr="00E066BD">
                <w:rPr>
                  <w:b/>
                  <w:bCs/>
                  <w:lang w:val="en-US"/>
                  <w:rPrChange w:id="9002"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003" w:author="Borja Gonzalez" w:date="2017-09-28T19:31:00Z"/>
                <w:lang w:val="en-US"/>
                <w:rPrChange w:id="9004" w:author="Borja Gonzalez" w:date="2017-09-28T19:31:00Z">
                  <w:rPr>
                    <w:ins w:id="9005" w:author="Borja Gonzalez" w:date="2017-09-28T19:31:00Z"/>
                    <w:rFonts w:ascii="Monaco" w:eastAsiaTheme="majorEastAsia" w:hAnsi="Monaco" w:cs="Monaco"/>
                    <w:color w:val="243F60" w:themeColor="accent1" w:themeShade="7F"/>
                    <w:sz w:val="32"/>
                    <w:szCs w:val="32"/>
                    <w:lang w:val="en-US"/>
                  </w:rPr>
                </w:rPrChange>
              </w:rPr>
              <w:pPrChange w:id="9006" w:author="GONZALEZ DIAZ, BORJA" w:date="2017-09-29T19:25:00Z">
                <w:pPr>
                  <w:keepNext/>
                  <w:keepLines/>
                  <w:widowControl w:val="0"/>
                  <w:autoSpaceDE w:val="0"/>
                  <w:autoSpaceDN w:val="0"/>
                  <w:adjustRightInd w:val="0"/>
                  <w:spacing w:before="200"/>
                  <w:outlineLvl w:val="4"/>
                </w:pPr>
              </w:pPrChange>
            </w:pPr>
            <w:ins w:id="9007" w:author="Borja Gonzalez" w:date="2017-09-28T19:31:00Z">
              <w:r w:rsidRPr="00E066BD">
                <w:rPr>
                  <w:b/>
                  <w:bCs/>
                  <w:lang w:val="en-US"/>
                  <w:rPrChange w:id="9008"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009" w:author="Borja Gonzalez" w:date="2017-09-28T19:31:00Z"/>
                <w:lang w:val="en-US"/>
                <w:rPrChange w:id="9010" w:author="Borja Gonzalez" w:date="2017-09-28T19:31:00Z">
                  <w:rPr>
                    <w:ins w:id="9011" w:author="Borja Gonzalez" w:date="2017-09-28T19:31:00Z"/>
                    <w:rFonts w:ascii="Monaco" w:eastAsiaTheme="majorEastAsia" w:hAnsi="Monaco" w:cs="Monaco"/>
                    <w:color w:val="243F60" w:themeColor="accent1" w:themeShade="7F"/>
                    <w:sz w:val="32"/>
                    <w:szCs w:val="32"/>
                    <w:lang w:val="en-US"/>
                  </w:rPr>
                </w:rPrChange>
              </w:rPr>
              <w:pPrChange w:id="9012" w:author="GONZALEZ DIAZ, BORJA" w:date="2017-09-29T19:25:00Z">
                <w:pPr>
                  <w:keepNext/>
                  <w:keepLines/>
                  <w:widowControl w:val="0"/>
                  <w:autoSpaceDE w:val="0"/>
                  <w:autoSpaceDN w:val="0"/>
                  <w:adjustRightInd w:val="0"/>
                  <w:spacing w:before="200"/>
                  <w:outlineLvl w:val="4"/>
                </w:pPr>
              </w:pPrChange>
            </w:pPr>
            <w:ins w:id="9013" w:author="Borja Gonzalez" w:date="2017-09-28T19:31:00Z">
              <w:r w:rsidRPr="00E066BD">
                <w:rPr>
                  <w:b/>
                  <w:bCs/>
                  <w:lang w:val="en-US"/>
                  <w:rPrChange w:id="9014"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015" w:author="Borja Gonzalez" w:date="2017-09-28T19:31:00Z"/>
              </w:rPr>
            </w:pPr>
          </w:p>
        </w:tc>
      </w:tr>
    </w:tbl>
    <w:p w14:paraId="117B2AE0" w14:textId="46A8597E" w:rsidR="00F55B79" w:rsidRDefault="00F55B79" w:rsidP="00F55B79"/>
    <w:p w14:paraId="46F1C7B0" w14:textId="60750C8A" w:rsidR="00F55B79" w:rsidRDefault="00F55B79" w:rsidP="00F55B79">
      <w:del w:id="9016"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9017"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9018"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9019" w:author="Borja Gonzalez" w:date="2017-09-27T15:00:00Z">
          <w:pPr>
            <w:pStyle w:val="Ttulo4"/>
          </w:pPr>
        </w:pPrChange>
      </w:pPr>
      <w:r>
        <w:lastRenderedPageBreak/>
        <w:t xml:space="preserve">A </w:t>
      </w:r>
      <w:del w:id="9020" w:author="GONZALEZ DIAZ, BORJA" w:date="2017-10-02T18:20:00Z">
        <w:r w:rsidDel="00D14CB4">
          <w:delText>continuación</w:delText>
        </w:r>
      </w:del>
      <w:ins w:id="9021"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022" w:author="Borja Gonzalez" w:date="2017-09-27T14:57:00Z">
          <w:pPr>
            <w:pStyle w:val="Prrafodelista"/>
            <w:numPr>
              <w:numId w:val="8"/>
            </w:numPr>
            <w:ind w:hanging="360"/>
          </w:pPr>
        </w:pPrChange>
      </w:pPr>
    </w:p>
    <w:p w14:paraId="07306EDA" w14:textId="2B838ED1" w:rsidR="004C0379" w:rsidRDefault="004C0379">
      <w:pPr>
        <w:pPrChange w:id="9023" w:author="Borja Gonzalez" w:date="2017-09-27T14:57:00Z">
          <w:pPr>
            <w:pStyle w:val="Prrafodelista"/>
            <w:numPr>
              <w:numId w:val="8"/>
            </w:numPr>
            <w:ind w:hanging="360"/>
          </w:pPr>
        </w:pPrChange>
      </w:pPr>
      <w:r>
        <w:t xml:space="preserve">La zona que no está oscurecida corresponde al rango de normalidad, por lo </w:t>
      </w:r>
      <w:del w:id="9024" w:author="GONZALEZ DIAZ, BORJA" w:date="2017-10-02T18:20:00Z">
        <w:r w:rsidDel="00D14CB4">
          <w:delText>tanto</w:delText>
        </w:r>
      </w:del>
      <w:ins w:id="9025"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026" w:author="Borja Gonzalez" w:date="2017-09-27T15:00:00Z">
          <w:pPr>
            <w:pStyle w:val="Ttulo4"/>
          </w:pPr>
        </w:pPrChange>
      </w:pPr>
    </w:p>
    <w:p w14:paraId="1E92992E" w14:textId="77459002" w:rsidR="00E066BD" w:rsidRPr="004C0379" w:rsidRDefault="00E066BD">
      <w:pPr>
        <w:rPr>
          <w:ins w:id="9027"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028"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029" w:author="Borja Gonzalez" w:date="2017-09-28T19:33:00Z"/>
                <w:rFonts w:ascii="Monaco" w:hAnsi="Monaco" w:cs="Monaco"/>
                <w:noProof/>
                <w:sz w:val="20"/>
                <w:szCs w:val="20"/>
                <w:lang w:val="en-US"/>
              </w:rPr>
            </w:pPr>
            <w:ins w:id="9030"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031" w:author="Borja Gonzalez" w:date="2017-09-28T19:33:00Z"/>
                <w:rFonts w:ascii="Monaco" w:hAnsi="Monaco" w:cs="Monaco"/>
                <w:b/>
                <w:bCs/>
                <w:noProof/>
                <w:color w:val="000000"/>
                <w:sz w:val="20"/>
                <w:szCs w:val="20"/>
                <w:lang w:val="es-ES"/>
                <w:rPrChange w:id="9032" w:author="Rodrigo García" w:date="2017-09-29T10:10:00Z">
                  <w:rPr>
                    <w:ins w:id="9033" w:author="Borja Gonzalez" w:date="2017-09-28T19:33:00Z"/>
                    <w:rFonts w:ascii="Monaco" w:eastAsiaTheme="majorEastAsia" w:hAnsi="Monaco" w:cs="Monaco"/>
                    <w:b/>
                    <w:bCs/>
                    <w:noProof/>
                    <w:color w:val="000000"/>
                    <w:sz w:val="20"/>
                    <w:szCs w:val="20"/>
                    <w:lang w:val="en-US"/>
                  </w:rPr>
                </w:rPrChange>
              </w:rPr>
            </w:pPr>
            <w:ins w:id="9034"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035"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036"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037"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038"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039"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040"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041"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042"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043"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044"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045" w:author="Borja Gonzalez" w:date="2017-09-28T19:33:00Z"/>
                <w:rFonts w:ascii="Monaco" w:hAnsi="Monaco" w:cs="Monaco"/>
                <w:b/>
                <w:bCs/>
                <w:color w:val="204A87"/>
                <w:sz w:val="20"/>
                <w:szCs w:val="20"/>
                <w:lang w:val="es-ES"/>
                <w:rPrChange w:id="9046" w:author="Rodrigo García" w:date="2017-09-29T10:10:00Z">
                  <w:rPr>
                    <w:ins w:id="9047"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048" w:author="Borja Gonzalez" w:date="2017-09-28T19:32:00Z"/>
                <w:rFonts w:ascii="Monaco" w:hAnsi="Monaco" w:cs="Monaco"/>
                <w:sz w:val="20"/>
                <w:szCs w:val="20"/>
                <w:lang w:val="es-ES"/>
                <w:rPrChange w:id="9049" w:author="Rodrigo García" w:date="2017-09-29T10:10:00Z">
                  <w:rPr>
                    <w:ins w:id="9050" w:author="Borja Gonzalez" w:date="2017-09-28T19:32:00Z"/>
                    <w:rFonts w:ascii="Monaco" w:eastAsiaTheme="majorEastAsia" w:hAnsi="Monaco" w:cs="Monaco"/>
                    <w:color w:val="243F60" w:themeColor="accent1" w:themeShade="7F"/>
                    <w:sz w:val="32"/>
                    <w:szCs w:val="32"/>
                    <w:lang w:val="en-US"/>
                  </w:rPr>
                </w:rPrChange>
              </w:rPr>
            </w:pPr>
            <w:proofErr w:type="gramStart"/>
            <w:ins w:id="9051" w:author="Borja Gonzalez" w:date="2017-09-28T19:32:00Z">
              <w:r w:rsidRPr="0079203F">
                <w:rPr>
                  <w:rFonts w:ascii="Monaco" w:hAnsi="Monaco" w:cs="Monaco"/>
                  <w:b/>
                  <w:bCs/>
                  <w:color w:val="204A87"/>
                  <w:sz w:val="20"/>
                  <w:szCs w:val="20"/>
                  <w:lang w:val="es-ES"/>
                  <w:rPrChange w:id="9052"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053"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000000"/>
                  <w:sz w:val="20"/>
                  <w:szCs w:val="20"/>
                  <w:lang w:val="es-ES"/>
                  <w:rPrChange w:id="9054"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05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56"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057"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058"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059"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060" w:author="Borja Gonzalez" w:date="2017-09-28T19:32:00Z"/>
                <w:rFonts w:ascii="Monaco" w:hAnsi="Monaco" w:cs="Monaco"/>
                <w:sz w:val="20"/>
                <w:szCs w:val="20"/>
                <w:lang w:val="es-ES"/>
                <w:rPrChange w:id="9061" w:author="Rodrigo García" w:date="2017-09-29T10:10:00Z">
                  <w:rPr>
                    <w:ins w:id="9062" w:author="Borja Gonzalez" w:date="2017-09-28T19:32:00Z"/>
                    <w:rFonts w:ascii="Monaco" w:eastAsiaTheme="majorEastAsia" w:hAnsi="Monaco" w:cs="Monaco"/>
                    <w:color w:val="243F60" w:themeColor="accent1" w:themeShade="7F"/>
                    <w:sz w:val="32"/>
                    <w:szCs w:val="32"/>
                    <w:lang w:val="en-US"/>
                  </w:rPr>
                </w:rPrChange>
              </w:rPr>
            </w:pPr>
            <w:ins w:id="9063" w:author="Borja Gonzalez" w:date="2017-09-28T19:32:00Z">
              <w:r w:rsidRPr="0079203F">
                <w:rPr>
                  <w:rFonts w:ascii="Monaco" w:hAnsi="Monaco" w:cs="Monaco"/>
                  <w:sz w:val="20"/>
                  <w:szCs w:val="20"/>
                  <w:lang w:val="es-ES"/>
                  <w:rPrChange w:id="9064"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065"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06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67"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068"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4E9A06"/>
                  <w:sz w:val="20"/>
                  <w:szCs w:val="20"/>
                  <w:lang w:val="es-ES"/>
                  <w:rPrChange w:id="9069"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07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071"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07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73"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074"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075" w:author="Borja Gonzalez" w:date="2017-09-28T19:32:00Z"/>
                <w:rFonts w:ascii="Monaco" w:hAnsi="Monaco" w:cs="Monaco"/>
                <w:sz w:val="20"/>
                <w:szCs w:val="20"/>
                <w:lang w:val="en-US"/>
                <w:rPrChange w:id="9076" w:author="Borja Gonzalez" w:date="2017-09-28T19:32:00Z">
                  <w:rPr>
                    <w:ins w:id="9077" w:author="Borja Gonzalez" w:date="2017-09-28T19:32:00Z"/>
                    <w:rFonts w:ascii="Monaco" w:eastAsiaTheme="majorEastAsia" w:hAnsi="Monaco" w:cs="Monaco"/>
                    <w:color w:val="243F60" w:themeColor="accent1" w:themeShade="7F"/>
                    <w:sz w:val="32"/>
                    <w:szCs w:val="32"/>
                    <w:lang w:val="en-US"/>
                  </w:rPr>
                </w:rPrChange>
              </w:rPr>
            </w:pPr>
            <w:ins w:id="9078" w:author="Borja Gonzalez" w:date="2017-09-28T19:32:00Z">
              <w:r w:rsidRPr="0079203F">
                <w:rPr>
                  <w:rFonts w:ascii="Monaco" w:hAnsi="Monaco" w:cs="Monaco"/>
                  <w:sz w:val="20"/>
                  <w:szCs w:val="20"/>
                  <w:lang w:val="es-ES"/>
                  <w:rPrChange w:id="9079"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08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08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08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08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08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085"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086"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08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088" w:author="Borja Gonzalez" w:date="2017-09-28T19:32:00Z">
                    <w:rPr>
                      <w:rFonts w:ascii="Monaco" w:eastAsiaTheme="majorEastAsia" w:hAnsi="Monaco" w:cs="Monaco"/>
                      <w:b/>
                      <w:bCs/>
                      <w:i/>
                      <w:iCs/>
                      <w:color w:val="000000"/>
                      <w:sz w:val="32"/>
                      <w:szCs w:val="32"/>
                      <w:lang w:val="en-US"/>
                    </w:rPr>
                  </w:rPrChange>
                </w:rPr>
                <w:t>readFileSync</w:t>
              </w:r>
              <w:proofErr w:type="gramEnd"/>
              <w:r w:rsidRPr="00E066BD">
                <w:rPr>
                  <w:rFonts w:ascii="Monaco" w:hAnsi="Monaco" w:cs="Monaco"/>
                  <w:b/>
                  <w:bCs/>
                  <w:color w:val="000000"/>
                  <w:sz w:val="20"/>
                  <w:szCs w:val="20"/>
                  <w:lang w:val="en-US"/>
                  <w:rPrChange w:id="908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090"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091"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092" w:author="Borja Gonzalez" w:date="2017-09-28T19:32:00Z"/>
                <w:rFonts w:ascii="Monaco" w:hAnsi="Monaco" w:cs="Monaco"/>
                <w:sz w:val="20"/>
                <w:szCs w:val="20"/>
                <w:lang w:val="en-US"/>
                <w:rPrChange w:id="9093" w:author="Borja Gonzalez" w:date="2017-09-28T19:32:00Z">
                  <w:rPr>
                    <w:ins w:id="9094"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095" w:author="Borja Gonzalez" w:date="2017-09-28T19:32:00Z"/>
                <w:rFonts w:ascii="Monaco" w:hAnsi="Monaco" w:cs="Monaco"/>
                <w:sz w:val="20"/>
                <w:szCs w:val="20"/>
                <w:lang w:val="en-US"/>
                <w:rPrChange w:id="9096" w:author="Borja Gonzalez" w:date="2017-09-28T19:32:00Z">
                  <w:rPr>
                    <w:ins w:id="9097" w:author="Borja Gonzalez" w:date="2017-09-28T19:32:00Z"/>
                    <w:rFonts w:ascii="Monaco" w:eastAsiaTheme="majorEastAsia" w:hAnsi="Monaco" w:cs="Monaco"/>
                    <w:color w:val="243F60" w:themeColor="accent1" w:themeShade="7F"/>
                    <w:sz w:val="32"/>
                    <w:szCs w:val="32"/>
                    <w:lang w:val="en-US"/>
                  </w:rPr>
                </w:rPrChange>
              </w:rPr>
            </w:pPr>
            <w:ins w:id="9098" w:author="Borja Gonzalez" w:date="2017-09-28T19:32:00Z">
              <w:r w:rsidRPr="00E066BD">
                <w:rPr>
                  <w:rFonts w:ascii="Monaco" w:hAnsi="Monaco" w:cs="Monaco"/>
                  <w:sz w:val="20"/>
                  <w:szCs w:val="20"/>
                  <w:lang w:val="en-US"/>
                  <w:rPrChange w:id="909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10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10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0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10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10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10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106"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10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08"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10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10"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11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12"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113"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114" w:author="Borja Gonzalez" w:date="2017-09-28T19:32:00Z"/>
                <w:rFonts w:ascii="Monaco" w:hAnsi="Monaco" w:cs="Monaco"/>
                <w:sz w:val="20"/>
                <w:szCs w:val="20"/>
                <w:lang w:val="es-ES"/>
                <w:rPrChange w:id="9115" w:author="Rodrigo García" w:date="2017-09-29T10:10:00Z">
                  <w:rPr>
                    <w:ins w:id="9116" w:author="Borja Gonzalez" w:date="2017-09-28T19:32:00Z"/>
                    <w:rFonts w:ascii="Monaco" w:eastAsiaTheme="majorEastAsia" w:hAnsi="Monaco" w:cs="Monaco"/>
                    <w:color w:val="243F60" w:themeColor="accent1" w:themeShade="7F"/>
                    <w:sz w:val="32"/>
                    <w:szCs w:val="32"/>
                    <w:lang w:val="en-US"/>
                  </w:rPr>
                </w:rPrChange>
              </w:rPr>
            </w:pPr>
            <w:ins w:id="9117" w:author="Borja Gonzalez" w:date="2017-09-28T19:32:00Z">
              <w:r w:rsidRPr="00E066BD">
                <w:rPr>
                  <w:rFonts w:ascii="Monaco" w:hAnsi="Monaco" w:cs="Monaco"/>
                  <w:sz w:val="20"/>
                  <w:szCs w:val="20"/>
                  <w:lang w:val="en-US"/>
                  <w:rPrChange w:id="9118"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119"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12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21"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1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23"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12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125"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126"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127"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12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12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130"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131"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132" w:author="Borja Gonzalez" w:date="2017-09-28T19:32:00Z"/>
                <w:rFonts w:ascii="Monaco" w:hAnsi="Monaco" w:cs="Monaco"/>
                <w:sz w:val="20"/>
                <w:szCs w:val="20"/>
                <w:lang w:val="en-US"/>
                <w:rPrChange w:id="9133" w:author="Borja Gonzalez" w:date="2017-09-28T19:32:00Z">
                  <w:rPr>
                    <w:ins w:id="9134" w:author="Borja Gonzalez" w:date="2017-09-28T19:32:00Z"/>
                    <w:rFonts w:ascii="Monaco" w:eastAsiaTheme="majorEastAsia" w:hAnsi="Monaco" w:cs="Monaco"/>
                    <w:color w:val="243F60" w:themeColor="accent1" w:themeShade="7F"/>
                    <w:sz w:val="32"/>
                    <w:szCs w:val="32"/>
                    <w:lang w:val="en-US"/>
                  </w:rPr>
                </w:rPrChange>
              </w:rPr>
            </w:pPr>
            <w:ins w:id="9135" w:author="Borja Gonzalez" w:date="2017-09-28T19:32:00Z">
              <w:r w:rsidRPr="00E066BD">
                <w:rPr>
                  <w:rFonts w:ascii="Monaco" w:hAnsi="Monaco" w:cs="Monaco"/>
                  <w:b/>
                  <w:bCs/>
                  <w:color w:val="204A87"/>
                  <w:sz w:val="20"/>
                  <w:szCs w:val="20"/>
                  <w:lang w:val="en-US"/>
                  <w:rPrChange w:id="913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13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38"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13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14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141"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142"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14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44" w:author="Borja Gonzalez" w:date="2017-09-28T19:32:00Z">
                    <w:rPr>
                      <w:rFonts w:ascii="Monaco" w:eastAsiaTheme="majorEastAsia" w:hAnsi="Monaco" w:cs="Monaco"/>
                      <w:b/>
                      <w:bCs/>
                      <w:i/>
                      <w:iCs/>
                      <w:color w:val="000000"/>
                      <w:sz w:val="32"/>
                      <w:szCs w:val="32"/>
                      <w:lang w:val="en-US"/>
                    </w:rPr>
                  </w:rPrChange>
                </w:rPr>
                <w:t>exec</w:t>
              </w:r>
              <w:proofErr w:type="gramEnd"/>
              <w:r w:rsidRPr="00E066BD">
                <w:rPr>
                  <w:rFonts w:ascii="Monaco" w:hAnsi="Monaco" w:cs="Monaco"/>
                  <w:b/>
                  <w:bCs/>
                  <w:color w:val="000000"/>
                  <w:sz w:val="20"/>
                  <w:szCs w:val="20"/>
                  <w:lang w:val="en-US"/>
                  <w:rPrChange w:id="914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146"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14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148"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14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50"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15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152"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153"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154" w:author="Borja Gonzalez" w:date="2017-09-28T19:32:00Z"/>
                <w:rFonts w:ascii="Monaco" w:hAnsi="Monaco" w:cs="Monaco"/>
                <w:sz w:val="20"/>
                <w:szCs w:val="20"/>
                <w:lang w:val="en-US"/>
                <w:rPrChange w:id="9155" w:author="Borja Gonzalez" w:date="2017-09-28T19:32:00Z">
                  <w:rPr>
                    <w:ins w:id="9156"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157" w:author="Borja Gonzalez" w:date="2017-09-28T19:32:00Z"/>
                <w:rFonts w:ascii="Monaco" w:hAnsi="Monaco" w:cs="Monaco"/>
                <w:sz w:val="20"/>
                <w:szCs w:val="20"/>
                <w:lang w:val="es-ES"/>
                <w:rPrChange w:id="9158" w:author="Rodrigo García" w:date="2017-09-29T10:10:00Z">
                  <w:rPr>
                    <w:ins w:id="9159" w:author="Borja Gonzalez" w:date="2017-09-28T19:32:00Z"/>
                    <w:rFonts w:ascii="Monaco" w:eastAsiaTheme="majorEastAsia" w:hAnsi="Monaco" w:cs="Monaco"/>
                    <w:color w:val="243F60" w:themeColor="accent1" w:themeShade="7F"/>
                    <w:sz w:val="32"/>
                    <w:szCs w:val="32"/>
                    <w:lang w:val="en-US"/>
                  </w:rPr>
                </w:rPrChange>
              </w:rPr>
            </w:pPr>
            <w:ins w:id="9160" w:author="Borja Gonzalez" w:date="2017-09-28T19:32:00Z">
              <w:r w:rsidRPr="00E066BD">
                <w:rPr>
                  <w:rFonts w:ascii="Monaco" w:hAnsi="Monaco" w:cs="Monaco"/>
                  <w:sz w:val="20"/>
                  <w:szCs w:val="20"/>
                  <w:lang w:val="en-US"/>
                  <w:rPrChange w:id="9161"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162"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16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64" w:author="Rodrigo García" w:date="2017-09-29T10:10:00Z">
                    <w:rPr>
                      <w:rFonts w:ascii="Monaco" w:eastAsiaTheme="majorEastAsia" w:hAnsi="Monaco" w:cs="Monaco"/>
                      <w:b/>
                      <w:bCs/>
                      <w:i/>
                      <w:iCs/>
                      <w:color w:val="000000"/>
                      <w:sz w:val="32"/>
                      <w:szCs w:val="32"/>
                      <w:lang w:val="en-US"/>
                    </w:rPr>
                  </w:rPrChange>
                </w:rPr>
                <w:t>emit</w:t>
              </w:r>
              <w:proofErr w:type="gramEnd"/>
              <w:r w:rsidRPr="0079203F">
                <w:rPr>
                  <w:rFonts w:ascii="Monaco" w:hAnsi="Monaco" w:cs="Monaco"/>
                  <w:b/>
                  <w:bCs/>
                  <w:color w:val="000000"/>
                  <w:sz w:val="20"/>
                  <w:szCs w:val="20"/>
                  <w:lang w:val="es-ES"/>
                  <w:rPrChange w:id="916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166"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16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68"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169"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170" w:author="Borja Gonzalez" w:date="2017-09-28T19:32:00Z"/>
                <w:rFonts w:ascii="Monaco" w:hAnsi="Monaco" w:cs="Monaco"/>
                <w:sz w:val="20"/>
                <w:szCs w:val="20"/>
                <w:lang w:val="es-ES"/>
                <w:rPrChange w:id="9171" w:author="Rodrigo García" w:date="2017-09-29T10:10:00Z">
                  <w:rPr>
                    <w:ins w:id="9172" w:author="Borja Gonzalez" w:date="2017-09-28T19:32:00Z"/>
                    <w:rFonts w:ascii="Monaco" w:eastAsiaTheme="majorEastAsia" w:hAnsi="Monaco" w:cs="Monaco"/>
                    <w:color w:val="243F60" w:themeColor="accent1" w:themeShade="7F"/>
                    <w:sz w:val="32"/>
                    <w:szCs w:val="32"/>
                    <w:lang w:val="en-US"/>
                  </w:rPr>
                </w:rPrChange>
              </w:rPr>
            </w:pPr>
            <w:ins w:id="9173" w:author="Borja Gonzalez" w:date="2017-09-28T19:32:00Z">
              <w:r w:rsidRPr="0079203F">
                <w:rPr>
                  <w:rFonts w:ascii="Monaco" w:hAnsi="Monaco" w:cs="Monaco"/>
                  <w:sz w:val="20"/>
                  <w:szCs w:val="20"/>
                  <w:lang w:val="es-ES"/>
                  <w:rPrChange w:id="9174"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175"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17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77" w:author="Rodrigo García" w:date="2017-09-29T10:10:00Z">
                    <w:rPr>
                      <w:rFonts w:ascii="Monaco" w:eastAsiaTheme="majorEastAsia" w:hAnsi="Monaco" w:cs="Monaco"/>
                      <w:b/>
                      <w:bCs/>
                      <w:i/>
                      <w:iCs/>
                      <w:color w:val="000000"/>
                      <w:sz w:val="32"/>
                      <w:szCs w:val="32"/>
                      <w:lang w:val="en-US"/>
                    </w:rPr>
                  </w:rPrChange>
                </w:rPr>
                <w:t>close</w:t>
              </w:r>
              <w:proofErr w:type="gramEnd"/>
              <w:r w:rsidRPr="0079203F">
                <w:rPr>
                  <w:rFonts w:ascii="Monaco" w:hAnsi="Monaco" w:cs="Monaco"/>
                  <w:b/>
                  <w:bCs/>
                  <w:color w:val="000000"/>
                  <w:sz w:val="20"/>
                  <w:szCs w:val="20"/>
                  <w:lang w:val="es-ES"/>
                  <w:rPrChange w:id="9178"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179" w:author="Borja Gonzalez" w:date="2017-09-28T19:32:00Z"/>
                <w:rFonts w:ascii="Monaco" w:hAnsi="Monaco" w:cs="Monaco"/>
                <w:sz w:val="20"/>
                <w:szCs w:val="20"/>
                <w:lang w:val="es-ES"/>
                <w:rPrChange w:id="9180" w:author="Rodrigo García" w:date="2017-09-29T10:10:00Z">
                  <w:rPr>
                    <w:ins w:id="9181" w:author="Borja Gonzalez" w:date="2017-09-28T19:32:00Z"/>
                    <w:rFonts w:ascii="Monaco" w:eastAsiaTheme="majorEastAsia" w:hAnsi="Monaco" w:cs="Monaco"/>
                    <w:color w:val="243F60" w:themeColor="accent1" w:themeShade="7F"/>
                    <w:sz w:val="32"/>
                    <w:szCs w:val="32"/>
                    <w:lang w:val="en-US"/>
                  </w:rPr>
                </w:rPrChange>
              </w:rPr>
            </w:pPr>
            <w:ins w:id="9182" w:author="Borja Gonzalez" w:date="2017-09-28T19:32:00Z">
              <w:r w:rsidRPr="0079203F">
                <w:rPr>
                  <w:rFonts w:ascii="Monaco" w:hAnsi="Monaco" w:cs="Monaco"/>
                  <w:sz w:val="20"/>
                  <w:szCs w:val="20"/>
                  <w:lang w:val="es-ES"/>
                  <w:rPrChange w:id="9183"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184"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18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86"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18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88"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18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190"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191"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192"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19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19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195"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196"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197" w:author="Borja Gonzalez" w:date="2017-09-28T19:32:00Z"/>
                <w:rFonts w:ascii="Monaco" w:hAnsi="Monaco" w:cs="Monaco"/>
                <w:sz w:val="32"/>
                <w:szCs w:val="32"/>
                <w:lang w:val="en-US"/>
              </w:rPr>
            </w:pPr>
            <w:ins w:id="9198" w:author="Borja Gonzalez" w:date="2017-09-28T19:32:00Z">
              <w:r w:rsidRPr="00E066BD">
                <w:rPr>
                  <w:rFonts w:ascii="Monaco" w:hAnsi="Monaco" w:cs="Monaco"/>
                  <w:b/>
                  <w:bCs/>
                  <w:color w:val="000000"/>
                  <w:sz w:val="20"/>
                  <w:szCs w:val="20"/>
                  <w:lang w:val="en-US"/>
                  <w:rPrChange w:id="9199"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200" w:author="Borja Gonzalez" w:date="2017-09-28T19:32:00Z"/>
              </w:rPr>
            </w:pPr>
          </w:p>
        </w:tc>
      </w:tr>
    </w:tbl>
    <w:p w14:paraId="10015F17" w14:textId="3B6EA3E7" w:rsidR="004C0379" w:rsidRPr="004C0379" w:rsidRDefault="004C0379">
      <w:pPr>
        <w:pPrChange w:id="9201"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9202" w:author="Borja Gonzalez" w:date="2017-09-28T19:31:00Z">
        <w:r w:rsidRPr="00C45289" w:rsidDel="00E066BD">
          <w:rPr>
            <w:noProof/>
            <w:lang w:eastAsia="es-ES_tradnl"/>
            <w:rPrChange w:id="9203"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204"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205" w:author="GONZALEZ DIAZ, BORJA" w:date="2017-09-29T19:11:00Z"/>
        </w:rPr>
      </w:pPr>
    </w:p>
    <w:p w14:paraId="4AB664FA" w14:textId="77777777" w:rsidR="00D828AA" w:rsidRDefault="00D828AA" w:rsidP="00BF0FD1">
      <w:pPr>
        <w:rPr>
          <w:ins w:id="9206" w:author="GONZALEZ DIAZ, BORJA" w:date="2017-09-29T19:11:00Z"/>
        </w:rPr>
      </w:pPr>
    </w:p>
    <w:p w14:paraId="7A16516D" w14:textId="77777777" w:rsidR="00AC3428" w:rsidRDefault="00AC3428" w:rsidP="00D828AA">
      <w:pPr>
        <w:pStyle w:val="Ttulo2"/>
        <w:rPr>
          <w:ins w:id="9207" w:author="GONZALEZ DIAZ, BORJA" w:date="2017-10-02T17:13:00Z"/>
        </w:rPr>
      </w:pPr>
      <w:bookmarkStart w:id="9208" w:name="_Toc494476025"/>
      <w:bookmarkStart w:id="9209" w:name="_Toc494726511"/>
    </w:p>
    <w:p w14:paraId="453ECDF7" w14:textId="77777777" w:rsidR="00AC3428" w:rsidRDefault="00AC3428" w:rsidP="00D828AA">
      <w:pPr>
        <w:pStyle w:val="Ttulo2"/>
        <w:rPr>
          <w:ins w:id="9210" w:author="GONZALEZ DIAZ, BORJA" w:date="2017-10-02T17:13:00Z"/>
        </w:rPr>
      </w:pPr>
    </w:p>
    <w:p w14:paraId="157050E1" w14:textId="77777777" w:rsidR="00AC3428" w:rsidRDefault="00AC3428" w:rsidP="00D828AA">
      <w:pPr>
        <w:pStyle w:val="Ttulo2"/>
        <w:rPr>
          <w:ins w:id="9211" w:author="GONZALEZ DIAZ, BORJA" w:date="2017-10-02T17:13:00Z"/>
        </w:rPr>
      </w:pPr>
    </w:p>
    <w:p w14:paraId="10DB7A8B" w14:textId="77777777" w:rsidR="00AC3428" w:rsidRDefault="00AC3428" w:rsidP="00D828AA">
      <w:pPr>
        <w:pStyle w:val="Ttulo2"/>
        <w:rPr>
          <w:ins w:id="9212" w:author="GONZALEZ DIAZ, BORJA" w:date="2017-10-02T17:13:00Z"/>
        </w:rPr>
      </w:pPr>
    </w:p>
    <w:p w14:paraId="4EF8DFD1" w14:textId="77777777" w:rsidR="00AC3428" w:rsidRDefault="00AC3428" w:rsidP="00D828AA">
      <w:pPr>
        <w:pStyle w:val="Ttulo2"/>
        <w:rPr>
          <w:ins w:id="9213" w:author="GONZALEZ DIAZ, BORJA" w:date="2017-10-02T17:13:00Z"/>
        </w:rPr>
      </w:pPr>
    </w:p>
    <w:p w14:paraId="6B4957F1" w14:textId="77777777" w:rsidR="00AC3428" w:rsidRDefault="00AC3428" w:rsidP="00AC3428">
      <w:pPr>
        <w:rPr>
          <w:ins w:id="9214" w:author="GONZALEZ DIAZ, BORJA" w:date="2017-10-02T17:13:00Z"/>
        </w:rPr>
        <w:pPrChange w:id="9215" w:author="GONZALEZ DIAZ, BORJA" w:date="2017-10-02T17:13:00Z">
          <w:pPr>
            <w:pStyle w:val="Ttulo2"/>
          </w:pPr>
        </w:pPrChange>
      </w:pPr>
    </w:p>
    <w:p w14:paraId="77BFA56B" w14:textId="77777777" w:rsidR="00AC3428" w:rsidRPr="003C6848" w:rsidRDefault="00AC3428" w:rsidP="00AC3428">
      <w:pPr>
        <w:rPr>
          <w:ins w:id="9216" w:author="GONZALEZ DIAZ, BORJA" w:date="2017-10-02T17:13:00Z"/>
        </w:rPr>
        <w:pPrChange w:id="9217" w:author="GONZALEZ DIAZ, BORJA" w:date="2017-10-02T17:13:00Z">
          <w:pPr>
            <w:pStyle w:val="Ttulo2"/>
          </w:pPr>
        </w:pPrChange>
      </w:pPr>
    </w:p>
    <w:p w14:paraId="275FC9DA" w14:textId="77777777" w:rsidR="00AC3428" w:rsidRDefault="00AC3428" w:rsidP="00D828AA">
      <w:pPr>
        <w:pStyle w:val="Ttulo2"/>
        <w:rPr>
          <w:ins w:id="9218" w:author="GONZALEZ DIAZ, BORJA" w:date="2017-10-02T17:13:00Z"/>
        </w:rPr>
      </w:pPr>
    </w:p>
    <w:p w14:paraId="0ABDE3AE" w14:textId="77777777" w:rsidR="00AC3428" w:rsidRDefault="00AC3428" w:rsidP="00AC3428">
      <w:pPr>
        <w:rPr>
          <w:ins w:id="9219" w:author="GONZALEZ DIAZ, BORJA" w:date="2017-10-02T17:13:00Z"/>
        </w:rPr>
        <w:pPrChange w:id="9220" w:author="GONZALEZ DIAZ, BORJA" w:date="2017-10-02T17:13:00Z">
          <w:pPr>
            <w:pStyle w:val="Ttulo2"/>
          </w:pPr>
        </w:pPrChange>
      </w:pPr>
    </w:p>
    <w:p w14:paraId="31D42F3A" w14:textId="77777777" w:rsidR="00AC3428" w:rsidRPr="003C6848" w:rsidRDefault="00AC3428" w:rsidP="00AC3428">
      <w:pPr>
        <w:rPr>
          <w:ins w:id="9221" w:author="GONZALEZ DIAZ, BORJA" w:date="2017-10-02T17:13:00Z"/>
        </w:rPr>
        <w:pPrChange w:id="9222" w:author="GONZALEZ DIAZ, BORJA" w:date="2017-10-02T17:13:00Z">
          <w:pPr>
            <w:pStyle w:val="Ttulo2"/>
          </w:pPr>
        </w:pPrChange>
      </w:pPr>
    </w:p>
    <w:p w14:paraId="5F982D1C" w14:textId="65998704" w:rsidR="00D828AA" w:rsidRDefault="00D828AA" w:rsidP="00D828AA">
      <w:pPr>
        <w:pStyle w:val="Ttulo2"/>
      </w:pPr>
      <w:ins w:id="9223" w:author="GONZALEZ DIAZ, BORJA" w:date="2017-09-29T19:12:00Z">
        <w:r>
          <w:lastRenderedPageBreak/>
          <w:t>4.4</w:t>
        </w:r>
      </w:ins>
      <w:commentRangeStart w:id="9224"/>
      <w:del w:id="9225" w:author="GONZALEZ DIAZ, BORJA" w:date="2017-09-29T19:12:00Z">
        <w:r w:rsidDel="00D828AA">
          <w:delText>5.2</w:delText>
        </w:r>
      </w:del>
      <w:r>
        <w:t>. Diagrama de flujo</w:t>
      </w:r>
      <w:commentRangeEnd w:id="9224"/>
      <w:r>
        <w:rPr>
          <w:rStyle w:val="Refdecomentario"/>
          <w:rFonts w:asciiTheme="minorHAnsi" w:eastAsiaTheme="minorEastAsia" w:hAnsiTheme="minorHAnsi" w:cstheme="minorBidi"/>
          <w:b w:val="0"/>
          <w:bCs w:val="0"/>
          <w:color w:val="auto"/>
        </w:rPr>
        <w:commentReference w:id="9224"/>
      </w:r>
      <w:bookmarkEnd w:id="9208"/>
      <w:bookmarkEnd w:id="9209"/>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226" w:author="GONZALEZ DIAZ, BORJA" w:date="2017-10-02T18:20:00Z">
        <w:r w:rsidDel="00D14CB4">
          <w:delText>pasos</w:delText>
        </w:r>
      </w:del>
      <w:ins w:id="9227"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228" w:author="GONZALEZ DIAZ, BORJA" w:date="2017-10-02T17:13:00Z"/>
        </w:rPr>
      </w:pPr>
      <w:bookmarkStart w:id="9229" w:name="_Toc494476026"/>
      <w:bookmarkStart w:id="9230" w:name="_Toc494726512"/>
    </w:p>
    <w:p w14:paraId="641B81F2" w14:textId="77777777" w:rsidR="00AC3428" w:rsidRDefault="00AC3428" w:rsidP="00AD3C27">
      <w:pPr>
        <w:pStyle w:val="Ttulo1"/>
        <w:rPr>
          <w:ins w:id="9231" w:author="GONZALEZ DIAZ, BORJA" w:date="2017-10-02T17:13:00Z"/>
        </w:rPr>
      </w:pPr>
    </w:p>
    <w:p w14:paraId="0E551F9F" w14:textId="77777777" w:rsidR="00AC3428" w:rsidRDefault="00AC3428" w:rsidP="00AD3C27">
      <w:pPr>
        <w:pStyle w:val="Ttulo1"/>
        <w:rPr>
          <w:ins w:id="9232" w:author="GONZALEZ DIAZ, BORJA" w:date="2017-10-02T17:13:00Z"/>
        </w:rPr>
      </w:pPr>
    </w:p>
    <w:p w14:paraId="72AAD027" w14:textId="77777777" w:rsidR="00AC3428" w:rsidRDefault="00AC3428" w:rsidP="00AD3C27">
      <w:pPr>
        <w:pStyle w:val="Ttulo1"/>
        <w:rPr>
          <w:ins w:id="9233" w:author="GONZALEZ DIAZ, BORJA" w:date="2017-10-02T17:13:00Z"/>
        </w:rPr>
      </w:pPr>
    </w:p>
    <w:p w14:paraId="1E006D9E" w14:textId="77777777" w:rsidR="00AC3428" w:rsidRDefault="00AC3428" w:rsidP="00AD3C27">
      <w:pPr>
        <w:pStyle w:val="Ttulo1"/>
        <w:rPr>
          <w:ins w:id="9234" w:author="GONZALEZ DIAZ, BORJA" w:date="2017-10-02T17:13:00Z"/>
        </w:rPr>
      </w:pPr>
    </w:p>
    <w:p w14:paraId="117A0D35" w14:textId="77777777" w:rsidR="00AC3428" w:rsidRDefault="00AC3428" w:rsidP="00AD3C27">
      <w:pPr>
        <w:pStyle w:val="Ttulo1"/>
        <w:rPr>
          <w:ins w:id="9235" w:author="GONZALEZ DIAZ, BORJA" w:date="2017-10-02T17:14:00Z"/>
        </w:rPr>
      </w:pPr>
    </w:p>
    <w:p w14:paraId="4FE66A11" w14:textId="77777777" w:rsidR="00AC3428" w:rsidRDefault="00AC3428" w:rsidP="003C6848">
      <w:pPr>
        <w:rPr>
          <w:ins w:id="9236" w:author="GONZALEZ DIAZ, BORJA" w:date="2017-10-02T17:14:00Z"/>
        </w:rPr>
      </w:pPr>
    </w:p>
    <w:p w14:paraId="557FEE75" w14:textId="77777777" w:rsidR="00AC3428" w:rsidRPr="003C6848" w:rsidRDefault="00AC3428" w:rsidP="003C6848">
      <w:pPr>
        <w:rPr>
          <w:ins w:id="9237" w:author="GONZALEZ DIAZ, BORJA" w:date="2017-10-02T17:13:00Z"/>
        </w:rPr>
      </w:pPr>
    </w:p>
    <w:p w14:paraId="4727C6E1" w14:textId="7D5BD596" w:rsidR="00D51A6F" w:rsidRPr="00F452C7" w:rsidRDefault="009E54AB" w:rsidP="00AD3C27">
      <w:pPr>
        <w:pStyle w:val="Ttulo1"/>
      </w:pPr>
      <w:r w:rsidRPr="00F452C7">
        <w:lastRenderedPageBreak/>
        <w:t xml:space="preserve">5.  </w:t>
      </w:r>
      <w:r w:rsidR="00D51A6F" w:rsidRPr="00F452C7">
        <w:t>Pruebas</w:t>
      </w:r>
      <w:bookmarkEnd w:id="9229"/>
      <w:bookmarkEnd w:id="9230"/>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238" w:name="_Toc494476027"/>
      <w:bookmarkStart w:id="9239" w:name="_Toc494726513"/>
      <w:r w:rsidRPr="00F452C7">
        <w:t xml:space="preserve">5.1.  Pruebas </w:t>
      </w:r>
      <w:r w:rsidR="002449ED">
        <w:t>de sistema</w:t>
      </w:r>
      <w:bookmarkEnd w:id="9238"/>
      <w:bookmarkEnd w:id="9239"/>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240"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241" w:name="_Toc494476028"/>
      <w:bookmarkStart w:id="9242" w:name="_Toc494726514"/>
      <w:r w:rsidRPr="00F452C7">
        <w:t>5.1.</w:t>
      </w:r>
      <w:ins w:id="9243" w:author="Borja Gonzalez" w:date="2017-09-28T19:36:00Z">
        <w:r w:rsidR="004426CE">
          <w:t>1</w:t>
        </w:r>
      </w:ins>
      <w:del w:id="9244" w:author="Borja Gonzalez" w:date="2017-09-28T19:36:00Z">
        <w:r w:rsidRPr="00F452C7" w:rsidDel="004426CE">
          <w:delText>2</w:delText>
        </w:r>
      </w:del>
      <w:r w:rsidRPr="00F452C7">
        <w:t>.  Obtener paciente</w:t>
      </w:r>
      <w:r w:rsidR="004E6EDB">
        <w:t>s</w:t>
      </w:r>
      <w:bookmarkEnd w:id="9241"/>
      <w:bookmarkEnd w:id="9242"/>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245" w:author="Borja Gonzalez" w:date="2017-09-28T22:06:00Z"/>
        </w:rPr>
      </w:pPr>
      <w:del w:id="9246" w:author="Borja Gonzalez" w:date="2017-09-28T22:06:00Z">
        <w:r w:rsidRPr="00F452C7" w:rsidDel="002D3B74">
          <w:rPr>
            <w:noProof/>
            <w:lang w:eastAsia="es-ES_tradnl"/>
            <w:rPrChange w:id="9247"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248" w:author="Borja Gonzalez" w:date="2017-09-28T22:06:00Z"/>
        </w:trPr>
        <w:tc>
          <w:tcPr>
            <w:tcW w:w="8856" w:type="dxa"/>
          </w:tcPr>
          <w:p w14:paraId="40392423" w14:textId="77777777" w:rsidR="002D3B74" w:rsidRDefault="002D3B74" w:rsidP="002D3B74">
            <w:pPr>
              <w:rPr>
                <w:ins w:id="9249" w:author="Borja Gonzalez" w:date="2017-09-28T22:06:00Z"/>
              </w:rPr>
            </w:pPr>
            <w:ins w:id="9250" w:author="Borja Gonzalez" w:date="2017-09-28T22:06:00Z">
              <w:r>
                <w:t>Navigated to http://192.168.1.33:8124/pacientes.html</w:t>
              </w:r>
            </w:ins>
          </w:p>
          <w:p w14:paraId="6B2C2D4D" w14:textId="71A5AA34" w:rsidR="002D3B74" w:rsidRDefault="002D3B74" w:rsidP="002D3B74">
            <w:pPr>
              <w:rPr>
                <w:ins w:id="9251" w:author="Borja Gonzalez" w:date="2017-09-28T22:06:00Z"/>
              </w:rPr>
            </w:pPr>
            <w:ins w:id="9252" w:author="Borja Gonzalez" w:date="2017-09-28T22:06:00Z">
              <w:r>
                <w:t xml:space="preserve">22:05:34.084 VM88 pacientes_node.js:28 </w:t>
              </w:r>
              <w:del w:id="9253" w:author="GONZALEZ DIAZ, BORJA" w:date="2017-10-02T18:20:00Z">
                <w:r w:rsidDel="00D14CB4">
                  <w:delText>Conexíon</w:delText>
                </w:r>
              </w:del>
            </w:ins>
            <w:ins w:id="9254" w:author="GONZALEZ DIAZ, BORJA" w:date="2017-10-02T18:20:00Z">
              <w:r w:rsidR="00D14CB4">
                <w:t>Conexión</w:t>
              </w:r>
            </w:ins>
            <w:ins w:id="9255" w:author="Borja Gonzalez" w:date="2017-09-28T22:06:00Z">
              <w:r>
                <w:t xml:space="preserve"> establecida con el servidor</w:t>
              </w:r>
            </w:ins>
          </w:p>
          <w:p w14:paraId="18D2D3F8" w14:textId="77777777" w:rsidR="002D3B74" w:rsidRDefault="002D3B74" w:rsidP="002D3B74">
            <w:pPr>
              <w:rPr>
                <w:ins w:id="9256" w:author="Borja Gonzalez" w:date="2017-09-28T22:06:00Z"/>
              </w:rPr>
            </w:pPr>
            <w:ins w:id="9257" w:author="Borja Gonzalez" w:date="2017-09-28T22:06:00Z">
              <w:r>
                <w:t>22:05:34.087 VM88 pacientes_node.js:39 Solicitud de listado de pacientes enviada</w:t>
              </w:r>
            </w:ins>
          </w:p>
          <w:p w14:paraId="6B1A8145" w14:textId="77777777" w:rsidR="002D3B74" w:rsidRDefault="002D3B74" w:rsidP="002D3B74">
            <w:pPr>
              <w:rPr>
                <w:ins w:id="9258" w:author="Borja Gonzalez" w:date="2017-09-28T22:06:00Z"/>
              </w:rPr>
            </w:pPr>
            <w:ins w:id="9259" w:author="Borja Gonzalez" w:date="2017-09-28T22:06:00Z">
              <w:r>
                <w:t>22:05:34.294 VM88 pacientes_node.js:41 Lista de pacientes recibida</w:t>
              </w:r>
            </w:ins>
          </w:p>
          <w:p w14:paraId="4AAE6294" w14:textId="72DE2C66" w:rsidR="002D3B74" w:rsidRDefault="002D3B74" w:rsidP="002D3B74">
            <w:pPr>
              <w:rPr>
                <w:ins w:id="9260" w:author="Borja Gonzalez" w:date="2017-09-28T22:06:00Z"/>
              </w:rPr>
            </w:pPr>
            <w:ins w:id="9261"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262" w:author="Rodrigo García" w:date="2017-09-29T10:10:00Z">
                  <w:rPr>
                    <w:rFonts w:ascii="Menlo Regular" w:eastAsiaTheme="majorEastAsia" w:hAnsi="Menlo Regular" w:cs="Menlo Regular"/>
                    <w:color w:val="000000"/>
                    <w:sz w:val="22"/>
                    <w:szCs w:val="22"/>
                    <w:lang w:val="en-US"/>
                  </w:rPr>
                </w:rPrChange>
              </w:rPr>
              <w:pPrChange w:id="92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64"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265" w:author="Rodrigo García" w:date="2017-09-29T10:10:00Z">
                  <w:rPr>
                    <w:rFonts w:ascii="Menlo Regular" w:eastAsiaTheme="majorEastAsia" w:hAnsi="Menlo Regular" w:cs="Menlo Regular"/>
                    <w:color w:val="000000"/>
                    <w:sz w:val="22"/>
                    <w:szCs w:val="22"/>
                    <w:lang w:val="en-US"/>
                  </w:rPr>
                </w:rPrChange>
              </w:rPr>
              <w:pPrChange w:id="926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67"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268" w:author="Rodrigo García" w:date="2017-09-29T10:10:00Z">
                  <w:rPr>
                    <w:rFonts w:ascii="Menlo Regular" w:eastAsiaTheme="majorEastAsia" w:hAnsi="Menlo Regular" w:cs="Menlo Regular"/>
                    <w:color w:val="000000"/>
                    <w:sz w:val="22"/>
                    <w:szCs w:val="22"/>
                    <w:lang w:val="en-US"/>
                  </w:rPr>
                </w:rPrChange>
              </w:rPr>
              <w:pPrChange w:id="92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70"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271" w:author="Rodrigo García" w:date="2017-09-29T10:10:00Z">
                  <w:rPr>
                    <w:rFonts w:ascii="Menlo Regular" w:eastAsiaTheme="majorEastAsia" w:hAnsi="Menlo Regular" w:cs="Menlo Regular"/>
                    <w:color w:val="000000"/>
                    <w:sz w:val="22"/>
                    <w:szCs w:val="22"/>
                    <w:lang w:val="en-US"/>
                  </w:rPr>
                </w:rPrChange>
              </w:rPr>
              <w:pPrChange w:id="927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73"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274" w:author="Rodrigo García" w:date="2017-09-29T10:11:00Z">
                  <w:rPr>
                    <w:rFonts w:ascii="Menlo Regular" w:eastAsiaTheme="majorEastAsia" w:hAnsi="Menlo Regular" w:cs="Menlo Regular"/>
                    <w:color w:val="000000"/>
                    <w:sz w:val="22"/>
                    <w:szCs w:val="22"/>
                    <w:lang w:val="en-US"/>
                  </w:rPr>
                </w:rPrChange>
              </w:rPr>
              <w:pPrChange w:id="92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76"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277" w:author="Rodrigo García" w:date="2017-09-29T10:38:00Z">
        <w:r w:rsidRPr="00F452C7" w:rsidDel="007321A0">
          <w:delText>Para empezar</w:delText>
        </w:r>
      </w:del>
      <w:ins w:id="9278" w:author="Rodrigo García" w:date="2017-09-29T10:38:00Z">
        <w:r w:rsidR="007321A0">
          <w:t xml:space="preserve">En primer </w:t>
        </w:r>
        <w:proofErr w:type="gramStart"/>
        <w:r w:rsidR="007321A0">
          <w:t>lugar</w:t>
        </w:r>
      </w:ins>
      <w:proofErr w:type="gramEnd"/>
      <w:r w:rsidRPr="00F452C7">
        <w:t xml:space="preserve"> se establece la conexión mediante un websocket y después el cliente manda la solicitud para obtener el listado de pacientes. A </w:t>
      </w:r>
      <w:proofErr w:type="gramStart"/>
      <w:r w:rsidR="00F452C7" w:rsidRPr="00F452C7">
        <w:t>continuación</w:t>
      </w:r>
      <w:proofErr w:type="gramEnd"/>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279" w:name="_Toc494476029"/>
      <w:bookmarkStart w:id="9280" w:name="_Toc494726515"/>
      <w:r w:rsidRPr="00F452C7">
        <w:t>5.1.</w:t>
      </w:r>
      <w:ins w:id="9281" w:author="Borja Gonzalez" w:date="2017-09-28T19:36:00Z">
        <w:r w:rsidR="004426CE">
          <w:t>2</w:t>
        </w:r>
      </w:ins>
      <w:del w:id="9282" w:author="Borja Gonzalez" w:date="2017-09-28T19:36:00Z">
        <w:r w:rsidRPr="00F452C7" w:rsidDel="004426CE">
          <w:delText>3</w:delText>
        </w:r>
      </w:del>
      <w:r w:rsidRPr="00F452C7">
        <w:t xml:space="preserve">.  Añadir </w:t>
      </w:r>
      <w:r w:rsidR="008C3871">
        <w:t xml:space="preserve">un </w:t>
      </w:r>
      <w:r w:rsidRPr="00F452C7">
        <w:t>paciente</w:t>
      </w:r>
      <w:bookmarkEnd w:id="9279"/>
      <w:bookmarkEnd w:id="9280"/>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283" w:author="GONZALEZ DIAZ, BORJA" w:date="2017-10-02T18:20:00Z">
              <w:r w:rsidDel="00D14CB4">
                <w:delText>Conexíon</w:delText>
              </w:r>
            </w:del>
            <w:ins w:id="9284"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285" w:author="GONZALEZ DIAZ, BORJA" w:date="2017-10-02T18:21:00Z">
              <w:r w:rsidDel="00D14CB4">
                <w:delText>Conexíon</w:delText>
              </w:r>
            </w:del>
            <w:ins w:id="9286"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287" w:author="GONZALEZ DIAZ, BORJA" w:date="2017-10-02T18:21:00Z">
              <w:r w:rsidDel="00D14CB4">
                <w:delText>Conexíon</w:delText>
              </w:r>
            </w:del>
            <w:ins w:id="9288"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289" w:author="Rodrigo García" w:date="2017-09-29T10:11:00Z">
                  <w:rPr>
                    <w:rFonts w:ascii="Menlo Regular" w:eastAsiaTheme="majorEastAsia" w:hAnsi="Menlo Regular" w:cs="Menlo Regular"/>
                    <w:color w:val="000000"/>
                    <w:sz w:val="22"/>
                    <w:szCs w:val="22"/>
                    <w:lang w:val="en-US"/>
                  </w:rPr>
                </w:rPrChange>
              </w:rPr>
              <w:pPrChange w:id="929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91"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292" w:author="Rodrigo García" w:date="2017-09-29T10:11:00Z">
                  <w:rPr>
                    <w:rFonts w:ascii="Menlo Regular" w:eastAsiaTheme="majorEastAsia" w:hAnsi="Menlo Regular" w:cs="Menlo Regular"/>
                    <w:color w:val="000000"/>
                    <w:sz w:val="22"/>
                    <w:szCs w:val="22"/>
                    <w:lang w:val="en-US"/>
                  </w:rPr>
                </w:rPrChange>
              </w:rPr>
              <w:pPrChange w:id="92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94"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295" w:author="Rodrigo García" w:date="2017-09-29T10:11:00Z">
                  <w:rPr>
                    <w:rFonts w:ascii="Menlo Regular" w:eastAsiaTheme="majorEastAsia" w:hAnsi="Menlo Regular" w:cs="Menlo Regular"/>
                    <w:color w:val="000000"/>
                    <w:sz w:val="22"/>
                    <w:szCs w:val="22"/>
                    <w:lang w:val="en-US"/>
                  </w:rPr>
                </w:rPrChange>
              </w:rPr>
              <w:pPrChange w:id="929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97"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298" w:author="Rodrigo García" w:date="2017-09-29T10:11:00Z">
                  <w:rPr>
                    <w:rFonts w:ascii="Menlo Regular" w:eastAsiaTheme="majorEastAsia" w:hAnsi="Menlo Regular" w:cs="Menlo Regular"/>
                    <w:color w:val="000000"/>
                    <w:sz w:val="22"/>
                    <w:szCs w:val="22"/>
                    <w:lang w:val="en-US"/>
                  </w:rPr>
                </w:rPrChange>
              </w:rPr>
              <w:pPrChange w:id="92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0"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301" w:author="Rodrigo García" w:date="2017-09-29T10:11:00Z">
                  <w:rPr>
                    <w:rFonts w:ascii="Menlo Regular" w:eastAsiaTheme="majorEastAsia" w:hAnsi="Menlo Regular" w:cs="Menlo Regular"/>
                    <w:color w:val="000000"/>
                    <w:sz w:val="22"/>
                    <w:szCs w:val="22"/>
                    <w:lang w:val="en-US"/>
                  </w:rPr>
                </w:rPrChange>
              </w:rPr>
              <w:pPrChange w:id="930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3"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304" w:author="Rodrigo García" w:date="2017-09-29T10:11:00Z">
                  <w:rPr>
                    <w:rFonts w:ascii="Menlo Regular" w:eastAsiaTheme="majorEastAsia" w:hAnsi="Menlo Regular" w:cs="Menlo Regular"/>
                    <w:color w:val="000000"/>
                    <w:sz w:val="22"/>
                    <w:szCs w:val="22"/>
                    <w:lang w:val="en-US"/>
                  </w:rPr>
                </w:rPrChange>
              </w:rPr>
              <w:pPrChange w:id="93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6"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307" w:author="Rodrigo García" w:date="2017-09-29T10:11:00Z">
                  <w:rPr>
                    <w:rFonts w:ascii="Menlo Regular" w:eastAsiaTheme="majorEastAsia" w:hAnsi="Menlo Regular" w:cs="Menlo Regular"/>
                    <w:color w:val="000000"/>
                    <w:sz w:val="22"/>
                    <w:szCs w:val="22"/>
                    <w:lang w:val="en-US"/>
                  </w:rPr>
                </w:rPrChange>
              </w:rPr>
              <w:pPrChange w:id="930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09"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310" w:author="Rodrigo García" w:date="2017-09-29T10:11:00Z">
                  <w:rPr>
                    <w:rFonts w:ascii="Menlo Regular" w:eastAsiaTheme="majorEastAsia" w:hAnsi="Menlo Regular" w:cs="Menlo Regular"/>
                    <w:color w:val="000000"/>
                    <w:sz w:val="22"/>
                    <w:szCs w:val="22"/>
                    <w:lang w:val="en-US"/>
                  </w:rPr>
                </w:rPrChange>
              </w:rPr>
              <w:pPrChange w:id="93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2"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313" w:author="Rodrigo García" w:date="2017-09-29T10:11:00Z">
                  <w:rPr>
                    <w:rFonts w:ascii="Menlo Regular" w:eastAsiaTheme="majorEastAsia" w:hAnsi="Menlo Regular" w:cs="Menlo Regular"/>
                    <w:color w:val="000000"/>
                    <w:sz w:val="22"/>
                    <w:szCs w:val="22"/>
                    <w:lang w:val="en-US"/>
                  </w:rPr>
                </w:rPrChange>
              </w:rPr>
              <w:pPrChange w:id="931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5"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316" w:author="Rodrigo García" w:date="2017-09-29T10:11:00Z">
                  <w:rPr>
                    <w:rFonts w:ascii="Menlo Regular" w:eastAsiaTheme="majorEastAsia" w:hAnsi="Menlo Regular" w:cs="Menlo Regular"/>
                    <w:color w:val="000000"/>
                    <w:sz w:val="22"/>
                    <w:szCs w:val="22"/>
                    <w:lang w:val="en-US"/>
                  </w:rPr>
                </w:rPrChange>
              </w:rPr>
              <w:pPrChange w:id="93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18"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319" w:author="Rodrigo García" w:date="2017-09-29T10:11:00Z">
                  <w:rPr>
                    <w:rFonts w:ascii="Menlo Regular" w:eastAsiaTheme="majorEastAsia" w:hAnsi="Menlo Regular" w:cs="Menlo Regular"/>
                    <w:color w:val="000000"/>
                    <w:sz w:val="22"/>
                    <w:szCs w:val="22"/>
                    <w:lang w:val="en-US"/>
                  </w:rPr>
                </w:rPrChange>
              </w:rPr>
              <w:pPrChange w:id="932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1"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322" w:author="Rodrigo García" w:date="2017-09-29T10:11:00Z">
                  <w:rPr>
                    <w:rFonts w:ascii="Menlo Regular" w:eastAsiaTheme="majorEastAsia" w:hAnsi="Menlo Regular" w:cs="Menlo Regular"/>
                    <w:color w:val="000000"/>
                    <w:sz w:val="22"/>
                    <w:szCs w:val="22"/>
                    <w:lang w:val="en-US"/>
                  </w:rPr>
                </w:rPrChange>
              </w:rPr>
              <w:pPrChange w:id="932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4"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325" w:author="Rodrigo García" w:date="2017-09-29T10:11:00Z">
                  <w:rPr>
                    <w:rFonts w:ascii="Menlo Regular" w:eastAsiaTheme="majorEastAsia" w:hAnsi="Menlo Regular" w:cs="Menlo Regular"/>
                    <w:color w:val="000000"/>
                    <w:sz w:val="22"/>
                    <w:szCs w:val="22"/>
                    <w:lang w:val="en-US"/>
                  </w:rPr>
                </w:rPrChange>
              </w:rPr>
              <w:pPrChange w:id="93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27"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328" w:author="Rodrigo García" w:date="2017-09-29T10:11:00Z">
                  <w:rPr>
                    <w:rFonts w:ascii="Menlo Regular" w:eastAsiaTheme="majorEastAsia" w:hAnsi="Menlo Regular" w:cs="Menlo Regular"/>
                    <w:color w:val="000000"/>
                    <w:sz w:val="22"/>
                    <w:szCs w:val="22"/>
                    <w:lang w:val="en-US"/>
                  </w:rPr>
                </w:rPrChange>
              </w:rPr>
              <w:pPrChange w:id="93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0"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331" w:author="Rodrigo García" w:date="2017-09-29T10:11:00Z">
                  <w:rPr>
                    <w:rFonts w:ascii="Menlo Regular" w:eastAsiaTheme="majorEastAsia" w:hAnsi="Menlo Regular" w:cs="Menlo Regular"/>
                    <w:color w:val="000000"/>
                    <w:sz w:val="22"/>
                    <w:szCs w:val="22"/>
                    <w:lang w:val="en-US"/>
                  </w:rPr>
                </w:rPrChange>
              </w:rPr>
              <w:pPrChange w:id="93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3"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334" w:author="Borja Gonzalez" w:date="2017-09-29T18:01:00Z"/>
                <w:lang w:val="es-ES"/>
              </w:rPr>
              <w:pPrChange w:id="93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6"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337" w:author="Borja Gonzalez" w:date="2017-09-29T18:01:00Z"/>
                <w:lang w:val="es-ES"/>
                <w:rPrChange w:id="9338" w:author="Rodrigo García" w:date="2017-09-29T10:11:00Z">
                  <w:rPr>
                    <w:ins w:id="9339" w:author="Borja Gonzalez" w:date="2017-09-29T18:01:00Z"/>
                    <w:rFonts w:ascii="Menlo Regular" w:eastAsiaTheme="majorEastAsia" w:hAnsi="Menlo Regular" w:cs="Menlo Regular"/>
                    <w:color w:val="000000"/>
                    <w:sz w:val="22"/>
                    <w:szCs w:val="22"/>
                    <w:lang w:val="en-US"/>
                  </w:rPr>
                </w:rPrChange>
              </w:rPr>
              <w:pPrChange w:id="93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341" w:author="Rodrigo García" w:date="2017-09-29T10:11:00Z">
                  <w:rPr>
                    <w:rFonts w:ascii="Menlo Regular" w:eastAsiaTheme="majorEastAsia" w:hAnsi="Menlo Regular" w:cs="Menlo Regular"/>
                    <w:color w:val="000000"/>
                    <w:sz w:val="22"/>
                    <w:szCs w:val="22"/>
                    <w:lang w:val="en-US"/>
                  </w:rPr>
                </w:rPrChange>
              </w:rPr>
              <w:pPrChange w:id="93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43"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344" w:name="_Toc494476030"/>
      <w:bookmarkStart w:id="9345" w:name="_Toc494726516"/>
      <w:r>
        <w:t>5.1.</w:t>
      </w:r>
      <w:ins w:id="9346" w:author="Borja Gonzalez" w:date="2017-09-28T19:36:00Z">
        <w:r w:rsidR="004426CE">
          <w:t>3</w:t>
        </w:r>
      </w:ins>
      <w:del w:id="9347" w:author="Borja Gonzalez" w:date="2017-09-28T19:36:00Z">
        <w:r w:rsidDel="004426CE">
          <w:delText>4</w:delText>
        </w:r>
      </w:del>
      <w:r>
        <w:t>.  Borrar un</w:t>
      </w:r>
      <w:r w:rsidRPr="00F452C7">
        <w:t xml:space="preserve"> paciente</w:t>
      </w:r>
      <w:bookmarkEnd w:id="9344"/>
      <w:bookmarkEnd w:id="9345"/>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348" w:author="Rodrigo García" w:date="2017-09-29T10:11:00Z">
                  <w:rPr>
                    <w:rFonts w:ascii="Menlo Regular" w:eastAsiaTheme="majorEastAsia" w:hAnsi="Menlo Regular" w:cs="Menlo Regular"/>
                    <w:color w:val="000000"/>
                    <w:sz w:val="22"/>
                    <w:szCs w:val="22"/>
                    <w:lang w:val="en-US"/>
                  </w:rPr>
                </w:rPrChange>
              </w:rPr>
              <w:pPrChange w:id="93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0"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351" w:author="Rodrigo García" w:date="2017-09-29T10:11:00Z">
                  <w:rPr>
                    <w:rFonts w:ascii="Menlo Regular" w:eastAsiaTheme="majorEastAsia" w:hAnsi="Menlo Regular" w:cs="Menlo Regular"/>
                    <w:color w:val="000000"/>
                    <w:sz w:val="22"/>
                    <w:szCs w:val="22"/>
                    <w:lang w:val="en-US"/>
                  </w:rPr>
                </w:rPrChange>
              </w:rPr>
              <w:pPrChange w:id="93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3"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354" w:author="Rodrigo García" w:date="2017-09-29T10:11:00Z">
                  <w:rPr>
                    <w:rFonts w:ascii="Menlo Regular" w:eastAsiaTheme="majorEastAsia" w:hAnsi="Menlo Regular" w:cs="Menlo Regular"/>
                    <w:color w:val="000000"/>
                    <w:sz w:val="22"/>
                    <w:szCs w:val="22"/>
                    <w:lang w:val="en-US"/>
                  </w:rPr>
                </w:rPrChange>
              </w:rPr>
              <w:pPrChange w:id="935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6"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357" w:author="Rodrigo García" w:date="2017-09-29T10:11:00Z">
                  <w:rPr>
                    <w:rFonts w:ascii="Menlo Regular" w:eastAsiaTheme="majorEastAsia" w:hAnsi="Menlo Regular" w:cs="Menlo Regular"/>
                    <w:color w:val="000000"/>
                    <w:sz w:val="22"/>
                    <w:szCs w:val="22"/>
                    <w:lang w:val="en-US"/>
                  </w:rPr>
                </w:rPrChange>
              </w:rPr>
              <w:pPrChange w:id="93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9"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360" w:author="Rodrigo García" w:date="2017-09-29T10:11:00Z">
                  <w:rPr>
                    <w:rFonts w:ascii="Menlo Regular" w:eastAsiaTheme="majorEastAsia" w:hAnsi="Menlo Regular" w:cs="Menlo Regular"/>
                    <w:color w:val="000000"/>
                    <w:sz w:val="22"/>
                    <w:szCs w:val="22"/>
                    <w:lang w:val="en-US"/>
                  </w:rPr>
                </w:rPrChange>
              </w:rPr>
              <w:pPrChange w:id="936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2"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363" w:author="Rodrigo García" w:date="2017-09-29T10:12:00Z">
                  <w:rPr>
                    <w:rFonts w:ascii="Menlo Regular" w:eastAsiaTheme="majorEastAsia" w:hAnsi="Menlo Regular" w:cs="Menlo Regular"/>
                    <w:color w:val="000000"/>
                    <w:sz w:val="22"/>
                    <w:szCs w:val="22"/>
                    <w:lang w:val="en-US"/>
                  </w:rPr>
                </w:rPrChange>
              </w:rPr>
              <w:pPrChange w:id="936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5"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366" w:author="Rodrigo García" w:date="2017-09-29T10:12:00Z">
                  <w:rPr>
                    <w:rFonts w:ascii="Menlo Regular" w:eastAsiaTheme="majorEastAsia" w:hAnsi="Menlo Regular" w:cs="Menlo Regular"/>
                    <w:color w:val="000000"/>
                    <w:sz w:val="22"/>
                    <w:szCs w:val="22"/>
                    <w:lang w:val="en-US"/>
                  </w:rPr>
                </w:rPrChange>
              </w:rPr>
              <w:pPrChange w:id="936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8"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369" w:author="Rodrigo García" w:date="2017-09-29T10:12:00Z">
                  <w:rPr>
                    <w:rFonts w:ascii="Menlo Regular" w:eastAsiaTheme="majorEastAsia" w:hAnsi="Menlo Regular" w:cs="Menlo Regular"/>
                    <w:color w:val="000000"/>
                    <w:sz w:val="22"/>
                    <w:szCs w:val="22"/>
                    <w:lang w:val="en-US"/>
                  </w:rPr>
                </w:rPrChange>
              </w:rPr>
              <w:pPrChange w:id="937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1"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372" w:author="Rodrigo García" w:date="2017-09-29T10:12:00Z">
                  <w:rPr>
                    <w:rFonts w:ascii="Menlo Regular" w:eastAsiaTheme="majorEastAsia" w:hAnsi="Menlo Regular" w:cs="Menlo Regular"/>
                    <w:color w:val="000000"/>
                    <w:sz w:val="22"/>
                    <w:szCs w:val="22"/>
                    <w:lang w:val="en-US"/>
                  </w:rPr>
                </w:rPrChange>
              </w:rPr>
              <w:pPrChange w:id="937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4"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375" w:author="Rodrigo García" w:date="2017-09-29T10:12:00Z">
                  <w:rPr>
                    <w:rFonts w:ascii="Menlo Regular" w:eastAsiaTheme="majorEastAsia" w:hAnsi="Menlo Regular" w:cs="Menlo Regular"/>
                    <w:color w:val="000000"/>
                    <w:sz w:val="22"/>
                    <w:szCs w:val="22"/>
                    <w:lang w:val="en-US"/>
                  </w:rPr>
                </w:rPrChange>
              </w:rPr>
              <w:pPrChange w:id="937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77"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378" w:author="Rodrigo García" w:date="2017-09-29T10:12:00Z">
                  <w:rPr>
                    <w:rFonts w:ascii="Menlo Regular" w:eastAsiaTheme="majorEastAsia" w:hAnsi="Menlo Regular" w:cs="Menlo Regular"/>
                    <w:color w:val="000000"/>
                    <w:sz w:val="22"/>
                    <w:szCs w:val="22"/>
                    <w:lang w:val="en-US"/>
                  </w:rPr>
                </w:rPrChange>
              </w:rPr>
              <w:pPrChange w:id="937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0"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381" w:author="Rodrigo García" w:date="2017-09-29T10:12:00Z">
                  <w:rPr>
                    <w:rFonts w:ascii="Menlo Regular" w:eastAsiaTheme="majorEastAsia" w:hAnsi="Menlo Regular" w:cs="Menlo Regular"/>
                    <w:color w:val="000000"/>
                    <w:sz w:val="22"/>
                    <w:szCs w:val="22"/>
                    <w:lang w:val="en-US"/>
                  </w:rPr>
                </w:rPrChange>
              </w:rPr>
              <w:pPrChange w:id="938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3"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384" w:author="Rodrigo García" w:date="2017-09-29T10:12:00Z">
                  <w:rPr>
                    <w:rFonts w:ascii="Menlo Regular" w:eastAsiaTheme="majorEastAsia" w:hAnsi="Menlo Regular" w:cs="Menlo Regular"/>
                    <w:color w:val="000000"/>
                    <w:sz w:val="22"/>
                    <w:szCs w:val="22"/>
                    <w:lang w:val="en-US"/>
                  </w:rPr>
                </w:rPrChange>
              </w:rPr>
              <w:pPrChange w:id="938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6"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9387" w:author="Rodrigo García" w:date="2017-09-29T10:12:00Z">
                  <w:rPr>
                    <w:rFonts w:ascii="Menlo Regular" w:eastAsiaTheme="majorEastAsia" w:hAnsi="Menlo Regular" w:cs="Menlo Regular"/>
                    <w:color w:val="000000"/>
                    <w:sz w:val="22"/>
                    <w:szCs w:val="22"/>
                    <w:lang w:val="en-US"/>
                  </w:rPr>
                </w:rPrChange>
              </w:rPr>
              <w:pPrChange w:id="93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9"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390" w:author="Rodrigo García" w:date="2017-09-29T10:12:00Z">
                  <w:rPr>
                    <w:rFonts w:ascii="Menlo Regular" w:hAnsi="Menlo Regular" w:cs="Menlo Regular"/>
                    <w:color w:val="000000"/>
                    <w:sz w:val="22"/>
                    <w:szCs w:val="22"/>
                    <w:lang w:val="en-US"/>
                  </w:rPr>
                </w:rPrChange>
              </w:rPr>
              <w:pPrChange w:id="9391"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392"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393" w:author="Rodrigo García" w:date="2017-09-29T10:12:00Z">
                  <w:rPr>
                    <w:rFonts w:ascii="Menlo Regular" w:eastAsiaTheme="majorEastAsia" w:hAnsi="Menlo Regular" w:cs="Menlo Regular"/>
                    <w:color w:val="000000"/>
                    <w:sz w:val="22"/>
                    <w:szCs w:val="22"/>
                    <w:lang w:val="en-US"/>
                  </w:rPr>
                </w:rPrChange>
              </w:rPr>
              <w:pPrChange w:id="939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5"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396" w:author="Borja Gonzalez" w:date="2017-09-28T19:35:00Z"/>
        </w:rPr>
      </w:pPr>
    </w:p>
    <w:p w14:paraId="0A7E1F85" w14:textId="453F4F2C" w:rsidR="004426CE" w:rsidDel="0060192C" w:rsidRDefault="004426CE">
      <w:pPr>
        <w:pStyle w:val="Ttulo3"/>
        <w:rPr>
          <w:del w:id="9397" w:author="GONZALEZ DIAZ, BORJA" w:date="2017-09-29T19:45:00Z"/>
        </w:rPr>
        <w:pPrChange w:id="9398" w:author="Borja Gonzalez" w:date="2017-09-28T19:36:00Z">
          <w:pPr/>
        </w:pPrChange>
      </w:pPr>
      <w:bookmarkStart w:id="9399" w:name="_Toc494476031"/>
      <w:ins w:id="9400" w:author="Borja Gonzalez" w:date="2017-09-28T19:36:00Z">
        <w:del w:id="9401" w:author="GONZALEZ DIAZ, BORJA" w:date="2017-09-29T19:45:00Z">
          <w:r w:rsidDel="0060192C">
            <w:delText xml:space="preserve">5.1.4.  </w:delText>
          </w:r>
        </w:del>
      </w:ins>
      <w:ins w:id="9402" w:author="Borja Gonzalez" w:date="2017-09-28T19:42:00Z">
        <w:del w:id="9403" w:author="GONZALEZ DIAZ, BORJA" w:date="2017-09-29T19:45:00Z">
          <w:r w:rsidR="00286EBB" w:rsidDel="0060192C">
            <w:delText>Obtener datos de un paciente</w:delText>
          </w:r>
        </w:del>
      </w:ins>
      <w:bookmarkEnd w:id="9399"/>
    </w:p>
    <w:p w14:paraId="403386AA" w14:textId="027A387D" w:rsidR="00200A24" w:rsidDel="0060192C" w:rsidRDefault="00200A24" w:rsidP="009E54AB">
      <w:pPr>
        <w:rPr>
          <w:ins w:id="9404" w:author="Borja Gonzalez" w:date="2017-09-28T19:36:00Z"/>
          <w:del w:id="9405" w:author="GONZALEZ DIAZ, BORJA" w:date="2017-09-29T19:45:00Z"/>
        </w:rPr>
      </w:pPr>
    </w:p>
    <w:p w14:paraId="2D994EF9" w14:textId="0EAA400D" w:rsidR="004C78E1" w:rsidDel="0060192C" w:rsidRDefault="00286EBB" w:rsidP="009E54AB">
      <w:pPr>
        <w:rPr>
          <w:del w:id="9406" w:author="GONZALEZ DIAZ, BORJA" w:date="2017-09-29T19:45:00Z"/>
          <w:u w:val="single"/>
        </w:rPr>
      </w:pPr>
      <w:ins w:id="9407" w:author="Borja Gonzalez" w:date="2017-09-28T19:42:00Z">
        <w:del w:id="9408" w:author="GONZALEZ DIAZ, BORJA" w:date="2017-09-29T19:45:00Z">
          <w:r w:rsidDel="0060192C">
            <w:rPr>
              <w:u w:val="single"/>
            </w:rPr>
            <w:delText xml:space="preserve">Consola del </w:delText>
          </w:r>
          <w:commentRangeStart w:id="9409"/>
          <w:r w:rsidDel="0060192C">
            <w:rPr>
              <w:u w:val="single"/>
            </w:rPr>
            <w:delText>navegador</w:delText>
          </w:r>
        </w:del>
      </w:ins>
      <w:commentRangeEnd w:id="9409"/>
      <w:del w:id="9410" w:author="GONZALEZ DIAZ, BORJA" w:date="2017-09-29T19:45:00Z">
        <w:r w:rsidR="007321A0" w:rsidDel="0060192C">
          <w:rPr>
            <w:rStyle w:val="Refdecomentario"/>
          </w:rPr>
          <w:commentReference w:id="9409"/>
        </w:r>
        <w:r w:rsidDel="0060192C">
          <w:rPr>
            <w:u w:val="single"/>
          </w:rPr>
          <w:delText>:</w:delText>
        </w:r>
      </w:del>
    </w:p>
    <w:p w14:paraId="1F704C24" w14:textId="3467DD6F" w:rsidR="00986B0A" w:rsidDel="0060192C" w:rsidRDefault="00986B0A" w:rsidP="009E54AB">
      <w:pPr>
        <w:rPr>
          <w:del w:id="9411"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412" w:author="GONZALEZ DIAZ, BORJA" w:date="2017-09-29T19:45:00Z"/>
        </w:trPr>
        <w:tc>
          <w:tcPr>
            <w:tcW w:w="8856" w:type="dxa"/>
          </w:tcPr>
          <w:p w14:paraId="1074FABA" w14:textId="093A8CB6" w:rsidR="00986B0A" w:rsidRPr="00986B0A" w:rsidDel="0060192C" w:rsidRDefault="00986B0A" w:rsidP="00986B0A">
            <w:pPr>
              <w:rPr>
                <w:del w:id="9413" w:author="GONZALEZ DIAZ, BORJA" w:date="2017-09-29T19:45:00Z"/>
                <w:u w:val="single"/>
              </w:rPr>
            </w:pPr>
            <w:del w:id="9414"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415" w:author="GONZALEZ DIAZ, BORJA" w:date="2017-09-29T19:45:00Z"/>
                <w:u w:val="single"/>
              </w:rPr>
            </w:pPr>
            <w:del w:id="9416"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417" w:author="GONZALEZ DIAZ, BORJA" w:date="2017-09-29T19:45:00Z"/>
                <w:u w:val="single"/>
              </w:rPr>
            </w:pPr>
            <w:del w:id="9418"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419" w:author="GONZALEZ DIAZ, BORJA" w:date="2017-09-29T19:45:00Z"/>
                <w:u w:val="single"/>
              </w:rPr>
            </w:pPr>
            <w:del w:id="9420"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421" w:author="GONZALEZ DIAZ, BORJA" w:date="2017-09-29T19:45:00Z"/>
                <w:u w:val="single"/>
              </w:rPr>
            </w:pPr>
            <w:del w:id="9422"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423" w:author="GONZALEZ DIAZ, BORJA" w:date="2017-09-29T19:45:00Z"/>
                <w:u w:val="single"/>
                <w:rPrChange w:id="9424" w:author="GONZALEZ DIAZ, BORJA" w:date="2017-09-30T00:55:00Z">
                  <w:rPr>
                    <w:del w:id="9425" w:author="GONZALEZ DIAZ, BORJA" w:date="2017-09-29T19:45:00Z"/>
                    <w:rFonts w:asciiTheme="majorHAnsi" w:eastAsiaTheme="majorEastAsia" w:hAnsiTheme="majorHAnsi" w:cstheme="majorBidi"/>
                    <w:color w:val="243F60" w:themeColor="accent1" w:themeShade="7F"/>
                    <w:u w:val="single"/>
                  </w:rPr>
                </w:rPrChange>
              </w:rPr>
            </w:pPr>
            <w:del w:id="9426"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427" w:author="GONZALEZ DIAZ, BORJA" w:date="2017-09-29T19:45:00Z"/>
                <w:u w:val="single"/>
              </w:rPr>
            </w:pPr>
            <w:del w:id="9428"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429" w:author="GONZALEZ DIAZ, BORJA" w:date="2017-09-29T19:45:00Z"/>
                <w:u w:val="single"/>
              </w:rPr>
            </w:pPr>
            <w:del w:id="9430"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431" w:author="GONZALEZ DIAZ, BORJA" w:date="2017-09-29T19:45:00Z"/>
                <w:u w:val="single"/>
              </w:rPr>
            </w:pPr>
            <w:del w:id="9432"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433" w:author="GONZALEZ DIAZ, BORJA" w:date="2017-09-29T19:45:00Z"/>
                <w:u w:val="single"/>
              </w:rPr>
            </w:pPr>
            <w:del w:id="9434"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435" w:author="GONZALEZ DIAZ, BORJA" w:date="2017-09-29T19:45:00Z"/>
          <w:u w:val="single"/>
        </w:rPr>
      </w:pPr>
    </w:p>
    <w:p w14:paraId="42238C13" w14:textId="415A45C4" w:rsidR="00286EBB" w:rsidDel="0060192C" w:rsidRDefault="00986B0A" w:rsidP="009E54AB">
      <w:pPr>
        <w:rPr>
          <w:del w:id="9436" w:author="GONZALEZ DIAZ, BORJA" w:date="2017-09-29T19:45:00Z"/>
          <w:u w:val="single"/>
        </w:rPr>
      </w:pPr>
      <w:del w:id="9437" w:author="GONZALEZ DIAZ, BORJA" w:date="2017-09-29T19:45:00Z">
        <w:r w:rsidDel="0060192C">
          <w:rPr>
            <w:u w:val="single"/>
          </w:rPr>
          <w:delText>Terminal (Servidor):</w:delText>
        </w:r>
      </w:del>
    </w:p>
    <w:p w14:paraId="36889064" w14:textId="3F334014" w:rsidR="00986B0A" w:rsidDel="0060192C" w:rsidRDefault="00986B0A" w:rsidP="009E54AB">
      <w:pPr>
        <w:rPr>
          <w:del w:id="9438" w:author="GONZALEZ DIAZ, BORJA" w:date="2017-09-29T19:45:00Z"/>
          <w:u w:val="single"/>
        </w:rPr>
      </w:pPr>
    </w:p>
    <w:p w14:paraId="1F7F7396" w14:textId="2C2E0ADF" w:rsidR="00986B0A" w:rsidRPr="00286EBB" w:rsidDel="0060192C" w:rsidRDefault="00986B0A" w:rsidP="009E54AB">
      <w:pPr>
        <w:rPr>
          <w:del w:id="9439"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440" w:author="GONZALEZ DIAZ, BORJA" w:date="2017-09-29T19:45:00Z"/>
        </w:trPr>
        <w:tc>
          <w:tcPr>
            <w:tcW w:w="8856" w:type="dxa"/>
          </w:tcPr>
          <w:p w14:paraId="52C4C2A8" w14:textId="78719AD8" w:rsidR="00986B0A" w:rsidRPr="0079203F" w:rsidDel="0060192C" w:rsidRDefault="00986B0A">
            <w:pPr>
              <w:rPr>
                <w:del w:id="9441" w:author="GONZALEZ DIAZ, BORJA" w:date="2017-09-29T19:45:00Z"/>
                <w:lang w:val="es-ES"/>
                <w:rPrChange w:id="9442" w:author="Rodrigo García" w:date="2017-09-29T10:12:00Z">
                  <w:rPr>
                    <w:del w:id="9443" w:author="GONZALEZ DIAZ, BORJA" w:date="2017-09-29T19:45:00Z"/>
                    <w:rFonts w:ascii="Menlo Regular" w:eastAsiaTheme="majorEastAsia" w:hAnsi="Menlo Regular" w:cs="Menlo Regular"/>
                    <w:color w:val="000000"/>
                    <w:sz w:val="22"/>
                    <w:szCs w:val="22"/>
                    <w:lang w:val="en-US"/>
                  </w:rPr>
                </w:rPrChange>
              </w:rPr>
              <w:pPrChange w:id="944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45" w:author="GONZALEZ DIAZ, BORJA" w:date="2017-09-29T19:45:00Z">
              <w:r w:rsidRPr="0079203F" w:rsidDel="0060192C">
                <w:rPr>
                  <w:lang w:val="es-ES"/>
                  <w:rPrChange w:id="9446"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447" w:author="GONZALEZ DIAZ, BORJA" w:date="2017-09-29T19:45:00Z"/>
                <w:lang w:val="es-ES"/>
                <w:rPrChange w:id="9448" w:author="Rodrigo García" w:date="2017-09-29T10:12:00Z">
                  <w:rPr>
                    <w:del w:id="9449" w:author="GONZALEZ DIAZ, BORJA" w:date="2017-09-29T19:45:00Z"/>
                    <w:rFonts w:ascii="Menlo Regular" w:hAnsi="Menlo Regular" w:cs="Menlo Regular"/>
                    <w:color w:val="000000"/>
                    <w:sz w:val="22"/>
                    <w:szCs w:val="22"/>
                    <w:lang w:val="en-US"/>
                  </w:rPr>
                </w:rPrChange>
              </w:rPr>
              <w:pPrChange w:id="9450"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451" w:author="GONZALEZ DIAZ, BORJA" w:date="2017-09-29T19:45:00Z">
              <w:r w:rsidRPr="0079203F" w:rsidDel="0060192C">
                <w:rPr>
                  <w:lang w:val="es-ES"/>
                  <w:rPrChange w:id="9452"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453" w:author="GONZALEZ DIAZ, BORJA" w:date="2017-09-29T19:45:00Z"/>
                <w:lang w:val="es-ES"/>
                <w:rPrChange w:id="9454" w:author="Rodrigo García" w:date="2017-09-29T10:13:00Z">
                  <w:rPr>
                    <w:del w:id="9455" w:author="GONZALEZ DIAZ, BORJA" w:date="2017-09-29T19:45:00Z"/>
                    <w:rFonts w:ascii="Menlo Regular" w:eastAsiaTheme="majorEastAsia" w:hAnsi="Menlo Regular" w:cs="Menlo Regular"/>
                    <w:color w:val="000000"/>
                    <w:sz w:val="22"/>
                    <w:szCs w:val="22"/>
                    <w:lang w:val="en-US"/>
                  </w:rPr>
                </w:rPrChange>
              </w:rPr>
              <w:pPrChange w:id="94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57" w:author="GONZALEZ DIAZ, BORJA" w:date="2017-09-29T19:45:00Z">
              <w:r w:rsidRPr="0079203F" w:rsidDel="0060192C">
                <w:rPr>
                  <w:lang w:val="es-ES"/>
                  <w:rPrChange w:id="9458"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459" w:author="GONZALEZ DIAZ, BORJA" w:date="2017-09-29T19:45:00Z"/>
                <w:lang w:val="es-ES"/>
                <w:rPrChange w:id="9460" w:author="Rodrigo García" w:date="2017-09-29T10:13:00Z">
                  <w:rPr>
                    <w:del w:id="9461" w:author="GONZALEZ DIAZ, BORJA" w:date="2017-09-29T19:45:00Z"/>
                    <w:rFonts w:ascii="Menlo Regular" w:eastAsiaTheme="majorEastAsia" w:hAnsi="Menlo Regular" w:cs="Menlo Regular"/>
                    <w:color w:val="000000"/>
                    <w:sz w:val="22"/>
                    <w:szCs w:val="22"/>
                    <w:lang w:val="en-US"/>
                  </w:rPr>
                </w:rPrChange>
              </w:rPr>
              <w:pPrChange w:id="94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63" w:author="GONZALEZ DIAZ, BORJA" w:date="2017-09-29T19:45:00Z">
              <w:r w:rsidRPr="0079203F" w:rsidDel="0060192C">
                <w:rPr>
                  <w:lang w:val="es-ES"/>
                  <w:rPrChange w:id="9464"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465" w:author="GONZALEZ DIAZ, BORJA" w:date="2017-09-29T19:45:00Z"/>
                <w:lang w:val="es-ES"/>
                <w:rPrChange w:id="9466" w:author="Rodrigo García" w:date="2017-09-29T10:13:00Z">
                  <w:rPr>
                    <w:del w:id="9467" w:author="GONZALEZ DIAZ, BORJA" w:date="2017-09-29T19:45:00Z"/>
                    <w:rFonts w:ascii="Menlo Regular" w:eastAsiaTheme="majorEastAsia" w:hAnsi="Menlo Regular" w:cs="Menlo Regular"/>
                    <w:color w:val="000000"/>
                    <w:sz w:val="22"/>
                    <w:szCs w:val="22"/>
                    <w:lang w:val="en-US"/>
                  </w:rPr>
                </w:rPrChange>
              </w:rPr>
              <w:pPrChange w:id="946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69" w:author="GONZALEZ DIAZ, BORJA" w:date="2017-09-29T19:45:00Z">
              <w:r w:rsidRPr="0079203F" w:rsidDel="0060192C">
                <w:rPr>
                  <w:lang w:val="es-ES"/>
                  <w:rPrChange w:id="9470"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471" w:author="GONZALEZ DIAZ, BORJA" w:date="2017-09-29T19:45:00Z"/>
                <w:lang w:val="es-ES"/>
                <w:rPrChange w:id="9472" w:author="Rodrigo García" w:date="2017-09-29T10:13:00Z">
                  <w:rPr>
                    <w:del w:id="9473" w:author="GONZALEZ DIAZ, BORJA" w:date="2017-09-29T19:45:00Z"/>
                    <w:rFonts w:ascii="Menlo Regular" w:eastAsiaTheme="majorEastAsia" w:hAnsi="Menlo Regular" w:cs="Menlo Regular"/>
                    <w:color w:val="000000"/>
                    <w:sz w:val="22"/>
                    <w:szCs w:val="22"/>
                    <w:lang w:val="en-US"/>
                  </w:rPr>
                </w:rPrChange>
              </w:rPr>
              <w:pPrChange w:id="94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75" w:author="GONZALEZ DIAZ, BORJA" w:date="2017-09-29T19:45:00Z">
              <w:r w:rsidRPr="0079203F" w:rsidDel="0060192C">
                <w:rPr>
                  <w:lang w:val="es-ES"/>
                  <w:rPrChange w:id="9476"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477" w:author="GONZALEZ DIAZ, BORJA" w:date="2017-09-29T19:45:00Z"/>
                <w:lang w:val="es-ES"/>
                <w:rPrChange w:id="9478" w:author="Rodrigo García" w:date="2017-09-29T10:13:00Z">
                  <w:rPr>
                    <w:del w:id="9479" w:author="GONZALEZ DIAZ, BORJA" w:date="2017-09-29T19:45:00Z"/>
                    <w:rFonts w:ascii="Menlo Regular" w:eastAsiaTheme="majorEastAsia" w:hAnsi="Menlo Regular" w:cs="Menlo Regular"/>
                    <w:color w:val="000000"/>
                    <w:sz w:val="22"/>
                    <w:szCs w:val="22"/>
                    <w:lang w:val="en-US"/>
                  </w:rPr>
                </w:rPrChange>
              </w:rPr>
              <w:pPrChange w:id="94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81" w:author="GONZALEZ DIAZ, BORJA" w:date="2017-09-29T19:45:00Z">
              <w:r w:rsidRPr="0079203F" w:rsidDel="0060192C">
                <w:rPr>
                  <w:lang w:val="es-ES"/>
                  <w:rPrChange w:id="9482"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483" w:author="GONZALEZ DIAZ, BORJA" w:date="2017-09-29T19:45:00Z"/>
                <w:lang w:val="es-ES"/>
                <w:rPrChange w:id="9484" w:author="Rodrigo García" w:date="2017-09-29T10:13:00Z">
                  <w:rPr>
                    <w:del w:id="9485" w:author="GONZALEZ DIAZ, BORJA" w:date="2017-09-29T19:45:00Z"/>
                    <w:rFonts w:ascii="Menlo Regular" w:eastAsiaTheme="majorEastAsia" w:hAnsi="Menlo Regular" w:cs="Menlo Regular"/>
                    <w:color w:val="000000"/>
                    <w:sz w:val="22"/>
                    <w:szCs w:val="22"/>
                    <w:lang w:val="en-US"/>
                  </w:rPr>
                </w:rPrChange>
              </w:rPr>
              <w:pPrChange w:id="94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87" w:author="GONZALEZ DIAZ, BORJA" w:date="2017-09-29T19:45:00Z">
              <w:r w:rsidRPr="0079203F" w:rsidDel="0060192C">
                <w:rPr>
                  <w:lang w:val="es-ES"/>
                  <w:rPrChange w:id="9488"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489" w:author="GONZALEZ DIAZ, BORJA" w:date="2017-09-29T19:45:00Z"/>
                <w:lang w:val="es-ES"/>
                <w:rPrChange w:id="9490" w:author="Rodrigo García" w:date="2017-09-29T10:13:00Z">
                  <w:rPr>
                    <w:del w:id="9491" w:author="GONZALEZ DIAZ, BORJA" w:date="2017-09-29T19:45:00Z"/>
                    <w:rFonts w:ascii="Menlo Regular" w:eastAsiaTheme="majorEastAsia" w:hAnsi="Menlo Regular" w:cs="Menlo Regular"/>
                    <w:color w:val="000000"/>
                    <w:sz w:val="22"/>
                    <w:szCs w:val="22"/>
                    <w:lang w:val="en-US"/>
                  </w:rPr>
                </w:rPrChange>
              </w:rPr>
              <w:pPrChange w:id="94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93" w:author="GONZALEZ DIAZ, BORJA" w:date="2017-09-29T19:45:00Z">
              <w:r w:rsidRPr="0079203F" w:rsidDel="0060192C">
                <w:rPr>
                  <w:lang w:val="es-ES"/>
                  <w:rPrChange w:id="9494"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495" w:author="GONZALEZ DIAZ, BORJA" w:date="2017-09-29T19:45:00Z"/>
                <w:lang w:val="es-ES"/>
                <w:rPrChange w:id="9496" w:author="Rodrigo García" w:date="2017-09-29T10:13:00Z">
                  <w:rPr>
                    <w:del w:id="9497" w:author="GONZALEZ DIAZ, BORJA" w:date="2017-09-29T19:45:00Z"/>
                    <w:rFonts w:ascii="Menlo Regular" w:eastAsiaTheme="majorEastAsia" w:hAnsi="Menlo Regular" w:cs="Menlo Regular"/>
                    <w:color w:val="000000"/>
                    <w:sz w:val="22"/>
                    <w:szCs w:val="22"/>
                    <w:lang w:val="en-US"/>
                  </w:rPr>
                </w:rPrChange>
              </w:rPr>
              <w:pPrChange w:id="94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99" w:author="GONZALEZ DIAZ, BORJA" w:date="2017-09-29T19:45:00Z">
              <w:r w:rsidRPr="0079203F" w:rsidDel="0060192C">
                <w:rPr>
                  <w:lang w:val="es-ES"/>
                  <w:rPrChange w:id="9500"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501" w:author="GONZALEZ DIAZ, BORJA" w:date="2017-09-29T19:45:00Z"/>
                <w:lang w:val="es-ES"/>
                <w:rPrChange w:id="9502" w:author="Rodrigo García" w:date="2017-09-29T10:13:00Z">
                  <w:rPr>
                    <w:del w:id="9503" w:author="GONZALEZ DIAZ, BORJA" w:date="2017-09-29T19:45:00Z"/>
                    <w:rFonts w:ascii="Menlo Regular" w:eastAsiaTheme="majorEastAsia" w:hAnsi="Menlo Regular" w:cs="Menlo Regular"/>
                    <w:color w:val="000000"/>
                    <w:sz w:val="22"/>
                    <w:szCs w:val="22"/>
                    <w:lang w:val="en-US"/>
                  </w:rPr>
                </w:rPrChange>
              </w:rPr>
              <w:pPrChange w:id="95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05" w:author="GONZALEZ DIAZ, BORJA" w:date="2017-09-29T19:45:00Z">
              <w:r w:rsidRPr="0079203F" w:rsidDel="0060192C">
                <w:rPr>
                  <w:lang w:val="es-ES"/>
                  <w:rPrChange w:id="9506"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507" w:author="GONZALEZ DIAZ, BORJA" w:date="2017-09-29T19:45:00Z"/>
                <w:u w:val="single"/>
              </w:rPr>
            </w:pPr>
            <w:del w:id="9508" w:author="GONZALEZ DIAZ, BORJA" w:date="2017-09-29T19:45:00Z">
              <w:r w:rsidRPr="00C313C3" w:rsidDel="0060192C">
                <w:rPr>
                  <w:rPrChange w:id="9509"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510" w:author="GONZALEZ DIAZ, BORJA" w:date="2017-09-29T19:45:00Z"/>
          <w:u w:val="single"/>
        </w:rPr>
      </w:pPr>
    </w:p>
    <w:p w14:paraId="62F92DA3" w14:textId="50A47B55" w:rsidR="00F93CA9" w:rsidRDefault="00F93CA9">
      <w:pPr>
        <w:pStyle w:val="Ttulo3"/>
        <w:pPrChange w:id="9511" w:author="Borja Gonzalez" w:date="2017-09-28T20:48:00Z">
          <w:pPr/>
        </w:pPrChange>
      </w:pPr>
      <w:bookmarkStart w:id="9512" w:name="_Toc494476032"/>
      <w:bookmarkStart w:id="9513" w:name="_Toc494726517"/>
      <w:r>
        <w:t>5.1.</w:t>
      </w:r>
      <w:ins w:id="9514" w:author="GONZALEZ DIAZ, BORJA" w:date="2017-09-29T19:46:00Z">
        <w:r w:rsidR="0060192C">
          <w:t>4</w:t>
        </w:r>
      </w:ins>
      <w:del w:id="9515" w:author="GONZALEZ DIAZ, BORJA" w:date="2017-09-29T19:46:00Z">
        <w:r w:rsidDel="0060192C">
          <w:delText>5</w:delText>
        </w:r>
      </w:del>
      <w:r>
        <w:t>.  Obtener datos de movimiento de un paciente</w:t>
      </w:r>
      <w:bookmarkEnd w:id="9512"/>
      <w:bookmarkEnd w:id="9513"/>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516"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517"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w:t>
            </w:r>
            <w:proofErr w:type="gramStart"/>
            <w:r w:rsidRPr="00F93CA9">
              <w:rPr>
                <w:u w:val="single"/>
              </w:rPr>
              <w:t>evolucion.html?var</w:t>
            </w:r>
            <w:proofErr w:type="gramEnd"/>
            <w:r w:rsidRPr="00F93CA9">
              <w:rPr>
                <w:u w:val="single"/>
              </w:rPr>
              <w:t xml:space="preserve">1=3&amp;var2=Javier&amp;var3=Perez&amp;var4=h:114 Lista de </w:t>
            </w:r>
            <w:del w:id="9518" w:author="GONZALEZ DIAZ, BORJA" w:date="2017-10-02T18:21:00Z">
              <w:r w:rsidRPr="00F93CA9" w:rsidDel="00D14CB4">
                <w:rPr>
                  <w:u w:val="single"/>
                </w:rPr>
                <w:delText>movimietos</w:delText>
              </w:r>
            </w:del>
            <w:ins w:id="9519"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520" w:author="Rodrigo García" w:date="2017-09-29T10:13:00Z">
                  <w:rPr>
                    <w:rFonts w:ascii="Menlo Regular" w:eastAsiaTheme="majorEastAsia" w:hAnsi="Menlo Regular" w:cs="Menlo Regular"/>
                    <w:color w:val="000000"/>
                    <w:sz w:val="22"/>
                    <w:szCs w:val="22"/>
                    <w:lang w:val="en-US"/>
                  </w:rPr>
                </w:rPrChange>
              </w:rPr>
              <w:pPrChange w:id="95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22"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523" w:author="Rodrigo García" w:date="2017-09-29T10:13:00Z">
                  <w:rPr>
                    <w:rFonts w:ascii="Menlo Regular" w:eastAsiaTheme="majorEastAsia" w:hAnsi="Menlo Regular" w:cs="Menlo Regular"/>
                    <w:color w:val="000000"/>
                    <w:sz w:val="22"/>
                    <w:szCs w:val="22"/>
                    <w:lang w:val="en-US"/>
                  </w:rPr>
                </w:rPrChange>
              </w:rPr>
              <w:pPrChange w:id="95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25"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526" w:author="Rodrigo García" w:date="2017-09-29T10:14:00Z">
                  <w:rPr>
                    <w:rFonts w:ascii="Menlo Regular" w:eastAsiaTheme="majorEastAsia" w:hAnsi="Menlo Regular" w:cs="Menlo Regular"/>
                    <w:color w:val="000000"/>
                    <w:sz w:val="22"/>
                    <w:szCs w:val="22"/>
                    <w:lang w:val="en-US"/>
                  </w:rPr>
                </w:rPrChange>
              </w:rPr>
              <w:pPrChange w:id="95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28"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529" w:author="Rodrigo García" w:date="2017-09-29T10:14:00Z">
                  <w:rPr>
                    <w:rFonts w:ascii="Menlo Regular" w:eastAsiaTheme="majorEastAsia" w:hAnsi="Menlo Regular" w:cs="Menlo Regular"/>
                    <w:color w:val="000000"/>
                    <w:sz w:val="22"/>
                    <w:szCs w:val="22"/>
                    <w:lang w:val="en-US"/>
                  </w:rPr>
                </w:rPrChange>
              </w:rPr>
              <w:pPrChange w:id="95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31"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532" w:author="Rodrigo García" w:date="2017-09-29T10:14:00Z">
                  <w:rPr>
                    <w:rFonts w:ascii="Menlo Regular" w:eastAsiaTheme="majorEastAsia" w:hAnsi="Menlo Regular" w:cs="Menlo Regular"/>
                    <w:color w:val="000000"/>
                    <w:sz w:val="22"/>
                    <w:szCs w:val="22"/>
                    <w:lang w:val="en-US"/>
                  </w:rPr>
                </w:rPrChange>
              </w:rPr>
              <w:pPrChange w:id="95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34"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535" w:author="Rodrigo García" w:date="2017-09-29T10:14:00Z">
                  <w:rPr>
                    <w:rFonts w:ascii="Menlo Regular" w:eastAsiaTheme="majorEastAsia" w:hAnsi="Menlo Regular" w:cs="Menlo Regular"/>
                    <w:color w:val="000000"/>
                    <w:sz w:val="22"/>
                    <w:szCs w:val="22"/>
                    <w:lang w:val="en-US"/>
                  </w:rPr>
                </w:rPrChange>
              </w:rPr>
              <w:pPrChange w:id="95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37"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538" w:author="Rodrigo García" w:date="2017-09-29T10:14:00Z">
                  <w:rPr>
                    <w:rFonts w:ascii="Menlo Regular" w:eastAsiaTheme="majorEastAsia" w:hAnsi="Menlo Regular" w:cs="Menlo Regular"/>
                    <w:color w:val="000000"/>
                    <w:sz w:val="22"/>
                    <w:szCs w:val="22"/>
                    <w:lang w:val="en-US"/>
                  </w:rPr>
                </w:rPrChange>
              </w:rPr>
              <w:pPrChange w:id="95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0"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541" w:author="Rodrigo García" w:date="2017-09-29T10:14:00Z">
                  <w:rPr>
                    <w:rFonts w:ascii="Menlo Regular" w:eastAsiaTheme="majorEastAsia" w:hAnsi="Menlo Regular" w:cs="Menlo Regular"/>
                    <w:color w:val="000000"/>
                    <w:sz w:val="22"/>
                    <w:szCs w:val="22"/>
                    <w:lang w:val="en-US"/>
                  </w:rPr>
                </w:rPrChange>
              </w:rPr>
              <w:pPrChange w:id="95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3"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544" w:author="Rodrigo García" w:date="2017-09-29T10:14:00Z">
                  <w:rPr>
                    <w:rFonts w:ascii="Menlo Regular" w:eastAsiaTheme="majorEastAsia" w:hAnsi="Menlo Regular" w:cs="Menlo Regular"/>
                    <w:color w:val="000000"/>
                    <w:sz w:val="22"/>
                    <w:szCs w:val="22"/>
                    <w:lang w:val="en-US"/>
                  </w:rPr>
                </w:rPrChange>
              </w:rPr>
              <w:pPrChange w:id="954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6"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547" w:author="Rodrigo García" w:date="2017-09-29T10:14:00Z">
                  <w:rPr>
                    <w:rFonts w:ascii="Menlo Regular" w:eastAsiaTheme="majorEastAsia" w:hAnsi="Menlo Regular" w:cs="Menlo Regular"/>
                    <w:color w:val="000000"/>
                    <w:sz w:val="22"/>
                    <w:szCs w:val="22"/>
                    <w:lang w:val="en-US"/>
                  </w:rPr>
                </w:rPrChange>
              </w:rPr>
              <w:pPrChange w:id="954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49"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9550" w:author="Rodrigo García" w:date="2017-09-29T10:14:00Z">
                  <w:rPr>
                    <w:rFonts w:ascii="Menlo Regular" w:eastAsiaTheme="majorEastAsia" w:hAnsi="Menlo Regular" w:cs="Menlo Regular"/>
                    <w:color w:val="000000"/>
                    <w:sz w:val="22"/>
                    <w:szCs w:val="22"/>
                    <w:lang w:val="en-US"/>
                  </w:rPr>
                </w:rPrChange>
              </w:rPr>
              <w:pPrChange w:id="955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52"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553" w:author="GONZALEZ DIAZ, BORJA" w:date="2017-09-30T11:21:00Z">
            <w:rPr>
              <w:u w:val="single"/>
            </w:rPr>
          </w:rPrChange>
        </w:rPr>
      </w:pPr>
      <w:r w:rsidRPr="003C284A">
        <w:rPr>
          <w:rPrChange w:id="9554"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555" w:author="GONZALEZ DIAZ, BORJA" w:date="2017-09-30T11:21:00Z">
            <w:rPr>
              <w:u w:val="single"/>
            </w:rPr>
          </w:rPrChange>
        </w:rPr>
        <w:t>instancia</w:t>
      </w:r>
      <w:r w:rsidRPr="003C284A">
        <w:rPr>
          <w:rPrChange w:id="9556"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557" w:author="Borja Gonzalez" w:date="2017-09-28T20:19:00Z">
          <w:pPr/>
        </w:pPrChange>
      </w:pPr>
      <w:bookmarkStart w:id="9558" w:name="_Toc494476033"/>
      <w:bookmarkStart w:id="9559" w:name="_Toc494726518"/>
      <w:r>
        <w:t>5.1.</w:t>
      </w:r>
      <w:ins w:id="9560" w:author="GONZALEZ DIAZ, BORJA" w:date="2017-09-29T19:46:00Z">
        <w:r w:rsidR="00447B5E">
          <w:t>5</w:t>
        </w:r>
      </w:ins>
      <w:del w:id="9561" w:author="GONZALEZ DIAZ, BORJA" w:date="2017-09-29T19:46:00Z">
        <w:r w:rsidDel="00447B5E">
          <w:delText>6</w:delText>
        </w:r>
      </w:del>
      <w:r w:rsidR="000A493D">
        <w:t>.  Añadir datos de movimiento</w:t>
      </w:r>
      <w:bookmarkEnd w:id="9558"/>
      <w:bookmarkEnd w:id="9559"/>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w:t>
            </w:r>
            <w:proofErr w:type="gramStart"/>
            <w:r w:rsidRPr="00A92C1B">
              <w:rPr>
                <w:u w:val="single"/>
              </w:rPr>
              <w:t>906 :</w:t>
            </w:r>
            <w:proofErr w:type="gramEnd"/>
            <w:r w:rsidRPr="00A92C1B">
              <w:rPr>
                <w:u w:val="single"/>
              </w:rPr>
              <w:t>8124/JS/pacientes_node.js:28 Conexión establecida con el servidor</w:t>
            </w:r>
          </w:p>
          <w:p w14:paraId="521F8AF8" w14:textId="77777777" w:rsidR="00A92C1B" w:rsidRPr="00A92C1B" w:rsidRDefault="00A92C1B" w:rsidP="00A92C1B">
            <w:pPr>
              <w:rPr>
                <w:u w:val="single"/>
              </w:rPr>
            </w:pPr>
            <w:r w:rsidRPr="00A92C1B">
              <w:rPr>
                <w:u w:val="single"/>
              </w:rPr>
              <w:t>10:58:02.</w:t>
            </w:r>
            <w:proofErr w:type="gramStart"/>
            <w:r w:rsidRPr="00A92C1B">
              <w:rPr>
                <w:u w:val="single"/>
              </w:rPr>
              <w:t>911 :</w:t>
            </w:r>
            <w:proofErr w:type="gramEnd"/>
            <w:r w:rsidRPr="00A92C1B">
              <w:rPr>
                <w:u w:val="single"/>
              </w:rPr>
              <w:t>8124/JS/pacientes_node.js:39 Solicitud de listado de pacientes enviada</w:t>
            </w:r>
          </w:p>
          <w:p w14:paraId="1F233991" w14:textId="77777777" w:rsidR="00A92C1B" w:rsidRPr="00A92C1B" w:rsidRDefault="00A92C1B" w:rsidP="00A92C1B">
            <w:pPr>
              <w:rPr>
                <w:u w:val="single"/>
              </w:rPr>
            </w:pPr>
            <w:r w:rsidRPr="00A92C1B">
              <w:rPr>
                <w:u w:val="single"/>
              </w:rPr>
              <w:t>10:58:03.</w:t>
            </w:r>
            <w:proofErr w:type="gramStart"/>
            <w:r w:rsidRPr="00A92C1B">
              <w:rPr>
                <w:u w:val="single"/>
              </w:rPr>
              <w:t>138 :</w:t>
            </w:r>
            <w:proofErr w:type="gramEnd"/>
            <w:r w:rsidRPr="00A92C1B">
              <w:rPr>
                <w:u w:val="single"/>
              </w:rPr>
              <w:t>8124/JS/pacientes_node.js:41 Lista de pacientes recibida</w:t>
            </w:r>
          </w:p>
          <w:p w14:paraId="2564319D" w14:textId="77777777" w:rsidR="00A92C1B" w:rsidRPr="00A92C1B" w:rsidRDefault="00A92C1B" w:rsidP="00A92C1B">
            <w:pPr>
              <w:rPr>
                <w:u w:val="single"/>
              </w:rPr>
            </w:pPr>
            <w:r w:rsidRPr="00A92C1B">
              <w:rPr>
                <w:u w:val="single"/>
              </w:rPr>
              <w:t>10:58:03.</w:t>
            </w:r>
            <w:proofErr w:type="gramStart"/>
            <w:r w:rsidRPr="00A92C1B">
              <w:rPr>
                <w:u w:val="single"/>
              </w:rPr>
              <w:t>140 :</w:t>
            </w:r>
            <w:proofErr w:type="gramEnd"/>
            <w:r w:rsidRPr="00A92C1B">
              <w:rPr>
                <w:u w:val="single"/>
              </w:rPr>
              <w:t>8124/pacientes.html:45 Lista de pacientes disponible en el navegador</w:t>
            </w:r>
          </w:p>
          <w:p w14:paraId="0FD027E2" w14:textId="77777777" w:rsidR="00A92C1B" w:rsidRPr="00A92C1B" w:rsidRDefault="00A92C1B" w:rsidP="00A92C1B">
            <w:pPr>
              <w:rPr>
                <w:u w:val="single"/>
                <w:lang w:val="en-US"/>
                <w:rPrChange w:id="9562" w:author="GONZALEZ DIAZ, BORJA" w:date="2017-09-30T10:59:00Z">
                  <w:rPr>
                    <w:u w:val="single"/>
                  </w:rPr>
                </w:rPrChange>
              </w:rPr>
            </w:pPr>
            <w:r w:rsidRPr="00A92C1B">
              <w:rPr>
                <w:u w:val="single"/>
                <w:lang w:val="en-US"/>
                <w:rPrChange w:id="9563"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 xml:space="preserve">10:58:32.277 </w:t>
            </w:r>
            <w:proofErr w:type="gramStart"/>
            <w:r w:rsidRPr="00A92C1B">
              <w:rPr>
                <w:u w:val="single"/>
              </w:rPr>
              <w:t>evolucion.html?var</w:t>
            </w:r>
            <w:proofErr w:type="gramEnd"/>
            <w:r w:rsidRPr="00A92C1B">
              <w:rPr>
                <w:u w:val="single"/>
              </w:rPr>
              <w:t>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9564" w:author="GONZALEZ DIAZ, BORJA" w:date="2017-09-30T10:59:00Z">
                  <w:rPr>
                    <w:u w:val="single"/>
                  </w:rPr>
                </w:rPrChange>
              </w:rPr>
            </w:pPr>
            <w:r w:rsidRPr="00A92C1B">
              <w:rPr>
                <w:u w:val="single"/>
                <w:lang w:val="en-US"/>
                <w:rPrChange w:id="9565"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566" w:author="GONZALEZ DIAZ, BORJA" w:date="2017-09-30T10:59:00Z"/>
                <w:u w:val="single"/>
              </w:rPr>
            </w:pPr>
            <w:r w:rsidRPr="00A92C1B">
              <w:rPr>
                <w:u w:val="single"/>
              </w:rPr>
              <w:t xml:space="preserve">10:58:33.053 </w:t>
            </w:r>
            <w:proofErr w:type="gramStart"/>
            <w:r w:rsidRPr="00A92C1B">
              <w:rPr>
                <w:u w:val="single"/>
              </w:rPr>
              <w:t>evolucion.html?var</w:t>
            </w:r>
            <w:proofErr w:type="gramEnd"/>
            <w:r w:rsidRPr="00A92C1B">
              <w:rPr>
                <w:u w:val="single"/>
              </w:rPr>
              <w:t>1=3&amp;var2=Javier&amp;var3=Perez&amp;var4=h:114 Lista de movimientos de Javier Perez disponible en el navegador</w:t>
            </w:r>
            <w:del w:id="9567"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568" w:author="GONZALEZ DIAZ, BORJA" w:date="2017-09-30T10:59:00Z"/>
                <w:u w:val="single"/>
              </w:rPr>
            </w:pPr>
            <w:del w:id="9569"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570" w:author="GONZALEZ DIAZ, BORJA" w:date="2017-09-30T10:59:00Z"/>
                <w:u w:val="single"/>
              </w:rPr>
            </w:pPr>
            <w:del w:id="9571"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572" w:author="GONZALEZ DIAZ, BORJA" w:date="2017-09-30T10:59:00Z"/>
                <w:u w:val="single"/>
              </w:rPr>
            </w:pPr>
            <w:del w:id="9573"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574" w:author="GONZALEZ DIAZ, BORJA" w:date="2017-09-30T10:59:00Z"/>
                <w:u w:val="single"/>
              </w:rPr>
            </w:pPr>
            <w:del w:id="9575"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576" w:author="GONZALEZ DIAZ, BORJA" w:date="2017-09-30T10:59:00Z"/>
                <w:u w:val="single"/>
                <w:rPrChange w:id="9577" w:author="GONZALEZ DIAZ, BORJA" w:date="2017-09-30T10:59:00Z">
                  <w:rPr>
                    <w:del w:id="9578" w:author="GONZALEZ DIAZ, BORJA" w:date="2017-09-30T10:59:00Z"/>
                    <w:rFonts w:asciiTheme="majorHAnsi" w:eastAsiaTheme="majorEastAsia" w:hAnsiTheme="majorHAnsi" w:cstheme="majorBidi"/>
                    <w:color w:val="243F60" w:themeColor="accent1" w:themeShade="7F"/>
                    <w:u w:val="single"/>
                  </w:rPr>
                </w:rPrChange>
              </w:rPr>
            </w:pPr>
            <w:del w:id="9579"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580" w:author="GONZALEZ DIAZ, BORJA" w:date="2017-09-30T10:59:00Z"/>
                <w:u w:val="single"/>
              </w:rPr>
            </w:pPr>
            <w:del w:id="9581"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582" w:author="GONZALEZ DIAZ, BORJA" w:date="2017-09-30T10:59:00Z"/>
                <w:u w:val="single"/>
              </w:rPr>
            </w:pPr>
            <w:del w:id="9583"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584" w:author="GONZALEZ DIAZ, BORJA" w:date="2017-09-30T10:59:00Z"/>
                <w:u w:val="single"/>
              </w:rPr>
            </w:pPr>
            <w:del w:id="9585"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586"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587"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588" w:author="Borja Gonzalez" w:date="2017-09-28T20:47:00Z">
          <w:tblPr>
            <w:tblStyle w:val="Tablaconcuadrcula"/>
            <w:tblW w:w="0" w:type="auto"/>
            <w:tblLook w:val="04A0" w:firstRow="1" w:lastRow="0" w:firstColumn="1" w:lastColumn="0" w:noHBand="0" w:noVBand="1"/>
          </w:tblPr>
        </w:tblPrChange>
      </w:tblPr>
      <w:tblGrid>
        <w:gridCol w:w="8856"/>
        <w:tblGridChange w:id="9589">
          <w:tblGrid>
            <w:gridCol w:w="8856"/>
          </w:tblGrid>
        </w:tblGridChange>
      </w:tblGrid>
      <w:tr w:rsidR="00C85A45" w14:paraId="2ECDD73F" w14:textId="77777777" w:rsidTr="002024F2">
        <w:trPr>
          <w:trHeight w:val="3246"/>
        </w:trPr>
        <w:tc>
          <w:tcPr>
            <w:tcW w:w="8856" w:type="dxa"/>
            <w:tcPrChange w:id="9590" w:author="Borja Gonzalez" w:date="2017-09-28T20:47:00Z">
              <w:tcPr>
                <w:tcW w:w="8856" w:type="dxa"/>
              </w:tcPr>
            </w:tcPrChange>
          </w:tcPr>
          <w:p w14:paraId="595379B3" w14:textId="77777777" w:rsidR="00A92C1B" w:rsidRDefault="00A92C1B" w:rsidP="00A92C1B">
            <w:pPr>
              <w:rPr>
                <w:sz w:val="17"/>
                <w:szCs w:val="17"/>
                <w:lang w:eastAsia="es-ES_tradnl"/>
              </w:rPr>
              <w:pPrChange w:id="9591" w:author="GONZALEZ DIAZ, BORJA" w:date="2017-09-30T11:02:00Z">
                <w:pPr>
                  <w:pStyle w:val="p1"/>
                </w:pPr>
              </w:pPrChange>
            </w:pPr>
            <w:r>
              <w:rPr>
                <w:rStyle w:val="s1"/>
              </w:rPr>
              <w:t>10:58:02:919 Conexión establecida con el cliente</w:t>
            </w:r>
          </w:p>
          <w:p w14:paraId="7270A35D" w14:textId="77777777" w:rsidR="00A92C1B" w:rsidRDefault="00A92C1B" w:rsidP="00A92C1B">
            <w:pPr>
              <w:pPrChange w:id="9592" w:author="GONZALEZ DIAZ, BORJA" w:date="2017-09-30T11:02:00Z">
                <w:pPr>
                  <w:pStyle w:val="p1"/>
                </w:pPr>
              </w:pPrChange>
            </w:pPr>
            <w:r>
              <w:rPr>
                <w:rStyle w:val="s1"/>
              </w:rPr>
              <w:t>10:58:02:921 Conexión establecida con el cliente</w:t>
            </w:r>
          </w:p>
          <w:p w14:paraId="663810BB" w14:textId="77777777" w:rsidR="00A92C1B" w:rsidRDefault="00A92C1B" w:rsidP="00A92C1B">
            <w:pPr>
              <w:pPrChange w:id="9593" w:author="GONZALEZ DIAZ, BORJA" w:date="2017-09-30T11:02:00Z">
                <w:pPr>
                  <w:pStyle w:val="p1"/>
                </w:pPr>
              </w:pPrChange>
            </w:pPr>
            <w:r>
              <w:rPr>
                <w:rStyle w:val="s1"/>
              </w:rPr>
              <w:t>10:58:02:972 Petición del cliente: Pacientes</w:t>
            </w:r>
          </w:p>
          <w:p w14:paraId="0FE6D025" w14:textId="77777777" w:rsidR="00A92C1B" w:rsidRDefault="00A92C1B" w:rsidP="00A92C1B">
            <w:pPr>
              <w:pPrChange w:id="9594" w:author="GONZALEZ DIAZ, BORJA" w:date="2017-09-30T11:02:00Z">
                <w:pPr>
                  <w:pStyle w:val="p1"/>
                </w:pPr>
              </w:pPrChange>
            </w:pPr>
            <w:r>
              <w:rPr>
                <w:rStyle w:val="s1"/>
              </w:rPr>
              <w:t>10:58:03:019 Base de datos abierta</w:t>
            </w:r>
          </w:p>
          <w:p w14:paraId="24CBD8BC" w14:textId="77777777" w:rsidR="00A92C1B" w:rsidRDefault="00A92C1B" w:rsidP="00A92C1B">
            <w:pPr>
              <w:pPrChange w:id="9595" w:author="GONZALEZ DIAZ, BORJA" w:date="2017-09-30T11:02:00Z">
                <w:pPr>
                  <w:pStyle w:val="p1"/>
                </w:pPr>
              </w:pPrChange>
            </w:pPr>
            <w:r>
              <w:rPr>
                <w:rStyle w:val="s1"/>
              </w:rPr>
              <w:t>10:58:03:128 Listado de pacientes enviado al cliente</w:t>
            </w:r>
          </w:p>
          <w:p w14:paraId="3B466E1A" w14:textId="77777777" w:rsidR="00A92C1B" w:rsidRDefault="00A92C1B" w:rsidP="00A92C1B">
            <w:pPr>
              <w:pPrChange w:id="9596" w:author="GONZALEZ DIAZ, BORJA" w:date="2017-09-30T11:02:00Z">
                <w:pPr>
                  <w:pStyle w:val="p1"/>
                </w:pPr>
              </w:pPrChange>
            </w:pPr>
            <w:r>
              <w:rPr>
                <w:rStyle w:val="s1"/>
              </w:rPr>
              <w:t>10:58:03:136 Base de datos cerrada</w:t>
            </w:r>
          </w:p>
          <w:p w14:paraId="17FAB211" w14:textId="77777777" w:rsidR="00A92C1B" w:rsidRDefault="00A92C1B" w:rsidP="00A92C1B">
            <w:pPr>
              <w:pPrChange w:id="9597" w:author="GONZALEZ DIAZ, BORJA" w:date="2017-09-30T11:02:00Z">
                <w:pPr>
                  <w:pStyle w:val="p1"/>
                </w:pPr>
              </w:pPrChange>
            </w:pPr>
            <w:r>
              <w:rPr>
                <w:rStyle w:val="s1"/>
              </w:rPr>
              <w:t>10:58:05:297 Conexión establecida con el cliente</w:t>
            </w:r>
          </w:p>
          <w:p w14:paraId="078DE8C2" w14:textId="77777777" w:rsidR="00A92C1B" w:rsidRDefault="00A92C1B" w:rsidP="00A92C1B">
            <w:pPr>
              <w:pPrChange w:id="9598" w:author="GONZALEZ DIAZ, BORJA" w:date="2017-09-30T11:02:00Z">
                <w:pPr>
                  <w:pStyle w:val="p1"/>
                </w:pPr>
              </w:pPrChange>
            </w:pPr>
            <w:r>
              <w:rPr>
                <w:rStyle w:val="s1"/>
              </w:rPr>
              <w:t>10:58:05:666 Conexión establecida con el cliente</w:t>
            </w:r>
          </w:p>
          <w:p w14:paraId="6A26FEE4" w14:textId="77777777" w:rsidR="00A92C1B" w:rsidRDefault="00A92C1B" w:rsidP="00A92C1B">
            <w:pPr>
              <w:pPrChange w:id="9599" w:author="GONZALEZ DIAZ, BORJA" w:date="2017-09-30T11:02:00Z">
                <w:pPr>
                  <w:pStyle w:val="p1"/>
                </w:pPr>
              </w:pPrChange>
            </w:pPr>
            <w:r>
              <w:rPr>
                <w:rStyle w:val="s1"/>
              </w:rPr>
              <w:t>10:58:05:751 Petición del cliente: Datos paciente</w:t>
            </w:r>
          </w:p>
          <w:p w14:paraId="750D554E" w14:textId="77777777" w:rsidR="00A92C1B" w:rsidRDefault="00A92C1B" w:rsidP="00A92C1B">
            <w:pPr>
              <w:pPrChange w:id="9600" w:author="GONZALEZ DIAZ, BORJA" w:date="2017-09-30T11:02:00Z">
                <w:pPr>
                  <w:pStyle w:val="p1"/>
                </w:pPr>
              </w:pPrChange>
            </w:pPr>
            <w:r>
              <w:rPr>
                <w:rStyle w:val="s1"/>
              </w:rPr>
              <w:t>10:58:05:754 Base de datos abierta</w:t>
            </w:r>
          </w:p>
          <w:p w14:paraId="1B8E816E" w14:textId="77777777" w:rsidR="00A92C1B" w:rsidRDefault="00A92C1B" w:rsidP="00A92C1B">
            <w:pPr>
              <w:pPrChange w:id="9601" w:author="GONZALEZ DIAZ, BORJA" w:date="2017-09-30T11:02:00Z">
                <w:pPr>
                  <w:pStyle w:val="p1"/>
                </w:pPr>
              </w:pPrChange>
            </w:pPr>
            <w:r>
              <w:rPr>
                <w:rStyle w:val="s1"/>
              </w:rPr>
              <w:t>10:58:05:804 Listado de movimientos de Javier enviado al cliente</w:t>
            </w:r>
          </w:p>
          <w:p w14:paraId="4508289C" w14:textId="77777777" w:rsidR="00A92C1B" w:rsidRDefault="00A92C1B" w:rsidP="00A92C1B">
            <w:pPr>
              <w:pPrChange w:id="9602" w:author="GONZALEZ DIAZ, BORJA" w:date="2017-09-30T11:02:00Z">
                <w:pPr>
                  <w:pStyle w:val="p1"/>
                </w:pPr>
              </w:pPrChange>
            </w:pPr>
            <w:r>
              <w:rPr>
                <w:rStyle w:val="s1"/>
              </w:rPr>
              <w:t>10:58:05:805 Base de datos cerrada</w:t>
            </w:r>
          </w:p>
          <w:p w14:paraId="650AC5BB" w14:textId="77777777" w:rsidR="00A92C1B" w:rsidRDefault="00A92C1B" w:rsidP="00A92C1B">
            <w:pPr>
              <w:pPrChange w:id="9603" w:author="GONZALEZ DIAZ, BORJA" w:date="2017-09-30T11:02:00Z">
                <w:pPr>
                  <w:pStyle w:val="p1"/>
                </w:pPr>
              </w:pPrChange>
            </w:pPr>
            <w:r>
              <w:rPr>
                <w:rStyle w:val="s1"/>
              </w:rPr>
              <w:t>10:58:32:297 Conexión establecida con el cliente</w:t>
            </w:r>
          </w:p>
          <w:p w14:paraId="695087B3" w14:textId="77777777" w:rsidR="00A92C1B" w:rsidRDefault="00A92C1B" w:rsidP="00A92C1B">
            <w:pPr>
              <w:pPrChange w:id="9604" w:author="GONZALEZ DIAZ, BORJA" w:date="2017-09-30T11:02:00Z">
                <w:pPr>
                  <w:pStyle w:val="p1"/>
                </w:pPr>
              </w:pPrChange>
            </w:pPr>
            <w:r>
              <w:rPr>
                <w:rStyle w:val="s1"/>
              </w:rPr>
              <w:t>10:58:32:310 Petición del cliente: Añadir datos de paciente</w:t>
            </w:r>
          </w:p>
          <w:p w14:paraId="5172C607" w14:textId="77777777" w:rsidR="00A92C1B" w:rsidRDefault="00A92C1B" w:rsidP="00A92C1B">
            <w:pPr>
              <w:pPrChange w:id="9605" w:author="GONZALEZ DIAZ, BORJA" w:date="2017-09-30T11:02:00Z">
                <w:pPr>
                  <w:pStyle w:val="p1"/>
                </w:pPr>
              </w:pPrChange>
            </w:pPr>
            <w:r>
              <w:rPr>
                <w:rStyle w:val="s1"/>
              </w:rPr>
              <w:t>10:58:32:314 Base de datos abierta</w:t>
            </w:r>
          </w:p>
          <w:p w14:paraId="3B23D8E1" w14:textId="77777777" w:rsidR="00A92C1B" w:rsidRDefault="00A92C1B" w:rsidP="00A92C1B">
            <w:pPr>
              <w:pPrChange w:id="9606" w:author="GONZALEZ DIAZ, BORJA" w:date="2017-09-30T11:02:00Z">
                <w:pPr>
                  <w:pStyle w:val="p1"/>
                </w:pPr>
              </w:pPrChange>
            </w:pPr>
            <w:r>
              <w:rPr>
                <w:rStyle w:val="s1"/>
              </w:rPr>
              <w:t>10:58:32:385 Datos de movimiento de Javier guardados en la base de datos</w:t>
            </w:r>
          </w:p>
          <w:p w14:paraId="6943FD83" w14:textId="77777777" w:rsidR="00A92C1B" w:rsidRDefault="00A92C1B" w:rsidP="00A92C1B">
            <w:pPr>
              <w:pPrChange w:id="9607" w:author="GONZALEZ DIAZ, BORJA" w:date="2017-09-30T11:02:00Z">
                <w:pPr>
                  <w:pStyle w:val="p1"/>
                </w:pPr>
              </w:pPrChange>
            </w:pPr>
            <w:r>
              <w:rPr>
                <w:rStyle w:val="s1"/>
              </w:rPr>
              <w:t>10:58:32:385 Base de datos cerrada</w:t>
            </w:r>
          </w:p>
          <w:p w14:paraId="70617942" w14:textId="77777777" w:rsidR="00A92C1B" w:rsidRDefault="00A92C1B" w:rsidP="00A92C1B">
            <w:pPr>
              <w:pPrChange w:id="9608" w:author="GONZALEZ DIAZ, BORJA" w:date="2017-09-30T11:02:00Z">
                <w:pPr>
                  <w:pStyle w:val="p1"/>
                </w:pPr>
              </w:pPrChange>
            </w:pPr>
            <w:r>
              <w:rPr>
                <w:rStyle w:val="s1"/>
              </w:rPr>
              <w:t>10:58:32:495 Conexión establecida con el cliente</w:t>
            </w:r>
          </w:p>
          <w:p w14:paraId="6675BDAE" w14:textId="77777777" w:rsidR="00A92C1B" w:rsidRDefault="00A92C1B" w:rsidP="00A92C1B">
            <w:pPr>
              <w:pPrChange w:id="9609" w:author="GONZALEZ DIAZ, BORJA" w:date="2017-09-30T11:02:00Z">
                <w:pPr>
                  <w:pStyle w:val="p1"/>
                </w:pPr>
              </w:pPrChange>
            </w:pPr>
            <w:r>
              <w:rPr>
                <w:rStyle w:val="s1"/>
              </w:rPr>
              <w:t>10:58:32:906 Conexión establecida con el cliente</w:t>
            </w:r>
          </w:p>
          <w:p w14:paraId="4DFA9AD8" w14:textId="77777777" w:rsidR="00A92C1B" w:rsidRDefault="00A92C1B" w:rsidP="00A92C1B">
            <w:pPr>
              <w:pPrChange w:id="9610" w:author="GONZALEZ DIAZ, BORJA" w:date="2017-09-30T11:02:00Z">
                <w:pPr>
                  <w:pStyle w:val="p1"/>
                </w:pPr>
              </w:pPrChange>
            </w:pPr>
            <w:r>
              <w:rPr>
                <w:rStyle w:val="s1"/>
              </w:rPr>
              <w:t>10:58:32:980 Petición del cliente: Datos paciente</w:t>
            </w:r>
          </w:p>
          <w:p w14:paraId="22133A1F" w14:textId="77777777" w:rsidR="00A92C1B" w:rsidRDefault="00A92C1B" w:rsidP="00A92C1B">
            <w:pPr>
              <w:pPrChange w:id="9611" w:author="GONZALEZ DIAZ, BORJA" w:date="2017-09-30T11:02:00Z">
                <w:pPr>
                  <w:pStyle w:val="p1"/>
                </w:pPr>
              </w:pPrChange>
            </w:pPr>
            <w:r>
              <w:rPr>
                <w:rStyle w:val="s1"/>
              </w:rPr>
              <w:t>10:58:32:987 Base de datos abierta</w:t>
            </w:r>
          </w:p>
          <w:p w14:paraId="56A96F15" w14:textId="77777777" w:rsidR="00A92C1B" w:rsidRDefault="00A92C1B" w:rsidP="00A92C1B">
            <w:pPr>
              <w:pPrChange w:id="9612"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613" w:author="GONZALEZ DIAZ, BORJA" w:date="2017-09-30T11:01:00Z"/>
              </w:rPr>
            </w:pPr>
            <w:r>
              <w:rPr>
                <w:rStyle w:val="s1"/>
              </w:rPr>
              <w:t>10:58:33:039 Base de datos cerrada</w:t>
            </w:r>
            <w:del w:id="9614"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615" w:author="GONZALEZ DIAZ, BORJA" w:date="2017-09-30T11:01:00Z"/>
              </w:rPr>
            </w:pPr>
            <w:del w:id="9616"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617" w:author="GONZALEZ DIAZ, BORJA" w:date="2017-09-30T11:01:00Z"/>
              </w:rPr>
            </w:pPr>
            <w:del w:id="9618" w:author="GONZALEZ DIAZ, BORJA" w:date="2017-09-30T11:01:00Z">
              <w:r w:rsidRPr="00A92C1B" w:rsidDel="00A92C1B">
                <w:delText>10:58:02:972 Petición del cliente: Pacientes</w:delText>
              </w:r>
            </w:del>
          </w:p>
          <w:p w14:paraId="167F5C49" w14:textId="142E1837" w:rsidR="00A92C1B" w:rsidRPr="00A92C1B" w:rsidDel="00A92C1B" w:rsidRDefault="00A92C1B" w:rsidP="00A92C1B">
            <w:pPr>
              <w:rPr>
                <w:del w:id="9619" w:author="GONZALEZ DIAZ, BORJA" w:date="2017-09-30T11:01:00Z"/>
              </w:rPr>
              <w:pPrChange w:id="9620" w:author="GONZALEZ DIAZ, BORJA" w:date="2017-09-30T11:01:00Z">
                <w:pPr/>
              </w:pPrChange>
            </w:pPr>
            <w:del w:id="9621" w:author="GONZALEZ DIAZ, BORJA" w:date="2017-09-30T11:01:00Z">
              <w:r w:rsidRPr="00A92C1B" w:rsidDel="00A92C1B">
                <w:delText>10:58:03:019 Base de datos abierta</w:delText>
              </w:r>
            </w:del>
          </w:p>
          <w:p w14:paraId="2F04171D" w14:textId="57DB62FB" w:rsidR="00A92C1B" w:rsidRPr="00A92C1B" w:rsidDel="00A92C1B" w:rsidRDefault="00A92C1B" w:rsidP="00A92C1B">
            <w:pPr>
              <w:rPr>
                <w:del w:id="9622" w:author="GONZALEZ DIAZ, BORJA" w:date="2017-09-30T11:01:00Z"/>
              </w:rPr>
              <w:pPrChange w:id="9623" w:author="GONZALEZ DIAZ, BORJA" w:date="2017-09-30T11:01:00Z">
                <w:pPr/>
              </w:pPrChange>
            </w:pPr>
            <w:del w:id="9624" w:author="GONZALEZ DIAZ, BORJA" w:date="2017-09-30T11:01:00Z">
              <w:r w:rsidRPr="00A92C1B" w:rsidDel="00A92C1B">
                <w:delText>10:58:03:128 Listado de pacientes enviado al cliente</w:delText>
              </w:r>
            </w:del>
          </w:p>
          <w:p w14:paraId="4AF78F06" w14:textId="0DEE3F17" w:rsidR="00A92C1B" w:rsidRPr="00A92C1B" w:rsidDel="00A92C1B" w:rsidRDefault="00A92C1B" w:rsidP="00A92C1B">
            <w:pPr>
              <w:rPr>
                <w:del w:id="9625" w:author="GONZALEZ DIAZ, BORJA" w:date="2017-09-30T11:01:00Z"/>
              </w:rPr>
              <w:pPrChange w:id="9626" w:author="GONZALEZ DIAZ, BORJA" w:date="2017-09-30T11:01:00Z">
                <w:pPr/>
              </w:pPrChange>
            </w:pPr>
            <w:del w:id="9627" w:author="GONZALEZ DIAZ, BORJA" w:date="2017-09-30T11:01:00Z">
              <w:r w:rsidRPr="00A92C1B" w:rsidDel="00A92C1B">
                <w:delText>10:58:03:136 Base de datos cerrada</w:delText>
              </w:r>
            </w:del>
          </w:p>
          <w:p w14:paraId="1636AAB4" w14:textId="2EACBBED" w:rsidR="00A92C1B" w:rsidRPr="00A92C1B" w:rsidDel="00A92C1B" w:rsidRDefault="00A92C1B" w:rsidP="00A92C1B">
            <w:pPr>
              <w:rPr>
                <w:del w:id="9628" w:author="GONZALEZ DIAZ, BORJA" w:date="2017-09-30T11:01:00Z"/>
              </w:rPr>
              <w:pPrChange w:id="9629" w:author="GONZALEZ DIAZ, BORJA" w:date="2017-09-30T11:01:00Z">
                <w:pPr/>
              </w:pPrChange>
            </w:pPr>
            <w:del w:id="9630" w:author="GONZALEZ DIAZ, BORJA" w:date="2017-09-30T11:01:00Z">
              <w:r w:rsidRPr="00A92C1B" w:rsidDel="00A92C1B">
                <w:delText>10:58:05:297 Conexión establecida con el cliente</w:delText>
              </w:r>
            </w:del>
          </w:p>
          <w:p w14:paraId="4A3F86D8" w14:textId="5941703D" w:rsidR="00A92C1B" w:rsidRPr="00A92C1B" w:rsidDel="00A92C1B" w:rsidRDefault="00A92C1B" w:rsidP="00A92C1B">
            <w:pPr>
              <w:rPr>
                <w:del w:id="9631" w:author="GONZALEZ DIAZ, BORJA" w:date="2017-09-30T11:01:00Z"/>
              </w:rPr>
              <w:pPrChange w:id="9632" w:author="GONZALEZ DIAZ, BORJA" w:date="2017-09-30T11:01:00Z">
                <w:pPr/>
              </w:pPrChange>
            </w:pPr>
            <w:del w:id="9633" w:author="GONZALEZ DIAZ, BORJA" w:date="2017-09-30T11:01:00Z">
              <w:r w:rsidRPr="00A92C1B" w:rsidDel="00A92C1B">
                <w:delText>10:58:05:666 Conexión establecida con el cliente</w:delText>
              </w:r>
            </w:del>
          </w:p>
          <w:p w14:paraId="0224E2F1" w14:textId="2C58AA72" w:rsidR="00A92C1B" w:rsidRPr="00A92C1B" w:rsidDel="00A92C1B" w:rsidRDefault="00A92C1B" w:rsidP="00A92C1B">
            <w:pPr>
              <w:rPr>
                <w:del w:id="9634" w:author="GONZALEZ DIAZ, BORJA" w:date="2017-09-30T11:01:00Z"/>
              </w:rPr>
              <w:pPrChange w:id="9635" w:author="GONZALEZ DIAZ, BORJA" w:date="2017-09-30T11:01:00Z">
                <w:pPr/>
              </w:pPrChange>
            </w:pPr>
            <w:del w:id="9636" w:author="GONZALEZ DIAZ, BORJA" w:date="2017-09-30T11:01:00Z">
              <w:r w:rsidRPr="00A92C1B" w:rsidDel="00A92C1B">
                <w:delText>10:58:05:751 Petición del cliente: Datos paciente</w:delText>
              </w:r>
            </w:del>
          </w:p>
          <w:p w14:paraId="5C22DC30" w14:textId="01E66F6E" w:rsidR="00A92C1B" w:rsidRPr="00A92C1B" w:rsidDel="00A92C1B" w:rsidRDefault="00A92C1B" w:rsidP="00A92C1B">
            <w:pPr>
              <w:rPr>
                <w:del w:id="9637" w:author="GONZALEZ DIAZ, BORJA" w:date="2017-09-30T11:01:00Z"/>
              </w:rPr>
              <w:pPrChange w:id="9638" w:author="GONZALEZ DIAZ, BORJA" w:date="2017-09-30T11:01:00Z">
                <w:pPr/>
              </w:pPrChange>
            </w:pPr>
            <w:del w:id="9639" w:author="GONZALEZ DIAZ, BORJA" w:date="2017-09-30T11:01:00Z">
              <w:r w:rsidRPr="00A92C1B" w:rsidDel="00A92C1B">
                <w:delText>10:58:05:754 Base de datos abierta</w:delText>
              </w:r>
            </w:del>
          </w:p>
          <w:p w14:paraId="406616D3" w14:textId="37EB1BDD" w:rsidR="00A92C1B" w:rsidRPr="00A92C1B" w:rsidDel="00A92C1B" w:rsidRDefault="00A92C1B" w:rsidP="00A92C1B">
            <w:pPr>
              <w:rPr>
                <w:del w:id="9640" w:author="GONZALEZ DIAZ, BORJA" w:date="2017-09-30T11:01:00Z"/>
              </w:rPr>
              <w:pPrChange w:id="9641" w:author="GONZALEZ DIAZ, BORJA" w:date="2017-09-30T11:01:00Z">
                <w:pPr/>
              </w:pPrChange>
            </w:pPr>
            <w:del w:id="9642"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rsidP="00A92C1B">
            <w:pPr>
              <w:rPr>
                <w:del w:id="9643" w:author="GONZALEZ DIAZ, BORJA" w:date="2017-09-30T11:01:00Z"/>
              </w:rPr>
              <w:pPrChange w:id="9644" w:author="GONZALEZ DIAZ, BORJA" w:date="2017-09-30T11:01:00Z">
                <w:pPr/>
              </w:pPrChange>
            </w:pPr>
            <w:del w:id="9645" w:author="GONZALEZ DIAZ, BORJA" w:date="2017-09-30T11:01:00Z">
              <w:r w:rsidRPr="00A92C1B" w:rsidDel="00A92C1B">
                <w:delText>10:58:05:805 Base de datos cerrada</w:delText>
              </w:r>
            </w:del>
          </w:p>
          <w:p w14:paraId="6BAABAE2" w14:textId="2FDD7227" w:rsidR="00A92C1B" w:rsidRPr="00A92C1B" w:rsidDel="00A92C1B" w:rsidRDefault="00A92C1B" w:rsidP="00A92C1B">
            <w:pPr>
              <w:rPr>
                <w:del w:id="9646" w:author="GONZALEZ DIAZ, BORJA" w:date="2017-09-30T11:01:00Z"/>
              </w:rPr>
              <w:pPrChange w:id="9647" w:author="GONZALEZ DIAZ, BORJA" w:date="2017-09-30T11:01:00Z">
                <w:pPr/>
              </w:pPrChange>
            </w:pPr>
            <w:del w:id="9648" w:author="GONZALEZ DIAZ, BORJA" w:date="2017-09-30T11:01:00Z">
              <w:r w:rsidRPr="00A92C1B" w:rsidDel="00A92C1B">
                <w:delText>10:58:32:297 Conexión establecida con el cliente</w:delText>
              </w:r>
            </w:del>
          </w:p>
          <w:p w14:paraId="0FD069CA" w14:textId="5AB6756A" w:rsidR="00A92C1B" w:rsidRPr="00A92C1B" w:rsidDel="00A92C1B" w:rsidRDefault="00A92C1B" w:rsidP="00A92C1B">
            <w:pPr>
              <w:rPr>
                <w:del w:id="9649" w:author="GONZALEZ DIAZ, BORJA" w:date="2017-09-30T11:01:00Z"/>
              </w:rPr>
              <w:pPrChange w:id="9650" w:author="GONZALEZ DIAZ, BORJA" w:date="2017-09-30T11:01:00Z">
                <w:pPr/>
              </w:pPrChange>
            </w:pPr>
            <w:del w:id="9651"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rsidP="00A92C1B">
            <w:pPr>
              <w:rPr>
                <w:del w:id="9652" w:author="GONZALEZ DIAZ, BORJA" w:date="2017-09-30T11:01:00Z"/>
              </w:rPr>
              <w:pPrChange w:id="9653" w:author="GONZALEZ DIAZ, BORJA" w:date="2017-09-30T11:01:00Z">
                <w:pPr/>
              </w:pPrChange>
            </w:pPr>
            <w:del w:id="9654" w:author="GONZALEZ DIAZ, BORJA" w:date="2017-09-30T11:01:00Z">
              <w:r w:rsidRPr="00A92C1B" w:rsidDel="00A92C1B">
                <w:delText>10:58:32:314 Base de datos abierta</w:delText>
              </w:r>
            </w:del>
          </w:p>
          <w:p w14:paraId="79AA53A0" w14:textId="64CF67D0" w:rsidR="00A92C1B" w:rsidRPr="00A92C1B" w:rsidDel="00A92C1B" w:rsidRDefault="00A92C1B" w:rsidP="00A92C1B">
            <w:pPr>
              <w:rPr>
                <w:del w:id="9655" w:author="GONZALEZ DIAZ, BORJA" w:date="2017-09-30T11:01:00Z"/>
              </w:rPr>
              <w:pPrChange w:id="9656" w:author="GONZALEZ DIAZ, BORJA" w:date="2017-09-30T11:01:00Z">
                <w:pPr/>
              </w:pPrChange>
            </w:pPr>
            <w:del w:id="9657"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rsidP="00A92C1B">
            <w:pPr>
              <w:rPr>
                <w:del w:id="9658" w:author="GONZALEZ DIAZ, BORJA" w:date="2017-09-30T11:01:00Z"/>
              </w:rPr>
              <w:pPrChange w:id="9659" w:author="GONZALEZ DIAZ, BORJA" w:date="2017-09-30T11:01:00Z">
                <w:pPr/>
              </w:pPrChange>
            </w:pPr>
            <w:del w:id="9660" w:author="GONZALEZ DIAZ, BORJA" w:date="2017-09-30T11:01:00Z">
              <w:r w:rsidRPr="00A92C1B" w:rsidDel="00A92C1B">
                <w:delText>10:58:32:385 Base de datos cerrada</w:delText>
              </w:r>
            </w:del>
          </w:p>
          <w:p w14:paraId="26C62F5A" w14:textId="759AE19C" w:rsidR="00A92C1B" w:rsidRPr="00A92C1B" w:rsidDel="00A92C1B" w:rsidRDefault="00A92C1B" w:rsidP="00A92C1B">
            <w:pPr>
              <w:rPr>
                <w:del w:id="9661" w:author="GONZALEZ DIAZ, BORJA" w:date="2017-09-30T11:01:00Z"/>
              </w:rPr>
              <w:pPrChange w:id="9662" w:author="GONZALEZ DIAZ, BORJA" w:date="2017-09-30T11:01:00Z">
                <w:pPr/>
              </w:pPrChange>
            </w:pPr>
            <w:del w:id="9663" w:author="GONZALEZ DIAZ, BORJA" w:date="2017-09-30T11:01:00Z">
              <w:r w:rsidRPr="00A92C1B" w:rsidDel="00A92C1B">
                <w:delText>10:58:32:495 Conexión establecida con el cliente</w:delText>
              </w:r>
            </w:del>
          </w:p>
          <w:p w14:paraId="1C13583A" w14:textId="146993D3" w:rsidR="00A92C1B" w:rsidRPr="00A92C1B" w:rsidDel="00A92C1B" w:rsidRDefault="00A92C1B" w:rsidP="00A92C1B">
            <w:pPr>
              <w:rPr>
                <w:del w:id="9664" w:author="GONZALEZ DIAZ, BORJA" w:date="2017-09-30T11:01:00Z"/>
              </w:rPr>
              <w:pPrChange w:id="9665" w:author="GONZALEZ DIAZ, BORJA" w:date="2017-09-30T11:01:00Z">
                <w:pPr/>
              </w:pPrChange>
            </w:pPr>
            <w:del w:id="9666" w:author="GONZALEZ DIAZ, BORJA" w:date="2017-09-30T11:01:00Z">
              <w:r w:rsidRPr="00A92C1B" w:rsidDel="00A92C1B">
                <w:delText>10:58:32:906 Conexión establecida con el cliente</w:delText>
              </w:r>
            </w:del>
          </w:p>
          <w:p w14:paraId="2D2C7C51" w14:textId="35442755" w:rsidR="00A92C1B" w:rsidRPr="00A92C1B" w:rsidDel="00A92C1B" w:rsidRDefault="00A92C1B" w:rsidP="00A92C1B">
            <w:pPr>
              <w:rPr>
                <w:del w:id="9667" w:author="GONZALEZ DIAZ, BORJA" w:date="2017-09-30T11:01:00Z"/>
              </w:rPr>
              <w:pPrChange w:id="9668" w:author="GONZALEZ DIAZ, BORJA" w:date="2017-09-30T11:01:00Z">
                <w:pPr/>
              </w:pPrChange>
            </w:pPr>
            <w:del w:id="9669" w:author="GONZALEZ DIAZ, BORJA" w:date="2017-09-30T11:01:00Z">
              <w:r w:rsidRPr="00A92C1B" w:rsidDel="00A92C1B">
                <w:delText>10:58:32:980 Petición del cliente: Datos paciente</w:delText>
              </w:r>
            </w:del>
          </w:p>
          <w:p w14:paraId="1EAA01B3" w14:textId="79AF9C6A" w:rsidR="00A92C1B" w:rsidRPr="00A92C1B" w:rsidDel="00A92C1B" w:rsidRDefault="00A92C1B" w:rsidP="00A92C1B">
            <w:pPr>
              <w:rPr>
                <w:del w:id="9670" w:author="GONZALEZ DIAZ, BORJA" w:date="2017-09-30T11:01:00Z"/>
              </w:rPr>
              <w:pPrChange w:id="9671" w:author="GONZALEZ DIAZ, BORJA" w:date="2017-09-30T11:01:00Z">
                <w:pPr/>
              </w:pPrChange>
            </w:pPr>
            <w:del w:id="9672" w:author="GONZALEZ DIAZ, BORJA" w:date="2017-09-30T11:01:00Z">
              <w:r w:rsidRPr="00A92C1B" w:rsidDel="00A92C1B">
                <w:delText>10:58:32:987 Base de datos abierta</w:delText>
              </w:r>
            </w:del>
          </w:p>
          <w:p w14:paraId="7B0FF46F" w14:textId="4F689A18" w:rsidR="00A92C1B" w:rsidRPr="00A92C1B" w:rsidDel="00A92C1B" w:rsidRDefault="00A92C1B" w:rsidP="00A92C1B">
            <w:pPr>
              <w:rPr>
                <w:del w:id="9673" w:author="GONZALEZ DIAZ, BORJA" w:date="2017-09-30T11:01:00Z"/>
              </w:rPr>
              <w:pPrChange w:id="9674" w:author="GONZALEZ DIAZ, BORJA" w:date="2017-09-30T11:01:00Z">
                <w:pPr/>
              </w:pPrChange>
            </w:pPr>
            <w:del w:id="9675"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rsidP="00A92C1B">
            <w:pPr>
              <w:rPr>
                <w:del w:id="9676" w:author="GONZALEZ DIAZ, BORJA" w:date="2017-09-30T11:01:00Z"/>
              </w:rPr>
              <w:pPrChange w:id="9677" w:author="GONZALEZ DIAZ, BORJA" w:date="2017-09-30T11:01:00Z">
                <w:pPr/>
              </w:pPrChange>
            </w:pPr>
            <w:del w:id="9678" w:author="GONZALEZ DIAZ, BORJA" w:date="2017-09-30T11:01:00Z">
              <w:r w:rsidRPr="00A92C1B" w:rsidDel="00A92C1B">
                <w:delText>10:58:33:039 Base de datos cerrada</w:delText>
              </w:r>
            </w:del>
          </w:p>
          <w:p w14:paraId="03EE01D5" w14:textId="3482BB9E" w:rsidR="002024F2" w:rsidRPr="0079203F" w:rsidDel="00A92C1B" w:rsidRDefault="002024F2" w:rsidP="00A92C1B">
            <w:pPr>
              <w:rPr>
                <w:del w:id="9679" w:author="GONZALEZ DIAZ, BORJA" w:date="2017-09-30T10:59:00Z"/>
                <w:lang w:val="es-ES"/>
                <w:rPrChange w:id="9680" w:author="Rodrigo García" w:date="2017-09-29T10:14:00Z">
                  <w:rPr>
                    <w:del w:id="9681" w:author="GONZALEZ DIAZ, BORJA" w:date="2017-09-30T10:59:00Z"/>
                    <w:rFonts w:ascii="Menlo Regular" w:eastAsiaTheme="majorEastAsia" w:hAnsi="Menlo Regular" w:cs="Menlo Regular"/>
                    <w:color w:val="000000"/>
                    <w:sz w:val="22"/>
                    <w:szCs w:val="22"/>
                    <w:lang w:val="en-US"/>
                  </w:rPr>
                </w:rPrChange>
              </w:rPr>
              <w:pPrChange w:id="968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683" w:author="GONZALEZ DIAZ, BORJA" w:date="2017-09-30T10:59:00Z">
              <w:r w:rsidRPr="0079203F" w:rsidDel="00A92C1B">
                <w:rPr>
                  <w:lang w:val="es-ES"/>
                  <w:rPrChange w:id="9684"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rsidP="00A92C1B">
            <w:pPr>
              <w:rPr>
                <w:del w:id="9685" w:author="GONZALEZ DIAZ, BORJA" w:date="2017-09-30T10:59:00Z"/>
                <w:lang w:val="es-ES"/>
                <w:rPrChange w:id="9686" w:author="Rodrigo García" w:date="2017-09-29T10:14:00Z">
                  <w:rPr>
                    <w:del w:id="9687" w:author="GONZALEZ DIAZ, BORJA" w:date="2017-09-30T10:59:00Z"/>
                    <w:rFonts w:ascii="Menlo Regular" w:eastAsiaTheme="majorEastAsia" w:hAnsi="Menlo Regular" w:cs="Menlo Regular"/>
                    <w:color w:val="000000"/>
                    <w:sz w:val="22"/>
                    <w:szCs w:val="22"/>
                    <w:lang w:val="en-US"/>
                  </w:rPr>
                </w:rPrChange>
              </w:rPr>
              <w:pPrChange w:id="9688"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689" w:author="GONZALEZ DIAZ, BORJA" w:date="2017-09-30T10:59:00Z">
              <w:r w:rsidRPr="0079203F" w:rsidDel="00A92C1B">
                <w:rPr>
                  <w:lang w:val="es-ES"/>
                  <w:rPrChange w:id="9690"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rsidP="00A92C1B">
            <w:pPr>
              <w:rPr>
                <w:del w:id="9691" w:author="GONZALEZ DIAZ, BORJA" w:date="2017-09-30T10:59:00Z"/>
                <w:lang w:val="es-ES"/>
                <w:rPrChange w:id="9692" w:author="Rodrigo García" w:date="2017-09-29T10:14:00Z">
                  <w:rPr>
                    <w:del w:id="9693" w:author="GONZALEZ DIAZ, BORJA" w:date="2017-09-30T10:59:00Z"/>
                    <w:rFonts w:ascii="Menlo Regular" w:eastAsiaTheme="majorEastAsia" w:hAnsi="Menlo Regular" w:cs="Menlo Regular"/>
                    <w:color w:val="000000"/>
                    <w:sz w:val="22"/>
                    <w:szCs w:val="22"/>
                    <w:lang w:val="en-US"/>
                  </w:rPr>
                </w:rPrChange>
              </w:rPr>
              <w:pPrChange w:id="969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695" w:author="GONZALEZ DIAZ, BORJA" w:date="2017-09-30T10:59:00Z">
              <w:r w:rsidRPr="0079203F" w:rsidDel="00A92C1B">
                <w:rPr>
                  <w:lang w:val="es-ES"/>
                  <w:rPrChange w:id="9696"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rsidP="00A92C1B">
            <w:pPr>
              <w:rPr>
                <w:del w:id="9697" w:author="GONZALEZ DIAZ, BORJA" w:date="2017-09-30T10:59:00Z"/>
                <w:lang w:val="es-ES"/>
                <w:rPrChange w:id="9698" w:author="Rodrigo García" w:date="2017-09-29T10:14:00Z">
                  <w:rPr>
                    <w:del w:id="9699" w:author="GONZALEZ DIAZ, BORJA" w:date="2017-09-30T10:59:00Z"/>
                    <w:rFonts w:ascii="Menlo Regular" w:eastAsiaTheme="majorEastAsia" w:hAnsi="Menlo Regular" w:cs="Menlo Regular"/>
                    <w:color w:val="000000"/>
                    <w:sz w:val="22"/>
                    <w:szCs w:val="22"/>
                    <w:lang w:val="en-US"/>
                  </w:rPr>
                </w:rPrChange>
              </w:rPr>
              <w:pPrChange w:id="9700"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01" w:author="GONZALEZ DIAZ, BORJA" w:date="2017-09-30T10:59:00Z">
              <w:r w:rsidRPr="0079203F" w:rsidDel="00A92C1B">
                <w:rPr>
                  <w:lang w:val="es-ES"/>
                  <w:rPrChange w:id="9702"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rsidP="00A92C1B">
            <w:pPr>
              <w:rPr>
                <w:del w:id="9703" w:author="GONZALEZ DIAZ, BORJA" w:date="2017-09-30T10:59:00Z"/>
                <w:lang w:val="es-ES"/>
                <w:rPrChange w:id="9704" w:author="Rodrigo García" w:date="2017-09-29T10:14:00Z">
                  <w:rPr>
                    <w:del w:id="9705" w:author="GONZALEZ DIAZ, BORJA" w:date="2017-09-30T10:59:00Z"/>
                    <w:rFonts w:ascii="Menlo Regular" w:eastAsiaTheme="majorEastAsia" w:hAnsi="Menlo Regular" w:cs="Menlo Regular"/>
                    <w:color w:val="000000"/>
                    <w:sz w:val="22"/>
                    <w:szCs w:val="22"/>
                    <w:lang w:val="en-US"/>
                  </w:rPr>
                </w:rPrChange>
              </w:rPr>
              <w:pPrChange w:id="9706"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07" w:author="GONZALEZ DIAZ, BORJA" w:date="2017-09-30T10:59:00Z">
              <w:r w:rsidRPr="0079203F" w:rsidDel="00A92C1B">
                <w:rPr>
                  <w:lang w:val="es-ES"/>
                  <w:rPrChange w:id="9708"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rsidP="00A92C1B">
            <w:pPr>
              <w:rPr>
                <w:del w:id="9709" w:author="GONZALEZ DIAZ, BORJA" w:date="2017-09-30T10:59:00Z"/>
                <w:lang w:val="es-ES"/>
                <w:rPrChange w:id="9710" w:author="Rodrigo García" w:date="2017-09-29T10:14:00Z">
                  <w:rPr>
                    <w:del w:id="9711" w:author="GONZALEZ DIAZ, BORJA" w:date="2017-09-30T10:59:00Z"/>
                    <w:rFonts w:ascii="Menlo Regular" w:eastAsiaTheme="majorEastAsia" w:hAnsi="Menlo Regular" w:cs="Menlo Regular"/>
                    <w:color w:val="000000"/>
                    <w:sz w:val="22"/>
                    <w:szCs w:val="22"/>
                    <w:lang w:val="en-US"/>
                  </w:rPr>
                </w:rPrChange>
              </w:rPr>
              <w:pPrChange w:id="971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13" w:author="GONZALEZ DIAZ, BORJA" w:date="2017-09-30T10:59:00Z">
              <w:r w:rsidRPr="0079203F" w:rsidDel="00A92C1B">
                <w:rPr>
                  <w:lang w:val="es-ES"/>
                  <w:rPrChange w:id="9714"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rsidP="00A92C1B">
            <w:pPr>
              <w:rPr>
                <w:del w:id="9715" w:author="GONZALEZ DIAZ, BORJA" w:date="2017-09-30T10:59:00Z"/>
                <w:lang w:val="es-ES"/>
                <w:rPrChange w:id="9716" w:author="Rodrigo García" w:date="2017-09-29T10:14:00Z">
                  <w:rPr>
                    <w:del w:id="9717" w:author="GONZALEZ DIAZ, BORJA" w:date="2017-09-30T10:59:00Z"/>
                    <w:rFonts w:ascii="Menlo Regular" w:eastAsiaTheme="majorEastAsia" w:hAnsi="Menlo Regular" w:cs="Menlo Regular"/>
                    <w:color w:val="000000"/>
                    <w:sz w:val="22"/>
                    <w:szCs w:val="22"/>
                    <w:lang w:val="en-US"/>
                  </w:rPr>
                </w:rPrChange>
              </w:rPr>
              <w:pPrChange w:id="9718"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19" w:author="GONZALEZ DIAZ, BORJA" w:date="2017-09-30T10:59:00Z">
              <w:r w:rsidRPr="0079203F" w:rsidDel="00A92C1B">
                <w:rPr>
                  <w:lang w:val="es-ES"/>
                  <w:rPrChange w:id="9720"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rsidP="00A92C1B">
            <w:pPr>
              <w:rPr>
                <w:del w:id="9721" w:author="GONZALEZ DIAZ, BORJA" w:date="2017-09-30T10:59:00Z"/>
                <w:lang w:val="es-ES"/>
                <w:rPrChange w:id="9722" w:author="Rodrigo García" w:date="2017-09-29T10:14:00Z">
                  <w:rPr>
                    <w:del w:id="9723" w:author="GONZALEZ DIAZ, BORJA" w:date="2017-09-30T10:59:00Z"/>
                    <w:rFonts w:ascii="Menlo Regular" w:eastAsiaTheme="majorEastAsia" w:hAnsi="Menlo Regular" w:cs="Menlo Regular"/>
                    <w:color w:val="000000"/>
                    <w:sz w:val="22"/>
                    <w:szCs w:val="22"/>
                    <w:lang w:val="en-US"/>
                  </w:rPr>
                </w:rPrChange>
              </w:rPr>
              <w:pPrChange w:id="9724"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25" w:author="GONZALEZ DIAZ, BORJA" w:date="2017-09-30T10:59:00Z">
              <w:r w:rsidRPr="0079203F" w:rsidDel="00A92C1B">
                <w:rPr>
                  <w:lang w:val="es-ES"/>
                  <w:rPrChange w:id="9726"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rsidP="00A92C1B">
            <w:pPr>
              <w:rPr>
                <w:del w:id="9727" w:author="GONZALEZ DIAZ, BORJA" w:date="2017-09-30T10:59:00Z"/>
                <w:lang w:val="es-ES"/>
                <w:rPrChange w:id="9728" w:author="Rodrigo García" w:date="2017-09-29T10:14:00Z">
                  <w:rPr>
                    <w:del w:id="9729" w:author="GONZALEZ DIAZ, BORJA" w:date="2017-09-30T10:59:00Z"/>
                    <w:rFonts w:ascii="Menlo Regular" w:eastAsiaTheme="majorEastAsia" w:hAnsi="Menlo Regular" w:cs="Menlo Regular"/>
                    <w:color w:val="000000"/>
                    <w:sz w:val="22"/>
                    <w:szCs w:val="22"/>
                    <w:lang w:val="en-US"/>
                  </w:rPr>
                </w:rPrChange>
              </w:rPr>
              <w:pPrChange w:id="9730"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31" w:author="GONZALEZ DIAZ, BORJA" w:date="2017-09-30T10:59:00Z">
              <w:r w:rsidRPr="0079203F" w:rsidDel="00A92C1B">
                <w:rPr>
                  <w:lang w:val="es-ES"/>
                  <w:rPrChange w:id="9732"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rsidP="00A92C1B">
            <w:pPr>
              <w:rPr>
                <w:del w:id="9733" w:author="GONZALEZ DIAZ, BORJA" w:date="2017-09-30T10:59:00Z"/>
                <w:lang w:val="es-ES"/>
                <w:rPrChange w:id="9734" w:author="Rodrigo García" w:date="2017-09-29T10:14:00Z">
                  <w:rPr>
                    <w:del w:id="9735" w:author="GONZALEZ DIAZ, BORJA" w:date="2017-09-30T10:59:00Z"/>
                    <w:rFonts w:ascii="Menlo Regular" w:hAnsi="Menlo Regular" w:cs="Menlo Regular"/>
                    <w:color w:val="000000"/>
                    <w:sz w:val="22"/>
                    <w:szCs w:val="22"/>
                    <w:lang w:val="en-US"/>
                  </w:rPr>
                </w:rPrChange>
              </w:rPr>
              <w:pPrChange w:id="9736"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737" w:author="GONZALEZ DIAZ, BORJA" w:date="2017-09-30T10:59:00Z">
              <w:r w:rsidRPr="0079203F" w:rsidDel="00A92C1B">
                <w:rPr>
                  <w:lang w:val="es-ES"/>
                  <w:rPrChange w:id="9738"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rsidP="00A92C1B">
            <w:pPr>
              <w:rPr>
                <w:del w:id="9739" w:author="GONZALEZ DIAZ, BORJA" w:date="2017-09-30T10:59:00Z"/>
                <w:lang w:val="es-ES"/>
                <w:rPrChange w:id="9740" w:author="Rodrigo García" w:date="2017-09-29T10:14:00Z">
                  <w:rPr>
                    <w:del w:id="9741" w:author="GONZALEZ DIAZ, BORJA" w:date="2017-09-30T10:59:00Z"/>
                    <w:rFonts w:ascii="Menlo Regular" w:eastAsiaTheme="majorEastAsia" w:hAnsi="Menlo Regular" w:cs="Menlo Regular"/>
                    <w:color w:val="000000"/>
                    <w:sz w:val="22"/>
                    <w:szCs w:val="22"/>
                    <w:lang w:val="en-US"/>
                  </w:rPr>
                </w:rPrChange>
              </w:rPr>
              <w:pPrChange w:id="9742"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43" w:author="GONZALEZ DIAZ, BORJA" w:date="2017-09-30T10:59:00Z">
              <w:r w:rsidRPr="0079203F" w:rsidDel="00A92C1B">
                <w:rPr>
                  <w:lang w:val="es-ES"/>
                  <w:rPrChange w:id="9744"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rsidP="00A92C1B">
            <w:pPr>
              <w:rPr>
                <w:lang w:val="en-US"/>
                <w:rPrChange w:id="9745" w:author="Borja Gonzalez" w:date="2017-09-28T20:47:00Z">
                  <w:rPr/>
                </w:rPrChange>
              </w:rPr>
              <w:pPrChange w:id="9746" w:author="GONZALEZ DIAZ, BORJA" w:date="2017-09-30T11:01:00Z">
                <w:pPr>
                  <w:pStyle w:val="Ttulo3"/>
                </w:pPr>
              </w:pPrChange>
            </w:pPr>
            <w:del w:id="9747" w:author="GONZALEZ DIAZ, BORJA" w:date="2017-09-30T10:59:00Z">
              <w:r w:rsidDel="00A92C1B">
                <w:rPr>
                  <w:lang w:val="en-US"/>
                </w:rPr>
                <w:delText>20:45:31:537 Base de datos cerrada</w:delText>
              </w:r>
            </w:del>
          </w:p>
        </w:tc>
      </w:tr>
    </w:tbl>
    <w:p w14:paraId="5118E180" w14:textId="77777777" w:rsidR="007A5FD9" w:rsidRDefault="007A5FD9" w:rsidP="007A5FD9">
      <w:pPr>
        <w:rPr>
          <w:ins w:id="9748" w:author="GONZALEZ DIAZ, BORJA" w:date="2017-10-02T13:14:00Z"/>
        </w:rPr>
        <w:pPrChange w:id="9749" w:author="GONZALEZ DIAZ, BORJA" w:date="2017-10-02T13:14:00Z">
          <w:pPr>
            <w:pStyle w:val="Ttulo3"/>
          </w:pPr>
        </w:pPrChange>
      </w:pPr>
    </w:p>
    <w:p w14:paraId="3E106099" w14:textId="12EB0D61" w:rsidR="000A493D" w:rsidRPr="005A6F4A" w:rsidRDefault="00482458" w:rsidP="007A5FD9">
      <w:pPr>
        <w:pPrChange w:id="9750"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9751" w:name="_Toc494476034"/>
      <w:bookmarkStart w:id="9752" w:name="_Toc494726519"/>
      <w:r>
        <w:t>5.1.</w:t>
      </w:r>
      <w:r w:rsidR="00505F8A">
        <w:t>6</w:t>
      </w:r>
      <w:r>
        <w:t>.  Borrar una sesión de movimientos</w:t>
      </w:r>
      <w:bookmarkEnd w:id="9751"/>
      <w:bookmarkEnd w:id="9752"/>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753"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754" w:author="Rodrigo García" w:date="2017-09-29T10:14:00Z">
                  <w:rPr>
                    <w:u w:val="single"/>
                  </w:rPr>
                </w:rPrChange>
              </w:rPr>
              <w:t>21:54:19.187 Navigated to http://192.168.1.33:8124/evolucion.html?var1=3&amp;var2=Javier&amp;var3=Perez&amp;var4=</w:t>
            </w:r>
            <w:r w:rsidRPr="0079203F">
              <w:rPr>
                <w:u w:val="single"/>
                <w:lang w:val="en-US"/>
                <w:rPrChange w:id="9755"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 xml:space="preserve">21:54:19.789 </w:t>
            </w:r>
            <w:proofErr w:type="gramStart"/>
            <w:r w:rsidRPr="005A0AB6">
              <w:rPr>
                <w:u w:val="single"/>
              </w:rPr>
              <w:t>evolucion.html?var</w:t>
            </w:r>
            <w:proofErr w:type="gramEnd"/>
            <w:r w:rsidRPr="005A0AB6">
              <w:rPr>
                <w:u w:val="single"/>
              </w:rPr>
              <w:t>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756"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757"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758" w:author="Rodrigo García" w:date="2017-09-29T10:15:00Z">
                  <w:rPr>
                    <w:rFonts w:ascii="Menlo Regular" w:eastAsiaTheme="majorEastAsia" w:hAnsi="Menlo Regular" w:cs="Menlo Regular"/>
                    <w:color w:val="000000"/>
                    <w:sz w:val="22"/>
                    <w:szCs w:val="22"/>
                    <w:lang w:val="en-US"/>
                  </w:rPr>
                </w:rPrChange>
              </w:rPr>
              <w:pPrChange w:id="975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0"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761" w:author="Rodrigo García" w:date="2017-09-29T10:15:00Z">
                  <w:rPr>
                    <w:rFonts w:ascii="Menlo Regular" w:eastAsiaTheme="majorEastAsia" w:hAnsi="Menlo Regular" w:cs="Menlo Regular"/>
                    <w:color w:val="000000"/>
                    <w:sz w:val="22"/>
                    <w:szCs w:val="22"/>
                    <w:lang w:val="en-US"/>
                  </w:rPr>
                </w:rPrChange>
              </w:rPr>
              <w:pPrChange w:id="976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3"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764" w:author="Rodrigo García" w:date="2017-09-29T10:15:00Z">
                  <w:rPr>
                    <w:rFonts w:ascii="Menlo Regular" w:eastAsiaTheme="majorEastAsia" w:hAnsi="Menlo Regular" w:cs="Menlo Regular"/>
                    <w:color w:val="000000"/>
                    <w:sz w:val="22"/>
                    <w:szCs w:val="22"/>
                    <w:lang w:val="en-US"/>
                  </w:rPr>
                </w:rPrChange>
              </w:rPr>
              <w:pPrChange w:id="976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6"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767" w:author="Rodrigo García" w:date="2017-09-29T10:15:00Z">
                  <w:rPr>
                    <w:rFonts w:ascii="Menlo Regular" w:eastAsiaTheme="majorEastAsia" w:hAnsi="Menlo Regular" w:cs="Menlo Regular"/>
                    <w:color w:val="000000"/>
                    <w:sz w:val="22"/>
                    <w:szCs w:val="22"/>
                    <w:lang w:val="en-US"/>
                  </w:rPr>
                </w:rPrChange>
              </w:rPr>
              <w:pPrChange w:id="976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69"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770" w:author="Rodrigo García" w:date="2017-09-29T10:15:00Z">
                  <w:rPr>
                    <w:rFonts w:ascii="Menlo Regular" w:eastAsiaTheme="majorEastAsia" w:hAnsi="Menlo Regular" w:cs="Menlo Regular"/>
                    <w:color w:val="000000"/>
                    <w:sz w:val="22"/>
                    <w:szCs w:val="22"/>
                    <w:lang w:val="en-US"/>
                  </w:rPr>
                </w:rPrChange>
              </w:rPr>
              <w:pPrChange w:id="977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2"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773" w:author="Rodrigo García" w:date="2017-09-29T10:15:00Z">
                  <w:rPr>
                    <w:rFonts w:ascii="Menlo Regular" w:eastAsiaTheme="majorEastAsia" w:hAnsi="Menlo Regular" w:cs="Menlo Regular"/>
                    <w:color w:val="000000"/>
                    <w:sz w:val="22"/>
                    <w:szCs w:val="22"/>
                    <w:lang w:val="en-US"/>
                  </w:rPr>
                </w:rPrChange>
              </w:rPr>
              <w:pPrChange w:id="977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5"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776" w:author="Rodrigo García" w:date="2017-09-29T10:15:00Z">
                  <w:rPr>
                    <w:rFonts w:ascii="Menlo Regular" w:eastAsiaTheme="majorEastAsia" w:hAnsi="Menlo Regular" w:cs="Menlo Regular"/>
                    <w:color w:val="000000"/>
                    <w:sz w:val="22"/>
                    <w:szCs w:val="22"/>
                    <w:lang w:val="en-US"/>
                  </w:rPr>
                </w:rPrChange>
              </w:rPr>
              <w:pPrChange w:id="977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78"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779" w:author="Rodrigo García" w:date="2017-09-29T10:15:00Z">
                  <w:rPr>
                    <w:rFonts w:ascii="Menlo Regular" w:eastAsiaTheme="majorEastAsia" w:hAnsi="Menlo Regular" w:cs="Menlo Regular"/>
                    <w:color w:val="000000"/>
                    <w:sz w:val="22"/>
                    <w:szCs w:val="22"/>
                    <w:lang w:val="en-US"/>
                  </w:rPr>
                </w:rPrChange>
              </w:rPr>
              <w:pPrChange w:id="978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1"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782" w:author="Rodrigo García" w:date="2017-09-29T10:15:00Z">
                  <w:rPr>
                    <w:rFonts w:ascii="Menlo Regular" w:eastAsiaTheme="majorEastAsia" w:hAnsi="Menlo Regular" w:cs="Menlo Regular"/>
                    <w:color w:val="000000"/>
                    <w:sz w:val="22"/>
                    <w:szCs w:val="22"/>
                    <w:lang w:val="en-US"/>
                  </w:rPr>
                </w:rPrChange>
              </w:rPr>
              <w:pPrChange w:id="978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4"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785" w:author="Rodrigo García" w:date="2017-09-29T10:15:00Z">
                  <w:rPr>
                    <w:rFonts w:ascii="Menlo Regular" w:eastAsiaTheme="majorEastAsia" w:hAnsi="Menlo Regular" w:cs="Menlo Regular"/>
                    <w:color w:val="000000"/>
                    <w:sz w:val="22"/>
                    <w:szCs w:val="22"/>
                    <w:lang w:val="en-US"/>
                  </w:rPr>
                </w:rPrChange>
              </w:rPr>
              <w:pPrChange w:id="978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87"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9788" w:author="Rodrigo García" w:date="2017-09-29T10:15:00Z">
                  <w:rPr>
                    <w:rFonts w:ascii="Menlo Regular" w:eastAsiaTheme="majorEastAsia" w:hAnsi="Menlo Regular" w:cs="Menlo Regular"/>
                    <w:color w:val="000000"/>
                    <w:sz w:val="22"/>
                    <w:szCs w:val="22"/>
                    <w:lang w:val="en-US"/>
                  </w:rPr>
                </w:rPrChange>
              </w:rPr>
              <w:pPrChange w:id="978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0"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9791" w:author="Rodrigo García" w:date="2017-09-29T10:15:00Z">
                  <w:rPr>
                    <w:rFonts w:ascii="Menlo Regular" w:eastAsiaTheme="majorEastAsia" w:hAnsi="Menlo Regular" w:cs="Menlo Regular"/>
                    <w:color w:val="000000"/>
                    <w:sz w:val="22"/>
                    <w:szCs w:val="22"/>
                    <w:lang w:val="en-US"/>
                  </w:rPr>
                </w:rPrChange>
              </w:rPr>
              <w:pPrChange w:id="97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3"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9794" w:author="Rodrigo García" w:date="2017-09-29T10:15:00Z">
                  <w:rPr>
                    <w:rFonts w:ascii="Menlo Regular" w:hAnsi="Menlo Regular" w:cs="Menlo Regular"/>
                    <w:color w:val="000000"/>
                    <w:sz w:val="22"/>
                    <w:szCs w:val="22"/>
                    <w:lang w:val="en-US"/>
                  </w:rPr>
                </w:rPrChange>
              </w:rPr>
              <w:pPrChange w:id="9795"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796"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9797" w:author="Rodrigo García" w:date="2017-09-29T10:15:00Z">
                  <w:rPr>
                    <w:rFonts w:ascii="Menlo Regular" w:eastAsiaTheme="majorEastAsia" w:hAnsi="Menlo Regular" w:cs="Menlo Regular"/>
                    <w:color w:val="000000"/>
                    <w:sz w:val="22"/>
                    <w:szCs w:val="22"/>
                    <w:lang w:val="en-US"/>
                  </w:rPr>
                </w:rPrChange>
              </w:rPr>
              <w:pPrChange w:id="979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799"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9800" w:author="Rodrigo García" w:date="2017-09-29T10:15:00Z">
                  <w:rPr>
                    <w:rFonts w:ascii="Menlo Regular" w:eastAsiaTheme="majorEastAsia" w:hAnsi="Menlo Regular" w:cs="Menlo Regular"/>
                    <w:color w:val="000000"/>
                    <w:sz w:val="22"/>
                    <w:szCs w:val="22"/>
                    <w:lang w:val="en-US"/>
                  </w:rPr>
                </w:rPrChange>
              </w:rPr>
              <w:pPrChange w:id="980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02"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980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04"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98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980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98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98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980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98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9811" w:author="GONZALEZ DIAZ, BORJA" w:date="2017-09-30T11:20:00Z">
            <w:rPr>
              <w:u w:val="single"/>
            </w:rPr>
          </w:rPrChange>
        </w:rPr>
        <w:lastRenderedPageBreak/>
        <w:t xml:space="preserve">En esta situación se seguirán los mismos pasos que en el apartado anterior. Veremos que lo único que cambio es la solicitud al servidor, </w:t>
      </w:r>
      <w:proofErr w:type="gramStart"/>
      <w:r w:rsidRPr="003C284A">
        <w:rPr>
          <w:rPrChange w:id="9812" w:author="GONZALEZ DIAZ, BORJA" w:date="2017-09-30T11:20:00Z">
            <w:rPr>
              <w:u w:val="single"/>
            </w:rPr>
          </w:rPrChange>
        </w:rPr>
        <w:t>que</w:t>
      </w:r>
      <w:proofErr w:type="gramEnd"/>
      <w:r w:rsidRPr="003C284A">
        <w:rPr>
          <w:rPrChange w:id="9813" w:author="GONZALEZ DIAZ, BORJA" w:date="2017-09-30T11:20:00Z">
            <w:rPr>
              <w:u w:val="single"/>
            </w:rPr>
          </w:rPrChange>
        </w:rPr>
        <w:t xml:space="preserve"> en vez de guardar datos, se borrarán, por lo que se forzará al cliente a actu</w:t>
      </w:r>
      <w:ins w:id="9814"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9815" w:author="Borja Gonzalez" w:date="2017-09-28T21:56:00Z">
          <w:pPr/>
        </w:pPrChange>
      </w:pPr>
      <w:bookmarkStart w:id="9816" w:name="_Toc494476035"/>
      <w:bookmarkStart w:id="9817" w:name="_Toc494726520"/>
      <w:r>
        <w:t>5.1.</w:t>
      </w:r>
      <w:ins w:id="9818" w:author="GONZALEZ DIAZ, BORJA" w:date="2017-09-29T19:46:00Z">
        <w:r w:rsidR="0021754A">
          <w:t>7</w:t>
        </w:r>
      </w:ins>
      <w:del w:id="9819" w:author="GONZALEZ DIAZ, BORJA" w:date="2017-09-29T19:46:00Z">
        <w:r w:rsidDel="0021754A">
          <w:delText>8</w:delText>
        </w:r>
      </w:del>
      <w:r>
        <w:t>. Mostrar un gráfico de un movimiento</w:t>
      </w:r>
      <w:bookmarkEnd w:id="9816"/>
      <w:bookmarkEnd w:id="9817"/>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820"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821"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 xml:space="preserve">21:59:06.715 </w:t>
            </w:r>
            <w:proofErr w:type="gramStart"/>
            <w:r w:rsidRPr="002D3B74">
              <w:rPr>
                <w:u w:val="single"/>
              </w:rPr>
              <w:t>evolucion.html?var</w:t>
            </w:r>
            <w:proofErr w:type="gramEnd"/>
            <w:r w:rsidRPr="002D3B74">
              <w:rPr>
                <w:u w:val="single"/>
              </w:rPr>
              <w:t>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9822" w:author="Rodrigo García" w:date="2017-09-29T10:17:00Z">
                  <w:rPr>
                    <w:rFonts w:ascii="Menlo Regular" w:eastAsiaTheme="majorEastAsia" w:hAnsi="Menlo Regular" w:cs="Menlo Regular"/>
                    <w:color w:val="000000"/>
                    <w:sz w:val="22"/>
                    <w:szCs w:val="22"/>
                    <w:lang w:val="en-US"/>
                  </w:rPr>
                </w:rPrChange>
              </w:rPr>
              <w:pPrChange w:id="982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24"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9825" w:author="Rodrigo García" w:date="2017-09-29T10:17:00Z">
                  <w:rPr>
                    <w:rFonts w:ascii="Menlo Regular" w:eastAsiaTheme="majorEastAsia" w:hAnsi="Menlo Regular" w:cs="Menlo Regular"/>
                    <w:color w:val="000000"/>
                    <w:sz w:val="22"/>
                    <w:szCs w:val="22"/>
                    <w:lang w:val="en-US"/>
                  </w:rPr>
                </w:rPrChange>
              </w:rPr>
              <w:pPrChange w:id="982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27"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9828" w:author="Rodrigo García" w:date="2017-09-29T10:17:00Z">
                  <w:rPr>
                    <w:rFonts w:ascii="Menlo Regular" w:eastAsiaTheme="majorEastAsia" w:hAnsi="Menlo Regular" w:cs="Menlo Regular"/>
                    <w:color w:val="000000"/>
                    <w:sz w:val="22"/>
                    <w:szCs w:val="22"/>
                    <w:lang w:val="en-US"/>
                  </w:rPr>
                </w:rPrChange>
              </w:rPr>
              <w:pPrChange w:id="982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30"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9831" w:author="Rodrigo García" w:date="2017-09-29T10:17:00Z">
                  <w:rPr>
                    <w:rFonts w:ascii="Menlo Regular" w:hAnsi="Menlo Regular" w:cs="Menlo Regular"/>
                    <w:color w:val="000000"/>
                    <w:sz w:val="22"/>
                    <w:szCs w:val="22"/>
                    <w:lang w:val="en-US"/>
                  </w:rPr>
                </w:rPrChange>
              </w:rPr>
              <w:pPrChange w:id="9832"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833"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9834" w:author="Rodrigo García" w:date="2017-09-29T10:17:00Z">
                  <w:rPr>
                    <w:rFonts w:ascii="Menlo Regular" w:eastAsiaTheme="majorEastAsia" w:hAnsi="Menlo Regular" w:cs="Menlo Regular"/>
                    <w:color w:val="000000"/>
                    <w:sz w:val="22"/>
                    <w:szCs w:val="22"/>
                    <w:lang w:val="en-US"/>
                  </w:rPr>
                </w:rPrChange>
              </w:rPr>
              <w:pPrChange w:id="983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36"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9837" w:author="Rodrigo García" w:date="2017-09-29T10:17:00Z">
                  <w:rPr>
                    <w:rFonts w:ascii="Menlo Regular" w:eastAsiaTheme="majorEastAsia" w:hAnsi="Menlo Regular" w:cs="Menlo Regular"/>
                    <w:color w:val="000000"/>
                    <w:sz w:val="22"/>
                    <w:szCs w:val="22"/>
                    <w:lang w:val="en-US"/>
                  </w:rPr>
                </w:rPrChange>
              </w:rPr>
              <w:pPrChange w:id="983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39"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9840" w:author="Rodrigo García" w:date="2017-09-29T10:17:00Z">
                  <w:rPr>
                    <w:rFonts w:ascii="Menlo Regular" w:eastAsiaTheme="majorEastAsia" w:hAnsi="Menlo Regular" w:cs="Menlo Regular"/>
                    <w:color w:val="000000"/>
                    <w:sz w:val="22"/>
                    <w:szCs w:val="22"/>
                    <w:lang w:val="en-US"/>
                  </w:rPr>
                </w:rPrChange>
              </w:rPr>
              <w:pPrChange w:id="984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42"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9843" w:author="Rodrigo García" w:date="2017-09-29T10:17:00Z">
                  <w:rPr>
                    <w:rFonts w:ascii="Menlo Regular" w:eastAsiaTheme="majorEastAsia" w:hAnsi="Menlo Regular" w:cs="Menlo Regular"/>
                    <w:color w:val="000000"/>
                    <w:sz w:val="22"/>
                    <w:szCs w:val="22"/>
                    <w:lang w:val="en-US"/>
                  </w:rPr>
                </w:rPrChange>
              </w:rPr>
              <w:pPrChange w:id="984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45"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9846" w:author="Rodrigo García" w:date="2017-09-29T10:17:00Z">
                  <w:rPr>
                    <w:rFonts w:ascii="Menlo Regular" w:eastAsiaTheme="majorEastAsia" w:hAnsi="Menlo Regular" w:cs="Menlo Regular"/>
                    <w:color w:val="000000"/>
                    <w:sz w:val="22"/>
                    <w:szCs w:val="22"/>
                    <w:lang w:val="en-US"/>
                  </w:rPr>
                </w:rPrChange>
              </w:rPr>
              <w:pPrChange w:id="984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48"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9849" w:author="Rodrigo García" w:date="2017-09-29T10:17:00Z">
                  <w:rPr>
                    <w:rFonts w:ascii="Menlo Regular" w:eastAsiaTheme="majorEastAsia" w:hAnsi="Menlo Regular" w:cs="Menlo Regular"/>
                    <w:color w:val="000000"/>
                    <w:sz w:val="22"/>
                    <w:szCs w:val="22"/>
                    <w:lang w:val="en-US"/>
                  </w:rPr>
                </w:rPrChange>
              </w:rPr>
              <w:pPrChange w:id="985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51"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9852" w:author="Rodrigo García" w:date="2017-09-29T10:17:00Z">
                  <w:rPr>
                    <w:rFonts w:ascii="Menlo Regular" w:eastAsiaTheme="majorEastAsia" w:hAnsi="Menlo Regular" w:cs="Menlo Regular"/>
                    <w:color w:val="000000"/>
                    <w:sz w:val="22"/>
                    <w:szCs w:val="22"/>
                    <w:lang w:val="en-US"/>
                  </w:rPr>
                </w:rPrChange>
              </w:rPr>
              <w:pPrChange w:id="985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54"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9855" w:author="GONZALEZ DIAZ, BORJA" w:date="2017-09-30T11:22:00Z">
            <w:rPr>
              <w:u w:val="single"/>
            </w:rPr>
          </w:rPrChange>
        </w:rPr>
      </w:pPr>
      <w:r w:rsidRPr="004D40F3">
        <w:rPr>
          <w:rPrChange w:id="9856"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9857"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9858" w:name="_Toc494476036"/>
      <w:bookmarkStart w:id="9859" w:name="_Toc494726521"/>
      <w:r>
        <w:t>5.1.8. Mostrar un gráfico de evolución de un movimiento</w:t>
      </w:r>
      <w:bookmarkEnd w:id="9858"/>
      <w:bookmarkEnd w:id="9859"/>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860" w:author="Rodrigo García" w:date="2017-09-29T10:17:00Z">
                  <w:rPr/>
                </w:rPrChange>
              </w:rPr>
            </w:pPr>
            <w:r w:rsidRPr="00044CA7">
              <w:rPr>
                <w:lang w:val="en-US"/>
                <w:rPrChange w:id="9861"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 xml:space="preserve">22:05:36.264 </w:t>
            </w:r>
            <w:proofErr w:type="gramStart"/>
            <w:r>
              <w:t>evolucion.html?var</w:t>
            </w:r>
            <w:proofErr w:type="gramEnd"/>
            <w:r>
              <w:t>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9862" w:author="Rodrigo García" w:date="2017-09-29T10:17:00Z">
                  <w:rPr>
                    <w:rFonts w:ascii="Menlo Regular" w:eastAsiaTheme="majorEastAsia" w:hAnsi="Menlo Regular" w:cs="Menlo Regular"/>
                    <w:color w:val="000000"/>
                    <w:sz w:val="22"/>
                    <w:szCs w:val="22"/>
                    <w:lang w:val="en-US"/>
                  </w:rPr>
                </w:rPrChange>
              </w:rPr>
              <w:pPrChange w:id="98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64"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9865" w:author="Rodrigo García" w:date="2017-09-29T10:17:00Z">
                  <w:rPr>
                    <w:rFonts w:ascii="Menlo Regular" w:hAnsi="Menlo Regular" w:cs="Menlo Regular"/>
                    <w:color w:val="000000"/>
                    <w:sz w:val="22"/>
                    <w:szCs w:val="22"/>
                    <w:lang w:val="en-US"/>
                  </w:rPr>
                </w:rPrChange>
              </w:rPr>
              <w:pPrChange w:id="9866"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867"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9868" w:author="Rodrigo García" w:date="2017-09-29T10:17:00Z">
                  <w:rPr>
                    <w:rFonts w:ascii="Menlo Regular" w:eastAsiaTheme="majorEastAsia" w:hAnsi="Menlo Regular" w:cs="Menlo Regular"/>
                    <w:color w:val="000000"/>
                    <w:sz w:val="22"/>
                    <w:szCs w:val="22"/>
                    <w:lang w:val="en-US"/>
                  </w:rPr>
                </w:rPrChange>
              </w:rPr>
              <w:pPrChange w:id="98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70"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9871" w:author="Rodrigo García" w:date="2017-09-29T10:17:00Z">
                  <w:rPr>
                    <w:rFonts w:ascii="Menlo Regular" w:eastAsiaTheme="majorEastAsia" w:hAnsi="Menlo Regular" w:cs="Menlo Regular"/>
                    <w:color w:val="000000"/>
                    <w:sz w:val="22"/>
                    <w:szCs w:val="22"/>
                    <w:lang w:val="en-US"/>
                  </w:rPr>
                </w:rPrChange>
              </w:rPr>
              <w:pPrChange w:id="98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73"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9874" w:author="Rodrigo García" w:date="2017-09-29T10:17:00Z">
                  <w:rPr>
                    <w:rFonts w:ascii="Menlo Regular" w:eastAsiaTheme="majorEastAsia" w:hAnsi="Menlo Regular" w:cs="Menlo Regular"/>
                    <w:color w:val="000000"/>
                    <w:sz w:val="22"/>
                    <w:szCs w:val="22"/>
                    <w:lang w:val="en-US"/>
                  </w:rPr>
                </w:rPrChange>
              </w:rPr>
              <w:pPrChange w:id="98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76"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9877" w:author="Rodrigo García" w:date="2017-09-29T10:17:00Z">
                  <w:rPr>
                    <w:rFonts w:ascii="Menlo Regular" w:eastAsiaTheme="majorEastAsia" w:hAnsi="Menlo Regular" w:cs="Menlo Regular"/>
                    <w:color w:val="000000"/>
                    <w:sz w:val="22"/>
                    <w:szCs w:val="22"/>
                    <w:lang w:val="en-US"/>
                  </w:rPr>
                </w:rPrChange>
              </w:rPr>
              <w:pPrChange w:id="98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79"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9880" w:author="Rodrigo García" w:date="2017-09-29T10:17:00Z">
                  <w:rPr>
                    <w:rFonts w:ascii="Menlo Regular" w:eastAsiaTheme="majorEastAsia" w:hAnsi="Menlo Regular" w:cs="Menlo Regular"/>
                    <w:color w:val="000000"/>
                    <w:sz w:val="22"/>
                    <w:szCs w:val="22"/>
                    <w:lang w:val="en-US"/>
                  </w:rPr>
                </w:rPrChange>
              </w:rPr>
              <w:pPrChange w:id="98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82"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9883" w:author="Rodrigo García" w:date="2017-09-29T10:17:00Z">
                  <w:rPr>
                    <w:rFonts w:ascii="Menlo Regular" w:eastAsiaTheme="majorEastAsia" w:hAnsi="Menlo Regular" w:cs="Menlo Regular"/>
                    <w:color w:val="000000"/>
                    <w:sz w:val="22"/>
                    <w:szCs w:val="22"/>
                    <w:lang w:val="en-US"/>
                  </w:rPr>
                </w:rPrChange>
              </w:rPr>
              <w:pPrChange w:id="98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85"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9886" w:author="Rodrigo García" w:date="2017-09-29T10:17:00Z">
                  <w:rPr>
                    <w:rFonts w:ascii="Menlo Regular" w:eastAsiaTheme="majorEastAsia" w:hAnsi="Menlo Regular" w:cs="Menlo Regular"/>
                    <w:color w:val="000000"/>
                    <w:sz w:val="22"/>
                    <w:szCs w:val="22"/>
                    <w:lang w:val="en-US"/>
                  </w:rPr>
                </w:rPrChange>
              </w:rPr>
              <w:pPrChange w:id="98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88"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9889" w:author="Rodrigo García" w:date="2017-09-29T10:17:00Z">
                  <w:rPr>
                    <w:rFonts w:ascii="Menlo Regular" w:eastAsiaTheme="majorEastAsia" w:hAnsi="Menlo Regular" w:cs="Menlo Regular"/>
                    <w:color w:val="000000"/>
                    <w:sz w:val="22"/>
                    <w:szCs w:val="22"/>
                    <w:lang w:val="en-US"/>
                  </w:rPr>
                </w:rPrChange>
              </w:rPr>
              <w:pPrChange w:id="98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91"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9892" w:author="Rodrigo García" w:date="2017-09-29T10:17:00Z">
                  <w:rPr>
                    <w:rFonts w:ascii="Menlo Regular" w:eastAsiaTheme="majorEastAsia" w:hAnsi="Menlo Regular" w:cs="Menlo Regular"/>
                    <w:color w:val="000000"/>
                    <w:sz w:val="22"/>
                    <w:szCs w:val="22"/>
                    <w:lang w:val="en-US"/>
                  </w:rPr>
                </w:rPrChange>
              </w:rPr>
              <w:pPrChange w:id="98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94"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9895" w:author="Rodrigo García" w:date="2017-09-29T10:17:00Z">
                  <w:rPr>
                    <w:rFonts w:ascii="Menlo Regular" w:eastAsiaTheme="majorEastAsia" w:hAnsi="Menlo Regular" w:cs="Menlo Regular"/>
                    <w:color w:val="000000"/>
                    <w:sz w:val="22"/>
                    <w:szCs w:val="22"/>
                    <w:lang w:val="en-US"/>
                  </w:rPr>
                </w:rPrChange>
              </w:rPr>
              <w:pPrChange w:id="98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97"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9898" w:author="Rodrigo García" w:date="2017-09-29T10:17:00Z">
                  <w:rPr>
                    <w:rFonts w:ascii="Menlo Regular" w:eastAsiaTheme="majorEastAsia" w:hAnsi="Menlo Regular" w:cs="Menlo Regular"/>
                    <w:color w:val="000000"/>
                    <w:sz w:val="22"/>
                    <w:szCs w:val="22"/>
                    <w:lang w:val="en-US"/>
                  </w:rPr>
                </w:rPrChange>
              </w:rPr>
              <w:pPrChange w:id="98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0"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9901" w:author="Rodrigo García" w:date="2017-09-29T10:17:00Z">
                  <w:rPr>
                    <w:rFonts w:ascii="Menlo Regular" w:eastAsiaTheme="majorEastAsia" w:hAnsi="Menlo Regular" w:cs="Menlo Regular"/>
                    <w:color w:val="000000"/>
                    <w:sz w:val="22"/>
                    <w:szCs w:val="22"/>
                    <w:lang w:val="en-US"/>
                  </w:rPr>
                </w:rPrChange>
              </w:rPr>
              <w:pPrChange w:id="99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3"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9904" w:author="Rodrigo García" w:date="2017-09-29T10:17:00Z">
                  <w:rPr>
                    <w:rFonts w:ascii="Menlo Regular" w:eastAsiaTheme="majorEastAsia" w:hAnsi="Menlo Regular" w:cs="Menlo Regular"/>
                    <w:color w:val="000000"/>
                    <w:sz w:val="22"/>
                    <w:szCs w:val="22"/>
                    <w:lang w:val="en-US"/>
                  </w:rPr>
                </w:rPrChange>
              </w:rPr>
              <w:pPrChange w:id="99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6"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9907" w:author="Rodrigo García" w:date="2017-09-29T10:17:00Z">
                  <w:rPr>
                    <w:rFonts w:ascii="Menlo Regular" w:eastAsiaTheme="majorEastAsia" w:hAnsi="Menlo Regular" w:cs="Menlo Regular"/>
                    <w:color w:val="000000"/>
                    <w:sz w:val="22"/>
                    <w:szCs w:val="22"/>
                    <w:lang w:val="en-US"/>
                  </w:rPr>
                </w:rPrChange>
              </w:rPr>
              <w:pPrChange w:id="99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9"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9910" w:author="GONZALEZ DIAZ, BORJA" w:date="2017-09-30T11:22:00Z">
            <w:rPr>
              <w:u w:val="single"/>
            </w:rPr>
          </w:rPrChange>
        </w:rPr>
      </w:pPr>
      <w:r w:rsidRPr="004D40F3">
        <w:rPr>
          <w:rPrChange w:id="9911"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9912" w:author="GONZALEZ DIAZ, BORJA" w:date="2017-09-30T11:22:00Z">
            <w:rPr>
              <w:u w:val="single"/>
            </w:rPr>
          </w:rPrChange>
        </w:rPr>
        <w:t xml:space="preserve">de evolución </w:t>
      </w:r>
      <w:r w:rsidRPr="004D40F3">
        <w:rPr>
          <w:rPrChange w:id="9913" w:author="GONZALEZ DIAZ, BORJA" w:date="2017-09-30T11:22:00Z">
            <w:rPr>
              <w:u w:val="single"/>
            </w:rPr>
          </w:rPrChange>
        </w:rPr>
        <w:t xml:space="preserve">del movimiento que desee visualizar, y </w:t>
      </w:r>
      <w:r w:rsidR="0070480B" w:rsidRPr="004D40F3">
        <w:rPr>
          <w:rPrChange w:id="9914"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9915" w:author="GONZALEZ DIAZ, BORJA" w:date="2017-09-30T11:22:00Z">
        <w:r w:rsidR="0070480B" w:rsidRPr="004D40F3" w:rsidDel="004D40F3">
          <w:rPr>
            <w:rPrChange w:id="9916" w:author="GONZALEZ DIAZ, BORJA" w:date="2017-09-30T11:22:00Z">
              <w:rPr>
                <w:u w:val="single"/>
              </w:rPr>
            </w:rPrChange>
          </w:rPr>
          <w:delText>Finalmente</w:delText>
        </w:r>
      </w:del>
      <w:r w:rsidR="004D40F3" w:rsidRPr="004D40F3">
        <w:t>Finalmente,</w:t>
      </w:r>
      <w:r w:rsidR="0070480B" w:rsidRPr="004D40F3">
        <w:rPr>
          <w:rPrChange w:id="9917"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9918" w:author="GONZALEZ DIAZ, BORJA" w:date="2017-10-02T17:11:00Z"/>
        </w:rPr>
      </w:pPr>
      <w:bookmarkStart w:id="9919" w:name="_Toc494476037"/>
      <w:bookmarkStart w:id="9920" w:name="_Toc494726522"/>
    </w:p>
    <w:p w14:paraId="1F4F93E2" w14:textId="77777777" w:rsidR="00AC3428" w:rsidRDefault="00AC3428" w:rsidP="00AD3C27">
      <w:pPr>
        <w:pStyle w:val="Ttulo1"/>
        <w:rPr>
          <w:ins w:id="9921" w:author="GONZALEZ DIAZ, BORJA" w:date="2017-10-02T17:11:00Z"/>
        </w:rPr>
      </w:pPr>
    </w:p>
    <w:p w14:paraId="4AE90ED5" w14:textId="77777777" w:rsidR="00AC3428" w:rsidRDefault="00AC3428" w:rsidP="00AD3C27">
      <w:pPr>
        <w:pStyle w:val="Ttulo1"/>
        <w:rPr>
          <w:ins w:id="9922" w:author="GONZALEZ DIAZ, BORJA" w:date="2017-10-02T17:11:00Z"/>
        </w:rPr>
      </w:pPr>
    </w:p>
    <w:p w14:paraId="69EAD107" w14:textId="77777777" w:rsidR="00AC3428" w:rsidRDefault="00AC3428" w:rsidP="00AD3C27">
      <w:pPr>
        <w:pStyle w:val="Ttulo1"/>
        <w:rPr>
          <w:ins w:id="9923" w:author="GONZALEZ DIAZ, BORJA" w:date="2017-10-02T17:11:00Z"/>
        </w:rPr>
      </w:pPr>
    </w:p>
    <w:p w14:paraId="7061D69A" w14:textId="77777777" w:rsidR="00AC3428" w:rsidRDefault="00AC3428" w:rsidP="00AD3C27">
      <w:pPr>
        <w:pStyle w:val="Ttulo1"/>
        <w:rPr>
          <w:ins w:id="9924" w:author="GONZALEZ DIAZ, BORJA" w:date="2017-10-02T17:11:00Z"/>
        </w:rPr>
      </w:pPr>
    </w:p>
    <w:p w14:paraId="7472C2B6" w14:textId="77777777" w:rsidR="00AC3428" w:rsidRDefault="00AC3428" w:rsidP="00AD3C27">
      <w:pPr>
        <w:pStyle w:val="Ttulo1"/>
        <w:rPr>
          <w:ins w:id="9925" w:author="GONZALEZ DIAZ, BORJA" w:date="2017-10-02T17:11:00Z"/>
        </w:rPr>
      </w:pPr>
    </w:p>
    <w:p w14:paraId="71A4A831" w14:textId="77777777" w:rsidR="00AC3428" w:rsidRDefault="00AC3428" w:rsidP="00AD3C27">
      <w:pPr>
        <w:pStyle w:val="Ttulo1"/>
        <w:rPr>
          <w:ins w:id="9926" w:author="GONZALEZ DIAZ, BORJA" w:date="2017-10-02T17:11:00Z"/>
        </w:rPr>
      </w:pPr>
    </w:p>
    <w:p w14:paraId="54D5452E" w14:textId="77777777" w:rsidR="00AC3428" w:rsidRDefault="00AC3428" w:rsidP="00AD3C27">
      <w:pPr>
        <w:pStyle w:val="Ttulo1"/>
        <w:rPr>
          <w:ins w:id="9927" w:author="GONZALEZ DIAZ, BORJA" w:date="2017-10-02T17:11:00Z"/>
        </w:rPr>
      </w:pPr>
    </w:p>
    <w:p w14:paraId="1AD8E862" w14:textId="77777777" w:rsidR="00AC3428" w:rsidRDefault="00AC3428" w:rsidP="003C6848">
      <w:pPr>
        <w:rPr>
          <w:ins w:id="9928" w:author="GONZALEZ DIAZ, BORJA" w:date="2017-10-02T17:11:00Z"/>
        </w:rPr>
      </w:pPr>
    </w:p>
    <w:p w14:paraId="0E57B51F" w14:textId="77777777" w:rsidR="00AC3428" w:rsidRDefault="00AC3428" w:rsidP="003C6848">
      <w:pPr>
        <w:rPr>
          <w:ins w:id="9929" w:author="GONZALEZ DIAZ, BORJA" w:date="2017-10-02T17:11:00Z"/>
        </w:rPr>
      </w:pPr>
    </w:p>
    <w:p w14:paraId="55CC1E9B" w14:textId="77777777" w:rsidR="00AC3428" w:rsidRPr="003C6848" w:rsidRDefault="00AC3428" w:rsidP="003C6848">
      <w:pPr>
        <w:rPr>
          <w:ins w:id="9930" w:author="GONZALEZ DIAZ, BORJA" w:date="2017-10-02T17:11:00Z"/>
        </w:rPr>
      </w:pPr>
    </w:p>
    <w:p w14:paraId="5C0592FB" w14:textId="54A84775" w:rsidR="00D51A6F" w:rsidRDefault="001F504E" w:rsidP="00AD3C27">
      <w:pPr>
        <w:pStyle w:val="Ttulo1"/>
        <w:rPr>
          <w:ins w:id="9931" w:author="Borja Gonzalez" w:date="2017-09-27T15:52:00Z"/>
        </w:rPr>
      </w:pPr>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9919"/>
      <w:bookmarkEnd w:id="9920"/>
    </w:p>
    <w:p w14:paraId="1D43FF5D" w14:textId="77777777" w:rsidR="001F504E" w:rsidRDefault="001F504E" w:rsidP="00CA79E4">
      <w:pPr>
        <w:rPr>
          <w:ins w:id="9932" w:author="Borja Gonzalez" w:date="2017-09-27T15:56:00Z"/>
        </w:rPr>
      </w:pPr>
    </w:p>
    <w:p w14:paraId="7F86EFA7" w14:textId="346D8441" w:rsidR="001F504E" w:rsidRDefault="001F504E" w:rsidP="00CA79E4">
      <w:pPr>
        <w:rPr>
          <w:ins w:id="9933" w:author="Borja Gonzalez" w:date="2017-09-27T15:52:00Z"/>
        </w:rPr>
      </w:pPr>
      <w:ins w:id="9934" w:author="Borja Gonzalez" w:date="2017-09-27T15:56:00Z">
        <w:r>
          <w:t xml:space="preserve">Como se ha explicado al principio de esta memoria, el objetivo </w:t>
        </w:r>
      </w:ins>
      <w:ins w:id="9935" w:author="Borja Gonzalez" w:date="2017-09-27T15:57:00Z">
        <w:r>
          <w:t xml:space="preserve">principal </w:t>
        </w:r>
      </w:ins>
      <w:ins w:id="9936" w:author="Rodrigo García" w:date="2017-09-29T10:40:00Z">
        <w:r w:rsidR="00570BE9">
          <w:t>del</w:t>
        </w:r>
      </w:ins>
      <w:ins w:id="9937" w:author="Borja Gonzalez" w:date="2017-09-27T15:57:00Z">
        <w:r>
          <w:t xml:space="preserve"> </w:t>
        </w:r>
      </w:ins>
      <w:ins w:id="9938" w:author="Rodrigo García" w:date="2017-09-29T10:40:00Z">
        <w:r w:rsidR="00570BE9">
          <w:t>trabajo</w:t>
        </w:r>
      </w:ins>
      <w:ins w:id="9939" w:author="Borja Gonzalez" w:date="2017-09-27T15:57:00Z">
        <w:r>
          <w:t xml:space="preserve"> </w:t>
        </w:r>
      </w:ins>
      <w:ins w:id="9940" w:author="Borja Gonzalez" w:date="2017-09-27T15:58:00Z">
        <w:r>
          <w:t xml:space="preserve">era crear una aplicación web </w:t>
        </w:r>
      </w:ins>
      <w:ins w:id="9941" w:author="Rodrigo García" w:date="2017-09-29T10:40:00Z">
        <w:r w:rsidR="00570BE9">
          <w:t>con su base de datos correspondiente cuyo fin fuera</w:t>
        </w:r>
      </w:ins>
      <w:ins w:id="9942" w:author="Borja Gonzalez" w:date="2017-09-27T15:58:00Z">
        <w:r>
          <w:t xml:space="preserve"> </w:t>
        </w:r>
      </w:ins>
      <w:ins w:id="9943" w:author="Rodrigo García" w:date="2017-09-29T10:40:00Z">
        <w:r w:rsidR="00570BE9">
          <w:t>facilitar</w:t>
        </w:r>
      </w:ins>
      <w:ins w:id="9944" w:author="Borja Gonzalez" w:date="2017-09-27T15:58:00Z">
        <w:r>
          <w:t xml:space="preserve"> el </w:t>
        </w:r>
      </w:ins>
      <w:ins w:id="9945" w:author="Rodrigo García" w:date="2017-09-29T10:40:00Z">
        <w:r w:rsidR="00570BE9">
          <w:t>seguimiento y análisis de la información de movilidad cervical</w:t>
        </w:r>
      </w:ins>
      <w:ins w:id="9946" w:author="Borja Gonzalez" w:date="2017-09-27T15:58:00Z">
        <w:r>
          <w:t xml:space="preserve"> de pacientes.</w:t>
        </w:r>
      </w:ins>
      <w:ins w:id="9947" w:author="Borja Gonzalez" w:date="2017-09-27T16:00:00Z">
        <w:r>
          <w:t xml:space="preserve"> A </w:t>
        </w:r>
        <w:del w:id="9948" w:author="GONZALEZ DIAZ, BORJA" w:date="2017-10-02T18:22:00Z">
          <w:r w:rsidDel="00DF4696">
            <w:delText>continuación</w:delText>
          </w:r>
        </w:del>
      </w:ins>
      <w:ins w:id="9949" w:author="GONZALEZ DIAZ, BORJA" w:date="2017-10-02T18:22:00Z">
        <w:r w:rsidR="00DF4696">
          <w:t>continuación,</w:t>
        </w:r>
      </w:ins>
      <w:ins w:id="9950" w:author="Borja Gonzalez" w:date="2017-09-27T16:00:00Z">
        <w:r>
          <w:t xml:space="preserve"> </w:t>
        </w:r>
      </w:ins>
      <w:ins w:id="9951" w:author="Rodrigo García" w:date="2017-09-29T10:41:00Z">
        <w:r w:rsidR="00570BE9">
          <w:t>indico</w:t>
        </w:r>
      </w:ins>
      <w:ins w:id="9952" w:author="Borja Gonzalez" w:date="2017-09-27T16:00:00Z">
        <w:r>
          <w:t xml:space="preserve"> si se han cumplido los requisitos </w:t>
        </w:r>
      </w:ins>
      <w:ins w:id="9953" w:author="Rodrigo García" w:date="2017-09-29T10:41:00Z">
        <w:r w:rsidR="00570BE9">
          <w:t xml:space="preserve">que en su momento se </w:t>
        </w:r>
      </w:ins>
      <w:ins w:id="9954" w:author="Rodrigo García" w:date="2017-09-29T10:42:00Z">
        <w:r w:rsidR="00570BE9">
          <w:t>determinaron</w:t>
        </w:r>
      </w:ins>
      <w:ins w:id="9955" w:author="Rodrigo García" w:date="2017-09-29T10:41:00Z">
        <w:r w:rsidR="00570BE9">
          <w:t xml:space="preserve"> como necesarios </w:t>
        </w:r>
      </w:ins>
      <w:ins w:id="9956" w:author="Rodrigo García" w:date="2017-09-29T10:42:00Z">
        <w:r w:rsidR="00570BE9">
          <w:t xml:space="preserve">y enumero </w:t>
        </w:r>
      </w:ins>
      <w:ins w:id="9957" w:author="Borja Gonzalez" w:date="2017-09-27T16:00:00Z">
        <w:r>
          <w:t xml:space="preserve">posibles líneas </w:t>
        </w:r>
      </w:ins>
      <w:ins w:id="9958" w:author="Rodrigo García" w:date="2017-09-29T10:42:00Z">
        <w:r w:rsidR="00570BE9">
          <w:t xml:space="preserve">de trabajo </w:t>
        </w:r>
      </w:ins>
      <w:ins w:id="9959" w:author="Borja Gonzalez" w:date="2017-09-27T16:00:00Z">
        <w:r>
          <w:t>futuras asociadas a este proyecto.</w:t>
        </w:r>
      </w:ins>
    </w:p>
    <w:p w14:paraId="240CF62D" w14:textId="3F1274B6" w:rsidR="001F504E" w:rsidRDefault="001F504E" w:rsidP="00CA79E4">
      <w:pPr>
        <w:pStyle w:val="Ttulo2"/>
        <w:rPr>
          <w:ins w:id="9960" w:author="Borja Gonzalez" w:date="2017-09-27T15:53:00Z"/>
        </w:rPr>
      </w:pPr>
      <w:bookmarkStart w:id="9961" w:name="_Toc494476038"/>
      <w:bookmarkStart w:id="9962" w:name="_Toc494726523"/>
      <w:ins w:id="9963" w:author="Borja Gonzalez" w:date="2017-09-27T15:52:00Z">
        <w:r>
          <w:t>6.1.  Resultados</w:t>
        </w:r>
      </w:ins>
      <w:bookmarkEnd w:id="9961"/>
      <w:bookmarkEnd w:id="9962"/>
    </w:p>
    <w:p w14:paraId="42143E30" w14:textId="77777777" w:rsidR="001F504E" w:rsidRDefault="001F504E" w:rsidP="00CA79E4">
      <w:pPr>
        <w:rPr>
          <w:ins w:id="9964" w:author="Borja Gonzalez" w:date="2017-09-27T15:53:00Z"/>
        </w:rPr>
      </w:pPr>
    </w:p>
    <w:p w14:paraId="72F87158" w14:textId="1F011E51" w:rsidR="00FB41A1" w:rsidRDefault="00570BE9" w:rsidP="00CA79E4">
      <w:ins w:id="9965" w:author="Rodrigo García" w:date="2017-09-29T10:42:00Z">
        <w:r>
          <w:t xml:space="preserve">Como se pudo ver en el capítulo de pruebas, </w:t>
        </w:r>
      </w:ins>
      <w:ins w:id="9966" w:author="Borja Gonzalez" w:date="2017-09-27T16:01:00Z">
        <w:r w:rsidR="001F504E">
          <w:t xml:space="preserve">el proyecto ha cumplido </w:t>
        </w:r>
      </w:ins>
      <w:ins w:id="9967" w:author="Rodrigo García" w:date="2017-09-29T10:43:00Z">
        <w:r>
          <w:t xml:space="preserve">con </w:t>
        </w:r>
      </w:ins>
      <w:ins w:id="9968" w:author="Borja Gonzalez" w:date="2017-09-27T16:01:00Z">
        <w:r w:rsidR="001F504E">
          <w:t xml:space="preserve">todos los requisitos </w:t>
        </w:r>
        <w:del w:id="9969" w:author="Rodrigo García" w:date="2017-09-29T10:43:00Z">
          <w:r w:rsidR="001F504E" w:rsidDel="00570BE9">
            <w:delText>que se exigieron</w:delText>
          </w:r>
        </w:del>
      </w:ins>
      <w:ins w:id="9970" w:author="Rodrigo García" w:date="2017-09-29T10:43:00Z">
        <w:r>
          <w:t>solicitados</w:t>
        </w:r>
      </w:ins>
      <w:ins w:id="9971" w:author="Borja Gonzalez" w:date="2017-09-27T16:01:00Z">
        <w:r w:rsidR="001F504E">
          <w:t xml:space="preserve"> por el cliente. </w:t>
        </w:r>
      </w:ins>
      <w:ins w:id="9972" w:author="Rodrigo García" w:date="2017-09-29T10:43:00Z">
        <w:r>
          <w:t xml:space="preserve">En </w:t>
        </w:r>
        <w:commentRangeStart w:id="9973"/>
        <w:r>
          <w:t>resumen</w:t>
        </w:r>
        <w:commentRangeEnd w:id="9973"/>
        <w:r>
          <w:rPr>
            <w:rStyle w:val="Refdecomentario"/>
          </w:rPr>
          <w:commentReference w:id="9973"/>
        </w:r>
        <w:r>
          <w:t xml:space="preserve">: </w:t>
        </w:r>
      </w:ins>
    </w:p>
    <w:p w14:paraId="1F103E00" w14:textId="77777777" w:rsidR="0028714E" w:rsidRDefault="0028714E" w:rsidP="00CA79E4"/>
    <w:p w14:paraId="4D2741F1" w14:textId="02F693CE" w:rsidR="0028714E" w:rsidRDefault="0028714E" w:rsidP="00CA79E4">
      <w:pPr>
        <w:rPr>
          <w:ins w:id="9974" w:author="Borja Gonzalez" w:date="2017-09-27T16:18:00Z"/>
        </w:rPr>
      </w:pPr>
      <w:r>
        <w:t xml:space="preserve">La aplicación web es capaz de comunicarse con un servidor que tiene acceso a una base de datos para solicitar o modificar datos en consecuencia a lo que solicite el cliente. </w:t>
      </w:r>
      <w:del w:id="9975" w:author="GONZALEZ DIAZ, BORJA" w:date="2017-10-02T18:22:00Z">
        <w:r w:rsidDel="00DF4696">
          <w:delText>Además</w:delText>
        </w:r>
      </w:del>
      <w:ins w:id="9976"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9977" w:author="Borja Gonzalez" w:date="2017-09-27T16:18:00Z"/>
        </w:rPr>
      </w:pPr>
    </w:p>
    <w:p w14:paraId="1DA289A3" w14:textId="5B1F93F7" w:rsidR="001F504E" w:rsidRDefault="00570BE9" w:rsidP="00CA79E4">
      <w:pPr>
        <w:rPr>
          <w:ins w:id="9978" w:author="Borja Gonzalez" w:date="2017-09-27T16:27:00Z"/>
        </w:rPr>
      </w:pPr>
      <w:ins w:id="9979" w:author="Rodrigo García" w:date="2017-09-29T10:43:00Z">
        <w:r>
          <w:t>Además</w:t>
        </w:r>
      </w:ins>
      <w:ins w:id="9980" w:author="Rodrigo García" w:date="2017-09-29T10:44:00Z">
        <w:r>
          <w:t>, durante el desarrollo del trabajo se ha expuesto la aplicación web a</w:t>
        </w:r>
      </w:ins>
      <w:ins w:id="9981" w:author="Borja Gonzalez" w:date="2017-09-27T16:18:00Z">
        <w:del w:id="9982" w:author="Rodrigo García" w:date="2017-09-29T10:44:00Z">
          <w:r w:rsidR="00FB41A1" w:rsidDel="00570BE9">
            <w:delText>Una parte fundamental a lo</w:delText>
          </w:r>
        </w:del>
      </w:ins>
      <w:ins w:id="9983" w:author="Borja Gonzalez" w:date="2017-09-27T16:01:00Z">
        <w:del w:id="9984" w:author="Rodrigo García" w:date="2017-09-29T10:44:00Z">
          <w:r w:rsidR="001F504E" w:rsidDel="00570BE9">
            <w:delText xml:space="preserve"> largo del desarrollo del proyecto </w:delText>
          </w:r>
        </w:del>
      </w:ins>
      <w:ins w:id="9985" w:author="Borja Gonzalez" w:date="2017-09-27T16:18:00Z">
        <w:del w:id="9986" w:author="Rodrigo García" w:date="2017-09-29T10:44:00Z">
          <w:r w:rsidR="00FB41A1" w:rsidDel="00570BE9">
            <w:delText xml:space="preserve">ha sido </w:delText>
          </w:r>
        </w:del>
      </w:ins>
      <w:ins w:id="9987" w:author="Borja Gonzalez" w:date="2017-09-27T16:20:00Z">
        <w:del w:id="9988" w:author="Rodrigo García" w:date="2017-09-29T10:44:00Z">
          <w:r w:rsidR="00FB41A1" w:rsidDel="00570BE9">
            <w:delText xml:space="preserve">la </w:delText>
          </w:r>
        </w:del>
      </w:ins>
      <w:ins w:id="9989" w:author="Borja Gonzalez" w:date="2017-09-27T16:01:00Z">
        <w:del w:id="9990" w:author="Rodrigo García" w:date="2017-09-29T10:44:00Z">
          <w:r w:rsidR="001F504E" w:rsidDel="00570BE9">
            <w:delText>reuni</w:delText>
          </w:r>
        </w:del>
      </w:ins>
      <w:ins w:id="9991" w:author="Borja Gonzalez" w:date="2017-09-27T16:02:00Z">
        <w:del w:id="9992" w:author="Rodrigo García" w:date="2017-09-29T10:44:00Z">
          <w:r w:rsidR="001F504E" w:rsidDel="00570BE9">
            <w:delText>ón con</w:delText>
          </w:r>
        </w:del>
        <w:r w:rsidR="001F504E">
          <w:t xml:space="preserve"> fisioterapeutas </w:t>
        </w:r>
      </w:ins>
      <w:ins w:id="9993" w:author="Rodrigo García" w:date="2017-09-29T10:44:00Z">
        <w:r>
          <w:t xml:space="preserve">del Hospital de La Salle (un ejemplo de usuario final), </w:t>
        </w:r>
      </w:ins>
      <w:ins w:id="9994" w:author="Borja Gonzalez" w:date="2017-09-27T16:02:00Z">
        <w:r w:rsidR="001F504E">
          <w:t xml:space="preserve">que han transmitido </w:t>
        </w:r>
        <w:del w:id="9995" w:author="Rodrigo García" w:date="2017-09-29T10:45:00Z">
          <w:r w:rsidR="001F504E" w:rsidDel="00570BE9">
            <w:delText xml:space="preserve">que esta </w:delText>
          </w:r>
        </w:del>
      </w:ins>
      <w:ins w:id="9996" w:author="Borja Gonzalez" w:date="2017-09-27T16:03:00Z">
        <w:del w:id="9997" w:author="Rodrigo García" w:date="2017-09-29T10:45:00Z">
          <w:r w:rsidR="001F504E" w:rsidDel="00570BE9">
            <w:delText>aplicación tiene una</w:delText>
          </w:r>
        </w:del>
      </w:ins>
      <w:ins w:id="9998" w:author="Rodrigo García" w:date="2017-09-29T10:45:00Z">
        <w:r>
          <w:t>su satisfacción con el resultado y han resaltado que esta tiene una enorme</w:t>
        </w:r>
      </w:ins>
      <w:ins w:id="9999" w:author="Borja Gonzalez" w:date="2017-09-27T16:03:00Z">
        <w:r w:rsidR="001F504E">
          <w:t xml:space="preserve"> utilidad </w:t>
        </w:r>
        <w:del w:id="10000" w:author="Rodrigo García" w:date="2017-09-29T10:45:00Z">
          <w:r w:rsidR="001F504E" w:rsidDel="00570BE9">
            <w:delText xml:space="preserve">clara </w:delText>
          </w:r>
        </w:del>
        <w:r w:rsidR="001F504E">
          <w:t xml:space="preserve">a la hora </w:t>
        </w:r>
      </w:ins>
      <w:ins w:id="10001" w:author="Rodrigo García" w:date="2017-09-29T10:45:00Z">
        <w:r>
          <w:t xml:space="preserve">tanto </w:t>
        </w:r>
      </w:ins>
      <w:ins w:id="10002" w:author="Borja Gonzalez" w:date="2017-09-27T16:03:00Z">
        <w:r w:rsidR="001F504E">
          <w:t>de tratar pacientes con problemas cervicales</w:t>
        </w:r>
      </w:ins>
      <w:ins w:id="10003" w:author="Rodrigo García" w:date="2017-09-29T10:45:00Z">
        <w:r>
          <w:t xml:space="preserve"> como de realizar un análisis de datos para estudios clínicos. A consecuencia de esto, la aplicaci</w:t>
        </w:r>
      </w:ins>
      <w:ins w:id="10004" w:author="Rodrigo García" w:date="2017-09-29T10:46:00Z">
        <w:r>
          <w:t>ón acabará siendo utilizada en el hospital antes nombrado, integrándose con el flujo de trabajo del equipo de fisioterapia</w:t>
        </w:r>
      </w:ins>
      <w:ins w:id="10005" w:author="Borja Gonzalez" w:date="2017-09-27T16:03:00Z">
        <w:r w:rsidR="001F504E">
          <w:t>. En</w:t>
        </w:r>
      </w:ins>
      <w:ins w:id="10006" w:author="Rodrigo García" w:date="2017-09-29T10:47:00Z">
        <w:r>
          <w:t xml:space="preserve"> línea con esto</w:t>
        </w:r>
      </w:ins>
      <w:ins w:id="10007" w:author="Borja Gonzalez" w:date="2017-09-27T16:03:00Z">
        <w:del w:id="10008" w:author="Rodrigo García" w:date="2017-09-29T10:47:00Z">
          <w:r w:rsidR="001F504E" w:rsidDel="00570BE9">
            <w:delText xml:space="preserve"> adición</w:delText>
          </w:r>
        </w:del>
        <w:r w:rsidR="001F504E">
          <w:t xml:space="preserve">, los fisioterapeutas </w:t>
        </w:r>
      </w:ins>
      <w:ins w:id="10009" w:author="Borja Gonzalez" w:date="2017-09-27T16:04:00Z">
        <w:r w:rsidR="001F504E">
          <w:t xml:space="preserve">hicieron algunas sugerencias para mejorar la </w:t>
        </w:r>
      </w:ins>
      <w:ins w:id="10010" w:author="Borja Gonzalez" w:date="2017-09-27T16:05:00Z">
        <w:r w:rsidR="001F504E">
          <w:t>aplicación</w:t>
        </w:r>
      </w:ins>
      <w:ins w:id="10011" w:author="Borja Gonzalez" w:date="2017-09-27T16:04:00Z">
        <w:r w:rsidR="001F504E">
          <w:t xml:space="preserve"> web</w:t>
        </w:r>
      </w:ins>
      <w:ins w:id="10012" w:author="Borja Gonzalez" w:date="2017-09-27T16:05:00Z">
        <w:r w:rsidR="006A2331">
          <w:t>,</w:t>
        </w:r>
      </w:ins>
      <w:ins w:id="10013" w:author="Rodrigo García" w:date="2017-09-29T10:47:00Z">
        <w:r>
          <w:t xml:space="preserve"> algunas de las cuales se implementaron en un tiempo muy breve, debido al escaso coste en tiempo de desarrollo de las mismas. Otras, sin embargo, se dejaron para m</w:t>
        </w:r>
      </w:ins>
      <w:ins w:id="10014" w:author="Rodrigo García" w:date="2017-09-29T10:48:00Z">
        <w:r>
          <w:t>ás adelante, convirtiéndose posibles desarrollos futuros</w:t>
        </w:r>
      </w:ins>
      <w:ins w:id="10015" w:author="Borja Gonzalez" w:date="2017-09-27T16:05:00Z">
        <w:del w:id="10016" w:author="Rodrigo García" w:date="2017-09-29T10:48:00Z">
          <w:r w:rsidR="006A2331" w:rsidDel="00570BE9">
            <w:delText xml:space="preserve"> y teniendo en cuenta </w:delText>
          </w:r>
        </w:del>
      </w:ins>
      <w:ins w:id="10017" w:author="Borja Gonzalez" w:date="2017-09-27T16:06:00Z">
        <w:del w:id="10018" w:author="Rodrigo García" w:date="2017-09-29T10:48:00Z">
          <w:r w:rsidR="006A2331" w:rsidDel="00570BE9">
            <w:delText>la viabilidad tecnol</w:delText>
          </w:r>
        </w:del>
      </w:ins>
      <w:ins w:id="10019" w:author="Borja Gonzalez" w:date="2017-09-27T16:07:00Z">
        <w:del w:id="10020"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021" w:author="Borja Gonzalez" w:date="2017-09-27T16:27:00Z"/>
        </w:rPr>
      </w:pPr>
    </w:p>
    <w:p w14:paraId="4CF7F01F" w14:textId="45C265FA" w:rsidR="00D26C47" w:rsidRDefault="00D26C47" w:rsidP="00CA79E4">
      <w:pPr>
        <w:rPr>
          <w:ins w:id="10022" w:author="Borja Gonzalez" w:date="2017-09-27T16:30:00Z"/>
        </w:rPr>
      </w:pPr>
      <w:ins w:id="10023" w:author="Borja Gonzalez" w:date="2017-09-27T16:27:00Z">
        <w:r>
          <w:t>Por último</w:t>
        </w:r>
      </w:ins>
      <w:ins w:id="10024" w:author="Rodrigo García" w:date="2017-09-29T10:48:00Z">
        <w:r w:rsidR="00570BE9">
          <w:t>,</w:t>
        </w:r>
      </w:ins>
      <w:ins w:id="10025" w:author="Borja Gonzalez" w:date="2017-09-27T16:27:00Z">
        <w:r>
          <w:t xml:space="preserve"> cabe mencionar que la aplicación web desarrollada es de fácil uso y no es necesario que el usuario (probablemente un fisioterapeuta) tenga conocimientos </w:t>
        </w:r>
      </w:ins>
      <w:ins w:id="10026" w:author="Borja Gonzalez" w:date="2017-09-27T16:28:00Z">
        <w:r>
          <w:t>específicos</w:t>
        </w:r>
      </w:ins>
      <w:ins w:id="10027" w:author="Borja Gonzalez" w:date="2017-09-27T16:27:00Z">
        <w:r>
          <w:t xml:space="preserve"> </w:t>
        </w:r>
      </w:ins>
      <w:ins w:id="10028" w:author="Borja Gonzalez" w:date="2017-09-27T16:28:00Z">
        <w:r>
          <w:t>sobre las tecnologías utilizadas en este proyecto.</w:t>
        </w:r>
      </w:ins>
    </w:p>
    <w:p w14:paraId="5B5B3C6C" w14:textId="77777777" w:rsidR="00D26C47" w:rsidRDefault="00D26C47" w:rsidP="00CA79E4">
      <w:pPr>
        <w:rPr>
          <w:ins w:id="10029" w:author="Borja Gonzalez" w:date="2017-09-27T16:30:00Z"/>
        </w:rPr>
      </w:pPr>
    </w:p>
    <w:p w14:paraId="5629D7D8" w14:textId="1E4A66CB" w:rsidR="00D26C47" w:rsidRDefault="00D26C47" w:rsidP="00CA79E4">
      <w:pPr>
        <w:pStyle w:val="Ttulo2"/>
        <w:rPr>
          <w:ins w:id="10030" w:author="Borja Gonzalez" w:date="2017-09-27T16:31:00Z"/>
        </w:rPr>
      </w:pPr>
      <w:bookmarkStart w:id="10031" w:name="_Toc494476039"/>
      <w:bookmarkStart w:id="10032" w:name="_Toc494726524"/>
      <w:ins w:id="10033" w:author="Borja Gonzalez" w:date="2017-09-27T16:30:00Z">
        <w:r>
          <w:t>6.2. Conclusiones</w:t>
        </w:r>
      </w:ins>
      <w:bookmarkEnd w:id="10031"/>
      <w:bookmarkEnd w:id="10032"/>
    </w:p>
    <w:p w14:paraId="27562DC0" w14:textId="77777777" w:rsidR="00D26C47" w:rsidRDefault="00D26C47" w:rsidP="00CA79E4">
      <w:pPr>
        <w:rPr>
          <w:ins w:id="10034" w:author="Borja Gonzalez" w:date="2017-09-27T16:31:00Z"/>
        </w:rPr>
      </w:pPr>
    </w:p>
    <w:p w14:paraId="3025D47A" w14:textId="0BD6B5D4" w:rsidR="00D26C47" w:rsidRDefault="00D26C47" w:rsidP="00CA79E4">
      <w:pPr>
        <w:rPr>
          <w:ins w:id="10035" w:author="Borja Gonzalez" w:date="2017-09-27T16:39:00Z"/>
        </w:rPr>
      </w:pPr>
      <w:ins w:id="10036" w:author="Borja Gonzalez" w:date="2017-09-27T16:31:00Z">
        <w:r>
          <w:t xml:space="preserve">Al implementar este trabajo </w:t>
        </w:r>
      </w:ins>
      <w:ins w:id="10037" w:author="Borja Gonzalez" w:date="2017-09-27T16:32:00Z">
        <w:r>
          <w:t>he conseguido reforzar conocimientos aprendidos a lo largo de la carrera. En especial</w:t>
        </w:r>
      </w:ins>
      <w:ins w:id="10038" w:author="Borja Gonzalez" w:date="2017-09-27T16:43:00Z">
        <w:r w:rsidR="00FF4EF1">
          <w:t xml:space="preserve"> en</w:t>
        </w:r>
      </w:ins>
      <w:ins w:id="10039" w:author="Borja Gonzalez" w:date="2017-09-27T16:32:00Z">
        <w:r>
          <w:t xml:space="preserve"> el desarrollo de plataformas we</w:t>
        </w:r>
        <w:r w:rsidR="00E142DF">
          <w:t>b, el manejo de bases de datos,</w:t>
        </w:r>
        <w:r>
          <w:t xml:space="preserve"> la implementaci</w:t>
        </w:r>
      </w:ins>
      <w:ins w:id="10040" w:author="Borja Gonzalez" w:date="2017-09-27T16:33:00Z">
        <w:r>
          <w:t xml:space="preserve">ón de un servidor con </w:t>
        </w:r>
        <w:del w:id="10041" w:author="Rodrigo García" w:date="2017-09-29T10:48:00Z">
          <w:r w:rsidDel="00570BE9">
            <w:delText>una</w:delText>
          </w:r>
        </w:del>
      </w:ins>
      <w:ins w:id="10042" w:author="Rodrigo García" w:date="2017-09-29T10:48:00Z">
        <w:r w:rsidR="00570BE9">
          <w:t>su</w:t>
        </w:r>
      </w:ins>
      <w:ins w:id="10043" w:author="Borja Gonzalez" w:date="2017-09-27T16:33:00Z">
        <w:r>
          <w:t xml:space="preserve"> lógica </w:t>
        </w:r>
      </w:ins>
      <w:ins w:id="10044" w:author="Borja Gonzalez" w:date="2017-09-27T17:16:00Z">
        <w:del w:id="10045" w:author="Rodrigo García" w:date="2017-09-29T10:48:00Z">
          <w:r w:rsidR="00E142DF" w:rsidDel="00570BE9">
            <w:delText>propia</w:delText>
          </w:r>
        </w:del>
      </w:ins>
      <w:ins w:id="10046" w:author="Rodrigo García" w:date="2017-09-29T10:48:00Z">
        <w:r w:rsidR="00570BE9">
          <w:t>de negocio</w:t>
        </w:r>
      </w:ins>
      <w:ins w:id="10047" w:author="Borja Gonzalez" w:date="2017-09-27T17:16:00Z">
        <w:r w:rsidR="00E142DF">
          <w:t xml:space="preserve">, </w:t>
        </w:r>
      </w:ins>
      <w:ins w:id="10048" w:author="Borja Gonzalez" w:date="2017-09-27T17:17:00Z">
        <w:r w:rsidR="00E142DF">
          <w:t>el uso de sockets para establecer una comunicación bidireccional</w:t>
        </w:r>
      </w:ins>
      <w:ins w:id="10049" w:author="Borja Gonzalez" w:date="2017-09-27T17:19:00Z">
        <w:r w:rsidR="00E142DF">
          <w:t xml:space="preserve"> y</w:t>
        </w:r>
      </w:ins>
      <w:ins w:id="10050" w:author="Borja Gonzalez" w:date="2017-09-27T17:18:00Z">
        <w:r w:rsidR="00E142DF">
          <w:t xml:space="preserve"> la integración de librerías para añadir </w:t>
        </w:r>
      </w:ins>
      <w:ins w:id="10051" w:author="Rodrigo García" w:date="2017-09-29T10:48:00Z">
        <w:r w:rsidR="00570BE9">
          <w:t xml:space="preserve">la </w:t>
        </w:r>
      </w:ins>
      <w:ins w:id="10052" w:author="Borja Gonzalez" w:date="2017-09-27T17:18:00Z">
        <w:r w:rsidR="00E142DF">
          <w:t>funcionalida</w:t>
        </w:r>
        <w:r w:rsidR="003320BE">
          <w:t xml:space="preserve">d </w:t>
        </w:r>
        <w:del w:id="10053" w:author="Rodrigo García" w:date="2017-09-29T10:48:00Z">
          <w:r w:rsidR="003320BE" w:rsidDel="00570BE9">
            <w:delText>que se</w:delText>
          </w:r>
          <w:r w:rsidR="00E142DF" w:rsidDel="00570BE9">
            <w:delText xml:space="preserve"> requerir</w:delText>
          </w:r>
        </w:del>
      </w:ins>
      <w:ins w:id="10054" w:author="Rodrigo García" w:date="2017-09-29T10:48:00Z">
        <w:r w:rsidR="00570BE9">
          <w:t>necesaria para cumplir</w:t>
        </w:r>
      </w:ins>
      <w:ins w:id="10055" w:author="Borja Gonzalez" w:date="2017-09-27T17:18:00Z">
        <w:r w:rsidR="00E142DF">
          <w:t xml:space="preserve"> en los requisitos</w:t>
        </w:r>
      </w:ins>
      <w:ins w:id="10056" w:author="Borja Gonzalez" w:date="2017-09-27T17:19:00Z">
        <w:r w:rsidR="00E142DF">
          <w:t>.</w:t>
        </w:r>
      </w:ins>
    </w:p>
    <w:p w14:paraId="745082BE" w14:textId="77777777" w:rsidR="00FF4EF1" w:rsidRDefault="00FF4EF1" w:rsidP="00CA79E4">
      <w:pPr>
        <w:rPr>
          <w:ins w:id="10057" w:author="Borja Gonzalez" w:date="2017-09-27T16:39:00Z"/>
        </w:rPr>
      </w:pPr>
    </w:p>
    <w:p w14:paraId="4FB4ABBB" w14:textId="3ED57D7A" w:rsidR="00FF4EF1" w:rsidRDefault="00FF4EF1" w:rsidP="00CA79E4">
      <w:pPr>
        <w:rPr>
          <w:ins w:id="10058" w:author="Borja Gonzalez" w:date="2017-09-27T16:34:00Z"/>
        </w:rPr>
      </w:pPr>
      <w:ins w:id="10059" w:author="Borja Gonzalez" w:date="2017-09-27T16:39:00Z">
        <w:r>
          <w:t xml:space="preserve">Otra cuestión que merece mención es el proceso de investigación conjunto entre mi tutor y yo para encontrar las tecnologías adecuadas </w:t>
        </w:r>
      </w:ins>
      <w:ins w:id="10060" w:author="Borja Gonzalez" w:date="2017-09-27T16:40:00Z">
        <w:r>
          <w:t>que se ajustasen a las necesidades y requisitos del proyecto. Para m</w:t>
        </w:r>
      </w:ins>
      <w:ins w:id="10061" w:author="Borja Gonzalez" w:date="2017-09-27T16:41:00Z">
        <w:r>
          <w:t xml:space="preserve">í, la capacidad </w:t>
        </w:r>
        <w:del w:id="10062" w:author="Rodrigo García" w:date="2017-09-29T10:49:00Z">
          <w:r w:rsidDel="00570BE9">
            <w:delText>de investigación</w:delText>
          </w:r>
        </w:del>
      </w:ins>
      <w:ins w:id="10063" w:author="Rodrigo García" w:date="2017-09-29T10:49:00Z">
        <w:r w:rsidR="00570BE9">
          <w:t>para llevar a cabo esta tarea con éxito</w:t>
        </w:r>
      </w:ins>
      <w:ins w:id="10064" w:author="Borja Gonzalez" w:date="2017-09-27T16:41:00Z">
        <w:del w:id="10065" w:author="Rodrigo García" w:date="2017-09-29T10:49:00Z">
          <w:r w:rsidDel="00570BE9">
            <w:delText>,</w:delText>
          </w:r>
        </w:del>
        <w:r>
          <w:t xml:space="preserve"> es una cualidad fundamental que debe adquirir cualquie</w:t>
        </w:r>
      </w:ins>
      <w:ins w:id="10066" w:author="Borja Gonzalez" w:date="2017-09-27T16:42:00Z">
        <w:r>
          <w:t xml:space="preserve">r ingeniero, </w:t>
        </w:r>
        <w:del w:id="10067" w:author="Rodrigo García" w:date="2017-09-29T10:49:00Z">
          <w:r w:rsidDel="003658C0">
            <w:delText>ya que un ingeniero es tremendamente valorado por</w:delText>
          </w:r>
        </w:del>
      </w:ins>
      <w:ins w:id="10068" w:author="Rodrigo García" w:date="2017-09-29T10:49:00Z">
        <w:r w:rsidR="003658C0">
          <w:t>pues en el mundo laboral se valora</w:t>
        </w:r>
      </w:ins>
      <w:ins w:id="10069" w:author="Borja Gonzalez" w:date="2017-09-27T16:42:00Z">
        <w:r>
          <w:t xml:space="preserve"> su capacidad de afrontar los problemas, independientemente </w:t>
        </w:r>
        <w:del w:id="10070" w:author="Rodrigo García" w:date="2017-09-29T10:49:00Z">
          <w:r w:rsidDel="003658C0">
            <w:delText xml:space="preserve">de los </w:delText>
          </w:r>
        </w:del>
      </w:ins>
      <w:ins w:id="10071" w:author="Borja Gonzalez" w:date="2017-09-27T16:43:00Z">
        <w:del w:id="10072" w:author="Rodrigo García" w:date="2017-09-29T10:49:00Z">
          <w:r w:rsidDel="003658C0">
            <w:delText>conocimientos</w:delText>
          </w:r>
        </w:del>
      </w:ins>
      <w:ins w:id="10073" w:author="Borja Gonzalez" w:date="2017-09-27T16:42:00Z">
        <w:del w:id="10074" w:author="Rodrigo García" w:date="2017-09-29T10:49:00Z">
          <w:r w:rsidDel="003658C0">
            <w:delText xml:space="preserve"> que pueda tener el ingeniero sobre el problema presentado.</w:delText>
          </w:r>
        </w:del>
      </w:ins>
      <w:ins w:id="10075" w:author="Rodrigo García" w:date="2017-09-29T10:49:00Z">
        <w:r w:rsidR="003658C0">
          <w:t xml:space="preserve">de si se </w:t>
        </w:r>
      </w:ins>
      <w:ins w:id="10076" w:author="Rodrigo García" w:date="2017-09-29T10:50:00Z">
        <w:r w:rsidR="003658C0">
          <w:t>poseían</w:t>
        </w:r>
      </w:ins>
      <w:ins w:id="10077" w:author="Rodrigo García" w:date="2017-09-29T10:49:00Z">
        <w:r w:rsidR="003658C0">
          <w:t xml:space="preserve"> de antemano los conocimientos necesarios o si estos debieron </w:t>
        </w:r>
      </w:ins>
      <w:ins w:id="10078" w:author="Rodrigo García" w:date="2017-09-29T10:50:00Z">
        <w:r w:rsidR="003658C0">
          <w:t>adquiriste</w:t>
        </w:r>
      </w:ins>
      <w:ins w:id="10079" w:author="Rodrigo García" w:date="2017-09-29T10:49:00Z">
        <w:r w:rsidR="003658C0">
          <w:t xml:space="preserve"> durante el desarrollo.</w:t>
        </w:r>
      </w:ins>
    </w:p>
    <w:p w14:paraId="5017B602" w14:textId="77777777" w:rsidR="00D26C47" w:rsidRDefault="00D26C47" w:rsidP="00CA79E4">
      <w:pPr>
        <w:rPr>
          <w:ins w:id="10080" w:author="Borja Gonzalez" w:date="2017-09-27T16:34:00Z"/>
        </w:rPr>
      </w:pPr>
    </w:p>
    <w:p w14:paraId="38AE4C82" w14:textId="48A656A7" w:rsidR="00D26C47" w:rsidRPr="00D26C47" w:rsidRDefault="00D26C47" w:rsidP="00CA79E4">
      <w:pPr>
        <w:rPr>
          <w:ins w:id="10081" w:author="Borja Gonzalez" w:date="2017-09-27T16:29:00Z"/>
        </w:rPr>
      </w:pPr>
      <w:ins w:id="10082" w:author="Borja Gonzalez" w:date="2017-09-27T16:34:00Z">
        <w:r>
          <w:t xml:space="preserve">Como he mencionado antes, durante el desarrollo de la aplicación me he reunido con el cliente y juntos hemos trabajado para crear un proyecto real. Este hecho es de </w:t>
        </w:r>
      </w:ins>
      <w:ins w:id="10083" w:author="Borja Gonzalez" w:date="2017-09-27T16:35:00Z">
        <w:r w:rsidR="00FF4EF1">
          <w:t xml:space="preserve">una </w:t>
        </w:r>
      </w:ins>
      <w:ins w:id="10084" w:author="Borja Gonzalez" w:date="2017-09-27T16:36:00Z">
        <w:r w:rsidR="00FF4EF1">
          <w:t>importancia</w:t>
        </w:r>
      </w:ins>
      <w:ins w:id="10085" w:author="Borja Gonzalez" w:date="2017-09-27T16:35:00Z">
        <w:r w:rsidR="00FF4EF1">
          <w:t xml:space="preserve"> </w:t>
        </w:r>
      </w:ins>
      <w:ins w:id="10086" w:author="Borja Gonzalez" w:date="2017-09-27T16:36:00Z">
        <w:r w:rsidR="00FF4EF1">
          <w:t>fundamental</w:t>
        </w:r>
      </w:ins>
      <w:ins w:id="10087" w:author="Borja Gonzalez" w:date="2017-09-27T16:37:00Z">
        <w:r w:rsidR="00FF4EF1">
          <w:t>,</w:t>
        </w:r>
      </w:ins>
      <w:ins w:id="10088" w:author="Borja Gonzalez" w:date="2017-09-27T16:36:00Z">
        <w:r w:rsidR="00FF4EF1">
          <w:t xml:space="preserve"> ya que me ha enseñado a trabajar con distintas personas para alcanzar unos objetivos</w:t>
        </w:r>
        <w:del w:id="10089" w:author="Rodrigo García" w:date="2017-09-29T10:50:00Z">
          <w:r w:rsidR="00FF4EF1" w:rsidDel="003658C0">
            <w:delText xml:space="preserve"> reales de un cliente</w:delText>
          </w:r>
        </w:del>
      </w:ins>
      <w:ins w:id="10090" w:author="Rodrigo García" w:date="2017-09-29T10:50:00Z">
        <w:r w:rsidR="003658C0">
          <w:t xml:space="preserve"> concretos</w:t>
        </w:r>
      </w:ins>
      <w:ins w:id="10091" w:author="Borja Gonzalez" w:date="2017-09-27T16:36:00Z">
        <w:r w:rsidR="00FF4EF1">
          <w:t>, algo que ocurre constantemente en el mundo laboral y que de alguna forma complementa a mi formaci</w:t>
        </w:r>
      </w:ins>
      <w:ins w:id="10092" w:author="Borja Gonzalez" w:date="2017-09-27T16:37:00Z">
        <w:r w:rsidR="00FF4EF1">
          <w:t>ón para introducirme a los procesos de una empresa a la hora de desarrollar un producto.</w:t>
        </w:r>
      </w:ins>
    </w:p>
    <w:p w14:paraId="058449B4" w14:textId="77777777" w:rsidR="00D26C47" w:rsidRDefault="00D26C47" w:rsidP="00CA79E4">
      <w:pPr>
        <w:rPr>
          <w:ins w:id="10093" w:author="Borja Gonzalez" w:date="2017-09-27T16:29:00Z"/>
        </w:rPr>
      </w:pPr>
    </w:p>
    <w:p w14:paraId="3F0C2CC6" w14:textId="65F0CEBA" w:rsidR="00D26C47" w:rsidRDefault="00D26C47" w:rsidP="00CA79E4">
      <w:pPr>
        <w:pStyle w:val="Ttulo2"/>
        <w:rPr>
          <w:ins w:id="10094" w:author="Borja Gonzalez" w:date="2017-09-27T16:30:00Z"/>
        </w:rPr>
      </w:pPr>
      <w:bookmarkStart w:id="10095" w:name="_Toc494476040"/>
      <w:bookmarkStart w:id="10096" w:name="_Toc494726525"/>
      <w:ins w:id="10097" w:author="Borja Gonzalez" w:date="2017-09-27T16:29:00Z">
        <w:r>
          <w:t xml:space="preserve">6.3. </w:t>
        </w:r>
      </w:ins>
      <w:ins w:id="10098" w:author="Borja Gonzalez" w:date="2017-09-27T16:44:00Z">
        <w:r w:rsidR="00FF4EF1">
          <w:t xml:space="preserve">Líneas de </w:t>
        </w:r>
      </w:ins>
      <w:ins w:id="10099" w:author="Borja Gonzalez" w:date="2017-09-27T16:29:00Z">
        <w:r w:rsidR="00FF4EF1">
          <w:t>trabajo futuras</w:t>
        </w:r>
      </w:ins>
      <w:bookmarkEnd w:id="10095"/>
      <w:bookmarkEnd w:id="10096"/>
    </w:p>
    <w:p w14:paraId="1726799E" w14:textId="77777777" w:rsidR="00D26C47" w:rsidRDefault="00D26C47" w:rsidP="00CA79E4">
      <w:pPr>
        <w:rPr>
          <w:ins w:id="10100" w:author="Borja Gonzalez" w:date="2017-09-27T16:44:00Z"/>
        </w:rPr>
      </w:pPr>
    </w:p>
    <w:p w14:paraId="6237A630" w14:textId="4A3912C6" w:rsidR="00FF4EF1" w:rsidRDefault="00FF4EF1" w:rsidP="00CA79E4">
      <w:pPr>
        <w:rPr>
          <w:ins w:id="10101" w:author="Borja Gonzalez" w:date="2017-09-27T16:45:00Z"/>
        </w:rPr>
      </w:pPr>
      <w:ins w:id="10102" w:author="Borja Gonzalez" w:date="2017-09-27T16:45:00Z">
        <w:r>
          <w:t xml:space="preserve">A lo largo del desarrollo de este proyecto, </w:t>
        </w:r>
        <w:del w:id="10103" w:author="Rodrigo García" w:date="2017-09-29T10:51:00Z">
          <w:r w:rsidDel="003658C0">
            <w:delText>el desarrollador se plantea distintas rutas que puede coger</w:delText>
          </w:r>
        </w:del>
      </w:ins>
      <w:ins w:id="10104" w:author="Rodrigo García" w:date="2017-09-29T10:51:00Z">
        <w:r w:rsidR="003658C0">
          <w:t>se han planteado diferentes rutas que se podrían seguir</w:t>
        </w:r>
      </w:ins>
      <w:ins w:id="10105" w:author="Borja Gonzalez" w:date="2017-09-27T16:45:00Z">
        <w:r>
          <w:t xml:space="preserve"> para mejorar el proyecto realizado, pero </w:t>
        </w:r>
      </w:ins>
      <w:ins w:id="10106" w:author="Rodrigo García" w:date="2017-09-29T10:51:00Z">
        <w:r w:rsidR="003658C0">
          <w:t xml:space="preserve">que </w:t>
        </w:r>
      </w:ins>
      <w:ins w:id="10107" w:author="Borja Gonzalez" w:date="2017-09-27T16:45:00Z">
        <w:r>
          <w:t xml:space="preserve">por limitaciones </w:t>
        </w:r>
        <w:del w:id="10108" w:author="Rodrigo García" w:date="2017-09-29T10:51:00Z">
          <w:r w:rsidDel="003658C0">
            <w:delText>temporales</w:delText>
          </w:r>
        </w:del>
      </w:ins>
      <w:ins w:id="10109" w:author="Rodrigo García" w:date="2017-09-29T10:51:00Z">
        <w:r w:rsidR="003658C0">
          <w:t>de tiempo y recursos</w:t>
        </w:r>
      </w:ins>
      <w:ins w:id="10110" w:author="Borja Gonzalez" w:date="2017-09-27T16:45:00Z">
        <w:r>
          <w:t xml:space="preserve"> no ha</w:t>
        </w:r>
        <w:del w:id="10111" w:author="Rodrigo García" w:date="2017-09-29T10:51:00Z">
          <w:r w:rsidDel="003658C0">
            <w:delText xml:space="preserve"> </w:delText>
          </w:r>
        </w:del>
      </w:ins>
      <w:ins w:id="10112" w:author="Rodrigo García" w:date="2017-09-29T10:51:00Z">
        <w:r w:rsidR="003658C0">
          <w:t>n podido implementarse en el trabajo presentado</w:t>
        </w:r>
      </w:ins>
      <w:ins w:id="10113" w:author="Borja Gonzalez" w:date="2017-09-27T16:45:00Z">
        <w:del w:id="10114" w:author="Rodrigo García" w:date="2017-09-29T10:51:00Z">
          <w:r w:rsidDel="003658C0">
            <w:delText>sido capaz de implementar</w:delText>
          </w:r>
        </w:del>
        <w:r>
          <w:t>.</w:t>
        </w:r>
      </w:ins>
    </w:p>
    <w:p w14:paraId="78496A13" w14:textId="77777777" w:rsidR="00FF4EF1" w:rsidRDefault="00FF4EF1" w:rsidP="00CA79E4">
      <w:pPr>
        <w:rPr>
          <w:ins w:id="10115" w:author="Borja Gonzalez" w:date="2017-09-27T16:46:00Z"/>
        </w:rPr>
      </w:pPr>
    </w:p>
    <w:p w14:paraId="03036299" w14:textId="4144DE55" w:rsidR="00FF4EF1" w:rsidRDefault="00E93DF6" w:rsidP="00CA79E4">
      <w:pPr>
        <w:rPr>
          <w:ins w:id="10116" w:author="Borja Gonzalez" w:date="2017-09-27T16:57:00Z"/>
        </w:rPr>
      </w:pPr>
      <w:ins w:id="10117" w:author="Borja Gonzalez" w:date="2017-09-27T16:46:00Z">
        <w:r>
          <w:t xml:space="preserve">Como ya </w:t>
        </w:r>
        <w:del w:id="10118" w:author="Rodrigo García" w:date="2017-09-29T10:51:00Z">
          <w:r w:rsidDel="003658C0">
            <w:delText>hemos visto</w:delText>
          </w:r>
        </w:del>
      </w:ins>
      <w:ins w:id="10119" w:author="Rodrigo García" w:date="2017-09-29T10:51:00Z">
        <w:r w:rsidR="003658C0">
          <w:t>se ha explicado</w:t>
        </w:r>
      </w:ins>
      <w:ins w:id="10120" w:author="Borja Gonzalez" w:date="2017-09-27T16:46:00Z">
        <w:r>
          <w:t xml:space="preserve">, la </w:t>
        </w:r>
      </w:ins>
      <w:ins w:id="10121" w:author="Borja Gonzalez" w:date="2017-09-27T16:47:00Z">
        <w:r>
          <w:t>aplicación web obtiene sus datos de movimiento de</w:t>
        </w:r>
        <w:del w:id="10122" w:author="Rodrigo García" w:date="2017-09-29T10:51:00Z">
          <w:r w:rsidDel="003658C0">
            <w:delText xml:space="preserve"> e</w:delText>
          </w:r>
        </w:del>
        <w:r>
          <w:t>l dispositivo Werium Basic Pro. Éste dispositivo</w:t>
        </w:r>
        <w:del w:id="10123" w:author="Rodrigo García" w:date="2017-09-29T10:52:00Z">
          <w:r w:rsidDel="003658C0">
            <w:delText>, a parte d</w:delText>
          </w:r>
        </w:del>
      </w:ins>
      <w:ins w:id="10124" w:author="Rodrigo García" w:date="2017-09-29T10:52:00Z">
        <w:r w:rsidR="003658C0">
          <w:t xml:space="preserve"> no solo puede</w:t>
        </w:r>
      </w:ins>
      <w:ins w:id="10125" w:author="Borja Gonzalez" w:date="2017-09-27T16:47:00Z">
        <w:del w:id="10126" w:author="Rodrigo García" w:date="2017-09-29T10:52:00Z">
          <w:r w:rsidDel="003658C0">
            <w:delText>e</w:delText>
          </w:r>
        </w:del>
        <w:r>
          <w:t xml:space="preserve"> medir el rango de movimiento cervical, </w:t>
        </w:r>
      </w:ins>
      <w:ins w:id="10127" w:author="Rodrigo García" w:date="2017-09-29T10:52:00Z">
        <w:r w:rsidR="003658C0">
          <w:t xml:space="preserve">sino que </w:t>
        </w:r>
      </w:ins>
      <w:ins w:id="10128" w:author="Borja Gonzalez" w:date="2017-09-27T16:47:00Z">
        <w:r>
          <w:t xml:space="preserve">es capaz de medir rangos de movimiento de todas las extremidades del cuerpo, por lo que es posible </w:t>
        </w:r>
        <w:del w:id="10129" w:author="Rodrigo García" w:date="2017-09-29T10:52:00Z">
          <w:r w:rsidDel="003658C0">
            <w:delText xml:space="preserve">introducir </w:delText>
          </w:r>
        </w:del>
      </w:ins>
      <w:ins w:id="10130" w:author="Rodrigo García" w:date="2017-09-29T10:52:00Z">
        <w:r w:rsidR="003658C0">
          <w:t xml:space="preserve">utilizarlo para recoger </w:t>
        </w:r>
      </w:ins>
      <w:ins w:id="10131" w:author="Borja Gonzalez" w:date="2017-09-27T16:47:00Z">
        <w:r>
          <w:t>datos de otros m</w:t>
        </w:r>
      </w:ins>
      <w:ins w:id="10132" w:author="Borja Gonzalez" w:date="2017-09-27T16:49:00Z">
        <w:r>
          <w:t xml:space="preserve">ovimientos y así poder evaluar </w:t>
        </w:r>
        <w:del w:id="10133" w:author="Rodrigo García" w:date="2017-09-29T10:52:00Z">
          <w:r w:rsidDel="003658C0">
            <w:delText>a pacient</w:delText>
          </w:r>
          <w:r w:rsidR="008024E4" w:rsidDel="003658C0">
            <w:delText>es en otros rangos</w:delText>
          </w:r>
        </w:del>
      </w:ins>
      <w:ins w:id="10134" w:author="Borja Gonzalez" w:date="2017-09-27T16:53:00Z">
        <w:del w:id="10135" w:author="Rodrigo García" w:date="2017-09-29T10:52:00Z">
          <w:r w:rsidDel="003658C0">
            <w:delText>,</w:delText>
          </w:r>
        </w:del>
      </w:ins>
      <w:ins w:id="10136" w:author="Borja Gonzalez" w:date="2017-09-27T16:56:00Z">
        <w:del w:id="10137" w:author="Rodrigo García" w:date="2017-09-29T10:52:00Z">
          <w:r w:rsidR="008024E4" w:rsidDel="003658C0">
            <w:delText xml:space="preserve"> </w:delText>
          </w:r>
        </w:del>
      </w:ins>
      <w:ins w:id="10138" w:author="Borja Gonzalez" w:date="2017-09-27T16:49:00Z">
        <w:del w:id="10139" w:author="Rodrigo García" w:date="2017-09-29T10:52:00Z">
          <w:r w:rsidDel="003658C0">
            <w:delText>a parte del cervical</w:delText>
          </w:r>
        </w:del>
      </w:ins>
      <w:ins w:id="10140" w:author="Rodrigo García" w:date="2017-09-29T10:52:00Z">
        <w:r w:rsidR="003658C0">
          <w:t>diferentes situaciones y dolencias</w:t>
        </w:r>
      </w:ins>
      <w:ins w:id="10141" w:author="Borja Gonzalez" w:date="2017-09-27T16:49:00Z">
        <w:r>
          <w:t xml:space="preserve">. </w:t>
        </w:r>
      </w:ins>
      <w:ins w:id="10142" w:author="Borja Gonzalez" w:date="2017-09-27T16:50:00Z">
        <w:del w:id="10143" w:author="Rodrigo García" w:date="2017-09-29T10:52:00Z">
          <w:r w:rsidDel="003658C0">
            <w:delText>Lo interesante es que s</w:delText>
          </w:r>
        </w:del>
      </w:ins>
      <w:ins w:id="10144" w:author="Rodrigo García" w:date="2017-09-29T10:52:00Z">
        <w:r w:rsidR="003658C0">
          <w:t>S</w:t>
        </w:r>
      </w:ins>
      <w:ins w:id="10145" w:author="Borja Gonzalez" w:date="2017-09-27T16:50:00Z">
        <w:r>
          <w:t xml:space="preserve">ería </w:t>
        </w:r>
        <w:del w:id="10146" w:author="Rodrigo García" w:date="2017-09-29T10:52:00Z">
          <w:r w:rsidDel="003658C0">
            <w:delText>muy</w:delText>
          </w:r>
        </w:del>
      </w:ins>
      <w:ins w:id="10147" w:author="Rodrigo García" w:date="2017-09-29T10:52:00Z">
        <w:r w:rsidR="003658C0">
          <w:t>relativamente</w:t>
        </w:r>
      </w:ins>
      <w:ins w:id="10148" w:author="Borja Gonzalez" w:date="2017-09-27T16:50:00Z">
        <w:r>
          <w:t xml:space="preserve"> sencillo incorporar otros rangos de movimiento</w:t>
        </w:r>
      </w:ins>
      <w:ins w:id="10149" w:author="Rodrigo García" w:date="2017-09-29T10:53:00Z">
        <w:r w:rsidR="003658C0">
          <w:t xml:space="preserve"> a la aplicación web</w:t>
        </w:r>
      </w:ins>
      <w:ins w:id="10150" w:author="Borja Gonzalez" w:date="2017-09-27T16:50:00Z">
        <w:r>
          <w:t xml:space="preserve">, ya que la parte </w:t>
        </w:r>
        <w:del w:id="10151" w:author="Rodrigo García" w:date="2017-09-29T10:53:00Z">
          <w:r w:rsidDel="003658C0">
            <w:delText>complicada</w:delText>
          </w:r>
        </w:del>
      </w:ins>
      <w:ins w:id="10152" w:author="Rodrigo García" w:date="2017-09-29T10:53:00Z">
        <w:r w:rsidR="003658C0">
          <w:t>más compleja de la misma es la relativa</w:t>
        </w:r>
      </w:ins>
      <w:ins w:id="10153" w:author="Borja Gonzalez" w:date="2017-09-27T16:50:00Z">
        <w:del w:id="10154" w:author="Rodrigo García" w:date="2017-09-29T10:53:00Z">
          <w:r w:rsidDel="003658C0">
            <w:delText xml:space="preserve"> tiene que ver con</w:delText>
          </w:r>
        </w:del>
      </w:ins>
      <w:ins w:id="10155" w:author="Rodrigo García" w:date="2017-09-29T10:53:00Z">
        <w:r w:rsidR="003658C0">
          <w:t xml:space="preserve"> a</w:t>
        </w:r>
      </w:ins>
      <w:ins w:id="10156" w:author="Borja Gonzalez" w:date="2017-09-27T16:50:00Z">
        <w:r>
          <w:t xml:space="preserve"> la extracci</w:t>
        </w:r>
      </w:ins>
      <w:ins w:id="10157" w:author="Borja Gonzalez" w:date="2017-09-27T16:51:00Z">
        <w:r>
          <w:t>ón de</w:t>
        </w:r>
      </w:ins>
      <w:ins w:id="10158" w:author="Borja Gonzalez" w:date="2017-09-27T16:50:00Z">
        <w:r>
          <w:t xml:space="preserve"> los datos, </w:t>
        </w:r>
      </w:ins>
      <w:ins w:id="10159" w:author="Borja Gonzalez" w:date="2017-09-27T16:56:00Z">
        <w:r w:rsidR="00580CC4">
          <w:t xml:space="preserve">el </w:t>
        </w:r>
      </w:ins>
      <w:ins w:id="10160" w:author="Borja Gonzalez" w:date="2017-09-27T16:50:00Z">
        <w:del w:id="10161" w:author="Rodrigo García" w:date="2017-09-29T10:53:00Z">
          <w:r w:rsidR="00580CC4" w:rsidDel="003658C0">
            <w:delText>almacenaje</w:delText>
          </w:r>
        </w:del>
      </w:ins>
      <w:ins w:id="10162" w:author="Rodrigo García" w:date="2017-09-29T10:53:00Z">
        <w:r w:rsidR="003658C0">
          <w:t xml:space="preserve">almacenamiento de </w:t>
        </w:r>
      </w:ins>
      <w:ins w:id="10163" w:author="Borja Gonzalez" w:date="2017-09-27T16:50:00Z">
        <w:del w:id="10164" w:author="Rodrigo García" w:date="2017-09-29T10:53:00Z">
          <w:r w:rsidDel="003658C0">
            <w:delText xml:space="preserve"> en una base de datos </w:delText>
          </w:r>
        </w:del>
        <w:r>
          <w:t xml:space="preserve">y </w:t>
        </w:r>
      </w:ins>
      <w:ins w:id="10165" w:author="Borja Gonzalez" w:date="2017-09-27T16:57:00Z">
        <w:del w:id="10166" w:author="Rodrigo García" w:date="2017-09-29T10:53:00Z">
          <w:r w:rsidR="00580CC4" w:rsidDel="003658C0">
            <w:delText>la</w:delText>
          </w:r>
        </w:del>
      </w:ins>
      <w:ins w:id="10167" w:author="Rodrigo García" w:date="2017-09-29T10:53:00Z">
        <w:r w:rsidR="003658C0">
          <w:t>su</w:t>
        </w:r>
      </w:ins>
      <w:ins w:id="10168" w:author="Borja Gonzalez" w:date="2017-09-27T16:57:00Z">
        <w:r w:rsidR="00580CC4">
          <w:t xml:space="preserve"> </w:t>
        </w:r>
      </w:ins>
      <w:ins w:id="10169" w:author="Borja Gonzalez" w:date="2017-09-27T16:50:00Z">
        <w:r w:rsidR="00580CC4">
          <w:t>representaci</w:t>
        </w:r>
      </w:ins>
      <w:ins w:id="10170" w:author="Borja Gonzalez" w:date="2017-09-27T16:57:00Z">
        <w:r w:rsidR="00580CC4">
          <w:t xml:space="preserve">ón </w:t>
        </w:r>
        <w:del w:id="10171" w:author="Rodrigo García" w:date="2017-09-29T10:53:00Z">
          <w:r w:rsidR="00580CC4" w:rsidDel="003658C0">
            <w:delText>de los datos</w:delText>
          </w:r>
        </w:del>
      </w:ins>
      <w:ins w:id="10172" w:author="Borja Gonzalez" w:date="2017-09-27T16:50:00Z">
        <w:del w:id="10173" w:author="Rodrigo García" w:date="2017-09-29T10:53:00Z">
          <w:r w:rsidDel="003658C0">
            <w:delText xml:space="preserve"> </w:delText>
          </w:r>
        </w:del>
        <w:r>
          <w:t>en forma de gr</w:t>
        </w:r>
      </w:ins>
      <w:ins w:id="10174" w:author="Borja Gonzalez" w:date="2017-09-27T16:51:00Z">
        <w:r>
          <w:t>áfico</w:t>
        </w:r>
      </w:ins>
      <w:ins w:id="10175" w:author="Rodrigo García" w:date="2017-09-29T10:53:00Z">
        <w:r w:rsidR="003658C0">
          <w:t xml:space="preserve">, aspectos comunes a todos los tipos de movimiento que el sensor nombrado puede capturar. </w:t>
        </w:r>
      </w:ins>
      <w:ins w:id="10176" w:author="Borja Gonzalez" w:date="2017-09-27T16:52:00Z">
        <w:del w:id="10177" w:author="Rodrigo García" w:date="2017-09-29T10:53:00Z">
          <w:r w:rsidDel="003658C0">
            <w:delText>.</w:delText>
          </w:r>
        </w:del>
      </w:ins>
      <w:ins w:id="10178" w:author="Borja Gonzalez" w:date="2017-09-27T16:53:00Z">
        <w:del w:id="10179" w:author="Rodrigo García" w:date="2017-09-29T10:53:00Z">
          <w:r w:rsidDel="003658C0">
            <w:delText xml:space="preserve"> </w:delText>
          </w:r>
        </w:del>
        <w:r>
          <w:t xml:space="preserve">Por </w:t>
        </w:r>
        <w:del w:id="10180" w:author="Rodrigo García" w:date="2017-09-29T10:53:00Z">
          <w:r w:rsidDel="003658C0">
            <w:delText>lo</w:delText>
          </w:r>
        </w:del>
      </w:ins>
      <w:ins w:id="10181" w:author="Rodrigo García" w:date="2017-09-29T10:53:00Z">
        <w:r w:rsidR="003658C0">
          <w:t>ello,</w:t>
        </w:r>
      </w:ins>
      <w:ins w:id="10182" w:author="Borja Gonzalez" w:date="2017-09-27T16:53:00Z">
        <w:del w:id="10183" w:author="Rodrigo García" w:date="2017-09-29T10:53:00Z">
          <w:r w:rsidDel="003658C0">
            <w:delText xml:space="preserve"> que</w:delText>
          </w:r>
        </w:del>
        <w:r>
          <w:t xml:space="preserve"> </w:t>
        </w:r>
        <w:del w:id="10184" w:author="Rodrigo García" w:date="2017-09-29T10:53:00Z">
          <w:r w:rsidDel="003658C0">
            <w:delText>sería una cuestión de incluir</w:delText>
          </w:r>
        </w:del>
      </w:ins>
      <w:ins w:id="10185" w:author="Rodrigo García" w:date="2017-09-29T10:53:00Z">
        <w:r w:rsidR="003658C0">
          <w:t xml:space="preserve">podrían </w:t>
        </w:r>
      </w:ins>
      <w:ins w:id="10186" w:author="Rodrigo García" w:date="2017-09-29T10:54:00Z">
        <w:r w:rsidR="003658C0">
          <w:t>incluirse</w:t>
        </w:r>
      </w:ins>
      <w:ins w:id="10187" w:author="Rodrigo García" w:date="2017-09-29T10:53:00Z">
        <w:r w:rsidR="003658C0">
          <w:t xml:space="preserve"> </w:t>
        </w:r>
      </w:ins>
      <w:ins w:id="10188" w:author="Rodrigo García" w:date="2017-09-29T10:54:00Z">
        <w:r w:rsidR="003658C0">
          <w:t>con poco esfuerzo</w:t>
        </w:r>
      </w:ins>
      <w:ins w:id="10189" w:author="Borja Gonzalez" w:date="2017-09-27T16:53:00Z">
        <w:r>
          <w:t xml:space="preserve"> otras secciones en la interfaz gráfica </w:t>
        </w:r>
        <w:del w:id="10190" w:author="Rodrigo García" w:date="2017-09-29T10:54:00Z">
          <w:r w:rsidDel="003658C0">
            <w:delText>para</w:delText>
          </w:r>
        </w:del>
      </w:ins>
      <w:ins w:id="10191" w:author="Rodrigo García" w:date="2017-09-29T10:54:00Z">
        <w:r w:rsidR="003658C0">
          <w:t>cuyo fin fuera</w:t>
        </w:r>
      </w:ins>
      <w:ins w:id="10192" w:author="Borja Gonzalez" w:date="2017-09-27T16:53:00Z">
        <w:r>
          <w:t xml:space="preserve"> mostrar otros rangos de movimiento.</w:t>
        </w:r>
      </w:ins>
    </w:p>
    <w:p w14:paraId="13D3487E" w14:textId="77777777" w:rsidR="00580CC4" w:rsidRDefault="00580CC4" w:rsidP="00CA79E4">
      <w:pPr>
        <w:rPr>
          <w:ins w:id="10193" w:author="Borja Gonzalez" w:date="2017-09-27T16:57:00Z"/>
        </w:rPr>
      </w:pPr>
    </w:p>
    <w:p w14:paraId="6A61BF43" w14:textId="6809050F" w:rsidR="00112C69" w:rsidRDefault="00580CC4" w:rsidP="00CA79E4">
      <w:pPr>
        <w:rPr>
          <w:ins w:id="10194" w:author="Borja Gonzalez" w:date="2017-09-28T22:40:00Z"/>
        </w:rPr>
      </w:pPr>
      <w:ins w:id="10195" w:author="Borja Gonzalez" w:date="2017-09-27T16:57:00Z">
        <w:r>
          <w:t>Otr</w:t>
        </w:r>
      </w:ins>
      <w:ins w:id="10196" w:author="Rodrigo García" w:date="2017-09-29T10:54:00Z">
        <w:r w:rsidR="003658C0">
          <w:t xml:space="preserve">a mejora </w:t>
        </w:r>
      </w:ins>
      <w:ins w:id="10197" w:author="Borja Gonzalez" w:date="2017-09-27T16:57:00Z">
        <w:del w:id="10198" w:author="Rodrigo García" w:date="2017-09-29T10:54:00Z">
          <w:r w:rsidDel="003658C0">
            <w:delText xml:space="preserve">a cuestión </w:delText>
          </w:r>
        </w:del>
        <w:r>
          <w:t>fáci</w:t>
        </w:r>
      </w:ins>
      <w:ins w:id="10199" w:author="Borja Gonzalez" w:date="2017-09-27T16:58:00Z">
        <w:r>
          <w:t xml:space="preserve">l de implementar sería </w:t>
        </w:r>
        <w:del w:id="10200" w:author="Rodrigo García" w:date="2017-09-29T10:54:00Z">
          <w:r w:rsidDel="003658C0">
            <w:delText xml:space="preserve">la gestión remota de la aplicación web, ya que actualmente solo se puede acceder a la </w:delText>
          </w:r>
        </w:del>
      </w:ins>
      <w:ins w:id="10201" w:author="Borja Gonzalez" w:date="2017-09-27T16:59:00Z">
        <w:del w:id="10202" w:author="Rodrigo García" w:date="2017-09-29T10:54:00Z">
          <w:r w:rsidDel="003658C0">
            <w:delText>aplicación web</w:delText>
          </w:r>
        </w:del>
      </w:ins>
      <w:ins w:id="10203" w:author="Borja Gonzalez" w:date="2017-09-27T16:58:00Z">
        <w:del w:id="10204" w:author="Rodrigo García" w:date="2017-09-29T10:54:00Z">
          <w:r w:rsidDel="003658C0">
            <w:delText xml:space="preserve"> desde la red privada en la que est</w:delText>
          </w:r>
        </w:del>
      </w:ins>
      <w:ins w:id="10205" w:author="Borja Gonzalez" w:date="2017-09-27T16:59:00Z">
        <w:del w:id="10206" w:author="Rodrigo García" w:date="2017-09-29T10:54:00Z">
          <w:r w:rsidDel="003658C0">
            <w:delText>á situada el servidor</w:delText>
          </w:r>
        </w:del>
      </w:ins>
      <w:ins w:id="10207" w:author="Rodrigo García" w:date="2017-09-29T10:54:00Z">
        <w:r w:rsidR="003658C0">
          <w:t>el despliegue en remoto, posiblemente en un servidor en la nube, de la aplicación web</w:t>
        </w:r>
      </w:ins>
      <w:ins w:id="10208" w:author="Borja Gonzalez" w:date="2017-09-27T16:59:00Z">
        <w:r>
          <w:t>.</w:t>
        </w:r>
      </w:ins>
      <w:ins w:id="10209" w:author="Borja Gonzalez" w:date="2017-09-27T16:57:00Z">
        <w:del w:id="10210" w:author="Rodrigo García" w:date="2017-09-29T10:54:00Z">
          <w:r w:rsidDel="003658C0">
            <w:delText xml:space="preserve"> </w:delText>
          </w:r>
        </w:del>
      </w:ins>
      <w:ins w:id="10211" w:author="Borja Gonzalez" w:date="2017-09-27T16:59:00Z">
        <w:del w:id="10212" w:author="Rodrigo García" w:date="2017-09-29T10:54:00Z">
          <w:r w:rsidDel="003658C0">
            <w:delText>Este desarrollo no ser</w:delText>
          </w:r>
        </w:del>
      </w:ins>
      <w:ins w:id="10213" w:author="Borja Gonzalez" w:date="2017-09-27T17:00:00Z">
        <w:del w:id="10214" w:author="Rodrigo García" w:date="2017-09-29T10:54:00Z">
          <w:r w:rsidDel="003658C0">
            <w:delText>ía muy complicado de realizar ya que sería simplemente modificar el firewall de la red en la que esté situada el servidor para permitir conexiones entrantes</w:delText>
          </w:r>
        </w:del>
      </w:ins>
      <w:ins w:id="10215" w:author="Borja Gonzalez" w:date="2017-09-27T17:22:00Z">
        <w:del w:id="10216" w:author="Rodrigo García" w:date="2017-09-29T10:54:00Z">
          <w:r w:rsidR="00016524" w:rsidDel="003658C0">
            <w:delText xml:space="preserve"> desde el exterior</w:delText>
          </w:r>
        </w:del>
      </w:ins>
      <w:ins w:id="10217" w:author="Borja Gonzalez" w:date="2017-09-27T17:00:00Z">
        <w:del w:id="10218" w:author="Rodrigo García" w:date="2017-09-29T10:54:00Z">
          <w:r w:rsidDel="003658C0">
            <w:delText xml:space="preserve"> a la </w:delText>
          </w:r>
        </w:del>
      </w:ins>
      <w:ins w:id="10219" w:author="Borja Gonzalez" w:date="2017-09-27T17:01:00Z">
        <w:del w:id="10220" w:author="Rodrigo García" w:date="2017-09-29T10:54:00Z">
          <w:r w:rsidDel="003658C0">
            <w:delText>dirección IP del servidor.</w:delText>
          </w:r>
        </w:del>
      </w:ins>
    </w:p>
    <w:p w14:paraId="4154A4CD" w14:textId="77777777" w:rsidR="0089495A" w:rsidRDefault="0089495A" w:rsidP="00CA79E4">
      <w:pPr>
        <w:rPr>
          <w:ins w:id="10221" w:author="Borja Gonzalez" w:date="2017-09-28T22:40:00Z"/>
        </w:rPr>
      </w:pPr>
    </w:p>
    <w:p w14:paraId="674315C0" w14:textId="1AE47600" w:rsidR="0089495A" w:rsidRDefault="0089495A" w:rsidP="00CA79E4">
      <w:pPr>
        <w:rPr>
          <w:ins w:id="10222" w:author="Borja Gonzalez" w:date="2017-09-27T17:28:00Z"/>
        </w:rPr>
      </w:pPr>
      <w:ins w:id="10223" w:author="Borja Gonzalez" w:date="2017-09-28T22:40:00Z">
        <w:r>
          <w:t>Como últim</w:t>
        </w:r>
      </w:ins>
      <w:ins w:id="10224" w:author="Rodrigo García" w:date="2017-09-29T10:55:00Z">
        <w:r w:rsidR="003658C0">
          <w:t>o apunte</w:t>
        </w:r>
      </w:ins>
      <w:ins w:id="10225" w:author="Borja Gonzalez" w:date="2017-09-28T22:40:00Z">
        <w:del w:id="10226" w:author="Rodrigo García" w:date="2017-09-29T10:55:00Z">
          <w:r w:rsidDel="003658C0">
            <w:delText>a sugerencia</w:delText>
          </w:r>
        </w:del>
        <w:r>
          <w:t xml:space="preserve">, </w:t>
        </w:r>
      </w:ins>
      <w:ins w:id="10227" w:author="Rodrigo García" w:date="2017-09-29T10:55:00Z">
        <w:r w:rsidR="003658C0">
          <w:t xml:space="preserve">también </w:t>
        </w:r>
      </w:ins>
      <w:ins w:id="10228" w:author="Borja Gonzalez" w:date="2017-09-28T22:40:00Z">
        <w:r>
          <w:t>se podr</w:t>
        </w:r>
      </w:ins>
      <w:ins w:id="10229" w:author="Borja Gonzalez" w:date="2017-09-28T22:41:00Z">
        <w:r>
          <w:t>ía implementar un sistema más seguro, ya que la aplicación web</w:t>
        </w:r>
        <w:r w:rsidR="00F566A4">
          <w:t xml:space="preserve"> </w:t>
        </w:r>
        <w:del w:id="10230" w:author="Rodrigo García" w:date="2017-09-29T10:55:00Z">
          <w:r w:rsidR="00F566A4" w:rsidDel="003658C0">
            <w:delText>utiliza la URL</w:delText>
          </w:r>
          <w:r w:rsidDel="003658C0">
            <w:delText xml:space="preserve"> para intercambiar datos entre distintos documentos </w:delText>
          </w:r>
        </w:del>
      </w:ins>
      <w:ins w:id="10231" w:author="Borja Gonzalez" w:date="2017-09-28T22:47:00Z">
        <w:del w:id="10232" w:author="Rodrigo García" w:date="2017-09-29T10:55:00Z">
          <w:r w:rsidDel="003658C0">
            <w:delText>HTML</w:delText>
          </w:r>
        </w:del>
      </w:ins>
      <w:ins w:id="10233" w:author="Borja Gonzalez" w:date="2017-09-28T22:44:00Z">
        <w:del w:id="10234" w:author="Rodrigo García" w:date="2017-09-29T10:55:00Z">
          <w:r w:rsidDel="003658C0">
            <w:delText xml:space="preserve"> y </w:delText>
          </w:r>
        </w:del>
        <w:r>
          <w:t xml:space="preserve">no </w:t>
        </w:r>
        <w:del w:id="10235" w:author="Rodrigo García" w:date="2017-09-29T10:55:00Z">
          <w:r w:rsidDel="003658C0">
            <w:delText>tiene</w:delText>
          </w:r>
        </w:del>
      </w:ins>
      <w:ins w:id="10236" w:author="Rodrigo García" w:date="2017-09-29T10:55:00Z">
        <w:r w:rsidR="003658C0">
          <w:t>dispone de</w:t>
        </w:r>
      </w:ins>
      <w:ins w:id="10237" w:author="Borja Gonzalez" w:date="2017-09-28T22:44:00Z">
        <w:r>
          <w:t xml:space="preserve"> ningún</w:t>
        </w:r>
        <w:del w:id="10238" w:author="Rodrigo García" w:date="2017-09-29T10:55:00Z">
          <w:r w:rsidDel="003658C0">
            <w:delText xml:space="preserve"> </w:delText>
          </w:r>
        </w:del>
      </w:ins>
      <w:ins w:id="10239" w:author="Borja Gonzalez" w:date="2017-09-28T22:45:00Z">
        <w:del w:id="10240" w:author="Rodrigo García" w:date="2017-09-29T10:55:00Z">
          <w:r w:rsidDel="003658C0">
            <w:delText>ninguna pantalla de acceso donde se pidan ciertas credenciales</w:delText>
          </w:r>
        </w:del>
      </w:ins>
      <w:ins w:id="10241" w:author="Borja Gonzalez" w:date="2017-09-28T22:41:00Z">
        <w:del w:id="10242" w:author="Rodrigo García" w:date="2017-09-29T10:55:00Z">
          <w:r w:rsidDel="003658C0">
            <w:delText>,</w:delText>
          </w:r>
        </w:del>
      </w:ins>
      <w:ins w:id="10243"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244"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245" w:author="Rodrigo García" w:date="2017-09-29T10:57:00Z">
        <w:r w:rsidR="003658C0">
          <w:t>ón de datos.</w:t>
        </w:r>
      </w:ins>
      <w:ins w:id="10246" w:author="Borja Gonzalez" w:date="2017-09-28T22:41:00Z">
        <w:del w:id="10247" w:author="Rodrigo García" w:date="2017-09-29T10:57:00Z">
          <w:r w:rsidDel="003658C0">
            <w:delText>. Esto es as</w:delText>
          </w:r>
        </w:del>
      </w:ins>
      <w:ins w:id="10248" w:author="Borja Gonzalez" w:date="2017-09-28T22:43:00Z">
        <w:del w:id="10249" w:author="Rodrigo García" w:date="2017-09-29T10:57:00Z">
          <w:r w:rsidDel="003658C0">
            <w:delText>í debido a que esta aplicación esta pensada para ejecutarse en un entorno privado, donde exista ning</w:delText>
          </w:r>
        </w:del>
      </w:ins>
      <w:ins w:id="10250" w:author="Borja Gonzalez" w:date="2017-09-28T22:45:00Z">
        <w:del w:id="10251" w:author="Rodrigo García" w:date="2017-09-29T10:57:00Z">
          <w:r w:rsidDel="003658C0">
            <w:delText xml:space="preserve">ún tipo de amenaza. Pero si la </w:delText>
          </w:r>
        </w:del>
      </w:ins>
      <w:ins w:id="10252" w:author="Borja Gonzalez" w:date="2017-09-28T22:46:00Z">
        <w:del w:id="10253" w:author="Rodrigo García" w:date="2017-09-29T10:57:00Z">
          <w:r w:rsidDel="003658C0">
            <w:delText xml:space="preserve">aplicación se utilizase de forma extensa (varios centros médicos), habría que </w:delText>
          </w:r>
        </w:del>
      </w:ins>
      <w:ins w:id="10254" w:author="Borja Gonzalez" w:date="2017-09-28T22:47:00Z">
        <w:del w:id="10255"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256" w:author="GONZALEZ DIAZ, BORJA" w:date="2017-10-02T17:10:00Z"/>
        </w:rPr>
      </w:pPr>
      <w:bookmarkStart w:id="10257" w:name="_Toc494476041"/>
      <w:bookmarkStart w:id="10258" w:name="_Toc494726526"/>
    </w:p>
    <w:p w14:paraId="42F36A8C" w14:textId="2989B7AC" w:rsidR="00112C69" w:rsidRDefault="00112C69">
      <w:pPr>
        <w:pStyle w:val="Ttulo1"/>
        <w:rPr>
          <w:ins w:id="10259" w:author="Borja Gonzalez" w:date="2017-09-27T17:28:00Z"/>
        </w:rPr>
      </w:pPr>
      <w:ins w:id="10260" w:author="Borja Gonzalez" w:date="2017-09-27T17:28:00Z">
        <w:r>
          <w:lastRenderedPageBreak/>
          <w:t>7.  Git</w:t>
        </w:r>
        <w:del w:id="10261" w:author="Rodrigo García" w:date="2017-09-29T10:57:00Z">
          <w:r w:rsidDel="003658C0">
            <w:delText>h</w:delText>
          </w:r>
        </w:del>
      </w:ins>
      <w:ins w:id="10262" w:author="Rodrigo García" w:date="2017-09-29T10:57:00Z">
        <w:r w:rsidR="003658C0">
          <w:t>H</w:t>
        </w:r>
      </w:ins>
      <w:ins w:id="10263" w:author="Borja Gonzalez" w:date="2017-09-27T17:28:00Z">
        <w:r>
          <w:t>ub</w:t>
        </w:r>
        <w:bookmarkEnd w:id="10257"/>
        <w:bookmarkEnd w:id="10258"/>
      </w:ins>
    </w:p>
    <w:p w14:paraId="5589A262" w14:textId="77777777" w:rsidR="00112C69" w:rsidRDefault="00112C69" w:rsidP="005602CA">
      <w:pPr>
        <w:rPr>
          <w:ins w:id="10264" w:author="Borja Gonzalez" w:date="2017-09-27T17:28:00Z"/>
        </w:rPr>
      </w:pPr>
    </w:p>
    <w:p w14:paraId="10F994C1" w14:textId="1FB96028" w:rsidR="00112C69" w:rsidRDefault="00112C69" w:rsidP="005602CA">
      <w:pPr>
        <w:rPr>
          <w:ins w:id="10265" w:author="Borja Gonzalez" w:date="2017-09-27T17:36:00Z"/>
        </w:rPr>
      </w:pPr>
      <w:ins w:id="10266" w:author="Borja Gonzalez" w:date="2017-09-27T17:28:00Z">
        <w:r>
          <w:t>Quiero acabar esta memoria mencionando que</w:t>
        </w:r>
        <w:del w:id="10267" w:author="Rodrigo García" w:date="2017-09-29T10:57:00Z">
          <w:r w:rsidDel="003658C0">
            <w:delText xml:space="preserve"> como parte no incluida en los requisitos del proyecto, </w:delText>
          </w:r>
        </w:del>
      </w:ins>
      <w:ins w:id="10268" w:author="Rodrigo García" w:date="2017-09-29T10:57:00Z">
        <w:r w:rsidR="003658C0">
          <w:t xml:space="preserve"> </w:t>
        </w:r>
      </w:ins>
      <w:ins w:id="10269" w:author="Borja Gonzalez" w:date="2017-09-27T17:28:00Z">
        <w:r>
          <w:t xml:space="preserve">he estado trabajando con </w:t>
        </w:r>
        <w:del w:id="10270" w:author="Rodrigo García" w:date="2017-09-29T10:57:00Z">
          <w:r w:rsidDel="003658C0">
            <w:delText>el</w:delText>
          </w:r>
        </w:del>
      </w:ins>
      <w:ins w:id="10271" w:author="Rodrigo García" w:date="2017-09-29T10:57:00Z">
        <w:r w:rsidR="003658C0">
          <w:t>un</w:t>
        </w:r>
      </w:ins>
      <w:ins w:id="10272" w:author="Borja Gonzalez" w:date="2017-09-27T17:28:00Z">
        <w:r>
          <w:t xml:space="preserve"> repositorio </w:t>
        </w:r>
      </w:ins>
      <w:ins w:id="10273" w:author="Rodrigo García" w:date="2017-09-29T10:57:00Z">
        <w:r w:rsidR="003658C0">
          <w:t xml:space="preserve">remoto </w:t>
        </w:r>
      </w:ins>
      <w:ins w:id="10274" w:author="Borja Gonzalez" w:date="2017-09-27T17:28:00Z">
        <w:r>
          <w:t>Git</w:t>
        </w:r>
        <w:del w:id="10275" w:author="Rodrigo García" w:date="2017-09-29T10:57:00Z">
          <w:r w:rsidDel="003658C0">
            <w:delText>h</w:delText>
          </w:r>
        </w:del>
      </w:ins>
      <w:ins w:id="10276" w:author="Rodrigo García" w:date="2017-09-29T10:57:00Z">
        <w:r w:rsidR="003658C0">
          <w:t>H</w:t>
        </w:r>
      </w:ins>
      <w:ins w:id="10277" w:author="Borja Gonzalez" w:date="2017-09-27T17:28:00Z">
        <w:r>
          <w:t>ub</w:t>
        </w:r>
        <w:del w:id="10278" w:author="Rodrigo García" w:date="2017-09-29T10:57:00Z">
          <w:r w:rsidDel="003658C0">
            <w:delText>, lo cual ha reforzado mi conocimiento en repositorios</w:delText>
          </w:r>
        </w:del>
      </w:ins>
      <w:ins w:id="10279" w:author="Borja Gonzalez" w:date="2017-09-27T17:30:00Z">
        <w:r>
          <w:t>. He utilizado este reposit</w:t>
        </w:r>
        <w:r w:rsidR="000B4D29">
          <w:t xml:space="preserve">orio para tener mi proyecto en más de una ubicación y además para compartir los progresos con mi tutor. </w:t>
        </w:r>
      </w:ins>
      <w:ins w:id="10280" w:author="Borja Gonzalez" w:date="2017-09-27T17:34:00Z">
        <w:r w:rsidR="000B4D29">
          <w:t>Además de tener disponibilidad para ver el código, mi tutor y yo hemos podido realizar cambios sobre el repositorio para hacer correcciones</w:t>
        </w:r>
      </w:ins>
      <w:ins w:id="10281" w:author="Borja Gonzalez" w:date="2017-09-27T18:18:00Z">
        <w:r w:rsidR="007E5FBE">
          <w:t>,</w:t>
        </w:r>
      </w:ins>
      <w:ins w:id="10282" w:author="Borja Gonzalez" w:date="2017-09-27T17:34:00Z">
        <w:r w:rsidR="000B4D29">
          <w:t xml:space="preserve"> por lo que hemos ido actualizando las versiones del repositorio, trabajando as</w:t>
        </w:r>
      </w:ins>
      <w:ins w:id="10283"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284" w:author="Borja Gonzalez" w:date="2017-09-27T17:36:00Z"/>
        </w:rPr>
      </w:pPr>
    </w:p>
    <w:p w14:paraId="07C5B268" w14:textId="49BEC7F4" w:rsidR="000B4D29" w:rsidRDefault="000B4D29">
      <w:pPr>
        <w:rPr>
          <w:ins w:id="10285" w:author="Borja Gonzalez" w:date="2017-09-27T17:38:00Z"/>
        </w:rPr>
        <w:pPrChange w:id="10286"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287" w:author="Borja Gonzalez" w:date="2017-09-27T17:36:00Z">
        <w:r>
          <w:t xml:space="preserve">El link para acceder al repositorio que contiene todo lo que hace falta para poner en funcionamiento la </w:t>
        </w:r>
      </w:ins>
      <w:ins w:id="10288" w:author="Borja Gonzalez" w:date="2017-09-27T17:37:00Z">
        <w:r>
          <w:t>aplicación web y adem</w:t>
        </w:r>
      </w:ins>
      <w:ins w:id="10289" w:author="Borja Gonzalez" w:date="2017-09-27T17:38:00Z">
        <w:r>
          <w:t>ás esta memoria</w:t>
        </w:r>
      </w:ins>
      <w:ins w:id="10290" w:author="Borja Gonzalez" w:date="2017-09-27T18:16:00Z">
        <w:r w:rsidR="003320BE">
          <w:t>,</w:t>
        </w:r>
      </w:ins>
      <w:ins w:id="10291" w:author="Borja Gonzalez" w:date="2017-09-27T17:38:00Z">
        <w:r>
          <w:t xml:space="preserve"> es el siguiente:</w:t>
        </w:r>
      </w:ins>
    </w:p>
    <w:p w14:paraId="0812546A" w14:textId="77777777" w:rsidR="000B4D29" w:rsidRDefault="000B4D29" w:rsidP="0043736C">
      <w:pPr>
        <w:rPr>
          <w:ins w:id="10292" w:author="Borja Gonzalez" w:date="2017-09-27T17:38:00Z"/>
        </w:rPr>
      </w:pPr>
    </w:p>
    <w:p w14:paraId="3CE12CCE" w14:textId="56695977" w:rsidR="000B4D29" w:rsidRPr="00112C69" w:rsidRDefault="000B4D29" w:rsidP="004416B2">
      <w:pPr>
        <w:rPr>
          <w:ins w:id="10293" w:author="Borja Gonzalez" w:date="2017-09-27T16:44:00Z"/>
        </w:rPr>
      </w:pPr>
      <w:ins w:id="10294" w:author="Borja Gonzalez" w:date="2017-09-27T17:38:00Z">
        <w:r w:rsidRPr="000B4D29">
          <w:t>https://github.com/BorjaGD94/TFG/</w:t>
        </w:r>
      </w:ins>
    </w:p>
    <w:p w14:paraId="6BD47EBF" w14:textId="77777777" w:rsidR="00FF4EF1" w:rsidRDefault="00FF4EF1" w:rsidP="004416B2">
      <w:pPr>
        <w:rPr>
          <w:ins w:id="10295" w:author="Borja Gonzalez" w:date="2017-09-27T16:30:00Z"/>
        </w:rPr>
      </w:pPr>
    </w:p>
    <w:p w14:paraId="3A145726" w14:textId="77777777" w:rsidR="00D26C47" w:rsidRPr="00D26C47" w:rsidRDefault="00D26C47" w:rsidP="004416B2">
      <w:pPr>
        <w:rPr>
          <w:ins w:id="10296" w:author="Borja Gonzalez" w:date="2017-09-27T15:52:00Z"/>
        </w:rPr>
      </w:pPr>
    </w:p>
    <w:p w14:paraId="0CDF571E" w14:textId="44E16969" w:rsidR="00273C9D" w:rsidDel="002349CC" w:rsidRDefault="00273C9D" w:rsidP="00E653AA">
      <w:pPr>
        <w:rPr>
          <w:del w:id="10297"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Default="00AC3428" w:rsidP="0043736C">
      <w:pPr>
        <w:pStyle w:val="Ttulo1"/>
        <w:rPr>
          <w:ins w:id="10298" w:author="GONZALEZ DIAZ, BORJA" w:date="2017-10-02T17:11:00Z"/>
          <w:lang w:val="en-US"/>
        </w:rPr>
      </w:pPr>
    </w:p>
    <w:p w14:paraId="516AC08F" w14:textId="77777777" w:rsidR="00AC3428" w:rsidRDefault="00AC3428" w:rsidP="003C6848">
      <w:pPr>
        <w:rPr>
          <w:ins w:id="10299" w:author="GONZALEZ DIAZ, BORJA" w:date="2017-10-02T17:11:00Z"/>
          <w:lang w:val="en-US"/>
        </w:rPr>
      </w:pPr>
    </w:p>
    <w:p w14:paraId="076A1C2C" w14:textId="77777777" w:rsidR="00AC3428" w:rsidRDefault="00AC3428" w:rsidP="003C6848">
      <w:pPr>
        <w:rPr>
          <w:ins w:id="10300" w:author="GONZALEZ DIAZ, BORJA" w:date="2017-10-02T17:11:00Z"/>
          <w:lang w:val="en-US"/>
        </w:rPr>
      </w:pPr>
    </w:p>
    <w:p w14:paraId="0CC77EE2" w14:textId="77777777" w:rsidR="00AC3428" w:rsidRDefault="00AC3428" w:rsidP="003C6848">
      <w:pPr>
        <w:rPr>
          <w:ins w:id="10301" w:author="GONZALEZ DIAZ, BORJA" w:date="2017-10-02T17:11:00Z"/>
          <w:lang w:val="en-US"/>
        </w:rPr>
      </w:pPr>
    </w:p>
    <w:p w14:paraId="5C5B4EBC" w14:textId="77777777" w:rsidR="00AC3428" w:rsidRDefault="00AC3428" w:rsidP="003C6848">
      <w:pPr>
        <w:rPr>
          <w:ins w:id="10302" w:author="GONZALEZ DIAZ, BORJA" w:date="2017-10-02T17:11:00Z"/>
          <w:lang w:val="en-US"/>
        </w:rPr>
      </w:pPr>
    </w:p>
    <w:p w14:paraId="35E869B3" w14:textId="77777777" w:rsidR="00AC3428" w:rsidRDefault="00AC3428" w:rsidP="003C6848">
      <w:pPr>
        <w:rPr>
          <w:ins w:id="10303" w:author="GONZALEZ DIAZ, BORJA" w:date="2017-10-02T17:11:00Z"/>
          <w:lang w:val="en-US"/>
        </w:rPr>
      </w:pPr>
    </w:p>
    <w:p w14:paraId="302BC4FB" w14:textId="77777777" w:rsidR="00AC3428" w:rsidRDefault="00AC3428" w:rsidP="003C6848">
      <w:pPr>
        <w:rPr>
          <w:ins w:id="10304" w:author="GONZALEZ DIAZ, BORJA" w:date="2017-10-02T17:11:00Z"/>
          <w:lang w:val="en-US"/>
        </w:rPr>
      </w:pPr>
    </w:p>
    <w:p w14:paraId="1A309991" w14:textId="77777777" w:rsidR="00AC3428" w:rsidRDefault="00AC3428" w:rsidP="003C6848">
      <w:pPr>
        <w:rPr>
          <w:ins w:id="10305" w:author="GONZALEZ DIAZ, BORJA" w:date="2017-10-02T17:11:00Z"/>
          <w:lang w:val="en-US"/>
        </w:rPr>
      </w:pPr>
    </w:p>
    <w:p w14:paraId="558014FC" w14:textId="77777777" w:rsidR="00AC3428" w:rsidRDefault="00AC3428" w:rsidP="003C6848">
      <w:pPr>
        <w:rPr>
          <w:ins w:id="10306" w:author="GONZALEZ DIAZ, BORJA" w:date="2017-10-02T17:11:00Z"/>
          <w:lang w:val="en-US"/>
        </w:rPr>
      </w:pPr>
    </w:p>
    <w:p w14:paraId="2DB1E210" w14:textId="77777777" w:rsidR="00AC3428" w:rsidRDefault="00AC3428" w:rsidP="003C6848">
      <w:pPr>
        <w:rPr>
          <w:ins w:id="10307" w:author="GONZALEZ DIAZ, BORJA" w:date="2017-10-02T17:11:00Z"/>
          <w:lang w:val="en-US"/>
        </w:rPr>
      </w:pPr>
    </w:p>
    <w:p w14:paraId="1C3A437A" w14:textId="77777777" w:rsidR="00AC3428" w:rsidRDefault="00AC3428" w:rsidP="003C6848">
      <w:pPr>
        <w:rPr>
          <w:ins w:id="10308" w:author="GONZALEZ DIAZ, BORJA" w:date="2017-10-02T17:11:00Z"/>
          <w:lang w:val="en-US"/>
        </w:rPr>
      </w:pPr>
    </w:p>
    <w:p w14:paraId="023B53A0" w14:textId="77777777" w:rsidR="00AC3428" w:rsidRDefault="00AC3428" w:rsidP="003C6848">
      <w:pPr>
        <w:rPr>
          <w:ins w:id="10309" w:author="GONZALEZ DIAZ, BORJA" w:date="2017-10-02T17:11:00Z"/>
          <w:lang w:val="en-US"/>
        </w:rPr>
      </w:pPr>
    </w:p>
    <w:p w14:paraId="3903CC5C" w14:textId="77777777" w:rsidR="00AC3428" w:rsidRDefault="00AC3428" w:rsidP="003C6848">
      <w:pPr>
        <w:rPr>
          <w:ins w:id="10310" w:author="GONZALEZ DIAZ, BORJA" w:date="2017-10-02T17:11:00Z"/>
          <w:lang w:val="en-US"/>
        </w:rPr>
      </w:pPr>
    </w:p>
    <w:p w14:paraId="61C3B7D8" w14:textId="77777777" w:rsidR="00AC3428" w:rsidRDefault="00AC3428" w:rsidP="003C6848">
      <w:pPr>
        <w:rPr>
          <w:ins w:id="10311" w:author="GONZALEZ DIAZ, BORJA" w:date="2017-10-02T17:11:00Z"/>
          <w:lang w:val="en-US"/>
        </w:rPr>
      </w:pPr>
    </w:p>
    <w:p w14:paraId="2C70C2D2" w14:textId="77777777" w:rsidR="00AC3428" w:rsidRDefault="00AC3428" w:rsidP="003C6848">
      <w:pPr>
        <w:rPr>
          <w:ins w:id="10312" w:author="GONZALEZ DIAZ, BORJA" w:date="2017-10-02T17:11:00Z"/>
          <w:lang w:val="en-US"/>
        </w:rPr>
      </w:pPr>
    </w:p>
    <w:p w14:paraId="7CEEB499" w14:textId="77777777" w:rsidR="00AC3428" w:rsidRDefault="00AC3428" w:rsidP="003C6848">
      <w:pPr>
        <w:rPr>
          <w:ins w:id="10313" w:author="GONZALEZ DIAZ, BORJA" w:date="2017-10-02T17:11:00Z"/>
          <w:lang w:val="en-US"/>
        </w:rPr>
      </w:pPr>
    </w:p>
    <w:p w14:paraId="6C934844" w14:textId="77777777" w:rsidR="00AC3428" w:rsidRDefault="00AC3428" w:rsidP="003C6848">
      <w:pPr>
        <w:rPr>
          <w:ins w:id="10314" w:author="GONZALEZ DIAZ, BORJA" w:date="2017-10-02T17:11:00Z"/>
          <w:lang w:val="en-US"/>
        </w:rPr>
      </w:pPr>
    </w:p>
    <w:p w14:paraId="69484E1D" w14:textId="77777777" w:rsidR="00AC3428" w:rsidRPr="003C6848" w:rsidRDefault="00AC3428" w:rsidP="003C6848">
      <w:pPr>
        <w:rPr>
          <w:ins w:id="10315" w:author="GONZALEZ DIAZ, BORJA" w:date="2017-10-02T17:09:00Z"/>
          <w:lang w:val="en-US"/>
        </w:rPr>
      </w:pPr>
    </w:p>
    <w:p w14:paraId="5DD8B691" w14:textId="77777777" w:rsidR="00AC3428" w:rsidRDefault="00AC3428" w:rsidP="00AC3428">
      <w:pPr>
        <w:rPr>
          <w:ins w:id="10316" w:author="GONZALEZ DIAZ, BORJA" w:date="2017-10-02T17:10:00Z"/>
          <w:lang w:val="en-US"/>
        </w:rPr>
      </w:pPr>
    </w:p>
    <w:p w14:paraId="5DE0C313" w14:textId="77777777" w:rsidR="00AC3428" w:rsidRPr="00AC3428" w:rsidRDefault="00AC3428" w:rsidP="00AC3428">
      <w:pPr>
        <w:rPr>
          <w:ins w:id="10317" w:author="GONZALEZ DIAZ, BORJA" w:date="2017-10-02T17:09:00Z"/>
          <w:lang w:val="en-US"/>
        </w:rPr>
      </w:pPr>
    </w:p>
    <w:p w14:paraId="1A42BE23" w14:textId="5EB8128D" w:rsidR="007E178E" w:rsidRPr="0043736C" w:rsidRDefault="005602CA" w:rsidP="0043736C">
      <w:pPr>
        <w:pStyle w:val="Ttulo1"/>
        <w:rPr>
          <w:lang w:val="en-US"/>
        </w:rPr>
      </w:pPr>
      <w:r w:rsidRPr="0043736C">
        <w:rPr>
          <w:lang w:val="en-US"/>
        </w:rPr>
        <w:lastRenderedPageBreak/>
        <w:t xml:space="preserve">8. </w:t>
      </w:r>
      <w:bookmarkStart w:id="10318" w:name="_Toc494726527"/>
      <w:r w:rsidRPr="0043736C">
        <w:rPr>
          <w:lang w:val="en-US"/>
        </w:rPr>
        <w:t xml:space="preserve"> Bibliografía</w:t>
      </w:r>
      <w:bookmarkEnd w:id="10318"/>
      <w:ins w:id="10319" w:author="GONZALEZ DIAZ, BORJA" w:date="2017-10-02T17:46:00Z">
        <w:r w:rsidR="005351DB">
          <w:rPr>
            <w:lang w:val="en-US"/>
          </w:rPr>
          <w:t xml:space="preserve"> y Referencias</w:t>
        </w:r>
      </w:ins>
      <w:del w:id="10320" w:author="GONZALEZ DIAZ, BORJA" w:date="2017-10-02T17:46:00Z">
        <w:r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0321"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0322" w:author="GONZALEZ DIAZ, BORJA" w:date="2017-10-02T16:57:00Z">
        <w:r w:rsidR="004416B2">
          <w:rPr>
            <w:color w:val="000000" w:themeColor="text1"/>
            <w:lang w:val="en-US"/>
          </w:rPr>
          <w:t>.</w:t>
        </w:r>
      </w:ins>
    </w:p>
    <w:p w14:paraId="55075C09" w14:textId="77777777" w:rsidR="003C6848" w:rsidRDefault="003C6848" w:rsidP="00CC6B0C">
      <w:pPr>
        <w:rPr>
          <w:ins w:id="10323" w:author="GONZALEZ DIAZ, BORJA" w:date="2017-10-02T17:42:00Z"/>
          <w:color w:val="000000" w:themeColor="text1"/>
          <w:lang w:val="en-US"/>
        </w:rPr>
      </w:pPr>
    </w:p>
    <w:p w14:paraId="090AAC8B" w14:textId="70EE1D6B" w:rsidR="00CC6B0C" w:rsidDel="00E30AE6" w:rsidRDefault="003C6848" w:rsidP="008F2E6D">
      <w:pPr>
        <w:rPr>
          <w:del w:id="10324" w:author="GONZALEZ DIAZ, BORJA" w:date="2017-10-02T17:07:00Z"/>
          <w:color w:val="000000" w:themeColor="text1"/>
          <w:lang w:val="en-US"/>
        </w:rPr>
      </w:pPr>
      <w:ins w:id="10325"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0326"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0327"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0328" w:author="GONZALEZ DIAZ, BORJA" w:date="2017-10-02T17:07:00Z"/>
          <w:color w:val="000000" w:themeColor="text1"/>
          <w:lang w:val="en-US"/>
        </w:rPr>
      </w:pPr>
    </w:p>
    <w:p w14:paraId="3438CBEF" w14:textId="77777777" w:rsidR="00166006" w:rsidRDefault="00166006" w:rsidP="00E653AA">
      <w:pPr>
        <w:rPr>
          <w:ins w:id="10329"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hyperlink r:id="rId56" w:history="1">
        <w:r w:rsidRPr="0043736C">
          <w:rPr>
            <w:rStyle w:val="Hipervnculo"/>
            <w:color w:val="000000" w:themeColor="text1"/>
            <w:u w:val="none"/>
            <w:lang w:val="en-US"/>
          </w:rPr>
          <w:t>https://es.wikipedia.org/wiki/HTML</w:t>
        </w:r>
      </w:hyperlink>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Default="00E30AE6" w:rsidP="00E30AE6">
      <w:pPr>
        <w:rPr>
          <w:rStyle w:val="Hipervnculo"/>
          <w:color w:val="000000" w:themeColor="text1"/>
          <w:u w:val="none"/>
        </w:rPr>
      </w:pPr>
      <w:r w:rsidRPr="008405D4">
        <w:rPr>
          <w:color w:val="000000" w:themeColor="text1"/>
          <w:lang w:val="en-US"/>
        </w:rPr>
        <w:t>[4]</w:t>
      </w:r>
      <w:r w:rsidRPr="009C0ADC">
        <w:rPr>
          <w:color w:val="000000" w:themeColor="text1"/>
          <w:lang w:val="en-US"/>
        </w:rPr>
        <w:t xml:space="preserve"> </w:t>
      </w:r>
      <w:hyperlink r:id="rId57" w:history="1">
        <w:r w:rsidRPr="0043736C">
          <w:rPr>
            <w:rStyle w:val="Hipervnculo"/>
            <w:color w:val="000000" w:themeColor="text1"/>
            <w:u w:val="none"/>
            <w:lang w:val="en-US"/>
          </w:rPr>
          <w:t>https://es.wikipedia.org/wiki/Hoja_de_estilos_en_cascada</w:t>
        </w:r>
      </w:hyperlink>
    </w:p>
    <w:p w14:paraId="3A43E8C9" w14:textId="77777777" w:rsidR="00E30AE6" w:rsidRDefault="00E30AE6" w:rsidP="00E30AE6">
      <w:pPr>
        <w:rPr>
          <w:rStyle w:val="Hipervnculo"/>
          <w:color w:val="000000" w:themeColor="text1"/>
          <w:u w:val="none"/>
        </w:rPr>
      </w:pPr>
    </w:p>
    <w:p w14:paraId="52CBB9C2" w14:textId="77777777" w:rsidR="00E30AE6" w:rsidRPr="00AC3428" w:rsidRDefault="00E30AE6" w:rsidP="00E30AE6">
      <w:pPr>
        <w:rPr>
          <w:color w:val="000000" w:themeColor="text1"/>
        </w:rPr>
      </w:pPr>
      <w:r w:rsidRPr="00AC3428">
        <w:rPr>
          <w:color w:val="000000" w:themeColor="text1"/>
        </w:rPr>
        <w:t>[5] https://developer.mozilla.org/es/docs/Web/JavaScript</w:t>
      </w:r>
    </w:p>
    <w:p w14:paraId="6CA23146" w14:textId="77777777" w:rsidR="00E30AE6" w:rsidRPr="00AC3428" w:rsidRDefault="00E30AE6" w:rsidP="00E30AE6">
      <w:pPr>
        <w:rPr>
          <w:color w:val="000000" w:themeColor="text1"/>
        </w:rPr>
      </w:pPr>
    </w:p>
    <w:p w14:paraId="2549368E" w14:textId="77777777" w:rsidR="00E30AE6" w:rsidRDefault="00E30AE6" w:rsidP="00E30AE6">
      <w:pPr>
        <w:rPr>
          <w:rStyle w:val="Hipervnculo"/>
          <w:color w:val="000000" w:themeColor="text1"/>
          <w:u w:val="none"/>
        </w:rPr>
      </w:pPr>
      <w:r w:rsidRPr="00AC3428">
        <w:rPr>
          <w:color w:val="000000" w:themeColor="text1"/>
        </w:rPr>
        <w:t xml:space="preserve">[6] </w:t>
      </w:r>
      <w:hyperlink r:id="rId58" w:history="1">
        <w:r w:rsidRPr="00AC3428">
          <w:rPr>
            <w:rStyle w:val="Hipervnculo"/>
            <w:color w:val="000000" w:themeColor="text1"/>
            <w:u w:val="none"/>
          </w:rPr>
          <w:t>https://es.wikipedia.org/wiki/JavaScript</w:t>
        </w:r>
      </w:hyperlink>
    </w:p>
    <w:p w14:paraId="04BE9D43" w14:textId="77777777" w:rsidR="00E30AE6" w:rsidRDefault="00E30AE6" w:rsidP="00E30AE6">
      <w:pPr>
        <w:rPr>
          <w:rStyle w:val="Hipervnculo"/>
          <w:color w:val="000000" w:themeColor="text1"/>
          <w:u w:val="none"/>
        </w:rPr>
      </w:pPr>
    </w:p>
    <w:p w14:paraId="1FA3C53F" w14:textId="77777777" w:rsidR="00E30AE6" w:rsidRPr="00AC3428" w:rsidRDefault="00E30AE6" w:rsidP="00E30AE6">
      <w:pPr>
        <w:rPr>
          <w:color w:val="000000" w:themeColor="text1"/>
        </w:rPr>
      </w:pPr>
      <w:r w:rsidRPr="00AC3428">
        <w:rPr>
          <w:color w:val="000000" w:themeColor="text1"/>
        </w:rPr>
        <w:t xml:space="preserve">[7] </w:t>
      </w:r>
      <w:hyperlink r:id="rId59" w:history="1">
        <w:r w:rsidRPr="00AC3428">
          <w:rPr>
            <w:rStyle w:val="Hipervnculo"/>
          </w:rPr>
          <w:t>http://www.chartjs.org/</w:t>
        </w:r>
      </w:hyperlink>
    </w:p>
    <w:p w14:paraId="68D2B450" w14:textId="77777777" w:rsidR="00E30AE6" w:rsidRPr="00AC3428" w:rsidRDefault="00E30AE6" w:rsidP="00E30AE6">
      <w:pPr>
        <w:rPr>
          <w:color w:val="000000" w:themeColor="text1"/>
        </w:rPr>
      </w:pPr>
    </w:p>
    <w:p w14:paraId="765C4444" w14:textId="77777777" w:rsidR="00E30AE6" w:rsidRPr="00AC3428" w:rsidRDefault="00E30AE6" w:rsidP="00E30AE6">
      <w:pPr>
        <w:rPr>
          <w:color w:val="000000" w:themeColor="text1"/>
        </w:rPr>
      </w:pPr>
      <w:r w:rsidRPr="00AC3428">
        <w:rPr>
          <w:color w:val="000000" w:themeColor="text1"/>
        </w:rPr>
        <w:t>[8] http://papaparse.com/</w:t>
      </w:r>
    </w:p>
    <w:p w14:paraId="4CB3D16C" w14:textId="77777777" w:rsidR="00E30AE6" w:rsidRPr="00AC3428" w:rsidRDefault="00E30AE6" w:rsidP="00E30AE6">
      <w:pPr>
        <w:rPr>
          <w:color w:val="000000" w:themeColor="text1"/>
        </w:rPr>
      </w:pPr>
    </w:p>
    <w:p w14:paraId="29760BA8" w14:textId="77777777" w:rsidR="00E30AE6" w:rsidRPr="00AC3428" w:rsidRDefault="00E30AE6" w:rsidP="00E30AE6">
      <w:pPr>
        <w:rPr>
          <w:rStyle w:val="Hipervnculo"/>
          <w:color w:val="000000" w:themeColor="text1"/>
          <w:u w:val="none"/>
        </w:rPr>
      </w:pPr>
      <w:r w:rsidRPr="00AC3428">
        <w:rPr>
          <w:color w:val="000000" w:themeColor="text1"/>
        </w:rPr>
        <w:t xml:space="preserve">[9] </w:t>
      </w:r>
      <w:hyperlink r:id="rId60" w:history="1">
        <w:r w:rsidRPr="00AC3428">
          <w:rPr>
            <w:rStyle w:val="Hipervnculo"/>
            <w:color w:val="000000" w:themeColor="text1"/>
            <w:u w:val="none"/>
          </w:rPr>
          <w:t>https://es.wikipedia.org/wiki/Node.js</w:t>
        </w:r>
      </w:hyperlink>
    </w:p>
    <w:p w14:paraId="30A9E354" w14:textId="77777777" w:rsidR="00E30AE6" w:rsidRPr="00AC3428" w:rsidRDefault="00E30AE6" w:rsidP="00E30AE6">
      <w:pPr>
        <w:rPr>
          <w:rStyle w:val="Hipervnculo"/>
          <w:color w:val="000000" w:themeColor="text1"/>
          <w:u w:val="none"/>
        </w:rPr>
      </w:pPr>
    </w:p>
    <w:p w14:paraId="0082E94F" w14:textId="77777777" w:rsidR="00E30AE6" w:rsidRPr="00AC3428" w:rsidRDefault="00E30AE6" w:rsidP="00E30AE6">
      <w:pPr>
        <w:rPr>
          <w:rStyle w:val="Hipervnculo"/>
          <w:color w:val="000000" w:themeColor="text1"/>
          <w:u w:val="none"/>
        </w:rPr>
      </w:pPr>
      <w:r w:rsidRPr="00AC3428">
        <w:rPr>
          <w:rStyle w:val="Hipervnculo"/>
          <w:color w:val="000000" w:themeColor="text1"/>
          <w:u w:val="none"/>
        </w:rPr>
        <w:t xml:space="preserve">[10] </w:t>
      </w:r>
      <w:hyperlink r:id="rId61" w:history="1">
        <w:r w:rsidRPr="00AC3428">
          <w:rPr>
            <w:rStyle w:val="Hipervnculo"/>
          </w:rPr>
          <w:t>https://www.netconsulting.es/blog/nodejs/</w:t>
        </w:r>
      </w:hyperlink>
    </w:p>
    <w:p w14:paraId="393D1C5E" w14:textId="77777777" w:rsidR="00E30AE6" w:rsidRPr="00AC3428" w:rsidRDefault="00E30AE6" w:rsidP="00E30AE6">
      <w:pPr>
        <w:rPr>
          <w:rStyle w:val="Hipervnculo"/>
          <w:color w:val="000000" w:themeColor="text1"/>
          <w:u w:val="non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hyperlink r:id="rId62" w:history="1">
        <w:r w:rsidRPr="00BE3BB5">
          <w:rPr>
            <w:rStyle w:val="Hipervnculo"/>
            <w:lang w:val="en-US"/>
          </w:rPr>
          <w:t>http://expressjs.com/es/</w:t>
        </w:r>
      </w:hyperlink>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hyperlink r:id="rId63" w:history="1">
        <w:r w:rsidRPr="0043736C">
          <w:rPr>
            <w:rStyle w:val="Hipervnculo"/>
            <w:color w:val="000000" w:themeColor="text1"/>
            <w:u w:val="none"/>
            <w:lang w:val="en-US"/>
          </w:rPr>
          <w:t>https://en.wikipedia.org/wiki/Socket.IO</w:t>
        </w:r>
      </w:hyperlink>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hyperlink r:id="rId64" w:history="1">
        <w:r w:rsidRPr="00BE3BB5">
          <w:rPr>
            <w:rStyle w:val="Hipervnculo"/>
            <w:lang w:val="en-US"/>
          </w:rPr>
          <w:t>https://socket.io/docs/</w:t>
        </w:r>
      </w:hyperlink>
    </w:p>
    <w:p w14:paraId="7A72A95D" w14:textId="77777777" w:rsidR="00E30AE6" w:rsidRDefault="00E30AE6" w:rsidP="00E30AE6">
      <w:pPr>
        <w:rPr>
          <w:rStyle w:val="Hipervnculo"/>
          <w:color w:val="000000" w:themeColor="text1"/>
          <w:u w:val="none"/>
          <w:lang w:val="en-US"/>
        </w:rPr>
      </w:pPr>
    </w:p>
    <w:p w14:paraId="7C52ABD5" w14:textId="136234EA" w:rsidR="00E30AE6" w:rsidRDefault="00E30AE6" w:rsidP="00E30AE6">
      <w:pPr>
        <w:rPr>
          <w:rStyle w:val="Hipervnculo"/>
          <w:color w:val="000000" w:themeColor="text1"/>
          <w:u w:val="none"/>
        </w:rPr>
      </w:pPr>
      <w:r w:rsidRPr="009C0ADC">
        <w:rPr>
          <w:color w:val="000000" w:themeColor="text1"/>
          <w:lang w:val="en-US"/>
        </w:rPr>
        <w:t xml:space="preserve">[14] </w:t>
      </w:r>
      <w:hyperlink r:id="rId65" w:history="1">
        <w:r w:rsidRPr="0043736C">
          <w:rPr>
            <w:rStyle w:val="Hipervnculo"/>
            <w:color w:val="000000" w:themeColor="text1"/>
            <w:u w:val="none"/>
            <w:lang w:val="en-US"/>
          </w:rPr>
          <w:t>https://es.wikipedia.org/wiki/Base_de_datos</w:t>
        </w:r>
      </w:hyperlink>
    </w:p>
    <w:p w14:paraId="57E48755" w14:textId="77777777" w:rsidR="00E30AE6" w:rsidRDefault="00E30AE6" w:rsidP="00E30AE6">
      <w:pPr>
        <w:rPr>
          <w:rStyle w:val="Hipervnculo"/>
          <w:color w:val="000000" w:themeColor="text1"/>
          <w:u w:val="none"/>
        </w:rPr>
      </w:pPr>
    </w:p>
    <w:p w14:paraId="34914D57" w14:textId="77777777" w:rsidR="00E30AE6" w:rsidRPr="00AC3428" w:rsidRDefault="00E30AE6" w:rsidP="00E30AE6">
      <w:pPr>
        <w:rPr>
          <w:rStyle w:val="Hipervnculo"/>
          <w:color w:val="000000" w:themeColor="text1"/>
          <w:u w:val="none"/>
        </w:rPr>
      </w:pPr>
      <w:r w:rsidRPr="00AC3428">
        <w:rPr>
          <w:color w:val="000000" w:themeColor="text1"/>
        </w:rPr>
        <w:t xml:space="preserve">[15] </w:t>
      </w:r>
      <w:hyperlink r:id="rId66" w:history="1">
        <w:r w:rsidRPr="00AC3428">
          <w:rPr>
            <w:rStyle w:val="Hipervnculo"/>
            <w:color w:val="000000" w:themeColor="text1"/>
            <w:u w:val="none"/>
          </w:rPr>
          <w:t>https://es.wikipedia.org/wiki/SQLite</w:t>
        </w:r>
      </w:hyperlink>
    </w:p>
    <w:p w14:paraId="4550E570" w14:textId="77777777" w:rsidR="00E30AE6" w:rsidRPr="00AC3428" w:rsidRDefault="00E30AE6" w:rsidP="00E30AE6">
      <w:pPr>
        <w:rPr>
          <w:rStyle w:val="Hipervnculo"/>
          <w:color w:val="000000" w:themeColor="text1"/>
          <w:u w:val="non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hyperlink r:id="rId67" w:history="1">
        <w:r w:rsidRPr="00BE3BB5">
          <w:rPr>
            <w:rStyle w:val="Hipervnculo"/>
            <w:lang w:val="en-US"/>
          </w:rPr>
          <w:t>https://www.sqlite.org/</w:t>
        </w:r>
      </w:hyperlink>
    </w:p>
    <w:p w14:paraId="58EFF63C" w14:textId="77777777" w:rsidR="00E30AE6" w:rsidRDefault="00E30AE6" w:rsidP="00E30AE6">
      <w:pPr>
        <w:rPr>
          <w:rStyle w:val="Hipervnculo"/>
          <w:color w:val="000000" w:themeColor="text1"/>
          <w:u w:val="none"/>
          <w:lang w:val="en-US"/>
        </w:rPr>
      </w:pPr>
    </w:p>
    <w:p w14:paraId="72CE1BA1" w14:textId="63E754A6" w:rsidR="00E30AE6" w:rsidRDefault="00E30AE6" w:rsidP="00E30AE6">
      <w:pPr>
        <w:rPr>
          <w:rStyle w:val="Hipervnculo"/>
          <w:color w:val="000000" w:themeColor="text1"/>
          <w:u w:val="none"/>
        </w:rPr>
      </w:pPr>
      <w:r w:rsidRPr="009C0ADC">
        <w:rPr>
          <w:color w:val="000000" w:themeColor="text1"/>
          <w:lang w:val="en-US"/>
        </w:rPr>
        <w:t xml:space="preserve">[17] </w:t>
      </w:r>
      <w:hyperlink r:id="rId68" w:history="1">
        <w:r w:rsidRPr="0043736C">
          <w:rPr>
            <w:rStyle w:val="Hipervnculo"/>
            <w:color w:val="000000" w:themeColor="text1"/>
            <w:u w:val="none"/>
            <w:lang w:val="en-US"/>
          </w:rPr>
          <w:t>https://es.wikipedia.org/wiki/ACID</w:t>
        </w:r>
      </w:hyperlink>
    </w:p>
    <w:p w14:paraId="05AF1130" w14:textId="77777777" w:rsidR="00E30AE6" w:rsidRDefault="00E30AE6" w:rsidP="00E30AE6">
      <w:pPr>
        <w:rPr>
          <w:rStyle w:val="Hipervnculo"/>
          <w:color w:val="000000" w:themeColor="text1"/>
          <w:u w:val="none"/>
        </w:rPr>
      </w:pPr>
    </w:p>
    <w:p w14:paraId="283317D6" w14:textId="7540F2E7" w:rsidR="00E30AE6" w:rsidRPr="00AC3428" w:rsidRDefault="00E30AE6" w:rsidP="00E30AE6">
      <w:pPr>
        <w:rPr>
          <w:color w:val="000000" w:themeColor="text1"/>
        </w:rPr>
      </w:pPr>
      <w:r w:rsidRPr="00AC3428">
        <w:rPr>
          <w:color w:val="000000" w:themeColor="text1"/>
        </w:rPr>
        <w:t>[18] https://github.com/mapbox/node-sqlite3</w:t>
      </w:r>
    </w:p>
    <w:p w14:paraId="36FA89D3" w14:textId="77777777" w:rsidR="00E30AE6" w:rsidRPr="00AC3428" w:rsidRDefault="00E30AE6" w:rsidP="00E653AA">
      <w:pPr>
        <w:rPr>
          <w:color w:val="000000" w:themeColor="text1"/>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hyperlink r:id="rId69" w:history="1">
        <w:r w:rsidR="0071428C" w:rsidRPr="00BE3BB5">
          <w:rPr>
            <w:rStyle w:val="Hipervnculo"/>
            <w:lang w:val="en-US"/>
          </w:rPr>
          <w:t>http://www.weriumsolutions.com/basic-pro/</w:t>
        </w:r>
      </w:hyperlink>
    </w:p>
    <w:p w14:paraId="2CEEA122" w14:textId="7FF7E3C3" w:rsidR="007E178E" w:rsidRPr="0043736C" w:rsidDel="00E30AE6" w:rsidRDefault="00406C9B" w:rsidP="00E653AA">
      <w:pPr>
        <w:rPr>
          <w:del w:id="10330" w:author="GONZALEZ DIAZ, BORJA" w:date="2017-10-02T17:07:00Z"/>
          <w:rStyle w:val="Hipervnculo"/>
          <w:color w:val="000000" w:themeColor="text1"/>
          <w:u w:val="none"/>
          <w:lang w:val="en-US"/>
        </w:rPr>
      </w:pPr>
      <w:del w:id="10331" w:author="GONZALEZ DIAZ, BORJA" w:date="2017-10-02T17:07:00Z">
        <w:r w:rsidRPr="0043736C" w:rsidDel="00E30AE6">
          <w:rPr>
            <w:color w:val="000000" w:themeColor="text1"/>
          </w:rPr>
          <w:fldChar w:fldCharType="begin"/>
        </w:r>
        <w:r w:rsidRPr="0043736C" w:rsidDel="00E30AE6">
          <w:rPr>
            <w:color w:val="000000" w:themeColor="text1"/>
            <w:lang w:val="en-US"/>
          </w:rPr>
          <w:delInstrText xml:space="preserve"> HYPERLINK "https://es.wikipedia.org/wiki/SQLite" </w:delInstrText>
        </w:r>
        <w:r w:rsidRPr="0043736C" w:rsidDel="00E30AE6">
          <w:rPr>
            <w:color w:val="000000" w:themeColor="text1"/>
          </w:rPr>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0332"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0333" w:author="GONZALEZ DIAZ, BORJA" w:date="2017-10-02T17:07:00Z"/>
          <w:rStyle w:val="Hipervnculo"/>
          <w:color w:val="000000" w:themeColor="text1"/>
          <w:u w:val="none"/>
          <w:lang w:val="en-US"/>
        </w:rPr>
      </w:pPr>
      <w:del w:id="10334"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0335"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0336" w:author="GONZALEZ DIAZ, BORJA" w:date="2017-10-02T17:08:00Z"/>
          <w:color w:val="000000" w:themeColor="text1"/>
          <w:lang w:val="en-US"/>
        </w:rPr>
      </w:pPr>
      <w:del w:id="10337"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0338" w:author="GONZALEZ DIAZ, BORJA" w:date="2017-10-02T17:07:00Z"/>
          <w:color w:val="000000" w:themeColor="text1"/>
          <w:lang w:val="en-US"/>
        </w:rPr>
      </w:pPr>
    </w:p>
    <w:p w14:paraId="139C0C89" w14:textId="68410B3A" w:rsidR="0029131B" w:rsidRPr="0043736C" w:rsidDel="00E30AE6" w:rsidRDefault="00406C9B" w:rsidP="00E653AA">
      <w:pPr>
        <w:rPr>
          <w:del w:id="10339" w:author="GONZALEZ DIAZ, BORJA" w:date="2017-10-02T17:07:00Z"/>
          <w:color w:val="000000" w:themeColor="text1"/>
          <w:lang w:val="en-US"/>
        </w:rPr>
      </w:pPr>
      <w:del w:id="10340" w:author="GONZALEZ DIAZ, BORJA" w:date="2017-10-02T17:07:00Z">
        <w:r w:rsidRPr="0043736C" w:rsidDel="00E30AE6">
          <w:rPr>
            <w:color w:val="000000" w:themeColor="text1"/>
          </w:rPr>
          <w:fldChar w:fldCharType="begin"/>
        </w:r>
        <w:r w:rsidRPr="0043736C" w:rsidDel="00E30AE6">
          <w:rPr>
            <w:color w:val="000000" w:themeColor="text1"/>
            <w:lang w:val="en-US"/>
          </w:rPr>
          <w:delInstrText xml:space="preserve"> HYPERLINK "https://es.wikipedia.org/wiki/Base_de_datos" </w:delInstrText>
        </w:r>
        <w:r w:rsidRPr="0043736C" w:rsidDel="00E30AE6">
          <w:rPr>
            <w:color w:val="000000" w:themeColor="text1"/>
          </w:rPr>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0341" w:author="GONZALEZ DIAZ, BORJA" w:date="2017-10-02T17:08:00Z"/>
          <w:color w:val="000000" w:themeColor="text1"/>
          <w:lang w:val="en-US"/>
        </w:rPr>
      </w:pPr>
      <w:del w:id="10342" w:author="GONZALEZ DIAZ, BORJA" w:date="2017-10-02T17:08:00Z">
        <w:r w:rsidRPr="0043736C" w:rsidDel="00E30AE6">
          <w:rPr>
            <w:color w:val="000000" w:themeColor="text1"/>
          </w:rPr>
          <w:fldChar w:fldCharType="begin"/>
        </w:r>
        <w:r w:rsidRPr="0043736C" w:rsidDel="00E30AE6">
          <w:rPr>
            <w:color w:val="000000" w:themeColor="text1"/>
            <w:lang w:val="en-US"/>
          </w:rPr>
          <w:delInstrText xml:space="preserve"> HYPERLINK "https://es.wikipedia.org/wiki/ACID" </w:delInstrText>
        </w:r>
        <w:r w:rsidRPr="0043736C" w:rsidDel="00E30AE6">
          <w:rPr>
            <w:color w:val="000000" w:themeColor="text1"/>
          </w:rPr>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0343" w:author="GONZALEZ DIAZ, BORJA" w:date="2017-10-02T17:52:00Z"/>
        </w:rPr>
      </w:pPr>
      <w:ins w:id="10344" w:author="GONZALEZ DIAZ, BORJA" w:date="2017-10-02T17:52:00Z">
        <w:r w:rsidRPr="004A10B3">
          <w:rPr>
            <w:rPrChange w:id="10345" w:author="GONZALEZ DIAZ, BORJA" w:date="2017-10-02T17:52:00Z">
              <w:rPr>
                <w:lang w:val="en-US"/>
              </w:rPr>
            </w:rPrChange>
          </w:rPr>
          <w:t xml:space="preserve">Figura 1 - </w:t>
        </w:r>
        <w:r>
          <w:fldChar w:fldCharType="begin"/>
        </w:r>
        <w:r>
          <w:instrText xml:space="preserve"> HYPERLINK "</w:instrText>
        </w:r>
        <w:r w:rsidRPr="004A10B3">
          <w:rPr>
            <w:rPrChange w:id="10346"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0347"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0348" w:author="GONZALEZ DIAZ, BORJA" w:date="2017-10-02T17:52:00Z"/>
        </w:rPr>
      </w:pPr>
    </w:p>
    <w:p w14:paraId="4B6D33B5" w14:textId="77777777" w:rsidR="004A10B3" w:rsidRDefault="004A10B3" w:rsidP="00E653AA">
      <w:pPr>
        <w:rPr>
          <w:ins w:id="10349" w:author="GONZALEZ DIAZ, BORJA" w:date="2017-10-02T17:52:00Z"/>
        </w:rPr>
      </w:pPr>
    </w:p>
    <w:p w14:paraId="5831DF34" w14:textId="2E3071D0" w:rsidR="004A10B3" w:rsidRDefault="004A10B3" w:rsidP="00E653AA">
      <w:pPr>
        <w:rPr>
          <w:ins w:id="10350" w:author="GONZALEZ DIAZ, BORJA" w:date="2017-10-02T17:52:00Z"/>
        </w:rPr>
      </w:pPr>
      <w:ins w:id="10351"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0352" w:author="GONZALEZ DIAZ, BORJA" w:date="2017-10-02T17:52:00Z"/>
        </w:rPr>
      </w:pPr>
    </w:p>
    <w:p w14:paraId="138B0717" w14:textId="09BC1AE0" w:rsidR="004A10B3" w:rsidRDefault="004A10B3" w:rsidP="00E653AA">
      <w:pPr>
        <w:rPr>
          <w:ins w:id="10353" w:author="GONZALEZ DIAZ, BORJA" w:date="2017-10-02T17:56:00Z"/>
        </w:rPr>
      </w:pPr>
      <w:ins w:id="10354" w:author="GONZALEZ DIAZ, BORJA" w:date="2017-10-02T17:52:00Z">
        <w:r>
          <w:t xml:space="preserve">Figura 3 - </w:t>
        </w:r>
      </w:ins>
      <w:ins w:id="10355" w:author="GONZALEZ DIAZ, BORJA" w:date="2017-10-02T17:56:00Z">
        <w:r w:rsidR="00BA6CE3">
          <w:fldChar w:fldCharType="begin"/>
        </w:r>
        <w:r w:rsidR="00BA6CE3">
          <w:instrText xml:space="preserve"> HYPERLINK "</w:instrText>
        </w:r>
      </w:ins>
      <w:ins w:id="10356" w:author="GONZALEZ DIAZ, BORJA" w:date="2017-10-02T17:55:00Z">
        <w:r w:rsidR="00BA6CE3" w:rsidRPr="00BA6CE3">
          <w:instrText>http://www.weriumsolutions.com/basic-pro/</w:instrText>
        </w:r>
      </w:ins>
      <w:ins w:id="10357" w:author="GONZALEZ DIAZ, BORJA" w:date="2017-10-02T17:56:00Z">
        <w:r w:rsidR="00BA6CE3">
          <w:instrText xml:space="preserve">" </w:instrText>
        </w:r>
        <w:r w:rsidR="00BA6CE3">
          <w:fldChar w:fldCharType="separate"/>
        </w:r>
      </w:ins>
      <w:ins w:id="10358" w:author="GONZALEZ DIAZ, BORJA" w:date="2017-10-02T17:55:00Z">
        <w:r w:rsidR="00BA6CE3" w:rsidRPr="00BE3BB5">
          <w:rPr>
            <w:rStyle w:val="Hipervnculo"/>
          </w:rPr>
          <w:t>http://www.weriumsolutions.com/basic-pro/</w:t>
        </w:r>
      </w:ins>
      <w:ins w:id="10359" w:author="GONZALEZ DIAZ, BORJA" w:date="2017-10-02T17:56:00Z">
        <w:r w:rsidR="00BA6CE3">
          <w:fldChar w:fldCharType="end"/>
        </w:r>
      </w:ins>
    </w:p>
    <w:p w14:paraId="606A9766" w14:textId="77777777" w:rsidR="00BA6CE3" w:rsidRPr="004A10B3" w:rsidRDefault="00BA6CE3" w:rsidP="00E653AA">
      <w:pPr>
        <w:rPr>
          <w:ins w:id="10360" w:author="GONZALEZ DIAZ, BORJA" w:date="2017-10-02T17:52:00Z"/>
          <w:color w:val="000000" w:themeColor="text1"/>
        </w:rPr>
      </w:pPr>
    </w:p>
    <w:p w14:paraId="62CAAA03" w14:textId="2AF54708" w:rsidR="00EB218B" w:rsidRPr="004A10B3" w:rsidRDefault="00EB218B" w:rsidP="00E653AA">
      <w:pPr>
        <w:rPr>
          <w:ins w:id="10361" w:author="Rodrigo García" w:date="2017-09-29T10:57:00Z"/>
        </w:rPr>
      </w:pPr>
    </w:p>
    <w:p w14:paraId="1EB2D127" w14:textId="77777777" w:rsidR="003658C0" w:rsidRPr="004A10B3" w:rsidRDefault="003658C0" w:rsidP="00E653AA"/>
    <w:sectPr w:rsidR="003658C0" w:rsidRPr="004A10B3" w:rsidSect="00BE7488">
      <w:headerReference w:type="default" r:id="rId70"/>
      <w:footerReference w:type="even" r:id="rId71"/>
      <w:footerReference w:type="default" r:id="rId72"/>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6" w:author="Rodrigo García" w:date="2017-09-29T10:26:00Z" w:initials="RG">
    <w:p w14:paraId="47B2BB5A" w14:textId="24D6C98B" w:rsidR="005602CA" w:rsidRDefault="005602CA">
      <w:pPr>
        <w:pStyle w:val="Textocomentario"/>
      </w:pPr>
      <w:r>
        <w:rPr>
          <w:rStyle w:val="Refdecomentario"/>
        </w:rPr>
        <w:annotationRef/>
      </w:r>
      <w:r>
        <w:t>En la tabla, ¿puedes cambiar los recuadros en blanco por ticks o, al menos, por cruces?</w:t>
      </w:r>
    </w:p>
  </w:comment>
  <w:comment w:id="1087" w:author="Rodrigo García" w:date="2017-09-29T10:29:00Z" w:initials="RG">
    <w:p w14:paraId="33BBDE5E" w14:textId="335EBD48" w:rsidR="005602CA" w:rsidRDefault="005602CA">
      <w:pPr>
        <w:pStyle w:val="Textocomentario"/>
      </w:pPr>
      <w:r>
        <w:rPr>
          <w:rStyle w:val="Refdecomentario"/>
        </w:rPr>
        <w:annotationRef/>
      </w:r>
      <w:r>
        <w:t>Habla antes de la tabla de dónde sale este archivo CSV y por qué tienes que usarlo.</w:t>
      </w:r>
    </w:p>
  </w:comment>
  <w:comment w:id="1136" w:author="Rodrigo García" w:date="2017-09-29T10:32:00Z" w:initials="RG">
    <w:p w14:paraId="73EB9047" w14:textId="01C25D8B" w:rsidR="005602CA" w:rsidRDefault="005602CA">
      <w:pPr>
        <w:pStyle w:val="Textocomentario"/>
      </w:pPr>
      <w:r>
        <w:rPr>
          <w:rStyle w:val="Refdecomentario"/>
        </w:rPr>
        <w:annotationRef/>
      </w:r>
      <w:r>
        <w:t>Esto me sale descolocado y a la derecha. ¿A ti también?</w:t>
      </w:r>
    </w:p>
  </w:comment>
  <w:comment w:id="1173" w:author="Rodrigo García" w:date="2017-09-29T10:33:00Z" w:initials="RG">
    <w:p w14:paraId="5A41E928" w14:textId="69B5F15A" w:rsidR="005602CA" w:rsidRDefault="005602CA">
      <w:pPr>
        <w:pStyle w:val="Textocomentario"/>
      </w:pPr>
      <w:r>
        <w:rPr>
          <w:rStyle w:val="Refdecomentario"/>
        </w:rPr>
        <w:annotationRef/>
      </w:r>
      <w:r>
        <w:t>Igual que el comentario anterior.</w:t>
      </w:r>
    </w:p>
  </w:comment>
  <w:comment w:id="6023" w:author="Rodrigo García" w:date="2017-09-29T10:34:00Z" w:initials="RG">
    <w:p w14:paraId="5F4FC1E0" w14:textId="06BEB895" w:rsidR="005602CA" w:rsidRDefault="005602CA">
      <w:pPr>
        <w:pStyle w:val="Textocomentario"/>
      </w:pPr>
      <w:r>
        <w:rPr>
          <w:rStyle w:val="Refdecomentario"/>
        </w:rPr>
        <w:annotationRef/>
      </w:r>
      <w:r>
        <w:t>Añádela al estado del arte.</w:t>
      </w:r>
    </w:p>
  </w:comment>
  <w:comment w:id="9224" w:author="Rodrigo García" w:date="2017-09-29T10:39:00Z" w:initials="RG">
    <w:p w14:paraId="53E716A0" w14:textId="77777777" w:rsidR="005602CA" w:rsidRDefault="005602CA" w:rsidP="00D828AA">
      <w:pPr>
        <w:pStyle w:val="Textocomentario"/>
      </w:pPr>
      <w:r>
        <w:rPr>
          <w:rStyle w:val="Refdecomentario"/>
        </w:rPr>
        <w:annotationRef/>
      </w:r>
      <w:r>
        <w:t>Esto lo mueves al capítulo de diseño/implementación.</w:t>
      </w:r>
    </w:p>
  </w:comment>
  <w:comment w:id="9409" w:author="Rodrigo García" w:date="2017-09-29T10:39:00Z" w:initials="RG">
    <w:p w14:paraId="42E841D7" w14:textId="6BA4BF1D" w:rsidR="005602CA" w:rsidRDefault="005602CA">
      <w:pPr>
        <w:pStyle w:val="Textocomentario"/>
      </w:pPr>
      <w:r>
        <w:rPr>
          <w:rStyle w:val="Refdecomentario"/>
        </w:rPr>
        <w:annotationRef/>
      </w:r>
      <w:r>
        <w:t>En los que siguen te faltan las descripciones breves que has puesto en los anteriores.</w:t>
      </w:r>
    </w:p>
  </w:comment>
  <w:comment w:id="9973" w:author="Rodrigo García" w:date="2017-09-29T10:43:00Z" w:initials="RG">
    <w:p w14:paraId="278AF4B5" w14:textId="6377E14B" w:rsidR="005602CA" w:rsidRDefault="005602CA">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5CEAA" w14:textId="77777777" w:rsidR="007663B9" w:rsidRDefault="007663B9" w:rsidP="003E4A9E">
      <w:r>
        <w:separator/>
      </w:r>
    </w:p>
  </w:endnote>
  <w:endnote w:type="continuationSeparator" w:id="0">
    <w:p w14:paraId="6E6F5A92" w14:textId="77777777" w:rsidR="007663B9" w:rsidRDefault="007663B9"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5602CA" w:rsidRDefault="005602CA" w:rsidP="004C0379">
    <w:pPr>
      <w:pStyle w:val="Piedepgina"/>
      <w:framePr w:wrap="around" w:vAnchor="text" w:hAnchor="margin" w:xAlign="right" w:y="1"/>
      <w:rPr>
        <w:ins w:id="10365" w:author="Borja Gonzalez" w:date="2017-09-27T14:54:00Z"/>
        <w:rStyle w:val="Nmerodepgina"/>
      </w:rPr>
    </w:pPr>
    <w:ins w:id="10366"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5602CA" w:rsidRDefault="005602CA">
    <w:pPr>
      <w:pStyle w:val="Piedepgina"/>
      <w:ind w:right="360"/>
      <w:pPrChange w:id="10367"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5602CA" w:rsidRDefault="005602CA" w:rsidP="004C0379">
    <w:pPr>
      <w:pStyle w:val="Piedepgina"/>
      <w:framePr w:wrap="around" w:vAnchor="text" w:hAnchor="margin" w:xAlign="right" w:y="1"/>
      <w:rPr>
        <w:ins w:id="10368" w:author="Borja Gonzalez" w:date="2017-09-27T14:54:00Z"/>
        <w:rStyle w:val="Nmerodepgina"/>
      </w:rPr>
    </w:pPr>
    <w:ins w:id="10369"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D77856">
      <w:rPr>
        <w:rStyle w:val="Nmerodepgina"/>
        <w:noProof/>
      </w:rPr>
      <w:t>12</w:t>
    </w:r>
    <w:ins w:id="10370" w:author="Borja Gonzalez" w:date="2017-09-27T14:54:00Z">
      <w:r>
        <w:rPr>
          <w:rStyle w:val="Nmerodepgina"/>
        </w:rPr>
        <w:fldChar w:fldCharType="end"/>
      </w:r>
    </w:ins>
  </w:p>
  <w:p w14:paraId="167431DB" w14:textId="77777777" w:rsidR="005602CA" w:rsidRDefault="005602CA"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C3CAD" w14:textId="77777777" w:rsidR="007663B9" w:rsidRDefault="007663B9" w:rsidP="003E4A9E">
      <w:r>
        <w:separator/>
      </w:r>
    </w:p>
  </w:footnote>
  <w:footnote w:type="continuationSeparator" w:id="0">
    <w:p w14:paraId="3EEFE89E" w14:textId="77777777" w:rsidR="007663B9" w:rsidRDefault="007663B9"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5602CA" w:rsidRPr="005B2B79" w:rsidRDefault="005602CA" w:rsidP="005B2B79">
    <w:pPr>
      <w:pStyle w:val="Encabezado"/>
    </w:pPr>
    <w:ins w:id="10362" w:author="GONZALEZ DIAZ, BORJA" w:date="2017-10-02T16:38:00Z">
      <w:r>
        <w:fldChar w:fldCharType="begin"/>
      </w:r>
      <w:r>
        <w:instrText xml:space="preserve"> STYLEREF  "Título 1"  \* MERGEFORMAT </w:instrText>
      </w:r>
    </w:ins>
    <w:r w:rsidR="008E6F5B">
      <w:fldChar w:fldCharType="separate"/>
    </w:r>
    <w:r w:rsidR="00D77856">
      <w:rPr>
        <w:noProof/>
      </w:rPr>
      <w:t>2.  Estado del arte</w:t>
    </w:r>
    <w:ins w:id="10363" w:author="GONZALEZ DIAZ, BORJA" w:date="2017-10-02T16:38:00Z">
      <w:r>
        <w:fldChar w:fldCharType="end"/>
      </w:r>
    </w:ins>
    <w:ins w:id="10364"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19C9"/>
    <w:rsid w:val="001126FD"/>
    <w:rsid w:val="00112C69"/>
    <w:rsid w:val="00120291"/>
    <w:rsid w:val="001405D9"/>
    <w:rsid w:val="00155116"/>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A2E6C"/>
    <w:rsid w:val="002A3C4D"/>
    <w:rsid w:val="002C0A43"/>
    <w:rsid w:val="002C21D7"/>
    <w:rsid w:val="002C73BC"/>
    <w:rsid w:val="002D1E73"/>
    <w:rsid w:val="002D3B74"/>
    <w:rsid w:val="002D59F7"/>
    <w:rsid w:val="002E0B49"/>
    <w:rsid w:val="002E3900"/>
    <w:rsid w:val="002E479F"/>
    <w:rsid w:val="002F10CA"/>
    <w:rsid w:val="00301ECB"/>
    <w:rsid w:val="003022BA"/>
    <w:rsid w:val="0030478B"/>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965A8"/>
    <w:rsid w:val="0039667F"/>
    <w:rsid w:val="003970D7"/>
    <w:rsid w:val="003B170A"/>
    <w:rsid w:val="003B1915"/>
    <w:rsid w:val="003B2F49"/>
    <w:rsid w:val="003B3448"/>
    <w:rsid w:val="003B7083"/>
    <w:rsid w:val="003C284A"/>
    <w:rsid w:val="003C2907"/>
    <w:rsid w:val="003C6848"/>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5F8A"/>
    <w:rsid w:val="0050601B"/>
    <w:rsid w:val="00506C74"/>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663B9"/>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E60B0"/>
    <w:rsid w:val="008E6F5B"/>
    <w:rsid w:val="008F2E6D"/>
    <w:rsid w:val="008F436C"/>
    <w:rsid w:val="008F5D78"/>
    <w:rsid w:val="009046E6"/>
    <w:rsid w:val="009139CA"/>
    <w:rsid w:val="009206C3"/>
    <w:rsid w:val="009239DB"/>
    <w:rsid w:val="00923E91"/>
    <w:rsid w:val="009243EF"/>
    <w:rsid w:val="009252D8"/>
    <w:rsid w:val="00925B9A"/>
    <w:rsid w:val="0093234F"/>
    <w:rsid w:val="00932FA0"/>
    <w:rsid w:val="00932FAE"/>
    <w:rsid w:val="00933DFD"/>
    <w:rsid w:val="009370C0"/>
    <w:rsid w:val="009550DF"/>
    <w:rsid w:val="0096101D"/>
    <w:rsid w:val="00962AC3"/>
    <w:rsid w:val="00964DB4"/>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7B4C"/>
    <w:rsid w:val="00A51E6E"/>
    <w:rsid w:val="00A54BEB"/>
    <w:rsid w:val="00A562AB"/>
    <w:rsid w:val="00A572F0"/>
    <w:rsid w:val="00A601FD"/>
    <w:rsid w:val="00A60E83"/>
    <w:rsid w:val="00A64FD8"/>
    <w:rsid w:val="00A66D59"/>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3333"/>
    <w:rsid w:val="00B555CB"/>
    <w:rsid w:val="00B60BF4"/>
    <w:rsid w:val="00B60C6A"/>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4DF2"/>
    <w:rsid w:val="00D25341"/>
    <w:rsid w:val="00D2609E"/>
    <w:rsid w:val="00D26C47"/>
    <w:rsid w:val="00D32ACC"/>
    <w:rsid w:val="00D33769"/>
    <w:rsid w:val="00D3409D"/>
    <w:rsid w:val="00D37573"/>
    <w:rsid w:val="00D464F3"/>
    <w:rsid w:val="00D51A6F"/>
    <w:rsid w:val="00D7334C"/>
    <w:rsid w:val="00D77856"/>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9089A"/>
    <w:rsid w:val="00F93134"/>
    <w:rsid w:val="00F93CA9"/>
    <w:rsid w:val="00F95614"/>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en.wikipedia.org/wiki/Socket.IO" TargetMode="External"/><Relationship Id="rId64" Type="http://schemas.openxmlformats.org/officeDocument/2006/relationships/hyperlink" Target="https://socket.io/docs/" TargetMode="External"/><Relationship Id="rId65" Type="http://schemas.openxmlformats.org/officeDocument/2006/relationships/hyperlink" Target="https://es.wikipedia.org/wiki/Base_de_datos" TargetMode="External"/><Relationship Id="rId66" Type="http://schemas.openxmlformats.org/officeDocument/2006/relationships/hyperlink" Target="https://es.wikipedia.org/wiki/SQLite" TargetMode="External"/><Relationship Id="rId67" Type="http://schemas.openxmlformats.org/officeDocument/2006/relationships/hyperlink" Target="https://www.sqlite.org/" TargetMode="External"/><Relationship Id="rId68" Type="http://schemas.openxmlformats.org/officeDocument/2006/relationships/hyperlink" Target="https://es.wikipedia.org/wiki/ACID" TargetMode="External"/><Relationship Id="rId69" Type="http://schemas.openxmlformats.org/officeDocument/2006/relationships/hyperlink" Target="http://www.weriumsolutions.com/basic-pro/"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yperlink" Target="https://es.wikipedia.org/wiki/HTML" TargetMode="External"/><Relationship Id="rId57" Type="http://schemas.openxmlformats.org/officeDocument/2006/relationships/hyperlink" Target="https://es.wikipedia.org/wiki/Hoja_de_estilos_en_cascada" TargetMode="External"/><Relationship Id="rId58" Type="http://schemas.openxmlformats.org/officeDocument/2006/relationships/hyperlink" Target="https://es.wikipedia.org/wiki/JavaScript" TargetMode="External"/><Relationship Id="rId59" Type="http://schemas.openxmlformats.org/officeDocument/2006/relationships/hyperlink" Target="http://www.chartjs.org/"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fontTable" Target="fontTable.xml"/><Relationship Id="rId74" Type="http://schemas.microsoft.com/office/2011/relationships/people" Target="people.xml"/><Relationship Id="rId75" Type="http://schemas.openxmlformats.org/officeDocument/2006/relationships/glossaryDocument" Target="glossary/document.xml"/><Relationship Id="rId76" Type="http://schemas.openxmlformats.org/officeDocument/2006/relationships/theme" Target="theme/theme1.xml"/><Relationship Id="rId60" Type="http://schemas.openxmlformats.org/officeDocument/2006/relationships/hyperlink" Target="https://es.wikipedia.org/wiki/Node.js" TargetMode="External"/><Relationship Id="rId61" Type="http://schemas.openxmlformats.org/officeDocument/2006/relationships/hyperlink" Target="https://www.netconsulting.es/blog/nodejs/" TargetMode="External"/><Relationship Id="rId62" Type="http://schemas.openxmlformats.org/officeDocument/2006/relationships/hyperlink" Target="http://expressjs.com/es/"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D77"/>
    <w:rsid w:val="00F13D7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A1D6DB40F9E2A45A9E904AB98A586AE">
    <w:name w:val="BA1D6DB40F9E2A45A9E904AB98A586AE"/>
    <w:rsid w:val="00F13D77"/>
  </w:style>
  <w:style w:type="paragraph" w:customStyle="1" w:styleId="F3DFAE27DF5E2A47A37881552E73B4C6">
    <w:name w:val="F3DFAE27DF5E2A47A37881552E73B4C6"/>
    <w:rsid w:val="00F13D77"/>
  </w:style>
  <w:style w:type="paragraph" w:customStyle="1" w:styleId="51FBAB3D7BD3B841A3FCBF98DFAFE6FA">
    <w:name w:val="51FBAB3D7BD3B841A3FCBF98DFAFE6FA"/>
    <w:rsid w:val="00F13D77"/>
  </w:style>
  <w:style w:type="paragraph" w:customStyle="1" w:styleId="85D04E3E89DE8F4780CD25F8CD0C6225">
    <w:name w:val="85D04E3E89DE8F4780CD25F8CD0C6225"/>
    <w:rsid w:val="00F13D77"/>
  </w:style>
  <w:style w:type="paragraph" w:customStyle="1" w:styleId="A80B209A5470B241BC13596D80768292">
    <w:name w:val="A80B209A5470B241BC13596D80768292"/>
    <w:rsid w:val="00F13D77"/>
  </w:style>
  <w:style w:type="paragraph" w:customStyle="1" w:styleId="684835933F28AE468DC18C38A1016172">
    <w:name w:val="684835933F28AE468DC18C38A1016172"/>
    <w:rsid w:val="00F13D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B17637D8-204D-C347-B3F7-0CCEF02AA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81</Pages>
  <Words>21423</Words>
  <Characters>117831</Characters>
  <Application>Microsoft Macintosh Word</Application>
  <DocSecurity>0</DocSecurity>
  <Lines>981</Lines>
  <Paragraphs>277</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138977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118</cp:revision>
  <dcterms:created xsi:type="dcterms:W3CDTF">2017-09-29T14:33:00Z</dcterms:created>
  <dcterms:modified xsi:type="dcterms:W3CDTF">2017-10-02T16:35:00Z</dcterms:modified>
</cp:coreProperties>
</file>