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commentRangeStart w:id="4"/>
      <w:r w:rsidRPr="0040221C">
        <w:t>Con</w:t>
      </w:r>
      <w:commentRangeEnd w:id="4"/>
      <w:r w:rsidR="00E5539D">
        <w:rPr>
          <w:rStyle w:val="CommentReference"/>
        </w:rPr>
        <w:commentReference w:id="4"/>
      </w:r>
      <w:r w:rsidRPr="0040221C">
        <w:t xml:space="preserve"> un enfoque moderno a </w:t>
      </w:r>
      <w:ins w:id="5" w:author="Borja Gonzalez" w:date="2017-09-08T16:13:00Z">
        <w:r w:rsidR="00333F5F">
          <w:t xml:space="preserve">los métodos de visualización y recopilación de datos </w:t>
        </w:r>
      </w:ins>
      <w:r w:rsidRPr="0040221C">
        <w:t xml:space="preserve"> he construi</w:t>
      </w:r>
      <w:ins w:id="6" w:author="Rodrigo García" w:date="2017-09-07T08:42:00Z">
        <w:r w:rsidR="00E5539D">
          <w:t>do</w:t>
        </w:r>
      </w:ins>
      <w:r w:rsidRPr="0040221C">
        <w:t xml:space="preserve"> una aplicación web </w:t>
      </w:r>
      <w:ins w:id="7" w:author="Borja Gonzalez" w:date="2017-09-08T16:13:00Z">
        <w:r w:rsidR="00333F5F">
          <w:t>con</w:t>
        </w:r>
      </w:ins>
      <w:ins w:id="8" w:author="Rodrigo García" w:date="2017-09-07T08:42:00Z">
        <w:r w:rsidR="00E5539D">
          <w:t xml:space="preserve"> su correspondiente</w:t>
        </w:r>
      </w:ins>
      <w:r w:rsidRPr="0040221C">
        <w:t xml:space="preserve"> base de datos</w:t>
      </w:r>
      <w:ins w:id="9" w:author="Borja Gonzalez" w:date="2017-09-08T16:14:00Z">
        <w:r w:rsidR="00333F5F">
          <w:t>,</w:t>
        </w:r>
      </w:ins>
      <w:r w:rsidRPr="0040221C">
        <w:t xml:space="preserve"> que permite</w:t>
      </w:r>
      <w:ins w:id="10" w:author="Rodrigo García" w:date="2017-09-07T08:42:00Z">
        <w:r w:rsidR="00E5539D">
          <w:t>n</w:t>
        </w:r>
      </w:ins>
      <w:r w:rsidRPr="0040221C">
        <w:t xml:space="preserve"> al usuario acceder rápidamente a los datos de los pacientes </w:t>
      </w:r>
      <w:ins w:id="11" w:author="Borja Gonzalez" w:date="2017-09-08T16:14:00Z">
        <w:r w:rsidR="00333F5F">
          <w:t>permitiendo</w:t>
        </w:r>
      </w:ins>
      <w:r w:rsidRPr="0040221C">
        <w:t xml:space="preserve"> mostra</w:t>
      </w:r>
      <w:r w:rsidR="006D06A7">
        <w:t>r</w:t>
      </w:r>
      <w:r w:rsidRPr="0040221C">
        <w:t xml:space="preserve"> toda la información</w:t>
      </w:r>
      <w:ins w:id="12" w:author="Borja Gonzalez" w:date="2017-09-08T16:14:00Z">
        <w:r w:rsidR="00333F5F">
          <w:t xml:space="preserve"> de manera sencilla y clara.</w:t>
        </w:r>
      </w:ins>
      <w:ins w:id="13" w:author="Borja Gonzalez" w:date="2017-09-08T16:15:00Z">
        <w:r w:rsidR="00333F5F">
          <w:t xml:space="preserve"> </w:t>
        </w:r>
      </w:ins>
    </w:p>
    <w:p w14:paraId="36B75586" w14:textId="77777777" w:rsidR="006D06A7" w:rsidRDefault="006D06A7" w:rsidP="00FC4DB1">
      <w:pPr>
        <w:jc w:val="both"/>
        <w:rPr>
          <w:ins w:id="14" w:author="Borja Gonzalez" w:date="2017-09-07T11:02:00Z"/>
        </w:rPr>
      </w:pPr>
    </w:p>
    <w:p w14:paraId="13391C25" w14:textId="527071D5"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F7781D">
        <w:t>M</w:t>
      </w:r>
      <w:ins w:id="15" w:author="Borja Gonzalez" w:date="2017-09-11T16:15:00Z">
        <w:r w:rsidR="00734C62">
          <w:t>e</w:t>
        </w:r>
        <w:del w:id="16" w:author="Rodrigo García" w:date="2017-09-24T12:09:00Z">
          <w:r w:rsidR="00734C62" w:rsidDel="00B44453">
            <w:delText>suring</w:delText>
          </w:r>
        </w:del>
      </w:ins>
      <w:ins w:id="17" w:author="Rodrigo García" w:date="2017-09-24T12:09:00Z">
        <w:r w:rsidR="00B44453">
          <w:t>arument</w:t>
        </w:r>
      </w:ins>
      <w:proofErr w:type="spellEnd"/>
      <w:r w:rsidR="00F7781D">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8" w:author="Borja Gonzalez" w:date="2017-09-12T11:40:00Z"/>
        </w:rPr>
      </w:pPr>
      <w:ins w:id="19"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20" w:author="Borja Gonzalez" w:date="2017-09-12T11:40:00Z"/>
        </w:rPr>
      </w:pPr>
    </w:p>
    <w:p w14:paraId="423F89CC" w14:textId="4576BC6C" w:rsidR="00265FAD" w:rsidRPr="0040221C" w:rsidRDefault="00265FAD" w:rsidP="00265FAD">
      <w:pPr>
        <w:jc w:val="both"/>
        <w:rPr>
          <w:ins w:id="21" w:author="Borja Gonzalez" w:date="2017-09-12T11:40:00Z"/>
        </w:rPr>
      </w:pPr>
      <w:ins w:id="22"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commentRangeStart w:id="23"/>
      <w:r w:rsidRPr="0040221C">
        <w:t>Utilizando</w:t>
      </w:r>
      <w:commentRangeEnd w:id="23"/>
      <w:r w:rsidR="00E5539D">
        <w:rPr>
          <w:rStyle w:val="CommentReference"/>
        </w:rPr>
        <w:commentReference w:id="23"/>
      </w:r>
      <w:r w:rsidRPr="0040221C">
        <w:t xml:space="preserve"> varios lenguajes de programación, plataformas y sistemas he conseguido satisfacer las necesidades dicha aplicación, cumpliendo así sus </w:t>
      </w:r>
      <w:commentRangeStart w:id="24"/>
      <w:r w:rsidRPr="0040221C">
        <w:t>requisitos</w:t>
      </w:r>
      <w:commentRangeEnd w:id="24"/>
      <w:r w:rsidR="00E5539D">
        <w:rPr>
          <w:rStyle w:val="CommentReference"/>
        </w:rPr>
        <w:commentReference w:id="24"/>
      </w:r>
      <w:r w:rsidRPr="0040221C">
        <w:t>.</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5" w:author="Borja Gonzalez" w:date="2017-09-09T10:50:00Z"/>
        </w:rPr>
      </w:pPr>
    </w:p>
    <w:p w14:paraId="3985DDE1" w14:textId="77777777" w:rsidR="00E1467C" w:rsidRDefault="00E1467C" w:rsidP="00FC4DB1">
      <w:pPr>
        <w:rPr>
          <w:ins w:id="26"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7"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4A75776" w14:textId="77777777" w:rsidR="00F075EA" w:rsidRDefault="009243EF">
      <w:pPr>
        <w:pStyle w:val="TOC1"/>
        <w:tabs>
          <w:tab w:val="right" w:leader="dot" w:pos="8630"/>
        </w:tabs>
        <w:rPr>
          <w:rFonts w:asciiTheme="minorHAnsi" w:hAnsiTheme="minorHAnsi"/>
          <w:b w:val="0"/>
          <w:noProof/>
          <w:color w:val="auto"/>
          <w:lang w:eastAsia="ja-JP"/>
        </w:rPr>
      </w:pPr>
      <w:del w:id="28"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F075EA">
        <w:rPr>
          <w:noProof/>
        </w:rPr>
        <w:t>1.  Introducción</w:t>
      </w:r>
      <w:r w:rsidR="00F075EA">
        <w:rPr>
          <w:noProof/>
        </w:rPr>
        <w:tab/>
      </w:r>
      <w:r w:rsidR="00F075EA">
        <w:rPr>
          <w:noProof/>
        </w:rPr>
        <w:fldChar w:fldCharType="begin"/>
      </w:r>
      <w:r w:rsidR="00F075EA">
        <w:rPr>
          <w:noProof/>
        </w:rPr>
        <w:instrText xml:space="preserve"> PAGEREF _Toc367781999 \h </w:instrText>
      </w:r>
      <w:r w:rsidR="00F075EA">
        <w:rPr>
          <w:noProof/>
        </w:rPr>
      </w:r>
      <w:r w:rsidR="00F075EA">
        <w:rPr>
          <w:noProof/>
        </w:rPr>
        <w:fldChar w:fldCharType="separate"/>
      </w:r>
      <w:r w:rsidR="00F075EA">
        <w:rPr>
          <w:noProof/>
        </w:rPr>
        <w:t>6</w:t>
      </w:r>
      <w:r w:rsidR="00F075EA">
        <w:rPr>
          <w:noProof/>
        </w:rPr>
        <w:fldChar w:fldCharType="end"/>
      </w:r>
    </w:p>
    <w:p w14:paraId="72D305BB" w14:textId="77777777" w:rsidR="00F075EA" w:rsidRDefault="00F075EA">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_Toc367782000 \h </w:instrText>
      </w:r>
      <w:r>
        <w:rPr>
          <w:noProof/>
        </w:rPr>
      </w:r>
      <w:r>
        <w:rPr>
          <w:noProof/>
        </w:rPr>
        <w:fldChar w:fldCharType="separate"/>
      </w:r>
      <w:r>
        <w:rPr>
          <w:noProof/>
        </w:rPr>
        <w:t>6</w:t>
      </w:r>
      <w:r>
        <w:rPr>
          <w:noProof/>
        </w:rPr>
        <w:fldChar w:fldCharType="end"/>
      </w:r>
    </w:p>
    <w:p w14:paraId="248FDC28" w14:textId="77777777" w:rsidR="00F075EA" w:rsidRDefault="00F075EA">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_Toc367782001 \h </w:instrText>
      </w:r>
      <w:r>
        <w:rPr>
          <w:noProof/>
        </w:rPr>
      </w:r>
      <w:r>
        <w:rPr>
          <w:noProof/>
        </w:rPr>
        <w:fldChar w:fldCharType="separate"/>
      </w:r>
      <w:r>
        <w:rPr>
          <w:noProof/>
        </w:rPr>
        <w:t>6</w:t>
      </w:r>
      <w:r>
        <w:rPr>
          <w:noProof/>
        </w:rPr>
        <w:fldChar w:fldCharType="end"/>
      </w:r>
    </w:p>
    <w:p w14:paraId="3DFDC2DF" w14:textId="77777777" w:rsidR="00F075EA" w:rsidRDefault="00F075EA">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_Toc367782002 \h </w:instrText>
      </w:r>
      <w:r>
        <w:rPr>
          <w:noProof/>
        </w:rPr>
      </w:r>
      <w:r>
        <w:rPr>
          <w:noProof/>
        </w:rPr>
        <w:fldChar w:fldCharType="separate"/>
      </w:r>
      <w:r>
        <w:rPr>
          <w:noProof/>
        </w:rPr>
        <w:t>7</w:t>
      </w:r>
      <w:r>
        <w:rPr>
          <w:noProof/>
        </w:rPr>
        <w:fldChar w:fldCharType="end"/>
      </w:r>
    </w:p>
    <w:p w14:paraId="4B29C4C5" w14:textId="77777777" w:rsidR="00F075EA" w:rsidRPr="00B44453" w:rsidRDefault="00F075EA">
      <w:pPr>
        <w:pStyle w:val="TOC3"/>
        <w:tabs>
          <w:tab w:val="right" w:leader="dot" w:pos="8630"/>
        </w:tabs>
        <w:rPr>
          <w:i w:val="0"/>
          <w:noProof/>
          <w:sz w:val="24"/>
          <w:szCs w:val="24"/>
          <w:lang w:val="en-US" w:eastAsia="ja-JP"/>
          <w:rPrChange w:id="29" w:author="Rodrigo García" w:date="2017-09-24T12:09:00Z">
            <w:rPr>
              <w:i w:val="0"/>
              <w:noProof/>
              <w:sz w:val="24"/>
              <w:szCs w:val="24"/>
              <w:lang w:eastAsia="ja-JP"/>
            </w:rPr>
          </w:rPrChange>
        </w:rPr>
      </w:pPr>
      <w:r w:rsidRPr="00B44453">
        <w:rPr>
          <w:noProof/>
          <w:lang w:val="en-US"/>
          <w:rPrChange w:id="30" w:author="Rodrigo García" w:date="2017-09-24T12:09:00Z">
            <w:rPr>
              <w:noProof/>
            </w:rPr>
          </w:rPrChange>
        </w:rPr>
        <w:t>2.1.1.  HTML</w:t>
      </w:r>
      <w:r w:rsidRPr="00B44453">
        <w:rPr>
          <w:noProof/>
          <w:lang w:val="en-US"/>
          <w:rPrChange w:id="31" w:author="Rodrigo García" w:date="2017-09-24T12:09:00Z">
            <w:rPr>
              <w:noProof/>
            </w:rPr>
          </w:rPrChange>
        </w:rPr>
        <w:tab/>
      </w:r>
      <w:r>
        <w:rPr>
          <w:noProof/>
        </w:rPr>
        <w:fldChar w:fldCharType="begin"/>
      </w:r>
      <w:r w:rsidRPr="00B44453">
        <w:rPr>
          <w:noProof/>
          <w:lang w:val="en-US"/>
          <w:rPrChange w:id="32" w:author="Rodrigo García" w:date="2017-09-24T12:09:00Z">
            <w:rPr>
              <w:noProof/>
            </w:rPr>
          </w:rPrChange>
        </w:rPr>
        <w:instrText xml:space="preserve"> PAGEREF _Toc367782003 \h </w:instrText>
      </w:r>
      <w:r>
        <w:rPr>
          <w:noProof/>
        </w:rPr>
      </w:r>
      <w:r>
        <w:rPr>
          <w:noProof/>
        </w:rPr>
        <w:fldChar w:fldCharType="separate"/>
      </w:r>
      <w:r w:rsidRPr="00B44453">
        <w:rPr>
          <w:noProof/>
          <w:lang w:val="en-US"/>
          <w:rPrChange w:id="33" w:author="Rodrigo García" w:date="2017-09-24T12:09:00Z">
            <w:rPr>
              <w:noProof/>
            </w:rPr>
          </w:rPrChange>
        </w:rPr>
        <w:t>7</w:t>
      </w:r>
      <w:r>
        <w:rPr>
          <w:noProof/>
        </w:rPr>
        <w:fldChar w:fldCharType="end"/>
      </w:r>
    </w:p>
    <w:p w14:paraId="1C6E98A7" w14:textId="77777777" w:rsidR="00F075EA" w:rsidRPr="00B44453" w:rsidRDefault="00F075EA">
      <w:pPr>
        <w:pStyle w:val="TOC3"/>
        <w:tabs>
          <w:tab w:val="right" w:leader="dot" w:pos="8630"/>
        </w:tabs>
        <w:rPr>
          <w:i w:val="0"/>
          <w:noProof/>
          <w:sz w:val="24"/>
          <w:szCs w:val="24"/>
          <w:lang w:val="en-US" w:eastAsia="ja-JP"/>
          <w:rPrChange w:id="34" w:author="Rodrigo García" w:date="2017-09-24T12:09:00Z">
            <w:rPr>
              <w:i w:val="0"/>
              <w:noProof/>
              <w:sz w:val="24"/>
              <w:szCs w:val="24"/>
              <w:lang w:eastAsia="ja-JP"/>
            </w:rPr>
          </w:rPrChange>
        </w:rPr>
      </w:pPr>
      <w:r w:rsidRPr="00B44453">
        <w:rPr>
          <w:noProof/>
          <w:lang w:val="en-US"/>
          <w:rPrChange w:id="35" w:author="Rodrigo García" w:date="2017-09-24T12:09:00Z">
            <w:rPr>
              <w:noProof/>
            </w:rPr>
          </w:rPrChange>
        </w:rPr>
        <w:t>2.1.2.  CSS</w:t>
      </w:r>
      <w:r w:rsidRPr="00B44453">
        <w:rPr>
          <w:noProof/>
          <w:lang w:val="en-US"/>
          <w:rPrChange w:id="36" w:author="Rodrigo García" w:date="2017-09-24T12:09:00Z">
            <w:rPr>
              <w:noProof/>
            </w:rPr>
          </w:rPrChange>
        </w:rPr>
        <w:tab/>
      </w:r>
      <w:r>
        <w:rPr>
          <w:noProof/>
        </w:rPr>
        <w:fldChar w:fldCharType="begin"/>
      </w:r>
      <w:r w:rsidRPr="00B44453">
        <w:rPr>
          <w:noProof/>
          <w:lang w:val="en-US"/>
          <w:rPrChange w:id="37" w:author="Rodrigo García" w:date="2017-09-24T12:09:00Z">
            <w:rPr>
              <w:noProof/>
            </w:rPr>
          </w:rPrChange>
        </w:rPr>
        <w:instrText xml:space="preserve"> PAGEREF _Toc367782004 \h </w:instrText>
      </w:r>
      <w:r>
        <w:rPr>
          <w:noProof/>
        </w:rPr>
      </w:r>
      <w:r>
        <w:rPr>
          <w:noProof/>
        </w:rPr>
        <w:fldChar w:fldCharType="separate"/>
      </w:r>
      <w:r w:rsidRPr="00B44453">
        <w:rPr>
          <w:noProof/>
          <w:lang w:val="en-US"/>
          <w:rPrChange w:id="38" w:author="Rodrigo García" w:date="2017-09-24T12:09:00Z">
            <w:rPr>
              <w:noProof/>
            </w:rPr>
          </w:rPrChange>
        </w:rPr>
        <w:t>7</w:t>
      </w:r>
      <w:r>
        <w:rPr>
          <w:noProof/>
        </w:rPr>
        <w:fldChar w:fldCharType="end"/>
      </w:r>
    </w:p>
    <w:p w14:paraId="59E30566" w14:textId="77777777" w:rsidR="00F075EA" w:rsidRPr="00B44453" w:rsidRDefault="00F075EA">
      <w:pPr>
        <w:pStyle w:val="TOC2"/>
        <w:tabs>
          <w:tab w:val="right" w:leader="dot" w:pos="8630"/>
        </w:tabs>
        <w:rPr>
          <w:noProof/>
          <w:sz w:val="24"/>
          <w:szCs w:val="24"/>
          <w:lang w:val="en-US" w:eastAsia="ja-JP"/>
          <w:rPrChange w:id="39" w:author="Rodrigo García" w:date="2017-09-24T12:09:00Z">
            <w:rPr>
              <w:noProof/>
              <w:sz w:val="24"/>
              <w:szCs w:val="24"/>
              <w:lang w:eastAsia="ja-JP"/>
            </w:rPr>
          </w:rPrChange>
        </w:rPr>
      </w:pPr>
      <w:r w:rsidRPr="00B44453">
        <w:rPr>
          <w:noProof/>
          <w:lang w:val="en-US"/>
          <w:rPrChange w:id="40" w:author="Rodrigo García" w:date="2017-09-24T12:09:00Z">
            <w:rPr>
              <w:noProof/>
            </w:rPr>
          </w:rPrChange>
        </w:rPr>
        <w:t>2.2.  NodeJS</w:t>
      </w:r>
      <w:r w:rsidRPr="00B44453">
        <w:rPr>
          <w:noProof/>
          <w:lang w:val="en-US"/>
          <w:rPrChange w:id="41" w:author="Rodrigo García" w:date="2017-09-24T12:09:00Z">
            <w:rPr>
              <w:noProof/>
            </w:rPr>
          </w:rPrChange>
        </w:rPr>
        <w:tab/>
      </w:r>
      <w:r>
        <w:rPr>
          <w:noProof/>
        </w:rPr>
        <w:fldChar w:fldCharType="begin"/>
      </w:r>
      <w:r w:rsidRPr="00B44453">
        <w:rPr>
          <w:noProof/>
          <w:lang w:val="en-US"/>
          <w:rPrChange w:id="42" w:author="Rodrigo García" w:date="2017-09-24T12:09:00Z">
            <w:rPr>
              <w:noProof/>
            </w:rPr>
          </w:rPrChange>
        </w:rPr>
        <w:instrText xml:space="preserve"> PAGEREF _Toc367782005 \h </w:instrText>
      </w:r>
      <w:r>
        <w:rPr>
          <w:noProof/>
        </w:rPr>
      </w:r>
      <w:r>
        <w:rPr>
          <w:noProof/>
        </w:rPr>
        <w:fldChar w:fldCharType="separate"/>
      </w:r>
      <w:r w:rsidRPr="00B44453">
        <w:rPr>
          <w:noProof/>
          <w:lang w:val="en-US"/>
          <w:rPrChange w:id="43" w:author="Rodrigo García" w:date="2017-09-24T12:09:00Z">
            <w:rPr>
              <w:noProof/>
            </w:rPr>
          </w:rPrChange>
        </w:rPr>
        <w:t>7</w:t>
      </w:r>
      <w:r>
        <w:rPr>
          <w:noProof/>
        </w:rPr>
        <w:fldChar w:fldCharType="end"/>
      </w:r>
    </w:p>
    <w:p w14:paraId="755305E0" w14:textId="77777777" w:rsidR="00F075EA" w:rsidRPr="00B44453" w:rsidRDefault="00F075EA">
      <w:pPr>
        <w:pStyle w:val="TOC3"/>
        <w:tabs>
          <w:tab w:val="right" w:leader="dot" w:pos="8630"/>
        </w:tabs>
        <w:rPr>
          <w:i w:val="0"/>
          <w:noProof/>
          <w:sz w:val="24"/>
          <w:szCs w:val="24"/>
          <w:lang w:val="en-US" w:eastAsia="ja-JP"/>
          <w:rPrChange w:id="44" w:author="Rodrigo García" w:date="2017-09-24T12:09:00Z">
            <w:rPr>
              <w:i w:val="0"/>
              <w:noProof/>
              <w:sz w:val="24"/>
              <w:szCs w:val="24"/>
              <w:lang w:eastAsia="ja-JP"/>
            </w:rPr>
          </w:rPrChange>
        </w:rPr>
      </w:pPr>
      <w:r w:rsidRPr="00B44453">
        <w:rPr>
          <w:noProof/>
          <w:lang w:val="en-US"/>
          <w:rPrChange w:id="45" w:author="Rodrigo García" w:date="2017-09-24T12:09:00Z">
            <w:rPr>
              <w:noProof/>
            </w:rPr>
          </w:rPrChange>
        </w:rPr>
        <w:t>2.2.1  Express.js</w:t>
      </w:r>
      <w:r w:rsidRPr="00B44453">
        <w:rPr>
          <w:noProof/>
          <w:lang w:val="en-US"/>
          <w:rPrChange w:id="46" w:author="Rodrigo García" w:date="2017-09-24T12:09:00Z">
            <w:rPr>
              <w:noProof/>
            </w:rPr>
          </w:rPrChange>
        </w:rPr>
        <w:tab/>
      </w:r>
      <w:r>
        <w:rPr>
          <w:noProof/>
        </w:rPr>
        <w:fldChar w:fldCharType="begin"/>
      </w:r>
      <w:r w:rsidRPr="00B44453">
        <w:rPr>
          <w:noProof/>
          <w:lang w:val="en-US"/>
          <w:rPrChange w:id="47" w:author="Rodrigo García" w:date="2017-09-24T12:09:00Z">
            <w:rPr>
              <w:noProof/>
            </w:rPr>
          </w:rPrChange>
        </w:rPr>
        <w:instrText xml:space="preserve"> PAGEREF _Toc367782006 \h </w:instrText>
      </w:r>
      <w:r>
        <w:rPr>
          <w:noProof/>
        </w:rPr>
      </w:r>
      <w:r>
        <w:rPr>
          <w:noProof/>
        </w:rPr>
        <w:fldChar w:fldCharType="separate"/>
      </w:r>
      <w:r w:rsidRPr="00B44453">
        <w:rPr>
          <w:noProof/>
          <w:lang w:val="en-US"/>
          <w:rPrChange w:id="48" w:author="Rodrigo García" w:date="2017-09-24T12:09:00Z">
            <w:rPr>
              <w:noProof/>
            </w:rPr>
          </w:rPrChange>
        </w:rPr>
        <w:t>8</w:t>
      </w:r>
      <w:r>
        <w:rPr>
          <w:noProof/>
        </w:rPr>
        <w:fldChar w:fldCharType="end"/>
      </w:r>
    </w:p>
    <w:p w14:paraId="0D154AD4" w14:textId="77777777" w:rsidR="00F075EA" w:rsidRPr="00B44453" w:rsidRDefault="00F075EA">
      <w:pPr>
        <w:pStyle w:val="TOC3"/>
        <w:tabs>
          <w:tab w:val="right" w:leader="dot" w:pos="8630"/>
        </w:tabs>
        <w:rPr>
          <w:i w:val="0"/>
          <w:noProof/>
          <w:sz w:val="24"/>
          <w:szCs w:val="24"/>
          <w:lang w:val="en-US" w:eastAsia="ja-JP"/>
          <w:rPrChange w:id="49" w:author="Rodrigo García" w:date="2017-09-24T12:09:00Z">
            <w:rPr>
              <w:i w:val="0"/>
              <w:noProof/>
              <w:sz w:val="24"/>
              <w:szCs w:val="24"/>
              <w:lang w:eastAsia="ja-JP"/>
            </w:rPr>
          </w:rPrChange>
        </w:rPr>
      </w:pPr>
      <w:r w:rsidRPr="00B44453">
        <w:rPr>
          <w:noProof/>
          <w:lang w:val="en-US"/>
          <w:rPrChange w:id="50" w:author="Rodrigo García" w:date="2017-09-24T12:09:00Z">
            <w:rPr>
              <w:noProof/>
            </w:rPr>
          </w:rPrChange>
        </w:rPr>
        <w:t>2.2.2.  App.js</w:t>
      </w:r>
      <w:r w:rsidRPr="00B44453">
        <w:rPr>
          <w:noProof/>
          <w:lang w:val="en-US"/>
          <w:rPrChange w:id="51" w:author="Rodrigo García" w:date="2017-09-24T12:09:00Z">
            <w:rPr>
              <w:noProof/>
            </w:rPr>
          </w:rPrChange>
        </w:rPr>
        <w:tab/>
      </w:r>
      <w:r>
        <w:rPr>
          <w:noProof/>
        </w:rPr>
        <w:fldChar w:fldCharType="begin"/>
      </w:r>
      <w:r w:rsidRPr="00B44453">
        <w:rPr>
          <w:noProof/>
          <w:lang w:val="en-US"/>
          <w:rPrChange w:id="52" w:author="Rodrigo García" w:date="2017-09-24T12:09:00Z">
            <w:rPr>
              <w:noProof/>
            </w:rPr>
          </w:rPrChange>
        </w:rPr>
        <w:instrText xml:space="preserve"> PAGEREF _Toc367782007 \h </w:instrText>
      </w:r>
      <w:r>
        <w:rPr>
          <w:noProof/>
        </w:rPr>
      </w:r>
      <w:r>
        <w:rPr>
          <w:noProof/>
        </w:rPr>
        <w:fldChar w:fldCharType="separate"/>
      </w:r>
      <w:r w:rsidRPr="00B44453">
        <w:rPr>
          <w:noProof/>
          <w:lang w:val="en-US"/>
          <w:rPrChange w:id="53" w:author="Rodrigo García" w:date="2017-09-24T12:09:00Z">
            <w:rPr>
              <w:noProof/>
            </w:rPr>
          </w:rPrChange>
        </w:rPr>
        <w:t>8</w:t>
      </w:r>
      <w:r>
        <w:rPr>
          <w:noProof/>
        </w:rPr>
        <w:fldChar w:fldCharType="end"/>
      </w:r>
    </w:p>
    <w:p w14:paraId="04E46296" w14:textId="77777777" w:rsidR="00F075EA" w:rsidRPr="00B44453" w:rsidRDefault="00F075EA">
      <w:pPr>
        <w:pStyle w:val="TOC3"/>
        <w:tabs>
          <w:tab w:val="right" w:leader="dot" w:pos="8630"/>
        </w:tabs>
        <w:rPr>
          <w:i w:val="0"/>
          <w:noProof/>
          <w:sz w:val="24"/>
          <w:szCs w:val="24"/>
          <w:lang w:val="en-US" w:eastAsia="ja-JP"/>
          <w:rPrChange w:id="54" w:author="Rodrigo García" w:date="2017-09-24T12:09:00Z">
            <w:rPr>
              <w:i w:val="0"/>
              <w:noProof/>
              <w:sz w:val="24"/>
              <w:szCs w:val="24"/>
              <w:lang w:eastAsia="ja-JP"/>
            </w:rPr>
          </w:rPrChange>
        </w:rPr>
      </w:pPr>
      <w:r w:rsidRPr="00B44453">
        <w:rPr>
          <w:noProof/>
          <w:lang w:val="en-US"/>
          <w:rPrChange w:id="55" w:author="Rodrigo García" w:date="2017-09-24T12:09:00Z">
            <w:rPr>
              <w:noProof/>
            </w:rPr>
          </w:rPrChange>
        </w:rPr>
        <w:t>2.2.3.  Javascript</w:t>
      </w:r>
      <w:r w:rsidRPr="00B44453">
        <w:rPr>
          <w:noProof/>
          <w:lang w:val="en-US"/>
          <w:rPrChange w:id="56" w:author="Rodrigo García" w:date="2017-09-24T12:09:00Z">
            <w:rPr>
              <w:noProof/>
            </w:rPr>
          </w:rPrChange>
        </w:rPr>
        <w:tab/>
      </w:r>
      <w:r>
        <w:rPr>
          <w:noProof/>
        </w:rPr>
        <w:fldChar w:fldCharType="begin"/>
      </w:r>
      <w:r w:rsidRPr="00B44453">
        <w:rPr>
          <w:noProof/>
          <w:lang w:val="en-US"/>
          <w:rPrChange w:id="57" w:author="Rodrigo García" w:date="2017-09-24T12:09:00Z">
            <w:rPr>
              <w:noProof/>
            </w:rPr>
          </w:rPrChange>
        </w:rPr>
        <w:instrText xml:space="preserve"> PAGEREF _Toc367782008 \h </w:instrText>
      </w:r>
      <w:r>
        <w:rPr>
          <w:noProof/>
        </w:rPr>
      </w:r>
      <w:r>
        <w:rPr>
          <w:noProof/>
        </w:rPr>
        <w:fldChar w:fldCharType="separate"/>
      </w:r>
      <w:r w:rsidRPr="00B44453">
        <w:rPr>
          <w:noProof/>
          <w:lang w:val="en-US"/>
          <w:rPrChange w:id="58" w:author="Rodrigo García" w:date="2017-09-24T12:09:00Z">
            <w:rPr>
              <w:noProof/>
            </w:rPr>
          </w:rPrChange>
        </w:rPr>
        <w:t>9</w:t>
      </w:r>
      <w:r>
        <w:rPr>
          <w:noProof/>
        </w:rPr>
        <w:fldChar w:fldCharType="end"/>
      </w:r>
    </w:p>
    <w:p w14:paraId="48A6D77A" w14:textId="77777777" w:rsidR="00F075EA" w:rsidRPr="00B44453" w:rsidRDefault="00F075EA">
      <w:pPr>
        <w:pStyle w:val="TOC3"/>
        <w:tabs>
          <w:tab w:val="right" w:leader="dot" w:pos="8630"/>
        </w:tabs>
        <w:rPr>
          <w:i w:val="0"/>
          <w:noProof/>
          <w:sz w:val="24"/>
          <w:szCs w:val="24"/>
          <w:lang w:val="en-US" w:eastAsia="ja-JP"/>
          <w:rPrChange w:id="59" w:author="Rodrigo García" w:date="2017-09-24T12:09:00Z">
            <w:rPr>
              <w:i w:val="0"/>
              <w:noProof/>
              <w:sz w:val="24"/>
              <w:szCs w:val="24"/>
              <w:lang w:eastAsia="ja-JP"/>
            </w:rPr>
          </w:rPrChange>
        </w:rPr>
      </w:pPr>
      <w:r w:rsidRPr="00B44453">
        <w:rPr>
          <w:noProof/>
          <w:lang w:val="en-US"/>
          <w:rPrChange w:id="60" w:author="Rodrigo García" w:date="2017-09-24T12:09:00Z">
            <w:rPr>
              <w:noProof/>
            </w:rPr>
          </w:rPrChange>
        </w:rPr>
        <w:t>2.2.4.  Socket.io</w:t>
      </w:r>
      <w:r w:rsidRPr="00B44453">
        <w:rPr>
          <w:noProof/>
          <w:lang w:val="en-US"/>
          <w:rPrChange w:id="61" w:author="Rodrigo García" w:date="2017-09-24T12:09:00Z">
            <w:rPr>
              <w:noProof/>
            </w:rPr>
          </w:rPrChange>
        </w:rPr>
        <w:tab/>
      </w:r>
      <w:r>
        <w:rPr>
          <w:noProof/>
        </w:rPr>
        <w:fldChar w:fldCharType="begin"/>
      </w:r>
      <w:r w:rsidRPr="00B44453">
        <w:rPr>
          <w:noProof/>
          <w:lang w:val="en-US"/>
          <w:rPrChange w:id="62" w:author="Rodrigo García" w:date="2017-09-24T12:09:00Z">
            <w:rPr>
              <w:noProof/>
            </w:rPr>
          </w:rPrChange>
        </w:rPr>
        <w:instrText xml:space="preserve"> PAGEREF _Toc367782009 \h </w:instrText>
      </w:r>
      <w:r>
        <w:rPr>
          <w:noProof/>
        </w:rPr>
      </w:r>
      <w:r>
        <w:rPr>
          <w:noProof/>
        </w:rPr>
        <w:fldChar w:fldCharType="separate"/>
      </w:r>
      <w:r w:rsidRPr="00B44453">
        <w:rPr>
          <w:noProof/>
          <w:lang w:val="en-US"/>
          <w:rPrChange w:id="63" w:author="Rodrigo García" w:date="2017-09-24T12:09:00Z">
            <w:rPr>
              <w:noProof/>
            </w:rPr>
          </w:rPrChange>
        </w:rPr>
        <w:t>9</w:t>
      </w:r>
      <w:r>
        <w:rPr>
          <w:noProof/>
        </w:rPr>
        <w:fldChar w:fldCharType="end"/>
      </w:r>
    </w:p>
    <w:p w14:paraId="43A54BFF" w14:textId="77777777" w:rsidR="00F075EA" w:rsidRDefault="00F075EA">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_Toc367782010 \h </w:instrText>
      </w:r>
      <w:r>
        <w:rPr>
          <w:noProof/>
        </w:rPr>
      </w:r>
      <w:r>
        <w:rPr>
          <w:noProof/>
        </w:rPr>
        <w:fldChar w:fldCharType="separate"/>
      </w:r>
      <w:r>
        <w:rPr>
          <w:noProof/>
        </w:rPr>
        <w:t>9</w:t>
      </w:r>
      <w:r>
        <w:rPr>
          <w:noProof/>
        </w:rPr>
        <w:fldChar w:fldCharType="end"/>
      </w:r>
    </w:p>
    <w:p w14:paraId="376145F6" w14:textId="77777777" w:rsidR="00F075EA" w:rsidRDefault="00F075EA">
      <w:pPr>
        <w:pStyle w:val="TOC3"/>
        <w:tabs>
          <w:tab w:val="right" w:leader="dot" w:pos="8630"/>
        </w:tabs>
        <w:rPr>
          <w:i w:val="0"/>
          <w:noProof/>
          <w:sz w:val="24"/>
          <w:szCs w:val="24"/>
          <w:lang w:eastAsia="ja-JP"/>
        </w:rPr>
      </w:pPr>
      <w:r w:rsidRPr="000E4184">
        <w:rPr>
          <w:noProof/>
          <w:shd w:val="clear" w:color="auto" w:fill="FFFFFF"/>
        </w:rPr>
        <w:t>2.2.6.  Chart.js</w:t>
      </w:r>
      <w:r>
        <w:rPr>
          <w:noProof/>
        </w:rPr>
        <w:tab/>
      </w:r>
      <w:r>
        <w:rPr>
          <w:noProof/>
        </w:rPr>
        <w:fldChar w:fldCharType="begin"/>
      </w:r>
      <w:r>
        <w:rPr>
          <w:noProof/>
        </w:rPr>
        <w:instrText xml:space="preserve"> PAGEREF _Toc367782011 \h </w:instrText>
      </w:r>
      <w:r>
        <w:rPr>
          <w:noProof/>
        </w:rPr>
      </w:r>
      <w:r>
        <w:rPr>
          <w:noProof/>
        </w:rPr>
        <w:fldChar w:fldCharType="separate"/>
      </w:r>
      <w:r>
        <w:rPr>
          <w:noProof/>
        </w:rPr>
        <w:t>10</w:t>
      </w:r>
      <w:r>
        <w:rPr>
          <w:noProof/>
        </w:rPr>
        <w:fldChar w:fldCharType="end"/>
      </w:r>
    </w:p>
    <w:p w14:paraId="29C5BD6B" w14:textId="77777777" w:rsidR="00F075EA" w:rsidRDefault="00F075EA">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_Toc367782012 \h </w:instrText>
      </w:r>
      <w:r>
        <w:rPr>
          <w:noProof/>
        </w:rPr>
      </w:r>
      <w:r>
        <w:rPr>
          <w:noProof/>
        </w:rPr>
        <w:fldChar w:fldCharType="separate"/>
      </w:r>
      <w:r>
        <w:rPr>
          <w:noProof/>
        </w:rPr>
        <w:t>10</w:t>
      </w:r>
      <w:r>
        <w:rPr>
          <w:noProof/>
        </w:rPr>
        <w:fldChar w:fldCharType="end"/>
      </w:r>
    </w:p>
    <w:p w14:paraId="22007D8D" w14:textId="77777777" w:rsidR="00F075EA" w:rsidRDefault="00F075EA">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_Toc367782013 \h </w:instrText>
      </w:r>
      <w:r>
        <w:rPr>
          <w:noProof/>
        </w:rPr>
      </w:r>
      <w:r>
        <w:rPr>
          <w:noProof/>
        </w:rPr>
        <w:fldChar w:fldCharType="separate"/>
      </w:r>
      <w:r>
        <w:rPr>
          <w:noProof/>
        </w:rPr>
        <w:t>11</w:t>
      </w:r>
      <w:r>
        <w:rPr>
          <w:noProof/>
        </w:rPr>
        <w:fldChar w:fldCharType="end"/>
      </w:r>
    </w:p>
    <w:p w14:paraId="07DD4F3C" w14:textId="77777777" w:rsidR="00F075EA" w:rsidRDefault="00F075EA">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_Toc367782014 \h </w:instrText>
      </w:r>
      <w:r>
        <w:rPr>
          <w:noProof/>
        </w:rPr>
      </w:r>
      <w:r>
        <w:rPr>
          <w:noProof/>
        </w:rPr>
        <w:fldChar w:fldCharType="separate"/>
      </w:r>
      <w:r>
        <w:rPr>
          <w:noProof/>
        </w:rPr>
        <w:t>11</w:t>
      </w:r>
      <w:r>
        <w:rPr>
          <w:noProof/>
        </w:rPr>
        <w:fldChar w:fldCharType="end"/>
      </w:r>
    </w:p>
    <w:p w14:paraId="50356F70" w14:textId="77777777" w:rsidR="00F075EA" w:rsidRDefault="00F075EA">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_Toc367782015 \h </w:instrText>
      </w:r>
      <w:r>
        <w:rPr>
          <w:noProof/>
        </w:rPr>
      </w:r>
      <w:r>
        <w:rPr>
          <w:noProof/>
        </w:rPr>
        <w:fldChar w:fldCharType="separate"/>
      </w:r>
      <w:r>
        <w:rPr>
          <w:noProof/>
        </w:rPr>
        <w:t>12</w:t>
      </w:r>
      <w:r>
        <w:rPr>
          <w:noProof/>
        </w:rPr>
        <w:fldChar w:fldCharType="end"/>
      </w:r>
    </w:p>
    <w:p w14:paraId="2D00EFD5" w14:textId="77777777" w:rsidR="00F075EA" w:rsidRDefault="00F075EA">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_Toc367782016 \h </w:instrText>
      </w:r>
      <w:r>
        <w:rPr>
          <w:noProof/>
        </w:rPr>
      </w:r>
      <w:r>
        <w:rPr>
          <w:noProof/>
        </w:rPr>
        <w:fldChar w:fldCharType="separate"/>
      </w:r>
      <w:r>
        <w:rPr>
          <w:noProof/>
        </w:rPr>
        <w:t>12</w:t>
      </w:r>
      <w:r>
        <w:rPr>
          <w:noProof/>
        </w:rPr>
        <w:fldChar w:fldCharType="end"/>
      </w:r>
    </w:p>
    <w:p w14:paraId="17FD978C" w14:textId="77777777" w:rsidR="00F075EA" w:rsidRDefault="00F075EA">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_Toc367782017 \h </w:instrText>
      </w:r>
      <w:r>
        <w:rPr>
          <w:noProof/>
        </w:rPr>
      </w:r>
      <w:r>
        <w:rPr>
          <w:noProof/>
        </w:rPr>
        <w:fldChar w:fldCharType="separate"/>
      </w:r>
      <w:r>
        <w:rPr>
          <w:noProof/>
        </w:rPr>
        <w:t>13</w:t>
      </w:r>
      <w:r>
        <w:rPr>
          <w:noProof/>
        </w:rPr>
        <w:fldChar w:fldCharType="end"/>
      </w:r>
    </w:p>
    <w:p w14:paraId="76AB8F2D" w14:textId="77777777" w:rsidR="00F075EA" w:rsidRDefault="00F075EA">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_Toc367782018 \h </w:instrText>
      </w:r>
      <w:r>
        <w:rPr>
          <w:noProof/>
        </w:rPr>
      </w:r>
      <w:r>
        <w:rPr>
          <w:noProof/>
        </w:rPr>
        <w:fldChar w:fldCharType="separate"/>
      </w:r>
      <w:r>
        <w:rPr>
          <w:noProof/>
        </w:rPr>
        <w:t>13</w:t>
      </w:r>
      <w:r>
        <w:rPr>
          <w:noProof/>
        </w:rPr>
        <w:fldChar w:fldCharType="end"/>
      </w:r>
    </w:p>
    <w:p w14:paraId="2EA0AFD4" w14:textId="77777777" w:rsidR="00F075EA" w:rsidRDefault="00F075EA">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_Toc367782019 \h </w:instrText>
      </w:r>
      <w:r>
        <w:rPr>
          <w:noProof/>
        </w:rPr>
      </w:r>
      <w:r>
        <w:rPr>
          <w:noProof/>
        </w:rPr>
        <w:fldChar w:fldCharType="separate"/>
      </w:r>
      <w:r>
        <w:rPr>
          <w:noProof/>
        </w:rPr>
        <w:t>13</w:t>
      </w:r>
      <w:r>
        <w:rPr>
          <w:noProof/>
        </w:rPr>
        <w:fldChar w:fldCharType="end"/>
      </w:r>
    </w:p>
    <w:p w14:paraId="658622DE" w14:textId="77777777" w:rsidR="00F075EA" w:rsidRDefault="00F075EA">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_Toc367782020 \h </w:instrText>
      </w:r>
      <w:r>
        <w:rPr>
          <w:noProof/>
        </w:rPr>
      </w:r>
      <w:r>
        <w:rPr>
          <w:noProof/>
        </w:rPr>
        <w:fldChar w:fldCharType="separate"/>
      </w:r>
      <w:r>
        <w:rPr>
          <w:noProof/>
        </w:rPr>
        <w:t>14</w:t>
      </w:r>
      <w:r>
        <w:rPr>
          <w:noProof/>
        </w:rPr>
        <w:fldChar w:fldCharType="end"/>
      </w:r>
    </w:p>
    <w:p w14:paraId="65F48A18" w14:textId="77777777" w:rsidR="00F075EA" w:rsidRDefault="00F075EA">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_Toc367782021 \h </w:instrText>
      </w:r>
      <w:r>
        <w:rPr>
          <w:noProof/>
        </w:rPr>
      </w:r>
      <w:r>
        <w:rPr>
          <w:noProof/>
        </w:rPr>
        <w:fldChar w:fldCharType="separate"/>
      </w:r>
      <w:r>
        <w:rPr>
          <w:noProof/>
        </w:rPr>
        <w:t>14</w:t>
      </w:r>
      <w:r>
        <w:rPr>
          <w:noProof/>
        </w:rPr>
        <w:fldChar w:fldCharType="end"/>
      </w:r>
    </w:p>
    <w:p w14:paraId="7162A6B0" w14:textId="77777777" w:rsidR="00F075EA" w:rsidRDefault="00F075EA">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_Toc367782022 \h </w:instrText>
      </w:r>
      <w:r>
        <w:rPr>
          <w:noProof/>
        </w:rPr>
      </w:r>
      <w:r>
        <w:rPr>
          <w:noProof/>
        </w:rPr>
        <w:fldChar w:fldCharType="separate"/>
      </w:r>
      <w:r>
        <w:rPr>
          <w:noProof/>
        </w:rPr>
        <w:t>15</w:t>
      </w:r>
      <w:r>
        <w:rPr>
          <w:noProof/>
        </w:rPr>
        <w:fldChar w:fldCharType="end"/>
      </w:r>
    </w:p>
    <w:p w14:paraId="70A1A452" w14:textId="77777777" w:rsidR="00F075EA" w:rsidRDefault="00F075EA">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_Toc367782023 \h </w:instrText>
      </w:r>
      <w:r>
        <w:rPr>
          <w:noProof/>
        </w:rPr>
      </w:r>
      <w:r>
        <w:rPr>
          <w:noProof/>
        </w:rPr>
        <w:fldChar w:fldCharType="separate"/>
      </w:r>
      <w:r>
        <w:rPr>
          <w:noProof/>
        </w:rPr>
        <w:t>19</w:t>
      </w:r>
      <w:r>
        <w:rPr>
          <w:noProof/>
        </w:rPr>
        <w:fldChar w:fldCharType="end"/>
      </w:r>
    </w:p>
    <w:p w14:paraId="0429DDB2" w14:textId="77777777" w:rsidR="00F075EA" w:rsidRDefault="00F075EA">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_Toc367782024 \h </w:instrText>
      </w:r>
      <w:r>
        <w:rPr>
          <w:noProof/>
        </w:rPr>
      </w:r>
      <w:r>
        <w:rPr>
          <w:noProof/>
        </w:rPr>
        <w:fldChar w:fldCharType="separate"/>
      </w:r>
      <w:r>
        <w:rPr>
          <w:noProof/>
        </w:rPr>
        <w:t>19</w:t>
      </w:r>
      <w:r>
        <w:rPr>
          <w:noProof/>
        </w:rPr>
        <w:fldChar w:fldCharType="end"/>
      </w:r>
    </w:p>
    <w:p w14:paraId="552AAB89" w14:textId="77777777" w:rsidR="00F075EA" w:rsidRDefault="00F075EA">
      <w:pPr>
        <w:pStyle w:val="TOC3"/>
        <w:tabs>
          <w:tab w:val="right" w:leader="dot" w:pos="8630"/>
        </w:tabs>
        <w:rPr>
          <w:i w:val="0"/>
          <w:noProof/>
          <w:sz w:val="24"/>
          <w:szCs w:val="24"/>
          <w:lang w:eastAsia="ja-JP"/>
        </w:rPr>
      </w:pPr>
      <w:r>
        <w:rPr>
          <w:noProof/>
        </w:rPr>
        <w:t>3.5.1.  Aspecto de la aplicación web</w:t>
      </w:r>
      <w:r>
        <w:rPr>
          <w:noProof/>
        </w:rPr>
        <w:tab/>
      </w:r>
      <w:r>
        <w:rPr>
          <w:noProof/>
        </w:rPr>
        <w:fldChar w:fldCharType="begin"/>
      </w:r>
      <w:r>
        <w:rPr>
          <w:noProof/>
        </w:rPr>
        <w:instrText xml:space="preserve"> PAGEREF _Toc367782025 \h </w:instrText>
      </w:r>
      <w:r>
        <w:rPr>
          <w:noProof/>
        </w:rPr>
      </w:r>
      <w:r>
        <w:rPr>
          <w:noProof/>
        </w:rPr>
        <w:fldChar w:fldCharType="separate"/>
      </w:r>
      <w:r>
        <w:rPr>
          <w:noProof/>
        </w:rPr>
        <w:t>20</w:t>
      </w:r>
      <w:r>
        <w:rPr>
          <w:noProof/>
        </w:rPr>
        <w:fldChar w:fldCharType="end"/>
      </w:r>
    </w:p>
    <w:p w14:paraId="6103979C" w14:textId="77777777" w:rsidR="00F075EA" w:rsidRDefault="00F075EA">
      <w:pPr>
        <w:pStyle w:val="TOC3"/>
        <w:tabs>
          <w:tab w:val="right" w:leader="dot" w:pos="8630"/>
        </w:tabs>
        <w:rPr>
          <w:i w:val="0"/>
          <w:noProof/>
          <w:sz w:val="24"/>
          <w:szCs w:val="24"/>
          <w:lang w:eastAsia="ja-JP"/>
        </w:rPr>
      </w:pPr>
      <w:r>
        <w:rPr>
          <w:noProof/>
        </w:rPr>
        <w:t>3.5.2  Aspecto de la Base de datos</w:t>
      </w:r>
      <w:r>
        <w:rPr>
          <w:noProof/>
        </w:rPr>
        <w:tab/>
      </w:r>
      <w:r>
        <w:rPr>
          <w:noProof/>
        </w:rPr>
        <w:fldChar w:fldCharType="begin"/>
      </w:r>
      <w:r>
        <w:rPr>
          <w:noProof/>
        </w:rPr>
        <w:instrText xml:space="preserve"> PAGEREF _Toc367782026 \h </w:instrText>
      </w:r>
      <w:r>
        <w:rPr>
          <w:noProof/>
        </w:rPr>
      </w:r>
      <w:r>
        <w:rPr>
          <w:noProof/>
        </w:rPr>
        <w:fldChar w:fldCharType="separate"/>
      </w:r>
      <w:r>
        <w:rPr>
          <w:noProof/>
        </w:rPr>
        <w:t>22</w:t>
      </w:r>
      <w:r>
        <w:rPr>
          <w:noProof/>
        </w:rPr>
        <w:fldChar w:fldCharType="end"/>
      </w:r>
    </w:p>
    <w:p w14:paraId="61DC2AA4" w14:textId="77777777" w:rsidR="00F075EA" w:rsidRDefault="00F075EA">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_Toc367782027 \h </w:instrText>
      </w:r>
      <w:r>
        <w:rPr>
          <w:noProof/>
        </w:rPr>
      </w:r>
      <w:r>
        <w:rPr>
          <w:noProof/>
        </w:rPr>
        <w:fldChar w:fldCharType="separate"/>
      </w:r>
      <w:r>
        <w:rPr>
          <w:noProof/>
        </w:rPr>
        <w:t>22</w:t>
      </w:r>
      <w:r>
        <w:rPr>
          <w:noProof/>
        </w:rPr>
        <w:fldChar w:fldCharType="end"/>
      </w:r>
    </w:p>
    <w:p w14:paraId="565CAFCA" w14:textId="77777777" w:rsidR="00F075EA" w:rsidRDefault="00F075EA">
      <w:pPr>
        <w:pStyle w:val="TOC2"/>
        <w:tabs>
          <w:tab w:val="right" w:leader="dot" w:pos="8630"/>
        </w:tabs>
        <w:rPr>
          <w:noProof/>
          <w:sz w:val="24"/>
          <w:szCs w:val="24"/>
          <w:lang w:eastAsia="ja-JP"/>
        </w:rPr>
      </w:pPr>
      <w:r>
        <w:rPr>
          <w:noProof/>
        </w:rPr>
        <w:t>3.6.  Especificación de la API</w:t>
      </w:r>
      <w:r>
        <w:rPr>
          <w:noProof/>
        </w:rPr>
        <w:tab/>
      </w:r>
      <w:r>
        <w:rPr>
          <w:noProof/>
        </w:rPr>
        <w:fldChar w:fldCharType="begin"/>
      </w:r>
      <w:r>
        <w:rPr>
          <w:noProof/>
        </w:rPr>
        <w:instrText xml:space="preserve"> PAGEREF _Toc367782028 \h </w:instrText>
      </w:r>
      <w:r>
        <w:rPr>
          <w:noProof/>
        </w:rPr>
      </w:r>
      <w:r>
        <w:rPr>
          <w:noProof/>
        </w:rPr>
        <w:fldChar w:fldCharType="separate"/>
      </w:r>
      <w:r>
        <w:rPr>
          <w:noProof/>
        </w:rPr>
        <w:t>23</w:t>
      </w:r>
      <w:r>
        <w:rPr>
          <w:noProof/>
        </w:rPr>
        <w:fldChar w:fldCharType="end"/>
      </w:r>
    </w:p>
    <w:p w14:paraId="3CD0CCE6" w14:textId="77777777" w:rsidR="00F075EA" w:rsidRDefault="00F075EA">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_Toc367782029 \h </w:instrText>
      </w:r>
      <w:r>
        <w:rPr>
          <w:noProof/>
        </w:rPr>
      </w:r>
      <w:r>
        <w:rPr>
          <w:noProof/>
        </w:rPr>
        <w:fldChar w:fldCharType="separate"/>
      </w:r>
      <w:r>
        <w:rPr>
          <w:noProof/>
        </w:rPr>
        <w:t>23</w:t>
      </w:r>
      <w:r>
        <w:rPr>
          <w:noProof/>
        </w:rPr>
        <w:fldChar w:fldCharType="end"/>
      </w:r>
    </w:p>
    <w:p w14:paraId="31515857" w14:textId="77777777" w:rsidR="00F075EA" w:rsidRDefault="00F075EA">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_Toc367782030 \h </w:instrText>
      </w:r>
      <w:r>
        <w:rPr>
          <w:noProof/>
        </w:rPr>
      </w:r>
      <w:r>
        <w:rPr>
          <w:noProof/>
        </w:rPr>
        <w:fldChar w:fldCharType="separate"/>
      </w:r>
      <w:r>
        <w:rPr>
          <w:noProof/>
        </w:rPr>
        <w:t>23</w:t>
      </w:r>
      <w:r>
        <w:rPr>
          <w:noProof/>
        </w:rPr>
        <w:fldChar w:fldCharType="end"/>
      </w:r>
    </w:p>
    <w:p w14:paraId="18B6D1B5" w14:textId="77777777" w:rsidR="00F075EA" w:rsidRDefault="00F075EA">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_Toc367782031 \h </w:instrText>
      </w:r>
      <w:r>
        <w:rPr>
          <w:noProof/>
        </w:rPr>
      </w:r>
      <w:r>
        <w:rPr>
          <w:noProof/>
        </w:rPr>
        <w:fldChar w:fldCharType="separate"/>
      </w:r>
      <w:r>
        <w:rPr>
          <w:noProof/>
        </w:rPr>
        <w:t>23</w:t>
      </w:r>
      <w:r>
        <w:rPr>
          <w:noProof/>
        </w:rPr>
        <w:fldChar w:fldCharType="end"/>
      </w:r>
    </w:p>
    <w:p w14:paraId="3897C6E6" w14:textId="77777777" w:rsidR="00F075EA" w:rsidRDefault="00F075EA">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_Toc367782032 \h </w:instrText>
      </w:r>
      <w:r>
        <w:rPr>
          <w:noProof/>
        </w:rPr>
      </w:r>
      <w:r>
        <w:rPr>
          <w:noProof/>
        </w:rPr>
        <w:fldChar w:fldCharType="separate"/>
      </w:r>
      <w:r>
        <w:rPr>
          <w:noProof/>
        </w:rPr>
        <w:t>24</w:t>
      </w:r>
      <w:r>
        <w:rPr>
          <w:noProof/>
        </w:rPr>
        <w:fldChar w:fldCharType="end"/>
      </w:r>
    </w:p>
    <w:p w14:paraId="31B63D99" w14:textId="77777777" w:rsidR="00F075EA" w:rsidRDefault="00F075EA">
      <w:pPr>
        <w:pStyle w:val="TOC3"/>
        <w:tabs>
          <w:tab w:val="right" w:leader="dot" w:pos="8630"/>
        </w:tabs>
        <w:rPr>
          <w:i w:val="0"/>
          <w:noProof/>
          <w:sz w:val="24"/>
          <w:szCs w:val="24"/>
          <w:lang w:eastAsia="ja-JP"/>
        </w:rPr>
      </w:pPr>
      <w:r>
        <w:rPr>
          <w:noProof/>
        </w:rPr>
        <w:t>4.1.3  Ejecución del servidor</w:t>
      </w:r>
      <w:r>
        <w:rPr>
          <w:noProof/>
        </w:rPr>
        <w:tab/>
      </w:r>
      <w:r>
        <w:rPr>
          <w:noProof/>
        </w:rPr>
        <w:fldChar w:fldCharType="begin"/>
      </w:r>
      <w:r>
        <w:rPr>
          <w:noProof/>
        </w:rPr>
        <w:instrText xml:space="preserve"> PAGEREF _Toc367782033 \h </w:instrText>
      </w:r>
      <w:r>
        <w:rPr>
          <w:noProof/>
        </w:rPr>
      </w:r>
      <w:r>
        <w:rPr>
          <w:noProof/>
        </w:rPr>
        <w:fldChar w:fldCharType="separate"/>
      </w:r>
      <w:r>
        <w:rPr>
          <w:noProof/>
        </w:rPr>
        <w:t>25</w:t>
      </w:r>
      <w:r>
        <w:rPr>
          <w:noProof/>
        </w:rPr>
        <w:fldChar w:fldCharType="end"/>
      </w:r>
    </w:p>
    <w:p w14:paraId="3765DA78" w14:textId="77777777" w:rsidR="00F075EA" w:rsidRDefault="00F075EA">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_Toc367782034 \h </w:instrText>
      </w:r>
      <w:r>
        <w:rPr>
          <w:noProof/>
        </w:rPr>
      </w:r>
      <w:r>
        <w:rPr>
          <w:noProof/>
        </w:rPr>
        <w:fldChar w:fldCharType="separate"/>
      </w:r>
      <w:r>
        <w:rPr>
          <w:noProof/>
        </w:rPr>
        <w:t>25</w:t>
      </w:r>
      <w:r>
        <w:rPr>
          <w:noProof/>
        </w:rPr>
        <w:fldChar w:fldCharType="end"/>
      </w:r>
    </w:p>
    <w:p w14:paraId="597AF6CC" w14:textId="77777777" w:rsidR="00F075EA" w:rsidRDefault="00F075EA">
      <w:pPr>
        <w:pStyle w:val="TOC3"/>
        <w:tabs>
          <w:tab w:val="right" w:leader="dot" w:pos="8630"/>
        </w:tabs>
        <w:rPr>
          <w:i w:val="0"/>
          <w:noProof/>
          <w:sz w:val="24"/>
          <w:szCs w:val="24"/>
          <w:lang w:eastAsia="ja-JP"/>
        </w:rPr>
      </w:pPr>
      <w:r>
        <w:rPr>
          <w:noProof/>
        </w:rPr>
        <w:t>4.2.1.  Instalación de SQLite</w:t>
      </w:r>
      <w:r>
        <w:rPr>
          <w:noProof/>
        </w:rPr>
        <w:tab/>
      </w:r>
      <w:r>
        <w:rPr>
          <w:noProof/>
        </w:rPr>
        <w:fldChar w:fldCharType="begin"/>
      </w:r>
      <w:r>
        <w:rPr>
          <w:noProof/>
        </w:rPr>
        <w:instrText xml:space="preserve"> PAGEREF _Toc367782035 \h </w:instrText>
      </w:r>
      <w:r>
        <w:rPr>
          <w:noProof/>
        </w:rPr>
      </w:r>
      <w:r>
        <w:rPr>
          <w:noProof/>
        </w:rPr>
        <w:fldChar w:fldCharType="separate"/>
      </w:r>
      <w:r>
        <w:rPr>
          <w:noProof/>
        </w:rPr>
        <w:t>25</w:t>
      </w:r>
      <w:r>
        <w:rPr>
          <w:noProof/>
        </w:rPr>
        <w:fldChar w:fldCharType="end"/>
      </w:r>
    </w:p>
    <w:p w14:paraId="5D5ADBB4" w14:textId="77777777" w:rsidR="00F075EA" w:rsidRDefault="00F075EA">
      <w:pPr>
        <w:pStyle w:val="TOC3"/>
        <w:tabs>
          <w:tab w:val="right" w:leader="dot" w:pos="8630"/>
        </w:tabs>
        <w:rPr>
          <w:i w:val="0"/>
          <w:noProof/>
          <w:sz w:val="24"/>
          <w:szCs w:val="24"/>
          <w:lang w:eastAsia="ja-JP"/>
        </w:rPr>
      </w:pPr>
      <w:r>
        <w:rPr>
          <w:noProof/>
        </w:rPr>
        <w:t>4.2.2  Compatibilidad con el Servidor</w:t>
      </w:r>
      <w:r>
        <w:rPr>
          <w:noProof/>
        </w:rPr>
        <w:tab/>
      </w:r>
      <w:r>
        <w:rPr>
          <w:noProof/>
        </w:rPr>
        <w:fldChar w:fldCharType="begin"/>
      </w:r>
      <w:r>
        <w:rPr>
          <w:noProof/>
        </w:rPr>
        <w:instrText xml:space="preserve"> PAGEREF _Toc367782036 \h </w:instrText>
      </w:r>
      <w:r>
        <w:rPr>
          <w:noProof/>
        </w:rPr>
      </w:r>
      <w:r>
        <w:rPr>
          <w:noProof/>
        </w:rPr>
        <w:fldChar w:fldCharType="separate"/>
      </w:r>
      <w:r>
        <w:rPr>
          <w:noProof/>
        </w:rPr>
        <w:t>26</w:t>
      </w:r>
      <w:r>
        <w:rPr>
          <w:noProof/>
        </w:rPr>
        <w:fldChar w:fldCharType="end"/>
      </w:r>
    </w:p>
    <w:p w14:paraId="01AB824E" w14:textId="77777777" w:rsidR="00F075EA" w:rsidRDefault="00F075EA">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_Toc367782037 \h </w:instrText>
      </w:r>
      <w:r>
        <w:rPr>
          <w:noProof/>
        </w:rPr>
      </w:r>
      <w:r>
        <w:rPr>
          <w:noProof/>
        </w:rPr>
        <w:fldChar w:fldCharType="separate"/>
      </w:r>
      <w:r>
        <w:rPr>
          <w:noProof/>
        </w:rPr>
        <w:t>27</w:t>
      </w:r>
      <w:r>
        <w:rPr>
          <w:noProof/>
        </w:rPr>
        <w:fldChar w:fldCharType="end"/>
      </w:r>
    </w:p>
    <w:p w14:paraId="2BB28BC1" w14:textId="77777777" w:rsidR="00F075EA" w:rsidRDefault="00F075EA">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_Toc367782038 \h </w:instrText>
      </w:r>
      <w:r>
        <w:rPr>
          <w:noProof/>
        </w:rPr>
      </w:r>
      <w:r>
        <w:rPr>
          <w:noProof/>
        </w:rPr>
        <w:fldChar w:fldCharType="separate"/>
      </w:r>
      <w:r>
        <w:rPr>
          <w:noProof/>
        </w:rPr>
        <w:t>27</w:t>
      </w:r>
      <w:r>
        <w:rPr>
          <w:noProof/>
        </w:rPr>
        <w:fldChar w:fldCharType="end"/>
      </w:r>
    </w:p>
    <w:p w14:paraId="7BA84567" w14:textId="77777777" w:rsidR="00F075EA" w:rsidRDefault="00F075EA">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_Toc367782039 \h </w:instrText>
      </w:r>
      <w:r>
        <w:rPr>
          <w:noProof/>
        </w:rPr>
      </w:r>
      <w:r>
        <w:rPr>
          <w:noProof/>
        </w:rPr>
        <w:fldChar w:fldCharType="separate"/>
      </w:r>
      <w:r>
        <w:rPr>
          <w:noProof/>
        </w:rPr>
        <w:t>29</w:t>
      </w:r>
      <w:r>
        <w:rPr>
          <w:noProof/>
        </w:rPr>
        <w:fldChar w:fldCharType="end"/>
      </w:r>
    </w:p>
    <w:p w14:paraId="017B6C8B" w14:textId="77777777" w:rsidR="00F075EA" w:rsidRDefault="00F075EA">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_Toc367782040 \h </w:instrText>
      </w:r>
      <w:r>
        <w:rPr>
          <w:noProof/>
        </w:rPr>
      </w:r>
      <w:r>
        <w:rPr>
          <w:noProof/>
        </w:rPr>
        <w:fldChar w:fldCharType="separate"/>
      </w:r>
      <w:r>
        <w:rPr>
          <w:noProof/>
        </w:rPr>
        <w:t>31</w:t>
      </w:r>
      <w:r>
        <w:rPr>
          <w:noProof/>
        </w:rPr>
        <w:fldChar w:fldCharType="end"/>
      </w:r>
    </w:p>
    <w:p w14:paraId="76FFC82A" w14:textId="77777777" w:rsidR="00F075EA" w:rsidRDefault="00F075EA">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_Toc367782041 \h </w:instrText>
      </w:r>
      <w:r>
        <w:rPr>
          <w:noProof/>
        </w:rPr>
      </w:r>
      <w:r>
        <w:rPr>
          <w:noProof/>
        </w:rPr>
        <w:fldChar w:fldCharType="separate"/>
      </w:r>
      <w:r>
        <w:rPr>
          <w:noProof/>
        </w:rPr>
        <w:t>34</w:t>
      </w:r>
      <w:r>
        <w:rPr>
          <w:noProof/>
        </w:rPr>
        <w:fldChar w:fldCharType="end"/>
      </w:r>
    </w:p>
    <w:p w14:paraId="4DAEF1E3" w14:textId="77777777" w:rsidR="00F075EA" w:rsidRDefault="00F075EA">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_Toc367782042 \h </w:instrText>
      </w:r>
      <w:r>
        <w:rPr>
          <w:noProof/>
        </w:rPr>
      </w:r>
      <w:r>
        <w:rPr>
          <w:noProof/>
        </w:rPr>
        <w:fldChar w:fldCharType="separate"/>
      </w:r>
      <w:r>
        <w:rPr>
          <w:noProof/>
        </w:rPr>
        <w:t>37</w:t>
      </w:r>
      <w:r>
        <w:rPr>
          <w:noProof/>
        </w:rPr>
        <w:fldChar w:fldCharType="end"/>
      </w:r>
    </w:p>
    <w:p w14:paraId="4B8275CB" w14:textId="77777777" w:rsidR="00F075EA" w:rsidRDefault="00F075EA">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_Toc367782043 \h </w:instrText>
      </w:r>
      <w:r>
        <w:rPr>
          <w:noProof/>
        </w:rPr>
      </w:r>
      <w:r>
        <w:rPr>
          <w:noProof/>
        </w:rPr>
        <w:fldChar w:fldCharType="separate"/>
      </w:r>
      <w:r>
        <w:rPr>
          <w:noProof/>
        </w:rPr>
        <w:t>40</w:t>
      </w:r>
      <w:r>
        <w:rPr>
          <w:noProof/>
        </w:rPr>
        <w:fldChar w:fldCharType="end"/>
      </w:r>
    </w:p>
    <w:p w14:paraId="66EDCEE6" w14:textId="77777777" w:rsidR="00F075EA" w:rsidRDefault="00F075EA">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_Toc367782044 \h </w:instrText>
      </w:r>
      <w:r>
        <w:rPr>
          <w:noProof/>
        </w:rPr>
      </w:r>
      <w:r>
        <w:rPr>
          <w:noProof/>
        </w:rPr>
        <w:fldChar w:fldCharType="separate"/>
      </w:r>
      <w:r>
        <w:rPr>
          <w:noProof/>
        </w:rPr>
        <w:t>42</w:t>
      </w:r>
      <w:r>
        <w:rPr>
          <w:noProof/>
        </w:rPr>
        <w:fldChar w:fldCharType="end"/>
      </w:r>
    </w:p>
    <w:p w14:paraId="4C274BCF" w14:textId="77777777" w:rsidR="00F075EA" w:rsidRDefault="00F075EA">
      <w:pPr>
        <w:pStyle w:val="TOC3"/>
        <w:tabs>
          <w:tab w:val="right" w:leader="dot" w:pos="8630"/>
        </w:tabs>
        <w:rPr>
          <w:i w:val="0"/>
          <w:noProof/>
          <w:sz w:val="24"/>
          <w:szCs w:val="24"/>
          <w:lang w:eastAsia="ja-JP"/>
        </w:rPr>
      </w:pPr>
      <w:r>
        <w:rPr>
          <w:noProof/>
        </w:rPr>
        <w:lastRenderedPageBreak/>
        <w:t>4.3.8 Mostrar un grafico de evolución de un movimiento</w:t>
      </w:r>
      <w:r>
        <w:rPr>
          <w:noProof/>
        </w:rPr>
        <w:tab/>
      </w:r>
      <w:r>
        <w:rPr>
          <w:noProof/>
        </w:rPr>
        <w:fldChar w:fldCharType="begin"/>
      </w:r>
      <w:r>
        <w:rPr>
          <w:noProof/>
        </w:rPr>
        <w:instrText xml:space="preserve"> PAGEREF _Toc367782045 \h </w:instrText>
      </w:r>
      <w:r>
        <w:rPr>
          <w:noProof/>
        </w:rPr>
      </w:r>
      <w:r>
        <w:rPr>
          <w:noProof/>
        </w:rPr>
        <w:fldChar w:fldCharType="separate"/>
      </w:r>
      <w:r>
        <w:rPr>
          <w:noProof/>
        </w:rPr>
        <w:t>45</w:t>
      </w:r>
      <w:r>
        <w:rPr>
          <w:noProof/>
        </w:rPr>
        <w:fldChar w:fldCharType="end"/>
      </w:r>
    </w:p>
    <w:p w14:paraId="1A942083" w14:textId="77777777" w:rsidR="00F075EA" w:rsidRDefault="00F075EA">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_Toc367782046 \h </w:instrText>
      </w:r>
      <w:r>
        <w:rPr>
          <w:noProof/>
        </w:rPr>
      </w:r>
      <w:r>
        <w:rPr>
          <w:noProof/>
        </w:rPr>
        <w:fldChar w:fldCharType="separate"/>
      </w:r>
      <w:r>
        <w:rPr>
          <w:noProof/>
        </w:rPr>
        <w:t>45</w:t>
      </w:r>
      <w:r>
        <w:rPr>
          <w:noProof/>
        </w:rPr>
        <w:fldChar w:fldCharType="end"/>
      </w:r>
    </w:p>
    <w:p w14:paraId="3FB0130A" w14:textId="77777777" w:rsidR="00F075EA" w:rsidRDefault="00F075EA">
      <w:pPr>
        <w:pStyle w:val="TOC2"/>
        <w:tabs>
          <w:tab w:val="right" w:leader="dot" w:pos="8630"/>
        </w:tabs>
        <w:rPr>
          <w:noProof/>
          <w:sz w:val="24"/>
          <w:szCs w:val="24"/>
          <w:lang w:eastAsia="ja-JP"/>
        </w:rPr>
      </w:pPr>
      <w:r>
        <w:rPr>
          <w:noProof/>
        </w:rPr>
        <w:t>5.1.  Pruebas unitarias</w:t>
      </w:r>
      <w:r>
        <w:rPr>
          <w:noProof/>
        </w:rPr>
        <w:tab/>
      </w:r>
      <w:r>
        <w:rPr>
          <w:noProof/>
        </w:rPr>
        <w:fldChar w:fldCharType="begin"/>
      </w:r>
      <w:r>
        <w:rPr>
          <w:noProof/>
        </w:rPr>
        <w:instrText xml:space="preserve"> PAGEREF _Toc367782047 \h </w:instrText>
      </w:r>
      <w:r>
        <w:rPr>
          <w:noProof/>
        </w:rPr>
      </w:r>
      <w:r>
        <w:rPr>
          <w:noProof/>
        </w:rPr>
        <w:fldChar w:fldCharType="separate"/>
      </w:r>
      <w:r>
        <w:rPr>
          <w:noProof/>
        </w:rPr>
        <w:t>45</w:t>
      </w:r>
      <w:r>
        <w:rPr>
          <w:noProof/>
        </w:rPr>
        <w:fldChar w:fldCharType="end"/>
      </w:r>
    </w:p>
    <w:p w14:paraId="60D72B1E" w14:textId="77777777" w:rsidR="00F075EA" w:rsidRDefault="00F075EA">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_Toc367782048 \h </w:instrText>
      </w:r>
      <w:r>
        <w:rPr>
          <w:noProof/>
        </w:rPr>
      </w:r>
      <w:r>
        <w:rPr>
          <w:noProof/>
        </w:rPr>
        <w:fldChar w:fldCharType="separate"/>
      </w:r>
      <w:r>
        <w:rPr>
          <w:noProof/>
        </w:rPr>
        <w:t>46</w:t>
      </w:r>
      <w:r>
        <w:rPr>
          <w:noProof/>
        </w:rPr>
        <w:fldChar w:fldCharType="end"/>
      </w:r>
    </w:p>
    <w:p w14:paraId="399DF87D" w14:textId="77777777" w:rsidR="00F075EA" w:rsidRDefault="00F075EA">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_Toc367782049 \h </w:instrText>
      </w:r>
      <w:r>
        <w:rPr>
          <w:noProof/>
        </w:rPr>
      </w:r>
      <w:r>
        <w:rPr>
          <w:noProof/>
        </w:rPr>
        <w:fldChar w:fldCharType="separate"/>
      </w:r>
      <w:r>
        <w:rPr>
          <w:noProof/>
        </w:rPr>
        <w:t>46</w:t>
      </w:r>
      <w:r>
        <w:rPr>
          <w:noProof/>
        </w:rPr>
        <w:fldChar w:fldCharType="end"/>
      </w:r>
    </w:p>
    <w:p w14:paraId="7C529E09" w14:textId="77777777" w:rsidR="00F075EA" w:rsidRDefault="00F075EA">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_Toc367782050 \h </w:instrText>
      </w:r>
      <w:r>
        <w:rPr>
          <w:noProof/>
        </w:rPr>
      </w:r>
      <w:r>
        <w:rPr>
          <w:noProof/>
        </w:rPr>
        <w:fldChar w:fldCharType="separate"/>
      </w:r>
      <w:r>
        <w:rPr>
          <w:noProof/>
        </w:rPr>
        <w:t>47</w:t>
      </w:r>
      <w:r>
        <w:rPr>
          <w:noProof/>
        </w:rPr>
        <w:fldChar w:fldCharType="end"/>
      </w:r>
    </w:p>
    <w:p w14:paraId="0885BC2E" w14:textId="77777777" w:rsidR="00F075EA" w:rsidRDefault="00F075EA">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_Toc367782051 \h </w:instrText>
      </w:r>
      <w:r>
        <w:rPr>
          <w:noProof/>
        </w:rPr>
      </w:r>
      <w:r>
        <w:rPr>
          <w:noProof/>
        </w:rPr>
        <w:fldChar w:fldCharType="separate"/>
      </w:r>
      <w:r>
        <w:rPr>
          <w:noProof/>
        </w:rPr>
        <w:t>48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64" w:name="_Toc364792184"/>
      <w:bookmarkStart w:id="65" w:name="_Toc366229201"/>
      <w:bookmarkStart w:id="66" w:name="_Toc367781999"/>
      <w:r>
        <w:t xml:space="preserve">1.  </w:t>
      </w:r>
      <w:r w:rsidR="00D51A6F" w:rsidRPr="0040221C">
        <w:t>Introducción</w:t>
      </w:r>
      <w:bookmarkEnd w:id="64"/>
      <w:bookmarkEnd w:id="65"/>
      <w:bookmarkEnd w:id="66"/>
    </w:p>
    <w:p w14:paraId="5BD5B900" w14:textId="4F488479" w:rsidR="00D51A6F" w:rsidRPr="0040221C" w:rsidRDefault="000365A9" w:rsidP="00D51A6F">
      <w:pPr>
        <w:pStyle w:val="Heading2"/>
      </w:pPr>
      <w:bookmarkStart w:id="67" w:name="_Toc364792185"/>
      <w:bookmarkStart w:id="68" w:name="_Toc366229202"/>
      <w:bookmarkStart w:id="69" w:name="_Toc367782000"/>
      <w:r>
        <w:t xml:space="preserve">1.1.  </w:t>
      </w:r>
      <w:r w:rsidR="00D51A6F" w:rsidRPr="0040221C">
        <w:t>Funcionamiento de la aplicación web</w:t>
      </w:r>
      <w:bookmarkEnd w:id="67"/>
      <w:bookmarkEnd w:id="68"/>
      <w:bookmarkEnd w:id="69"/>
    </w:p>
    <w:p w14:paraId="31272B9D" w14:textId="77777777" w:rsidR="000B6B32" w:rsidRPr="0040221C" w:rsidRDefault="000B6B32" w:rsidP="000B6B32"/>
    <w:p w14:paraId="46C0EE1E" w14:textId="65F08D81" w:rsidR="000B6B32" w:rsidRPr="0040221C" w:rsidRDefault="000B6B32" w:rsidP="000B6B32">
      <w:commentRangeStart w:id="70"/>
      <w:r w:rsidRPr="0040221C">
        <w:t>El</w:t>
      </w:r>
      <w:commentRangeEnd w:id="70"/>
      <w:r w:rsidR="00D85D99">
        <w:rPr>
          <w:rStyle w:val="CommentReference"/>
        </w:rPr>
        <w:commentReference w:id="70"/>
      </w:r>
      <w:r w:rsidRPr="0040221C">
        <w:t xml:space="preserve"> objetivo de esta aplicación web es facil</w:t>
      </w:r>
      <w:r w:rsidR="003B7083">
        <w:t>itar el acceso y visualización de</w:t>
      </w:r>
      <w:r w:rsidRPr="0040221C">
        <w:t xml:space="preserve"> datos de</w:t>
      </w:r>
      <w:r w:rsidR="003B7083">
        <w:t xml:space="preserve"> movimientos</w:t>
      </w:r>
      <w:r w:rsidR="00F358BF">
        <w:t xml:space="preserve"> cervicales</w:t>
      </w:r>
      <w:r w:rsidR="003B7083">
        <w:t xml:space="preserve"> de</w:t>
      </w:r>
      <w:r w:rsidRPr="0040221C">
        <w:t xml:space="preserve"> </w:t>
      </w:r>
      <w:commentRangeStart w:id="71"/>
      <w:r w:rsidRPr="0040221C">
        <w:t>pacientes</w:t>
      </w:r>
      <w:commentRangeEnd w:id="71"/>
      <w:r w:rsidR="006621C2">
        <w:rPr>
          <w:rStyle w:val="CommentReference"/>
        </w:rPr>
        <w:commentReference w:id="71"/>
      </w:r>
      <w:r w:rsidRPr="0040221C">
        <w:t>.</w:t>
      </w:r>
    </w:p>
    <w:p w14:paraId="727BC4B2" w14:textId="164A9177" w:rsidR="000B6B32" w:rsidRPr="0040221C" w:rsidRDefault="000B6B32" w:rsidP="000B6B32">
      <w:r w:rsidRPr="0040221C">
        <w:t xml:space="preserve">La </w:t>
      </w:r>
      <w:del w:id="72" w:author="Rodrigo García" w:date="2017-09-24T12:17:00Z">
        <w:r w:rsidRPr="0040221C" w:rsidDel="006860EA">
          <w:delText xml:space="preserve">página </w:delText>
        </w:r>
      </w:del>
      <w:ins w:id="73" w:author="Rodrigo García" w:date="2017-09-24T12:17:00Z">
        <w:r w:rsidR="006860EA">
          <w:t>aplicación</w:t>
        </w:r>
        <w:r w:rsidR="006860EA" w:rsidRPr="0040221C">
          <w:t xml:space="preserve"> </w:t>
        </w:r>
      </w:ins>
      <w:r w:rsidRPr="0040221C">
        <w:t xml:space="preserve">permite el acceso a una base de datos </w:t>
      </w:r>
      <w:del w:id="74" w:author="Rodrigo García" w:date="2017-09-24T12:17:00Z">
        <w:r w:rsidRPr="0040221C" w:rsidDel="00D85D99">
          <w:delText>de pacientes</w:delText>
        </w:r>
        <w:r w:rsidR="007C080F" w:rsidDel="00D85D99">
          <w:delText xml:space="preserve"> </w:delText>
        </w:r>
      </w:del>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ins w:id="75" w:author="Rodrigo García" w:date="2017-09-24T12:17:00Z">
        <w:r w:rsidR="00D85D99">
          <w:t>.</w:t>
        </w:r>
      </w:ins>
    </w:p>
    <w:p w14:paraId="3B7E2191" w14:textId="4C529820" w:rsidR="0022745C" w:rsidRDefault="000B6B32" w:rsidP="000B6B32">
      <w:pPr>
        <w:rPr>
          <w:ins w:id="76" w:author="Borja Gonzalez" w:date="2017-09-07T11:32:00Z"/>
        </w:rPr>
      </w:pPr>
      <w:r w:rsidRPr="0040221C">
        <w:t>En la sección de pacientes se listarán todos los pacientes disponibles</w:t>
      </w:r>
      <w:r w:rsidR="0022745C">
        <w:t>, pudiendo visualizar su nombre y apellidos, a</w:t>
      </w:r>
      <w:del w:id="77" w:author="Rodrigo García" w:date="2017-09-24T12:17:00Z">
        <w:r w:rsidR="0022745C" w:rsidDel="00D85D99">
          <w:delText xml:space="preserve"> </w:delText>
        </w:r>
      </w:del>
      <w:r w:rsidR="0022745C">
        <w:t xml:space="preserve">demás de tener la opción de añadir o borrar pacientes </w:t>
      </w:r>
      <w:del w:id="78" w:author="Rodrigo García" w:date="2017-09-24T12:18:00Z">
        <w:r w:rsidRPr="0040221C" w:rsidDel="00D85D99">
          <w:delText xml:space="preserve"> y</w:delText>
        </w:r>
      </w:del>
      <w:ins w:id="79" w:author="Rodrigo García" w:date="2017-09-24T12:18:00Z">
        <w:r w:rsidR="00D85D99">
          <w:t>también</w:t>
        </w:r>
      </w:ins>
      <w:r w:rsidRPr="0040221C">
        <w:t xml:space="preserve"> podremos acceder a sus </w:t>
      </w:r>
      <w:commentRangeStart w:id="80"/>
      <w:r w:rsidRPr="0040221C">
        <w:t>datos</w:t>
      </w:r>
      <w:del w:id="81" w:author="Rodrigo García" w:date="2017-09-24T12:18:00Z">
        <w:r w:rsidRPr="0040221C" w:rsidDel="00D85D99">
          <w:delText xml:space="preserve"> presionando en el icono del gráfico de</w:delText>
        </w:r>
      </w:del>
      <w:ins w:id="82" w:author="Borja Gonzalez" w:date="2017-09-08T16:17:00Z">
        <w:del w:id="83" w:author="Rodrigo García" w:date="2017-09-24T12:18:00Z">
          <w:r w:rsidR="00333F5F" w:rsidDel="00D85D99">
            <w:delText xml:space="preserve"> </w:delText>
          </w:r>
        </w:del>
      </w:ins>
      <w:del w:id="84" w:author="Rodrigo García" w:date="2017-09-24T12:18:00Z">
        <w:r w:rsidRPr="0040221C" w:rsidDel="00D85D99">
          <w:delText>cada paciente</w:delText>
        </w:r>
      </w:del>
      <w:commentRangeEnd w:id="80"/>
      <w:r w:rsidR="00D85D99">
        <w:rPr>
          <w:rStyle w:val="CommentReference"/>
        </w:rPr>
        <w:commentReference w:id="80"/>
      </w:r>
      <w:r w:rsidRPr="0040221C">
        <w:t xml:space="preserve">. </w:t>
      </w:r>
    </w:p>
    <w:p w14:paraId="1135CBAA" w14:textId="2EAD6F50" w:rsidR="000B6B32" w:rsidRPr="0040221C" w:rsidRDefault="0022745C" w:rsidP="000B6B32">
      <w:r>
        <w:t>En la sección de datos de cada paciente</w:t>
      </w:r>
      <w:del w:id="85" w:author="Rodrigo García" w:date="2017-09-24T12:18:00Z">
        <w:r w:rsidDel="00D85D99">
          <w:delText>,</w:delText>
        </w:r>
      </w:del>
      <w:r>
        <w:t xml:space="preserv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 </w:t>
      </w:r>
      <w:del w:id="86" w:author="Rodrigo García" w:date="2017-09-24T12:19:00Z">
        <w:r w:rsidR="007C080F" w:rsidDel="00D85D99">
          <w:delText xml:space="preserve">que se del tipo CSV, ya que solo se aceptan este tipo de archivos, </w:delText>
        </w:r>
      </w:del>
      <w:r w:rsidR="007C080F">
        <w:t xml:space="preserve">y asociar una fecha de medición a este set de movimientos con la hora incluida por si hubiese más de una medición </w:t>
      </w:r>
      <w:commentRangeStart w:id="87"/>
      <w:r w:rsidR="007C080F">
        <w:t>diaria</w:t>
      </w:r>
      <w:commentRangeEnd w:id="87"/>
      <w:r w:rsidR="006621C2">
        <w:rPr>
          <w:rStyle w:val="CommentReference"/>
        </w:rPr>
        <w:commentReference w:id="87"/>
      </w:r>
      <w:r w:rsidR="007C080F">
        <w:t>.</w:t>
      </w:r>
    </w:p>
    <w:p w14:paraId="6627EA72" w14:textId="77777777" w:rsidR="00333F5F" w:rsidRDefault="00333F5F" w:rsidP="00D51A6F">
      <w:pPr>
        <w:pStyle w:val="Heading1"/>
      </w:pPr>
      <w:bookmarkStart w:id="88" w:name="_Toc366229203"/>
    </w:p>
    <w:p w14:paraId="57D2FAEB" w14:textId="2C0EEED3" w:rsidR="00D51A6F" w:rsidRDefault="000365A9" w:rsidP="00D51A6F">
      <w:pPr>
        <w:pStyle w:val="Heading1"/>
      </w:pPr>
      <w:bookmarkStart w:id="89" w:name="_Toc367782001"/>
      <w:r>
        <w:t xml:space="preserve">2.  </w:t>
      </w:r>
      <w:r w:rsidR="00E653AA" w:rsidRPr="0040221C">
        <w:t>Estado del arte</w:t>
      </w:r>
      <w:bookmarkEnd w:id="88"/>
      <w:bookmarkEnd w:id="89"/>
    </w:p>
    <w:p w14:paraId="21870265" w14:textId="77777777" w:rsidR="00BD1DD1" w:rsidRDefault="00BD1DD1" w:rsidP="00877555"/>
    <w:p w14:paraId="5373A99B" w14:textId="53ECD876" w:rsidR="00BD1DD1" w:rsidRDefault="000365A9" w:rsidP="0028735F">
      <w:pPr>
        <w:pStyle w:val="Heading2"/>
      </w:pPr>
      <w:bookmarkStart w:id="90" w:name="_Toc367782002"/>
      <w:r>
        <w:lastRenderedPageBreak/>
        <w:t xml:space="preserve">2.1.  </w:t>
      </w:r>
      <w:r w:rsidR="00BD1DD1">
        <w:t>Diseño de web estático</w:t>
      </w:r>
      <w:bookmarkEnd w:id="90"/>
    </w:p>
    <w:p w14:paraId="7B81D7BE" w14:textId="40390F78" w:rsidR="00BD1DD1" w:rsidRDefault="000365A9" w:rsidP="0028735F">
      <w:pPr>
        <w:pStyle w:val="Heading3"/>
      </w:pPr>
      <w:bookmarkStart w:id="91" w:name="_Toc367782003"/>
      <w:r>
        <w:t xml:space="preserve">2.1.1.  </w:t>
      </w:r>
      <w:r w:rsidR="00BD1DD1">
        <w:t>HTML</w:t>
      </w:r>
      <w:bookmarkEnd w:id="91"/>
    </w:p>
    <w:p w14:paraId="04B57764" w14:textId="77777777" w:rsidR="00BD1DD1" w:rsidRDefault="00BD1DD1" w:rsidP="0028735F"/>
    <w:p w14:paraId="71FF0511" w14:textId="77777777" w:rsidR="00BD1DD1" w:rsidRPr="00CC6FD2" w:rsidRDefault="00BD1DD1" w:rsidP="00BD1DD1">
      <w:commentRangeStart w:id="92"/>
      <w:r w:rsidRPr="00CC6FD2">
        <w:rPr>
          <w:bCs/>
        </w:rPr>
        <w:t>HTML</w:t>
      </w:r>
      <w:commentRangeEnd w:id="92"/>
      <w:r w:rsidR="002C21D7">
        <w:rPr>
          <w:rStyle w:val="CommentReference"/>
        </w:rPr>
        <w:commentReference w:id="92"/>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9" w:tooltip="Lenguaje de marcado" w:history="1">
        <w:r w:rsidRPr="00CC6FD2">
          <w:rPr>
            <w:rStyle w:val="Hyperlink"/>
            <w:color w:val="auto"/>
            <w:u w:val="none"/>
          </w:rPr>
          <w:t>lenguaje de marcado</w:t>
        </w:r>
      </w:hyperlink>
      <w:r w:rsidRPr="00CC6FD2">
        <w:t> para la elaboración de </w:t>
      </w:r>
      <w:hyperlink r:id="rId10"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rsidR="006860EA">
        <w:fldChar w:fldCharType="begin"/>
      </w:r>
      <w:r w:rsidR="006860EA">
        <w:instrText xml:space="preserve"> HYPERLINK "https://es.wikipedia.org/wiki/World_Wide_Web_Consortium" \o "World Wide Web Consortium" </w:instrText>
      </w:r>
      <w:r w:rsidR="006860EA">
        <w:fldChar w:fldCharType="separate"/>
      </w:r>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r w:rsidR="006860EA">
        <w:rPr>
          <w:rStyle w:val="Hyperlink"/>
          <w:iCs/>
          <w:color w:val="auto"/>
          <w:u w:val="none"/>
        </w:rPr>
        <w:fldChar w:fldCharType="end"/>
      </w:r>
      <w:r w:rsidRPr="00CC6FD2">
        <w:t> (</w:t>
      </w:r>
      <w:hyperlink r:id="rId11"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proofErr w:type="spellStart"/>
      <w:r w:rsidR="006860EA">
        <w:fldChar w:fldCharType="begin"/>
      </w:r>
      <w:r w:rsidR="006860EA">
        <w:instrText xml:space="preserve"> HYPERLINK "https://es.wikipedia.org/wiki/World_Wide_Web" \o "World Wide Web" </w:instrText>
      </w:r>
      <w:r w:rsidR="006860EA">
        <w:fldChar w:fldCharType="separate"/>
      </w:r>
      <w:r w:rsidRPr="00CC6FD2">
        <w:rPr>
          <w:rStyle w:val="Hyperlink"/>
          <w:color w:val="auto"/>
          <w:u w:val="none"/>
        </w:rPr>
        <w:t>World</w:t>
      </w:r>
      <w:proofErr w:type="spellEnd"/>
      <w:r w:rsidRPr="00CC6FD2">
        <w:rPr>
          <w:rStyle w:val="Hyperlink"/>
          <w:color w:val="auto"/>
          <w:u w:val="none"/>
        </w:rPr>
        <w:t xml:space="preserve"> Wide Web</w:t>
      </w:r>
      <w:r w:rsidR="006860EA">
        <w:rPr>
          <w:rStyle w:val="Hyperlink"/>
          <w:color w:val="auto"/>
          <w:u w:val="none"/>
        </w:rPr>
        <w:fldChar w:fldCharType="end"/>
      </w:r>
      <w:r w:rsidRPr="00CC6FD2">
        <w:t>(WWW). Es el estándar que se ha impuesto en la visualización de páginas web y es el que todos los navegadores actuales han adoptado.</w:t>
      </w:r>
      <w:hyperlink r:id="rId12"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3"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93" w:name="_Toc367782004"/>
      <w:r>
        <w:t xml:space="preserve">2.1.2.  </w:t>
      </w:r>
      <w:r w:rsidR="00BD1DD1">
        <w:t>CSS</w:t>
      </w:r>
      <w:bookmarkEnd w:id="93"/>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4" w:tooltip="HTML" w:history="1">
        <w:r w:rsidRPr="001A2DEE">
          <w:rPr>
            <w:rStyle w:val="Hyperlink"/>
          </w:rPr>
          <w:t>HTML</w:t>
        </w:r>
      </w:hyperlink>
      <w:r w:rsidRPr="001A2DEE">
        <w:t> o </w:t>
      </w:r>
      <w:hyperlink r:id="rId15" w:tooltip="XML" w:history="1">
        <w:r w:rsidRPr="001A2DEE">
          <w:rPr>
            <w:rStyle w:val="Hyperlink"/>
          </w:rPr>
          <w:t>XML</w:t>
        </w:r>
      </w:hyperlink>
      <w:r w:rsidRPr="001A2DEE">
        <w:t>, esto incluye varios lenguajes basados en </w:t>
      </w:r>
      <w:hyperlink r:id="rId16" w:tooltip="XML" w:history="1">
        <w:r w:rsidRPr="001A2DEE">
          <w:rPr>
            <w:rStyle w:val="Hyperlink"/>
          </w:rPr>
          <w:t>XML</w:t>
        </w:r>
      </w:hyperlink>
      <w:r w:rsidRPr="001A2DEE">
        <w:t> como son </w:t>
      </w:r>
      <w:hyperlink r:id="rId17" w:tooltip="XHTML" w:history="1">
        <w:r w:rsidRPr="001A2DEE">
          <w:rPr>
            <w:rStyle w:val="Hyperlink"/>
          </w:rPr>
          <w:t>XHTML</w:t>
        </w:r>
      </w:hyperlink>
      <w:r w:rsidRPr="001A2DEE">
        <w:t> o </w:t>
      </w:r>
      <w:hyperlink r:id="rId18" w:tooltip="SVG" w:history="1">
        <w:r w:rsidRPr="001A2DEE">
          <w:rPr>
            <w:rStyle w:val="Hyperlink"/>
          </w:rPr>
          <w:t>SVG</w:t>
        </w:r>
      </w:hyperlink>
      <w:r w:rsidRPr="001A2DEE">
        <w:t>. CSS describe como debe ser renderizado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19"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94" w:name="_Toc367782005"/>
      <w:r>
        <w:t xml:space="preserve">2.2.  </w:t>
      </w:r>
      <w:proofErr w:type="spellStart"/>
      <w:r w:rsidR="001757CA">
        <w:t>NodeJS</w:t>
      </w:r>
      <w:bookmarkEnd w:id="94"/>
      <w:proofErr w:type="spellEnd"/>
    </w:p>
    <w:p w14:paraId="2DC440B1" w14:textId="77777777" w:rsidR="001757CA" w:rsidRDefault="001757CA" w:rsidP="0028735F"/>
    <w:p w14:paraId="0463664E" w14:textId="4274D536" w:rsidR="001757CA" w:rsidRDefault="001757CA" w:rsidP="001757CA">
      <w:pPr>
        <w:rPr>
          <w:ins w:id="95"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proofErr w:type="spellStart"/>
      <w:r w:rsidR="006860EA">
        <w:fldChar w:fldCharType="begin"/>
      </w:r>
      <w:r w:rsidR="006860EA">
        <w:instrText xml:space="preserve"> HYPERLINK "https://es.wikipedia.org/wiki/ECMAScript" \o "ECMAScript" </w:instrText>
      </w:r>
      <w:r w:rsidR="006860EA">
        <w:fldChar w:fldCharType="separate"/>
      </w:r>
      <w:r w:rsidRPr="001757CA">
        <w:rPr>
          <w:rStyle w:val="Hyperlink"/>
        </w:rPr>
        <w:t>ECMAScript</w:t>
      </w:r>
      <w:proofErr w:type="spellEnd"/>
      <w:r w:rsidR="006860EA">
        <w:rPr>
          <w:rStyle w:val="Hyperlink"/>
        </w:rPr>
        <w:fldChar w:fldCharType="end"/>
      </w:r>
      <w:r w:rsidRPr="001757CA">
        <w:t>, asíncrono, con </w:t>
      </w:r>
      <w:hyperlink r:id="rId20" w:tooltip="I/O" w:history="1">
        <w:r w:rsidRPr="001757CA">
          <w:rPr>
            <w:rStyle w:val="Hyperlink"/>
          </w:rPr>
          <w:t>I/O</w:t>
        </w:r>
      </w:hyperlink>
      <w:r w:rsidRPr="001757CA">
        <w:t> de datos en una </w:t>
      </w:r>
      <w:hyperlink r:id="rId21" w:tooltip="Programación dirigida por eventos" w:history="1">
        <w:r w:rsidRPr="001757CA">
          <w:rPr>
            <w:rStyle w:val="Hyperlink"/>
          </w:rPr>
          <w:t>arquitectura orientada a eventos</w:t>
        </w:r>
      </w:hyperlink>
      <w:r w:rsidRPr="001757CA">
        <w:t> y basado en el motor </w:t>
      </w:r>
      <w:hyperlink r:id="rId22" w:tooltip="V8 (motor JavaScript)" w:history="1">
        <w:r w:rsidRPr="001757CA">
          <w:rPr>
            <w:rStyle w:val="Hyperlink"/>
          </w:rPr>
          <w:t>V8</w:t>
        </w:r>
      </w:hyperlink>
      <w:r w:rsidRPr="001757CA">
        <w:t xml:space="preserve"> de Google. Fue creado con el enfoque </w:t>
      </w:r>
      <w:r w:rsidRPr="001757CA">
        <w:lastRenderedPageBreak/>
        <w:t>de ser útil en la creación de programas de red altamente escalables, como por ejemplo, </w:t>
      </w:r>
      <w:hyperlink r:id="rId23" w:tooltip="Servidor web" w:history="1">
        <w:r w:rsidRPr="001757CA">
          <w:rPr>
            <w:rStyle w:val="Hyperlink"/>
          </w:rPr>
          <w:t>servidores web</w:t>
        </w:r>
      </w:hyperlink>
      <w:r>
        <w:t>.</w:t>
      </w:r>
    </w:p>
    <w:p w14:paraId="04129704" w14:textId="77777777" w:rsidR="00B555CB" w:rsidRDefault="00B555CB" w:rsidP="001757CA">
      <w:pPr>
        <w:rPr>
          <w:ins w:id="96" w:author="Borja Gonzalez" w:date="2017-09-13T17:58:00Z"/>
        </w:rPr>
      </w:pPr>
    </w:p>
    <w:p w14:paraId="58381738" w14:textId="463BBF53" w:rsidR="00B555CB" w:rsidRDefault="00B555CB" w:rsidP="001757CA">
      <w:ins w:id="97" w:author="Borja Gonzalez" w:date="2017-09-13T17:59:00Z">
        <w:r>
          <w:rPr>
            <w:noProof/>
            <w:lang w:val="en-US"/>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98" w:name="_Toc367782006"/>
      <w:r>
        <w:t xml:space="preserve">2.2.1  </w:t>
      </w:r>
      <w:r w:rsidR="00EA0671">
        <w:t>Express.js</w:t>
      </w:r>
      <w:bookmarkEnd w:id="98"/>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99" w:name="_Toc367782007"/>
      <w:commentRangeStart w:id="100"/>
      <w:r>
        <w:t xml:space="preserve">2.2.2.  </w:t>
      </w:r>
      <w:r w:rsidR="002919E2">
        <w:t>App.js</w:t>
      </w:r>
      <w:bookmarkEnd w:id="99"/>
      <w:commentRangeEnd w:id="100"/>
      <w:r w:rsidR="007E4105">
        <w:rPr>
          <w:rStyle w:val="CommentReference"/>
          <w:rFonts w:asciiTheme="minorHAnsi" w:eastAsiaTheme="minorEastAsia" w:hAnsiTheme="minorHAnsi" w:cstheme="minorBidi"/>
          <w:b w:val="0"/>
          <w:bCs w:val="0"/>
          <w:color w:val="auto"/>
        </w:rPr>
        <w:commentReference w:id="100"/>
      </w:r>
    </w:p>
    <w:p w14:paraId="0570203C" w14:textId="77777777" w:rsidR="002919E2" w:rsidRDefault="002919E2" w:rsidP="00EB218B"/>
    <w:p w14:paraId="39914D14" w14:textId="4E38165F" w:rsidR="002919E2" w:rsidRDefault="002919E2" w:rsidP="00EB218B">
      <w:r>
        <w:lastRenderedPageBreak/>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r>
        <w:t>Widgets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101" w:name="_Toc367782008"/>
      <w:bookmarkStart w:id="102" w:name="_Toc364792187"/>
      <w:bookmarkStart w:id="103" w:name="_Toc366229204"/>
      <w:commentRangeStart w:id="104"/>
      <w:r>
        <w:t xml:space="preserve">2.2.3.  </w:t>
      </w:r>
      <w:proofErr w:type="spellStart"/>
      <w:r w:rsidR="001A2DEE">
        <w:t>Javascript</w:t>
      </w:r>
      <w:bookmarkEnd w:id="101"/>
      <w:proofErr w:type="spellEnd"/>
      <w:r w:rsidR="001A2DEE">
        <w:t xml:space="preserve"> </w:t>
      </w:r>
      <w:commentRangeEnd w:id="104"/>
      <w:r w:rsidR="00715F78">
        <w:rPr>
          <w:rStyle w:val="CommentReference"/>
          <w:rFonts w:asciiTheme="minorHAnsi" w:eastAsiaTheme="minorEastAsia" w:hAnsiTheme="minorHAnsi" w:cstheme="minorBidi"/>
          <w:b w:val="0"/>
          <w:bCs w:val="0"/>
          <w:color w:val="auto"/>
        </w:rPr>
        <w:commentReference w:id="104"/>
      </w:r>
    </w:p>
    <w:p w14:paraId="4A47D088" w14:textId="77777777" w:rsidR="001A2DEE" w:rsidRPr="009B3DDD" w:rsidRDefault="001A2DEE" w:rsidP="001A2DEE"/>
    <w:p w14:paraId="4017D057" w14:textId="77777777" w:rsidR="001A2DEE" w:rsidRDefault="001A2DEE" w:rsidP="001A2DEE">
      <w:r w:rsidRPr="009B3DDD">
        <w:t>JavaScript es un </w:t>
      </w:r>
      <w:hyperlink r:id="rId25" w:tooltip="Lenguaje de programación" w:history="1">
        <w:r w:rsidRPr="009B3DDD">
          <w:rPr>
            <w:rStyle w:val="Hyperlink"/>
          </w:rPr>
          <w:t>lenguaje de programación</w:t>
        </w:r>
      </w:hyperlink>
      <w:r w:rsidRPr="009B3DDD">
        <w:t> </w:t>
      </w:r>
      <w:hyperlink r:id="rId26" w:tooltip="Intérprete (informática)" w:history="1">
        <w:r w:rsidRPr="009B3DDD">
          <w:rPr>
            <w:rStyle w:val="Hyperlink"/>
          </w:rPr>
          <w:t>interpretado</w:t>
        </w:r>
      </w:hyperlink>
      <w:r w:rsidRPr="009B3DDD">
        <w:t>, dialecto del estándar </w:t>
      </w:r>
      <w:proofErr w:type="spellStart"/>
      <w:r w:rsidR="006860EA">
        <w:fldChar w:fldCharType="begin"/>
      </w:r>
      <w:r w:rsidR="006860EA">
        <w:instrText xml:space="preserve"> HYPERLINK "https://es.wikipedia.org/wiki/ECMAScript" \o "ECMAScript" </w:instrText>
      </w:r>
      <w:r w:rsidR="006860EA">
        <w:fldChar w:fldCharType="separate"/>
      </w:r>
      <w:r w:rsidRPr="009B3DDD">
        <w:rPr>
          <w:rStyle w:val="Hyperlink"/>
        </w:rPr>
        <w:t>ECMAScript</w:t>
      </w:r>
      <w:proofErr w:type="spellEnd"/>
      <w:r w:rsidR="006860EA">
        <w:rPr>
          <w:rStyle w:val="Hyperlink"/>
        </w:rPr>
        <w:fldChar w:fldCharType="end"/>
      </w:r>
      <w:r w:rsidRPr="009B3DDD">
        <w:t>. Se define como </w:t>
      </w:r>
      <w:hyperlink r:id="rId27" w:tooltip="Programación orientada a objetos" w:history="1">
        <w:r w:rsidRPr="009B3DDD">
          <w:rPr>
            <w:rStyle w:val="Hyperlink"/>
          </w:rPr>
          <w:t>orientado a objetos</w:t>
        </w:r>
      </w:hyperlink>
      <w:r w:rsidRPr="009B3DDD">
        <w:t>, </w:t>
      </w:r>
      <w:hyperlink r:id="rId28" w:tooltip="Programación basada en prototipos" w:history="1">
        <w:r w:rsidRPr="009B3DDD">
          <w:rPr>
            <w:rStyle w:val="Hyperlink"/>
          </w:rPr>
          <w:t>basado en prototipos</w:t>
        </w:r>
      </w:hyperlink>
      <w:r w:rsidRPr="009B3DDD">
        <w:t>, </w:t>
      </w:r>
      <w:hyperlink r:id="rId29" w:tooltip="Programación imperativa" w:history="1">
        <w:r w:rsidRPr="009B3DDD">
          <w:rPr>
            <w:rStyle w:val="Hyperlink"/>
          </w:rPr>
          <w:t>imperativo</w:t>
        </w:r>
      </w:hyperlink>
      <w:r w:rsidRPr="009B3DDD">
        <w:t>, débilmente tipado y dinámico.</w:t>
      </w:r>
    </w:p>
    <w:p w14:paraId="6CA078C3" w14:textId="77777777" w:rsidR="001A2DEE" w:rsidRDefault="001A2DEE" w:rsidP="001A2DEE">
      <w:r w:rsidRPr="009A3F43">
        <w:t>Se utiliza principalmente en su forma del </w:t>
      </w:r>
      <w:hyperlink r:id="rId30"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1" w:tooltip="Navegador web" w:history="1">
        <w:r w:rsidRPr="009A3F43">
          <w:rPr>
            <w:rStyle w:val="Hyperlink"/>
          </w:rPr>
          <w:t>navegador web</w:t>
        </w:r>
      </w:hyperlink>
      <w:r>
        <w:t xml:space="preserve"> </w:t>
      </w:r>
      <w:r w:rsidRPr="009A3F43">
        <w:t>permitiendo mejoras en la </w:t>
      </w:r>
      <w:hyperlink r:id="rId32" w:tooltip="Interfaz de usuario" w:history="1">
        <w:r w:rsidRPr="009A3F43">
          <w:rPr>
            <w:rStyle w:val="Hyperlink"/>
          </w:rPr>
          <w:t>interfaz de usuario</w:t>
        </w:r>
      </w:hyperlink>
      <w:r w:rsidRPr="009A3F43">
        <w:t> y </w:t>
      </w:r>
      <w:hyperlink r:id="rId33" w:tooltip="Página web" w:history="1">
        <w:r w:rsidRPr="009A3F43">
          <w:rPr>
            <w:rStyle w:val="Hyperlink"/>
          </w:rPr>
          <w:t>páginas web</w:t>
        </w:r>
      </w:hyperlink>
      <w:r w:rsidRPr="009A3F43">
        <w:t> dinámicas​ aunque existe una forma de JavaScript del </w:t>
      </w:r>
      <w:hyperlink r:id="rId34"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35" w:tooltip="Aplicación informática" w:history="1">
        <w:r w:rsidRPr="009A3F43">
          <w:rPr>
            <w:rStyle w:val="Hyperlink"/>
          </w:rPr>
          <w:t>aplicaciones</w:t>
        </w:r>
      </w:hyperlink>
      <w:r w:rsidRPr="009A3F43">
        <w:t> externas a la </w:t>
      </w:r>
      <w:hyperlink r:id="rId36" w:tooltip="World Wide Web" w:history="1">
        <w:r w:rsidRPr="009A3F43">
          <w:rPr>
            <w:rStyle w:val="Hyperlink"/>
          </w:rPr>
          <w:t>web</w:t>
        </w:r>
      </w:hyperlink>
      <w:r w:rsidRPr="009A3F43">
        <w:t>, por ejemplo en documentos </w:t>
      </w:r>
      <w:hyperlink r:id="rId37" w:tooltip="PDF" w:history="1">
        <w:r w:rsidRPr="009A3F43">
          <w:rPr>
            <w:rStyle w:val="Hyperlink"/>
          </w:rPr>
          <w:t>PDF</w:t>
        </w:r>
      </w:hyperlink>
      <w:r w:rsidRPr="009A3F43">
        <w:t>, aplicaciones de escritorio (mayoritariamente </w:t>
      </w:r>
      <w:hyperlink r:id="rId38" w:tooltip="Widget" w:history="1">
        <w:r w:rsidRPr="009A3F43">
          <w:rPr>
            <w:rStyle w:val="Hyperlink"/>
          </w:rPr>
          <w:t>widgets</w:t>
        </w:r>
      </w:hyperlink>
      <w:r w:rsidRPr="009A3F43">
        <w:t>) es también significativo.</w:t>
      </w:r>
      <w:bookmarkEnd w:id="102"/>
      <w:bookmarkEnd w:id="103"/>
    </w:p>
    <w:p w14:paraId="6A3E86F0" w14:textId="77777777" w:rsidR="001A2DEE" w:rsidRDefault="001A2DEE" w:rsidP="001757CA"/>
    <w:p w14:paraId="2E89E248" w14:textId="12F8085B" w:rsidR="00E1467C" w:rsidRDefault="000365A9" w:rsidP="00E1467C">
      <w:pPr>
        <w:pStyle w:val="Heading3"/>
      </w:pPr>
      <w:bookmarkStart w:id="105" w:name="_Toc367782009"/>
      <w:r>
        <w:t xml:space="preserve">2.2.4.  </w:t>
      </w:r>
      <w:r w:rsidR="001B143F">
        <w:t>Socket</w:t>
      </w:r>
      <w:r w:rsidR="00E1467C">
        <w:t>.io</w:t>
      </w:r>
      <w:bookmarkEnd w:id="105"/>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106"/>
      <w:proofErr w:type="spellStart"/>
      <w:r>
        <w:t>WebSocket</w:t>
      </w:r>
      <w:commentRangeEnd w:id="106"/>
      <w:proofErr w:type="spellEnd"/>
      <w:r w:rsidR="00FE64E4">
        <w:rPr>
          <w:rStyle w:val="CommentReference"/>
        </w:rPr>
        <w:commentReference w:id="106"/>
      </w:r>
      <w:r>
        <w:t xml:space="preserve">, y como </w:t>
      </w:r>
      <w:proofErr w:type="gramStart"/>
      <w:r>
        <w:t>opción alternativa</w:t>
      </w:r>
      <w:proofErr w:type="gramEnd"/>
      <w:r>
        <w:t xml:space="preserve">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107" w:name="_Toc367782010"/>
      <w:r>
        <w:t xml:space="preserve">2.2.5  </w:t>
      </w:r>
      <w:r w:rsidR="006F676A">
        <w:t xml:space="preserve">Papa </w:t>
      </w:r>
      <w:proofErr w:type="spellStart"/>
      <w:r w:rsidR="006F676A">
        <w:t>Parse</w:t>
      </w:r>
      <w:bookmarkEnd w:id="107"/>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w:t>
      </w:r>
      <w:r w:rsidR="00236396">
        <w:lastRenderedPageBreak/>
        <w:t xml:space="preserve">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108" w:name="_Toc367782011"/>
      <w:r>
        <w:rPr>
          <w:shd w:val="clear" w:color="auto" w:fill="FFFFFF"/>
        </w:rPr>
        <w:t xml:space="preserve">2.2.6.  </w:t>
      </w:r>
      <w:commentRangeStart w:id="109"/>
      <w:r w:rsidR="002D1E73">
        <w:rPr>
          <w:shd w:val="clear" w:color="auto" w:fill="FFFFFF"/>
        </w:rPr>
        <w:t>Chart</w:t>
      </w:r>
      <w:commentRangeEnd w:id="109"/>
      <w:r w:rsidR="00BB5BF9">
        <w:rPr>
          <w:rStyle w:val="CommentReference"/>
          <w:rFonts w:asciiTheme="minorHAnsi" w:eastAsiaTheme="minorEastAsia" w:hAnsiTheme="minorHAnsi" w:cstheme="minorBidi"/>
          <w:b w:val="0"/>
          <w:bCs w:val="0"/>
          <w:color w:val="auto"/>
        </w:rPr>
        <w:commentReference w:id="109"/>
      </w:r>
      <w:r w:rsidR="002D1E73">
        <w:rPr>
          <w:shd w:val="clear" w:color="auto" w:fill="FFFFFF"/>
        </w:rPr>
        <w:t>.js</w:t>
      </w:r>
      <w:bookmarkEnd w:id="108"/>
    </w:p>
    <w:p w14:paraId="38A3AB18" w14:textId="77777777" w:rsidR="0044069F" w:rsidRDefault="0044069F"/>
    <w:p w14:paraId="7E867D7E" w14:textId="77777777" w:rsidR="008A324D" w:rsidRDefault="0044069F">
      <w:pPr>
        <w:rPr>
          <w:ins w:id="110"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111" w:name="_Toc367782012"/>
      <w:commentRangeStart w:id="112"/>
      <w:r>
        <w:t xml:space="preserve">2.3.  </w:t>
      </w:r>
      <w:r w:rsidR="006E178F">
        <w:t>Bases de Datos</w:t>
      </w:r>
      <w:bookmarkEnd w:id="111"/>
      <w:commentRangeEnd w:id="112"/>
      <w:r w:rsidR="000E6D79">
        <w:rPr>
          <w:rStyle w:val="CommentReference"/>
          <w:rFonts w:asciiTheme="minorHAnsi" w:eastAsiaTheme="minorEastAsia" w:hAnsiTheme="minorHAnsi" w:cstheme="minorBidi"/>
          <w:b w:val="0"/>
          <w:bCs w:val="0"/>
          <w:color w:val="auto"/>
        </w:rPr>
        <w:commentReference w:id="112"/>
      </w:r>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39" w:tooltip="Informática" w:history="1">
        <w:r w:rsidRPr="00DE077C">
          <w:rPr>
            <w:rStyle w:val="Hyperlink"/>
          </w:rPr>
          <w:t>informática</w:t>
        </w:r>
      </w:hyperlink>
      <w:r w:rsidRPr="00DE077C">
        <w:t> y la </w:t>
      </w:r>
      <w:hyperlink r:id="rId40"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1" w:tooltip="Programa informático" w:history="1">
        <w:r w:rsidRPr="00DE077C">
          <w:rPr>
            <w:rStyle w:val="Hyperlink"/>
          </w:rPr>
          <w:t>programas</w:t>
        </w:r>
      </w:hyperlink>
      <w:r w:rsidRPr="00DE077C">
        <w:t> denominados </w:t>
      </w:r>
      <w:hyperlink r:id="rId42"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113" w:author="Rodrigo García" w:date="2017-09-24T12:09:00Z">
            <w:rPr>
              <w:i/>
              <w:iCs/>
              <w:lang w:val="en-GB"/>
            </w:rPr>
          </w:rPrChange>
        </w:rPr>
        <w:t>database</w:t>
      </w:r>
      <w:proofErr w:type="spellEnd"/>
      <w:r w:rsidRPr="00B44453">
        <w:rPr>
          <w:i/>
          <w:iCs/>
          <w:lang w:val="es-ES"/>
          <w:rPrChange w:id="114" w:author="Rodrigo García" w:date="2017-09-24T12:09:00Z">
            <w:rPr>
              <w:i/>
              <w:iCs/>
              <w:lang w:val="en-GB"/>
            </w:rPr>
          </w:rPrChange>
        </w:rPr>
        <w:t xml:space="preserve"> </w:t>
      </w:r>
      <w:proofErr w:type="spellStart"/>
      <w:r w:rsidRPr="00B44453">
        <w:rPr>
          <w:i/>
          <w:iCs/>
          <w:lang w:val="es-ES"/>
          <w:rPrChange w:id="115" w:author="Rodrigo García" w:date="2017-09-24T12:09:00Z">
            <w:rPr>
              <w:i/>
              <w:iCs/>
              <w:lang w:val="en-GB"/>
            </w:rPr>
          </w:rPrChange>
        </w:rPr>
        <w:t>management</w:t>
      </w:r>
      <w:proofErr w:type="spellEnd"/>
      <w:r w:rsidRPr="00B44453">
        <w:rPr>
          <w:i/>
          <w:iCs/>
          <w:lang w:val="es-ES"/>
          <w:rPrChange w:id="116" w:author="Rodrigo García" w:date="2017-09-24T12:09:00Z">
            <w:rPr>
              <w:i/>
              <w:iCs/>
              <w:lang w:val="en-GB"/>
            </w:rPr>
          </w:rPrChange>
        </w:rPr>
        <w:t xml:space="preserve"> </w:t>
      </w:r>
      <w:proofErr w:type="spellStart"/>
      <w:r w:rsidRPr="00B44453">
        <w:rPr>
          <w:i/>
          <w:iCs/>
          <w:lang w:val="es-ES"/>
          <w:rPrChange w:id="117" w:author="Rodrigo García" w:date="2017-09-24T12:09:00Z">
            <w:rPr>
              <w:i/>
              <w:iCs/>
              <w:lang w:val="en-GB"/>
            </w:rPr>
          </w:rPrChange>
        </w:rPr>
        <w:t>system</w:t>
      </w:r>
      <w:proofErr w:type="spellEnd"/>
      <w:r w:rsidRPr="00B44453">
        <w:rPr>
          <w:lang w:val="es-ES"/>
          <w:rPrChange w:id="118" w:author="Rodrigo García" w:date="2017-09-24T12:09:00Z">
            <w:rPr>
              <w:lang w:val="en-GB"/>
            </w:rPr>
          </w:rPrChange>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lastRenderedPageBreak/>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119" w:name="_Toc367782013"/>
      <w:r>
        <w:t xml:space="preserve">2.3.1.  </w:t>
      </w:r>
      <w:r w:rsidR="00DE077C">
        <w:t>SQLite</w:t>
      </w:r>
      <w:bookmarkEnd w:id="119"/>
    </w:p>
    <w:p w14:paraId="09383402" w14:textId="77777777" w:rsidR="00E653AA" w:rsidRDefault="00E653AA" w:rsidP="00E653AA"/>
    <w:p w14:paraId="243204DB" w14:textId="7C43D1FF" w:rsidR="008854BA" w:rsidRPr="001A2EA4" w:rsidRDefault="008854BA" w:rsidP="008854BA">
      <w:r w:rsidRPr="00333F5F">
        <w:rPr>
          <w:bCs/>
        </w:rPr>
        <w:t>SQLite</w:t>
      </w:r>
      <w:r w:rsidRPr="00CC6FD2">
        <w:t> es un sistema de gestión de </w:t>
      </w:r>
      <w:hyperlink r:id="rId44" w:tooltip="Base de datos relacional" w:history="1">
        <w:r w:rsidRPr="001A2EA4">
          <w:rPr>
            <w:rStyle w:val="Hyperlink"/>
            <w:color w:val="auto"/>
            <w:u w:val="none"/>
          </w:rPr>
          <w:t>bases de datos relacional</w:t>
        </w:r>
      </w:hyperlink>
      <w:r w:rsidRPr="001A2EA4">
        <w:t xml:space="preserve"> (DBMS)</w:t>
      </w:r>
      <w:ins w:id="120" w:author="Borja Gonzalez" w:date="2017-09-08T16:21:00Z">
        <w:r w:rsidR="00CC6FD2">
          <w:t>. É</w:t>
        </w:r>
      </w:ins>
      <w:ins w:id="121" w:author="Borja Gonzalez" w:date="2017-09-08T16:22:00Z">
        <w:r w:rsidR="00CC6FD2">
          <w:t>ste sistema es</w:t>
        </w:r>
      </w:ins>
      <w:r w:rsidRPr="00CC6FD2">
        <w:t> compatible con </w:t>
      </w:r>
      <w:hyperlink r:id="rId45" w:tooltip="ACID" w:history="1">
        <w:r w:rsidRPr="001A2EA4">
          <w:rPr>
            <w:rStyle w:val="Hyperlink"/>
            <w:color w:val="auto"/>
            <w:u w:val="none"/>
          </w:rPr>
          <w:t>ACID</w:t>
        </w:r>
      </w:hyperlink>
      <w:ins w:id="122" w:author="Borja Gonzalez" w:date="2017-09-08T16:22:00Z">
        <w:r w:rsidR="00CC6FD2">
          <w:t xml:space="preserve"> y está contenido en una </w:t>
        </w:r>
        <w:proofErr w:type="spellStart"/>
        <w:r w:rsidR="00CC6FD2">
          <w:t>bibloteca</w:t>
        </w:r>
        <w:proofErr w:type="spellEnd"/>
        <w:r w:rsidR="00CC6FD2">
          <w:t xml:space="preserve"> en C que se podr</w:t>
        </w:r>
      </w:ins>
      <w:ins w:id="123" w:author="Borja Gonzalez" w:date="2017-09-08T16:23:00Z">
        <w:r w:rsidR="00CC6FD2">
          <w:t>ía considerar pequeña para ciertos casos (275kiB)</w:t>
        </w:r>
      </w:ins>
      <w:r w:rsidRPr="00CC6FD2">
        <w:t>.</w:t>
      </w:r>
      <w:ins w:id="124" w:author="Borja Gonzalez" w:date="2017-09-08T16:23:00Z">
        <w:r w:rsidR="00CC6FD2">
          <w:t xml:space="preserve"> El problema del tamaño se ha resuelto en la reciente versi</w:t>
        </w:r>
      </w:ins>
      <w:ins w:id="125" w:author="Borja Gonzalez" w:date="2017-09-08T16:24:00Z">
        <w:r w:rsidR="00CC6FD2">
          <w:t>ón · del sistemas que permite bases de datos de hasta 2 Terabytes.</w:t>
        </w:r>
      </w:ins>
      <w:r w:rsidRPr="00CC6FD2">
        <w:t xml:space="preserve"> SQLite es un proyecto de </w:t>
      </w:r>
      <w:del w:id="126"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127"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46"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rPr>
          <w:rPrChange w:id="128" w:author="Borja Gonzalez" w:date="2017-09-08T16:18:00Z">
            <w:rPr/>
          </w:rPrChange>
        </w:rPr>
        <w:fldChar w:fldCharType="separate"/>
      </w:r>
      <w:r w:rsidRPr="00333F5F">
        <w:rPr>
          <w:rStyle w:val="Hyperlink"/>
          <w:color w:val="auto"/>
          <w:u w:val="none"/>
          <w:rPrChange w:id="129" w:author="Borja Gonzalez" w:date="2017-09-08T16:18:00Z">
            <w:rPr>
              <w:rStyle w:val="Hyperlink"/>
            </w:rPr>
          </w:rPrChange>
        </w:rPr>
        <w:t>sistema de gestión de bases de datos</w:t>
      </w:r>
      <w:r w:rsidRPr="007E178E">
        <w:fldChar w:fldCharType="end"/>
      </w:r>
      <w:r w:rsidRPr="006C174E">
        <w:t>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130" w:author="Borja Gonzalez" w:date="2017-09-08T16:25:00Z">
        <w:r w:rsidR="00CC6FD2">
          <w:t xml:space="preserve">como hemos mencionado antes, </w:t>
        </w:r>
      </w:ins>
      <w:r w:rsidRPr="00CC6FD2">
        <w:rPr>
          <w:bCs/>
        </w:rPr>
        <w:t>SQLite</w:t>
      </w:r>
      <w:r w:rsidRPr="00CC6FD2">
        <w:t> permite </w:t>
      </w:r>
      <w:r w:rsidR="00333F5F" w:rsidRPr="00333F5F">
        <w:t>bases de datos</w:t>
      </w:r>
      <w:r w:rsidRPr="00333F5F">
        <w:t> de hasta</w:t>
      </w:r>
      <w:ins w:id="131" w:author="Borja Gonzalez" w:date="2017-09-08T16:25:00Z">
        <w:r w:rsidR="00CC6FD2">
          <w:t xml:space="preserve"> 2 Terabytes </w:t>
        </w:r>
      </w:ins>
      <w:r w:rsidRPr="00CC6FD2">
        <w:t>de tamaño, y también permite la inclusión de campos tipo </w:t>
      </w:r>
      <w:ins w:id="132"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133" w:name="_Toc367782014"/>
      <w:bookmarkStart w:id="134" w:name="_Toc364792191"/>
      <w:bookmarkStart w:id="135" w:name="_Toc366229211"/>
      <w:r>
        <w:t xml:space="preserve">2.3.2.  </w:t>
      </w:r>
      <w:r w:rsidR="008854BA">
        <w:t>ACID</w:t>
      </w:r>
      <w:bookmarkEnd w:id="133"/>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47" w:tooltip="Transacción de base de datos" w:history="1">
        <w:r w:rsidRPr="008854BA">
          <w:rPr>
            <w:rStyle w:val="Hyperlink"/>
          </w:rPr>
          <w:t>transacciones</w:t>
        </w:r>
      </w:hyperlink>
      <w:r w:rsidRPr="008854BA">
        <w:t> de los </w:t>
      </w:r>
      <w:hyperlink r:id="rId48" w:tooltip="SGBD" w:history="1">
        <w:r w:rsidRPr="008854BA">
          <w:rPr>
            <w:rStyle w:val="Hyperlink"/>
          </w:rPr>
          <w:t>sistemas de gestión de bases de datos</w:t>
        </w:r>
      </w:hyperlink>
      <w:r w:rsidRPr="008854BA">
        <w:t xml:space="preserve">. </w:t>
      </w:r>
      <w:r w:rsidRPr="008854BA">
        <w:lastRenderedPageBreak/>
        <w:t>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6860EA" w:rsidP="004E4A72">
      <w:pPr>
        <w:pStyle w:val="ListParagraph"/>
        <w:numPr>
          <w:ilvl w:val="0"/>
          <w:numId w:val="20"/>
        </w:numPr>
      </w:pPr>
      <w:hyperlink r:id="rId49"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6860EA" w:rsidP="004E4A72">
      <w:pPr>
        <w:pStyle w:val="ListParagraph"/>
        <w:numPr>
          <w:ilvl w:val="0"/>
          <w:numId w:val="20"/>
        </w:numPr>
      </w:pPr>
      <w:hyperlink r:id="rId50"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6860EA" w:rsidP="004E4A72">
      <w:pPr>
        <w:pStyle w:val="ListParagraph"/>
        <w:numPr>
          <w:ilvl w:val="0"/>
          <w:numId w:val="20"/>
        </w:numPr>
      </w:pPr>
      <w:hyperlink r:id="rId51"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6860EA" w:rsidP="004E4A72">
      <w:pPr>
        <w:pStyle w:val="ListParagraph"/>
        <w:numPr>
          <w:ilvl w:val="0"/>
          <w:numId w:val="20"/>
        </w:numPr>
      </w:pPr>
      <w:hyperlink r:id="rId52"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136" w:name="_Toc367782015"/>
      <w:commentRangeStart w:id="137"/>
      <w:r>
        <w:t xml:space="preserve">2.4.  </w:t>
      </w:r>
      <w:r w:rsidR="00C74956">
        <w:t>Sensor Inercial</w:t>
      </w:r>
      <w:r w:rsidR="00734C62">
        <w:t xml:space="preserve"> - IMU</w:t>
      </w:r>
      <w:bookmarkEnd w:id="136"/>
      <w:commentRangeEnd w:id="137"/>
      <w:r w:rsidR="007D79D0">
        <w:rPr>
          <w:rStyle w:val="CommentReference"/>
          <w:rFonts w:asciiTheme="minorHAnsi" w:eastAsiaTheme="minorEastAsia" w:hAnsiTheme="minorHAnsi" w:cstheme="minorBidi"/>
          <w:b w:val="0"/>
          <w:bCs w:val="0"/>
          <w:color w:val="auto"/>
        </w:rPr>
        <w:commentReference w:id="137"/>
      </w:r>
    </w:p>
    <w:p w14:paraId="7556B381" w14:textId="77777777" w:rsidR="004407E6" w:rsidRDefault="004407E6" w:rsidP="004407E6"/>
    <w:p w14:paraId="58B77115" w14:textId="0D8945C1" w:rsidR="00734C62" w:rsidRPr="004407E6"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Heading3"/>
      </w:pPr>
      <w:bookmarkStart w:id="138" w:name="_Toc367782016"/>
      <w:r>
        <w:t xml:space="preserve">2.4.1.  </w:t>
      </w:r>
      <w:proofErr w:type="spellStart"/>
      <w:r w:rsidR="004407E6">
        <w:t>Werium</w:t>
      </w:r>
      <w:proofErr w:type="spellEnd"/>
      <w:r w:rsidR="004407E6">
        <w:t xml:space="preserve"> Basic Pro</w:t>
      </w:r>
      <w:bookmarkEnd w:id="138"/>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28FC3A72" w14:textId="1FB4E4FF" w:rsidR="00BE44C3" w:rsidRDefault="00BE44C3" w:rsidP="003F677A">
      <w:r>
        <w:t xml:space="preserve">Está compuesto por tres giroscopios y tres acelerómetros que a su vez integran un reloj que permite asociar valores temporales a las medidas. Éste tipo de </w:t>
      </w:r>
      <w:r>
        <w:lastRenderedPageBreak/>
        <w:t>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B655172" w14:textId="30B9B325" w:rsidR="009B590A" w:rsidRPr="00B44453" w:rsidRDefault="009B590A" w:rsidP="009B590A">
      <w:pPr>
        <w:widowControl w:val="0"/>
        <w:autoSpaceDE w:val="0"/>
        <w:autoSpaceDN w:val="0"/>
        <w:adjustRightInd w:val="0"/>
        <w:spacing w:line="280" w:lineRule="atLeast"/>
        <w:rPr>
          <w:rFonts w:ascii="Times" w:hAnsi="Times" w:cs="Times"/>
          <w:color w:val="000000"/>
          <w:lang w:val="es-ES"/>
          <w:rPrChange w:id="139" w:author="Rodrigo García" w:date="2017-09-24T12:09:00Z">
            <w:rPr>
              <w:rFonts w:ascii="Times" w:hAnsi="Times" w:cs="Times"/>
              <w:color w:val="000000"/>
              <w:lang w:val="en-US"/>
            </w:rPr>
          </w:rPrChange>
        </w:rPr>
      </w:pPr>
      <w:r w:rsidRPr="00B44453">
        <w:rPr>
          <w:rFonts w:ascii="Times" w:hAnsi="Times" w:cs="Times"/>
          <w:color w:val="000000"/>
          <w:lang w:val="es-ES"/>
          <w:rPrChange w:id="140" w:author="Rodrigo García" w:date="2017-09-24T12:09:00Z">
            <w:rPr>
              <w:rFonts w:ascii="Times" w:hAnsi="Times" w:cs="Times"/>
              <w:color w:val="000000"/>
              <w:lang w:val="en-US"/>
            </w:rPr>
          </w:rPrChange>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41" w:name="_Toc367782017"/>
      <w:r>
        <w:t xml:space="preserve">3.  </w:t>
      </w:r>
      <w:r w:rsidR="00D51A6F" w:rsidRPr="0040221C">
        <w:t>Diseño</w:t>
      </w:r>
      <w:bookmarkEnd w:id="134"/>
      <w:bookmarkEnd w:id="135"/>
      <w:bookmarkEnd w:id="141"/>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142"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43" w:name="_Toc364792192"/>
      <w:bookmarkStart w:id="144" w:name="_Toc366229212"/>
      <w:bookmarkStart w:id="145" w:name="_Toc367782018"/>
      <w:r>
        <w:t xml:space="preserve">3.1.  </w:t>
      </w:r>
      <w:r w:rsidR="00D51A6F" w:rsidRPr="0040221C">
        <w:t>Descripción del problema</w:t>
      </w:r>
      <w:bookmarkEnd w:id="143"/>
      <w:bookmarkEnd w:id="144"/>
      <w:bookmarkEnd w:id="145"/>
      <w:r w:rsidR="00D51A6F" w:rsidRPr="0040221C">
        <w:t xml:space="preserve"> </w:t>
      </w:r>
    </w:p>
    <w:p w14:paraId="05777571" w14:textId="77777777" w:rsidR="004B1503" w:rsidRPr="0040221C" w:rsidRDefault="004B1503" w:rsidP="004B1503"/>
    <w:p w14:paraId="5A21A5D9" w14:textId="5C2ED4D8" w:rsidR="004B7341" w:rsidRPr="0040221C" w:rsidRDefault="004B1503" w:rsidP="004B7341">
      <w:r w:rsidRPr="0040221C">
        <w:t xml:space="preserve">El objetivo principal es construir una </w:t>
      </w:r>
      <w:commentRangeStart w:id="146"/>
      <w:r w:rsidRPr="0040221C">
        <w:t xml:space="preserve">aplicación web </w:t>
      </w:r>
      <w:commentRangeEnd w:id="146"/>
      <w:r w:rsidR="00E5539D">
        <w:rPr>
          <w:rStyle w:val="CommentReference"/>
        </w:rPr>
        <w:commentReference w:id="146"/>
      </w:r>
      <w:ins w:id="147" w:author="Borja Gonzalez" w:date="2017-09-07T11:57:00Z">
        <w:r w:rsidR="0059382A">
          <w:t>con una base de datos asociada</w:t>
        </w:r>
      </w:ins>
      <w:ins w:id="148" w:author="Borja Gonzalez" w:date="2017-09-07T11:58:00Z">
        <w:r w:rsidR="0059382A">
          <w:t xml:space="preserve"> para el seguimiento de pacientes con problemas de movilidad cervical. Esta aplicación web </w:t>
        </w:r>
      </w:ins>
      <w:r w:rsidRPr="0040221C">
        <w:t>permit</w:t>
      </w:r>
      <w:ins w:id="149"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50" w:author="Borja Gonzalez" w:date="2017-09-07T12:00:00Z">
        <w:r w:rsidR="0059382A">
          <w:t>Para describir el problema en cuestión voy a seguir un proceso que se divide en varios apartados.</w:t>
        </w:r>
      </w:ins>
      <w:commentRangeStart w:id="151"/>
      <w:del w:id="152" w:author="Borja Gonzalez" w:date="2017-09-07T12:01:00Z">
        <w:r w:rsidR="004B7341" w:rsidRPr="0040221C" w:rsidDel="0059382A">
          <w:delText xml:space="preserve">El problema se podría dividir </w:delText>
        </w:r>
        <w:commentRangeEnd w:id="151"/>
        <w:r w:rsidR="00E5539D" w:rsidDel="0059382A">
          <w:rPr>
            <w:rStyle w:val="CommentReference"/>
          </w:rPr>
          <w:commentReference w:id="151"/>
        </w:r>
        <w:r w:rsidR="004B7341" w:rsidRPr="0040221C" w:rsidDel="0059382A">
          <w:delText>en varios apartados,</w:delText>
        </w:r>
      </w:del>
      <w:r w:rsidR="004B7341" w:rsidRPr="0040221C">
        <w:t xml:space="preserve"> </w:t>
      </w:r>
      <w:ins w:id="153" w:author="Borja Gonzalez" w:date="2017-09-07T12:02:00Z">
        <w:r w:rsidR="0059382A">
          <w:t xml:space="preserve">Empezaré con el </w:t>
        </w:r>
      </w:ins>
      <w:r w:rsidR="004B7341" w:rsidRPr="0040221C">
        <w:t xml:space="preserve">diseño de la arquitectura del sistema para satisfacer las necesidades descritas previamente, </w:t>
      </w:r>
      <w:ins w:id="154" w:author="Borja Gonzalez" w:date="2017-09-07T12:02:00Z">
        <w:r w:rsidR="0059382A">
          <w:t xml:space="preserve">seguiré con la </w:t>
        </w:r>
      </w:ins>
      <w:r w:rsidR="004B7341" w:rsidRPr="0040221C">
        <w:t>implementación de dicho sistema,</w:t>
      </w:r>
      <w:ins w:id="155" w:author="Borja Gonzalez" w:date="2017-09-07T12:02:00Z">
        <w:r w:rsidR="0059382A">
          <w:t xml:space="preserve"> y terminaré</w:t>
        </w:r>
      </w:ins>
      <w:ins w:id="156"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57" w:name="_Toc364792193"/>
      <w:bookmarkStart w:id="158" w:name="_Toc366229213"/>
      <w:bookmarkStart w:id="159" w:name="_Toc367782019"/>
      <w:r>
        <w:lastRenderedPageBreak/>
        <w:t xml:space="preserve">3.2.  </w:t>
      </w:r>
      <w:r w:rsidR="00D51A6F" w:rsidRPr="0040221C">
        <w:t>Requisitos</w:t>
      </w:r>
      <w:bookmarkEnd w:id="157"/>
      <w:bookmarkEnd w:id="158"/>
      <w:bookmarkEnd w:id="159"/>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60" w:name="_Toc366229214"/>
      <w:bookmarkStart w:id="161" w:name="_Toc367782020"/>
      <w:r>
        <w:t xml:space="preserve">3.2.1.  </w:t>
      </w:r>
      <w:r w:rsidR="009F3C87" w:rsidRPr="0040221C">
        <w:t>Requisitos Funcionales</w:t>
      </w:r>
      <w:bookmarkEnd w:id="160"/>
      <w:bookmarkEnd w:id="161"/>
    </w:p>
    <w:p w14:paraId="567C1423" w14:textId="77777777" w:rsidR="0040221C" w:rsidRDefault="0040221C" w:rsidP="0040221C"/>
    <w:p w14:paraId="36BD8646" w14:textId="348F6622" w:rsidR="0040221C" w:rsidRDefault="0040221C" w:rsidP="0040221C">
      <w:r>
        <w:t>RF</w:t>
      </w:r>
      <w:ins w:id="162"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63"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64"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65"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66"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67"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68" w:author="Borja Gonzalez" w:date="2017-09-08T15:36:00Z"/>
        </w:rPr>
      </w:pPr>
      <w:bookmarkStart w:id="169" w:name="_Toc366229215"/>
      <w:bookmarkStart w:id="170" w:name="_Toc367782021"/>
      <w:r>
        <w:t xml:space="preserve">3.2.2.  </w:t>
      </w:r>
      <w:r w:rsidR="009F3C87" w:rsidRPr="0040221C">
        <w:t>Requisitos no Funcionales</w:t>
      </w:r>
      <w:bookmarkEnd w:id="169"/>
      <w:bookmarkEnd w:id="170"/>
      <w:ins w:id="171" w:author="Borja Gonzalez" w:date="2017-09-08T15:51:00Z">
        <w:r w:rsidR="0028735F">
          <w:t xml:space="preserve"> </w:t>
        </w:r>
      </w:ins>
    </w:p>
    <w:p w14:paraId="5CB2F1E2" w14:textId="77777777" w:rsidR="00B50A04" w:rsidRDefault="00B50A04" w:rsidP="00B50A04">
      <w:pPr>
        <w:rPr>
          <w:ins w:id="17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lastRenderedPageBreak/>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73"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74" w:name="_Toc364792194"/>
      <w:bookmarkStart w:id="175" w:name="_Toc366229216"/>
      <w:bookmarkStart w:id="176" w:name="_Toc367782022"/>
      <w:r>
        <w:t xml:space="preserve">3.3.  </w:t>
      </w:r>
      <w:r w:rsidR="00D51A6F" w:rsidRPr="0040221C">
        <w:t>Casos de uso</w:t>
      </w:r>
      <w:bookmarkEnd w:id="174"/>
      <w:bookmarkEnd w:id="175"/>
      <w:bookmarkEnd w:id="17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77"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78"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lastRenderedPageBreak/>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79"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80"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lastRenderedPageBreak/>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81"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82"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83"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lastRenderedPageBreak/>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84"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85" w:author="Borja Gonzalez" w:date="2017-09-07T12:16:00Z">
        <w:r w:rsidR="003D31E0">
          <w:t>.</w:t>
        </w:r>
      </w:ins>
    </w:p>
    <w:p w14:paraId="18386474" w14:textId="05B847DF" w:rsidR="00CE2E56" w:rsidRDefault="00CE2E56" w:rsidP="00CE2E56">
      <w:r w:rsidRPr="00FD514B">
        <w:t xml:space="preserve">Precondiciones: </w:t>
      </w:r>
      <w:ins w:id="186"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87"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88" w:author="Borja Gonzalez" w:date="2017-09-07T12:16:00Z">
        <w:r w:rsidR="003D31E0">
          <w:t>.</w:t>
        </w:r>
      </w:ins>
    </w:p>
    <w:p w14:paraId="7D68E677" w14:textId="225A854B" w:rsidR="00D2609E" w:rsidRDefault="00D2609E" w:rsidP="00D2609E">
      <w:r w:rsidRPr="00FD514B">
        <w:t xml:space="preserve">Precondiciones: </w:t>
      </w:r>
      <w:ins w:id="189"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lastRenderedPageBreak/>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tbl>
      <w:tblPr>
        <w:tblStyle w:val="TableGrid"/>
        <w:tblpPr w:leftFromText="181" w:rightFromText="181" w:vertAnchor="page" w:horzAnchor="page" w:tblpX="1729" w:tblpY="5761"/>
        <w:tblW w:w="10444" w:type="dxa"/>
        <w:tblLook w:val="04A0" w:firstRow="1" w:lastRow="0" w:firstColumn="1" w:lastColumn="0" w:noHBand="0" w:noVBand="1"/>
      </w:tblPr>
      <w:tblGrid>
        <w:gridCol w:w="1927"/>
        <w:gridCol w:w="940"/>
        <w:gridCol w:w="940"/>
        <w:gridCol w:w="939"/>
        <w:gridCol w:w="939"/>
        <w:gridCol w:w="939"/>
        <w:gridCol w:w="939"/>
        <w:gridCol w:w="939"/>
        <w:gridCol w:w="939"/>
        <w:gridCol w:w="1003"/>
      </w:tblGrid>
      <w:tr w:rsidR="00BE7488" w14:paraId="698CCE45" w14:textId="77777777" w:rsidTr="00BE7488">
        <w:trPr>
          <w:cantSplit/>
          <w:trHeight w:val="568"/>
        </w:trPr>
        <w:tc>
          <w:tcPr>
            <w:tcW w:w="1953" w:type="dxa"/>
            <w:vAlign w:val="center"/>
          </w:tcPr>
          <w:p w14:paraId="4F4FFA69" w14:textId="5A0AEC84" w:rsidR="00BE7488" w:rsidRDefault="00BE7488" w:rsidP="00BE7488">
            <w:commentRangeStart w:id="190"/>
            <w:r>
              <w:t>Casos de Uso</w:t>
            </w:r>
          </w:p>
        </w:tc>
        <w:tc>
          <w:tcPr>
            <w:tcW w:w="947" w:type="dxa"/>
            <w:vAlign w:val="center"/>
          </w:tcPr>
          <w:p w14:paraId="4A46637D" w14:textId="77777777" w:rsidR="00BE7488" w:rsidRDefault="00BE7488" w:rsidP="00BE7488">
            <w:r>
              <w:t>RF1</w:t>
            </w:r>
          </w:p>
        </w:tc>
        <w:tc>
          <w:tcPr>
            <w:tcW w:w="947" w:type="dxa"/>
            <w:vAlign w:val="center"/>
          </w:tcPr>
          <w:p w14:paraId="096387FB" w14:textId="77777777" w:rsidR="00BE7488" w:rsidRDefault="00BE7488" w:rsidP="00BE7488">
            <w:r>
              <w:t>RF2</w:t>
            </w:r>
          </w:p>
        </w:tc>
        <w:tc>
          <w:tcPr>
            <w:tcW w:w="947" w:type="dxa"/>
            <w:vAlign w:val="center"/>
          </w:tcPr>
          <w:p w14:paraId="4A646C4B" w14:textId="77777777" w:rsidR="00BE7488" w:rsidRDefault="00BE7488" w:rsidP="00BE7488">
            <w:r>
              <w:t>RF3</w:t>
            </w:r>
          </w:p>
        </w:tc>
        <w:tc>
          <w:tcPr>
            <w:tcW w:w="947" w:type="dxa"/>
            <w:vAlign w:val="center"/>
          </w:tcPr>
          <w:p w14:paraId="099B575C" w14:textId="77777777" w:rsidR="00BE7488" w:rsidRDefault="00BE7488" w:rsidP="00BE7488">
            <w:r>
              <w:t>RF4</w:t>
            </w:r>
          </w:p>
        </w:tc>
        <w:tc>
          <w:tcPr>
            <w:tcW w:w="947" w:type="dxa"/>
            <w:vAlign w:val="center"/>
          </w:tcPr>
          <w:p w14:paraId="27731D4B" w14:textId="77777777" w:rsidR="00BE7488" w:rsidRDefault="00BE7488" w:rsidP="00BE7488">
            <w:r>
              <w:t>RF5</w:t>
            </w:r>
          </w:p>
        </w:tc>
        <w:tc>
          <w:tcPr>
            <w:tcW w:w="947" w:type="dxa"/>
            <w:vAlign w:val="center"/>
          </w:tcPr>
          <w:p w14:paraId="06379AEB" w14:textId="77777777" w:rsidR="00BE7488" w:rsidRDefault="00BE7488" w:rsidP="00BE7488">
            <w:r>
              <w:t>RF6</w:t>
            </w:r>
          </w:p>
        </w:tc>
        <w:tc>
          <w:tcPr>
            <w:tcW w:w="947" w:type="dxa"/>
            <w:vAlign w:val="center"/>
          </w:tcPr>
          <w:p w14:paraId="1E3EE697" w14:textId="77777777" w:rsidR="00BE7488" w:rsidRDefault="00BE7488" w:rsidP="00BE7488">
            <w:r>
              <w:t>RF7</w:t>
            </w:r>
          </w:p>
        </w:tc>
        <w:tc>
          <w:tcPr>
            <w:tcW w:w="947" w:type="dxa"/>
            <w:vAlign w:val="center"/>
          </w:tcPr>
          <w:p w14:paraId="6E20F1B0" w14:textId="77777777" w:rsidR="00BE7488" w:rsidRDefault="00BE7488" w:rsidP="00BE7488">
            <w:r>
              <w:t>RF8</w:t>
            </w:r>
          </w:p>
        </w:tc>
        <w:tc>
          <w:tcPr>
            <w:tcW w:w="915" w:type="dxa"/>
            <w:vAlign w:val="center"/>
          </w:tcPr>
          <w:p w14:paraId="00E4EE0B" w14:textId="77777777" w:rsidR="00BE7488" w:rsidRDefault="00BE7488" w:rsidP="00BE7488">
            <w:r>
              <w:t>RF9</w:t>
            </w:r>
          </w:p>
        </w:tc>
      </w:tr>
      <w:tr w:rsidR="00BE7488" w14:paraId="4AF9076C" w14:textId="77777777" w:rsidTr="00BE7488">
        <w:trPr>
          <w:cantSplit/>
          <w:trHeight w:val="484"/>
        </w:trPr>
        <w:tc>
          <w:tcPr>
            <w:tcW w:w="1953" w:type="dxa"/>
            <w:vAlign w:val="center"/>
          </w:tcPr>
          <w:p w14:paraId="59D228B3" w14:textId="77777777" w:rsidR="00BE7488" w:rsidRDefault="00BE7488" w:rsidP="00BE7488">
            <w:r>
              <w:t>CU1</w:t>
            </w:r>
          </w:p>
        </w:tc>
        <w:tc>
          <w:tcPr>
            <w:tcW w:w="947" w:type="dxa"/>
            <w:vAlign w:val="center"/>
          </w:tcPr>
          <w:p w14:paraId="6E703517" w14:textId="77777777" w:rsidR="00BE7488" w:rsidRPr="00580CB8" w:rsidRDefault="00BE7488" w:rsidP="00BE7488">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1B199EE" w14:textId="77777777" w:rsidR="00BE7488" w:rsidRDefault="00BE7488" w:rsidP="00BE7488">
            <w:pPr>
              <w:jc w:val="center"/>
            </w:pPr>
          </w:p>
        </w:tc>
        <w:tc>
          <w:tcPr>
            <w:tcW w:w="947" w:type="dxa"/>
            <w:vAlign w:val="center"/>
          </w:tcPr>
          <w:p w14:paraId="756B32EC" w14:textId="77777777" w:rsidR="00BE7488" w:rsidRDefault="00BE7488" w:rsidP="00BE7488">
            <w:pPr>
              <w:jc w:val="center"/>
            </w:pPr>
          </w:p>
        </w:tc>
        <w:tc>
          <w:tcPr>
            <w:tcW w:w="947" w:type="dxa"/>
            <w:vAlign w:val="center"/>
          </w:tcPr>
          <w:p w14:paraId="2C8D846B" w14:textId="77777777" w:rsidR="00BE7488" w:rsidRDefault="00BE7488" w:rsidP="00BE7488">
            <w:pPr>
              <w:jc w:val="center"/>
            </w:pPr>
          </w:p>
        </w:tc>
        <w:tc>
          <w:tcPr>
            <w:tcW w:w="947" w:type="dxa"/>
            <w:vAlign w:val="center"/>
          </w:tcPr>
          <w:p w14:paraId="4C1DB9F0" w14:textId="77777777" w:rsidR="00BE7488" w:rsidRDefault="00BE7488" w:rsidP="00BE7488">
            <w:pPr>
              <w:jc w:val="center"/>
            </w:pPr>
          </w:p>
        </w:tc>
        <w:tc>
          <w:tcPr>
            <w:tcW w:w="947" w:type="dxa"/>
            <w:vAlign w:val="center"/>
          </w:tcPr>
          <w:p w14:paraId="2B730774" w14:textId="77777777" w:rsidR="00BE7488" w:rsidRDefault="00BE7488" w:rsidP="00BE7488">
            <w:pPr>
              <w:jc w:val="center"/>
            </w:pPr>
          </w:p>
        </w:tc>
        <w:tc>
          <w:tcPr>
            <w:tcW w:w="947" w:type="dxa"/>
            <w:vAlign w:val="center"/>
          </w:tcPr>
          <w:p w14:paraId="76F1A9C1" w14:textId="77777777" w:rsidR="00BE7488" w:rsidRDefault="00BE7488" w:rsidP="00BE7488">
            <w:pPr>
              <w:jc w:val="center"/>
            </w:pPr>
          </w:p>
        </w:tc>
        <w:tc>
          <w:tcPr>
            <w:tcW w:w="947" w:type="dxa"/>
            <w:vAlign w:val="center"/>
          </w:tcPr>
          <w:p w14:paraId="300A4F4B" w14:textId="77777777" w:rsidR="00BE7488" w:rsidRDefault="00BE7488" w:rsidP="00BE7488">
            <w:pPr>
              <w:jc w:val="center"/>
            </w:pPr>
          </w:p>
        </w:tc>
        <w:tc>
          <w:tcPr>
            <w:tcW w:w="915" w:type="dxa"/>
            <w:vAlign w:val="center"/>
          </w:tcPr>
          <w:p w14:paraId="1690C598" w14:textId="77777777" w:rsidR="00BE7488" w:rsidRDefault="00BE7488" w:rsidP="00BE7488">
            <w:pPr>
              <w:jc w:val="center"/>
            </w:pPr>
          </w:p>
        </w:tc>
      </w:tr>
      <w:tr w:rsidR="00BE7488" w14:paraId="7D9812C5" w14:textId="77777777" w:rsidTr="00BE7488">
        <w:trPr>
          <w:cantSplit/>
          <w:trHeight w:val="531"/>
        </w:trPr>
        <w:tc>
          <w:tcPr>
            <w:tcW w:w="1953" w:type="dxa"/>
            <w:vAlign w:val="center"/>
          </w:tcPr>
          <w:p w14:paraId="4E9EA4B5" w14:textId="77777777" w:rsidR="00BE7488" w:rsidRDefault="00BE7488" w:rsidP="00BE7488">
            <w:r>
              <w:t>CU2</w:t>
            </w:r>
          </w:p>
        </w:tc>
        <w:tc>
          <w:tcPr>
            <w:tcW w:w="947" w:type="dxa"/>
            <w:vAlign w:val="center"/>
          </w:tcPr>
          <w:p w14:paraId="372191DD" w14:textId="77777777" w:rsidR="00BE7488" w:rsidRDefault="00BE7488" w:rsidP="00BE7488">
            <w:pPr>
              <w:jc w:val="center"/>
            </w:pPr>
          </w:p>
        </w:tc>
        <w:tc>
          <w:tcPr>
            <w:tcW w:w="947" w:type="dxa"/>
            <w:vAlign w:val="center"/>
          </w:tcPr>
          <w:p w14:paraId="1DE5AA85"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ECB84FD" w14:textId="77777777" w:rsidR="00BE7488" w:rsidRDefault="00BE7488" w:rsidP="00BE7488">
            <w:pPr>
              <w:jc w:val="center"/>
            </w:pPr>
          </w:p>
        </w:tc>
        <w:tc>
          <w:tcPr>
            <w:tcW w:w="947" w:type="dxa"/>
            <w:vAlign w:val="center"/>
          </w:tcPr>
          <w:p w14:paraId="30B99B21" w14:textId="77777777" w:rsidR="00BE7488" w:rsidRDefault="00BE7488" w:rsidP="00BE7488">
            <w:pPr>
              <w:jc w:val="center"/>
            </w:pPr>
          </w:p>
        </w:tc>
        <w:tc>
          <w:tcPr>
            <w:tcW w:w="947" w:type="dxa"/>
            <w:vAlign w:val="center"/>
          </w:tcPr>
          <w:p w14:paraId="5B8103D3" w14:textId="77777777" w:rsidR="00BE7488" w:rsidRDefault="00BE7488" w:rsidP="00BE7488">
            <w:pPr>
              <w:jc w:val="center"/>
            </w:pPr>
          </w:p>
        </w:tc>
        <w:tc>
          <w:tcPr>
            <w:tcW w:w="947" w:type="dxa"/>
            <w:vAlign w:val="center"/>
          </w:tcPr>
          <w:p w14:paraId="7F7C9063" w14:textId="77777777" w:rsidR="00BE7488" w:rsidRDefault="00BE7488" w:rsidP="00BE7488">
            <w:pPr>
              <w:jc w:val="center"/>
            </w:pPr>
          </w:p>
        </w:tc>
        <w:tc>
          <w:tcPr>
            <w:tcW w:w="947" w:type="dxa"/>
            <w:vAlign w:val="center"/>
          </w:tcPr>
          <w:p w14:paraId="68BC24E4" w14:textId="77777777" w:rsidR="00BE7488" w:rsidRDefault="00BE7488" w:rsidP="00BE7488">
            <w:pPr>
              <w:jc w:val="center"/>
            </w:pPr>
          </w:p>
        </w:tc>
        <w:tc>
          <w:tcPr>
            <w:tcW w:w="947" w:type="dxa"/>
            <w:vAlign w:val="center"/>
          </w:tcPr>
          <w:p w14:paraId="14E033A5" w14:textId="77777777" w:rsidR="00BE7488" w:rsidRDefault="00BE7488" w:rsidP="00BE7488">
            <w:pPr>
              <w:jc w:val="center"/>
            </w:pPr>
          </w:p>
        </w:tc>
        <w:tc>
          <w:tcPr>
            <w:tcW w:w="915" w:type="dxa"/>
            <w:vAlign w:val="center"/>
          </w:tcPr>
          <w:p w14:paraId="7829FB3C" w14:textId="77777777" w:rsidR="00BE7488" w:rsidRDefault="00BE7488" w:rsidP="00BE7488">
            <w:pPr>
              <w:jc w:val="center"/>
            </w:pPr>
          </w:p>
        </w:tc>
      </w:tr>
      <w:tr w:rsidR="00BE7488" w14:paraId="0D288C88" w14:textId="77777777" w:rsidTr="00BE7488">
        <w:trPr>
          <w:cantSplit/>
          <w:trHeight w:val="568"/>
        </w:trPr>
        <w:tc>
          <w:tcPr>
            <w:tcW w:w="1953" w:type="dxa"/>
            <w:vAlign w:val="center"/>
          </w:tcPr>
          <w:p w14:paraId="4E151803" w14:textId="77777777" w:rsidR="00BE7488" w:rsidRDefault="00BE7488" w:rsidP="00BE7488">
            <w:r>
              <w:t>CU3</w:t>
            </w:r>
          </w:p>
        </w:tc>
        <w:tc>
          <w:tcPr>
            <w:tcW w:w="947" w:type="dxa"/>
            <w:vAlign w:val="center"/>
          </w:tcPr>
          <w:p w14:paraId="1A46FC17" w14:textId="77777777" w:rsidR="00BE7488" w:rsidRDefault="00BE7488" w:rsidP="00BE7488">
            <w:pPr>
              <w:jc w:val="center"/>
            </w:pPr>
          </w:p>
        </w:tc>
        <w:tc>
          <w:tcPr>
            <w:tcW w:w="947" w:type="dxa"/>
            <w:vAlign w:val="center"/>
          </w:tcPr>
          <w:p w14:paraId="3041BF65" w14:textId="77777777" w:rsidR="00BE7488" w:rsidRDefault="00BE7488" w:rsidP="00BE7488">
            <w:pPr>
              <w:jc w:val="center"/>
            </w:pPr>
          </w:p>
        </w:tc>
        <w:tc>
          <w:tcPr>
            <w:tcW w:w="947" w:type="dxa"/>
            <w:vAlign w:val="center"/>
          </w:tcPr>
          <w:p w14:paraId="655852A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8674C53" w14:textId="77777777" w:rsidR="00BE7488" w:rsidRDefault="00BE7488" w:rsidP="00BE7488">
            <w:pPr>
              <w:jc w:val="center"/>
            </w:pPr>
          </w:p>
        </w:tc>
        <w:tc>
          <w:tcPr>
            <w:tcW w:w="947" w:type="dxa"/>
            <w:vAlign w:val="center"/>
          </w:tcPr>
          <w:p w14:paraId="7DE7D175" w14:textId="77777777" w:rsidR="00BE7488" w:rsidRDefault="00BE7488" w:rsidP="00BE7488">
            <w:pPr>
              <w:jc w:val="center"/>
            </w:pPr>
          </w:p>
        </w:tc>
        <w:tc>
          <w:tcPr>
            <w:tcW w:w="947" w:type="dxa"/>
            <w:vAlign w:val="center"/>
          </w:tcPr>
          <w:p w14:paraId="415B7661" w14:textId="77777777" w:rsidR="00BE7488" w:rsidRDefault="00BE7488" w:rsidP="00BE7488">
            <w:pPr>
              <w:jc w:val="center"/>
            </w:pPr>
          </w:p>
        </w:tc>
        <w:tc>
          <w:tcPr>
            <w:tcW w:w="947" w:type="dxa"/>
            <w:vAlign w:val="center"/>
          </w:tcPr>
          <w:p w14:paraId="6CD95142" w14:textId="77777777" w:rsidR="00BE7488" w:rsidRDefault="00BE7488" w:rsidP="00BE7488">
            <w:pPr>
              <w:jc w:val="center"/>
            </w:pPr>
          </w:p>
        </w:tc>
        <w:tc>
          <w:tcPr>
            <w:tcW w:w="947" w:type="dxa"/>
            <w:vAlign w:val="center"/>
          </w:tcPr>
          <w:p w14:paraId="680F5200" w14:textId="77777777" w:rsidR="00BE7488" w:rsidRDefault="00BE7488" w:rsidP="00BE7488">
            <w:pPr>
              <w:jc w:val="center"/>
            </w:pPr>
          </w:p>
        </w:tc>
        <w:tc>
          <w:tcPr>
            <w:tcW w:w="915" w:type="dxa"/>
            <w:vAlign w:val="center"/>
          </w:tcPr>
          <w:p w14:paraId="2EC9C21D" w14:textId="77777777" w:rsidR="00BE7488" w:rsidRDefault="00BE7488" w:rsidP="00BE7488">
            <w:pPr>
              <w:jc w:val="center"/>
            </w:pPr>
          </w:p>
        </w:tc>
      </w:tr>
      <w:tr w:rsidR="00BE7488" w14:paraId="0DDA609B" w14:textId="77777777" w:rsidTr="00BE7488">
        <w:trPr>
          <w:cantSplit/>
          <w:trHeight w:val="531"/>
        </w:trPr>
        <w:tc>
          <w:tcPr>
            <w:tcW w:w="1953" w:type="dxa"/>
            <w:vAlign w:val="center"/>
          </w:tcPr>
          <w:p w14:paraId="67A40782" w14:textId="77777777" w:rsidR="00BE7488" w:rsidRDefault="00BE7488" w:rsidP="00BE7488">
            <w:r>
              <w:t>CU4</w:t>
            </w:r>
          </w:p>
        </w:tc>
        <w:tc>
          <w:tcPr>
            <w:tcW w:w="947" w:type="dxa"/>
            <w:vAlign w:val="center"/>
          </w:tcPr>
          <w:p w14:paraId="1AC0F8B8" w14:textId="77777777" w:rsidR="00BE7488" w:rsidRDefault="00BE7488" w:rsidP="00BE7488">
            <w:pPr>
              <w:jc w:val="center"/>
            </w:pPr>
          </w:p>
        </w:tc>
        <w:tc>
          <w:tcPr>
            <w:tcW w:w="947" w:type="dxa"/>
            <w:vAlign w:val="center"/>
          </w:tcPr>
          <w:p w14:paraId="7812734C" w14:textId="77777777" w:rsidR="00BE7488" w:rsidRDefault="00BE7488" w:rsidP="00BE7488">
            <w:pPr>
              <w:jc w:val="center"/>
            </w:pPr>
          </w:p>
        </w:tc>
        <w:tc>
          <w:tcPr>
            <w:tcW w:w="947" w:type="dxa"/>
            <w:vAlign w:val="center"/>
          </w:tcPr>
          <w:p w14:paraId="76DE1D3F" w14:textId="77777777" w:rsidR="00BE7488" w:rsidRDefault="00BE7488" w:rsidP="00BE7488">
            <w:pPr>
              <w:jc w:val="center"/>
            </w:pPr>
          </w:p>
        </w:tc>
        <w:tc>
          <w:tcPr>
            <w:tcW w:w="947" w:type="dxa"/>
            <w:vAlign w:val="center"/>
          </w:tcPr>
          <w:p w14:paraId="4214F6CB"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94C9BCB" w14:textId="77777777" w:rsidR="00BE7488" w:rsidRDefault="00BE7488" w:rsidP="00BE7488">
            <w:pPr>
              <w:jc w:val="center"/>
            </w:pPr>
          </w:p>
        </w:tc>
        <w:tc>
          <w:tcPr>
            <w:tcW w:w="947" w:type="dxa"/>
            <w:vAlign w:val="center"/>
          </w:tcPr>
          <w:p w14:paraId="4B01909D" w14:textId="77777777" w:rsidR="00BE7488" w:rsidRDefault="00BE7488" w:rsidP="00BE7488">
            <w:pPr>
              <w:jc w:val="center"/>
            </w:pPr>
          </w:p>
        </w:tc>
        <w:tc>
          <w:tcPr>
            <w:tcW w:w="947" w:type="dxa"/>
            <w:vAlign w:val="center"/>
          </w:tcPr>
          <w:p w14:paraId="1615B705" w14:textId="77777777" w:rsidR="00BE7488" w:rsidRDefault="00BE7488" w:rsidP="00BE7488">
            <w:pPr>
              <w:jc w:val="center"/>
            </w:pPr>
          </w:p>
        </w:tc>
        <w:tc>
          <w:tcPr>
            <w:tcW w:w="947" w:type="dxa"/>
            <w:vAlign w:val="center"/>
          </w:tcPr>
          <w:p w14:paraId="5A1B0871" w14:textId="77777777" w:rsidR="00BE7488" w:rsidRDefault="00BE7488" w:rsidP="00BE7488">
            <w:pPr>
              <w:jc w:val="center"/>
            </w:pPr>
          </w:p>
        </w:tc>
        <w:tc>
          <w:tcPr>
            <w:tcW w:w="915" w:type="dxa"/>
            <w:vAlign w:val="center"/>
          </w:tcPr>
          <w:p w14:paraId="5A1FB7C8" w14:textId="77777777" w:rsidR="00BE7488" w:rsidRDefault="00BE7488" w:rsidP="00BE7488">
            <w:pPr>
              <w:jc w:val="center"/>
            </w:pPr>
          </w:p>
        </w:tc>
      </w:tr>
      <w:tr w:rsidR="00BE7488" w14:paraId="0F44538F" w14:textId="77777777" w:rsidTr="00BE7488">
        <w:trPr>
          <w:cantSplit/>
          <w:trHeight w:val="568"/>
        </w:trPr>
        <w:tc>
          <w:tcPr>
            <w:tcW w:w="1953" w:type="dxa"/>
            <w:vAlign w:val="center"/>
          </w:tcPr>
          <w:p w14:paraId="0DB8D1D5" w14:textId="77777777" w:rsidR="00BE7488" w:rsidRDefault="00BE7488" w:rsidP="00BE7488">
            <w:r>
              <w:t>CU5</w:t>
            </w:r>
          </w:p>
        </w:tc>
        <w:tc>
          <w:tcPr>
            <w:tcW w:w="947" w:type="dxa"/>
            <w:vAlign w:val="center"/>
          </w:tcPr>
          <w:p w14:paraId="0656A2B6" w14:textId="77777777" w:rsidR="00BE7488" w:rsidRDefault="00BE7488" w:rsidP="00BE7488">
            <w:pPr>
              <w:jc w:val="center"/>
            </w:pPr>
          </w:p>
        </w:tc>
        <w:tc>
          <w:tcPr>
            <w:tcW w:w="947" w:type="dxa"/>
            <w:vAlign w:val="center"/>
          </w:tcPr>
          <w:p w14:paraId="44ACDAC9" w14:textId="77777777" w:rsidR="00BE7488" w:rsidRDefault="00BE7488" w:rsidP="00BE7488">
            <w:pPr>
              <w:jc w:val="center"/>
            </w:pPr>
          </w:p>
        </w:tc>
        <w:tc>
          <w:tcPr>
            <w:tcW w:w="947" w:type="dxa"/>
            <w:vAlign w:val="center"/>
          </w:tcPr>
          <w:p w14:paraId="3652337A" w14:textId="77777777" w:rsidR="00BE7488" w:rsidRDefault="00BE7488" w:rsidP="00BE7488">
            <w:pPr>
              <w:jc w:val="center"/>
            </w:pPr>
          </w:p>
        </w:tc>
        <w:tc>
          <w:tcPr>
            <w:tcW w:w="947" w:type="dxa"/>
            <w:vAlign w:val="center"/>
          </w:tcPr>
          <w:p w14:paraId="0A8D9CBA" w14:textId="77777777" w:rsidR="00BE7488" w:rsidRDefault="00BE7488" w:rsidP="00BE7488">
            <w:pPr>
              <w:jc w:val="center"/>
            </w:pPr>
          </w:p>
        </w:tc>
        <w:tc>
          <w:tcPr>
            <w:tcW w:w="947" w:type="dxa"/>
            <w:vAlign w:val="center"/>
          </w:tcPr>
          <w:p w14:paraId="75C23108"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5DFF937" w14:textId="77777777" w:rsidR="00BE7488" w:rsidRDefault="00BE7488" w:rsidP="00BE7488">
            <w:pPr>
              <w:jc w:val="center"/>
            </w:pPr>
          </w:p>
        </w:tc>
        <w:tc>
          <w:tcPr>
            <w:tcW w:w="947" w:type="dxa"/>
            <w:vAlign w:val="center"/>
          </w:tcPr>
          <w:p w14:paraId="6C688FD0" w14:textId="77777777" w:rsidR="00BE7488" w:rsidRDefault="00BE7488" w:rsidP="00BE7488">
            <w:pPr>
              <w:jc w:val="center"/>
            </w:pPr>
          </w:p>
        </w:tc>
        <w:tc>
          <w:tcPr>
            <w:tcW w:w="947" w:type="dxa"/>
            <w:vAlign w:val="center"/>
          </w:tcPr>
          <w:p w14:paraId="026220CB" w14:textId="77777777" w:rsidR="00BE7488" w:rsidRDefault="00BE7488" w:rsidP="00BE7488">
            <w:pPr>
              <w:jc w:val="center"/>
            </w:pPr>
          </w:p>
        </w:tc>
        <w:tc>
          <w:tcPr>
            <w:tcW w:w="915" w:type="dxa"/>
            <w:vAlign w:val="center"/>
          </w:tcPr>
          <w:p w14:paraId="0990B389" w14:textId="77777777" w:rsidR="00BE7488" w:rsidRDefault="00BE7488" w:rsidP="00BE7488">
            <w:pPr>
              <w:jc w:val="center"/>
            </w:pPr>
          </w:p>
        </w:tc>
      </w:tr>
      <w:tr w:rsidR="00BE7488" w14:paraId="3CDB5BE8" w14:textId="77777777" w:rsidTr="00BE7488">
        <w:trPr>
          <w:cantSplit/>
          <w:trHeight w:val="531"/>
        </w:trPr>
        <w:tc>
          <w:tcPr>
            <w:tcW w:w="1953" w:type="dxa"/>
            <w:vAlign w:val="center"/>
          </w:tcPr>
          <w:p w14:paraId="4B4655AD" w14:textId="77777777" w:rsidR="00BE7488" w:rsidRDefault="00BE7488" w:rsidP="00BE7488">
            <w:r>
              <w:t>CU6</w:t>
            </w:r>
          </w:p>
        </w:tc>
        <w:tc>
          <w:tcPr>
            <w:tcW w:w="947" w:type="dxa"/>
            <w:vAlign w:val="center"/>
          </w:tcPr>
          <w:p w14:paraId="6451BC67" w14:textId="77777777" w:rsidR="00BE7488" w:rsidRDefault="00BE7488" w:rsidP="00BE7488">
            <w:pPr>
              <w:jc w:val="center"/>
            </w:pPr>
          </w:p>
        </w:tc>
        <w:tc>
          <w:tcPr>
            <w:tcW w:w="947" w:type="dxa"/>
            <w:vAlign w:val="center"/>
          </w:tcPr>
          <w:p w14:paraId="2EB5A8D1" w14:textId="77777777" w:rsidR="00BE7488" w:rsidRDefault="00BE7488" w:rsidP="00BE7488">
            <w:pPr>
              <w:jc w:val="center"/>
            </w:pPr>
          </w:p>
        </w:tc>
        <w:tc>
          <w:tcPr>
            <w:tcW w:w="947" w:type="dxa"/>
            <w:vAlign w:val="center"/>
          </w:tcPr>
          <w:p w14:paraId="0A1A14E6" w14:textId="77777777" w:rsidR="00BE7488" w:rsidRDefault="00BE7488" w:rsidP="00BE7488">
            <w:pPr>
              <w:jc w:val="center"/>
            </w:pPr>
          </w:p>
        </w:tc>
        <w:tc>
          <w:tcPr>
            <w:tcW w:w="947" w:type="dxa"/>
            <w:vAlign w:val="center"/>
          </w:tcPr>
          <w:p w14:paraId="25A06D29" w14:textId="77777777" w:rsidR="00BE7488" w:rsidRDefault="00BE7488" w:rsidP="00BE7488">
            <w:pPr>
              <w:jc w:val="center"/>
            </w:pPr>
          </w:p>
        </w:tc>
        <w:tc>
          <w:tcPr>
            <w:tcW w:w="947" w:type="dxa"/>
            <w:vAlign w:val="center"/>
          </w:tcPr>
          <w:p w14:paraId="16887AD0" w14:textId="77777777" w:rsidR="00BE7488" w:rsidRDefault="00BE7488" w:rsidP="00BE7488">
            <w:pPr>
              <w:jc w:val="center"/>
            </w:pPr>
          </w:p>
        </w:tc>
        <w:tc>
          <w:tcPr>
            <w:tcW w:w="947" w:type="dxa"/>
            <w:vAlign w:val="center"/>
          </w:tcPr>
          <w:p w14:paraId="0CDC4AE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A31D1AF" w14:textId="77777777" w:rsidR="00BE7488" w:rsidRDefault="00BE7488" w:rsidP="00BE7488">
            <w:pPr>
              <w:jc w:val="center"/>
            </w:pPr>
          </w:p>
        </w:tc>
        <w:tc>
          <w:tcPr>
            <w:tcW w:w="947" w:type="dxa"/>
            <w:vAlign w:val="center"/>
          </w:tcPr>
          <w:p w14:paraId="64462401" w14:textId="77777777" w:rsidR="00BE7488" w:rsidRDefault="00BE7488" w:rsidP="00BE7488">
            <w:pPr>
              <w:jc w:val="center"/>
            </w:pPr>
          </w:p>
        </w:tc>
        <w:tc>
          <w:tcPr>
            <w:tcW w:w="915" w:type="dxa"/>
            <w:vAlign w:val="center"/>
          </w:tcPr>
          <w:p w14:paraId="71E016E6" w14:textId="77777777" w:rsidR="00BE7488" w:rsidRDefault="00BE7488" w:rsidP="00BE7488">
            <w:pPr>
              <w:jc w:val="center"/>
            </w:pPr>
          </w:p>
        </w:tc>
      </w:tr>
      <w:tr w:rsidR="00BE7488" w14:paraId="7AAC3CD9" w14:textId="77777777" w:rsidTr="00BE7488">
        <w:trPr>
          <w:cantSplit/>
          <w:trHeight w:val="568"/>
        </w:trPr>
        <w:tc>
          <w:tcPr>
            <w:tcW w:w="1953" w:type="dxa"/>
            <w:vAlign w:val="center"/>
          </w:tcPr>
          <w:p w14:paraId="4661B1EA" w14:textId="77777777" w:rsidR="00BE7488" w:rsidRDefault="00BE7488" w:rsidP="00BE7488">
            <w:r>
              <w:t>CU7</w:t>
            </w:r>
          </w:p>
        </w:tc>
        <w:tc>
          <w:tcPr>
            <w:tcW w:w="947" w:type="dxa"/>
            <w:vAlign w:val="center"/>
          </w:tcPr>
          <w:p w14:paraId="2CF347A8" w14:textId="77777777" w:rsidR="00BE7488" w:rsidRDefault="00BE7488" w:rsidP="00BE7488">
            <w:pPr>
              <w:jc w:val="center"/>
            </w:pPr>
          </w:p>
        </w:tc>
        <w:tc>
          <w:tcPr>
            <w:tcW w:w="947" w:type="dxa"/>
            <w:vAlign w:val="center"/>
          </w:tcPr>
          <w:p w14:paraId="0C10D638" w14:textId="77777777" w:rsidR="00BE7488" w:rsidRDefault="00BE7488" w:rsidP="00BE7488">
            <w:pPr>
              <w:jc w:val="center"/>
            </w:pPr>
          </w:p>
        </w:tc>
        <w:tc>
          <w:tcPr>
            <w:tcW w:w="947" w:type="dxa"/>
            <w:vAlign w:val="center"/>
          </w:tcPr>
          <w:p w14:paraId="7CF6E22E" w14:textId="77777777" w:rsidR="00BE7488" w:rsidRDefault="00BE7488" w:rsidP="00BE7488">
            <w:pPr>
              <w:jc w:val="center"/>
            </w:pPr>
          </w:p>
        </w:tc>
        <w:tc>
          <w:tcPr>
            <w:tcW w:w="947" w:type="dxa"/>
            <w:vAlign w:val="center"/>
          </w:tcPr>
          <w:p w14:paraId="264FF5A0" w14:textId="77777777" w:rsidR="00BE7488" w:rsidRDefault="00BE7488" w:rsidP="00BE7488">
            <w:pPr>
              <w:jc w:val="center"/>
            </w:pPr>
          </w:p>
        </w:tc>
        <w:tc>
          <w:tcPr>
            <w:tcW w:w="947" w:type="dxa"/>
            <w:vAlign w:val="center"/>
          </w:tcPr>
          <w:p w14:paraId="648EB8CA" w14:textId="77777777" w:rsidR="00BE7488" w:rsidRDefault="00BE7488" w:rsidP="00BE7488">
            <w:pPr>
              <w:jc w:val="center"/>
            </w:pPr>
          </w:p>
        </w:tc>
        <w:tc>
          <w:tcPr>
            <w:tcW w:w="947" w:type="dxa"/>
            <w:vAlign w:val="center"/>
          </w:tcPr>
          <w:p w14:paraId="52540A07" w14:textId="77777777" w:rsidR="00BE7488" w:rsidRDefault="00BE7488" w:rsidP="00BE7488">
            <w:pPr>
              <w:jc w:val="center"/>
            </w:pPr>
          </w:p>
        </w:tc>
        <w:tc>
          <w:tcPr>
            <w:tcW w:w="947" w:type="dxa"/>
            <w:vAlign w:val="center"/>
          </w:tcPr>
          <w:p w14:paraId="7D1196EA"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D79030" w14:textId="77777777" w:rsidR="00BE7488" w:rsidRDefault="00BE7488" w:rsidP="00BE7488">
            <w:pPr>
              <w:jc w:val="center"/>
            </w:pPr>
          </w:p>
        </w:tc>
        <w:tc>
          <w:tcPr>
            <w:tcW w:w="915" w:type="dxa"/>
            <w:vAlign w:val="center"/>
          </w:tcPr>
          <w:p w14:paraId="36C33A9C" w14:textId="77777777" w:rsidR="00BE7488" w:rsidRDefault="00BE7488" w:rsidP="00BE7488">
            <w:pPr>
              <w:jc w:val="center"/>
            </w:pPr>
          </w:p>
        </w:tc>
      </w:tr>
      <w:tr w:rsidR="00BE7488" w14:paraId="7755AB73" w14:textId="77777777" w:rsidTr="00BE7488">
        <w:trPr>
          <w:cantSplit/>
          <w:trHeight w:val="568"/>
        </w:trPr>
        <w:tc>
          <w:tcPr>
            <w:tcW w:w="1953" w:type="dxa"/>
            <w:vAlign w:val="center"/>
          </w:tcPr>
          <w:p w14:paraId="3CA74A4B" w14:textId="77777777" w:rsidR="00BE7488" w:rsidRDefault="00BE7488" w:rsidP="00BE7488">
            <w:r>
              <w:t>CU8</w:t>
            </w:r>
          </w:p>
        </w:tc>
        <w:tc>
          <w:tcPr>
            <w:tcW w:w="947" w:type="dxa"/>
            <w:vAlign w:val="center"/>
          </w:tcPr>
          <w:p w14:paraId="78D9E3A7" w14:textId="77777777" w:rsidR="00BE7488" w:rsidRDefault="00BE7488" w:rsidP="00BE7488">
            <w:pPr>
              <w:jc w:val="center"/>
            </w:pPr>
          </w:p>
        </w:tc>
        <w:tc>
          <w:tcPr>
            <w:tcW w:w="947" w:type="dxa"/>
            <w:vAlign w:val="center"/>
          </w:tcPr>
          <w:p w14:paraId="59FF77A6" w14:textId="77777777" w:rsidR="00BE7488" w:rsidRDefault="00BE7488" w:rsidP="00BE7488">
            <w:pPr>
              <w:jc w:val="center"/>
            </w:pPr>
          </w:p>
        </w:tc>
        <w:tc>
          <w:tcPr>
            <w:tcW w:w="947" w:type="dxa"/>
            <w:vAlign w:val="center"/>
          </w:tcPr>
          <w:p w14:paraId="389E106B" w14:textId="77777777" w:rsidR="00BE7488" w:rsidRDefault="00BE7488" w:rsidP="00BE7488">
            <w:pPr>
              <w:jc w:val="center"/>
            </w:pPr>
          </w:p>
        </w:tc>
        <w:tc>
          <w:tcPr>
            <w:tcW w:w="947" w:type="dxa"/>
            <w:vAlign w:val="center"/>
          </w:tcPr>
          <w:p w14:paraId="22E8AF0A" w14:textId="77777777" w:rsidR="00BE7488" w:rsidRDefault="00BE7488" w:rsidP="00BE7488">
            <w:pPr>
              <w:jc w:val="center"/>
            </w:pPr>
          </w:p>
        </w:tc>
        <w:tc>
          <w:tcPr>
            <w:tcW w:w="947" w:type="dxa"/>
            <w:vAlign w:val="center"/>
          </w:tcPr>
          <w:p w14:paraId="538FE820" w14:textId="77777777" w:rsidR="00BE7488" w:rsidRDefault="00BE7488" w:rsidP="00BE7488">
            <w:pPr>
              <w:jc w:val="center"/>
            </w:pPr>
          </w:p>
        </w:tc>
        <w:tc>
          <w:tcPr>
            <w:tcW w:w="947" w:type="dxa"/>
            <w:vAlign w:val="center"/>
          </w:tcPr>
          <w:p w14:paraId="52C8F721" w14:textId="77777777" w:rsidR="00BE7488" w:rsidRDefault="00BE7488" w:rsidP="00BE7488">
            <w:pPr>
              <w:jc w:val="center"/>
            </w:pPr>
          </w:p>
        </w:tc>
        <w:tc>
          <w:tcPr>
            <w:tcW w:w="947" w:type="dxa"/>
            <w:vAlign w:val="center"/>
          </w:tcPr>
          <w:p w14:paraId="02BD8F39" w14:textId="77777777" w:rsidR="00BE7488" w:rsidRDefault="00BE7488" w:rsidP="00BE7488">
            <w:pPr>
              <w:jc w:val="center"/>
            </w:pPr>
          </w:p>
        </w:tc>
        <w:tc>
          <w:tcPr>
            <w:tcW w:w="947" w:type="dxa"/>
            <w:vAlign w:val="center"/>
          </w:tcPr>
          <w:p w14:paraId="3D2C363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4284115" w14:textId="77777777" w:rsidR="00BE7488" w:rsidRDefault="00BE7488" w:rsidP="00BE7488">
            <w:pPr>
              <w:jc w:val="center"/>
            </w:pPr>
          </w:p>
        </w:tc>
      </w:tr>
      <w:tr w:rsidR="00BE7488" w14:paraId="461052F2" w14:textId="77777777" w:rsidTr="00BE7488">
        <w:trPr>
          <w:cantSplit/>
          <w:trHeight w:val="568"/>
        </w:trPr>
        <w:tc>
          <w:tcPr>
            <w:tcW w:w="1953" w:type="dxa"/>
            <w:vAlign w:val="center"/>
          </w:tcPr>
          <w:p w14:paraId="2C9F5F67" w14:textId="77777777" w:rsidR="00BE7488" w:rsidRDefault="00BE7488" w:rsidP="00BE7488">
            <w:r>
              <w:t>CU9</w:t>
            </w:r>
          </w:p>
        </w:tc>
        <w:tc>
          <w:tcPr>
            <w:tcW w:w="947" w:type="dxa"/>
            <w:vAlign w:val="center"/>
          </w:tcPr>
          <w:p w14:paraId="791BB95F" w14:textId="77777777" w:rsidR="00BE7488" w:rsidRDefault="00BE7488" w:rsidP="00BE7488">
            <w:pPr>
              <w:jc w:val="center"/>
            </w:pPr>
          </w:p>
        </w:tc>
        <w:tc>
          <w:tcPr>
            <w:tcW w:w="947" w:type="dxa"/>
            <w:vAlign w:val="center"/>
          </w:tcPr>
          <w:p w14:paraId="37A3723D" w14:textId="77777777" w:rsidR="00BE7488" w:rsidRDefault="00BE7488" w:rsidP="00BE7488">
            <w:pPr>
              <w:jc w:val="center"/>
            </w:pPr>
          </w:p>
        </w:tc>
        <w:tc>
          <w:tcPr>
            <w:tcW w:w="947" w:type="dxa"/>
            <w:vAlign w:val="center"/>
          </w:tcPr>
          <w:p w14:paraId="14626A66" w14:textId="77777777" w:rsidR="00BE7488" w:rsidRDefault="00BE7488" w:rsidP="00BE7488">
            <w:pPr>
              <w:jc w:val="center"/>
            </w:pPr>
          </w:p>
        </w:tc>
        <w:tc>
          <w:tcPr>
            <w:tcW w:w="947" w:type="dxa"/>
            <w:vAlign w:val="center"/>
          </w:tcPr>
          <w:p w14:paraId="1E989589" w14:textId="77777777" w:rsidR="00BE7488" w:rsidRDefault="00BE7488" w:rsidP="00BE7488">
            <w:pPr>
              <w:jc w:val="center"/>
            </w:pPr>
          </w:p>
        </w:tc>
        <w:tc>
          <w:tcPr>
            <w:tcW w:w="947" w:type="dxa"/>
            <w:vAlign w:val="center"/>
          </w:tcPr>
          <w:p w14:paraId="5EAD7160" w14:textId="77777777" w:rsidR="00BE7488" w:rsidRDefault="00BE7488" w:rsidP="00BE7488">
            <w:pPr>
              <w:jc w:val="center"/>
            </w:pPr>
          </w:p>
        </w:tc>
        <w:tc>
          <w:tcPr>
            <w:tcW w:w="947" w:type="dxa"/>
            <w:vAlign w:val="center"/>
          </w:tcPr>
          <w:p w14:paraId="3EE34A17" w14:textId="77777777" w:rsidR="00BE7488" w:rsidRDefault="00BE7488" w:rsidP="00BE7488">
            <w:pPr>
              <w:jc w:val="center"/>
            </w:pPr>
          </w:p>
        </w:tc>
        <w:tc>
          <w:tcPr>
            <w:tcW w:w="947" w:type="dxa"/>
            <w:vAlign w:val="center"/>
          </w:tcPr>
          <w:p w14:paraId="309E2282" w14:textId="77777777" w:rsidR="00BE7488" w:rsidRDefault="00BE7488" w:rsidP="00BE7488">
            <w:pPr>
              <w:jc w:val="center"/>
            </w:pPr>
          </w:p>
        </w:tc>
        <w:tc>
          <w:tcPr>
            <w:tcW w:w="947" w:type="dxa"/>
            <w:vAlign w:val="center"/>
          </w:tcPr>
          <w:p w14:paraId="3D9E9A03" w14:textId="77777777" w:rsidR="00BE7488" w:rsidRDefault="00BE7488" w:rsidP="00BE7488">
            <w:pPr>
              <w:jc w:val="center"/>
            </w:pPr>
          </w:p>
        </w:tc>
        <w:tc>
          <w:tcPr>
            <w:tcW w:w="915" w:type="dxa"/>
            <w:vAlign w:val="center"/>
          </w:tcPr>
          <w:p w14:paraId="08873531"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commentRangeEnd w:id="190"/>
            <w:r w:rsidR="00353421">
              <w:rPr>
                <w:rStyle w:val="CommentReference"/>
              </w:rPr>
              <w:commentReference w:id="190"/>
            </w:r>
          </w:p>
        </w:tc>
      </w:tr>
    </w:tbl>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4932B15" w14:textId="77777777" w:rsidR="00BE7488" w:rsidRDefault="00BE7488" w:rsidP="00BE7488"/>
    <w:p w14:paraId="7CE8B0E6" w14:textId="77777777" w:rsidR="00BE7488" w:rsidRDefault="00BE7488" w:rsidP="00BE7488"/>
    <w:p w14:paraId="05D75375" w14:textId="77777777" w:rsidR="00BE7488" w:rsidRDefault="00BE7488" w:rsidP="00BE7488"/>
    <w:p w14:paraId="30A95232" w14:textId="77777777" w:rsidR="00BE7488" w:rsidRDefault="00BE7488" w:rsidP="00BE7488"/>
    <w:p w14:paraId="6FB1842F" w14:textId="5B8EEB70" w:rsidR="008A1614" w:rsidRDefault="00BE7488" w:rsidP="008A1614">
      <w:pPr>
        <w:pStyle w:val="Heading2"/>
        <w:rPr>
          <w:ins w:id="191" w:author="Borja Gonzalez" w:date="2017-09-12T13:30:00Z"/>
        </w:rPr>
      </w:pPr>
      <w:bookmarkStart w:id="192" w:name="_Toc364792195"/>
      <w:bookmarkStart w:id="193" w:name="_Toc366229217"/>
      <w:bookmarkStart w:id="194" w:name="_Toc367782023"/>
      <w:r>
        <w:t xml:space="preserve">3.4.  </w:t>
      </w:r>
      <w:r w:rsidR="00D51A6F" w:rsidRPr="0040221C">
        <w:t>Matriz de trazabilidad</w:t>
      </w:r>
      <w:bookmarkEnd w:id="192"/>
      <w:bookmarkEnd w:id="193"/>
      <w:bookmarkEnd w:id="194"/>
    </w:p>
    <w:p w14:paraId="3CAEF64C" w14:textId="77777777" w:rsidR="00EA5A3D" w:rsidRDefault="00EA5A3D" w:rsidP="00EA5A3D">
      <w:pPr>
        <w:rPr>
          <w:ins w:id="195" w:author="Borja Gonzalez" w:date="2017-09-12T13:30:00Z"/>
        </w:rPr>
      </w:pPr>
    </w:p>
    <w:p w14:paraId="1F2B8473" w14:textId="77777777" w:rsidR="00EA5A3D" w:rsidRPr="00EA5A3D" w:rsidRDefault="00EA5A3D" w:rsidP="00EA5A3D"/>
    <w:p w14:paraId="770AE168" w14:textId="77777777" w:rsidR="00BE7488" w:rsidRDefault="00BE7488" w:rsidP="00D51A6F">
      <w:pPr>
        <w:pStyle w:val="Heading2"/>
      </w:pPr>
      <w:bookmarkStart w:id="196" w:name="_Toc364792196"/>
      <w:bookmarkStart w:id="197" w:name="_Toc366229218"/>
    </w:p>
    <w:p w14:paraId="0F164F2D" w14:textId="76FC6054" w:rsidR="00D51A6F" w:rsidRDefault="00BE7488" w:rsidP="00D51A6F">
      <w:pPr>
        <w:pStyle w:val="Heading2"/>
      </w:pPr>
      <w:bookmarkStart w:id="198" w:name="_Toc367782024"/>
      <w:r>
        <w:t xml:space="preserve">3.5.  </w:t>
      </w:r>
      <w:r w:rsidR="00D51A6F" w:rsidRPr="0040221C">
        <w:t>Arquitectura del sistema</w:t>
      </w:r>
      <w:bookmarkEnd w:id="196"/>
      <w:bookmarkEnd w:id="197"/>
      <w:bookmarkEnd w:id="198"/>
    </w:p>
    <w:p w14:paraId="24E7DA5F" w14:textId="77777777" w:rsidR="008A1614" w:rsidRDefault="008A1614" w:rsidP="0028735F"/>
    <w:p w14:paraId="6DB130E5" w14:textId="06B7DC7D" w:rsidR="008A1614" w:rsidRDefault="00BE7488" w:rsidP="0028735F">
      <w:pPr>
        <w:pStyle w:val="Heading3"/>
      </w:pPr>
      <w:bookmarkStart w:id="199" w:name="_Toc367782025"/>
      <w:r>
        <w:t xml:space="preserve">3.5.1.  </w:t>
      </w:r>
      <w:del w:id="200" w:author="Rodrigo García" w:date="2017-09-24T20:37:00Z">
        <w:r w:rsidR="008A1614" w:rsidDel="00726AE6">
          <w:delText xml:space="preserve">Aspecto </w:delText>
        </w:r>
      </w:del>
      <w:ins w:id="201" w:author="Rodrigo García" w:date="2017-09-24T20:37:00Z">
        <w:r w:rsidR="00726AE6">
          <w:t>Diseño visual (Storyboard)</w:t>
        </w:r>
        <w:r w:rsidR="00726AE6">
          <w:t xml:space="preserve"> </w:t>
        </w:r>
      </w:ins>
      <w:r w:rsidR="008A1614">
        <w:t>de la aplicación web</w:t>
      </w:r>
      <w:bookmarkEnd w:id="199"/>
    </w:p>
    <w:p w14:paraId="3F6B593D" w14:textId="77777777" w:rsidR="008A1614" w:rsidRDefault="008A1614" w:rsidP="0028735F"/>
    <w:p w14:paraId="144B479D" w14:textId="2029724C" w:rsidR="008A1614" w:rsidRDefault="00BE7488" w:rsidP="0028735F">
      <w:pPr>
        <w:pStyle w:val="Heading4"/>
      </w:pPr>
      <w:proofErr w:type="gramStart"/>
      <w:r>
        <w:t xml:space="preserve">3.5.1.1  </w:t>
      </w:r>
      <w:r w:rsidR="00065470">
        <w:t>Sección</w:t>
      </w:r>
      <w:proofErr w:type="gramEnd"/>
      <w:r w:rsidR="00065470">
        <w:t xml:space="preserve"> de </w:t>
      </w:r>
      <w:commentRangeStart w:id="202"/>
      <w:r w:rsidR="00065470">
        <w:t>Inicio</w:t>
      </w:r>
      <w:commentRangeEnd w:id="202"/>
      <w:r w:rsidR="00831DF4">
        <w:rPr>
          <w:rStyle w:val="CommentReference"/>
          <w:rFonts w:asciiTheme="minorHAnsi" w:eastAsiaTheme="minorEastAsia" w:hAnsiTheme="minorHAnsi" w:cstheme="minorBidi"/>
          <w:b w:val="0"/>
          <w:bCs w:val="0"/>
          <w:i w:val="0"/>
          <w:iCs w:val="0"/>
          <w:color w:val="auto"/>
        </w:rPr>
        <w:commentReference w:id="202"/>
      </w:r>
    </w:p>
    <w:p w14:paraId="38915077" w14:textId="77777777" w:rsidR="00065470" w:rsidRPr="008A1614" w:rsidRDefault="00065470" w:rsidP="0028735F">
      <w:pPr>
        <w:rPr>
          <w:ins w:id="203" w:author="Borja Gonzalez" w:date="2017-09-08T10:44:00Z"/>
        </w:rPr>
      </w:pPr>
    </w:p>
    <w:p w14:paraId="254E275E" w14:textId="681A5A33" w:rsidR="008A1614" w:rsidRDefault="00065470" w:rsidP="0028735F">
      <w:pPr>
        <w:rPr>
          <w:ins w:id="204" w:author="Borja Gonzalez" w:date="2017-09-08T10:44:00Z"/>
        </w:rPr>
      </w:pPr>
      <w:ins w:id="205" w:author="Borja Gonzalez" w:date="2017-09-08T11:08:00Z">
        <w:r>
          <w:rPr>
            <w:noProof/>
            <w:lang w:val="en-US"/>
          </w:rPr>
          <w:drawing>
            <wp:inline distT="0" distB="0" distL="0" distR="0" wp14:anchorId="3D43A0DF" wp14:editId="6B63A1FC">
              <wp:extent cx="6971515" cy="33401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73580" cy="3341089"/>
                      </a:xfrm>
                      <a:prstGeom prst="rect">
                        <a:avLst/>
                      </a:prstGeom>
                      <a:noFill/>
                      <a:ln>
                        <a:noFill/>
                      </a:ln>
                    </pic:spPr>
                  </pic:pic>
                </a:graphicData>
              </a:graphic>
            </wp:inline>
          </w:drawing>
        </w:r>
      </w:ins>
    </w:p>
    <w:p w14:paraId="0505827B" w14:textId="77777777" w:rsidR="008A1614" w:rsidRDefault="008A1614" w:rsidP="0028735F">
      <w:pPr>
        <w:rPr>
          <w:ins w:id="206" w:author="Borja Gonzalez" w:date="2017-09-08T11:09:00Z"/>
        </w:rPr>
      </w:pPr>
    </w:p>
    <w:p w14:paraId="76136A52" w14:textId="53581A6B" w:rsidR="00065470" w:rsidRDefault="00065470" w:rsidP="0028735F">
      <w:r>
        <w:t xml:space="preserve">En la sección de inicio encontramos una breve descripción de cómo funciona la página </w:t>
      </w:r>
      <w:commentRangeStart w:id="207"/>
      <w:r>
        <w:t>web</w:t>
      </w:r>
      <w:commentRangeEnd w:id="207"/>
      <w:r w:rsidR="00726AE6">
        <w:rPr>
          <w:rStyle w:val="CommentReference"/>
        </w:rPr>
        <w:commentReference w:id="207"/>
      </w:r>
      <w:r>
        <w:t>.</w:t>
      </w:r>
    </w:p>
    <w:p w14:paraId="1FB08E84" w14:textId="77777777" w:rsidR="00065470" w:rsidRDefault="00065470" w:rsidP="0028735F"/>
    <w:p w14:paraId="75FA6B1C" w14:textId="7112996F" w:rsidR="00065470" w:rsidRPr="008A1614" w:rsidRDefault="00BE7488" w:rsidP="0028735F">
      <w:pPr>
        <w:pStyle w:val="Heading4"/>
      </w:pPr>
      <w:r>
        <w:lastRenderedPageBreak/>
        <w:t xml:space="preserve">3.5.1.2  </w:t>
      </w:r>
      <w:r w:rsidR="00065470">
        <w:t>Sección de Pacientes</w:t>
      </w:r>
    </w:p>
    <w:p w14:paraId="657935D7" w14:textId="01F34E2D" w:rsidR="00065470" w:rsidRDefault="00065470" w:rsidP="00D51A6F">
      <w:pPr>
        <w:pStyle w:val="Heading2"/>
      </w:pPr>
      <w:bookmarkStart w:id="208" w:name="_Toc364792197"/>
      <w:bookmarkStart w:id="209" w:name="_Toc366229219"/>
      <w:r>
        <w:rPr>
          <w:noProof/>
          <w:lang w:val="en-US"/>
        </w:rPr>
        <w:drawing>
          <wp:inline distT="0" distB="0" distL="0" distR="0" wp14:anchorId="3C528540" wp14:editId="13BB9185">
            <wp:extent cx="6755625" cy="2768600"/>
            <wp:effectExtent l="0" t="0" r="127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55625" cy="2768600"/>
                    </a:xfrm>
                    <a:prstGeom prst="rect">
                      <a:avLst/>
                    </a:prstGeom>
                    <a:noFill/>
                    <a:ln>
                      <a:noFill/>
                    </a:ln>
                  </pic:spPr>
                </pic:pic>
              </a:graphicData>
            </a:graphic>
          </wp:inline>
        </w:drawing>
      </w:r>
    </w:p>
    <w:p w14:paraId="43BF5FCB" w14:textId="77777777" w:rsidR="00065470" w:rsidRDefault="00065470" w:rsidP="0028735F"/>
    <w:p w14:paraId="1FCABC4D" w14:textId="10C54CE7" w:rsidR="00065470" w:rsidRDefault="00065470" w:rsidP="0028735F">
      <w:r>
        <w:t xml:space="preserve">En la sección de pacientes encontramos un listado de pacientes con el </w:t>
      </w:r>
      <w:del w:id="210" w:author="Rodrigo García" w:date="2017-09-24T20:39:00Z">
        <w:r w:rsidDel="00726AE6">
          <w:delText xml:space="preserve">Nombre </w:delText>
        </w:r>
      </w:del>
      <w:ins w:id="211" w:author="Rodrigo García" w:date="2017-09-24T20:39:00Z">
        <w:r w:rsidR="00726AE6">
          <w:t>n</w:t>
        </w:r>
        <w:r w:rsidR="00726AE6">
          <w:t>ombre</w:t>
        </w:r>
        <w:r w:rsidR="00726AE6">
          <w:t>,</w:t>
        </w:r>
        <w:r w:rsidR="00726AE6">
          <w:t xml:space="preserve"> </w:t>
        </w:r>
      </w:ins>
      <w:r>
        <w:t>apellido</w:t>
      </w:r>
      <w:ins w:id="212" w:author="Rodrigo García" w:date="2017-09-24T20:39:00Z">
        <w:r w:rsidR="00726AE6">
          <w:t>s,</w:t>
        </w:r>
      </w:ins>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10FCF355" w:rsidR="00065470" w:rsidRDefault="00065470" w:rsidP="0028735F">
      <w:r>
        <w:rPr>
          <w:noProof/>
          <w:lang w:val="en-US"/>
        </w:rPr>
        <w:drawing>
          <wp:inline distT="0" distB="0" distL="0" distR="0" wp14:anchorId="02899DA9" wp14:editId="6D6EC689">
            <wp:extent cx="6676739" cy="2781300"/>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77145" cy="2781469"/>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 xml:space="preserve">En la sección de datos tenemos un listado de conjuntos de movimientos (movimientos en los planos Coronal, Transversal y Sagital) con una fecha de </w:t>
      </w:r>
      <w:r>
        <w:lastRenderedPageBreak/>
        <w:t>medición asociada a cada conjunto. A demás es posible añadir un conjunto de datos con su fecha asociada y borrar un conjunto de datos.</w:t>
      </w:r>
    </w:p>
    <w:p w14:paraId="67E957FB" w14:textId="29FD6770" w:rsidR="00850FEB" w:rsidRDefault="00BE7488" w:rsidP="0028735F">
      <w:pPr>
        <w:pStyle w:val="Heading3"/>
      </w:pPr>
      <w:bookmarkStart w:id="213" w:name="_Toc367782026"/>
      <w:r>
        <w:t xml:space="preserve">3.5.2  </w:t>
      </w:r>
      <w:del w:id="214" w:author="Rodrigo García" w:date="2017-09-24T20:39:00Z">
        <w:r w:rsidR="00850FEB" w:rsidDel="003022BA">
          <w:delText xml:space="preserve">Aspecto </w:delText>
        </w:r>
      </w:del>
      <w:ins w:id="215" w:author="Rodrigo García" w:date="2017-09-24T20:40:00Z">
        <w:r w:rsidR="003022BA">
          <w:t>Esquema del modelo de datos</w:t>
        </w:r>
      </w:ins>
      <w:del w:id="216" w:author="Rodrigo García" w:date="2017-09-24T20:40:00Z">
        <w:r w:rsidR="00850FEB" w:rsidDel="003022BA">
          <w:delText>de la Base de datos</w:delText>
        </w:r>
      </w:del>
      <w:bookmarkEnd w:id="213"/>
    </w:p>
    <w:p w14:paraId="238E9047" w14:textId="50A3490F" w:rsidR="00A2322F" w:rsidRDefault="00BE7488" w:rsidP="00A2322F">
      <w:pPr>
        <w:pStyle w:val="Heading4"/>
        <w:rPr>
          <w:ins w:id="217"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commentRangeStart w:id="218"/>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57" w:tooltip="Modelo de datos" w:history="1">
        <w:r w:rsidRPr="00762B80">
          <w:rPr>
            <w:rStyle w:val="Hyperlink"/>
            <w:color w:val="auto"/>
            <w:u w:val="none"/>
          </w:rPr>
          <w:t>modelado de datos</w:t>
        </w:r>
      </w:hyperlink>
      <w:r w:rsidRPr="006C174E">
        <w:t> que permite representar las entidades relevantes de un </w:t>
      </w:r>
      <w:hyperlink r:id="rId58" w:tooltip="Sistema de información" w:history="1">
        <w:r w:rsidRPr="00762B80">
          <w:rPr>
            <w:rStyle w:val="Hyperlink"/>
            <w:color w:val="auto"/>
            <w:u w:val="none"/>
          </w:rPr>
          <w:t>sistema de información</w:t>
        </w:r>
      </w:hyperlink>
      <w:r w:rsidRPr="006C174E">
        <w:t> así como sus interrelaciones y propiedades.</w:t>
      </w:r>
      <w:commentRangeEnd w:id="218"/>
      <w:r w:rsidR="003022BA">
        <w:rPr>
          <w:rStyle w:val="CommentReference"/>
        </w:rPr>
        <w:commentReference w:id="218"/>
      </w:r>
    </w:p>
    <w:p w14:paraId="0B62F8D5" w14:textId="77777777" w:rsidR="00DE7CD9" w:rsidRPr="00DE7CD9" w:rsidRDefault="00DE7CD9" w:rsidP="0028735F"/>
    <w:p w14:paraId="3D958D56" w14:textId="7E220804" w:rsidR="00FB5B11" w:rsidRPr="00FB5B11" w:rsidRDefault="00DE7CD9" w:rsidP="0028735F">
      <w:commentRangeStart w:id="219"/>
      <w:r w:rsidRPr="00DE7CD9">
        <w:rPr>
          <w:noProof/>
          <w:lang w:val="en-US"/>
        </w:rPr>
        <w:drawing>
          <wp:inline distT="0" distB="0" distL="0" distR="0" wp14:anchorId="7A9A8001" wp14:editId="4E93CEA3">
            <wp:extent cx="4572000" cy="4114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3663" cy="4116297"/>
                    </a:xfrm>
                    <a:prstGeom prst="rect">
                      <a:avLst/>
                    </a:prstGeom>
                    <a:noFill/>
                    <a:ln>
                      <a:noFill/>
                    </a:ln>
                  </pic:spPr>
                </pic:pic>
              </a:graphicData>
            </a:graphic>
          </wp:inline>
        </w:drawing>
      </w:r>
      <w:commentRangeEnd w:id="219"/>
      <w:r w:rsidR="003022BA">
        <w:rPr>
          <w:rStyle w:val="CommentReference"/>
        </w:rPr>
        <w:commentReference w:id="219"/>
      </w:r>
    </w:p>
    <w:p w14:paraId="27A0BF69" w14:textId="77777777" w:rsidR="00A562AB" w:rsidRDefault="00A562AB" w:rsidP="0028735F">
      <w:pPr>
        <w:rPr>
          <w:ins w:id="220" w:author="Borja Gonzalez" w:date="2017-09-08T18:30:00Z"/>
        </w:rPr>
      </w:pPr>
    </w:p>
    <w:p w14:paraId="43BBA575" w14:textId="14C88CD1"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221"/>
      <w:r w:rsidR="003F7C6A">
        <w:t>paciente</w:t>
      </w:r>
      <w:commentRangeEnd w:id="221"/>
      <w:r w:rsidR="00677A83">
        <w:rPr>
          <w:rStyle w:val="CommentReference"/>
        </w:rPr>
        <w:commentReference w:id="221"/>
      </w:r>
      <w:r w:rsidR="003F7C6A">
        <w:t>.</w:t>
      </w:r>
    </w:p>
    <w:p w14:paraId="10C74C9A" w14:textId="23369D3E" w:rsidR="00850FEB" w:rsidRDefault="00BE7488" w:rsidP="0028735F">
      <w:pPr>
        <w:pStyle w:val="Heading3"/>
      </w:pPr>
      <w:bookmarkStart w:id="222" w:name="_Toc367782027"/>
      <w:r>
        <w:t xml:space="preserve">3.5.3  </w:t>
      </w:r>
      <w:r w:rsidR="003B3448">
        <w:t>Estructura del archivo CSV</w:t>
      </w:r>
      <w:bookmarkEnd w:id="222"/>
    </w:p>
    <w:p w14:paraId="0316EB9C" w14:textId="77777777" w:rsidR="003B3448" w:rsidRDefault="003B3448" w:rsidP="0028735F"/>
    <w:p w14:paraId="524FAAB9" w14:textId="51837D9D" w:rsidR="002F10CA" w:rsidRDefault="002F10CA" w:rsidP="0028735F">
      <w:commentRangeStart w:id="223"/>
      <w:r>
        <w:rPr>
          <w:noProof/>
          <w:lang w:val="en-US"/>
        </w:rPr>
        <w:lastRenderedPageBreak/>
        <w:drawing>
          <wp:inline distT="0" distB="0" distL="0" distR="0" wp14:anchorId="18F46F42" wp14:editId="1A372FE3">
            <wp:extent cx="7086600" cy="16510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87393" cy="1651185"/>
                    </a:xfrm>
                    <a:prstGeom prst="rect">
                      <a:avLst/>
                    </a:prstGeom>
                    <a:noFill/>
                    <a:ln>
                      <a:noFill/>
                    </a:ln>
                  </pic:spPr>
                </pic:pic>
              </a:graphicData>
            </a:graphic>
          </wp:inline>
        </w:drawing>
      </w:r>
      <w:commentRangeEnd w:id="223"/>
      <w:r w:rsidR="00C13C50">
        <w:rPr>
          <w:rStyle w:val="CommentReference"/>
        </w:rPr>
        <w:commentReference w:id="223"/>
      </w:r>
    </w:p>
    <w:p w14:paraId="0201CF32" w14:textId="77777777" w:rsidR="003B3448" w:rsidRDefault="003B3448" w:rsidP="0028735F"/>
    <w:p w14:paraId="1060ADA3" w14:textId="55AABF62" w:rsidR="002F10CA" w:rsidRPr="003B3448" w:rsidRDefault="002F10CA" w:rsidP="0028735F">
      <w:r>
        <w:t xml:space="preserve">En el archivo CSV podemos observar </w:t>
      </w:r>
      <w:r w:rsidR="003D22AD">
        <w:t>un documento de texto delimitado por un punto y coma (</w:t>
      </w:r>
      <w:proofErr w:type="spellStart"/>
      <w:r w:rsidR="003D22AD">
        <w:t>semicolon</w:t>
      </w:r>
      <w:proofErr w:type="spellEnd"/>
      <w:r w:rsidR="003D22AD">
        <w:t xml:space="preserve">) que divide los datos en tiempo, movimiento coronal, movimiento sagital, movimiento transversal y datos adicionales que ayudan a calcular los previamente dichos. Éstos últimos datos no serán utilizados ya que no son </w:t>
      </w:r>
      <w:commentRangeStart w:id="224"/>
      <w:r w:rsidR="003D22AD">
        <w:t>necesarios</w:t>
      </w:r>
      <w:commentRangeEnd w:id="224"/>
      <w:r w:rsidR="009046E6">
        <w:rPr>
          <w:rStyle w:val="CommentReference"/>
        </w:rPr>
        <w:commentReference w:id="224"/>
      </w:r>
      <w:r w:rsidR="003D22AD">
        <w:t>.</w:t>
      </w:r>
    </w:p>
    <w:p w14:paraId="65E81BAE" w14:textId="013B105F" w:rsidR="00D51A6F" w:rsidRPr="0040221C" w:rsidRDefault="00BE7488" w:rsidP="00D51A6F">
      <w:pPr>
        <w:pStyle w:val="Heading2"/>
      </w:pPr>
      <w:bookmarkStart w:id="225" w:name="_Toc367782028"/>
      <w:r>
        <w:t xml:space="preserve">3.6.  </w:t>
      </w:r>
      <w:r w:rsidR="009F3C87" w:rsidRPr="0040221C">
        <w:t>Especificación</w:t>
      </w:r>
      <w:r w:rsidR="00D51A6F" w:rsidRPr="0040221C">
        <w:t xml:space="preserve"> de la API</w:t>
      </w:r>
      <w:bookmarkEnd w:id="208"/>
      <w:bookmarkEnd w:id="209"/>
      <w:bookmarkEnd w:id="225"/>
    </w:p>
    <w:p w14:paraId="147AD41B" w14:textId="51EFAC81" w:rsidR="00D51A6F" w:rsidRDefault="00BE7488" w:rsidP="00D51A6F">
      <w:pPr>
        <w:pStyle w:val="Heading1"/>
      </w:pPr>
      <w:bookmarkStart w:id="226" w:name="_Toc364792198"/>
      <w:bookmarkStart w:id="227" w:name="_Toc366229220"/>
      <w:bookmarkStart w:id="228" w:name="_Toc367782029"/>
      <w:r>
        <w:t xml:space="preserve">4.  </w:t>
      </w:r>
      <w:r w:rsidR="00D51A6F" w:rsidRPr="0040221C">
        <w:t>Implementación</w:t>
      </w:r>
      <w:bookmarkEnd w:id="226"/>
      <w:bookmarkEnd w:id="227"/>
      <w:bookmarkEnd w:id="228"/>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229" w:name="_Toc367782030"/>
      <w:r>
        <w:t>4.1.  Comunicación Cliente-Servidor</w:t>
      </w:r>
      <w:bookmarkEnd w:id="229"/>
    </w:p>
    <w:p w14:paraId="6428B3B9" w14:textId="77777777" w:rsidR="003100B2" w:rsidRPr="003100B2" w:rsidRDefault="003100B2" w:rsidP="00A51E6E"/>
    <w:p w14:paraId="20A4F491" w14:textId="00E31B48" w:rsidR="003100B2" w:rsidRDefault="003100B2" w:rsidP="00A51E6E">
      <w:commentRangeStart w:id="230"/>
      <w:r>
        <w:t xml:space="preserve">Como ya sabemos he utilizado sockets.io para establecer una comunicación bidireccional entre el servidor y el navegador (cliente). </w:t>
      </w:r>
      <w:commentRangeEnd w:id="230"/>
      <w:r w:rsidR="0039667F">
        <w:rPr>
          <w:rStyle w:val="CommentReference"/>
        </w:rPr>
        <w:commentReference w:id="230"/>
      </w:r>
      <w:r>
        <w:t xml:space="preserve">A continuación </w:t>
      </w:r>
      <w:proofErr w:type="gramStart"/>
      <w:r>
        <w:t>podremos  ver</w:t>
      </w:r>
      <w:proofErr w:type="gramEnd"/>
      <w:r>
        <w:t xml:space="preserve">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31" w:name="_Toc367782031"/>
      <w:r>
        <w:t>4.1.1.  Servidor</w:t>
      </w:r>
      <w:bookmarkEnd w:id="23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lastRenderedPageBreak/>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7E154E94" w:rsidR="000668F5" w:rsidRDefault="000668F5" w:rsidP="00A51E6E">
      <w:r>
        <w:t xml:space="preserve">2.  </w:t>
      </w:r>
      <w:r w:rsidR="00F265D5">
        <w:t>Utilizando el middleware estático, especificamos la carpeta pública del servidor para disponer de l</w:t>
      </w:r>
      <w:ins w:id="232" w:author="Rodrigo García" w:date="2017-09-24T20:57:00Z">
        <w:r w:rsidR="00447BFC">
          <w:t xml:space="preserve">as </w:t>
        </w:r>
        <w:proofErr w:type="spellStart"/>
        <w:r w:rsidR="00447BFC">
          <w:t>páginas</w:t>
        </w:r>
      </w:ins>
      <w:del w:id="233" w:author="Rodrigo García" w:date="2017-09-24T20:57:00Z">
        <w:r w:rsidR="00F265D5" w:rsidDel="00447BFC">
          <w:delText xml:space="preserve">os códigos </w:delText>
        </w:r>
      </w:del>
      <w:r w:rsidR="00F265D5">
        <w:t>HTML</w:t>
      </w:r>
      <w:proofErr w:type="spellEnd"/>
      <w:r w:rsidR="00F265D5">
        <w:t xml:space="preserve">. </w:t>
      </w:r>
      <w:proofErr w:type="gramStart"/>
      <w:r w:rsidR="00F265D5">
        <w:t>Ést</w:t>
      </w:r>
      <w:ins w:id="234" w:author="Rodrigo García" w:date="2017-09-24T20:57:00Z">
        <w:r w:rsidR="00447BFC">
          <w:t>as</w:t>
        </w:r>
        <w:proofErr w:type="gramEnd"/>
        <w:r w:rsidR="00447BFC">
          <w:t xml:space="preserve"> </w:t>
        </w:r>
        <w:proofErr w:type="spellStart"/>
        <w:r w:rsidR="00447BFC">
          <w:t>páginas</w:t>
        </w:r>
      </w:ins>
      <w:del w:id="235" w:author="Rodrigo García" w:date="2017-09-24T20:57:00Z">
        <w:r w:rsidR="00F265D5" w:rsidDel="00447BFC">
          <w:delText xml:space="preserve">os códigos </w:delText>
        </w:r>
      </w:del>
      <w:commentRangeStart w:id="236"/>
      <w:r w:rsidR="00F265D5">
        <w:t>serían</w:t>
      </w:r>
      <w:proofErr w:type="spellEnd"/>
      <w:r w:rsidR="00F265D5">
        <w:t xml:space="preserve"> la parte del navegador donde está toda la parte que visualiza el usuario en su navegador</w:t>
      </w:r>
      <w:commentRangeEnd w:id="236"/>
      <w:r w:rsidR="00447BFC">
        <w:rPr>
          <w:rStyle w:val="CommentReference"/>
        </w:rPr>
        <w:commentReference w:id="236"/>
      </w:r>
      <w:r w:rsidR="00F265D5">
        <w:t xml:space="preserve">. En mi caso </w:t>
      </w:r>
      <w:proofErr w:type="gramStart"/>
      <w:r w:rsidR="00F265D5">
        <w:t>las códigos HTML</w:t>
      </w:r>
      <w:proofErr w:type="gramEnd"/>
      <w:r w:rsidR="00F265D5">
        <w:t xml:space="preserve"> (index.html, paciente.html y evolución.html) se encuentran en la carpeta </w:t>
      </w:r>
      <w:commentRangeStart w:id="237"/>
      <w:proofErr w:type="spellStart"/>
      <w:r w:rsidR="00F265D5">
        <w:t>pagina_tmp</w:t>
      </w:r>
      <w:commentRangeEnd w:id="237"/>
      <w:proofErr w:type="spellEnd"/>
      <w:r w:rsidR="00CD1353">
        <w:rPr>
          <w:rStyle w:val="CommentReference"/>
        </w:rPr>
        <w:commentReference w:id="237"/>
      </w:r>
      <w:r w:rsidR="00F265D5">
        <w:t>.</w:t>
      </w:r>
    </w:p>
    <w:p w14:paraId="46510B9E" w14:textId="77777777" w:rsidR="00F265D5" w:rsidRDefault="00F265D5" w:rsidP="00A51E6E"/>
    <w:p w14:paraId="4AA5484C" w14:textId="2FAC5386" w:rsidR="00F265D5" w:rsidRDefault="00F265D5" w:rsidP="00EA3329">
      <w:commentRangeStart w:id="238"/>
      <w:r>
        <w:rPr>
          <w:noProof/>
          <w:lang w:val="en-US"/>
        </w:rPr>
        <w:drawing>
          <wp:inline distT="0" distB="0" distL="0" distR="0" wp14:anchorId="07F111CE" wp14:editId="7D2C89E5">
            <wp:extent cx="5486400" cy="53964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39646"/>
                    </a:xfrm>
                    <a:prstGeom prst="rect">
                      <a:avLst/>
                    </a:prstGeom>
                    <a:noFill/>
                    <a:ln>
                      <a:noFill/>
                    </a:ln>
                  </pic:spPr>
                </pic:pic>
              </a:graphicData>
            </a:graphic>
          </wp:inline>
        </w:drawing>
      </w:r>
      <w:commentRangeEnd w:id="238"/>
      <w:r w:rsidR="00CD1353">
        <w:rPr>
          <w:rStyle w:val="CommentReference"/>
        </w:rPr>
        <w:commentReference w:id="238"/>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1855A837">
            <wp:extent cx="4572000" cy="374179"/>
            <wp:effectExtent l="0" t="0" r="0" b="698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96" cy="374285"/>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39" w:name="_Toc367782032"/>
      <w:r>
        <w:t>4.1.2.  Cliente</w:t>
      </w:r>
      <w:bookmarkEnd w:id="239"/>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3F79350B">
            <wp:extent cx="5486400" cy="208344"/>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08344"/>
                    </a:xfrm>
                    <a:prstGeom prst="rect">
                      <a:avLst/>
                    </a:prstGeom>
                    <a:noFill/>
                    <a:ln>
                      <a:noFill/>
                    </a:ln>
                  </pic:spPr>
                </pic:pic>
              </a:graphicData>
            </a:graphic>
          </wp:inline>
        </w:drawing>
      </w:r>
    </w:p>
    <w:p w14:paraId="27F4C57C" w14:textId="77777777" w:rsidR="00A51E6E" w:rsidRDefault="00A51E6E" w:rsidP="00A51E6E"/>
    <w:p w14:paraId="7448DB65" w14:textId="444F2036" w:rsidR="00A51E6E" w:rsidRDefault="00A51E6E" w:rsidP="00A51E6E">
      <w:pPr>
        <w:rPr>
          <w:ins w:id="240"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41" w:author="Borja Gonzalez" w:date="2017-09-15T23:51:00Z"/>
        </w:rPr>
      </w:pPr>
    </w:p>
    <w:p w14:paraId="5CC9AB49" w14:textId="326D4F97" w:rsidR="00A51E6E" w:rsidRDefault="00A51E6E" w:rsidP="00DF6FC4">
      <w:pPr>
        <w:pStyle w:val="Heading3"/>
      </w:pPr>
      <w:bookmarkStart w:id="242" w:name="_Toc367782033"/>
      <w:r>
        <w:lastRenderedPageBreak/>
        <w:t xml:space="preserve">4.1.3  </w:t>
      </w:r>
      <w:del w:id="243" w:author="Rodrigo García" w:date="2017-09-24T20:59:00Z">
        <w:r w:rsidDel="007D3431">
          <w:delText xml:space="preserve">Ejecución </w:delText>
        </w:r>
      </w:del>
      <w:ins w:id="244" w:author="Rodrigo García" w:date="2017-09-24T20:59:00Z">
        <w:r w:rsidR="007D3431">
          <w:t>Despliegue</w:t>
        </w:r>
        <w:r w:rsidR="007D3431">
          <w:t xml:space="preserve"> </w:t>
        </w:r>
      </w:ins>
      <w:r>
        <w:t>del servidor</w:t>
      </w:r>
      <w:bookmarkEnd w:id="242"/>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45" w:name="_Toc367782034"/>
      <w:r>
        <w:t>4.</w:t>
      </w:r>
      <w:r w:rsidR="003100B2">
        <w:t>2</w:t>
      </w:r>
      <w:r>
        <w:t xml:space="preserve">.  </w:t>
      </w:r>
      <w:r w:rsidR="00932FA0">
        <w:t>SQLite</w:t>
      </w:r>
      <w:bookmarkEnd w:id="245"/>
    </w:p>
    <w:p w14:paraId="51F25BB2" w14:textId="77777777" w:rsidR="00932FA0" w:rsidRDefault="00932FA0" w:rsidP="00B8172C"/>
    <w:p w14:paraId="59B4A204" w14:textId="55CF1571" w:rsidR="00932FA0" w:rsidRDefault="00BE7488" w:rsidP="002D59F7">
      <w:pPr>
        <w:pStyle w:val="Heading3"/>
      </w:pPr>
      <w:bookmarkStart w:id="246" w:name="_Toc367782035"/>
      <w:commentRangeStart w:id="247"/>
      <w:r>
        <w:t>4.</w:t>
      </w:r>
      <w:r w:rsidR="00B77AF4">
        <w:t>2</w:t>
      </w:r>
      <w:r>
        <w:t xml:space="preserve">.1.  </w:t>
      </w:r>
      <w:r w:rsidR="00E25939">
        <w:t>Instalación</w:t>
      </w:r>
      <w:r w:rsidR="00B8172C">
        <w:t xml:space="preserve"> de SQLite</w:t>
      </w:r>
      <w:bookmarkEnd w:id="246"/>
      <w:r w:rsidR="00B8172C">
        <w:t xml:space="preserve"> </w:t>
      </w:r>
      <w:commentRangeEnd w:id="247"/>
      <w:r w:rsidR="007D3431">
        <w:rPr>
          <w:rStyle w:val="CommentReference"/>
          <w:rFonts w:asciiTheme="minorHAnsi" w:eastAsiaTheme="minorEastAsia" w:hAnsiTheme="minorHAnsi" w:cstheme="minorBidi"/>
          <w:b w:val="0"/>
          <w:bCs w:val="0"/>
          <w:color w:val="auto"/>
        </w:rPr>
        <w:commentReference w:id="247"/>
      </w:r>
    </w:p>
    <w:p w14:paraId="242B371B" w14:textId="77777777" w:rsidR="00B8172C" w:rsidRDefault="00B8172C" w:rsidP="00B8172C"/>
    <w:p w14:paraId="45213C65" w14:textId="3A03CF62" w:rsidR="00B8172C" w:rsidRDefault="00B8172C" w:rsidP="00B8172C">
      <w:r>
        <w:t xml:space="preserve">En mi caso he realizado todo el desarrollo en MAC OS X. En la última versión de Mac os x el paquete de SQLite viene preinstalado pero en caso de no tener la última versión, a continuación </w:t>
      </w:r>
      <w:r w:rsidR="002D59F7">
        <w:t>se mostrará como instalar el paquete:</w:t>
      </w:r>
    </w:p>
    <w:p w14:paraId="20F6E033" w14:textId="77777777" w:rsidR="002D59F7" w:rsidRDefault="002D59F7" w:rsidP="00B8172C"/>
    <w:p w14:paraId="2F933BD5" w14:textId="3435F7FF" w:rsidR="002D59F7" w:rsidRDefault="002D59F7" w:rsidP="002D59F7">
      <w:pPr>
        <w:pStyle w:val="ListParagraph"/>
        <w:numPr>
          <w:ilvl w:val="0"/>
          <w:numId w:val="26"/>
        </w:numPr>
      </w:pPr>
      <w:r>
        <w:t>Ir a la página de descarg</w:t>
      </w:r>
      <w:r w:rsidR="00E25939">
        <w:t>a</w:t>
      </w:r>
      <w:r>
        <w:t>s de SQLite (</w:t>
      </w:r>
      <w:hyperlink r:id="rId67" w:history="1">
        <w:r w:rsidRPr="00494FC3">
          <w:rPr>
            <w:rStyle w:val="Hyperlink"/>
          </w:rPr>
          <w:t>https://www.sqlite.org/download.html</w:t>
        </w:r>
      </w:hyperlink>
      <w:r>
        <w:t xml:space="preserve">) y </w:t>
      </w:r>
      <w:r w:rsidR="00E25939">
        <w:t>descargue</w:t>
      </w:r>
      <w:r>
        <w:t xml:space="preserve"> </w:t>
      </w:r>
      <w:proofErr w:type="spellStart"/>
      <w:r w:rsidRPr="002D59F7">
        <w:rPr>
          <w:i/>
        </w:rPr>
        <w:t>sqlite-autoconf</w:t>
      </w:r>
      <w:proofErr w:type="spellEnd"/>
      <w:r w:rsidRPr="002D59F7">
        <w:rPr>
          <w:i/>
        </w:rPr>
        <w:t xml:space="preserve"> - *. tar.gz</w:t>
      </w:r>
      <w:r>
        <w:t>.</w:t>
      </w:r>
    </w:p>
    <w:p w14:paraId="65D88B89" w14:textId="2088991D" w:rsidR="002D59F7" w:rsidRDefault="002D59F7" w:rsidP="002D59F7">
      <w:pPr>
        <w:pStyle w:val="ListParagraph"/>
        <w:numPr>
          <w:ilvl w:val="0"/>
          <w:numId w:val="26"/>
        </w:numPr>
      </w:pPr>
      <w:r>
        <w:t>Ejecute el siguiente comando en su terminal:</w:t>
      </w:r>
    </w:p>
    <w:p w14:paraId="2AE9A81E" w14:textId="6A144513" w:rsidR="002D59F7" w:rsidRPr="002D59F7" w:rsidRDefault="002D59F7" w:rsidP="002D59F7">
      <w:pPr>
        <w:pStyle w:val="ListParagraph"/>
      </w:pPr>
      <w:r>
        <w:rPr>
          <w:noProof/>
          <w:lang w:val="en-US"/>
        </w:rPr>
        <w:drawing>
          <wp:anchor distT="0" distB="0" distL="114300" distR="114300" simplePos="0" relativeHeight="251660288" behindDoc="0" locked="0" layoutInCell="1" allowOverlap="1" wp14:anchorId="17B72427" wp14:editId="26AACD56">
            <wp:simplePos x="0" y="0"/>
            <wp:positionH relativeFrom="column">
              <wp:posOffset>228600</wp:posOffset>
            </wp:positionH>
            <wp:positionV relativeFrom="paragraph">
              <wp:posOffset>203200</wp:posOffset>
            </wp:positionV>
            <wp:extent cx="5486400" cy="1122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12204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F37A7B0" w14:textId="4B3C79AA" w:rsidR="002D59F7" w:rsidRPr="00932FA0" w:rsidRDefault="002D59F7" w:rsidP="00B8172C"/>
    <w:p w14:paraId="09D58FE8" w14:textId="0C726DD4" w:rsidR="002D59F7" w:rsidRPr="002D59F7" w:rsidRDefault="002D59F7" w:rsidP="002D59F7">
      <w:r>
        <w:rPr>
          <w:noProof/>
          <w:lang w:val="en-US"/>
        </w:rPr>
        <w:drawing>
          <wp:anchor distT="0" distB="0" distL="114300" distR="114300" simplePos="0" relativeHeight="251661312" behindDoc="0" locked="0" layoutInCell="1" allowOverlap="1" wp14:anchorId="4791CB61" wp14:editId="7E5B4325">
            <wp:simplePos x="0" y="0"/>
            <wp:positionH relativeFrom="column">
              <wp:posOffset>114300</wp:posOffset>
            </wp:positionH>
            <wp:positionV relativeFrom="paragraph">
              <wp:posOffset>642620</wp:posOffset>
            </wp:positionV>
            <wp:extent cx="5486400" cy="11188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11887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La secuencia de pasos </w:t>
      </w:r>
      <w:r w:rsidRPr="002D59F7">
        <w:t>anterior</w:t>
      </w:r>
      <w:r>
        <w:t>mente descrita</w:t>
      </w:r>
      <w:r w:rsidRPr="002D59F7">
        <w:t xml:space="preserve"> terminará con la instalación de SQLite en la máquina Mac OS X. </w:t>
      </w:r>
      <w:r>
        <w:t>Se</w:t>
      </w:r>
      <w:r w:rsidRPr="002D59F7">
        <w:t xml:space="preserve"> puede verificar </w:t>
      </w:r>
      <w:r>
        <w:t xml:space="preserve">la instalación </w:t>
      </w:r>
      <w:r w:rsidRPr="002D59F7">
        <w:t>mediante la emisión del siguiente comando:</w:t>
      </w:r>
    </w:p>
    <w:p w14:paraId="580FF670" w14:textId="11C6A346" w:rsidR="00932FA0" w:rsidRDefault="00932FA0" w:rsidP="00932FA0"/>
    <w:p w14:paraId="0E2BF142" w14:textId="77777777" w:rsidR="002D59F7" w:rsidRDefault="002D59F7" w:rsidP="00932FA0"/>
    <w:p w14:paraId="46D32C8B" w14:textId="4FBD4AFF" w:rsidR="002D59F7" w:rsidRDefault="00BE7488" w:rsidP="00B60C6A">
      <w:pPr>
        <w:pStyle w:val="Heading3"/>
      </w:pPr>
      <w:bookmarkStart w:id="248" w:name="_Toc367782036"/>
      <w:r>
        <w:t>4.</w:t>
      </w:r>
      <w:r w:rsidR="00B77AF4">
        <w:t>2</w:t>
      </w:r>
      <w:r>
        <w:t xml:space="preserve">.2  </w:t>
      </w:r>
      <w:r w:rsidR="002D59F7">
        <w:t>Compatibilidad con el Servidor</w:t>
      </w:r>
      <w:bookmarkEnd w:id="248"/>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796DE00A" w:rsidR="001A4546" w:rsidRDefault="00BE7488" w:rsidP="00B60C6A">
      <w:pPr>
        <w:pStyle w:val="Heading4"/>
      </w:pPr>
      <w:r>
        <w:t>4</w:t>
      </w:r>
      <w:r w:rsidR="00B77AF4">
        <w:t>.2</w:t>
      </w:r>
      <w:r>
        <w:t xml:space="preserve">.2.1.  </w:t>
      </w:r>
      <w:r w:rsidR="001A4546">
        <w:t>Sql.js</w:t>
      </w:r>
    </w:p>
    <w:p w14:paraId="0042B27D" w14:textId="77777777" w:rsidR="001A4546" w:rsidRDefault="001A4546" w:rsidP="00B60C6A"/>
    <w:p w14:paraId="19C61870" w14:textId="29646B68"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w:t>
      </w:r>
      <w:commentRangeStart w:id="249"/>
      <w:r w:rsidR="00925B9A">
        <w:t>js</w:t>
      </w:r>
      <w:commentRangeEnd w:id="249"/>
      <w:r w:rsidR="002E0B49">
        <w:rPr>
          <w:rStyle w:val="CommentReference"/>
        </w:rPr>
        <w:commentReference w:id="249"/>
      </w:r>
      <w:r w:rsidR="00925B9A">
        <w:t>.</w:t>
      </w:r>
    </w:p>
    <w:p w14:paraId="0B07BC31" w14:textId="77777777" w:rsidR="00343E12" w:rsidRDefault="00343E12" w:rsidP="00B60C6A"/>
    <w:p w14:paraId="42CB64C4" w14:textId="460063BA" w:rsidR="00343E12" w:rsidRDefault="00BE7488" w:rsidP="00B60C6A">
      <w:pPr>
        <w:pStyle w:val="Heading4"/>
      </w:pPr>
      <w:r>
        <w:t>4.</w:t>
      </w:r>
      <w:r w:rsidR="00B77AF4">
        <w:t>2.2</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commentRangeStart w:id="250"/>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commentRangeEnd w:id="250"/>
      <w:r w:rsidR="00F747BA">
        <w:rPr>
          <w:rStyle w:val="CommentReference"/>
        </w:rPr>
        <w:commentReference w:id="250"/>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lastRenderedPageBreak/>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51" w:name="_Toc367782037"/>
      <w:r>
        <w:t>4.3</w:t>
      </w:r>
      <w:r w:rsidR="00E25939">
        <w:t>.  Funciones</w:t>
      </w:r>
      <w:bookmarkEnd w:id="251"/>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52" w:name="_Toc367782038"/>
      <w:r>
        <w:t>4.3</w:t>
      </w:r>
      <w:r w:rsidR="00E25939">
        <w:t xml:space="preserve">.1.  </w:t>
      </w:r>
      <w:r w:rsidR="00477276">
        <w:t>Obtener</w:t>
      </w:r>
      <w:r w:rsidR="00480183">
        <w:t xml:space="preserve"> pacientes</w:t>
      </w:r>
      <w:bookmarkEnd w:id="252"/>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array de pacientes. Utilizando un bucle </w:t>
      </w:r>
      <w:proofErr w:type="spellStart"/>
      <w:r>
        <w:t>for</w:t>
      </w:r>
      <w:proofErr w:type="spellEnd"/>
      <w:r>
        <w:t xml:space="preserve"> que recorre el array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ins w:id="253" w:author="Borja Gonzalez" w:date="2017-09-18T16:30:00Z">
        <w:r>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ins>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lastRenderedPageBreak/>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proofErr w:type="spellStart"/>
      <w:r>
        <w:t>mediantes</w:t>
      </w:r>
      <w:proofErr w:type="spellEnd"/>
      <w:r>
        <w:t xml:space="preserve"> </w:t>
      </w:r>
      <w:proofErr w:type="spellStart"/>
      <w:r>
        <w:t>db.exec</w:t>
      </w:r>
      <w:proofErr w:type="spellEnd"/>
      <w:r>
        <w:t xml:space="preserve">(). El resultado de esta consulta </w:t>
      </w:r>
      <w:r w:rsidR="00B60BF4">
        <w:t xml:space="preserve">(array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54" w:name="_Toc367782039"/>
      <w:r>
        <w:t>4.3.2.  Borrar Paciente</w:t>
      </w:r>
      <w:bookmarkEnd w:id="254"/>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array de pacientes. Utilizando un bucle </w:t>
      </w:r>
      <w:proofErr w:type="spellStart"/>
      <w:r w:rsidRPr="003066E2">
        <w:t>for</w:t>
      </w:r>
      <w:proofErr w:type="spellEnd"/>
      <w:r w:rsidRPr="003066E2">
        <w:t xml:space="preserve">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lastRenderedPageBreak/>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ins w:id="255" w:author="Borja Gonzalez" w:date="2017-09-19T15:33:00Z">
        <w:r>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ins>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56" w:name="_Toc367782040"/>
      <w:r>
        <w:t>4.3.3.  Añadir un Paciente</w:t>
      </w:r>
      <w:bookmarkEnd w:id="256"/>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pPr>
        <w:pPrChange w:id="257" w:author="Borja Gonzalez" w:date="2017-09-19T15:04:00Z">
          <w:pPr>
            <w:pStyle w:val="Heading4"/>
          </w:pPr>
        </w:pPrChange>
      </w:pPr>
    </w:p>
    <w:p w14:paraId="23E24F55" w14:textId="6DD07C65" w:rsidR="00337DCF" w:rsidRDefault="00337DCF">
      <w:pPr>
        <w:pPrChange w:id="258" w:author="Borja Gonzalez" w:date="2017-09-19T15:04:00Z">
          <w:pPr>
            <w:pStyle w:val="Heading4"/>
          </w:pPr>
        </w:pPrChange>
      </w:pPr>
      <w:r>
        <w:lastRenderedPageBreak/>
        <w:t>Para poder añadir un paciente, el usuario tendrá que posicionarse en la pestaña de pacientes y rellenar el formulario que se encuentra justo después del listado de pacientes.</w:t>
      </w:r>
    </w:p>
    <w:p w14:paraId="676A2313" w14:textId="77777777" w:rsidR="00337DCF" w:rsidRDefault="00337DCF">
      <w:pPr>
        <w:pPrChange w:id="259" w:author="Borja Gonzalez" w:date="2017-09-19T15:04:00Z">
          <w:pPr>
            <w:pStyle w:val="Heading4"/>
          </w:pPr>
        </w:pPrChange>
      </w:pPr>
    </w:p>
    <w:p w14:paraId="72412F7E" w14:textId="5AAC2904" w:rsidR="00337DCF" w:rsidRDefault="00337DCF">
      <w:pPr>
        <w:pPrChange w:id="260" w:author="Borja Gonzalez" w:date="2017-09-19T15:04:00Z">
          <w:pPr>
            <w:pStyle w:val="Heading4"/>
          </w:pPr>
        </w:pPrChange>
      </w:pPr>
      <w:r>
        <w:rPr>
          <w:noProof/>
          <w:lang w:val="en-US"/>
        </w:rPr>
        <w:drawing>
          <wp:inline distT="0" distB="0" distL="0" distR="0" wp14:anchorId="6980D974" wp14:editId="543283EB">
            <wp:extent cx="6172200" cy="3556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320" cy="3556069"/>
                    </a:xfrm>
                    <a:prstGeom prst="rect">
                      <a:avLst/>
                    </a:prstGeom>
                    <a:noFill/>
                    <a:ln>
                      <a:noFill/>
                    </a:ln>
                  </pic:spPr>
                </pic:pic>
              </a:graphicData>
            </a:graphic>
          </wp:inline>
        </w:drawing>
      </w:r>
    </w:p>
    <w:p w14:paraId="0F6210F1" w14:textId="29C556CC" w:rsidR="00337DCF" w:rsidRDefault="00337DCF">
      <w:pPr>
        <w:pPrChange w:id="261" w:author="Borja Gonzalez" w:date="2017-09-19T15:04:00Z">
          <w:pPr>
            <w:pStyle w:val="Heading4"/>
          </w:pPr>
        </w:pPrChange>
      </w:pPr>
      <w:r w:rsidRPr="00337DCF">
        <w:rPr>
          <w:noProof/>
          <w:lang w:val="en-US"/>
        </w:rPr>
        <w:drawing>
          <wp:inline distT="0" distB="0" distL="0" distR="0" wp14:anchorId="129F8875" wp14:editId="4265D883">
            <wp:extent cx="6172200" cy="139700"/>
            <wp:effectExtent l="0" t="0" r="0" b="1270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796" cy="140098"/>
                    </a:xfrm>
                    <a:prstGeom prst="rect">
                      <a:avLst/>
                    </a:prstGeom>
                    <a:noFill/>
                    <a:ln>
                      <a:noFill/>
                    </a:ln>
                  </pic:spPr>
                </pic:pic>
              </a:graphicData>
            </a:graphic>
          </wp:inline>
        </w:drawing>
      </w:r>
    </w:p>
    <w:p w14:paraId="1C4E2C74" w14:textId="77777777" w:rsidR="00337DCF" w:rsidRDefault="00337DCF">
      <w:pPr>
        <w:pPrChange w:id="262" w:author="Borja Gonzalez" w:date="2017-09-19T15:04:00Z">
          <w:pPr>
            <w:pStyle w:val="Heading4"/>
          </w:pPr>
        </w:pPrChange>
      </w:pPr>
    </w:p>
    <w:p w14:paraId="7E0C186E" w14:textId="4766C4F6" w:rsidR="00337DCF" w:rsidRDefault="00337DCF">
      <w:pPr>
        <w:pPrChange w:id="263" w:author="Borja Gonzalez" w:date="2017-09-19T15:04:00Z">
          <w:pPr>
            <w:pStyle w:val="Heading4"/>
          </w:pPr>
        </w:pPrChange>
      </w:pPr>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pPr>
        <w:pPrChange w:id="264" w:author="Borja Gonzalez" w:date="2017-09-19T15:04:00Z">
          <w:pPr>
            <w:pStyle w:val="Heading4"/>
          </w:pPr>
        </w:pPrChange>
      </w:pPr>
    </w:p>
    <w:p w14:paraId="05733BCB" w14:textId="0D6F895A" w:rsidR="00DC0CEF" w:rsidRDefault="00DC0CEF">
      <w:pPr>
        <w:pPrChange w:id="265" w:author="Borja Gonzalez" w:date="2017-09-19T15:04:00Z">
          <w:pPr>
            <w:pStyle w:val="Heading4"/>
          </w:pPr>
        </w:pPrChange>
      </w:pPr>
      <w:r>
        <w:rPr>
          <w:noProof/>
          <w:lang w:val="en-US"/>
        </w:rPr>
        <w:lastRenderedPageBreak/>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pPr>
        <w:pPrChange w:id="266" w:author="Borja Gonzalez" w:date="2017-09-19T15:04:00Z">
          <w:pPr>
            <w:pStyle w:val="Heading4"/>
          </w:pPr>
        </w:pPrChange>
      </w:pPr>
    </w:p>
    <w:p w14:paraId="3CB99006" w14:textId="35DCD916" w:rsidR="00DC0CEF" w:rsidRDefault="00DC0CEF">
      <w:pPr>
        <w:pPrChange w:id="267" w:author="Borja Gonzalez" w:date="2017-09-19T15:04:00Z">
          <w:pPr>
            <w:pStyle w:val="Heading4"/>
          </w:pPr>
        </w:pPrChange>
      </w:pPr>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pPr>
        <w:pPrChange w:id="268" w:author="Borja Gonzalez" w:date="2017-09-19T15:04:00Z">
          <w:pPr>
            <w:pStyle w:val="Heading4"/>
          </w:pPr>
        </w:pPrChange>
      </w:pPr>
    </w:p>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lastRenderedPageBreak/>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69" w:name="_Toc367782041"/>
      <w:r>
        <w:t>4.3.4.  Obtener datos de movimiento de un paciente</w:t>
      </w:r>
      <w:bookmarkEnd w:id="269"/>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3D12035B">
            <wp:extent cx="6172200" cy="3416300"/>
            <wp:effectExtent l="0" t="0" r="0" b="1270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346" cy="3416381"/>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lastRenderedPageBreak/>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lastRenderedPageBreak/>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70" w:name="_Toc367782042"/>
      <w:r>
        <w:t>4.3.5.  Añadir datos de movimiento</w:t>
      </w:r>
      <w:bookmarkEnd w:id="270"/>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lastRenderedPageBreak/>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71" w:author="Borja Gonzalez" w:date="2017-09-20T18:46:00Z">
          <w:pPr/>
        </w:pPrChange>
      </w:pPr>
      <w:bookmarkStart w:id="272" w:name="_Toc367782043"/>
      <w:r>
        <w:t>4.3.6.  Borrar un sesión</w:t>
      </w:r>
      <w:r w:rsidR="00C54FE7">
        <w:t xml:space="preserve"> de movimiento</w:t>
      </w:r>
      <w:r>
        <w:t>s</w:t>
      </w:r>
      <w:bookmarkEnd w:id="272"/>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73"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607B2F55">
            <wp:extent cx="6286500" cy="584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91778" cy="58469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74"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75" w:name="_Toc367782044"/>
      <w:r>
        <w:t>4.3.7 Mostrar un grafico de un movimiento</w:t>
      </w:r>
      <w:bookmarkEnd w:id="275"/>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lastRenderedPageBreak/>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4565C398" w:rsidR="00264972" w:rsidRDefault="00264972" w:rsidP="00BF0FD1">
      <w:r>
        <w:t>A continuación mostraremos un ejemplo de un gráfico generado por la aplicación web.</w:t>
      </w:r>
    </w:p>
    <w:p w14:paraId="384FB539" w14:textId="77777777" w:rsidR="00474CE2" w:rsidRDefault="00474CE2" w:rsidP="00BF0FD1"/>
    <w:p w14:paraId="64E80EEA" w14:textId="5CC2FC5A" w:rsidR="00474CE2" w:rsidRDefault="00474CE2" w:rsidP="00BF0FD1">
      <w:pPr>
        <w:rPr>
          <w:ins w:id="276" w:author="Borja Gonzalez" w:date="2017-09-21T17:24:00Z"/>
        </w:rPr>
      </w:pPr>
      <w:commentRangeStart w:id="277"/>
      <w:r>
        <w:rPr>
          <w:noProof/>
          <w:lang w:val="en-US"/>
        </w:rPr>
        <w:lastRenderedPageBreak/>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77"/>
      <w:r w:rsidR="00252EA4">
        <w:rPr>
          <w:rStyle w:val="CommentReference"/>
        </w:rPr>
        <w:commentReference w:id="277"/>
      </w:r>
    </w:p>
    <w:p w14:paraId="09E5599B" w14:textId="77777777" w:rsidR="00AF1C9F" w:rsidRDefault="00AF1C9F" w:rsidP="00BF0FD1">
      <w:pPr>
        <w:rPr>
          <w:ins w:id="278" w:author="Borja Gonzalez" w:date="2017-09-21T17:24:00Z"/>
        </w:rPr>
      </w:pPr>
    </w:p>
    <w:p w14:paraId="498A3D93" w14:textId="1D6A2746" w:rsidR="00AF1C9F" w:rsidRDefault="00AF1C9F" w:rsidP="00AF1C9F">
      <w:pPr>
        <w:pStyle w:val="Heading3"/>
        <w:rPr>
          <w:ins w:id="279" w:author="Borja Gonzalez" w:date="2017-09-21T17:25:00Z"/>
        </w:rPr>
      </w:pPr>
      <w:bookmarkStart w:id="280" w:name="_Toc367782045"/>
      <w:ins w:id="281" w:author="Borja Gonzalez" w:date="2017-09-21T17:24:00Z">
        <w:r>
          <w:t>4.3.8 Mostrar un grafico de evolución de un movimiento</w:t>
        </w:r>
        <w:bookmarkEnd w:id="280"/>
        <w:r>
          <w:t xml:space="preserve"> </w:t>
        </w:r>
      </w:ins>
    </w:p>
    <w:p w14:paraId="0C7159E3" w14:textId="77777777" w:rsidR="00AF1C9F" w:rsidRDefault="00AF1C9F" w:rsidP="00BB01EC">
      <w:pPr>
        <w:rPr>
          <w:ins w:id="282" w:author="Borja Gonzalez" w:date="2017-09-21T17:25:00Z"/>
        </w:rPr>
      </w:pPr>
    </w:p>
    <w:p w14:paraId="17A7D670" w14:textId="77777777" w:rsidR="00AF1C9F" w:rsidRPr="00AF1C9F" w:rsidRDefault="00AF1C9F" w:rsidP="00BB01EC">
      <w:pPr>
        <w:rPr>
          <w:ins w:id="283" w:author="Borja Gonzalez" w:date="2017-09-21T17:24:00Z"/>
        </w:rPr>
      </w:pPr>
    </w:p>
    <w:p w14:paraId="3EAB37D8" w14:textId="77777777" w:rsidR="00AF1C9F" w:rsidRDefault="00AF1C9F" w:rsidP="00BF0FD1">
      <w:pPr>
        <w:rPr>
          <w:ins w:id="284" w:author="Borja Gonzalez" w:date="2017-09-21T17:24:00Z"/>
        </w:rPr>
      </w:pPr>
    </w:p>
    <w:p w14:paraId="287EEDE6" w14:textId="77777777" w:rsidR="00AF1C9F" w:rsidRPr="00747C57" w:rsidRDefault="00F747BA" w:rsidP="00BF0FD1">
      <w:r>
        <w:rPr>
          <w:rStyle w:val="CommentReference"/>
        </w:rPr>
        <w:commentReference w:id="285"/>
      </w:r>
    </w:p>
    <w:p w14:paraId="4727C6E1" w14:textId="7D5BD596" w:rsidR="00D51A6F" w:rsidRPr="00F452C7" w:rsidRDefault="009E54AB" w:rsidP="00AD3C27">
      <w:pPr>
        <w:pStyle w:val="Heading1"/>
      </w:pPr>
      <w:bookmarkStart w:id="286" w:name="_Toc367782046"/>
      <w:r w:rsidRPr="00F452C7">
        <w:t xml:space="preserve">5.  </w:t>
      </w:r>
      <w:r w:rsidR="00D51A6F" w:rsidRPr="00F452C7">
        <w:t>Pruebas</w:t>
      </w:r>
      <w:bookmarkEnd w:id="286"/>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287"/>
      <w:r w:rsidRPr="00F452C7">
        <w:t xml:space="preserve">Java </w:t>
      </w:r>
      <w:commentRangeEnd w:id="287"/>
      <w:r w:rsidR="000F62E6">
        <w:rPr>
          <w:rStyle w:val="CommentReference"/>
        </w:rPr>
        <w:commentReference w:id="287"/>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54024004" w:rsidR="009E54AB" w:rsidRPr="00F452C7" w:rsidRDefault="009E54AB" w:rsidP="009E54AB">
      <w:pPr>
        <w:pStyle w:val="Heading2"/>
      </w:pPr>
      <w:bookmarkStart w:id="288" w:name="_Toc367782047"/>
      <w:r w:rsidRPr="00F452C7">
        <w:t xml:space="preserve">5.1.  Pruebas </w:t>
      </w:r>
      <w:del w:id="289" w:author="Rodrigo García" w:date="2017-09-24T21:06:00Z">
        <w:r w:rsidRPr="00F452C7" w:rsidDel="002449ED">
          <w:delText>unitarias</w:delText>
        </w:r>
        <w:bookmarkEnd w:id="288"/>
        <w:r w:rsidRPr="00F452C7" w:rsidDel="002449ED">
          <w:delText xml:space="preserve"> </w:delText>
        </w:r>
      </w:del>
      <w:ins w:id="290" w:author="Rodrigo García" w:date="2017-09-24T21:06:00Z">
        <w:r w:rsidR="002449ED">
          <w:t>de sistema</w:t>
        </w:r>
        <w:r w:rsidR="002449ED" w:rsidRPr="00F452C7">
          <w:t xml:space="preserve"> </w:t>
        </w:r>
      </w:ins>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26F207D6" w:rsidR="0096101D" w:rsidRPr="00F452C7" w:rsidRDefault="009E54AB" w:rsidP="0096101D">
      <w:pPr>
        <w:pStyle w:val="Heading3"/>
      </w:pPr>
      <w:bookmarkStart w:id="291" w:name="_Toc367782048"/>
      <w:r w:rsidRPr="00F452C7">
        <w:lastRenderedPageBreak/>
        <w:t>5.1.2.  Obtener paciente</w:t>
      </w:r>
      <w:bookmarkEnd w:id="291"/>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Pr="00F452C7" w:rsidRDefault="007238C2" w:rsidP="009E54AB"/>
    <w:p w14:paraId="72FA09EE" w14:textId="434933B9" w:rsidR="009E54AB" w:rsidRPr="00F452C7" w:rsidRDefault="007238C2" w:rsidP="009E54AB">
      <w:r w:rsidRPr="00F452C7">
        <w:rPr>
          <w:noProof/>
        </w:rPr>
        <w:drawing>
          <wp:inline distT="0" distB="0" distL="0" distR="0" wp14:anchorId="68B6581D" wp14:editId="60289343">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292" w:name="_Toc367782049"/>
      <w:r w:rsidRPr="00F452C7">
        <w:t>5.1.3.  Añadir paciente</w:t>
      </w:r>
      <w:bookmarkEnd w:id="292"/>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rPr>
        <w:lastRenderedPageBreak/>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293" w:name="_Toc367782050"/>
      <w:r>
        <w:t>5.1.4.  Borrar un</w:t>
      </w:r>
      <w:r w:rsidRPr="00F452C7">
        <w:t xml:space="preserve"> paciente</w:t>
      </w:r>
      <w:bookmarkEnd w:id="293"/>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294"/>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294"/>
      <w:r w:rsidR="006F2221">
        <w:rPr>
          <w:rStyle w:val="CommentReference"/>
        </w:rPr>
        <w:commentReference w:id="294"/>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lastRenderedPageBreak/>
        <w:t>Terminal (Servidor):</w:t>
      </w:r>
    </w:p>
    <w:p w14:paraId="1D5D07B7" w14:textId="77777777" w:rsidR="003970D7" w:rsidRDefault="003970D7" w:rsidP="009E54AB"/>
    <w:p w14:paraId="645D561C" w14:textId="3DB250BC" w:rsidR="003970D7" w:rsidRDefault="003970D7" w:rsidP="009E54AB">
      <w:pPr>
        <w:rPr>
          <w:ins w:id="295"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296" w:author="Borja Gonzalez" w:date="2017-09-23T10:29:00Z"/>
        </w:rPr>
      </w:pPr>
    </w:p>
    <w:p w14:paraId="1875A6F7" w14:textId="0051D344" w:rsidR="003970D7" w:rsidRDefault="003970D7" w:rsidP="009E54AB">
      <w:pPr>
        <w:rPr>
          <w:ins w:id="297" w:author="Rodrigo García" w:date="2017-09-24T21:08:00Z"/>
        </w:rPr>
      </w:pPr>
      <w:ins w:id="298"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299"/>
        <w:r>
          <w:t>actualizado</w:t>
        </w:r>
      </w:ins>
      <w:commentRangeEnd w:id="299"/>
      <w:r w:rsidR="00E0405A">
        <w:rPr>
          <w:rStyle w:val="CommentReference"/>
        </w:rPr>
        <w:commentReference w:id="299"/>
      </w:r>
      <w:ins w:id="300" w:author="Borja Gonzalez" w:date="2017-09-23T10:29:00Z">
        <w:r>
          <w:t xml:space="preserve">). </w:t>
        </w:r>
      </w:ins>
    </w:p>
    <w:p w14:paraId="5E228050" w14:textId="77777777" w:rsidR="00E0405A" w:rsidRPr="00F452C7" w:rsidRDefault="00E0405A" w:rsidP="009E54AB"/>
    <w:p w14:paraId="5C0592FB" w14:textId="0C3929E4" w:rsidR="00D51A6F" w:rsidRDefault="00D51A6F" w:rsidP="00AD3C27">
      <w:pPr>
        <w:pStyle w:val="Heading1"/>
        <w:rPr>
          <w:ins w:id="301" w:author="Rodrigo García" w:date="2017-09-24T21:10:00Z"/>
        </w:rPr>
      </w:pPr>
      <w:bookmarkStart w:id="302" w:name="_Toc367782051"/>
      <w:r w:rsidRPr="003970D7">
        <w:t xml:space="preserve">Resultados y </w:t>
      </w:r>
      <w:r w:rsidR="00E653AA" w:rsidRPr="003970D7">
        <w:t>conclusion</w:t>
      </w:r>
      <w:r w:rsidR="003B7083" w:rsidRPr="003970D7">
        <w:t>e</w:t>
      </w:r>
      <w:r w:rsidR="00E653AA" w:rsidRPr="003970D7">
        <w:t>s</w:t>
      </w:r>
      <w:bookmarkEnd w:id="302"/>
    </w:p>
    <w:p w14:paraId="0808C6D4" w14:textId="76A5DB05" w:rsidR="00273C9D" w:rsidRDefault="00273C9D" w:rsidP="00273C9D">
      <w:pPr>
        <w:rPr>
          <w:ins w:id="303" w:author="Rodrigo García" w:date="2017-09-24T21:10:00Z"/>
        </w:rPr>
        <w:pPrChange w:id="304" w:author="Rodrigo García" w:date="2017-09-24T21:10:00Z">
          <w:pPr>
            <w:pStyle w:val="Heading1"/>
          </w:pPr>
        </w:pPrChange>
      </w:pPr>
      <w:proofErr w:type="gramStart"/>
      <w:ins w:id="305" w:author="Rodrigo García" w:date="2017-09-24T21:10:00Z">
        <w:r>
          <w:t>Puntos a poner</w:t>
        </w:r>
        <w:proofErr w:type="gramEnd"/>
        <w:r>
          <w:t>:</w:t>
        </w:r>
      </w:ins>
    </w:p>
    <w:p w14:paraId="53D055FC" w14:textId="3DB1C078" w:rsidR="00273C9D" w:rsidRDefault="00273C9D" w:rsidP="00273C9D">
      <w:pPr>
        <w:pStyle w:val="ListParagraph"/>
        <w:numPr>
          <w:ilvl w:val="0"/>
          <w:numId w:val="8"/>
        </w:numPr>
        <w:rPr>
          <w:ins w:id="306" w:author="Rodrigo García" w:date="2017-09-24T21:11:00Z"/>
        </w:rPr>
        <w:pPrChange w:id="307" w:author="Rodrigo García" w:date="2017-09-24T21:10:00Z">
          <w:pPr>
            <w:pStyle w:val="Heading1"/>
          </w:pPr>
        </w:pPrChange>
      </w:pPr>
      <w:ins w:id="308"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309" w:author="Rodrigo García" w:date="2017-09-24T21:11:00Z">
        <w:r>
          <w:t>es permiso para subirlo a Internet.</w:t>
        </w:r>
      </w:ins>
    </w:p>
    <w:p w14:paraId="67317F2D" w14:textId="74B3EC7D" w:rsidR="00273C9D" w:rsidRDefault="00273C9D" w:rsidP="00273C9D">
      <w:pPr>
        <w:pStyle w:val="ListParagraph"/>
        <w:numPr>
          <w:ilvl w:val="0"/>
          <w:numId w:val="8"/>
        </w:numPr>
        <w:rPr>
          <w:ins w:id="310" w:author="Rodrigo García" w:date="2017-09-24T21:11:00Z"/>
        </w:rPr>
        <w:pPrChange w:id="311" w:author="Rodrigo García" w:date="2017-09-24T21:10:00Z">
          <w:pPr>
            <w:pStyle w:val="Heading1"/>
          </w:pPr>
        </w:pPrChange>
      </w:pPr>
      <w:ins w:id="312" w:author="Rodrigo García" w:date="2017-09-24T21:11:00Z">
        <w:r>
          <w:t>Resultados.</w:t>
        </w:r>
      </w:ins>
    </w:p>
    <w:p w14:paraId="35847657" w14:textId="1E0A5158" w:rsidR="00273C9D" w:rsidRDefault="00273C9D" w:rsidP="00273C9D">
      <w:pPr>
        <w:pStyle w:val="ListParagraph"/>
        <w:numPr>
          <w:ilvl w:val="0"/>
          <w:numId w:val="8"/>
        </w:numPr>
        <w:rPr>
          <w:ins w:id="313" w:author="Rodrigo García" w:date="2017-09-24T21:11:00Z"/>
        </w:rPr>
        <w:pPrChange w:id="314" w:author="Rodrigo García" w:date="2017-09-24T21:10:00Z">
          <w:pPr>
            <w:pStyle w:val="Heading1"/>
          </w:pPr>
        </w:pPrChange>
      </w:pPr>
      <w:ins w:id="315" w:author="Rodrigo García" w:date="2017-09-24T21:11:00Z">
        <w:r>
          <w:t>Trabajos futuros.</w:t>
        </w:r>
      </w:ins>
    </w:p>
    <w:p w14:paraId="0CDF571E" w14:textId="5BC1E1A6" w:rsidR="00273C9D" w:rsidRPr="00273C9D" w:rsidRDefault="00273C9D" w:rsidP="00273C9D">
      <w:pPr>
        <w:pStyle w:val="ListParagraph"/>
        <w:numPr>
          <w:ilvl w:val="0"/>
          <w:numId w:val="8"/>
        </w:numPr>
        <w:pPrChange w:id="316" w:author="Rodrigo García" w:date="2017-09-24T21:10:00Z">
          <w:pPr>
            <w:pStyle w:val="Heading1"/>
          </w:pPr>
        </w:pPrChange>
      </w:pPr>
      <w:ins w:id="317" w:author="Rodrigo García" w:date="2017-09-24T21:11:00Z">
        <w:r>
          <w:t>Qué has aprendido de la experiencia.</w:t>
        </w:r>
      </w:ins>
      <w:bookmarkStart w:id="318" w:name="_GoBack"/>
      <w:bookmarkEnd w:id="318"/>
    </w:p>
    <w:p w14:paraId="5CE4A0F1" w14:textId="77777777" w:rsidR="00E653AA" w:rsidRDefault="00E653AA" w:rsidP="00E653AA">
      <w:pPr>
        <w:rPr>
          <w:ins w:id="319" w:author="Borja Gonzalez" w:date="2017-09-10T20:43:00Z"/>
        </w:rPr>
      </w:pPr>
    </w:p>
    <w:p w14:paraId="5D3BEE6E" w14:textId="77777777" w:rsidR="007E178E" w:rsidRDefault="007E178E" w:rsidP="00E653AA">
      <w:pPr>
        <w:rPr>
          <w:ins w:id="320"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6860EA" w:rsidP="00E653AA">
      <w:hyperlink r:id="rId107"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6860EA" w:rsidP="00E653AA">
      <w:hyperlink r:id="rId108"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6860EA" w:rsidP="00E653AA">
      <w:hyperlink r:id="rId109"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6860EA" w:rsidP="00E653AA">
      <w:hyperlink r:id="rId110"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6860EA" w:rsidP="00E653AA">
      <w:hyperlink r:id="rId111"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6860EA" w:rsidP="00E653AA">
      <w:hyperlink r:id="rId112"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6860EA" w:rsidP="00E653AA">
      <w:hyperlink r:id="rId113"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6860EA" w:rsidP="00E653AA">
      <w:hyperlink r:id="rId114"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321" w:author="Borja Gonzalez" w:date="2017-09-13T17:54:00Z"/>
        </w:rPr>
      </w:pPr>
      <w:ins w:id="322" w:author="Borja Gonzalez" w:date="2017-09-13T17:54:00Z">
        <w:r>
          <w:fldChar w:fldCharType="begin"/>
        </w:r>
        <w:r>
          <w:instrText xml:space="preserve"> HYPERLINK "</w:instrText>
        </w:r>
      </w:ins>
      <w:r w:rsidRPr="00EB218B">
        <w:instrText>https://github.com/kikinteractive/app</w:instrText>
      </w:r>
      <w:ins w:id="323" w:author="Borja Gonzalez" w:date="2017-09-13T17:54:00Z">
        <w:r>
          <w:instrText xml:space="preserve">" </w:instrText>
        </w:r>
        <w:r>
          <w:fldChar w:fldCharType="separate"/>
        </w:r>
      </w:ins>
      <w:r w:rsidRPr="00494FC3">
        <w:rPr>
          <w:rStyle w:val="Hyperlink"/>
        </w:rPr>
        <w:t>https://github.com/kikinteractive/app</w:t>
      </w:r>
      <w:ins w:id="324"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Rodrigo García" w:date="2017-09-07T08:42:00Z" w:initials="RG">
    <w:p w14:paraId="681F440D" w14:textId="6558429B" w:rsidR="006860EA" w:rsidRDefault="006860EA">
      <w:pPr>
        <w:pStyle w:val="CommentText"/>
      </w:pPr>
      <w:r>
        <w:rPr>
          <w:rStyle w:val="CommentReference"/>
        </w:rPr>
        <w:annotationRef/>
      </w:r>
      <w:r>
        <w:t>Hablar de la lesión cervical brevemente. Te mando un proyecto que habla de ello.</w:t>
      </w:r>
    </w:p>
  </w:comment>
  <w:comment w:id="23" w:author="Rodrigo García" w:date="2017-09-07T08:42:00Z" w:initials="RG">
    <w:p w14:paraId="0600180B" w14:textId="0FEB6EEB" w:rsidR="006860EA" w:rsidRDefault="006860EA">
      <w:pPr>
        <w:pStyle w:val="CommentText"/>
      </w:pPr>
      <w:r>
        <w:rPr>
          <w:rStyle w:val="CommentReference"/>
        </w:rPr>
        <w:annotationRef/>
      </w:r>
      <w:r>
        <w:t>Habla también de que has capturado los requisitos con el cliente. Es un punto importante en la ingeniería software, a veces más que programar.</w:t>
      </w:r>
    </w:p>
  </w:comment>
  <w:comment w:id="24" w:author="Rodrigo García" w:date="2017-09-07T08:43:00Z" w:initials="RG">
    <w:p w14:paraId="560AEF15" w14:textId="165D3ABF" w:rsidR="006860EA" w:rsidRDefault="006860EA">
      <w:pPr>
        <w:pStyle w:val="CommentText"/>
      </w:pPr>
      <w:r>
        <w:rPr>
          <w:rStyle w:val="CommentReference"/>
        </w:rPr>
        <w:annotationRef/>
      </w:r>
      <w:r>
        <w:t>Añadirás también que has hecho pruebas.</w:t>
      </w:r>
    </w:p>
  </w:comment>
  <w:comment w:id="70" w:author="Rodrigo García" w:date="2017-09-24T12:19:00Z" w:initials="RG">
    <w:p w14:paraId="4E9411C6" w14:textId="7190F2F4" w:rsidR="00D85D99" w:rsidRDefault="00D85D99">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71" w:author="Rodrigo García" w:date="2017-09-24T12:15:00Z" w:initials="RG">
    <w:p w14:paraId="49B195A4" w14:textId="79DC131D" w:rsidR="006860EA" w:rsidRDefault="006860EA">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80" w:author="Rodrigo García" w:date="2017-09-24T12:18:00Z" w:initials="RG">
    <w:p w14:paraId="17A2E915" w14:textId="15B0FECF" w:rsidR="00D85D99" w:rsidRDefault="00D85D99">
      <w:pPr>
        <w:pStyle w:val="CommentText"/>
      </w:pPr>
      <w:r>
        <w:rPr>
          <w:rStyle w:val="CommentReference"/>
        </w:rPr>
        <w:annotationRef/>
      </w:r>
      <w:r>
        <w:t>En este punto del documento no tienes que explicar este tipo de detalles.</w:t>
      </w:r>
    </w:p>
  </w:comment>
  <w:comment w:id="87" w:author="Rodrigo García" w:date="2017-09-24T12:16:00Z" w:initials="RG">
    <w:p w14:paraId="0AD6424A" w14:textId="0BABC7F2" w:rsidR="006860EA" w:rsidRDefault="006860EA">
      <w:pPr>
        <w:pStyle w:val="CommentText"/>
      </w:pPr>
      <w:r>
        <w:rPr>
          <w:rStyle w:val="CommentReference"/>
        </w:rPr>
        <w:annotationRef/>
      </w:r>
      <w:r>
        <w:t>Lo contrario al comentario anterior. No dejes tanto espacio entre el último párrafo de una sección y el título de la siguiente.</w:t>
      </w:r>
    </w:p>
  </w:comment>
  <w:comment w:id="92" w:author="Rodrigo García" w:date="2017-09-24T12:23:00Z" w:initials="RG">
    <w:p w14:paraId="51CBA235" w14:textId="0105BA1F" w:rsidR="002C21D7" w:rsidRDefault="002C21D7">
      <w:pPr>
        <w:pStyle w:val="CommentText"/>
      </w:pPr>
      <w:r>
        <w:rPr>
          <w:rStyle w:val="CommentReference"/>
        </w:rPr>
        <w:annotationRef/>
      </w:r>
      <w:r>
        <w:t xml:space="preserve">Copiado de la Wikipedia. No ocultes este hecho. Si quieres copia un párrafo de la definición ponlo en cursiva </w:t>
      </w:r>
      <w:proofErr w:type="spellStart"/>
      <w:r>
        <w:t>y</w:t>
      </w:r>
      <w:proofErr w:type="spellEnd"/>
      <w:r>
        <w:t xml:space="preserve">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100" w:author="Rodrigo García" w:date="2017-09-24T12:27:00Z" w:initials="RG">
    <w:p w14:paraId="141432F4" w14:textId="3A48E7C3" w:rsidR="007E4105" w:rsidRDefault="007E4105">
      <w:pPr>
        <w:pStyle w:val="CommentText"/>
      </w:pPr>
      <w:r>
        <w:rPr>
          <w:rStyle w:val="CommentReference"/>
        </w:rPr>
        <w:annotationRef/>
      </w:r>
      <w:r>
        <w:t>¿Has usado de verdad App.js? Me suena que tu pro</w:t>
      </w:r>
      <w:r w:rsidR="00715F78">
        <w:t>yecto</w:t>
      </w:r>
    </w:p>
  </w:comment>
  <w:comment w:id="104" w:author="Rodrigo García" w:date="2017-09-24T12:29:00Z" w:initials="RG">
    <w:p w14:paraId="19EFEF4C" w14:textId="767B84E5" w:rsidR="00715F78" w:rsidRDefault="00715F78">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106" w:author="Rodrigo García" w:date="2017-09-24T12:33:00Z" w:initials="RG">
    <w:p w14:paraId="553BDE64" w14:textId="4CDBE7CC" w:rsidR="00FE64E4" w:rsidRDefault="00FE64E4">
      <w:pPr>
        <w:pStyle w:val="CommentText"/>
      </w:pPr>
      <w:r>
        <w:rPr>
          <w:rStyle w:val="CommentReference"/>
        </w:rPr>
        <w:annotationRef/>
      </w:r>
      <w:r>
        <w:t>Explica esto también.</w:t>
      </w:r>
    </w:p>
  </w:comment>
  <w:comment w:id="109" w:author="Rodrigo García" w:date="2017-09-24T12:36:00Z" w:initials="RG">
    <w:p w14:paraId="45BE548E" w14:textId="5BC50808" w:rsidR="00BB5BF9" w:rsidRDefault="00BB5BF9">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112" w:author="Rodrigo García" w:date="2017-09-24T12:38:00Z" w:initials="RG">
    <w:p w14:paraId="50AFD6D6" w14:textId="36A50DE1" w:rsidR="000E6D79" w:rsidRDefault="000E6D79">
      <w:pPr>
        <w:pStyle w:val="CommentText"/>
      </w:pPr>
      <w:r>
        <w:rPr>
          <w:rStyle w:val="CommentReference"/>
        </w:rPr>
        <w:annotationRef/>
      </w:r>
      <w:r>
        <w:t xml:space="preserve">Por el amor de Dios, no plagies esto de la Wikipedia, que has hecho una </w:t>
      </w:r>
      <w:r w:rsidR="00835D21">
        <w:t xml:space="preserve">asignatura de </w:t>
      </w:r>
      <w:r>
        <w:t>base de datos conmigo.</w:t>
      </w:r>
    </w:p>
  </w:comment>
  <w:comment w:id="137" w:author="Rodrigo García" w:date="2017-09-24T12:41:00Z" w:initials="RG">
    <w:p w14:paraId="7C8896A5" w14:textId="518DD921" w:rsidR="007D79D0" w:rsidRDefault="007D79D0">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46" w:author="Rodrigo García" w:date="2017-09-07T08:45:00Z" w:initials="RG">
    <w:p w14:paraId="48B244ED" w14:textId="1152E79A" w:rsidR="006860EA" w:rsidRDefault="006860EA">
      <w:pPr>
        <w:pStyle w:val="CommentText"/>
      </w:pPr>
      <w:r>
        <w:rPr>
          <w:rStyle w:val="CommentReference"/>
        </w:rPr>
        <w:annotationRef/>
      </w:r>
      <w:r>
        <w:t>¿Aplicación web de qué?</w:t>
      </w:r>
    </w:p>
  </w:comment>
  <w:comment w:id="151" w:author="Rodrigo García" w:date="2017-09-07T08:45:00Z" w:initials="RG">
    <w:p w14:paraId="348BAB3B" w14:textId="29B5DCAE" w:rsidR="006860EA" w:rsidRDefault="006860EA">
      <w:pPr>
        <w:pStyle w:val="CommentText"/>
      </w:pPr>
      <w:r>
        <w:rPr>
          <w:rStyle w:val="CommentReference"/>
        </w:rPr>
        <w:annotationRef/>
      </w:r>
      <w:r>
        <w:t>No se divide así el problema, sino que es el proceso que vas a seguir a la hora de describirlo.</w:t>
      </w:r>
    </w:p>
  </w:comment>
  <w:comment w:id="190" w:author="Rodrigo García" w:date="2017-09-24T20:28:00Z" w:initials="RG">
    <w:p w14:paraId="0BFCF056" w14:textId="76F16C18" w:rsidR="00353421" w:rsidRDefault="00353421">
      <w:pPr>
        <w:pStyle w:val="CommentText"/>
      </w:pPr>
      <w:r>
        <w:rPr>
          <w:rStyle w:val="CommentReference"/>
        </w:rPr>
        <w:annotationRef/>
      </w:r>
      <w:r>
        <w:t xml:space="preserve">La matriz me sale antes de la sección correspondiente. Además, aunque sé que en otros </w:t>
      </w:r>
      <w:proofErr w:type="spellStart"/>
      <w:r>
        <w:t>TFGs</w:t>
      </w:r>
      <w:proofErr w:type="spellEnd"/>
      <w:r>
        <w:t xml:space="preserve"> no lo han hecho, tú pon también los requisitos no funcionales</w:t>
      </w:r>
      <w:r w:rsidR="006C0698">
        <w:t xml:space="preserve"> en la matriz, para darle algo más de alegría y que no sea una diagonal perfecta.</w:t>
      </w:r>
    </w:p>
  </w:comment>
  <w:comment w:id="202" w:author="Rodrigo García" w:date="2017-09-24T20:31:00Z" w:initials="RG">
    <w:p w14:paraId="45234447" w14:textId="3D30E8A8" w:rsidR="00831DF4" w:rsidRDefault="00831DF4">
      <w:pPr>
        <w:pStyle w:val="CommentText"/>
      </w:pPr>
      <w:r>
        <w:rPr>
          <w:rStyle w:val="CommentReference"/>
        </w:rPr>
        <w:annotationRef/>
      </w:r>
      <w:r>
        <w:t>Intenta poner capturas menos anchas en estas secciones. Lo ideal sería formato móvil. De hecho, te recomiendo que entres a la web con el móvil y saques capturas con éste. Eso, o también puedes usar el navegador del PC con un ancho más estrecho. Intenta también recortar la barra en la que se ve la URL.</w:t>
      </w:r>
    </w:p>
  </w:comment>
  <w:comment w:id="207" w:author="Rodrigo García" w:date="2017-09-24T20:37:00Z" w:initials="RG">
    <w:p w14:paraId="7E9EED91" w14:textId="77777777" w:rsidR="00726AE6" w:rsidRDefault="00726AE6">
      <w:pPr>
        <w:pStyle w:val="CommentText"/>
      </w:pPr>
      <w:r>
        <w:rPr>
          <w:rStyle w:val="CommentReference"/>
        </w:rPr>
        <w:annotationRef/>
      </w:r>
      <w:r>
        <w:t xml:space="preserve">Tienes que poner alguna imagen que indique cómo se avanza de una pantalla a otra. Para que se vea cómo “fluye” la aplicación. De hecho, deberías empezar por la pantalla de </w:t>
      </w:r>
      <w:proofErr w:type="spellStart"/>
      <w:r>
        <w:t>login</w:t>
      </w:r>
      <w:proofErr w:type="spellEnd"/>
      <w:r>
        <w:t>.</w:t>
      </w:r>
    </w:p>
    <w:p w14:paraId="0F438855" w14:textId="77777777" w:rsidR="00726AE6" w:rsidRDefault="00726AE6">
      <w:pPr>
        <w:pStyle w:val="CommentText"/>
      </w:pPr>
    </w:p>
    <w:p w14:paraId="56925D82" w14:textId="0B94DDBB" w:rsidR="00726AE6" w:rsidRDefault="00726AE6">
      <w:pPr>
        <w:pStyle w:val="CommentText"/>
      </w:pPr>
      <w:r>
        <w:t>En su defecto, una alternativa a la imagen que te indico es indicar claramente de qué pantalla a qué pantalla se puede avanzar.</w:t>
      </w:r>
    </w:p>
  </w:comment>
  <w:comment w:id="218" w:author="Rodrigo García" w:date="2017-09-24T20:40:00Z" w:initials="RG">
    <w:p w14:paraId="717C5832" w14:textId="00DFCB58" w:rsidR="003022BA" w:rsidRDefault="003022BA">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219" w:author="Rodrigo García" w:date="2017-09-24T20:41:00Z" w:initials="RG">
    <w:p w14:paraId="2488AC30" w14:textId="313EBBD2" w:rsidR="003022BA" w:rsidRDefault="003022BA">
      <w:pPr>
        <w:pStyle w:val="CommentText"/>
      </w:pPr>
      <w:r>
        <w:rPr>
          <w:rStyle w:val="CommentReference"/>
        </w:rPr>
        <w:annotationRef/>
      </w:r>
      <w:r>
        <w:t>Pon el fondo blanco o transparente. Canta mucho que es una captura.</w:t>
      </w:r>
    </w:p>
  </w:comment>
  <w:comment w:id="221" w:author="Rodrigo García" w:date="2017-09-24T20:53:00Z" w:initials="RG">
    <w:p w14:paraId="47DD4ACC" w14:textId="3BA2F82F" w:rsidR="00677A83" w:rsidRDefault="00677A83">
      <w:pPr>
        <w:pStyle w:val="CommentText"/>
      </w:pPr>
      <w:r>
        <w:rPr>
          <w:rStyle w:val="CommentReference"/>
        </w:rPr>
        <w:annotationRef/>
      </w:r>
      <w:r>
        <w:t>Explica un poco los atributos de cada tabla. Añade las tablas necesarias (aunque no estén implementadas) para almacenar los datos de los usuarios de la</w:t>
      </w:r>
      <w:r w:rsidR="00AC7266">
        <w:t>s</w:t>
      </w:r>
      <w:r>
        <w:t xml:space="preserve"> aplicac</w:t>
      </w:r>
      <w:r w:rsidR="00AC7266">
        <w:t>iones y determinar a qué pacientes tienen acceso. Deberían ser dos tablas. Si no, te van a decir que el esquema es demasiado sencillo.</w:t>
      </w:r>
    </w:p>
  </w:comment>
  <w:comment w:id="223" w:author="Rodrigo García" w:date="2017-09-24T20:52:00Z" w:initials="RG">
    <w:p w14:paraId="04153157" w14:textId="7F93672D" w:rsidR="00C13C50" w:rsidRDefault="00C13C50">
      <w:pPr>
        <w:pStyle w:val="CommentText"/>
      </w:pPr>
      <w:r>
        <w:rPr>
          <w:rStyle w:val="CommentReference"/>
        </w:rPr>
        <w:annotationRef/>
      </w:r>
      <w:r>
        <w:t>No pongas el archivo CSV como imagen, pon texto tabulado o en forma de tabla. Esto no queda bien, y menos cuando se sale de la página por la derecha.</w:t>
      </w:r>
    </w:p>
  </w:comment>
  <w:comment w:id="224" w:author="Rodrigo García" w:date="2017-09-24T20:55:00Z" w:initials="RG">
    <w:p w14:paraId="35A1CA81" w14:textId="7E8E507B" w:rsidR="009046E6" w:rsidRDefault="009046E6">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30" w:author="Rodrigo García" w:date="2017-09-24T20:57:00Z" w:initials="RG">
    <w:p w14:paraId="650B7545" w14:textId="5CD73E34" w:rsidR="0039667F" w:rsidRDefault="0039667F">
      <w:pPr>
        <w:pStyle w:val="CommentText"/>
      </w:pPr>
      <w:r>
        <w:rPr>
          <w:rStyle w:val="CommentReference"/>
        </w:rPr>
        <w:annotationRef/>
      </w:r>
      <w:r>
        <w:t>No lo sabemos.</w:t>
      </w:r>
    </w:p>
  </w:comment>
  <w:comment w:id="236" w:author="Rodrigo García" w:date="2017-09-24T20:57:00Z" w:initials="RG">
    <w:p w14:paraId="1274713D" w14:textId="3B796E5A" w:rsidR="00447BFC" w:rsidRDefault="00447BFC">
      <w:pPr>
        <w:pStyle w:val="CommentText"/>
      </w:pPr>
      <w:r>
        <w:rPr>
          <w:rStyle w:val="CommentReference"/>
        </w:rPr>
        <w:annotationRef/>
      </w:r>
      <w:r>
        <w:t>Repiensa esta frase.</w:t>
      </w:r>
    </w:p>
  </w:comment>
  <w:comment w:id="237" w:author="Rodrigo García" w:date="2017-09-24T20:58:00Z" w:initials="RG">
    <w:p w14:paraId="0FC8A5BC" w14:textId="219FF1E0" w:rsidR="00CD1353" w:rsidRDefault="00CD1353">
      <w:pPr>
        <w:pStyle w:val="CommentText"/>
      </w:pPr>
      <w:r>
        <w:rPr>
          <w:rStyle w:val="CommentReference"/>
        </w:rPr>
        <w:annotationRef/>
      </w:r>
      <w:r>
        <w:t>Algo que suene menos temporal.</w:t>
      </w:r>
    </w:p>
  </w:comment>
  <w:comment w:id="238" w:author="Rodrigo García" w:date="2017-09-24T20:58:00Z" w:initials="RG">
    <w:p w14:paraId="100ED693" w14:textId="6591D8E6" w:rsidR="00CD1353" w:rsidRDefault="00CD1353">
      <w:pPr>
        <w:pStyle w:val="CommentText"/>
      </w:pPr>
      <w:r>
        <w:rPr>
          <w:rStyle w:val="CommentReference"/>
        </w:rPr>
        <w:annotationRef/>
      </w:r>
      <w:r>
        <w:t>Si pones capturas para código, al menos utiliza el mismo formato y tamaño. Dicho esto, recomiendo que pongas el código en forma de listado.</w:t>
      </w:r>
    </w:p>
  </w:comment>
  <w:comment w:id="247" w:author="Rodrigo García" w:date="2017-09-24T20:59:00Z" w:initials="RG">
    <w:p w14:paraId="26932142" w14:textId="4AB9E16B" w:rsidR="007D3431" w:rsidRDefault="007D3431">
      <w:pPr>
        <w:pStyle w:val="CommentText"/>
      </w:pPr>
      <w:r>
        <w:rPr>
          <w:rStyle w:val="CommentReference"/>
        </w:rPr>
        <w:annotationRef/>
      </w:r>
      <w:r>
        <w:t>Quita este párrafo. No nos interesa cómo se instala SQLite.</w:t>
      </w:r>
      <w:r w:rsidR="00E36358">
        <w:t xml:space="preserve"> Sobre </w:t>
      </w:r>
      <w:proofErr w:type="gramStart"/>
      <w:r w:rsidR="00E36358">
        <w:t>todo</w:t>
      </w:r>
      <w:proofErr w:type="gramEnd"/>
      <w:r w:rsidR="00E36358">
        <w:t xml:space="preserve"> porque, de hecho, no la instalas, ya que, como comentas más adelante, la base de datos que usa la aplicación web es in-</w:t>
      </w:r>
      <w:proofErr w:type="spellStart"/>
      <w:r w:rsidR="00E36358">
        <w:t>memory</w:t>
      </w:r>
      <w:proofErr w:type="spellEnd"/>
      <w:r w:rsidR="00E36358">
        <w:t>.</w:t>
      </w:r>
    </w:p>
  </w:comment>
  <w:comment w:id="249" w:author="Rodrigo García" w:date="2017-09-24T21:00:00Z" w:initials="RG">
    <w:p w14:paraId="252C8866" w14:textId="3084B876" w:rsidR="002E0B49" w:rsidRDefault="002E0B49">
      <w:pPr>
        <w:pStyle w:val="CommentText"/>
      </w:pPr>
      <w:r>
        <w:rPr>
          <w:rStyle w:val="CommentReference"/>
        </w:rPr>
        <w:annotationRef/>
      </w:r>
      <w:r>
        <w:t>Tienes que contar cada cuánto tiempo haces el salvado a disco. Esto, si no lo dejas claro te lo van a preguntar fijo durante la defensa. Tienes que explicar también que debido a las características de los datos que almacenas y con los que trabajas, esta solución es válida.</w:t>
      </w:r>
    </w:p>
  </w:comment>
  <w:comment w:id="250" w:author="Rodrigo García" w:date="2017-09-24T21:02:00Z" w:initials="RG">
    <w:p w14:paraId="016AA0D1" w14:textId="223A558A" w:rsidR="00F747BA" w:rsidRDefault="00F747BA">
      <w:pPr>
        <w:pStyle w:val="CommentText"/>
      </w:pPr>
      <w:r>
        <w:rPr>
          <w:rStyle w:val="CommentReference"/>
        </w:rPr>
        <w:annotationRef/>
      </w:r>
      <w:r>
        <w:t>¿Por qué cada captura es con un color distinto?</w:t>
      </w:r>
    </w:p>
  </w:comment>
  <w:comment w:id="277" w:author="Rodrigo García" w:date="2017-09-24T21:05:00Z" w:initials="RG">
    <w:p w14:paraId="0863391C" w14:textId="4BBCDE59" w:rsidR="00252EA4" w:rsidRDefault="00252EA4">
      <w:pPr>
        <w:pStyle w:val="CommentText"/>
      </w:pPr>
      <w:r>
        <w:rPr>
          <w:rStyle w:val="CommentReference"/>
        </w:rPr>
        <w:annotationRef/>
      </w:r>
      <w:r>
        <w:t xml:space="preserve">Lúcete un poco más en la parte de gráficas. Es importante en tu trabajo. </w:t>
      </w:r>
      <w:r w:rsidR="0024161F">
        <w:t xml:space="preserve">Explica lo de los rangos de normalidad, el hecho de que puedas hacer </w:t>
      </w:r>
      <w:proofErr w:type="gramStart"/>
      <w:r w:rsidR="0024161F">
        <w:t>zoom</w:t>
      </w:r>
      <w:proofErr w:type="gramEnd"/>
      <w:r w:rsidR="0024161F">
        <w:t>, lo que significa cada eje, etcétera.</w:t>
      </w:r>
    </w:p>
  </w:comment>
  <w:comment w:id="285" w:author="Rodrigo García" w:date="2017-09-24T21:04:00Z" w:initials="RG">
    <w:p w14:paraId="32F05B43" w14:textId="37476DF6" w:rsidR="00F747BA" w:rsidRDefault="00F747BA">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287" w:author="Rodrigo García" w:date="2017-09-24T21:05:00Z" w:initials="RG">
    <w:p w14:paraId="5F278264" w14:textId="0366D385" w:rsidR="000F62E6" w:rsidRDefault="000F62E6">
      <w:pPr>
        <w:pStyle w:val="CommentText"/>
      </w:pPr>
      <w:r>
        <w:rPr>
          <w:rStyle w:val="CommentReference"/>
        </w:rPr>
        <w:annotationRef/>
      </w:r>
      <w:r>
        <w:t>No estás en un entorno Java. ¿También has copiado esto?</w:t>
      </w:r>
    </w:p>
  </w:comment>
  <w:comment w:id="294" w:author="Rodrigo García" w:date="2017-09-24T21:07:00Z" w:initials="RG">
    <w:p w14:paraId="7C853560" w14:textId="611100E1" w:rsidR="006F2221" w:rsidRDefault="006F2221">
      <w:pPr>
        <w:pStyle w:val="CommentText"/>
      </w:pPr>
      <w:r>
        <w:rPr>
          <w:rStyle w:val="CommentReference"/>
        </w:rPr>
        <w:annotationRef/>
      </w:r>
      <w:r>
        <w:t>En estos dibujos has medio intentado hacer los diagramas de interacción de los que te hablaba antes.</w:t>
      </w:r>
    </w:p>
  </w:comment>
  <w:comment w:id="299" w:author="Rodrigo García" w:date="2017-09-24T21:08:00Z" w:initials="RG">
    <w:p w14:paraId="6CA16822" w14:textId="6C234EA2" w:rsidR="00E0405A" w:rsidRDefault="00E0405A">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1F440D" w15:done="0"/>
  <w15:commentEx w15:paraId="0600180B" w15:done="0"/>
  <w15:commentEx w15:paraId="560AEF15" w15:done="0"/>
  <w15:commentEx w15:paraId="4E9411C6" w15:done="0"/>
  <w15:commentEx w15:paraId="49B195A4" w15:done="0"/>
  <w15:commentEx w15:paraId="17A2E915" w15:done="0"/>
  <w15:commentEx w15:paraId="0AD6424A" w15:done="0"/>
  <w15:commentEx w15:paraId="51CBA235" w15:done="0"/>
  <w15:commentEx w15:paraId="141432F4" w15:done="0"/>
  <w15:commentEx w15:paraId="19EFEF4C" w15:done="0"/>
  <w15:commentEx w15:paraId="553BDE64" w15:done="0"/>
  <w15:commentEx w15:paraId="45BE548E" w15:done="0"/>
  <w15:commentEx w15:paraId="50AFD6D6" w15:done="0"/>
  <w15:commentEx w15:paraId="7C8896A5" w15:done="0"/>
  <w15:commentEx w15:paraId="48B244ED" w15:done="0"/>
  <w15:commentEx w15:paraId="348BAB3B" w15:done="0"/>
  <w15:commentEx w15:paraId="0BFCF056" w15:done="0"/>
  <w15:commentEx w15:paraId="45234447" w15:done="0"/>
  <w15:commentEx w15:paraId="56925D82" w15:done="0"/>
  <w15:commentEx w15:paraId="717C5832" w15:done="0"/>
  <w15:commentEx w15:paraId="2488AC30" w15:done="0"/>
  <w15:commentEx w15:paraId="47DD4ACC" w15:done="0"/>
  <w15:commentEx w15:paraId="04153157" w15:done="0"/>
  <w15:commentEx w15:paraId="35A1CA81" w15:done="0"/>
  <w15:commentEx w15:paraId="650B7545" w15:done="0"/>
  <w15:commentEx w15:paraId="1274713D" w15:done="0"/>
  <w15:commentEx w15:paraId="0FC8A5BC" w15:done="0"/>
  <w15:commentEx w15:paraId="100ED693" w15:done="0"/>
  <w15:commentEx w15:paraId="26932142" w15:done="0"/>
  <w15:commentEx w15:paraId="252C8866" w15:done="0"/>
  <w15:commentEx w15:paraId="016AA0D1" w15:done="0"/>
  <w15:commentEx w15:paraId="0863391C" w15:done="0"/>
  <w15:commentEx w15:paraId="32F05B43" w15:done="0"/>
  <w15:commentEx w15:paraId="5F278264" w15:done="0"/>
  <w15:commentEx w15:paraId="7C853560" w15:done="0"/>
  <w15:commentEx w15:paraId="6CA168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1F440D" w16cid:durableId="1D5B84F3"/>
  <w16cid:commentId w16cid:paraId="0600180B" w16cid:durableId="1D5B850E"/>
  <w16cid:commentId w16cid:paraId="560AEF15" w16cid:durableId="1D5B8539"/>
  <w16cid:commentId w16cid:paraId="4E9411C6" w16cid:durableId="1D72213C"/>
  <w16cid:commentId w16cid:paraId="49B195A4" w16cid:durableId="1D722064"/>
  <w16cid:commentId w16cid:paraId="17A2E915" w16cid:durableId="1D72210A"/>
  <w16cid:commentId w16cid:paraId="0AD6424A" w16cid:durableId="1D72208A"/>
  <w16cid:commentId w16cid:paraId="51CBA235" w16cid:durableId="1D72224F"/>
  <w16cid:commentId w16cid:paraId="141432F4" w16cid:durableId="1D722346"/>
  <w16cid:commentId w16cid:paraId="19EFEF4C" w16cid:durableId="1D7223AE"/>
  <w16cid:commentId w16cid:paraId="553BDE64" w16cid:durableId="1D722495"/>
  <w16cid:commentId w16cid:paraId="45BE548E" w16cid:durableId="1D722547"/>
  <w16cid:commentId w16cid:paraId="50AFD6D6" w16cid:durableId="1D7225CE"/>
  <w16cid:commentId w16cid:paraId="7C8896A5" w16cid:durableId="1D722685"/>
  <w16cid:commentId w16cid:paraId="48B244ED" w16cid:durableId="1D5B85A0"/>
  <w16cid:commentId w16cid:paraId="348BAB3B" w16cid:durableId="1D5B85B2"/>
  <w16cid:commentId w16cid:paraId="0BFCF056" w16cid:durableId="1D7293F5"/>
  <w16cid:commentId w16cid:paraId="45234447" w16cid:durableId="1D7294AC"/>
  <w16cid:commentId w16cid:paraId="56925D82" w16cid:durableId="1D729602"/>
  <w16cid:commentId w16cid:paraId="717C5832" w16cid:durableId="1D7296C7"/>
  <w16cid:commentId w16cid:paraId="2488AC30" w16cid:durableId="1D7296DE"/>
  <w16cid:commentId w16cid:paraId="47DD4ACC" w16cid:durableId="1D7299D0"/>
  <w16cid:commentId w16cid:paraId="04153157" w16cid:durableId="1D7299A8"/>
  <w16cid:commentId w16cid:paraId="35A1CA81" w16cid:durableId="1D729A52"/>
  <w16cid:commentId w16cid:paraId="650B7545" w16cid:durableId="1D729AA7"/>
  <w16cid:commentId w16cid:paraId="1274713D" w16cid:durableId="1D729AD6"/>
  <w16cid:commentId w16cid:paraId="0FC8A5BC" w16cid:durableId="1D729AE0"/>
  <w16cid:commentId w16cid:paraId="100ED693" w16cid:durableId="1D729AEA"/>
  <w16cid:commentId w16cid:paraId="26932142" w16cid:durableId="1D729B40"/>
  <w16cid:commentId w16cid:paraId="252C8866" w16cid:durableId="1D729B87"/>
  <w16cid:commentId w16cid:paraId="016AA0D1" w16cid:durableId="1D729BCB"/>
  <w16cid:commentId w16cid:paraId="0863391C" w16cid:durableId="1D729CB0"/>
  <w16cid:commentId w16cid:paraId="5F278264" w16cid:durableId="1D729C95"/>
  <w16cid:commentId w16cid:paraId="7C853560" w16cid:durableId="1D729D19"/>
  <w16cid:commentId w16cid:paraId="6CA16822" w16cid:durableId="1D729D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Menlo Regular">
    <w:altName w:val="DokChampa"/>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rigo García">
    <w15:presenceInfo w15:providerId="Windows Live" w15:userId="baeaa02d56c75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365A9"/>
    <w:rsid w:val="00042649"/>
    <w:rsid w:val="00042B13"/>
    <w:rsid w:val="000649F9"/>
    <w:rsid w:val="00065470"/>
    <w:rsid w:val="000668F5"/>
    <w:rsid w:val="000674E9"/>
    <w:rsid w:val="000B6B32"/>
    <w:rsid w:val="000D7ED5"/>
    <w:rsid w:val="000E6D79"/>
    <w:rsid w:val="000F62E6"/>
    <w:rsid w:val="001633E0"/>
    <w:rsid w:val="001757CA"/>
    <w:rsid w:val="001837C3"/>
    <w:rsid w:val="001A2DEE"/>
    <w:rsid w:val="001A2EA4"/>
    <w:rsid w:val="001A4546"/>
    <w:rsid w:val="001B143F"/>
    <w:rsid w:val="001E343B"/>
    <w:rsid w:val="002062DF"/>
    <w:rsid w:val="0022572E"/>
    <w:rsid w:val="0022745C"/>
    <w:rsid w:val="00236396"/>
    <w:rsid w:val="0024161F"/>
    <w:rsid w:val="002449ED"/>
    <w:rsid w:val="00252EA4"/>
    <w:rsid w:val="00254492"/>
    <w:rsid w:val="00263BFD"/>
    <w:rsid w:val="00264972"/>
    <w:rsid w:val="00265FAD"/>
    <w:rsid w:val="00273C9D"/>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3DB8"/>
    <w:rsid w:val="003278A5"/>
    <w:rsid w:val="00333F5F"/>
    <w:rsid w:val="00337DCF"/>
    <w:rsid w:val="00343E12"/>
    <w:rsid w:val="00353421"/>
    <w:rsid w:val="00354987"/>
    <w:rsid w:val="0036703B"/>
    <w:rsid w:val="0037218C"/>
    <w:rsid w:val="0039667F"/>
    <w:rsid w:val="003970D7"/>
    <w:rsid w:val="003B3448"/>
    <w:rsid w:val="003B7083"/>
    <w:rsid w:val="003D22AD"/>
    <w:rsid w:val="003D31E0"/>
    <w:rsid w:val="003F677A"/>
    <w:rsid w:val="003F7C6A"/>
    <w:rsid w:val="0040221C"/>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562D"/>
    <w:rsid w:val="004D7DA0"/>
    <w:rsid w:val="004E4A72"/>
    <w:rsid w:val="004E7211"/>
    <w:rsid w:val="00520C5F"/>
    <w:rsid w:val="00522970"/>
    <w:rsid w:val="00556E25"/>
    <w:rsid w:val="00586BE4"/>
    <w:rsid w:val="0059382A"/>
    <w:rsid w:val="00610E90"/>
    <w:rsid w:val="00616503"/>
    <w:rsid w:val="00623EA5"/>
    <w:rsid w:val="00624556"/>
    <w:rsid w:val="006532AB"/>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93476"/>
    <w:rsid w:val="007A3CE4"/>
    <w:rsid w:val="007A4192"/>
    <w:rsid w:val="007C080F"/>
    <w:rsid w:val="007C7666"/>
    <w:rsid w:val="007D3431"/>
    <w:rsid w:val="007D79D0"/>
    <w:rsid w:val="007E178E"/>
    <w:rsid w:val="007E4105"/>
    <w:rsid w:val="00813C6B"/>
    <w:rsid w:val="00822079"/>
    <w:rsid w:val="00831DF4"/>
    <w:rsid w:val="00835D21"/>
    <w:rsid w:val="00850FEB"/>
    <w:rsid w:val="00853117"/>
    <w:rsid w:val="00855C99"/>
    <w:rsid w:val="00877555"/>
    <w:rsid w:val="008854BA"/>
    <w:rsid w:val="008A1614"/>
    <w:rsid w:val="008A324D"/>
    <w:rsid w:val="008B47D8"/>
    <w:rsid w:val="008C4885"/>
    <w:rsid w:val="008C605D"/>
    <w:rsid w:val="008E60B0"/>
    <w:rsid w:val="008F5D78"/>
    <w:rsid w:val="009046E6"/>
    <w:rsid w:val="009206C3"/>
    <w:rsid w:val="009239DB"/>
    <w:rsid w:val="009243EF"/>
    <w:rsid w:val="00925B9A"/>
    <w:rsid w:val="00932FA0"/>
    <w:rsid w:val="0096101D"/>
    <w:rsid w:val="00964DB4"/>
    <w:rsid w:val="009A3F43"/>
    <w:rsid w:val="009A5E2B"/>
    <w:rsid w:val="009B3DDD"/>
    <w:rsid w:val="009B590A"/>
    <w:rsid w:val="009C33EB"/>
    <w:rsid w:val="009C3C8D"/>
    <w:rsid w:val="009C4174"/>
    <w:rsid w:val="009E54AB"/>
    <w:rsid w:val="009F3C87"/>
    <w:rsid w:val="009F6CE6"/>
    <w:rsid w:val="00A029F2"/>
    <w:rsid w:val="00A1719D"/>
    <w:rsid w:val="00A2322F"/>
    <w:rsid w:val="00A3559A"/>
    <w:rsid w:val="00A51E6E"/>
    <w:rsid w:val="00A562AB"/>
    <w:rsid w:val="00AA39D1"/>
    <w:rsid w:val="00AC7266"/>
    <w:rsid w:val="00AD3C27"/>
    <w:rsid w:val="00AE1062"/>
    <w:rsid w:val="00AF1C9F"/>
    <w:rsid w:val="00AF4608"/>
    <w:rsid w:val="00B022BD"/>
    <w:rsid w:val="00B074CC"/>
    <w:rsid w:val="00B443A1"/>
    <w:rsid w:val="00B44453"/>
    <w:rsid w:val="00B465E5"/>
    <w:rsid w:val="00B50A04"/>
    <w:rsid w:val="00B555CB"/>
    <w:rsid w:val="00B60BF4"/>
    <w:rsid w:val="00B60C6A"/>
    <w:rsid w:val="00B64D14"/>
    <w:rsid w:val="00B74D7C"/>
    <w:rsid w:val="00B77AF4"/>
    <w:rsid w:val="00B8172C"/>
    <w:rsid w:val="00B8271C"/>
    <w:rsid w:val="00BB01EC"/>
    <w:rsid w:val="00BB5BF9"/>
    <w:rsid w:val="00BC4CE1"/>
    <w:rsid w:val="00BD1DD1"/>
    <w:rsid w:val="00BE3411"/>
    <w:rsid w:val="00BE44C3"/>
    <w:rsid w:val="00BE7488"/>
    <w:rsid w:val="00BF0FD1"/>
    <w:rsid w:val="00C13C50"/>
    <w:rsid w:val="00C54FE7"/>
    <w:rsid w:val="00C74956"/>
    <w:rsid w:val="00CC1673"/>
    <w:rsid w:val="00CC6FD2"/>
    <w:rsid w:val="00CD1353"/>
    <w:rsid w:val="00CE1853"/>
    <w:rsid w:val="00CE2E56"/>
    <w:rsid w:val="00CE3025"/>
    <w:rsid w:val="00CE3E4F"/>
    <w:rsid w:val="00D00221"/>
    <w:rsid w:val="00D06F70"/>
    <w:rsid w:val="00D16488"/>
    <w:rsid w:val="00D25341"/>
    <w:rsid w:val="00D2609E"/>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6358"/>
    <w:rsid w:val="00E36E11"/>
    <w:rsid w:val="00E37D98"/>
    <w:rsid w:val="00E5539D"/>
    <w:rsid w:val="00E62638"/>
    <w:rsid w:val="00E653AA"/>
    <w:rsid w:val="00E73DDA"/>
    <w:rsid w:val="00E76E79"/>
    <w:rsid w:val="00E77CD8"/>
    <w:rsid w:val="00E971AB"/>
    <w:rsid w:val="00EA0671"/>
    <w:rsid w:val="00EA3329"/>
    <w:rsid w:val="00EA5A3D"/>
    <w:rsid w:val="00EB218B"/>
    <w:rsid w:val="00EB594C"/>
    <w:rsid w:val="00F075EA"/>
    <w:rsid w:val="00F23D67"/>
    <w:rsid w:val="00F265D5"/>
    <w:rsid w:val="00F358BF"/>
    <w:rsid w:val="00F452C7"/>
    <w:rsid w:val="00F54A8E"/>
    <w:rsid w:val="00F62A95"/>
    <w:rsid w:val="00F747BA"/>
    <w:rsid w:val="00F7781D"/>
    <w:rsid w:val="00F93134"/>
    <w:rsid w:val="00FB5B11"/>
    <w:rsid w:val="00FC486A"/>
    <w:rsid w:val="00FC4DB1"/>
    <w:rsid w:val="00FD514B"/>
    <w:rsid w:val="00FE64E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30C98BCF-4A99-4F4D-B1BE-F3578946A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Int%C3%A9rprete_(inform%C3%A1tica)" TargetMode="External"/><Relationship Id="rId117" Type="http://schemas.openxmlformats.org/officeDocument/2006/relationships/theme" Target="theme/theme1.xml"/><Relationship Id="rId21" Type="http://schemas.openxmlformats.org/officeDocument/2006/relationships/hyperlink" Target="https://es.wikipedia.org/wiki/Programaci%C3%B3n_dirigida_por_eventos" TargetMode="External"/><Relationship Id="rId42" Type="http://schemas.openxmlformats.org/officeDocument/2006/relationships/hyperlink" Target="https://es.wikipedia.org/wiki/Sistema_de_gesti%C3%B3n_de_bases_de_datos" TargetMode="External"/><Relationship Id="rId47" Type="http://schemas.openxmlformats.org/officeDocument/2006/relationships/hyperlink" Target="https://es.wikipedia.org/wiki/Transacci%C3%B3n_de_base_de_datos" TargetMode="External"/><Relationship Id="rId63" Type="http://schemas.openxmlformats.org/officeDocument/2006/relationships/image" Target="media/image11.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es.wikipedia.org/wiki/SQLite" TargetMode="External"/><Relationship Id="rId16" Type="http://schemas.openxmlformats.org/officeDocument/2006/relationships/hyperlink" Target="https://developer.mozilla.org/es/docs/XML" TargetMode="External"/><Relationship Id="rId107" Type="http://schemas.openxmlformats.org/officeDocument/2006/relationships/hyperlink" Target="https://en.wikipedia.org/wiki/Socket.IO" TargetMode="External"/><Relationship Id="rId11" Type="http://schemas.openxmlformats.org/officeDocument/2006/relationships/hyperlink" Target="https://es.wikipedia.org/wiki/W3C" TargetMode="External"/><Relationship Id="rId24" Type="http://schemas.openxmlformats.org/officeDocument/2006/relationships/image" Target="media/image1.png"/><Relationship Id="rId32" Type="http://schemas.openxmlformats.org/officeDocument/2006/relationships/hyperlink" Target="https://es.wikipedia.org/wiki/Interfaz_de_usuario" TargetMode="External"/><Relationship Id="rId37" Type="http://schemas.openxmlformats.org/officeDocument/2006/relationships/hyperlink" Target="https://es.wikipedia.org/wiki/PDF" TargetMode="External"/><Relationship Id="rId40" Type="http://schemas.openxmlformats.org/officeDocument/2006/relationships/hyperlink" Target="https://es.wikipedia.org/wiki/Electr%C3%B3nica" TargetMode="External"/><Relationship Id="rId45" Type="http://schemas.openxmlformats.org/officeDocument/2006/relationships/hyperlink" Target="https://es.wikipedia.org/wiki/ACID" TargetMode="External"/><Relationship Id="rId53" Type="http://schemas.openxmlformats.org/officeDocument/2006/relationships/image" Target="media/image3.jpeg"/><Relationship Id="rId58" Type="http://schemas.openxmlformats.org/officeDocument/2006/relationships/hyperlink" Target="https://es.wikipedia.org/wiki/Sistema_de_informaci%C3%B3n" TargetMode="External"/><Relationship Id="rId66" Type="http://schemas.openxmlformats.org/officeDocument/2006/relationships/image" Target="media/image14.pn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image" Target="media/image49.png"/><Relationship Id="rId110" Type="http://schemas.openxmlformats.org/officeDocument/2006/relationships/hyperlink" Target="https://es.wikipedia.org/wiki/HTML"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http://www.w3.org/Style/CSS/" TargetMode="External"/><Relationship Id="rId14" Type="http://schemas.openxmlformats.org/officeDocument/2006/relationships/hyperlink" Target="https://developer.mozilla.org/es/docs/HTML" TargetMode="External"/><Relationship Id="rId22" Type="http://schemas.openxmlformats.org/officeDocument/2006/relationships/hyperlink" Target="https://es.wikipedia.org/wiki/V8_(motor_JavaScript)" TargetMode="External"/><Relationship Id="rId27" Type="http://schemas.openxmlformats.org/officeDocument/2006/relationships/hyperlink" Target="https://es.wikipedia.org/wiki/Programaci%C3%B3n_orientada_a_objetos" TargetMode="External"/><Relationship Id="rId30" Type="http://schemas.openxmlformats.org/officeDocument/2006/relationships/hyperlink" Target="https://es.wikipedia.org/wiki/Lado_del_cliente" TargetMode="External"/><Relationship Id="rId35" Type="http://schemas.openxmlformats.org/officeDocument/2006/relationships/hyperlink" Target="https://es.wikipedia.org/wiki/Aplicaci%C3%B3n_inform%C3%A1tica" TargetMode="External"/><Relationship Id="rId43" Type="http://schemas.openxmlformats.org/officeDocument/2006/relationships/image" Target="media/image2.png"/><Relationship Id="rId48" Type="http://schemas.openxmlformats.org/officeDocument/2006/relationships/hyperlink" Target="https://es.wikipedia.org/wiki/SGBD" TargetMode="External"/><Relationship Id="rId56" Type="http://schemas.openxmlformats.org/officeDocument/2006/relationships/image" Target="media/image6.png"/><Relationship Id="rId64" Type="http://schemas.openxmlformats.org/officeDocument/2006/relationships/image" Target="media/image12.png"/><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hyperlink" Target="https://es.wikipedia.org/wiki/Base_de_datos" TargetMode="External"/><Relationship Id="rId8" Type="http://schemas.microsoft.com/office/2016/09/relationships/commentsIds" Target="commentsIds.xml"/><Relationship Id="rId51" Type="http://schemas.openxmlformats.org/officeDocument/2006/relationships/hyperlink" Target="https://es.wikipedia.org/wiki/Aislamiento_(ACID)" TargetMode="Externa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es.wikipedia.org/wiki/HTML" TargetMode="External"/><Relationship Id="rId17" Type="http://schemas.openxmlformats.org/officeDocument/2006/relationships/hyperlink" Target="https://developer.mozilla.org/es/docs/XHTML" TargetMode="External"/><Relationship Id="rId25" Type="http://schemas.openxmlformats.org/officeDocument/2006/relationships/hyperlink" Target="https://es.wikipedia.org/wiki/Lenguaje_de_programaci%C3%B3n" TargetMode="External"/><Relationship Id="rId33" Type="http://schemas.openxmlformats.org/officeDocument/2006/relationships/hyperlink" Target="https://es.wikipedia.org/wiki/P%C3%A1gina_web" TargetMode="External"/><Relationship Id="rId38" Type="http://schemas.openxmlformats.org/officeDocument/2006/relationships/hyperlink" Target="https://es.wikipedia.org/wiki/Widget" TargetMode="External"/><Relationship Id="rId46" Type="http://schemas.openxmlformats.org/officeDocument/2006/relationships/hyperlink" Target="https://es.wikipedia.org/w/index.php?title=D._Richard_Hipp&amp;action=edit&amp;redlink=1" TargetMode="External"/><Relationship Id="rId59" Type="http://schemas.openxmlformats.org/officeDocument/2006/relationships/image" Target="media/image7.png"/><Relationship Id="rId67" Type="http://schemas.openxmlformats.org/officeDocument/2006/relationships/hyperlink" Target="https://www.sqlite.org/download.html" TargetMode="External"/><Relationship Id="rId103" Type="http://schemas.openxmlformats.org/officeDocument/2006/relationships/image" Target="media/image50.png"/><Relationship Id="rId108" Type="http://schemas.openxmlformats.org/officeDocument/2006/relationships/hyperlink" Target="https://es.wikipedia.org/wiki/JavaScript" TargetMode="External"/><Relationship Id="rId116" Type="http://schemas.microsoft.com/office/2011/relationships/people" Target="people.xml"/><Relationship Id="rId20" Type="http://schemas.openxmlformats.org/officeDocument/2006/relationships/hyperlink" Target="https://es.wikipedia.org/wiki/I/O" TargetMode="External"/><Relationship Id="rId41" Type="http://schemas.openxmlformats.org/officeDocument/2006/relationships/hyperlink" Target="https://es.wikipedia.org/wiki/Programa_inform%C3%A1tico" TargetMode="External"/><Relationship Id="rId54" Type="http://schemas.openxmlformats.org/officeDocument/2006/relationships/image" Target="media/image4.png"/><Relationship Id="rId62" Type="http://schemas.openxmlformats.org/officeDocument/2006/relationships/image" Target="media/image10.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hyperlink" Target="https://es.wikipedia.org/wiki/Hoja_de_estilos_en_cascada" TargetMode="Externa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https://developer.mozilla.org/es/docs/XML" TargetMode="External"/><Relationship Id="rId23" Type="http://schemas.openxmlformats.org/officeDocument/2006/relationships/hyperlink" Target="https://es.wikipedia.org/wiki/Servidor_web" TargetMode="External"/><Relationship Id="rId28" Type="http://schemas.openxmlformats.org/officeDocument/2006/relationships/hyperlink" Target="https://es.wikipedia.org/wiki/Programaci%C3%B3n_basada_en_prototipos" TargetMode="External"/><Relationship Id="rId36" Type="http://schemas.openxmlformats.org/officeDocument/2006/relationships/hyperlink" Target="https://es.wikipedia.org/wiki/World_Wide_Web" TargetMode="External"/><Relationship Id="rId49" Type="http://schemas.openxmlformats.org/officeDocument/2006/relationships/hyperlink" Target="https://es.wikipedia.org/wiki/Atomicidad" TargetMode="External"/><Relationship Id="rId57" Type="http://schemas.openxmlformats.org/officeDocument/2006/relationships/hyperlink" Target="https://es.wikipedia.org/wiki/Modelo_de_datos" TargetMode="External"/><Relationship Id="rId106" Type="http://schemas.openxmlformats.org/officeDocument/2006/relationships/image" Target="media/image53.png"/><Relationship Id="rId114" Type="http://schemas.openxmlformats.org/officeDocument/2006/relationships/hyperlink" Target="https://es.wikipedia.org/wiki/ACID" TargetMode="External"/><Relationship Id="rId10" Type="http://schemas.openxmlformats.org/officeDocument/2006/relationships/hyperlink" Target="https://es.wikipedia.org/wiki/P%C3%A1gina_web" TargetMode="External"/><Relationship Id="rId31" Type="http://schemas.openxmlformats.org/officeDocument/2006/relationships/hyperlink" Target="https://es.wikipedia.org/wiki/Navegador_web" TargetMode="External"/><Relationship Id="rId44" Type="http://schemas.openxmlformats.org/officeDocument/2006/relationships/hyperlink" Target="https://es.wikipedia.org/wiki/Base_de_datos_relacional" TargetMode="External"/><Relationship Id="rId52" Type="http://schemas.openxmlformats.org/officeDocument/2006/relationships/hyperlink" Target="https://es.wikipedia.org/wiki/Datos_persistentes"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es.wikipedia.org/wiki/Lenguaje_de_marcado" TargetMode="External"/><Relationship Id="rId13" Type="http://schemas.openxmlformats.org/officeDocument/2006/relationships/hyperlink" Target="https://es.wikipedia.org/wiki/Script" TargetMode="External"/><Relationship Id="rId18" Type="http://schemas.openxmlformats.org/officeDocument/2006/relationships/hyperlink" Target="https://developer.mozilla.org/es/docs/SVG" TargetMode="External"/><Relationship Id="rId39" Type="http://schemas.openxmlformats.org/officeDocument/2006/relationships/hyperlink" Target="https://es.wikipedia.org/wiki/Inform%C3%A1tica" TargetMode="External"/><Relationship Id="rId109" Type="http://schemas.openxmlformats.org/officeDocument/2006/relationships/hyperlink" Target="https://es.wikipedia.org/wiki/Node.js" TargetMode="External"/><Relationship Id="rId34" Type="http://schemas.openxmlformats.org/officeDocument/2006/relationships/hyperlink" Target="https://es.wikipedia.org/wiki/Script_del_lado_del_servidor" TargetMode="External"/><Relationship Id="rId50" Type="http://schemas.openxmlformats.org/officeDocument/2006/relationships/hyperlink" Target="https://es.wikipedia.org/wiki/Consistencia_de_datos" TargetMode="Externa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7" Type="http://schemas.microsoft.com/office/2011/relationships/commentsExtended" Target="commentsExtended.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es.wikipedia.org/wiki/Programaci%C3%B3n_imperati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E8F58A-1E92-48C4-97CD-67142A91E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49</Pages>
  <Words>9786</Words>
  <Characters>55784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Rodrigo García</cp:lastModifiedBy>
  <cp:revision>108</cp:revision>
  <dcterms:created xsi:type="dcterms:W3CDTF">2017-09-08T08:15:00Z</dcterms:created>
  <dcterms:modified xsi:type="dcterms:W3CDTF">2017-09-24T19:11:00Z</dcterms:modified>
</cp:coreProperties>
</file>