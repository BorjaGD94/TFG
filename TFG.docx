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1D761C" w14:textId="77777777"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p>
    <w:p w14:paraId="5648CDFD" w14:textId="77777777"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p>
    <w:p w14:paraId="42133721" w14:textId="1ED756B4"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r w:rsidRPr="0040221C">
        <w:rPr>
          <w:rFonts w:cs="Times"/>
          <w:color w:val="000000"/>
          <w:sz w:val="56"/>
          <w:szCs w:val="56"/>
        </w:rPr>
        <w:t>Desarrollo de una aplicación web y base de datos para el seguimiento de pacientes con problemas de movilidad</w:t>
      </w:r>
      <w:r w:rsidR="00E5539D">
        <w:rPr>
          <w:rFonts w:cs="Times"/>
          <w:color w:val="000000"/>
          <w:sz w:val="56"/>
          <w:szCs w:val="56"/>
        </w:rPr>
        <w:t xml:space="preserve"> cervical</w:t>
      </w:r>
    </w:p>
    <w:p w14:paraId="7636CD1E" w14:textId="77777777" w:rsidR="009C4174" w:rsidRPr="0040221C" w:rsidRDefault="009C4174" w:rsidP="009C4174">
      <w:pPr>
        <w:widowControl w:val="0"/>
        <w:autoSpaceDE w:val="0"/>
        <w:autoSpaceDN w:val="0"/>
        <w:adjustRightInd w:val="0"/>
        <w:spacing w:after="240" w:line="640" w:lineRule="atLeast"/>
        <w:jc w:val="center"/>
        <w:rPr>
          <w:rFonts w:cs="Times"/>
          <w:color w:val="000000"/>
        </w:rPr>
      </w:pPr>
    </w:p>
    <w:p w14:paraId="2F67F9D3" w14:textId="77777777" w:rsidR="009C4174" w:rsidRPr="0040221C" w:rsidRDefault="009C4174" w:rsidP="009C4174">
      <w:pPr>
        <w:widowControl w:val="0"/>
        <w:autoSpaceDE w:val="0"/>
        <w:autoSpaceDN w:val="0"/>
        <w:adjustRightInd w:val="0"/>
        <w:spacing w:after="240" w:line="440" w:lineRule="atLeast"/>
        <w:jc w:val="center"/>
        <w:rPr>
          <w:rFonts w:cs="Times"/>
          <w:color w:val="000000"/>
          <w:sz w:val="37"/>
          <w:szCs w:val="37"/>
        </w:rPr>
      </w:pPr>
      <w:r w:rsidRPr="0040221C">
        <w:rPr>
          <w:rFonts w:cs="Times"/>
          <w:color w:val="000000"/>
          <w:sz w:val="37"/>
          <w:szCs w:val="37"/>
        </w:rPr>
        <w:t>Borja González Díaz</w:t>
      </w:r>
    </w:p>
    <w:p w14:paraId="42E7EC4B" w14:textId="77777777" w:rsidR="009C4174" w:rsidRPr="0040221C" w:rsidRDefault="009C4174" w:rsidP="009C4174">
      <w:pPr>
        <w:widowControl w:val="0"/>
        <w:autoSpaceDE w:val="0"/>
        <w:autoSpaceDN w:val="0"/>
        <w:adjustRightInd w:val="0"/>
        <w:spacing w:after="240" w:line="440" w:lineRule="atLeast"/>
        <w:jc w:val="center"/>
        <w:rPr>
          <w:rFonts w:cs="Times"/>
          <w:color w:val="000000"/>
        </w:rPr>
      </w:pPr>
      <w:r w:rsidRPr="0040221C">
        <w:rPr>
          <w:rFonts w:cs="Times"/>
          <w:color w:val="000000"/>
          <w:sz w:val="37"/>
          <w:szCs w:val="37"/>
        </w:rPr>
        <w:t>Septiembre 2017</w:t>
      </w:r>
    </w:p>
    <w:p w14:paraId="5660CE83" w14:textId="77777777" w:rsidR="00964DB4" w:rsidRPr="0040221C" w:rsidRDefault="00964DB4"/>
    <w:p w14:paraId="5ADF6C8D" w14:textId="77777777" w:rsidR="009C4174" w:rsidRPr="0040221C" w:rsidRDefault="009C4174"/>
    <w:p w14:paraId="48544BD1" w14:textId="77777777" w:rsidR="009C4174" w:rsidRPr="0040221C" w:rsidRDefault="009C4174"/>
    <w:p w14:paraId="64ED6EA9" w14:textId="77777777" w:rsidR="009C4174" w:rsidRPr="0040221C" w:rsidRDefault="009C4174"/>
    <w:p w14:paraId="03BB2C27" w14:textId="77777777" w:rsidR="009C4174" w:rsidRPr="0040221C" w:rsidRDefault="009C4174"/>
    <w:p w14:paraId="3E999714" w14:textId="77777777" w:rsidR="009C4174" w:rsidRPr="0040221C" w:rsidRDefault="009C4174"/>
    <w:p w14:paraId="2545BBF9" w14:textId="77777777" w:rsidR="009C4174" w:rsidRPr="0040221C" w:rsidRDefault="009C4174"/>
    <w:p w14:paraId="7F4913E6" w14:textId="77777777" w:rsidR="009C4174" w:rsidRPr="0040221C" w:rsidRDefault="009C4174"/>
    <w:p w14:paraId="318D5398" w14:textId="77777777" w:rsidR="009C4174" w:rsidRPr="0040221C" w:rsidRDefault="009C4174"/>
    <w:p w14:paraId="15CCBD92" w14:textId="77777777" w:rsidR="009C4174" w:rsidRPr="0040221C" w:rsidRDefault="009C4174"/>
    <w:p w14:paraId="6A914B39" w14:textId="77777777" w:rsidR="009C4174" w:rsidRPr="0040221C" w:rsidRDefault="009C4174"/>
    <w:p w14:paraId="62FFCAF5" w14:textId="77777777" w:rsidR="009C4174" w:rsidRPr="0040221C" w:rsidRDefault="009C4174"/>
    <w:p w14:paraId="0A19FF82" w14:textId="77777777" w:rsidR="009C4174" w:rsidRPr="0040221C" w:rsidRDefault="009C4174"/>
    <w:p w14:paraId="226BE449" w14:textId="77777777" w:rsidR="009C4174" w:rsidRPr="0040221C" w:rsidRDefault="009C4174"/>
    <w:p w14:paraId="202197FE" w14:textId="77777777" w:rsidR="009C4174" w:rsidRPr="0040221C" w:rsidRDefault="009C4174"/>
    <w:p w14:paraId="43D0AC16" w14:textId="77777777" w:rsidR="009C4174" w:rsidRPr="0040221C" w:rsidRDefault="009C4174"/>
    <w:p w14:paraId="3766A667" w14:textId="77777777" w:rsidR="009C4174" w:rsidRPr="0040221C" w:rsidRDefault="009C4174"/>
    <w:p w14:paraId="780A9229" w14:textId="77777777" w:rsidR="009C4174" w:rsidRPr="0040221C" w:rsidRDefault="009C4174"/>
    <w:p w14:paraId="48961971" w14:textId="77777777" w:rsidR="009C4174" w:rsidRPr="0040221C" w:rsidRDefault="009C4174"/>
    <w:p w14:paraId="415AE947" w14:textId="77777777" w:rsidR="009C4174" w:rsidRPr="0040221C" w:rsidRDefault="009C4174"/>
    <w:p w14:paraId="57B431D7" w14:textId="77777777" w:rsidR="009C4174" w:rsidRPr="0040221C" w:rsidRDefault="009C4174"/>
    <w:p w14:paraId="36E8F845" w14:textId="77777777" w:rsidR="009C4174" w:rsidRPr="0040221C" w:rsidRDefault="009C4174">
      <w:pPr>
        <w:rPr>
          <w:b/>
        </w:rPr>
      </w:pPr>
    </w:p>
    <w:p w14:paraId="22894FE0" w14:textId="77777777" w:rsidR="009C4174" w:rsidRPr="0040221C" w:rsidRDefault="009C4174" w:rsidP="009C4174">
      <w:pPr>
        <w:jc w:val="right"/>
      </w:pPr>
    </w:p>
    <w:p w14:paraId="08CA11EE" w14:textId="77777777" w:rsidR="009C4174" w:rsidRPr="0040221C" w:rsidRDefault="009C4174" w:rsidP="009C4174">
      <w:pPr>
        <w:jc w:val="right"/>
      </w:pPr>
    </w:p>
    <w:p w14:paraId="4B1E8ADD" w14:textId="77777777" w:rsidR="009C4174" w:rsidRPr="0040221C" w:rsidRDefault="009C4174" w:rsidP="009C4174">
      <w:pPr>
        <w:jc w:val="right"/>
      </w:pPr>
    </w:p>
    <w:p w14:paraId="6DC20AFC" w14:textId="77777777" w:rsidR="009C4174" w:rsidRPr="0040221C" w:rsidRDefault="009C4174" w:rsidP="009C4174">
      <w:pPr>
        <w:jc w:val="right"/>
      </w:pPr>
    </w:p>
    <w:p w14:paraId="482C696C" w14:textId="77777777" w:rsidR="009C4174" w:rsidRPr="0040221C" w:rsidRDefault="009C4174" w:rsidP="009C4174">
      <w:pPr>
        <w:jc w:val="right"/>
      </w:pPr>
    </w:p>
    <w:p w14:paraId="6AD52215" w14:textId="77777777" w:rsidR="009C4174" w:rsidRPr="0040221C" w:rsidRDefault="009C4174" w:rsidP="009C4174">
      <w:pPr>
        <w:jc w:val="right"/>
      </w:pPr>
      <w:r w:rsidRPr="0040221C">
        <w:t xml:space="preserve">A toda mi familia y en especial a mi padre </w:t>
      </w:r>
      <w:proofErr w:type="spellStart"/>
      <w:r w:rsidRPr="0040221C">
        <w:t>Peps</w:t>
      </w:r>
      <w:proofErr w:type="spellEnd"/>
      <w:r w:rsidRPr="0040221C">
        <w:t>.</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Pr="0040221C" w:rsidRDefault="009C4174"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Pr="0040221C" w:rsidRDefault="009C4174" w:rsidP="009C4174">
      <w:pPr>
        <w:jc w:val="center"/>
        <w:rPr>
          <w:b/>
        </w:rPr>
      </w:pPr>
      <w:r w:rsidRPr="0040221C">
        <w:rPr>
          <w:b/>
        </w:rPr>
        <w:t>Resumen</w:t>
      </w: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ins w:id="0" w:author="Rodrigo García" w:date="2017-09-07T08:39:00Z">
        <w:r w:rsidR="00E5539D">
          <w:t>ámbitos profesionales</w:t>
        </w:r>
      </w:ins>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ins w:id="1" w:author="Rodrigo García" w:date="2017-09-07T08:39:00Z">
        <w:r w:rsidR="00E5539D">
          <w:t xml:space="preserve"> Esta disyuntiva también se aplica a los sistemas médicos, que se pueden beneficiar enormemente de la digitalizaci</w:t>
        </w:r>
      </w:ins>
      <w:ins w:id="2" w:author="Rodrigo García" w:date="2017-09-07T08:41:00Z">
        <w:r w:rsidR="00E5539D">
          <w:t>ón de la información relativa a los pacientes, permitiendo análisis más avanzados y una mayor agilidad para tratar a los pacientes.</w:t>
        </w:r>
      </w:ins>
    </w:p>
    <w:p w14:paraId="51F25B6F" w14:textId="77777777" w:rsidR="00FC4DB1" w:rsidRPr="0040221C" w:rsidRDefault="00FC4DB1" w:rsidP="00FC4DB1">
      <w:pPr>
        <w:jc w:val="both"/>
      </w:pPr>
    </w:p>
    <w:p w14:paraId="59AA9281" w14:textId="1D313D43" w:rsidR="00FC4DB1" w:rsidRDefault="00FC4DB1" w:rsidP="00FC4DB1">
      <w:pPr>
        <w:jc w:val="both"/>
        <w:rPr>
          <w:ins w:id="3" w:author="Borja Gonzalez" w:date="2017-09-07T11:02:00Z"/>
        </w:rPr>
      </w:pPr>
      <w:commentRangeStart w:id="4"/>
      <w:r w:rsidRPr="0040221C">
        <w:t>Con</w:t>
      </w:r>
      <w:commentRangeEnd w:id="4"/>
      <w:r w:rsidR="00E5539D">
        <w:rPr>
          <w:rStyle w:val="CommentReference"/>
        </w:rPr>
        <w:commentReference w:id="4"/>
      </w:r>
      <w:r w:rsidRPr="0040221C">
        <w:t xml:space="preserve"> un enfoque moderno a </w:t>
      </w:r>
      <w:ins w:id="5" w:author="Borja Gonzalez" w:date="2017-09-08T16:13:00Z">
        <w:r w:rsidR="00333F5F">
          <w:t xml:space="preserve">los métodos de visualización y recopilación de datos </w:t>
        </w:r>
      </w:ins>
      <w:r w:rsidRPr="0040221C">
        <w:t xml:space="preserve"> he construi</w:t>
      </w:r>
      <w:ins w:id="6" w:author="Rodrigo García" w:date="2017-09-07T08:42:00Z">
        <w:r w:rsidR="00E5539D">
          <w:t>do</w:t>
        </w:r>
      </w:ins>
      <w:r w:rsidRPr="0040221C">
        <w:t xml:space="preserve"> una aplicación web </w:t>
      </w:r>
      <w:ins w:id="7" w:author="Borja Gonzalez" w:date="2017-09-08T16:13:00Z">
        <w:r w:rsidR="00333F5F">
          <w:t>con</w:t>
        </w:r>
      </w:ins>
      <w:ins w:id="8" w:author="Rodrigo García" w:date="2017-09-07T08:42:00Z">
        <w:r w:rsidR="00E5539D">
          <w:t xml:space="preserve"> su correspondiente</w:t>
        </w:r>
      </w:ins>
      <w:r w:rsidRPr="0040221C">
        <w:t xml:space="preserve"> base de datos</w:t>
      </w:r>
      <w:ins w:id="9" w:author="Borja Gonzalez" w:date="2017-09-08T16:14:00Z">
        <w:r w:rsidR="00333F5F">
          <w:t>,</w:t>
        </w:r>
      </w:ins>
      <w:r w:rsidRPr="0040221C">
        <w:t xml:space="preserve"> que permite</w:t>
      </w:r>
      <w:ins w:id="10" w:author="Rodrigo García" w:date="2017-09-07T08:42:00Z">
        <w:r w:rsidR="00E5539D">
          <w:t>n</w:t>
        </w:r>
      </w:ins>
      <w:r w:rsidRPr="0040221C">
        <w:t xml:space="preserve"> al usuario acceder rápidamente a los datos de los pacientes </w:t>
      </w:r>
      <w:ins w:id="11" w:author="Borja Gonzalez" w:date="2017-09-08T16:14:00Z">
        <w:r w:rsidR="00333F5F">
          <w:t>permitiendo</w:t>
        </w:r>
      </w:ins>
      <w:r w:rsidRPr="0040221C">
        <w:t xml:space="preserve"> mostra</w:t>
      </w:r>
      <w:r w:rsidR="006D06A7">
        <w:t>r</w:t>
      </w:r>
      <w:r w:rsidRPr="0040221C">
        <w:t xml:space="preserve"> toda la información</w:t>
      </w:r>
      <w:ins w:id="12" w:author="Borja Gonzalez" w:date="2017-09-08T16:14:00Z">
        <w:r w:rsidR="00333F5F">
          <w:t xml:space="preserve"> de manera sencilla y clara.</w:t>
        </w:r>
      </w:ins>
      <w:ins w:id="13" w:author="Borja Gonzalez" w:date="2017-09-08T16:15:00Z">
        <w:r w:rsidR="00333F5F">
          <w:t xml:space="preserve"> </w:t>
        </w:r>
      </w:ins>
    </w:p>
    <w:p w14:paraId="36B75586" w14:textId="77777777" w:rsidR="006D06A7" w:rsidRDefault="006D06A7" w:rsidP="00FC4DB1">
      <w:pPr>
        <w:jc w:val="both"/>
        <w:rPr>
          <w:ins w:id="14" w:author="Borja Gonzalez" w:date="2017-09-07T11:02:00Z"/>
        </w:rPr>
      </w:pPr>
    </w:p>
    <w:p w14:paraId="13391C25" w14:textId="05E9A8CF"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E1467C">
        <w:t>ésta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IMU (</w:t>
      </w:r>
      <w:proofErr w:type="spellStart"/>
      <w:r w:rsidR="00F7781D">
        <w:t>Inertial</w:t>
      </w:r>
      <w:proofErr w:type="spellEnd"/>
      <w:r w:rsidR="00F7781D">
        <w:t xml:space="preserve"> </w:t>
      </w:r>
      <w:proofErr w:type="spellStart"/>
      <w:r w:rsidR="00F7781D">
        <w:t>M</w:t>
      </w:r>
      <w:ins w:id="15" w:author="Borja Gonzalez" w:date="2017-09-11T16:15:00Z">
        <w:r w:rsidR="00734C62">
          <w:t>esuring</w:t>
        </w:r>
      </w:ins>
      <w:proofErr w:type="spellEnd"/>
      <w:r w:rsidR="00F7781D">
        <w:t xml:space="preserve"> </w:t>
      </w:r>
      <w:proofErr w:type="spellStart"/>
      <w:r w:rsidR="00F7781D">
        <w:t>Unit</w:t>
      </w:r>
      <w:proofErr w:type="spellEnd"/>
      <w:r w:rsidR="00F7781D">
        <w:t>).</w:t>
      </w:r>
    </w:p>
    <w:p w14:paraId="126BE685" w14:textId="5D5CB6E5" w:rsidR="006D06A7" w:rsidRPr="0040221C" w:rsidRDefault="006D06A7" w:rsidP="00FC4DB1">
      <w:pPr>
        <w:jc w:val="both"/>
      </w:pPr>
    </w:p>
    <w:p w14:paraId="674091C8" w14:textId="77777777" w:rsidR="00265FAD" w:rsidRDefault="00265FAD" w:rsidP="00265FAD">
      <w:pPr>
        <w:jc w:val="both"/>
        <w:rPr>
          <w:ins w:id="16" w:author="Borja Gonzalez" w:date="2017-09-12T11:40:00Z"/>
        </w:rPr>
      </w:pPr>
      <w:ins w:id="17" w:author="Borja Gonzalez" w:date="2017-09-12T11:40:00Z">
        <w:r>
          <w:t>Una parte fundamental de este trabajo ha sido la captura de los requisitos con el cliente, donde el cliente expresó las necesidades que requería para crear una herramienta para la medición del rango de movimiento cervical.</w:t>
        </w:r>
      </w:ins>
    </w:p>
    <w:p w14:paraId="33258A83" w14:textId="77777777" w:rsidR="00265FAD" w:rsidRDefault="00265FAD" w:rsidP="00265FAD">
      <w:pPr>
        <w:jc w:val="both"/>
        <w:rPr>
          <w:ins w:id="18" w:author="Borja Gonzalez" w:date="2017-09-12T11:40:00Z"/>
        </w:rPr>
      </w:pPr>
    </w:p>
    <w:p w14:paraId="423F89CC" w14:textId="4576BC6C" w:rsidR="00265FAD" w:rsidRPr="0040221C" w:rsidRDefault="00265FAD" w:rsidP="00265FAD">
      <w:pPr>
        <w:jc w:val="both"/>
        <w:rPr>
          <w:ins w:id="19" w:author="Borja Gonzalez" w:date="2017-09-12T11:40:00Z"/>
        </w:rPr>
      </w:pPr>
      <w:ins w:id="20" w:author="Borja Gonzalez" w:date="2017-09-12T11:40:00Z">
        <w:r>
          <w:t>Para empezar el trabajo se han realizado pruebas en las que se han realizado varias mediciones del rango de movimiento de un grupo de 5 personas donde participaban tanto hombres como mujeres, ya que cada sexo tiene un rango de movimiento distinto.</w:t>
        </w:r>
      </w:ins>
    </w:p>
    <w:p w14:paraId="7FC34F41" w14:textId="77777777" w:rsidR="00FC4DB1" w:rsidRPr="0040221C" w:rsidRDefault="00FC4DB1" w:rsidP="00FC4DB1">
      <w:pPr>
        <w:jc w:val="both"/>
      </w:pPr>
    </w:p>
    <w:p w14:paraId="02C45C24" w14:textId="77777777" w:rsidR="00FC4DB1" w:rsidRPr="0040221C" w:rsidRDefault="00FC4DB1" w:rsidP="00FC4DB1">
      <w:pPr>
        <w:jc w:val="both"/>
      </w:pPr>
      <w:commentRangeStart w:id="21"/>
      <w:r w:rsidRPr="0040221C">
        <w:t>Utilizando</w:t>
      </w:r>
      <w:commentRangeEnd w:id="21"/>
      <w:r w:rsidR="00E5539D">
        <w:rPr>
          <w:rStyle w:val="CommentReference"/>
        </w:rPr>
        <w:commentReference w:id="21"/>
      </w:r>
      <w:r w:rsidRPr="0040221C">
        <w:t xml:space="preserve"> varios lenguajes de programación, plataformas y sistemas he conseguido satisfacer las necesidades dicha aplicación, cumpliendo así sus </w:t>
      </w:r>
      <w:commentRangeStart w:id="22"/>
      <w:r w:rsidRPr="0040221C">
        <w:t>requisitos</w:t>
      </w:r>
      <w:commentRangeEnd w:id="22"/>
      <w:r w:rsidR="00E5539D">
        <w:rPr>
          <w:rStyle w:val="CommentReference"/>
        </w:rPr>
        <w:commentReference w:id="22"/>
      </w:r>
      <w:r w:rsidRPr="0040221C">
        <w:t>.</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44C45B7B" w14:textId="77777777" w:rsidR="00E76E79" w:rsidRPr="0040221C" w:rsidRDefault="00E76E79" w:rsidP="00FC4DB1">
      <w:pPr>
        <w:jc w:val="both"/>
      </w:pPr>
    </w:p>
    <w:p w14:paraId="568964AC" w14:textId="77777777" w:rsidR="00FC4DB1" w:rsidRPr="0040221C" w:rsidRDefault="00FC4DB1" w:rsidP="00FC4DB1">
      <w:pPr>
        <w:jc w:val="both"/>
      </w:pPr>
    </w:p>
    <w:p w14:paraId="6FE7EE67" w14:textId="77777777" w:rsidR="00FC4DB1" w:rsidRPr="0040221C" w:rsidRDefault="00FC4DB1" w:rsidP="00FC4DB1">
      <w:pPr>
        <w:jc w:val="center"/>
        <w:rPr>
          <w:b/>
          <w:sz w:val="28"/>
          <w:szCs w:val="28"/>
        </w:rPr>
      </w:pPr>
      <w:r w:rsidRPr="0040221C">
        <w:rPr>
          <w:b/>
          <w:sz w:val="28"/>
          <w:szCs w:val="28"/>
        </w:rPr>
        <w:lastRenderedPageBreak/>
        <w:t>Agradecimientos</w:t>
      </w:r>
    </w:p>
    <w:p w14:paraId="2FB1D00B" w14:textId="77777777" w:rsidR="00FC4DB1" w:rsidRPr="0040221C" w:rsidRDefault="00FC4DB1" w:rsidP="00FC4DB1">
      <w:pPr>
        <w:rPr>
          <w:b/>
          <w:sz w:val="28"/>
          <w:szCs w:val="28"/>
        </w:rPr>
      </w:pPr>
    </w:p>
    <w:p w14:paraId="5386FBC1" w14:textId="77777777" w:rsidR="00FC4DB1" w:rsidRPr="0040221C" w:rsidRDefault="00FC4DB1" w:rsidP="00FC4DB1">
      <w:r w:rsidRPr="0040221C">
        <w:t>Tras estos años de carrera …</w:t>
      </w:r>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51F53F1" w14:textId="77777777" w:rsidR="00FC4DB1" w:rsidRPr="0040221C" w:rsidRDefault="00FC4DB1" w:rsidP="00FC4DB1"/>
    <w:p w14:paraId="1DE3FB2D" w14:textId="77777777" w:rsidR="00FC4DB1" w:rsidRPr="0040221C" w:rsidRDefault="00FC4DB1" w:rsidP="00FC4DB1"/>
    <w:p w14:paraId="4E27B0C8" w14:textId="77777777" w:rsidR="00FC4DB1" w:rsidRPr="0040221C" w:rsidRDefault="00FC4DB1" w:rsidP="00FC4DB1"/>
    <w:p w14:paraId="63B5D4C7" w14:textId="77777777" w:rsidR="00FC4DB1" w:rsidRPr="0040221C" w:rsidRDefault="00FC4DB1" w:rsidP="00FC4DB1"/>
    <w:p w14:paraId="51B0B441" w14:textId="77777777" w:rsidR="00FC4DB1" w:rsidRPr="0040221C" w:rsidRDefault="00FC4DB1" w:rsidP="00FC4DB1"/>
    <w:p w14:paraId="02FFF2EA" w14:textId="77777777" w:rsidR="00FC4DB1" w:rsidRPr="0040221C" w:rsidRDefault="00FC4DB1" w:rsidP="00FC4DB1"/>
    <w:p w14:paraId="3016B18F" w14:textId="77777777" w:rsidR="00FC4DB1" w:rsidRPr="0040221C" w:rsidRDefault="00FC4DB1" w:rsidP="00FC4DB1"/>
    <w:p w14:paraId="71A6776A" w14:textId="77777777" w:rsidR="00FC4DB1" w:rsidRPr="0040221C" w:rsidRDefault="00FC4DB1" w:rsidP="00FC4DB1"/>
    <w:p w14:paraId="1A4024C2" w14:textId="77777777" w:rsidR="00FC4DB1" w:rsidRPr="0040221C" w:rsidRDefault="00FC4DB1" w:rsidP="00FC4DB1"/>
    <w:p w14:paraId="29CED4B6" w14:textId="77777777" w:rsidR="00FC4DB1" w:rsidRPr="0040221C" w:rsidRDefault="00FC4DB1" w:rsidP="00FC4DB1"/>
    <w:p w14:paraId="7EC3005D" w14:textId="77777777" w:rsidR="00FC4DB1" w:rsidRPr="0040221C" w:rsidRDefault="00FC4DB1" w:rsidP="00FC4DB1"/>
    <w:p w14:paraId="19F1DD1C" w14:textId="77777777" w:rsidR="00FC4DB1" w:rsidRPr="0040221C" w:rsidRDefault="00FC4DB1" w:rsidP="00FC4DB1"/>
    <w:p w14:paraId="6EBC2F3F" w14:textId="77777777" w:rsidR="00FC4DB1" w:rsidRPr="0040221C" w:rsidRDefault="00FC4DB1" w:rsidP="00FC4DB1"/>
    <w:p w14:paraId="446D66F1" w14:textId="77777777" w:rsidR="00FC4DB1" w:rsidRPr="0040221C" w:rsidRDefault="00FC4DB1" w:rsidP="00FC4DB1"/>
    <w:p w14:paraId="34130A7C" w14:textId="77777777" w:rsidR="00FC4DB1" w:rsidRPr="0040221C" w:rsidRDefault="00FC4DB1" w:rsidP="00FC4DB1"/>
    <w:p w14:paraId="59861634" w14:textId="77777777" w:rsidR="00FC4DB1" w:rsidRPr="0040221C" w:rsidRDefault="00FC4DB1" w:rsidP="00FC4DB1"/>
    <w:p w14:paraId="080EBCF5" w14:textId="77777777" w:rsidR="00FC4DB1" w:rsidRPr="0040221C" w:rsidRDefault="00FC4DB1" w:rsidP="00FC4DB1"/>
    <w:p w14:paraId="3873C458" w14:textId="77777777" w:rsidR="00FC4DB1" w:rsidRPr="0040221C" w:rsidRDefault="00FC4DB1" w:rsidP="00FC4DB1"/>
    <w:p w14:paraId="4C40266E" w14:textId="77777777" w:rsidR="00FC4DB1" w:rsidRPr="0040221C" w:rsidRDefault="00FC4DB1" w:rsidP="00FC4DB1"/>
    <w:p w14:paraId="540F2838" w14:textId="77777777" w:rsidR="00FC4DB1" w:rsidRPr="0040221C" w:rsidRDefault="00FC4DB1" w:rsidP="00FC4DB1"/>
    <w:p w14:paraId="6486D983" w14:textId="77777777" w:rsidR="00FC4DB1" w:rsidRPr="0040221C" w:rsidRDefault="00FC4DB1" w:rsidP="00FC4DB1"/>
    <w:p w14:paraId="24536962" w14:textId="77777777" w:rsidR="00FC4DB1" w:rsidRPr="0040221C" w:rsidRDefault="00FC4DB1" w:rsidP="00FC4DB1"/>
    <w:p w14:paraId="2EFE9292" w14:textId="77777777" w:rsidR="00FC4DB1" w:rsidRPr="0040221C" w:rsidRDefault="00FC4DB1" w:rsidP="00FC4DB1"/>
    <w:p w14:paraId="0508071D" w14:textId="77777777" w:rsidR="00333F5F" w:rsidRDefault="00333F5F" w:rsidP="00FC4DB1"/>
    <w:p w14:paraId="200599DC" w14:textId="77777777" w:rsidR="00333F5F" w:rsidRDefault="00333F5F" w:rsidP="00FC4DB1"/>
    <w:p w14:paraId="11EC5ADA" w14:textId="77777777" w:rsidR="00333F5F" w:rsidRDefault="00333F5F" w:rsidP="00FC4DB1"/>
    <w:p w14:paraId="33660D13" w14:textId="77777777" w:rsidR="00333F5F" w:rsidRDefault="00333F5F" w:rsidP="00FC4DB1"/>
    <w:p w14:paraId="6D106E5D" w14:textId="77777777" w:rsidR="00333F5F" w:rsidRDefault="00333F5F" w:rsidP="00FC4DB1"/>
    <w:p w14:paraId="2A66C52C" w14:textId="77777777" w:rsidR="00333F5F" w:rsidRDefault="00333F5F" w:rsidP="00FC4DB1"/>
    <w:p w14:paraId="43A6E54D" w14:textId="77777777" w:rsidR="00333F5F" w:rsidRDefault="00333F5F" w:rsidP="00FC4DB1"/>
    <w:p w14:paraId="74B79D47" w14:textId="77777777" w:rsidR="00333F5F" w:rsidRDefault="00333F5F" w:rsidP="00FC4DB1">
      <w:pPr>
        <w:rPr>
          <w:ins w:id="23" w:author="Borja Gonzalez" w:date="2017-09-09T10:50:00Z"/>
        </w:rPr>
      </w:pPr>
    </w:p>
    <w:p w14:paraId="3985DDE1" w14:textId="77777777" w:rsidR="00E1467C" w:rsidRDefault="00E1467C" w:rsidP="00FC4DB1">
      <w:pPr>
        <w:rPr>
          <w:ins w:id="24" w:author="Borja Gonzalez" w:date="2017-09-09T10:50:00Z"/>
        </w:rPr>
      </w:pPr>
    </w:p>
    <w:p w14:paraId="5F9DD9C0" w14:textId="77777777" w:rsidR="00E1467C" w:rsidRPr="0040221C" w:rsidRDefault="00E1467C" w:rsidP="00FC4DB1"/>
    <w:p w14:paraId="24061C1C" w14:textId="77777777" w:rsidR="003B3448" w:rsidRDefault="003B3448" w:rsidP="009206C3">
      <w:pPr>
        <w:rPr>
          <w:b/>
          <w:sz w:val="36"/>
          <w:szCs w:val="36"/>
        </w:rPr>
      </w:pPr>
    </w:p>
    <w:p w14:paraId="0DC7FEC1" w14:textId="77777777" w:rsidR="00FC4DB1" w:rsidRDefault="0049275A" w:rsidP="009206C3">
      <w:pPr>
        <w:rPr>
          <w:ins w:id="25" w:author="Borja Gonzalez" w:date="2017-09-09T10:50:00Z"/>
          <w:b/>
          <w:sz w:val="36"/>
          <w:szCs w:val="36"/>
        </w:rPr>
      </w:pPr>
      <w:r w:rsidRPr="0040221C">
        <w:rPr>
          <w:b/>
          <w:sz w:val="36"/>
          <w:szCs w:val="36"/>
        </w:rPr>
        <w:t>Índice general</w:t>
      </w:r>
    </w:p>
    <w:p w14:paraId="45B792DC" w14:textId="77777777" w:rsidR="00E1467C" w:rsidRPr="0040221C" w:rsidRDefault="00E1467C" w:rsidP="009206C3">
      <w:pPr>
        <w:rPr>
          <w:b/>
          <w:sz w:val="36"/>
          <w:szCs w:val="36"/>
        </w:rPr>
      </w:pPr>
    </w:p>
    <w:p w14:paraId="24849354" w14:textId="77777777" w:rsidR="00A1719D" w:rsidRDefault="009243EF">
      <w:pPr>
        <w:pStyle w:val="TOC1"/>
        <w:tabs>
          <w:tab w:val="right" w:leader="dot" w:pos="8630"/>
        </w:tabs>
        <w:rPr>
          <w:rFonts w:asciiTheme="minorHAnsi" w:hAnsiTheme="minorHAnsi"/>
          <w:b w:val="0"/>
          <w:noProof/>
          <w:color w:val="auto"/>
          <w:lang w:eastAsia="ja-JP"/>
        </w:rPr>
      </w:pPr>
      <w:del w:id="26" w:author="Borja Gonzalez" w:date="2017-09-08T18:12:00Z">
        <w:r w:rsidDel="006C174E">
          <w:rPr>
            <w:rFonts w:asciiTheme="minorHAnsi" w:hAnsiTheme="minorHAnsi"/>
            <w:caps/>
            <w:color w:val="auto"/>
            <w:sz w:val="36"/>
            <w:szCs w:val="36"/>
            <w:u w:val="single"/>
          </w:rPr>
          <w:fldChar w:fldCharType="begin"/>
        </w:r>
        <w:r w:rsidDel="006C174E">
          <w:rPr>
            <w:rFonts w:asciiTheme="minorHAnsi" w:hAnsiTheme="minorHAnsi"/>
            <w:caps/>
            <w:color w:val="auto"/>
            <w:sz w:val="36"/>
            <w:szCs w:val="36"/>
            <w:u w:val="single"/>
          </w:rPr>
          <w:delInstrText xml:space="preserve"> TOC \o "1-3" </w:delInstrText>
        </w:r>
        <w:r w:rsidDel="006C174E">
          <w:rPr>
            <w:rFonts w:asciiTheme="minorHAnsi" w:hAnsiTheme="minorHAnsi"/>
            <w:caps/>
            <w:color w:val="auto"/>
            <w:sz w:val="36"/>
            <w:szCs w:val="36"/>
            <w:u w:val="single"/>
          </w:rPr>
          <w:fldChar w:fldCharType="end"/>
        </w:r>
      </w:del>
      <w:r w:rsidR="006C174E">
        <w:rPr>
          <w:rFonts w:asciiTheme="minorHAnsi" w:hAnsiTheme="minorHAnsi"/>
          <w:caps/>
          <w:color w:val="auto"/>
          <w:sz w:val="36"/>
          <w:szCs w:val="36"/>
          <w:u w:val="single"/>
        </w:rPr>
        <w:fldChar w:fldCharType="begin"/>
      </w:r>
      <w:r w:rsidR="006C174E">
        <w:rPr>
          <w:rFonts w:asciiTheme="minorHAnsi" w:hAnsiTheme="minorHAnsi"/>
          <w:caps/>
          <w:color w:val="auto"/>
          <w:sz w:val="36"/>
          <w:szCs w:val="36"/>
          <w:u w:val="single"/>
        </w:rPr>
        <w:instrText xml:space="preserve"> TOC \o "1-3" </w:instrText>
      </w:r>
      <w:r w:rsidR="006C174E">
        <w:rPr>
          <w:rFonts w:asciiTheme="minorHAnsi" w:hAnsiTheme="minorHAnsi"/>
          <w:caps/>
          <w:color w:val="auto"/>
          <w:sz w:val="36"/>
          <w:szCs w:val="36"/>
          <w:u w:val="single"/>
        </w:rPr>
        <w:fldChar w:fldCharType="separate"/>
      </w:r>
      <w:r w:rsidR="00A1719D">
        <w:rPr>
          <w:noProof/>
        </w:rPr>
        <w:t>1.  Introducción</w:t>
      </w:r>
      <w:r w:rsidR="00A1719D">
        <w:rPr>
          <w:noProof/>
        </w:rPr>
        <w:tab/>
      </w:r>
      <w:r w:rsidR="00A1719D">
        <w:rPr>
          <w:noProof/>
        </w:rPr>
        <w:fldChar w:fldCharType="begin"/>
      </w:r>
      <w:r w:rsidR="00A1719D">
        <w:rPr>
          <w:noProof/>
        </w:rPr>
        <w:instrText xml:space="preserve"> PAGEREF _Toc367619400 \h </w:instrText>
      </w:r>
      <w:r w:rsidR="00A1719D">
        <w:rPr>
          <w:noProof/>
        </w:rPr>
      </w:r>
      <w:r w:rsidR="00A1719D">
        <w:rPr>
          <w:noProof/>
        </w:rPr>
        <w:fldChar w:fldCharType="separate"/>
      </w:r>
      <w:r w:rsidR="00A1719D">
        <w:rPr>
          <w:noProof/>
        </w:rPr>
        <w:t>6</w:t>
      </w:r>
      <w:r w:rsidR="00A1719D">
        <w:rPr>
          <w:noProof/>
        </w:rPr>
        <w:fldChar w:fldCharType="end"/>
      </w:r>
    </w:p>
    <w:p w14:paraId="0D14C72C" w14:textId="77777777" w:rsidR="00A1719D" w:rsidRDefault="00A1719D">
      <w:pPr>
        <w:pStyle w:val="TOC2"/>
        <w:tabs>
          <w:tab w:val="right" w:leader="dot" w:pos="8630"/>
        </w:tabs>
        <w:rPr>
          <w:noProof/>
          <w:sz w:val="24"/>
          <w:szCs w:val="24"/>
          <w:lang w:eastAsia="ja-JP"/>
        </w:rPr>
      </w:pPr>
      <w:r>
        <w:rPr>
          <w:noProof/>
        </w:rPr>
        <w:t>1.1.  Funcionamiento de la aplicación web</w:t>
      </w:r>
      <w:r>
        <w:rPr>
          <w:noProof/>
        </w:rPr>
        <w:tab/>
      </w:r>
      <w:r>
        <w:rPr>
          <w:noProof/>
        </w:rPr>
        <w:fldChar w:fldCharType="begin"/>
      </w:r>
      <w:r>
        <w:rPr>
          <w:noProof/>
        </w:rPr>
        <w:instrText xml:space="preserve"> PAGEREF _Toc367619401 \h </w:instrText>
      </w:r>
      <w:r>
        <w:rPr>
          <w:noProof/>
        </w:rPr>
      </w:r>
      <w:r>
        <w:rPr>
          <w:noProof/>
        </w:rPr>
        <w:fldChar w:fldCharType="separate"/>
      </w:r>
      <w:r>
        <w:rPr>
          <w:noProof/>
        </w:rPr>
        <w:t>6</w:t>
      </w:r>
      <w:r>
        <w:rPr>
          <w:noProof/>
        </w:rPr>
        <w:fldChar w:fldCharType="end"/>
      </w:r>
    </w:p>
    <w:p w14:paraId="7129ABAA" w14:textId="77777777" w:rsidR="00A1719D" w:rsidRDefault="00A1719D">
      <w:pPr>
        <w:pStyle w:val="TOC1"/>
        <w:tabs>
          <w:tab w:val="right" w:leader="dot" w:pos="8630"/>
        </w:tabs>
        <w:rPr>
          <w:rFonts w:asciiTheme="minorHAnsi" w:hAnsiTheme="minorHAnsi"/>
          <w:b w:val="0"/>
          <w:noProof/>
          <w:color w:val="auto"/>
          <w:lang w:eastAsia="ja-JP"/>
        </w:rPr>
      </w:pPr>
      <w:r>
        <w:rPr>
          <w:noProof/>
        </w:rPr>
        <w:t>2.  Estado del arte</w:t>
      </w:r>
      <w:r>
        <w:rPr>
          <w:noProof/>
        </w:rPr>
        <w:tab/>
      </w:r>
      <w:r>
        <w:rPr>
          <w:noProof/>
        </w:rPr>
        <w:fldChar w:fldCharType="begin"/>
      </w:r>
      <w:r>
        <w:rPr>
          <w:noProof/>
        </w:rPr>
        <w:instrText xml:space="preserve"> PAGEREF _Toc367619402 \h </w:instrText>
      </w:r>
      <w:r>
        <w:rPr>
          <w:noProof/>
        </w:rPr>
      </w:r>
      <w:r>
        <w:rPr>
          <w:noProof/>
        </w:rPr>
        <w:fldChar w:fldCharType="separate"/>
      </w:r>
      <w:r>
        <w:rPr>
          <w:noProof/>
        </w:rPr>
        <w:t>6</w:t>
      </w:r>
      <w:r>
        <w:rPr>
          <w:noProof/>
        </w:rPr>
        <w:fldChar w:fldCharType="end"/>
      </w:r>
    </w:p>
    <w:p w14:paraId="66AB79F0" w14:textId="77777777" w:rsidR="00A1719D" w:rsidRDefault="00A1719D">
      <w:pPr>
        <w:pStyle w:val="TOC2"/>
        <w:tabs>
          <w:tab w:val="right" w:leader="dot" w:pos="8630"/>
        </w:tabs>
        <w:rPr>
          <w:noProof/>
          <w:sz w:val="24"/>
          <w:szCs w:val="24"/>
          <w:lang w:eastAsia="ja-JP"/>
        </w:rPr>
      </w:pPr>
      <w:r>
        <w:rPr>
          <w:noProof/>
        </w:rPr>
        <w:t>2.1.  Diseño de web estático</w:t>
      </w:r>
      <w:r>
        <w:rPr>
          <w:noProof/>
        </w:rPr>
        <w:tab/>
      </w:r>
      <w:r>
        <w:rPr>
          <w:noProof/>
        </w:rPr>
        <w:fldChar w:fldCharType="begin"/>
      </w:r>
      <w:r>
        <w:rPr>
          <w:noProof/>
        </w:rPr>
        <w:instrText xml:space="preserve"> PAGEREF _Toc367619403 \h </w:instrText>
      </w:r>
      <w:r>
        <w:rPr>
          <w:noProof/>
        </w:rPr>
      </w:r>
      <w:r>
        <w:rPr>
          <w:noProof/>
        </w:rPr>
        <w:fldChar w:fldCharType="separate"/>
      </w:r>
      <w:r>
        <w:rPr>
          <w:noProof/>
        </w:rPr>
        <w:t>6</w:t>
      </w:r>
      <w:r>
        <w:rPr>
          <w:noProof/>
        </w:rPr>
        <w:fldChar w:fldCharType="end"/>
      </w:r>
    </w:p>
    <w:p w14:paraId="5B71DCA7" w14:textId="77777777" w:rsidR="00A1719D" w:rsidRDefault="00A1719D">
      <w:pPr>
        <w:pStyle w:val="TOC3"/>
        <w:tabs>
          <w:tab w:val="right" w:leader="dot" w:pos="8630"/>
        </w:tabs>
        <w:rPr>
          <w:i w:val="0"/>
          <w:noProof/>
          <w:sz w:val="24"/>
          <w:szCs w:val="24"/>
          <w:lang w:eastAsia="ja-JP"/>
        </w:rPr>
      </w:pPr>
      <w:r>
        <w:rPr>
          <w:noProof/>
        </w:rPr>
        <w:t>2.1.1.  HTML</w:t>
      </w:r>
      <w:r>
        <w:rPr>
          <w:noProof/>
        </w:rPr>
        <w:tab/>
      </w:r>
      <w:r>
        <w:rPr>
          <w:noProof/>
        </w:rPr>
        <w:fldChar w:fldCharType="begin"/>
      </w:r>
      <w:r>
        <w:rPr>
          <w:noProof/>
        </w:rPr>
        <w:instrText xml:space="preserve"> PAGEREF _Toc367619404 \h </w:instrText>
      </w:r>
      <w:r>
        <w:rPr>
          <w:noProof/>
        </w:rPr>
      </w:r>
      <w:r>
        <w:rPr>
          <w:noProof/>
        </w:rPr>
        <w:fldChar w:fldCharType="separate"/>
      </w:r>
      <w:r>
        <w:rPr>
          <w:noProof/>
        </w:rPr>
        <w:t>6</w:t>
      </w:r>
      <w:r>
        <w:rPr>
          <w:noProof/>
        </w:rPr>
        <w:fldChar w:fldCharType="end"/>
      </w:r>
    </w:p>
    <w:p w14:paraId="3A2AE529" w14:textId="77777777" w:rsidR="00A1719D" w:rsidRDefault="00A1719D">
      <w:pPr>
        <w:pStyle w:val="TOC3"/>
        <w:tabs>
          <w:tab w:val="right" w:leader="dot" w:pos="8630"/>
        </w:tabs>
        <w:rPr>
          <w:i w:val="0"/>
          <w:noProof/>
          <w:sz w:val="24"/>
          <w:szCs w:val="24"/>
          <w:lang w:eastAsia="ja-JP"/>
        </w:rPr>
      </w:pPr>
      <w:r>
        <w:rPr>
          <w:noProof/>
        </w:rPr>
        <w:t>2.1.2.  CSS</w:t>
      </w:r>
      <w:r>
        <w:rPr>
          <w:noProof/>
        </w:rPr>
        <w:tab/>
      </w:r>
      <w:r>
        <w:rPr>
          <w:noProof/>
        </w:rPr>
        <w:fldChar w:fldCharType="begin"/>
      </w:r>
      <w:r>
        <w:rPr>
          <w:noProof/>
        </w:rPr>
        <w:instrText xml:space="preserve"> PAGEREF _Toc367619405 \h </w:instrText>
      </w:r>
      <w:r>
        <w:rPr>
          <w:noProof/>
        </w:rPr>
      </w:r>
      <w:r>
        <w:rPr>
          <w:noProof/>
        </w:rPr>
        <w:fldChar w:fldCharType="separate"/>
      </w:r>
      <w:r>
        <w:rPr>
          <w:noProof/>
        </w:rPr>
        <w:t>7</w:t>
      </w:r>
      <w:r>
        <w:rPr>
          <w:noProof/>
        </w:rPr>
        <w:fldChar w:fldCharType="end"/>
      </w:r>
    </w:p>
    <w:p w14:paraId="1AA61E5A" w14:textId="77777777" w:rsidR="00A1719D" w:rsidRDefault="00A1719D">
      <w:pPr>
        <w:pStyle w:val="TOC2"/>
        <w:tabs>
          <w:tab w:val="right" w:leader="dot" w:pos="8630"/>
        </w:tabs>
        <w:rPr>
          <w:noProof/>
          <w:sz w:val="24"/>
          <w:szCs w:val="24"/>
          <w:lang w:eastAsia="ja-JP"/>
        </w:rPr>
      </w:pPr>
      <w:r>
        <w:rPr>
          <w:noProof/>
        </w:rPr>
        <w:t>2.2.  NodeJS</w:t>
      </w:r>
      <w:r>
        <w:rPr>
          <w:noProof/>
        </w:rPr>
        <w:tab/>
      </w:r>
      <w:r>
        <w:rPr>
          <w:noProof/>
        </w:rPr>
        <w:fldChar w:fldCharType="begin"/>
      </w:r>
      <w:r>
        <w:rPr>
          <w:noProof/>
        </w:rPr>
        <w:instrText xml:space="preserve"> PAGEREF _Toc367619406 \h </w:instrText>
      </w:r>
      <w:r>
        <w:rPr>
          <w:noProof/>
        </w:rPr>
      </w:r>
      <w:r>
        <w:rPr>
          <w:noProof/>
        </w:rPr>
        <w:fldChar w:fldCharType="separate"/>
      </w:r>
      <w:r>
        <w:rPr>
          <w:noProof/>
        </w:rPr>
        <w:t>7</w:t>
      </w:r>
      <w:r>
        <w:rPr>
          <w:noProof/>
        </w:rPr>
        <w:fldChar w:fldCharType="end"/>
      </w:r>
    </w:p>
    <w:p w14:paraId="71E72EF8" w14:textId="77777777" w:rsidR="00A1719D" w:rsidRDefault="00A1719D">
      <w:pPr>
        <w:pStyle w:val="TOC3"/>
        <w:tabs>
          <w:tab w:val="right" w:leader="dot" w:pos="8630"/>
        </w:tabs>
        <w:rPr>
          <w:i w:val="0"/>
          <w:noProof/>
          <w:sz w:val="24"/>
          <w:szCs w:val="24"/>
          <w:lang w:eastAsia="ja-JP"/>
        </w:rPr>
      </w:pPr>
      <w:r>
        <w:rPr>
          <w:noProof/>
        </w:rPr>
        <w:t>2.2.1  Express.js</w:t>
      </w:r>
      <w:r>
        <w:rPr>
          <w:noProof/>
        </w:rPr>
        <w:tab/>
      </w:r>
      <w:r>
        <w:rPr>
          <w:noProof/>
        </w:rPr>
        <w:fldChar w:fldCharType="begin"/>
      </w:r>
      <w:r>
        <w:rPr>
          <w:noProof/>
        </w:rPr>
        <w:instrText xml:space="preserve"> PAGEREF _Toc367619407 \h </w:instrText>
      </w:r>
      <w:r>
        <w:rPr>
          <w:noProof/>
        </w:rPr>
      </w:r>
      <w:r>
        <w:rPr>
          <w:noProof/>
        </w:rPr>
        <w:fldChar w:fldCharType="separate"/>
      </w:r>
      <w:r>
        <w:rPr>
          <w:noProof/>
        </w:rPr>
        <w:t>8</w:t>
      </w:r>
      <w:r>
        <w:rPr>
          <w:noProof/>
        </w:rPr>
        <w:fldChar w:fldCharType="end"/>
      </w:r>
    </w:p>
    <w:p w14:paraId="4D01DCD9" w14:textId="77777777" w:rsidR="00A1719D" w:rsidRDefault="00A1719D">
      <w:pPr>
        <w:pStyle w:val="TOC3"/>
        <w:tabs>
          <w:tab w:val="right" w:leader="dot" w:pos="8630"/>
        </w:tabs>
        <w:rPr>
          <w:i w:val="0"/>
          <w:noProof/>
          <w:sz w:val="24"/>
          <w:szCs w:val="24"/>
          <w:lang w:eastAsia="ja-JP"/>
        </w:rPr>
      </w:pPr>
      <w:r>
        <w:rPr>
          <w:noProof/>
        </w:rPr>
        <w:t>2.2.2.  App.js</w:t>
      </w:r>
      <w:r>
        <w:rPr>
          <w:noProof/>
        </w:rPr>
        <w:tab/>
      </w:r>
      <w:r>
        <w:rPr>
          <w:noProof/>
        </w:rPr>
        <w:fldChar w:fldCharType="begin"/>
      </w:r>
      <w:r>
        <w:rPr>
          <w:noProof/>
        </w:rPr>
        <w:instrText xml:space="preserve"> PAGEREF _Toc367619408 \h </w:instrText>
      </w:r>
      <w:r>
        <w:rPr>
          <w:noProof/>
        </w:rPr>
      </w:r>
      <w:r>
        <w:rPr>
          <w:noProof/>
        </w:rPr>
        <w:fldChar w:fldCharType="separate"/>
      </w:r>
      <w:r>
        <w:rPr>
          <w:noProof/>
        </w:rPr>
        <w:t>8</w:t>
      </w:r>
      <w:r>
        <w:rPr>
          <w:noProof/>
        </w:rPr>
        <w:fldChar w:fldCharType="end"/>
      </w:r>
    </w:p>
    <w:p w14:paraId="5B825B4E" w14:textId="77777777" w:rsidR="00A1719D" w:rsidRDefault="00A1719D">
      <w:pPr>
        <w:pStyle w:val="TOC3"/>
        <w:tabs>
          <w:tab w:val="right" w:leader="dot" w:pos="8630"/>
        </w:tabs>
        <w:rPr>
          <w:i w:val="0"/>
          <w:noProof/>
          <w:sz w:val="24"/>
          <w:szCs w:val="24"/>
          <w:lang w:eastAsia="ja-JP"/>
        </w:rPr>
      </w:pPr>
      <w:r>
        <w:rPr>
          <w:noProof/>
        </w:rPr>
        <w:t>2.2.3.  Javascript</w:t>
      </w:r>
      <w:r>
        <w:rPr>
          <w:noProof/>
        </w:rPr>
        <w:tab/>
      </w:r>
      <w:r>
        <w:rPr>
          <w:noProof/>
        </w:rPr>
        <w:fldChar w:fldCharType="begin"/>
      </w:r>
      <w:r>
        <w:rPr>
          <w:noProof/>
        </w:rPr>
        <w:instrText xml:space="preserve"> PAGEREF _Toc367619409 \h </w:instrText>
      </w:r>
      <w:r>
        <w:rPr>
          <w:noProof/>
        </w:rPr>
      </w:r>
      <w:r>
        <w:rPr>
          <w:noProof/>
        </w:rPr>
        <w:fldChar w:fldCharType="separate"/>
      </w:r>
      <w:r>
        <w:rPr>
          <w:noProof/>
        </w:rPr>
        <w:t>9</w:t>
      </w:r>
      <w:r>
        <w:rPr>
          <w:noProof/>
        </w:rPr>
        <w:fldChar w:fldCharType="end"/>
      </w:r>
    </w:p>
    <w:p w14:paraId="32F59D72" w14:textId="77777777" w:rsidR="00A1719D" w:rsidRDefault="00A1719D">
      <w:pPr>
        <w:pStyle w:val="TOC3"/>
        <w:tabs>
          <w:tab w:val="right" w:leader="dot" w:pos="8630"/>
        </w:tabs>
        <w:rPr>
          <w:i w:val="0"/>
          <w:noProof/>
          <w:sz w:val="24"/>
          <w:szCs w:val="24"/>
          <w:lang w:eastAsia="ja-JP"/>
        </w:rPr>
      </w:pPr>
      <w:r>
        <w:rPr>
          <w:noProof/>
        </w:rPr>
        <w:t>2.2.4.  Socket.io</w:t>
      </w:r>
      <w:r>
        <w:rPr>
          <w:noProof/>
        </w:rPr>
        <w:tab/>
      </w:r>
      <w:r>
        <w:rPr>
          <w:noProof/>
        </w:rPr>
        <w:fldChar w:fldCharType="begin"/>
      </w:r>
      <w:r>
        <w:rPr>
          <w:noProof/>
        </w:rPr>
        <w:instrText xml:space="preserve"> PAGEREF _Toc367619410 \h </w:instrText>
      </w:r>
      <w:r>
        <w:rPr>
          <w:noProof/>
        </w:rPr>
      </w:r>
      <w:r>
        <w:rPr>
          <w:noProof/>
        </w:rPr>
        <w:fldChar w:fldCharType="separate"/>
      </w:r>
      <w:r>
        <w:rPr>
          <w:noProof/>
        </w:rPr>
        <w:t>9</w:t>
      </w:r>
      <w:r>
        <w:rPr>
          <w:noProof/>
        </w:rPr>
        <w:fldChar w:fldCharType="end"/>
      </w:r>
    </w:p>
    <w:p w14:paraId="13A5FDA7" w14:textId="77777777" w:rsidR="00A1719D" w:rsidRDefault="00A1719D">
      <w:pPr>
        <w:pStyle w:val="TOC3"/>
        <w:tabs>
          <w:tab w:val="right" w:leader="dot" w:pos="8630"/>
        </w:tabs>
        <w:rPr>
          <w:i w:val="0"/>
          <w:noProof/>
          <w:sz w:val="24"/>
          <w:szCs w:val="24"/>
          <w:lang w:eastAsia="ja-JP"/>
        </w:rPr>
      </w:pPr>
      <w:r>
        <w:rPr>
          <w:noProof/>
        </w:rPr>
        <w:t>2.2.5  Papa Parse</w:t>
      </w:r>
      <w:r>
        <w:rPr>
          <w:noProof/>
        </w:rPr>
        <w:tab/>
      </w:r>
      <w:r>
        <w:rPr>
          <w:noProof/>
        </w:rPr>
        <w:fldChar w:fldCharType="begin"/>
      </w:r>
      <w:r>
        <w:rPr>
          <w:noProof/>
        </w:rPr>
        <w:instrText xml:space="preserve"> PAGEREF _Toc367619411 \h </w:instrText>
      </w:r>
      <w:r>
        <w:rPr>
          <w:noProof/>
        </w:rPr>
      </w:r>
      <w:r>
        <w:rPr>
          <w:noProof/>
        </w:rPr>
        <w:fldChar w:fldCharType="separate"/>
      </w:r>
      <w:r>
        <w:rPr>
          <w:noProof/>
        </w:rPr>
        <w:t>9</w:t>
      </w:r>
      <w:r>
        <w:rPr>
          <w:noProof/>
        </w:rPr>
        <w:fldChar w:fldCharType="end"/>
      </w:r>
    </w:p>
    <w:p w14:paraId="62009DF9" w14:textId="77777777" w:rsidR="00A1719D" w:rsidRDefault="00A1719D">
      <w:pPr>
        <w:pStyle w:val="TOC3"/>
        <w:tabs>
          <w:tab w:val="right" w:leader="dot" w:pos="8630"/>
        </w:tabs>
        <w:rPr>
          <w:i w:val="0"/>
          <w:noProof/>
          <w:sz w:val="24"/>
          <w:szCs w:val="24"/>
          <w:lang w:eastAsia="ja-JP"/>
        </w:rPr>
      </w:pPr>
      <w:r w:rsidRPr="00364731">
        <w:rPr>
          <w:noProof/>
          <w:shd w:val="clear" w:color="auto" w:fill="FFFFFF"/>
        </w:rPr>
        <w:t>2.2.6.  Chart.js</w:t>
      </w:r>
      <w:r>
        <w:rPr>
          <w:noProof/>
        </w:rPr>
        <w:tab/>
      </w:r>
      <w:r>
        <w:rPr>
          <w:noProof/>
        </w:rPr>
        <w:fldChar w:fldCharType="begin"/>
      </w:r>
      <w:r>
        <w:rPr>
          <w:noProof/>
        </w:rPr>
        <w:instrText xml:space="preserve"> PAGEREF _Toc367619412 \h </w:instrText>
      </w:r>
      <w:r>
        <w:rPr>
          <w:noProof/>
        </w:rPr>
      </w:r>
      <w:r>
        <w:rPr>
          <w:noProof/>
        </w:rPr>
        <w:fldChar w:fldCharType="separate"/>
      </w:r>
      <w:r>
        <w:rPr>
          <w:noProof/>
        </w:rPr>
        <w:t>10</w:t>
      </w:r>
      <w:r>
        <w:rPr>
          <w:noProof/>
        </w:rPr>
        <w:fldChar w:fldCharType="end"/>
      </w:r>
    </w:p>
    <w:p w14:paraId="4CB93D09" w14:textId="77777777" w:rsidR="00A1719D" w:rsidRDefault="00A1719D">
      <w:pPr>
        <w:pStyle w:val="TOC2"/>
        <w:tabs>
          <w:tab w:val="right" w:leader="dot" w:pos="8630"/>
        </w:tabs>
        <w:rPr>
          <w:noProof/>
          <w:sz w:val="24"/>
          <w:szCs w:val="24"/>
          <w:lang w:eastAsia="ja-JP"/>
        </w:rPr>
      </w:pPr>
      <w:r>
        <w:rPr>
          <w:noProof/>
        </w:rPr>
        <w:t>2.3.  Bases de Datos</w:t>
      </w:r>
      <w:r>
        <w:rPr>
          <w:noProof/>
        </w:rPr>
        <w:tab/>
      </w:r>
      <w:r>
        <w:rPr>
          <w:noProof/>
        </w:rPr>
        <w:fldChar w:fldCharType="begin"/>
      </w:r>
      <w:r>
        <w:rPr>
          <w:noProof/>
        </w:rPr>
        <w:instrText xml:space="preserve"> PAGEREF _Toc367619413 \h </w:instrText>
      </w:r>
      <w:r>
        <w:rPr>
          <w:noProof/>
        </w:rPr>
      </w:r>
      <w:r>
        <w:rPr>
          <w:noProof/>
        </w:rPr>
        <w:fldChar w:fldCharType="separate"/>
      </w:r>
      <w:r>
        <w:rPr>
          <w:noProof/>
        </w:rPr>
        <w:t>10</w:t>
      </w:r>
      <w:r>
        <w:rPr>
          <w:noProof/>
        </w:rPr>
        <w:fldChar w:fldCharType="end"/>
      </w:r>
    </w:p>
    <w:p w14:paraId="79676B77" w14:textId="77777777" w:rsidR="00A1719D" w:rsidRDefault="00A1719D">
      <w:pPr>
        <w:pStyle w:val="TOC3"/>
        <w:tabs>
          <w:tab w:val="right" w:leader="dot" w:pos="8630"/>
        </w:tabs>
        <w:rPr>
          <w:i w:val="0"/>
          <w:noProof/>
          <w:sz w:val="24"/>
          <w:szCs w:val="24"/>
          <w:lang w:eastAsia="ja-JP"/>
        </w:rPr>
      </w:pPr>
      <w:r>
        <w:rPr>
          <w:noProof/>
        </w:rPr>
        <w:t>2.3.1.  SQLite</w:t>
      </w:r>
      <w:r>
        <w:rPr>
          <w:noProof/>
        </w:rPr>
        <w:tab/>
      </w:r>
      <w:r>
        <w:rPr>
          <w:noProof/>
        </w:rPr>
        <w:fldChar w:fldCharType="begin"/>
      </w:r>
      <w:r>
        <w:rPr>
          <w:noProof/>
        </w:rPr>
        <w:instrText xml:space="preserve"> PAGEREF _Toc367619414 \h </w:instrText>
      </w:r>
      <w:r>
        <w:rPr>
          <w:noProof/>
        </w:rPr>
      </w:r>
      <w:r>
        <w:rPr>
          <w:noProof/>
        </w:rPr>
        <w:fldChar w:fldCharType="separate"/>
      </w:r>
      <w:r>
        <w:rPr>
          <w:noProof/>
        </w:rPr>
        <w:t>11</w:t>
      </w:r>
      <w:r>
        <w:rPr>
          <w:noProof/>
        </w:rPr>
        <w:fldChar w:fldCharType="end"/>
      </w:r>
    </w:p>
    <w:p w14:paraId="0F92B556" w14:textId="77777777" w:rsidR="00A1719D" w:rsidRDefault="00A1719D">
      <w:pPr>
        <w:pStyle w:val="TOC3"/>
        <w:tabs>
          <w:tab w:val="right" w:leader="dot" w:pos="8630"/>
        </w:tabs>
        <w:rPr>
          <w:i w:val="0"/>
          <w:noProof/>
          <w:sz w:val="24"/>
          <w:szCs w:val="24"/>
          <w:lang w:eastAsia="ja-JP"/>
        </w:rPr>
      </w:pPr>
      <w:r>
        <w:rPr>
          <w:noProof/>
        </w:rPr>
        <w:t>2.3.2.  ACID</w:t>
      </w:r>
      <w:r>
        <w:rPr>
          <w:noProof/>
        </w:rPr>
        <w:tab/>
      </w:r>
      <w:r>
        <w:rPr>
          <w:noProof/>
        </w:rPr>
        <w:fldChar w:fldCharType="begin"/>
      </w:r>
      <w:r>
        <w:rPr>
          <w:noProof/>
        </w:rPr>
        <w:instrText xml:space="preserve"> PAGEREF _Toc367619415 \h </w:instrText>
      </w:r>
      <w:r>
        <w:rPr>
          <w:noProof/>
        </w:rPr>
      </w:r>
      <w:r>
        <w:rPr>
          <w:noProof/>
        </w:rPr>
        <w:fldChar w:fldCharType="separate"/>
      </w:r>
      <w:r>
        <w:rPr>
          <w:noProof/>
        </w:rPr>
        <w:t>11</w:t>
      </w:r>
      <w:r>
        <w:rPr>
          <w:noProof/>
        </w:rPr>
        <w:fldChar w:fldCharType="end"/>
      </w:r>
    </w:p>
    <w:p w14:paraId="0A435686" w14:textId="77777777" w:rsidR="00A1719D" w:rsidRDefault="00A1719D">
      <w:pPr>
        <w:pStyle w:val="TOC2"/>
        <w:tabs>
          <w:tab w:val="right" w:leader="dot" w:pos="8630"/>
        </w:tabs>
        <w:rPr>
          <w:noProof/>
          <w:sz w:val="24"/>
          <w:szCs w:val="24"/>
          <w:lang w:eastAsia="ja-JP"/>
        </w:rPr>
      </w:pPr>
      <w:r>
        <w:rPr>
          <w:noProof/>
        </w:rPr>
        <w:t>2.4.  Sensor Inercial - IMU</w:t>
      </w:r>
      <w:r>
        <w:rPr>
          <w:noProof/>
        </w:rPr>
        <w:tab/>
      </w:r>
      <w:r>
        <w:rPr>
          <w:noProof/>
        </w:rPr>
        <w:fldChar w:fldCharType="begin"/>
      </w:r>
      <w:r>
        <w:rPr>
          <w:noProof/>
        </w:rPr>
        <w:instrText xml:space="preserve"> PAGEREF _Toc367619416 \h </w:instrText>
      </w:r>
      <w:r>
        <w:rPr>
          <w:noProof/>
        </w:rPr>
      </w:r>
      <w:r>
        <w:rPr>
          <w:noProof/>
        </w:rPr>
        <w:fldChar w:fldCharType="separate"/>
      </w:r>
      <w:r>
        <w:rPr>
          <w:noProof/>
        </w:rPr>
        <w:t>12</w:t>
      </w:r>
      <w:r>
        <w:rPr>
          <w:noProof/>
        </w:rPr>
        <w:fldChar w:fldCharType="end"/>
      </w:r>
    </w:p>
    <w:p w14:paraId="545B0195" w14:textId="77777777" w:rsidR="00A1719D" w:rsidRDefault="00A1719D">
      <w:pPr>
        <w:pStyle w:val="TOC3"/>
        <w:tabs>
          <w:tab w:val="right" w:leader="dot" w:pos="8630"/>
        </w:tabs>
        <w:rPr>
          <w:i w:val="0"/>
          <w:noProof/>
          <w:sz w:val="24"/>
          <w:szCs w:val="24"/>
          <w:lang w:eastAsia="ja-JP"/>
        </w:rPr>
      </w:pPr>
      <w:r>
        <w:rPr>
          <w:noProof/>
        </w:rPr>
        <w:t>2.4.1.  Werium Basic Pro</w:t>
      </w:r>
      <w:r>
        <w:rPr>
          <w:noProof/>
        </w:rPr>
        <w:tab/>
      </w:r>
      <w:r>
        <w:rPr>
          <w:noProof/>
        </w:rPr>
        <w:fldChar w:fldCharType="begin"/>
      </w:r>
      <w:r>
        <w:rPr>
          <w:noProof/>
        </w:rPr>
        <w:instrText xml:space="preserve"> PAGEREF _Toc367619417 \h </w:instrText>
      </w:r>
      <w:r>
        <w:rPr>
          <w:noProof/>
        </w:rPr>
      </w:r>
      <w:r>
        <w:rPr>
          <w:noProof/>
        </w:rPr>
        <w:fldChar w:fldCharType="separate"/>
      </w:r>
      <w:r>
        <w:rPr>
          <w:noProof/>
        </w:rPr>
        <w:t>12</w:t>
      </w:r>
      <w:r>
        <w:rPr>
          <w:noProof/>
        </w:rPr>
        <w:fldChar w:fldCharType="end"/>
      </w:r>
    </w:p>
    <w:p w14:paraId="4258A618" w14:textId="77777777" w:rsidR="00A1719D" w:rsidRDefault="00A1719D">
      <w:pPr>
        <w:pStyle w:val="TOC1"/>
        <w:tabs>
          <w:tab w:val="right" w:leader="dot" w:pos="8630"/>
        </w:tabs>
        <w:rPr>
          <w:rFonts w:asciiTheme="minorHAnsi" w:hAnsiTheme="minorHAnsi"/>
          <w:b w:val="0"/>
          <w:noProof/>
          <w:color w:val="auto"/>
          <w:lang w:eastAsia="ja-JP"/>
        </w:rPr>
      </w:pPr>
      <w:r>
        <w:rPr>
          <w:noProof/>
        </w:rPr>
        <w:t>3.  Diseño</w:t>
      </w:r>
      <w:r>
        <w:rPr>
          <w:noProof/>
        </w:rPr>
        <w:tab/>
      </w:r>
      <w:r>
        <w:rPr>
          <w:noProof/>
        </w:rPr>
        <w:fldChar w:fldCharType="begin"/>
      </w:r>
      <w:r>
        <w:rPr>
          <w:noProof/>
        </w:rPr>
        <w:instrText xml:space="preserve"> PAGEREF _Toc367619418 \h </w:instrText>
      </w:r>
      <w:r>
        <w:rPr>
          <w:noProof/>
        </w:rPr>
      </w:r>
      <w:r>
        <w:rPr>
          <w:noProof/>
        </w:rPr>
        <w:fldChar w:fldCharType="separate"/>
      </w:r>
      <w:r>
        <w:rPr>
          <w:noProof/>
        </w:rPr>
        <w:t>13</w:t>
      </w:r>
      <w:r>
        <w:rPr>
          <w:noProof/>
        </w:rPr>
        <w:fldChar w:fldCharType="end"/>
      </w:r>
    </w:p>
    <w:p w14:paraId="5DE8AEF3" w14:textId="77777777" w:rsidR="00A1719D" w:rsidRDefault="00A1719D">
      <w:pPr>
        <w:pStyle w:val="TOC2"/>
        <w:tabs>
          <w:tab w:val="right" w:leader="dot" w:pos="8630"/>
        </w:tabs>
        <w:rPr>
          <w:noProof/>
          <w:sz w:val="24"/>
          <w:szCs w:val="24"/>
          <w:lang w:eastAsia="ja-JP"/>
        </w:rPr>
      </w:pPr>
      <w:r>
        <w:rPr>
          <w:noProof/>
        </w:rPr>
        <w:t>3.1.  Descripción del problema</w:t>
      </w:r>
      <w:r>
        <w:rPr>
          <w:noProof/>
        </w:rPr>
        <w:tab/>
      </w:r>
      <w:r>
        <w:rPr>
          <w:noProof/>
        </w:rPr>
        <w:fldChar w:fldCharType="begin"/>
      </w:r>
      <w:r>
        <w:rPr>
          <w:noProof/>
        </w:rPr>
        <w:instrText xml:space="preserve"> PAGEREF _Toc367619419 \h </w:instrText>
      </w:r>
      <w:r>
        <w:rPr>
          <w:noProof/>
        </w:rPr>
      </w:r>
      <w:r>
        <w:rPr>
          <w:noProof/>
        </w:rPr>
        <w:fldChar w:fldCharType="separate"/>
      </w:r>
      <w:r>
        <w:rPr>
          <w:noProof/>
        </w:rPr>
        <w:t>13</w:t>
      </w:r>
      <w:r>
        <w:rPr>
          <w:noProof/>
        </w:rPr>
        <w:fldChar w:fldCharType="end"/>
      </w:r>
    </w:p>
    <w:p w14:paraId="428C7E03" w14:textId="77777777" w:rsidR="00A1719D" w:rsidRDefault="00A1719D">
      <w:pPr>
        <w:pStyle w:val="TOC2"/>
        <w:tabs>
          <w:tab w:val="right" w:leader="dot" w:pos="8630"/>
        </w:tabs>
        <w:rPr>
          <w:noProof/>
          <w:sz w:val="24"/>
          <w:szCs w:val="24"/>
          <w:lang w:eastAsia="ja-JP"/>
        </w:rPr>
      </w:pPr>
      <w:r>
        <w:rPr>
          <w:noProof/>
        </w:rPr>
        <w:t>3.2.  Requisitos</w:t>
      </w:r>
      <w:r>
        <w:rPr>
          <w:noProof/>
        </w:rPr>
        <w:tab/>
      </w:r>
      <w:r>
        <w:rPr>
          <w:noProof/>
        </w:rPr>
        <w:fldChar w:fldCharType="begin"/>
      </w:r>
      <w:r>
        <w:rPr>
          <w:noProof/>
        </w:rPr>
        <w:instrText xml:space="preserve"> PAGEREF _Toc367619420 \h </w:instrText>
      </w:r>
      <w:r>
        <w:rPr>
          <w:noProof/>
        </w:rPr>
      </w:r>
      <w:r>
        <w:rPr>
          <w:noProof/>
        </w:rPr>
        <w:fldChar w:fldCharType="separate"/>
      </w:r>
      <w:r>
        <w:rPr>
          <w:noProof/>
        </w:rPr>
        <w:t>13</w:t>
      </w:r>
      <w:r>
        <w:rPr>
          <w:noProof/>
        </w:rPr>
        <w:fldChar w:fldCharType="end"/>
      </w:r>
    </w:p>
    <w:p w14:paraId="22CB1BD9" w14:textId="77777777" w:rsidR="00A1719D" w:rsidRDefault="00A1719D">
      <w:pPr>
        <w:pStyle w:val="TOC3"/>
        <w:tabs>
          <w:tab w:val="right" w:leader="dot" w:pos="8630"/>
        </w:tabs>
        <w:rPr>
          <w:i w:val="0"/>
          <w:noProof/>
          <w:sz w:val="24"/>
          <w:szCs w:val="24"/>
          <w:lang w:eastAsia="ja-JP"/>
        </w:rPr>
      </w:pPr>
      <w:r>
        <w:rPr>
          <w:noProof/>
        </w:rPr>
        <w:t>3.2.1.  Requisitos Funcionales</w:t>
      </w:r>
      <w:r>
        <w:rPr>
          <w:noProof/>
        </w:rPr>
        <w:tab/>
      </w:r>
      <w:r>
        <w:rPr>
          <w:noProof/>
        </w:rPr>
        <w:fldChar w:fldCharType="begin"/>
      </w:r>
      <w:r>
        <w:rPr>
          <w:noProof/>
        </w:rPr>
        <w:instrText xml:space="preserve"> PAGEREF _Toc367619421 \h </w:instrText>
      </w:r>
      <w:r>
        <w:rPr>
          <w:noProof/>
        </w:rPr>
      </w:r>
      <w:r>
        <w:rPr>
          <w:noProof/>
        </w:rPr>
        <w:fldChar w:fldCharType="separate"/>
      </w:r>
      <w:r>
        <w:rPr>
          <w:noProof/>
        </w:rPr>
        <w:t>13</w:t>
      </w:r>
      <w:r>
        <w:rPr>
          <w:noProof/>
        </w:rPr>
        <w:fldChar w:fldCharType="end"/>
      </w:r>
    </w:p>
    <w:p w14:paraId="64F816BE" w14:textId="77777777" w:rsidR="00A1719D" w:rsidRDefault="00A1719D">
      <w:pPr>
        <w:pStyle w:val="TOC3"/>
        <w:tabs>
          <w:tab w:val="right" w:leader="dot" w:pos="8630"/>
        </w:tabs>
        <w:rPr>
          <w:i w:val="0"/>
          <w:noProof/>
          <w:sz w:val="24"/>
          <w:szCs w:val="24"/>
          <w:lang w:eastAsia="ja-JP"/>
        </w:rPr>
      </w:pPr>
      <w:r>
        <w:rPr>
          <w:noProof/>
        </w:rPr>
        <w:t>3.2.2.  Requisitos no Funcionales</w:t>
      </w:r>
      <w:r>
        <w:rPr>
          <w:noProof/>
        </w:rPr>
        <w:tab/>
      </w:r>
      <w:r>
        <w:rPr>
          <w:noProof/>
        </w:rPr>
        <w:fldChar w:fldCharType="begin"/>
      </w:r>
      <w:r>
        <w:rPr>
          <w:noProof/>
        </w:rPr>
        <w:instrText xml:space="preserve"> PAGEREF _Toc367619422 \h </w:instrText>
      </w:r>
      <w:r>
        <w:rPr>
          <w:noProof/>
        </w:rPr>
      </w:r>
      <w:r>
        <w:rPr>
          <w:noProof/>
        </w:rPr>
        <w:fldChar w:fldCharType="separate"/>
      </w:r>
      <w:r>
        <w:rPr>
          <w:noProof/>
        </w:rPr>
        <w:t>14</w:t>
      </w:r>
      <w:r>
        <w:rPr>
          <w:noProof/>
        </w:rPr>
        <w:fldChar w:fldCharType="end"/>
      </w:r>
    </w:p>
    <w:p w14:paraId="1C8D58BB" w14:textId="77777777" w:rsidR="00A1719D" w:rsidRDefault="00A1719D">
      <w:pPr>
        <w:pStyle w:val="TOC2"/>
        <w:tabs>
          <w:tab w:val="right" w:leader="dot" w:pos="8630"/>
        </w:tabs>
        <w:rPr>
          <w:noProof/>
          <w:sz w:val="24"/>
          <w:szCs w:val="24"/>
          <w:lang w:eastAsia="ja-JP"/>
        </w:rPr>
      </w:pPr>
      <w:r>
        <w:rPr>
          <w:noProof/>
        </w:rPr>
        <w:t>3.3.  Casos de uso</w:t>
      </w:r>
      <w:r>
        <w:rPr>
          <w:noProof/>
        </w:rPr>
        <w:tab/>
      </w:r>
      <w:r>
        <w:rPr>
          <w:noProof/>
        </w:rPr>
        <w:fldChar w:fldCharType="begin"/>
      </w:r>
      <w:r>
        <w:rPr>
          <w:noProof/>
        </w:rPr>
        <w:instrText xml:space="preserve"> PAGEREF _Toc367619423 \h </w:instrText>
      </w:r>
      <w:r>
        <w:rPr>
          <w:noProof/>
        </w:rPr>
      </w:r>
      <w:r>
        <w:rPr>
          <w:noProof/>
        </w:rPr>
        <w:fldChar w:fldCharType="separate"/>
      </w:r>
      <w:r>
        <w:rPr>
          <w:noProof/>
        </w:rPr>
        <w:t>15</w:t>
      </w:r>
      <w:r>
        <w:rPr>
          <w:noProof/>
        </w:rPr>
        <w:fldChar w:fldCharType="end"/>
      </w:r>
    </w:p>
    <w:p w14:paraId="7591D260" w14:textId="77777777" w:rsidR="00A1719D" w:rsidRDefault="00A1719D">
      <w:pPr>
        <w:pStyle w:val="TOC2"/>
        <w:tabs>
          <w:tab w:val="right" w:leader="dot" w:pos="8630"/>
        </w:tabs>
        <w:rPr>
          <w:noProof/>
          <w:sz w:val="24"/>
          <w:szCs w:val="24"/>
          <w:lang w:eastAsia="ja-JP"/>
        </w:rPr>
      </w:pPr>
      <w:r>
        <w:rPr>
          <w:noProof/>
        </w:rPr>
        <w:t>3.4.  Matriz de trazabilidad</w:t>
      </w:r>
      <w:r>
        <w:rPr>
          <w:noProof/>
        </w:rPr>
        <w:tab/>
      </w:r>
      <w:r>
        <w:rPr>
          <w:noProof/>
        </w:rPr>
        <w:fldChar w:fldCharType="begin"/>
      </w:r>
      <w:r>
        <w:rPr>
          <w:noProof/>
        </w:rPr>
        <w:instrText xml:space="preserve"> PAGEREF _Toc367619424 \h </w:instrText>
      </w:r>
      <w:r>
        <w:rPr>
          <w:noProof/>
        </w:rPr>
      </w:r>
      <w:r>
        <w:rPr>
          <w:noProof/>
        </w:rPr>
        <w:fldChar w:fldCharType="separate"/>
      </w:r>
      <w:r>
        <w:rPr>
          <w:noProof/>
        </w:rPr>
        <w:t>19</w:t>
      </w:r>
      <w:r>
        <w:rPr>
          <w:noProof/>
        </w:rPr>
        <w:fldChar w:fldCharType="end"/>
      </w:r>
    </w:p>
    <w:p w14:paraId="7640A1E9" w14:textId="77777777" w:rsidR="00A1719D" w:rsidRDefault="00A1719D">
      <w:pPr>
        <w:pStyle w:val="TOC2"/>
        <w:tabs>
          <w:tab w:val="right" w:leader="dot" w:pos="8630"/>
        </w:tabs>
        <w:rPr>
          <w:noProof/>
          <w:sz w:val="24"/>
          <w:szCs w:val="24"/>
          <w:lang w:eastAsia="ja-JP"/>
        </w:rPr>
      </w:pPr>
      <w:r>
        <w:rPr>
          <w:noProof/>
        </w:rPr>
        <w:t>3.5.  Arquitectura del sistema</w:t>
      </w:r>
      <w:r>
        <w:rPr>
          <w:noProof/>
        </w:rPr>
        <w:tab/>
      </w:r>
      <w:r>
        <w:rPr>
          <w:noProof/>
        </w:rPr>
        <w:fldChar w:fldCharType="begin"/>
      </w:r>
      <w:r>
        <w:rPr>
          <w:noProof/>
        </w:rPr>
        <w:instrText xml:space="preserve"> PAGEREF _Toc367619425 \h </w:instrText>
      </w:r>
      <w:r>
        <w:rPr>
          <w:noProof/>
        </w:rPr>
      </w:r>
      <w:r>
        <w:rPr>
          <w:noProof/>
        </w:rPr>
        <w:fldChar w:fldCharType="separate"/>
      </w:r>
      <w:r>
        <w:rPr>
          <w:noProof/>
        </w:rPr>
        <w:t>19</w:t>
      </w:r>
      <w:r>
        <w:rPr>
          <w:noProof/>
        </w:rPr>
        <w:fldChar w:fldCharType="end"/>
      </w:r>
    </w:p>
    <w:p w14:paraId="28905D5C" w14:textId="77777777" w:rsidR="00A1719D" w:rsidRDefault="00A1719D">
      <w:pPr>
        <w:pStyle w:val="TOC3"/>
        <w:tabs>
          <w:tab w:val="right" w:leader="dot" w:pos="8630"/>
        </w:tabs>
        <w:rPr>
          <w:i w:val="0"/>
          <w:noProof/>
          <w:sz w:val="24"/>
          <w:szCs w:val="24"/>
          <w:lang w:eastAsia="ja-JP"/>
        </w:rPr>
      </w:pPr>
      <w:r>
        <w:rPr>
          <w:noProof/>
        </w:rPr>
        <w:t>3.5.1.  Aspecto de la aplicación web</w:t>
      </w:r>
      <w:r>
        <w:rPr>
          <w:noProof/>
        </w:rPr>
        <w:tab/>
      </w:r>
      <w:r>
        <w:rPr>
          <w:noProof/>
        </w:rPr>
        <w:fldChar w:fldCharType="begin"/>
      </w:r>
      <w:r>
        <w:rPr>
          <w:noProof/>
        </w:rPr>
        <w:instrText xml:space="preserve"> PAGEREF _Toc367619426 \h </w:instrText>
      </w:r>
      <w:r>
        <w:rPr>
          <w:noProof/>
        </w:rPr>
      </w:r>
      <w:r>
        <w:rPr>
          <w:noProof/>
        </w:rPr>
        <w:fldChar w:fldCharType="separate"/>
      </w:r>
      <w:r>
        <w:rPr>
          <w:noProof/>
        </w:rPr>
        <w:t>19</w:t>
      </w:r>
      <w:r>
        <w:rPr>
          <w:noProof/>
        </w:rPr>
        <w:fldChar w:fldCharType="end"/>
      </w:r>
    </w:p>
    <w:p w14:paraId="455A53AF" w14:textId="77777777" w:rsidR="00A1719D" w:rsidRDefault="00A1719D">
      <w:pPr>
        <w:pStyle w:val="TOC3"/>
        <w:tabs>
          <w:tab w:val="right" w:leader="dot" w:pos="8630"/>
        </w:tabs>
        <w:rPr>
          <w:i w:val="0"/>
          <w:noProof/>
          <w:sz w:val="24"/>
          <w:szCs w:val="24"/>
          <w:lang w:eastAsia="ja-JP"/>
        </w:rPr>
      </w:pPr>
      <w:r>
        <w:rPr>
          <w:noProof/>
        </w:rPr>
        <w:t>3.5.2  Aspecto de la Base de datos</w:t>
      </w:r>
      <w:r>
        <w:rPr>
          <w:noProof/>
        </w:rPr>
        <w:tab/>
      </w:r>
      <w:r>
        <w:rPr>
          <w:noProof/>
        </w:rPr>
        <w:fldChar w:fldCharType="begin"/>
      </w:r>
      <w:r>
        <w:rPr>
          <w:noProof/>
        </w:rPr>
        <w:instrText xml:space="preserve"> PAGEREF _Toc367619427 \h </w:instrText>
      </w:r>
      <w:r>
        <w:rPr>
          <w:noProof/>
        </w:rPr>
      </w:r>
      <w:r>
        <w:rPr>
          <w:noProof/>
        </w:rPr>
        <w:fldChar w:fldCharType="separate"/>
      </w:r>
      <w:r>
        <w:rPr>
          <w:noProof/>
        </w:rPr>
        <w:t>21</w:t>
      </w:r>
      <w:r>
        <w:rPr>
          <w:noProof/>
        </w:rPr>
        <w:fldChar w:fldCharType="end"/>
      </w:r>
    </w:p>
    <w:p w14:paraId="3549426E" w14:textId="77777777" w:rsidR="00A1719D" w:rsidRDefault="00A1719D">
      <w:pPr>
        <w:pStyle w:val="TOC3"/>
        <w:tabs>
          <w:tab w:val="right" w:leader="dot" w:pos="8630"/>
        </w:tabs>
        <w:rPr>
          <w:i w:val="0"/>
          <w:noProof/>
          <w:sz w:val="24"/>
          <w:szCs w:val="24"/>
          <w:lang w:eastAsia="ja-JP"/>
        </w:rPr>
      </w:pPr>
      <w:r>
        <w:rPr>
          <w:noProof/>
        </w:rPr>
        <w:t>3.5.3  Estructura del archivo CSV</w:t>
      </w:r>
      <w:r>
        <w:rPr>
          <w:noProof/>
        </w:rPr>
        <w:tab/>
      </w:r>
      <w:r>
        <w:rPr>
          <w:noProof/>
        </w:rPr>
        <w:fldChar w:fldCharType="begin"/>
      </w:r>
      <w:r>
        <w:rPr>
          <w:noProof/>
        </w:rPr>
        <w:instrText xml:space="preserve"> PAGEREF _Toc367619428 \h </w:instrText>
      </w:r>
      <w:r>
        <w:rPr>
          <w:noProof/>
        </w:rPr>
      </w:r>
      <w:r>
        <w:rPr>
          <w:noProof/>
        </w:rPr>
        <w:fldChar w:fldCharType="separate"/>
      </w:r>
      <w:r>
        <w:rPr>
          <w:noProof/>
        </w:rPr>
        <w:t>22</w:t>
      </w:r>
      <w:r>
        <w:rPr>
          <w:noProof/>
        </w:rPr>
        <w:fldChar w:fldCharType="end"/>
      </w:r>
    </w:p>
    <w:p w14:paraId="56865857" w14:textId="77777777" w:rsidR="00A1719D" w:rsidRDefault="00A1719D">
      <w:pPr>
        <w:pStyle w:val="TOC2"/>
        <w:tabs>
          <w:tab w:val="right" w:leader="dot" w:pos="8630"/>
        </w:tabs>
        <w:rPr>
          <w:noProof/>
          <w:sz w:val="24"/>
          <w:szCs w:val="24"/>
          <w:lang w:eastAsia="ja-JP"/>
        </w:rPr>
      </w:pPr>
      <w:r>
        <w:rPr>
          <w:noProof/>
        </w:rPr>
        <w:t>3.6.  Especificación de la API</w:t>
      </w:r>
      <w:r>
        <w:rPr>
          <w:noProof/>
        </w:rPr>
        <w:tab/>
      </w:r>
      <w:r>
        <w:rPr>
          <w:noProof/>
        </w:rPr>
        <w:fldChar w:fldCharType="begin"/>
      </w:r>
      <w:r>
        <w:rPr>
          <w:noProof/>
        </w:rPr>
        <w:instrText xml:space="preserve"> PAGEREF _Toc367619429 \h </w:instrText>
      </w:r>
      <w:r>
        <w:rPr>
          <w:noProof/>
        </w:rPr>
      </w:r>
      <w:r>
        <w:rPr>
          <w:noProof/>
        </w:rPr>
        <w:fldChar w:fldCharType="separate"/>
      </w:r>
      <w:r>
        <w:rPr>
          <w:noProof/>
        </w:rPr>
        <w:t>23</w:t>
      </w:r>
      <w:r>
        <w:rPr>
          <w:noProof/>
        </w:rPr>
        <w:fldChar w:fldCharType="end"/>
      </w:r>
    </w:p>
    <w:p w14:paraId="7AF7EE66" w14:textId="77777777" w:rsidR="00A1719D" w:rsidRDefault="00A1719D">
      <w:pPr>
        <w:pStyle w:val="TOC1"/>
        <w:tabs>
          <w:tab w:val="right" w:leader="dot" w:pos="8630"/>
        </w:tabs>
        <w:rPr>
          <w:rFonts w:asciiTheme="minorHAnsi" w:hAnsiTheme="minorHAnsi"/>
          <w:b w:val="0"/>
          <w:noProof/>
          <w:color w:val="auto"/>
          <w:lang w:eastAsia="ja-JP"/>
        </w:rPr>
      </w:pPr>
      <w:r>
        <w:rPr>
          <w:noProof/>
        </w:rPr>
        <w:t>4.  Implementación</w:t>
      </w:r>
      <w:r>
        <w:rPr>
          <w:noProof/>
        </w:rPr>
        <w:tab/>
      </w:r>
      <w:r>
        <w:rPr>
          <w:noProof/>
        </w:rPr>
        <w:fldChar w:fldCharType="begin"/>
      </w:r>
      <w:r>
        <w:rPr>
          <w:noProof/>
        </w:rPr>
        <w:instrText xml:space="preserve"> PAGEREF _Toc367619430 \h </w:instrText>
      </w:r>
      <w:r>
        <w:rPr>
          <w:noProof/>
        </w:rPr>
      </w:r>
      <w:r>
        <w:rPr>
          <w:noProof/>
        </w:rPr>
        <w:fldChar w:fldCharType="separate"/>
      </w:r>
      <w:r>
        <w:rPr>
          <w:noProof/>
        </w:rPr>
        <w:t>23</w:t>
      </w:r>
      <w:r>
        <w:rPr>
          <w:noProof/>
        </w:rPr>
        <w:fldChar w:fldCharType="end"/>
      </w:r>
    </w:p>
    <w:p w14:paraId="1481B55F" w14:textId="77777777" w:rsidR="00A1719D" w:rsidRDefault="00A1719D">
      <w:pPr>
        <w:pStyle w:val="TOC2"/>
        <w:tabs>
          <w:tab w:val="right" w:leader="dot" w:pos="8630"/>
        </w:tabs>
        <w:rPr>
          <w:noProof/>
          <w:sz w:val="24"/>
          <w:szCs w:val="24"/>
          <w:lang w:eastAsia="ja-JP"/>
        </w:rPr>
      </w:pPr>
      <w:r>
        <w:rPr>
          <w:noProof/>
        </w:rPr>
        <w:t>4.1.  Comunicación Cliente-Servidor</w:t>
      </w:r>
      <w:r>
        <w:rPr>
          <w:noProof/>
        </w:rPr>
        <w:tab/>
      </w:r>
      <w:r>
        <w:rPr>
          <w:noProof/>
        </w:rPr>
        <w:fldChar w:fldCharType="begin"/>
      </w:r>
      <w:r>
        <w:rPr>
          <w:noProof/>
        </w:rPr>
        <w:instrText xml:space="preserve"> PAGEREF _Toc367619431 \h </w:instrText>
      </w:r>
      <w:r>
        <w:rPr>
          <w:noProof/>
        </w:rPr>
      </w:r>
      <w:r>
        <w:rPr>
          <w:noProof/>
        </w:rPr>
        <w:fldChar w:fldCharType="separate"/>
      </w:r>
      <w:r>
        <w:rPr>
          <w:noProof/>
        </w:rPr>
        <w:t>23</w:t>
      </w:r>
      <w:r>
        <w:rPr>
          <w:noProof/>
        </w:rPr>
        <w:fldChar w:fldCharType="end"/>
      </w:r>
    </w:p>
    <w:p w14:paraId="4F17A9CB" w14:textId="77777777" w:rsidR="00A1719D" w:rsidRDefault="00A1719D">
      <w:pPr>
        <w:pStyle w:val="TOC3"/>
        <w:tabs>
          <w:tab w:val="right" w:leader="dot" w:pos="8630"/>
        </w:tabs>
        <w:rPr>
          <w:i w:val="0"/>
          <w:noProof/>
          <w:sz w:val="24"/>
          <w:szCs w:val="24"/>
          <w:lang w:eastAsia="ja-JP"/>
        </w:rPr>
      </w:pPr>
      <w:r>
        <w:rPr>
          <w:noProof/>
        </w:rPr>
        <w:t>4.1.1.  Servidor</w:t>
      </w:r>
      <w:r>
        <w:rPr>
          <w:noProof/>
        </w:rPr>
        <w:tab/>
      </w:r>
      <w:r>
        <w:rPr>
          <w:noProof/>
        </w:rPr>
        <w:fldChar w:fldCharType="begin"/>
      </w:r>
      <w:r>
        <w:rPr>
          <w:noProof/>
        </w:rPr>
        <w:instrText xml:space="preserve"> PAGEREF _Toc367619432 \h </w:instrText>
      </w:r>
      <w:r>
        <w:rPr>
          <w:noProof/>
        </w:rPr>
      </w:r>
      <w:r>
        <w:rPr>
          <w:noProof/>
        </w:rPr>
        <w:fldChar w:fldCharType="separate"/>
      </w:r>
      <w:r>
        <w:rPr>
          <w:noProof/>
        </w:rPr>
        <w:t>23</w:t>
      </w:r>
      <w:r>
        <w:rPr>
          <w:noProof/>
        </w:rPr>
        <w:fldChar w:fldCharType="end"/>
      </w:r>
    </w:p>
    <w:p w14:paraId="59D9B7FF" w14:textId="77777777" w:rsidR="00A1719D" w:rsidRDefault="00A1719D">
      <w:pPr>
        <w:pStyle w:val="TOC3"/>
        <w:tabs>
          <w:tab w:val="right" w:leader="dot" w:pos="8630"/>
        </w:tabs>
        <w:rPr>
          <w:i w:val="0"/>
          <w:noProof/>
          <w:sz w:val="24"/>
          <w:szCs w:val="24"/>
          <w:lang w:eastAsia="ja-JP"/>
        </w:rPr>
      </w:pPr>
      <w:r>
        <w:rPr>
          <w:noProof/>
        </w:rPr>
        <w:t>4.1.2.  Cliente</w:t>
      </w:r>
      <w:r>
        <w:rPr>
          <w:noProof/>
        </w:rPr>
        <w:tab/>
      </w:r>
      <w:r>
        <w:rPr>
          <w:noProof/>
        </w:rPr>
        <w:fldChar w:fldCharType="begin"/>
      </w:r>
      <w:r>
        <w:rPr>
          <w:noProof/>
        </w:rPr>
        <w:instrText xml:space="preserve"> PAGEREF _Toc367619433 \h </w:instrText>
      </w:r>
      <w:r>
        <w:rPr>
          <w:noProof/>
        </w:rPr>
      </w:r>
      <w:r>
        <w:rPr>
          <w:noProof/>
        </w:rPr>
        <w:fldChar w:fldCharType="separate"/>
      </w:r>
      <w:r>
        <w:rPr>
          <w:noProof/>
        </w:rPr>
        <w:t>24</w:t>
      </w:r>
      <w:r>
        <w:rPr>
          <w:noProof/>
        </w:rPr>
        <w:fldChar w:fldCharType="end"/>
      </w:r>
    </w:p>
    <w:p w14:paraId="10749705" w14:textId="77777777" w:rsidR="00A1719D" w:rsidRDefault="00A1719D">
      <w:pPr>
        <w:pStyle w:val="TOC3"/>
        <w:tabs>
          <w:tab w:val="right" w:leader="dot" w:pos="8630"/>
        </w:tabs>
        <w:rPr>
          <w:i w:val="0"/>
          <w:noProof/>
          <w:sz w:val="24"/>
          <w:szCs w:val="24"/>
          <w:lang w:eastAsia="ja-JP"/>
        </w:rPr>
      </w:pPr>
      <w:r>
        <w:rPr>
          <w:noProof/>
        </w:rPr>
        <w:t>4.1.3  Ejecución del servidor</w:t>
      </w:r>
      <w:r>
        <w:rPr>
          <w:noProof/>
        </w:rPr>
        <w:tab/>
      </w:r>
      <w:r>
        <w:rPr>
          <w:noProof/>
        </w:rPr>
        <w:fldChar w:fldCharType="begin"/>
      </w:r>
      <w:r>
        <w:rPr>
          <w:noProof/>
        </w:rPr>
        <w:instrText xml:space="preserve"> PAGEREF _Toc367619434 \h </w:instrText>
      </w:r>
      <w:r>
        <w:rPr>
          <w:noProof/>
        </w:rPr>
      </w:r>
      <w:r>
        <w:rPr>
          <w:noProof/>
        </w:rPr>
        <w:fldChar w:fldCharType="separate"/>
      </w:r>
      <w:r>
        <w:rPr>
          <w:noProof/>
        </w:rPr>
        <w:t>24</w:t>
      </w:r>
      <w:r>
        <w:rPr>
          <w:noProof/>
        </w:rPr>
        <w:fldChar w:fldCharType="end"/>
      </w:r>
    </w:p>
    <w:p w14:paraId="63D24513" w14:textId="77777777" w:rsidR="00A1719D" w:rsidRDefault="00A1719D">
      <w:pPr>
        <w:pStyle w:val="TOC2"/>
        <w:tabs>
          <w:tab w:val="right" w:leader="dot" w:pos="8630"/>
        </w:tabs>
        <w:rPr>
          <w:noProof/>
          <w:sz w:val="24"/>
          <w:szCs w:val="24"/>
          <w:lang w:eastAsia="ja-JP"/>
        </w:rPr>
      </w:pPr>
      <w:r>
        <w:rPr>
          <w:noProof/>
        </w:rPr>
        <w:t>4.2.  SQLite</w:t>
      </w:r>
      <w:r>
        <w:rPr>
          <w:noProof/>
        </w:rPr>
        <w:tab/>
      </w:r>
      <w:r>
        <w:rPr>
          <w:noProof/>
        </w:rPr>
        <w:fldChar w:fldCharType="begin"/>
      </w:r>
      <w:r>
        <w:rPr>
          <w:noProof/>
        </w:rPr>
        <w:instrText xml:space="preserve"> PAGEREF _Toc367619435 \h </w:instrText>
      </w:r>
      <w:r>
        <w:rPr>
          <w:noProof/>
        </w:rPr>
      </w:r>
      <w:r>
        <w:rPr>
          <w:noProof/>
        </w:rPr>
        <w:fldChar w:fldCharType="separate"/>
      </w:r>
      <w:r>
        <w:rPr>
          <w:noProof/>
        </w:rPr>
        <w:t>24</w:t>
      </w:r>
      <w:r>
        <w:rPr>
          <w:noProof/>
        </w:rPr>
        <w:fldChar w:fldCharType="end"/>
      </w:r>
    </w:p>
    <w:p w14:paraId="14B0D4D4" w14:textId="77777777" w:rsidR="00A1719D" w:rsidRDefault="00A1719D">
      <w:pPr>
        <w:pStyle w:val="TOC3"/>
        <w:tabs>
          <w:tab w:val="right" w:leader="dot" w:pos="8630"/>
        </w:tabs>
        <w:rPr>
          <w:i w:val="0"/>
          <w:noProof/>
          <w:sz w:val="24"/>
          <w:szCs w:val="24"/>
          <w:lang w:eastAsia="ja-JP"/>
        </w:rPr>
      </w:pPr>
      <w:r>
        <w:rPr>
          <w:noProof/>
        </w:rPr>
        <w:t>4.2.1.  Instalación de SQLite</w:t>
      </w:r>
      <w:r>
        <w:rPr>
          <w:noProof/>
        </w:rPr>
        <w:tab/>
      </w:r>
      <w:r>
        <w:rPr>
          <w:noProof/>
        </w:rPr>
        <w:fldChar w:fldCharType="begin"/>
      </w:r>
      <w:r>
        <w:rPr>
          <w:noProof/>
        </w:rPr>
        <w:instrText xml:space="preserve"> PAGEREF _Toc367619436 \h </w:instrText>
      </w:r>
      <w:r>
        <w:rPr>
          <w:noProof/>
        </w:rPr>
      </w:r>
      <w:r>
        <w:rPr>
          <w:noProof/>
        </w:rPr>
        <w:fldChar w:fldCharType="separate"/>
      </w:r>
      <w:r>
        <w:rPr>
          <w:noProof/>
        </w:rPr>
        <w:t>24</w:t>
      </w:r>
      <w:r>
        <w:rPr>
          <w:noProof/>
        </w:rPr>
        <w:fldChar w:fldCharType="end"/>
      </w:r>
    </w:p>
    <w:p w14:paraId="5EE18435" w14:textId="77777777" w:rsidR="00A1719D" w:rsidRDefault="00A1719D">
      <w:pPr>
        <w:pStyle w:val="TOC3"/>
        <w:tabs>
          <w:tab w:val="right" w:leader="dot" w:pos="8630"/>
        </w:tabs>
        <w:rPr>
          <w:i w:val="0"/>
          <w:noProof/>
          <w:sz w:val="24"/>
          <w:szCs w:val="24"/>
          <w:lang w:eastAsia="ja-JP"/>
        </w:rPr>
      </w:pPr>
      <w:r>
        <w:rPr>
          <w:noProof/>
        </w:rPr>
        <w:t>4.2.2  Compatibilidad con el Servidor</w:t>
      </w:r>
      <w:r>
        <w:rPr>
          <w:noProof/>
        </w:rPr>
        <w:tab/>
      </w:r>
      <w:r>
        <w:rPr>
          <w:noProof/>
        </w:rPr>
        <w:fldChar w:fldCharType="begin"/>
      </w:r>
      <w:r>
        <w:rPr>
          <w:noProof/>
        </w:rPr>
        <w:instrText xml:space="preserve"> PAGEREF _Toc367619437 \h </w:instrText>
      </w:r>
      <w:r>
        <w:rPr>
          <w:noProof/>
        </w:rPr>
      </w:r>
      <w:r>
        <w:rPr>
          <w:noProof/>
        </w:rPr>
        <w:fldChar w:fldCharType="separate"/>
      </w:r>
      <w:r>
        <w:rPr>
          <w:noProof/>
        </w:rPr>
        <w:t>25</w:t>
      </w:r>
      <w:r>
        <w:rPr>
          <w:noProof/>
        </w:rPr>
        <w:fldChar w:fldCharType="end"/>
      </w:r>
    </w:p>
    <w:p w14:paraId="0C99D221" w14:textId="77777777" w:rsidR="00A1719D" w:rsidRDefault="00A1719D">
      <w:pPr>
        <w:pStyle w:val="TOC2"/>
        <w:tabs>
          <w:tab w:val="right" w:leader="dot" w:pos="8630"/>
        </w:tabs>
        <w:rPr>
          <w:noProof/>
          <w:sz w:val="24"/>
          <w:szCs w:val="24"/>
          <w:lang w:eastAsia="ja-JP"/>
        </w:rPr>
      </w:pPr>
      <w:r>
        <w:rPr>
          <w:noProof/>
        </w:rPr>
        <w:t>4.3.  Funciones</w:t>
      </w:r>
      <w:r>
        <w:rPr>
          <w:noProof/>
        </w:rPr>
        <w:tab/>
      </w:r>
      <w:r>
        <w:rPr>
          <w:noProof/>
        </w:rPr>
        <w:fldChar w:fldCharType="begin"/>
      </w:r>
      <w:r>
        <w:rPr>
          <w:noProof/>
        </w:rPr>
        <w:instrText xml:space="preserve"> PAGEREF _Toc367619438 \h </w:instrText>
      </w:r>
      <w:r>
        <w:rPr>
          <w:noProof/>
        </w:rPr>
      </w:r>
      <w:r>
        <w:rPr>
          <w:noProof/>
        </w:rPr>
        <w:fldChar w:fldCharType="separate"/>
      </w:r>
      <w:r>
        <w:rPr>
          <w:noProof/>
        </w:rPr>
        <w:t>26</w:t>
      </w:r>
      <w:r>
        <w:rPr>
          <w:noProof/>
        </w:rPr>
        <w:fldChar w:fldCharType="end"/>
      </w:r>
    </w:p>
    <w:p w14:paraId="041EEC8C" w14:textId="77777777" w:rsidR="00A1719D" w:rsidRDefault="00A1719D">
      <w:pPr>
        <w:pStyle w:val="TOC3"/>
        <w:tabs>
          <w:tab w:val="right" w:leader="dot" w:pos="8630"/>
        </w:tabs>
        <w:rPr>
          <w:i w:val="0"/>
          <w:noProof/>
          <w:sz w:val="24"/>
          <w:szCs w:val="24"/>
          <w:lang w:eastAsia="ja-JP"/>
        </w:rPr>
      </w:pPr>
      <w:r>
        <w:rPr>
          <w:noProof/>
        </w:rPr>
        <w:t>4.3.1.  Obtener pacientes</w:t>
      </w:r>
      <w:r>
        <w:rPr>
          <w:noProof/>
        </w:rPr>
        <w:tab/>
      </w:r>
      <w:r>
        <w:rPr>
          <w:noProof/>
        </w:rPr>
        <w:fldChar w:fldCharType="begin"/>
      </w:r>
      <w:r>
        <w:rPr>
          <w:noProof/>
        </w:rPr>
        <w:instrText xml:space="preserve"> PAGEREF _Toc367619439 \h </w:instrText>
      </w:r>
      <w:r>
        <w:rPr>
          <w:noProof/>
        </w:rPr>
      </w:r>
      <w:r>
        <w:rPr>
          <w:noProof/>
        </w:rPr>
        <w:fldChar w:fldCharType="separate"/>
      </w:r>
      <w:r>
        <w:rPr>
          <w:noProof/>
        </w:rPr>
        <w:t>26</w:t>
      </w:r>
      <w:r>
        <w:rPr>
          <w:noProof/>
        </w:rPr>
        <w:fldChar w:fldCharType="end"/>
      </w:r>
    </w:p>
    <w:p w14:paraId="31655EF2" w14:textId="77777777" w:rsidR="00A1719D" w:rsidRDefault="00A1719D">
      <w:pPr>
        <w:pStyle w:val="TOC3"/>
        <w:tabs>
          <w:tab w:val="right" w:leader="dot" w:pos="8630"/>
        </w:tabs>
        <w:rPr>
          <w:i w:val="0"/>
          <w:noProof/>
          <w:sz w:val="24"/>
          <w:szCs w:val="24"/>
          <w:lang w:eastAsia="ja-JP"/>
        </w:rPr>
      </w:pPr>
      <w:r>
        <w:rPr>
          <w:noProof/>
        </w:rPr>
        <w:t>4.3.2.  Borrar Paciente</w:t>
      </w:r>
      <w:r>
        <w:rPr>
          <w:noProof/>
        </w:rPr>
        <w:tab/>
      </w:r>
      <w:r>
        <w:rPr>
          <w:noProof/>
        </w:rPr>
        <w:fldChar w:fldCharType="begin"/>
      </w:r>
      <w:r>
        <w:rPr>
          <w:noProof/>
        </w:rPr>
        <w:instrText xml:space="preserve"> PAGEREF _Toc367619440 \h </w:instrText>
      </w:r>
      <w:r>
        <w:rPr>
          <w:noProof/>
        </w:rPr>
      </w:r>
      <w:r>
        <w:rPr>
          <w:noProof/>
        </w:rPr>
        <w:fldChar w:fldCharType="separate"/>
      </w:r>
      <w:r>
        <w:rPr>
          <w:noProof/>
        </w:rPr>
        <w:t>28</w:t>
      </w:r>
      <w:r>
        <w:rPr>
          <w:noProof/>
        </w:rPr>
        <w:fldChar w:fldCharType="end"/>
      </w:r>
    </w:p>
    <w:p w14:paraId="18F84A93" w14:textId="77777777" w:rsidR="00A1719D" w:rsidRDefault="00A1719D">
      <w:pPr>
        <w:pStyle w:val="TOC3"/>
        <w:tabs>
          <w:tab w:val="right" w:leader="dot" w:pos="8630"/>
        </w:tabs>
        <w:rPr>
          <w:i w:val="0"/>
          <w:noProof/>
          <w:sz w:val="24"/>
          <w:szCs w:val="24"/>
          <w:lang w:eastAsia="ja-JP"/>
        </w:rPr>
      </w:pPr>
      <w:r>
        <w:rPr>
          <w:noProof/>
        </w:rPr>
        <w:t>4.3.3.  Añadir un Paciente</w:t>
      </w:r>
      <w:r>
        <w:rPr>
          <w:noProof/>
        </w:rPr>
        <w:tab/>
      </w:r>
      <w:r>
        <w:rPr>
          <w:noProof/>
        </w:rPr>
        <w:fldChar w:fldCharType="begin"/>
      </w:r>
      <w:r>
        <w:rPr>
          <w:noProof/>
        </w:rPr>
        <w:instrText xml:space="preserve"> PAGEREF _Toc367619441 \h </w:instrText>
      </w:r>
      <w:r>
        <w:rPr>
          <w:noProof/>
        </w:rPr>
      </w:r>
      <w:r>
        <w:rPr>
          <w:noProof/>
        </w:rPr>
        <w:fldChar w:fldCharType="separate"/>
      </w:r>
      <w:r>
        <w:rPr>
          <w:noProof/>
        </w:rPr>
        <w:t>31</w:t>
      </w:r>
      <w:r>
        <w:rPr>
          <w:noProof/>
        </w:rPr>
        <w:fldChar w:fldCharType="end"/>
      </w:r>
    </w:p>
    <w:p w14:paraId="0851A905" w14:textId="77777777" w:rsidR="00A1719D" w:rsidRDefault="00A1719D">
      <w:pPr>
        <w:pStyle w:val="TOC3"/>
        <w:tabs>
          <w:tab w:val="right" w:leader="dot" w:pos="8630"/>
        </w:tabs>
        <w:rPr>
          <w:i w:val="0"/>
          <w:noProof/>
          <w:sz w:val="24"/>
          <w:szCs w:val="24"/>
          <w:lang w:eastAsia="ja-JP"/>
        </w:rPr>
      </w:pPr>
      <w:r>
        <w:rPr>
          <w:noProof/>
        </w:rPr>
        <w:t>4.3.4.  Obtener datos de movimiento de un paciente</w:t>
      </w:r>
      <w:r>
        <w:rPr>
          <w:noProof/>
        </w:rPr>
        <w:tab/>
      </w:r>
      <w:r>
        <w:rPr>
          <w:noProof/>
        </w:rPr>
        <w:fldChar w:fldCharType="begin"/>
      </w:r>
      <w:r>
        <w:rPr>
          <w:noProof/>
        </w:rPr>
        <w:instrText xml:space="preserve"> PAGEREF _Toc367619442 \h </w:instrText>
      </w:r>
      <w:r>
        <w:rPr>
          <w:noProof/>
        </w:rPr>
      </w:r>
      <w:r>
        <w:rPr>
          <w:noProof/>
        </w:rPr>
        <w:fldChar w:fldCharType="separate"/>
      </w:r>
      <w:r>
        <w:rPr>
          <w:noProof/>
        </w:rPr>
        <w:t>33</w:t>
      </w:r>
      <w:r>
        <w:rPr>
          <w:noProof/>
        </w:rPr>
        <w:fldChar w:fldCharType="end"/>
      </w:r>
    </w:p>
    <w:p w14:paraId="3FCDE076" w14:textId="77777777" w:rsidR="00A1719D" w:rsidRDefault="00A1719D">
      <w:pPr>
        <w:pStyle w:val="TOC3"/>
        <w:tabs>
          <w:tab w:val="right" w:leader="dot" w:pos="8630"/>
        </w:tabs>
        <w:rPr>
          <w:i w:val="0"/>
          <w:noProof/>
          <w:sz w:val="24"/>
          <w:szCs w:val="24"/>
          <w:lang w:eastAsia="ja-JP"/>
        </w:rPr>
      </w:pPr>
      <w:r>
        <w:rPr>
          <w:noProof/>
        </w:rPr>
        <w:t>4.3.5.  Añadir datos de movimiento</w:t>
      </w:r>
      <w:r>
        <w:rPr>
          <w:noProof/>
        </w:rPr>
        <w:tab/>
      </w:r>
      <w:r>
        <w:rPr>
          <w:noProof/>
        </w:rPr>
        <w:fldChar w:fldCharType="begin"/>
      </w:r>
      <w:r>
        <w:rPr>
          <w:noProof/>
        </w:rPr>
        <w:instrText xml:space="preserve"> PAGEREF _Toc367619443 \h </w:instrText>
      </w:r>
      <w:r>
        <w:rPr>
          <w:noProof/>
        </w:rPr>
      </w:r>
      <w:r>
        <w:rPr>
          <w:noProof/>
        </w:rPr>
        <w:fldChar w:fldCharType="separate"/>
      </w:r>
      <w:r>
        <w:rPr>
          <w:noProof/>
        </w:rPr>
        <w:t>36</w:t>
      </w:r>
      <w:r>
        <w:rPr>
          <w:noProof/>
        </w:rPr>
        <w:fldChar w:fldCharType="end"/>
      </w:r>
    </w:p>
    <w:p w14:paraId="5828D8D2" w14:textId="77777777" w:rsidR="00A1719D" w:rsidRDefault="00A1719D">
      <w:pPr>
        <w:pStyle w:val="TOC3"/>
        <w:tabs>
          <w:tab w:val="right" w:leader="dot" w:pos="8630"/>
        </w:tabs>
        <w:rPr>
          <w:i w:val="0"/>
          <w:noProof/>
          <w:sz w:val="24"/>
          <w:szCs w:val="24"/>
          <w:lang w:eastAsia="ja-JP"/>
        </w:rPr>
      </w:pPr>
      <w:r>
        <w:rPr>
          <w:noProof/>
        </w:rPr>
        <w:t>4.3.6.  Borrar un sesión de movimientos</w:t>
      </w:r>
      <w:r>
        <w:rPr>
          <w:noProof/>
        </w:rPr>
        <w:tab/>
      </w:r>
      <w:r>
        <w:rPr>
          <w:noProof/>
        </w:rPr>
        <w:fldChar w:fldCharType="begin"/>
      </w:r>
      <w:r>
        <w:rPr>
          <w:noProof/>
        </w:rPr>
        <w:instrText xml:space="preserve"> PAGEREF _Toc367619444 \h </w:instrText>
      </w:r>
      <w:r>
        <w:rPr>
          <w:noProof/>
        </w:rPr>
      </w:r>
      <w:r>
        <w:rPr>
          <w:noProof/>
        </w:rPr>
        <w:fldChar w:fldCharType="separate"/>
      </w:r>
      <w:r>
        <w:rPr>
          <w:noProof/>
        </w:rPr>
        <w:t>39</w:t>
      </w:r>
      <w:r>
        <w:rPr>
          <w:noProof/>
        </w:rPr>
        <w:fldChar w:fldCharType="end"/>
      </w:r>
    </w:p>
    <w:p w14:paraId="3212D4D8" w14:textId="77777777" w:rsidR="00A1719D" w:rsidRDefault="00A1719D">
      <w:pPr>
        <w:pStyle w:val="TOC1"/>
        <w:tabs>
          <w:tab w:val="right" w:leader="dot" w:pos="8630"/>
        </w:tabs>
        <w:rPr>
          <w:rFonts w:asciiTheme="minorHAnsi" w:hAnsiTheme="minorHAnsi"/>
          <w:b w:val="0"/>
          <w:noProof/>
          <w:color w:val="auto"/>
          <w:lang w:eastAsia="ja-JP"/>
        </w:rPr>
      </w:pPr>
      <w:r>
        <w:rPr>
          <w:noProof/>
        </w:rPr>
        <w:lastRenderedPageBreak/>
        <w:t>Pruebas</w:t>
      </w:r>
      <w:r>
        <w:rPr>
          <w:noProof/>
        </w:rPr>
        <w:tab/>
      </w:r>
      <w:r>
        <w:rPr>
          <w:noProof/>
        </w:rPr>
        <w:fldChar w:fldCharType="begin"/>
      </w:r>
      <w:r>
        <w:rPr>
          <w:noProof/>
        </w:rPr>
        <w:instrText xml:space="preserve"> PAGEREF _Toc367619445 \h </w:instrText>
      </w:r>
      <w:r>
        <w:rPr>
          <w:noProof/>
        </w:rPr>
      </w:r>
      <w:r>
        <w:rPr>
          <w:noProof/>
        </w:rPr>
        <w:fldChar w:fldCharType="separate"/>
      </w:r>
      <w:r>
        <w:rPr>
          <w:noProof/>
        </w:rPr>
        <w:t>41</w:t>
      </w:r>
      <w:r>
        <w:rPr>
          <w:noProof/>
        </w:rPr>
        <w:fldChar w:fldCharType="end"/>
      </w:r>
    </w:p>
    <w:p w14:paraId="177C332B" w14:textId="77777777" w:rsidR="00A1719D" w:rsidRDefault="00A1719D">
      <w:pPr>
        <w:pStyle w:val="TOC1"/>
        <w:tabs>
          <w:tab w:val="right" w:leader="dot" w:pos="8630"/>
        </w:tabs>
        <w:rPr>
          <w:rFonts w:asciiTheme="minorHAnsi" w:hAnsiTheme="minorHAnsi"/>
          <w:b w:val="0"/>
          <w:noProof/>
          <w:color w:val="auto"/>
          <w:lang w:eastAsia="ja-JP"/>
        </w:rPr>
      </w:pPr>
      <w:r>
        <w:rPr>
          <w:noProof/>
        </w:rPr>
        <w:t>Resultados y conclusiones</w:t>
      </w:r>
      <w:r>
        <w:rPr>
          <w:noProof/>
        </w:rPr>
        <w:tab/>
      </w:r>
      <w:r>
        <w:rPr>
          <w:noProof/>
        </w:rPr>
        <w:fldChar w:fldCharType="begin"/>
      </w:r>
      <w:r>
        <w:rPr>
          <w:noProof/>
        </w:rPr>
        <w:instrText xml:space="preserve"> PAGEREF _Toc367619446 \h </w:instrText>
      </w:r>
      <w:r>
        <w:rPr>
          <w:noProof/>
        </w:rPr>
      </w:r>
      <w:r>
        <w:rPr>
          <w:noProof/>
        </w:rPr>
        <w:fldChar w:fldCharType="separate"/>
      </w:r>
      <w:r>
        <w:rPr>
          <w:noProof/>
        </w:rPr>
        <w:t>41</w:t>
      </w:r>
      <w:r>
        <w:rPr>
          <w:noProof/>
        </w:rPr>
        <w:fldChar w:fldCharType="end"/>
      </w:r>
    </w:p>
    <w:p w14:paraId="1F6E63D0" w14:textId="5195F34B" w:rsidR="00E653AA" w:rsidRPr="0040221C" w:rsidRDefault="006C174E" w:rsidP="00522970">
      <w:pPr>
        <w:pStyle w:val="TOC1"/>
        <w:tabs>
          <w:tab w:val="right" w:leader="dot" w:pos="8630"/>
        </w:tabs>
        <w:rPr>
          <w:sz w:val="36"/>
          <w:szCs w:val="36"/>
        </w:rPr>
      </w:pPr>
      <w:r>
        <w:rPr>
          <w:rFonts w:asciiTheme="minorHAnsi" w:hAnsiTheme="minorHAnsi"/>
          <w:caps/>
          <w:color w:val="auto"/>
          <w:sz w:val="36"/>
          <w:szCs w:val="36"/>
          <w:u w:val="single"/>
        </w:rPr>
        <w:fldChar w:fldCharType="end"/>
      </w:r>
    </w:p>
    <w:p w14:paraId="6B880286" w14:textId="2D8480A8" w:rsidR="00D51A6F" w:rsidRPr="0040221C" w:rsidRDefault="000365A9" w:rsidP="000365A9">
      <w:pPr>
        <w:pStyle w:val="Heading1"/>
      </w:pPr>
      <w:bookmarkStart w:id="27" w:name="_Toc364792184"/>
      <w:bookmarkStart w:id="28" w:name="_Toc366229201"/>
      <w:bookmarkStart w:id="29" w:name="_Toc367619400"/>
      <w:r>
        <w:t xml:space="preserve">1.  </w:t>
      </w:r>
      <w:r w:rsidR="00D51A6F" w:rsidRPr="0040221C">
        <w:t>Introducción</w:t>
      </w:r>
      <w:bookmarkEnd w:id="27"/>
      <w:bookmarkEnd w:id="28"/>
      <w:bookmarkEnd w:id="29"/>
    </w:p>
    <w:p w14:paraId="5BD5B900" w14:textId="4F488479" w:rsidR="00D51A6F" w:rsidRPr="0040221C" w:rsidRDefault="000365A9" w:rsidP="00D51A6F">
      <w:pPr>
        <w:pStyle w:val="Heading2"/>
      </w:pPr>
      <w:bookmarkStart w:id="30" w:name="_Toc364792185"/>
      <w:bookmarkStart w:id="31" w:name="_Toc366229202"/>
      <w:bookmarkStart w:id="32" w:name="_Toc367619401"/>
      <w:r>
        <w:t xml:space="preserve">1.1.  </w:t>
      </w:r>
      <w:r w:rsidR="00D51A6F" w:rsidRPr="0040221C">
        <w:t>Funcionamiento de la aplicación web</w:t>
      </w:r>
      <w:bookmarkEnd w:id="30"/>
      <w:bookmarkEnd w:id="31"/>
      <w:bookmarkEnd w:id="32"/>
    </w:p>
    <w:p w14:paraId="31272B9D" w14:textId="77777777" w:rsidR="000B6B32" w:rsidRPr="0040221C" w:rsidRDefault="000B6B32" w:rsidP="000B6B32"/>
    <w:p w14:paraId="46C0EE1E" w14:textId="65F08D81" w:rsidR="000B6B32" w:rsidRPr="0040221C" w:rsidRDefault="000B6B32" w:rsidP="000B6B32">
      <w:r w:rsidRPr="0040221C">
        <w:t>El objetivo de esta aplicación web es facil</w:t>
      </w:r>
      <w:r w:rsidR="003B7083">
        <w:t>itar el acceso y visualización de</w:t>
      </w:r>
      <w:r w:rsidRPr="0040221C">
        <w:t xml:space="preserve"> datos de</w:t>
      </w:r>
      <w:r w:rsidR="003B7083">
        <w:t xml:space="preserve"> movimientos</w:t>
      </w:r>
      <w:r w:rsidR="00F358BF">
        <w:t xml:space="preserve"> cervicales</w:t>
      </w:r>
      <w:r w:rsidR="003B7083">
        <w:t xml:space="preserve"> de</w:t>
      </w:r>
      <w:r w:rsidRPr="0040221C">
        <w:t xml:space="preserve"> pacientes.</w:t>
      </w:r>
    </w:p>
    <w:p w14:paraId="727BC4B2" w14:textId="1E1E51C7" w:rsidR="000B6B32" w:rsidRPr="0040221C" w:rsidRDefault="000B6B32" w:rsidP="000B6B32">
      <w:r w:rsidRPr="0040221C">
        <w:t>La página permite el acceso a una base de datos de pacientes</w:t>
      </w:r>
      <w:r w:rsidR="007C080F">
        <w:t xml:space="preserve"> donde se almacena un listado de pacientes y de movimientos. De dicha base de datos podemos consultar movimientos cervicales en todos los planos y observar </w:t>
      </w:r>
      <w:r w:rsidRPr="0040221C">
        <w:t>la evolución con el tiempo de estos movimientos</w:t>
      </w:r>
      <w:r w:rsidR="007C080F">
        <w:t xml:space="preserve"> y comprobar</w:t>
      </w:r>
      <w:r w:rsidRPr="0040221C">
        <w:t xml:space="preserve"> si están dentro d</w:t>
      </w:r>
      <w:r w:rsidR="003B7083">
        <w:t>e unos parámetros de normalidad, dependiendo del sexo del paciente</w:t>
      </w:r>
      <w:r w:rsidR="007C080F">
        <w:t>, ya que cada sexo tiene rangos de movilidad cervical distintos</w:t>
      </w:r>
    </w:p>
    <w:p w14:paraId="3B7E2191" w14:textId="471AB1E8" w:rsidR="0022745C" w:rsidRDefault="000B6B32" w:rsidP="000B6B32">
      <w:pPr>
        <w:rPr>
          <w:ins w:id="33" w:author="Borja Gonzalez" w:date="2017-09-07T11:32:00Z"/>
        </w:rPr>
      </w:pPr>
      <w:r w:rsidRPr="0040221C">
        <w:t>En la sección de pacientes se listarán todos los pacientes disponibles</w:t>
      </w:r>
      <w:r w:rsidR="0022745C">
        <w:t xml:space="preserve">, pudiendo visualizar su nombre y apellidos, a demás de tener la opción de añadir o borrar pacientes </w:t>
      </w:r>
      <w:r w:rsidRPr="0040221C">
        <w:t xml:space="preserve"> y podremos acceder a sus datos presionando en el icono del gráfico de</w:t>
      </w:r>
      <w:ins w:id="34" w:author="Borja Gonzalez" w:date="2017-09-08T16:17:00Z">
        <w:r w:rsidR="00333F5F">
          <w:t xml:space="preserve"> </w:t>
        </w:r>
      </w:ins>
      <w:r w:rsidRPr="0040221C">
        <w:t xml:space="preserve">cada paciente. </w:t>
      </w:r>
    </w:p>
    <w:p w14:paraId="1135CBAA" w14:textId="78644DC2" w:rsidR="000B6B32" w:rsidRPr="0040221C" w:rsidRDefault="0022745C" w:rsidP="000B6B32">
      <w:r>
        <w:t>En la sección de datos de cada paciente, estará disponible un set de movimientos, que incluye los movimientos en los planos Transversal, Coronal y Sagital, con una fecha asociada que corresponde a la fecha de la medición</w:t>
      </w:r>
      <w:r w:rsidR="00D9065B">
        <w:t xml:space="preserve">. Se podrá consultar cada movimiento por separado en forma de gráfico. Además se podrá visualizar, en forma de gráfico, la evolución de cada movimiento a medida que pasa el tiempo. En el gráfico de evolución </w:t>
      </w:r>
      <w:r w:rsidR="00D16488">
        <w:t>habrá disponible unos valores de normalidad para que sea posible observar si el paciente entra dentro de dichos valores.</w:t>
      </w:r>
      <w:r w:rsidR="007C080F">
        <w:t xml:space="preserve"> Se podrán añadir y borrar sets de movimientos, teniendo en cuenta que para añadir un set de movimientos habrá que seleccionar un archivo local que se del tipo CSV, ya que solo se aceptan este tipo de archivos, y asociar una fecha de medición a este set de movimientos con la hora incluida por si hubiese más de una medición diaria.</w:t>
      </w:r>
    </w:p>
    <w:p w14:paraId="6627EA72" w14:textId="77777777" w:rsidR="00333F5F" w:rsidRDefault="00333F5F" w:rsidP="00D51A6F">
      <w:pPr>
        <w:pStyle w:val="Heading1"/>
      </w:pPr>
      <w:bookmarkStart w:id="35" w:name="_Toc366229203"/>
    </w:p>
    <w:p w14:paraId="57D2FAEB" w14:textId="2C0EEED3" w:rsidR="00D51A6F" w:rsidRDefault="000365A9" w:rsidP="00D51A6F">
      <w:pPr>
        <w:pStyle w:val="Heading1"/>
      </w:pPr>
      <w:bookmarkStart w:id="36" w:name="_Toc367619402"/>
      <w:r>
        <w:t xml:space="preserve">2.  </w:t>
      </w:r>
      <w:r w:rsidR="00E653AA" w:rsidRPr="0040221C">
        <w:t>Estado del arte</w:t>
      </w:r>
      <w:bookmarkEnd w:id="35"/>
      <w:bookmarkEnd w:id="36"/>
    </w:p>
    <w:p w14:paraId="21870265" w14:textId="77777777" w:rsidR="00BD1DD1" w:rsidRDefault="00BD1DD1" w:rsidP="00877555"/>
    <w:p w14:paraId="5373A99B" w14:textId="53ECD876" w:rsidR="00BD1DD1" w:rsidRDefault="000365A9" w:rsidP="0028735F">
      <w:pPr>
        <w:pStyle w:val="Heading2"/>
      </w:pPr>
      <w:bookmarkStart w:id="37" w:name="_Toc367619403"/>
      <w:r>
        <w:t xml:space="preserve">2.1.  </w:t>
      </w:r>
      <w:r w:rsidR="00BD1DD1">
        <w:t>Diseño de web estático</w:t>
      </w:r>
      <w:bookmarkEnd w:id="37"/>
    </w:p>
    <w:p w14:paraId="7B81D7BE" w14:textId="40390F78" w:rsidR="00BD1DD1" w:rsidRDefault="000365A9" w:rsidP="0028735F">
      <w:pPr>
        <w:pStyle w:val="Heading3"/>
      </w:pPr>
      <w:bookmarkStart w:id="38" w:name="_Toc367619404"/>
      <w:r>
        <w:t xml:space="preserve">2.1.1.  </w:t>
      </w:r>
      <w:r w:rsidR="00BD1DD1">
        <w:t>HTML</w:t>
      </w:r>
      <w:bookmarkEnd w:id="38"/>
    </w:p>
    <w:p w14:paraId="04B57764" w14:textId="77777777" w:rsidR="00BD1DD1" w:rsidRDefault="00BD1DD1" w:rsidP="0028735F"/>
    <w:p w14:paraId="71FF0511" w14:textId="77777777" w:rsidR="00BD1DD1" w:rsidRPr="00CC6FD2" w:rsidRDefault="00BD1DD1" w:rsidP="00BD1DD1">
      <w:r w:rsidRPr="00CC6FD2">
        <w:rPr>
          <w:bCs/>
        </w:rPr>
        <w:lastRenderedPageBreak/>
        <w:t>HTML</w:t>
      </w:r>
      <w:r w:rsidRPr="00CC6FD2">
        <w:t>, sigla en inglés de </w:t>
      </w:r>
      <w:proofErr w:type="spellStart"/>
      <w:r w:rsidRPr="00CC6FD2">
        <w:rPr>
          <w:bCs/>
          <w:iCs/>
        </w:rPr>
        <w:t>HyperText</w:t>
      </w:r>
      <w:proofErr w:type="spellEnd"/>
      <w:r w:rsidRPr="00CC6FD2">
        <w:rPr>
          <w:bCs/>
          <w:iCs/>
        </w:rPr>
        <w:t xml:space="preserve"> </w:t>
      </w:r>
      <w:proofErr w:type="spellStart"/>
      <w:r w:rsidRPr="00CC6FD2">
        <w:rPr>
          <w:bCs/>
          <w:iCs/>
        </w:rPr>
        <w:t>Markup</w:t>
      </w:r>
      <w:proofErr w:type="spellEnd"/>
      <w:r w:rsidRPr="00CC6FD2">
        <w:rPr>
          <w:bCs/>
          <w:iCs/>
        </w:rPr>
        <w:t xml:space="preserve"> </w:t>
      </w:r>
      <w:proofErr w:type="spellStart"/>
      <w:r w:rsidRPr="00CC6FD2">
        <w:rPr>
          <w:bCs/>
          <w:iCs/>
        </w:rPr>
        <w:t>Language</w:t>
      </w:r>
      <w:proofErr w:type="spellEnd"/>
      <w:r w:rsidRPr="00CC6FD2">
        <w:t> (lenguaje de marcas de hipertexto), hace referencia al </w:t>
      </w:r>
      <w:hyperlink r:id="rId8" w:tooltip="Lenguaje de marcado" w:history="1">
        <w:r w:rsidRPr="00CC6FD2">
          <w:rPr>
            <w:rStyle w:val="Hyperlink"/>
            <w:color w:val="auto"/>
            <w:u w:val="none"/>
          </w:rPr>
          <w:t>lenguaje de marcado</w:t>
        </w:r>
      </w:hyperlink>
      <w:r w:rsidRPr="00CC6FD2">
        <w:t> para la elaboración de </w:t>
      </w:r>
      <w:hyperlink r:id="rId9" w:tooltip="Página web" w:history="1">
        <w:r w:rsidRPr="00CC6FD2">
          <w:rPr>
            <w:rStyle w:val="Hyperlink"/>
            <w:color w:val="auto"/>
            <w:u w:val="none"/>
          </w:rPr>
          <w:t>páginas web</w:t>
        </w:r>
      </w:hyperlink>
      <w:r w:rsidRPr="00CC6FD2">
        <w:t>.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t>
      </w:r>
      <w:hyperlink r:id="rId10" w:tooltip="World Wide Web Consortium" w:history="1">
        <w:proofErr w:type="spellStart"/>
        <w:r w:rsidRPr="00CC6FD2">
          <w:rPr>
            <w:rStyle w:val="Hyperlink"/>
            <w:iCs/>
            <w:color w:val="auto"/>
            <w:u w:val="none"/>
          </w:rPr>
          <w:t>World</w:t>
        </w:r>
        <w:proofErr w:type="spellEnd"/>
        <w:r w:rsidRPr="00CC6FD2">
          <w:rPr>
            <w:rStyle w:val="Hyperlink"/>
            <w:iCs/>
            <w:color w:val="auto"/>
            <w:u w:val="none"/>
          </w:rPr>
          <w:t xml:space="preserve"> Wide Web </w:t>
        </w:r>
        <w:proofErr w:type="spellStart"/>
        <w:r w:rsidRPr="00CC6FD2">
          <w:rPr>
            <w:rStyle w:val="Hyperlink"/>
            <w:iCs/>
            <w:color w:val="auto"/>
            <w:u w:val="none"/>
          </w:rPr>
          <w:t>Consortium</w:t>
        </w:r>
        <w:proofErr w:type="spellEnd"/>
      </w:hyperlink>
      <w:r w:rsidRPr="00CC6FD2">
        <w:t> (</w:t>
      </w:r>
      <w:hyperlink r:id="rId11" w:tooltip="W3C" w:history="1">
        <w:r w:rsidRPr="00CC6FD2">
          <w:rPr>
            <w:rStyle w:val="Hyperlink"/>
            <w:color w:val="auto"/>
            <w:u w:val="none"/>
          </w:rPr>
          <w:t>W3C</w:t>
        </w:r>
      </w:hyperlink>
      <w:r w:rsidRPr="00CC6FD2">
        <w:t>)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t>
      </w:r>
      <w:hyperlink r:id="rId12" w:tooltip="World Wide Web" w:history="1">
        <w:proofErr w:type="spellStart"/>
        <w:r w:rsidRPr="00CC6FD2">
          <w:rPr>
            <w:rStyle w:val="Hyperlink"/>
            <w:color w:val="auto"/>
            <w:u w:val="none"/>
          </w:rPr>
          <w:t>World</w:t>
        </w:r>
        <w:proofErr w:type="spellEnd"/>
        <w:r w:rsidRPr="00CC6FD2">
          <w:rPr>
            <w:rStyle w:val="Hyperlink"/>
            <w:color w:val="auto"/>
            <w:u w:val="none"/>
          </w:rPr>
          <w:t xml:space="preserve"> Wide Web</w:t>
        </w:r>
      </w:hyperlink>
      <w:r w:rsidRPr="00CC6FD2">
        <w:t>(WWW). Es el estándar que se ha impuesto en la visualización de páginas web y es el que todos los navegadores actuales han adoptado.</w:t>
      </w:r>
      <w:hyperlink r:id="rId13" w:anchor="cite_note-1" w:history="1">
        <w:r w:rsidRPr="00CC6FD2">
          <w:rPr>
            <w:rStyle w:val="Hyperlink"/>
            <w:color w:val="auto"/>
            <w:u w:val="none"/>
            <w:vertAlign w:val="superscript"/>
          </w:rPr>
          <w:t>1</w:t>
        </w:r>
      </w:hyperlink>
      <w:r w:rsidRPr="00CC6FD2">
        <w:t>​</w:t>
      </w:r>
    </w:p>
    <w:p w14:paraId="5F724476" w14:textId="77777777" w:rsidR="00BD1DD1" w:rsidRPr="00CC6FD2" w:rsidRDefault="00BD1DD1" w:rsidP="00BD1DD1">
      <w:r w:rsidRPr="00CC6FD2">
        <w:t>El lenguaje HTML basa su filosofía de desarrollo en la diferenciación. Para añadir un elemento externo a la página (imagen, vídeo, </w:t>
      </w:r>
      <w:hyperlink r:id="rId14" w:tooltip="Script" w:history="1">
        <w:r w:rsidRPr="00CC6FD2">
          <w:rPr>
            <w:rStyle w:val="Hyperlink"/>
            <w:iCs/>
            <w:color w:val="auto"/>
            <w:u w:val="none"/>
          </w:rPr>
          <w:t>script</w:t>
        </w:r>
      </w:hyperlink>
      <w:r w:rsidRPr="00CC6FD2">
        <w:t>, entre otros.), este no se incrusta directamente en el código de la página, sino que se hace una referencia a la ubicación de dicho elemento mediante texto. De este modo, la página web contiene solamente texto mientras que recae en el navegador web (interpretador del código) la tarea de unir todos los elementos y visualizar la página final. Al ser un estándar, HTML busca ser un lenguaje que permita que cualquier página web escrita en una determinada versión, pueda ser interpretada de la misma forma (estándar) por cualquier navegador web actualizado.</w:t>
      </w:r>
    </w:p>
    <w:p w14:paraId="40B1FC0A" w14:textId="77777777" w:rsidR="00BD1DD1" w:rsidRPr="00BD1DD1" w:rsidRDefault="00BD1DD1" w:rsidP="0028735F"/>
    <w:p w14:paraId="3C21CD46" w14:textId="681337F2" w:rsidR="00BD1DD1" w:rsidRDefault="000365A9" w:rsidP="0028735F">
      <w:pPr>
        <w:pStyle w:val="Heading3"/>
      </w:pPr>
      <w:bookmarkStart w:id="39" w:name="_Toc367619405"/>
      <w:r>
        <w:t xml:space="preserve">2.1.2.  </w:t>
      </w:r>
      <w:r w:rsidR="00BD1DD1">
        <w:t>CSS</w:t>
      </w:r>
      <w:bookmarkEnd w:id="39"/>
    </w:p>
    <w:p w14:paraId="50DD0077" w14:textId="77777777" w:rsidR="001A2DEE" w:rsidRDefault="001A2DEE" w:rsidP="0028735F"/>
    <w:p w14:paraId="7695B0D3" w14:textId="77777777" w:rsidR="001A2DEE" w:rsidRPr="001A2DEE" w:rsidRDefault="001A2DEE" w:rsidP="001A2DEE">
      <w:r w:rsidRPr="001A2DEE">
        <w:rPr>
          <w:b/>
          <w:bCs/>
        </w:rPr>
        <w:t>Hojas de Estilo en Cascada</w:t>
      </w:r>
      <w:r w:rsidRPr="001A2DEE">
        <w:t> (</w:t>
      </w:r>
      <w:proofErr w:type="spellStart"/>
      <w:r w:rsidRPr="001A2DEE">
        <w:rPr>
          <w:b/>
          <w:bCs/>
        </w:rPr>
        <w:t>C</w:t>
      </w:r>
      <w:r w:rsidRPr="001A2DEE">
        <w:t>ascading</w:t>
      </w:r>
      <w:proofErr w:type="spellEnd"/>
      <w:r w:rsidRPr="001A2DEE">
        <w:t> </w:t>
      </w:r>
      <w:r w:rsidRPr="001A2DEE">
        <w:rPr>
          <w:b/>
          <w:bCs/>
        </w:rPr>
        <w:t>S</w:t>
      </w:r>
      <w:r w:rsidRPr="001A2DEE">
        <w:t>tyle </w:t>
      </w:r>
      <w:proofErr w:type="spellStart"/>
      <w:r w:rsidRPr="001A2DEE">
        <w:rPr>
          <w:b/>
          <w:bCs/>
        </w:rPr>
        <w:t>S</w:t>
      </w:r>
      <w:r w:rsidRPr="001A2DEE">
        <w:t>heets</w:t>
      </w:r>
      <w:proofErr w:type="spellEnd"/>
      <w:r w:rsidRPr="001A2DEE">
        <w:t>) es el lenguaje utilizado para describir la presentación de documentos </w:t>
      </w:r>
      <w:hyperlink r:id="rId15" w:tooltip="HTML" w:history="1">
        <w:r w:rsidRPr="001A2DEE">
          <w:rPr>
            <w:rStyle w:val="Hyperlink"/>
          </w:rPr>
          <w:t>HTML</w:t>
        </w:r>
      </w:hyperlink>
      <w:r w:rsidRPr="001A2DEE">
        <w:t> o </w:t>
      </w:r>
      <w:hyperlink r:id="rId16" w:tooltip="XML" w:history="1">
        <w:r w:rsidRPr="001A2DEE">
          <w:rPr>
            <w:rStyle w:val="Hyperlink"/>
          </w:rPr>
          <w:t>XML</w:t>
        </w:r>
      </w:hyperlink>
      <w:r w:rsidRPr="001A2DEE">
        <w:t>, esto incluye varios lenguajes basados en </w:t>
      </w:r>
      <w:hyperlink r:id="rId17" w:tooltip="XML" w:history="1">
        <w:r w:rsidRPr="001A2DEE">
          <w:rPr>
            <w:rStyle w:val="Hyperlink"/>
          </w:rPr>
          <w:t>XML</w:t>
        </w:r>
      </w:hyperlink>
      <w:r w:rsidRPr="001A2DEE">
        <w:t> como son </w:t>
      </w:r>
      <w:hyperlink r:id="rId18" w:tooltip="XHTML" w:history="1">
        <w:r w:rsidRPr="001A2DEE">
          <w:rPr>
            <w:rStyle w:val="Hyperlink"/>
          </w:rPr>
          <w:t>XHTML</w:t>
        </w:r>
      </w:hyperlink>
      <w:r w:rsidRPr="001A2DEE">
        <w:t> o </w:t>
      </w:r>
      <w:hyperlink r:id="rId19" w:tooltip="SVG" w:history="1">
        <w:r w:rsidRPr="001A2DEE">
          <w:rPr>
            <w:rStyle w:val="Hyperlink"/>
          </w:rPr>
          <w:t>SVG</w:t>
        </w:r>
      </w:hyperlink>
      <w:r w:rsidRPr="001A2DEE">
        <w:t xml:space="preserve">. CSS describe como debe ser </w:t>
      </w:r>
      <w:proofErr w:type="spellStart"/>
      <w:r w:rsidRPr="001A2DEE">
        <w:t>renderizado</w:t>
      </w:r>
      <w:proofErr w:type="spellEnd"/>
      <w:r w:rsidRPr="001A2DEE">
        <w:t xml:space="preserve"> el elemento estructurado en pantalla, en papel, hablado o en otros medios.</w:t>
      </w:r>
    </w:p>
    <w:p w14:paraId="67AD8496" w14:textId="77777777" w:rsidR="001A2DEE" w:rsidRPr="001A2DEE" w:rsidRDefault="001A2DEE" w:rsidP="001A2DEE">
      <w:r w:rsidRPr="001A2DEE">
        <w:rPr>
          <w:b/>
          <w:bCs/>
        </w:rPr>
        <w:t>CSS</w:t>
      </w:r>
      <w:r w:rsidRPr="001A2DEE">
        <w:t> es uno de los lenguajes base de la </w:t>
      </w:r>
      <w:r w:rsidRPr="001A2DEE">
        <w:rPr>
          <w:i/>
          <w:iCs/>
        </w:rPr>
        <w:t>Open Web</w:t>
      </w:r>
      <w:r w:rsidRPr="001A2DEE">
        <w:t> y posee una </w:t>
      </w:r>
      <w:hyperlink r:id="rId20" w:anchor="specs" w:history="1">
        <w:r w:rsidRPr="001A2DEE">
          <w:rPr>
            <w:rStyle w:val="Hyperlink"/>
          </w:rPr>
          <w:t>especificación estandarizada</w:t>
        </w:r>
      </w:hyperlink>
      <w:r w:rsidRPr="001A2DEE">
        <w:t> por parte del W3C. Desarrollado en niveles, CSS1 es ahora obsoleto, CSS2.1 es una recomendación y CSS3, ahora dividido en módulos más pequeños, está progresando en camino al estándar.</w:t>
      </w:r>
    </w:p>
    <w:p w14:paraId="4967C7B8" w14:textId="77777777" w:rsidR="001A2DEE" w:rsidRPr="001A2DEE" w:rsidRDefault="001A2DEE" w:rsidP="0028735F"/>
    <w:p w14:paraId="36598AB7" w14:textId="44563873" w:rsidR="001757CA" w:rsidRDefault="000365A9">
      <w:pPr>
        <w:pStyle w:val="Heading2"/>
      </w:pPr>
      <w:bookmarkStart w:id="40" w:name="_Toc367619406"/>
      <w:r>
        <w:t xml:space="preserve">2.2.  </w:t>
      </w:r>
      <w:proofErr w:type="spellStart"/>
      <w:r w:rsidR="001757CA">
        <w:t>NodeJS</w:t>
      </w:r>
      <w:bookmarkEnd w:id="40"/>
      <w:proofErr w:type="spellEnd"/>
    </w:p>
    <w:p w14:paraId="2DC440B1" w14:textId="77777777" w:rsidR="001757CA" w:rsidRDefault="001757CA" w:rsidP="0028735F"/>
    <w:p w14:paraId="0463664E" w14:textId="4274D536" w:rsidR="001757CA" w:rsidRDefault="001757CA" w:rsidP="001757CA">
      <w:pPr>
        <w:rPr>
          <w:ins w:id="41" w:author="Borja Gonzalez" w:date="2017-09-13T17:58:00Z"/>
        </w:rPr>
      </w:pPr>
      <w:r w:rsidRPr="001757CA">
        <w:rPr>
          <w:b/>
          <w:bCs/>
        </w:rPr>
        <w:t>Node.js</w:t>
      </w:r>
      <w:r w:rsidRPr="001757CA">
        <w:t> es un entorno en tiempo de ejecución multiplataforma, de código abierto, para la capa del servidor (pero no limitándose a ello) basado en el lenguaje de programación </w:t>
      </w:r>
      <w:hyperlink r:id="rId21" w:tooltip="ECMAScript" w:history="1">
        <w:proofErr w:type="spellStart"/>
        <w:r w:rsidRPr="001757CA">
          <w:rPr>
            <w:rStyle w:val="Hyperlink"/>
          </w:rPr>
          <w:t>ECMAScript</w:t>
        </w:r>
        <w:proofErr w:type="spellEnd"/>
      </w:hyperlink>
      <w:r w:rsidRPr="001757CA">
        <w:t>, asíncrono, con </w:t>
      </w:r>
      <w:hyperlink r:id="rId22" w:tooltip="I/O" w:history="1">
        <w:r w:rsidRPr="001757CA">
          <w:rPr>
            <w:rStyle w:val="Hyperlink"/>
          </w:rPr>
          <w:t>I/O</w:t>
        </w:r>
      </w:hyperlink>
      <w:r w:rsidRPr="001757CA">
        <w:t> de datos en una </w:t>
      </w:r>
      <w:hyperlink r:id="rId23" w:tooltip="Programación dirigida por eventos" w:history="1">
        <w:r w:rsidRPr="001757CA">
          <w:rPr>
            <w:rStyle w:val="Hyperlink"/>
          </w:rPr>
          <w:t>arquitectura orientada a eventos</w:t>
        </w:r>
      </w:hyperlink>
      <w:r w:rsidRPr="001757CA">
        <w:t> y basado en el motor </w:t>
      </w:r>
      <w:hyperlink r:id="rId24" w:tooltip="V8 (motor JavaScript)" w:history="1">
        <w:r w:rsidRPr="001757CA">
          <w:rPr>
            <w:rStyle w:val="Hyperlink"/>
          </w:rPr>
          <w:t>V8</w:t>
        </w:r>
      </w:hyperlink>
      <w:r w:rsidRPr="001757CA">
        <w:t> de Google. Fue creado con el enfoque de ser útil en la creación de programas de red altamente escalables, como por ejemplo, </w:t>
      </w:r>
      <w:hyperlink r:id="rId25" w:tooltip="Servidor web" w:history="1">
        <w:r w:rsidRPr="001757CA">
          <w:rPr>
            <w:rStyle w:val="Hyperlink"/>
          </w:rPr>
          <w:t>servidores web</w:t>
        </w:r>
      </w:hyperlink>
      <w:r>
        <w:t>.</w:t>
      </w:r>
    </w:p>
    <w:p w14:paraId="04129704" w14:textId="77777777" w:rsidR="00B555CB" w:rsidRDefault="00B555CB" w:rsidP="001757CA">
      <w:pPr>
        <w:rPr>
          <w:ins w:id="42" w:author="Borja Gonzalez" w:date="2017-09-13T17:58:00Z"/>
        </w:rPr>
      </w:pPr>
    </w:p>
    <w:p w14:paraId="58381738" w14:textId="463BBF53" w:rsidR="00B555CB" w:rsidRDefault="00B555CB" w:rsidP="001757CA">
      <w:ins w:id="43" w:author="Borja Gonzalez" w:date="2017-09-13T17:59:00Z">
        <w:r>
          <w:rPr>
            <w:noProof/>
            <w:lang w:val="en-US"/>
          </w:rPr>
          <w:lastRenderedPageBreak/>
          <w:drawing>
            <wp:inline distT="0" distB="0" distL="0" distR="0" wp14:anchorId="0D8E2047" wp14:editId="16F8847C">
              <wp:extent cx="4800600" cy="461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0600" cy="4615180"/>
                      </a:xfrm>
                      <a:prstGeom prst="rect">
                        <a:avLst/>
                      </a:prstGeom>
                      <a:noFill/>
                      <a:ln>
                        <a:noFill/>
                      </a:ln>
                      <a:extLst>
                        <a:ext uri="{FAA26D3D-D897-4be2-8F04-BA451C77F1D7}">
                          <ma14:placeholderFlag xmlns:ma14="http://schemas.microsoft.com/office/mac/drawingml/2011/main"/>
                        </a:ext>
                      </a:extLst>
                    </pic:spPr>
                  </pic:pic>
                </a:graphicData>
              </a:graphic>
            </wp:inline>
          </w:drawing>
        </w:r>
      </w:ins>
    </w:p>
    <w:p w14:paraId="1BF03C1B" w14:textId="77777777" w:rsidR="001A2DEE" w:rsidRDefault="001A2DEE" w:rsidP="001757CA"/>
    <w:p w14:paraId="68C219F7" w14:textId="3AC05F15" w:rsidR="00EA0671" w:rsidRDefault="000365A9" w:rsidP="00EA0671">
      <w:pPr>
        <w:pStyle w:val="Heading3"/>
      </w:pPr>
      <w:bookmarkStart w:id="44" w:name="_Toc367619407"/>
      <w:r>
        <w:t xml:space="preserve">2.2.1  </w:t>
      </w:r>
      <w:r w:rsidR="00EA0671">
        <w:t>Express.js</w:t>
      </w:r>
      <w:bookmarkEnd w:id="44"/>
    </w:p>
    <w:p w14:paraId="0A7F7809" w14:textId="77777777" w:rsidR="00EA0671" w:rsidRDefault="00EA0671" w:rsidP="00EA0671"/>
    <w:p w14:paraId="02A1C17A" w14:textId="657B3EED" w:rsidR="00EA0671" w:rsidRPr="00EA0671" w:rsidRDefault="00EA0671" w:rsidP="00EA0671">
      <w:r w:rsidRPr="00EA0671">
        <w:t>Express es una infraestructura de ap</w:t>
      </w:r>
      <w:r>
        <w:t xml:space="preserve">licaciones web Node.js mínima, </w:t>
      </w:r>
      <w:r w:rsidRPr="00EA0671">
        <w:t>flexible</w:t>
      </w:r>
      <w:r>
        <w:t xml:space="preserve"> y rápida</w:t>
      </w:r>
      <w:r w:rsidRPr="00EA0671">
        <w:t xml:space="preserve"> que proporciona un conjunto sólido de características para las aplicaciones web y móviles.</w:t>
      </w:r>
    </w:p>
    <w:p w14:paraId="07613694" w14:textId="300115FF" w:rsidR="00EA0671" w:rsidRDefault="00EA0671" w:rsidP="00EA0671">
      <w:r>
        <w:t>Una API c</w:t>
      </w:r>
      <w:r w:rsidRPr="00EA0671">
        <w:t>on miles de métodos de programa de utilidad HTTP y middleware a su disposición, la creación de una API sólida es rápida y sencilla.</w:t>
      </w:r>
      <w:r>
        <w:t xml:space="preserve"> </w:t>
      </w:r>
    </w:p>
    <w:p w14:paraId="4E51958E" w14:textId="34C9F4D3" w:rsidR="00EA0671" w:rsidRDefault="00EA0671" w:rsidP="00EA0671">
      <w:r w:rsidRPr="00EA0671">
        <w:t>Express proporciona una delgada capa de características de aplicación web básicas, que no ocultan</w:t>
      </w:r>
      <w:r>
        <w:t xml:space="preserve"> las características de Node.js, por lo que proporciona un rendimiento muy alto.</w:t>
      </w:r>
    </w:p>
    <w:p w14:paraId="32C21977" w14:textId="77777777" w:rsidR="002919E2" w:rsidRDefault="002919E2" w:rsidP="00EA0671"/>
    <w:p w14:paraId="5B57C39E" w14:textId="010C712A" w:rsidR="002919E2" w:rsidRDefault="000365A9" w:rsidP="00EB218B">
      <w:pPr>
        <w:pStyle w:val="Heading3"/>
      </w:pPr>
      <w:bookmarkStart w:id="45" w:name="_Toc367619408"/>
      <w:r>
        <w:t xml:space="preserve">2.2.2.  </w:t>
      </w:r>
      <w:r w:rsidR="002919E2">
        <w:t>App.js</w:t>
      </w:r>
      <w:bookmarkEnd w:id="45"/>
    </w:p>
    <w:p w14:paraId="0570203C" w14:textId="77777777" w:rsidR="002919E2" w:rsidRDefault="002919E2" w:rsidP="00EB218B"/>
    <w:p w14:paraId="39914D14" w14:textId="4E38165F" w:rsidR="002919E2" w:rsidRDefault="002919E2" w:rsidP="00EB218B">
      <w:r>
        <w:t>App.js es un librería UI (</w:t>
      </w:r>
      <w:proofErr w:type="spellStart"/>
      <w:r>
        <w:t>user</w:t>
      </w:r>
      <w:proofErr w:type="spellEnd"/>
      <w:r>
        <w:t xml:space="preserve"> interface) ligera que permite crear aplicaciones web móviles que se comportan como aplicaciones nativas, sin sacrificar el rendimiento de la aplicación.</w:t>
      </w:r>
    </w:p>
    <w:p w14:paraId="405FDB51" w14:textId="77777777" w:rsidR="00BE3411" w:rsidRDefault="00BE3411" w:rsidP="00EB218B"/>
    <w:p w14:paraId="386D77CF" w14:textId="4D909193" w:rsidR="00BE3411" w:rsidRDefault="00BE3411" w:rsidP="00EB218B">
      <w:pPr>
        <w:pStyle w:val="ListParagraph"/>
        <w:numPr>
          <w:ilvl w:val="0"/>
          <w:numId w:val="25"/>
        </w:numPr>
      </w:pPr>
      <w:r>
        <w:lastRenderedPageBreak/>
        <w:t>Funciona en las distintas plataformas (</w:t>
      </w:r>
      <w:proofErr w:type="spellStart"/>
      <w:r>
        <w:t>Android</w:t>
      </w:r>
      <w:proofErr w:type="spellEnd"/>
      <w:r>
        <w:t xml:space="preserve"> 2.2+, </w:t>
      </w:r>
      <w:proofErr w:type="spellStart"/>
      <w:r>
        <w:t>iOS</w:t>
      </w:r>
      <w:proofErr w:type="spellEnd"/>
      <w:r>
        <w:t xml:space="preserve"> 4.3+).</w:t>
      </w:r>
    </w:p>
    <w:p w14:paraId="5A9A21AE" w14:textId="5DDDBD2B" w:rsidR="00BE3411" w:rsidRDefault="00BE3411" w:rsidP="00EB218B">
      <w:pPr>
        <w:pStyle w:val="ListParagraph"/>
        <w:numPr>
          <w:ilvl w:val="0"/>
          <w:numId w:val="25"/>
        </w:numPr>
      </w:pPr>
      <w:r>
        <w:t>Diseños de la interfaz de usuario específicos para cada plataforma.</w:t>
      </w:r>
    </w:p>
    <w:p w14:paraId="2E71C6A0" w14:textId="39D3B9CE" w:rsidR="00BE3411" w:rsidRDefault="00BE3411" w:rsidP="00EB218B">
      <w:pPr>
        <w:pStyle w:val="ListParagraph"/>
        <w:numPr>
          <w:ilvl w:val="0"/>
          <w:numId w:val="25"/>
        </w:numPr>
      </w:pPr>
      <w:r>
        <w:t>Transiciones nativas configurables.</w:t>
      </w:r>
    </w:p>
    <w:p w14:paraId="1EAEFAAE" w14:textId="1583A7BE" w:rsidR="00BE3411" w:rsidRDefault="00BE3411" w:rsidP="00EB218B">
      <w:pPr>
        <w:pStyle w:val="ListParagraph"/>
        <w:numPr>
          <w:ilvl w:val="0"/>
          <w:numId w:val="25"/>
        </w:numPr>
      </w:pPr>
      <w:r>
        <w:t>La pila de navegación se gestiona de forma automática.</w:t>
      </w:r>
    </w:p>
    <w:p w14:paraId="3A276CBF" w14:textId="76C6DB05" w:rsidR="00BE3411" w:rsidRDefault="00BE3411" w:rsidP="00EB218B">
      <w:pPr>
        <w:pStyle w:val="ListParagraph"/>
        <w:numPr>
          <w:ilvl w:val="0"/>
          <w:numId w:val="25"/>
        </w:numPr>
      </w:pPr>
      <w:proofErr w:type="spellStart"/>
      <w:r>
        <w:t>Widgets</w:t>
      </w:r>
      <w:proofErr w:type="spellEnd"/>
      <w:r>
        <w:t xml:space="preserve"> de uso para casos de uso generales.</w:t>
      </w:r>
    </w:p>
    <w:p w14:paraId="45CD3518" w14:textId="77777777" w:rsidR="00BE3411" w:rsidRDefault="00BE3411" w:rsidP="00BE3411"/>
    <w:p w14:paraId="450D1CF1" w14:textId="13336B4C" w:rsidR="00BE3411" w:rsidRPr="002919E2" w:rsidRDefault="00BE3411" w:rsidP="00BE3411">
      <w:r>
        <w:t>El objetivo de App.js es aportar un punto de comienzo para las aplicaciones web móviles, manejar escenarios generales y mantener la compatibilidad con otras librerías JavaScript comunes.</w:t>
      </w:r>
    </w:p>
    <w:p w14:paraId="3B8199DB" w14:textId="77777777" w:rsidR="00EA0671" w:rsidRPr="00EA0671" w:rsidRDefault="00EA0671" w:rsidP="00B74D7C"/>
    <w:p w14:paraId="7BCB88B0" w14:textId="555E0524" w:rsidR="001A2DEE" w:rsidRDefault="000365A9" w:rsidP="0028735F">
      <w:pPr>
        <w:pStyle w:val="Heading3"/>
      </w:pPr>
      <w:bookmarkStart w:id="46" w:name="_Toc364792187"/>
      <w:bookmarkStart w:id="47" w:name="_Toc366229204"/>
      <w:bookmarkStart w:id="48" w:name="_Toc367619409"/>
      <w:r>
        <w:t xml:space="preserve">2.2.3.  </w:t>
      </w:r>
      <w:proofErr w:type="spellStart"/>
      <w:r w:rsidR="001A2DEE">
        <w:t>Javascript</w:t>
      </w:r>
      <w:bookmarkEnd w:id="48"/>
      <w:proofErr w:type="spellEnd"/>
      <w:r w:rsidR="001A2DEE">
        <w:t xml:space="preserve"> </w:t>
      </w:r>
    </w:p>
    <w:p w14:paraId="4A47D088" w14:textId="77777777" w:rsidR="001A2DEE" w:rsidRPr="009B3DDD" w:rsidRDefault="001A2DEE" w:rsidP="001A2DEE"/>
    <w:p w14:paraId="4017D057" w14:textId="77777777" w:rsidR="001A2DEE" w:rsidRDefault="001A2DEE" w:rsidP="001A2DEE">
      <w:r w:rsidRPr="009B3DDD">
        <w:t>JavaScript es un </w:t>
      </w:r>
      <w:hyperlink r:id="rId27" w:tooltip="Lenguaje de programación" w:history="1">
        <w:r w:rsidRPr="009B3DDD">
          <w:rPr>
            <w:rStyle w:val="Hyperlink"/>
          </w:rPr>
          <w:t>lenguaje de programación</w:t>
        </w:r>
      </w:hyperlink>
      <w:r w:rsidRPr="009B3DDD">
        <w:t> </w:t>
      </w:r>
      <w:hyperlink r:id="rId28" w:tooltip="Intérprete (informática)" w:history="1">
        <w:r w:rsidRPr="009B3DDD">
          <w:rPr>
            <w:rStyle w:val="Hyperlink"/>
          </w:rPr>
          <w:t>interpretado</w:t>
        </w:r>
      </w:hyperlink>
      <w:r w:rsidRPr="009B3DDD">
        <w:t>, dialecto del estándar </w:t>
      </w:r>
      <w:hyperlink r:id="rId29" w:tooltip="ECMAScript" w:history="1">
        <w:proofErr w:type="spellStart"/>
        <w:r w:rsidRPr="009B3DDD">
          <w:rPr>
            <w:rStyle w:val="Hyperlink"/>
          </w:rPr>
          <w:t>ECMAScript</w:t>
        </w:r>
        <w:proofErr w:type="spellEnd"/>
      </w:hyperlink>
      <w:r w:rsidRPr="009B3DDD">
        <w:t>. Se define como </w:t>
      </w:r>
      <w:hyperlink r:id="rId30" w:tooltip="Programación orientada a objetos" w:history="1">
        <w:r w:rsidRPr="009B3DDD">
          <w:rPr>
            <w:rStyle w:val="Hyperlink"/>
          </w:rPr>
          <w:t>orientado a objetos</w:t>
        </w:r>
      </w:hyperlink>
      <w:r w:rsidRPr="009B3DDD">
        <w:t>, </w:t>
      </w:r>
      <w:hyperlink r:id="rId31" w:tooltip="Programación basada en prototipos" w:history="1">
        <w:r w:rsidRPr="009B3DDD">
          <w:rPr>
            <w:rStyle w:val="Hyperlink"/>
          </w:rPr>
          <w:t>basado en prototipos</w:t>
        </w:r>
      </w:hyperlink>
      <w:r w:rsidRPr="009B3DDD">
        <w:t>, </w:t>
      </w:r>
      <w:hyperlink r:id="rId32" w:tooltip="Programación imperativa" w:history="1">
        <w:r w:rsidRPr="009B3DDD">
          <w:rPr>
            <w:rStyle w:val="Hyperlink"/>
          </w:rPr>
          <w:t>imperativo</w:t>
        </w:r>
      </w:hyperlink>
      <w:r w:rsidRPr="009B3DDD">
        <w:t xml:space="preserve">, débilmente </w:t>
      </w:r>
      <w:proofErr w:type="spellStart"/>
      <w:r w:rsidRPr="009B3DDD">
        <w:t>tipado</w:t>
      </w:r>
      <w:proofErr w:type="spellEnd"/>
      <w:r w:rsidRPr="009B3DDD">
        <w:t xml:space="preserve"> y dinámico.</w:t>
      </w:r>
    </w:p>
    <w:p w14:paraId="6CA078C3" w14:textId="77777777" w:rsidR="001A2DEE" w:rsidRDefault="001A2DEE" w:rsidP="001A2DEE">
      <w:r w:rsidRPr="009A3F43">
        <w:t>Se utiliza principalmente en su forma del </w:t>
      </w:r>
      <w:hyperlink r:id="rId33" w:tooltip="Lado del cliente" w:history="1">
        <w:r w:rsidRPr="009A3F43">
          <w:rPr>
            <w:rStyle w:val="Hyperlink"/>
          </w:rPr>
          <w:t>lado del cliente (</w:t>
        </w:r>
        <w:proofErr w:type="spellStart"/>
        <w:r w:rsidRPr="009A3F43">
          <w:rPr>
            <w:rStyle w:val="Hyperlink"/>
            <w:i/>
            <w:iCs/>
          </w:rPr>
          <w:t>client-side</w:t>
        </w:r>
        <w:proofErr w:type="spellEnd"/>
        <w:r w:rsidRPr="009A3F43">
          <w:rPr>
            <w:rStyle w:val="Hyperlink"/>
          </w:rPr>
          <w:t>)</w:t>
        </w:r>
      </w:hyperlink>
      <w:r w:rsidRPr="009A3F43">
        <w:t>, implementado como parte de un </w:t>
      </w:r>
      <w:hyperlink r:id="rId34" w:tooltip="Navegador web" w:history="1">
        <w:r w:rsidRPr="009A3F43">
          <w:rPr>
            <w:rStyle w:val="Hyperlink"/>
          </w:rPr>
          <w:t>navegador web</w:t>
        </w:r>
      </w:hyperlink>
      <w:r>
        <w:t xml:space="preserve"> </w:t>
      </w:r>
      <w:r w:rsidRPr="009A3F43">
        <w:t>permitiendo mejoras en la </w:t>
      </w:r>
      <w:hyperlink r:id="rId35" w:tooltip="Interfaz de usuario" w:history="1">
        <w:r w:rsidRPr="009A3F43">
          <w:rPr>
            <w:rStyle w:val="Hyperlink"/>
          </w:rPr>
          <w:t>interfaz de usuario</w:t>
        </w:r>
      </w:hyperlink>
      <w:r w:rsidRPr="009A3F43">
        <w:t> y </w:t>
      </w:r>
      <w:hyperlink r:id="rId36" w:tooltip="Página web" w:history="1">
        <w:r w:rsidRPr="009A3F43">
          <w:rPr>
            <w:rStyle w:val="Hyperlink"/>
          </w:rPr>
          <w:t>páginas web</w:t>
        </w:r>
      </w:hyperlink>
      <w:r w:rsidRPr="009A3F43">
        <w:t> dinámicas​ aunque existe una forma de JavaScript del </w:t>
      </w:r>
      <w:hyperlink r:id="rId37" w:tooltip="Script del lado del servidor" w:history="1">
        <w:r w:rsidRPr="009A3F43">
          <w:rPr>
            <w:rStyle w:val="Hyperlink"/>
          </w:rPr>
          <w:t>lado del servidor</w:t>
        </w:r>
      </w:hyperlink>
      <w:r w:rsidRPr="009A3F43">
        <w:t>(Server-</w:t>
      </w:r>
      <w:proofErr w:type="spellStart"/>
      <w:r w:rsidRPr="009A3F43">
        <w:t>side</w:t>
      </w:r>
      <w:proofErr w:type="spellEnd"/>
      <w:r w:rsidRPr="009A3F43">
        <w:t xml:space="preserve"> JavaScript o SSJS). Su uso en </w:t>
      </w:r>
      <w:hyperlink r:id="rId38" w:tooltip="Aplicación informática" w:history="1">
        <w:r w:rsidRPr="009A3F43">
          <w:rPr>
            <w:rStyle w:val="Hyperlink"/>
          </w:rPr>
          <w:t>aplicaciones</w:t>
        </w:r>
      </w:hyperlink>
      <w:r w:rsidRPr="009A3F43">
        <w:t> externas a la </w:t>
      </w:r>
      <w:hyperlink r:id="rId39" w:tooltip="World Wide Web" w:history="1">
        <w:r w:rsidRPr="009A3F43">
          <w:rPr>
            <w:rStyle w:val="Hyperlink"/>
          </w:rPr>
          <w:t>web</w:t>
        </w:r>
      </w:hyperlink>
      <w:r w:rsidRPr="009A3F43">
        <w:t>, por ejemplo en documentos </w:t>
      </w:r>
      <w:hyperlink r:id="rId40" w:tooltip="PDF" w:history="1">
        <w:r w:rsidRPr="009A3F43">
          <w:rPr>
            <w:rStyle w:val="Hyperlink"/>
          </w:rPr>
          <w:t>PDF</w:t>
        </w:r>
      </w:hyperlink>
      <w:r w:rsidRPr="009A3F43">
        <w:t>, aplicaciones de escritorio (mayoritariamente </w:t>
      </w:r>
      <w:hyperlink r:id="rId41" w:tooltip="Widget" w:history="1">
        <w:proofErr w:type="spellStart"/>
        <w:r w:rsidRPr="009A3F43">
          <w:rPr>
            <w:rStyle w:val="Hyperlink"/>
          </w:rPr>
          <w:t>widgets</w:t>
        </w:r>
        <w:proofErr w:type="spellEnd"/>
      </w:hyperlink>
      <w:r w:rsidRPr="009A3F43">
        <w:t>) es también significativo.</w:t>
      </w:r>
      <w:bookmarkEnd w:id="46"/>
      <w:bookmarkEnd w:id="47"/>
    </w:p>
    <w:p w14:paraId="6A3E86F0" w14:textId="77777777" w:rsidR="001A2DEE" w:rsidRDefault="001A2DEE" w:rsidP="001757CA"/>
    <w:p w14:paraId="2E89E248" w14:textId="12F8085B" w:rsidR="00E1467C" w:rsidRDefault="000365A9" w:rsidP="00E1467C">
      <w:pPr>
        <w:pStyle w:val="Heading3"/>
      </w:pPr>
      <w:bookmarkStart w:id="49" w:name="_Toc367619410"/>
      <w:r>
        <w:t xml:space="preserve">2.2.4.  </w:t>
      </w:r>
      <w:r w:rsidR="001B143F">
        <w:t>Socket</w:t>
      </w:r>
      <w:r w:rsidR="00E1467C">
        <w:t>.io</w:t>
      </w:r>
      <w:bookmarkEnd w:id="49"/>
    </w:p>
    <w:p w14:paraId="66BC0C77" w14:textId="77777777" w:rsidR="00E1467C" w:rsidRDefault="00E1467C" w:rsidP="001B143F"/>
    <w:p w14:paraId="5737200C" w14:textId="0FD722E3" w:rsidR="00E1467C" w:rsidRDefault="001B143F" w:rsidP="001B143F">
      <w:r>
        <w:t>Socket</w:t>
      </w:r>
      <w:r w:rsidR="00E1467C">
        <w:t xml:space="preserve">.io es una librería de JavaScript utilizada para aplicaciones web en tiempo real. Permite una comunicación bidireccional y en tiempo real  entre cliente y 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tienen prácticamente la misma API. Al igual que Node.js, Socket.io presenta una arquitectura orientada a eventos. </w:t>
      </w:r>
    </w:p>
    <w:p w14:paraId="1EB620C6" w14:textId="52821906" w:rsidR="00610E90" w:rsidRDefault="00610E90" w:rsidP="001B143F">
      <w:r>
        <w:t xml:space="preserve">Generalmente Socket.io utiliza el protocolo </w:t>
      </w:r>
      <w:proofErr w:type="spellStart"/>
      <w:r>
        <w:t>WebSocket</w:t>
      </w:r>
      <w:proofErr w:type="spellEnd"/>
      <w:r>
        <w:t>, y como opción alternativa utiliza el sondeo, pero siempre utiliza la misma interfaz.</w:t>
      </w:r>
    </w:p>
    <w:p w14:paraId="666ACF18" w14:textId="4187AD83" w:rsidR="000674E9" w:rsidRDefault="000674E9" w:rsidP="001B143F">
      <w:r>
        <w:t xml:space="preserve">Además de ofrecer la funcionalidad de </w:t>
      </w:r>
      <w:proofErr w:type="spellStart"/>
      <w:r>
        <w:t>WebSocket</w:t>
      </w:r>
      <w:proofErr w:type="spellEnd"/>
      <w:r>
        <w:t xml:space="preserve">, Socket.io es capaz de emitir mensajes a varios sockets, almacenar datos asociados a cada cliente y </w:t>
      </w:r>
      <w:r w:rsidR="00855C99">
        <w:t>E/S asíncrona.</w:t>
      </w:r>
    </w:p>
    <w:p w14:paraId="267ADD22" w14:textId="77777777" w:rsidR="00610E90" w:rsidRPr="00E1467C" w:rsidRDefault="00610E90" w:rsidP="001B143F"/>
    <w:p w14:paraId="17245229" w14:textId="50653491" w:rsidR="001757CA" w:rsidRPr="006E178F" w:rsidRDefault="000365A9" w:rsidP="0028735F">
      <w:pPr>
        <w:pStyle w:val="Heading3"/>
      </w:pPr>
      <w:bookmarkStart w:id="50" w:name="_Toc367619411"/>
      <w:r>
        <w:t xml:space="preserve">2.2.5  </w:t>
      </w:r>
      <w:r w:rsidR="006F676A">
        <w:t xml:space="preserve">Papa </w:t>
      </w:r>
      <w:proofErr w:type="spellStart"/>
      <w:r w:rsidR="006F676A">
        <w:t>Parse</w:t>
      </w:r>
      <w:bookmarkEnd w:id="50"/>
      <w:proofErr w:type="spellEnd"/>
    </w:p>
    <w:p w14:paraId="08C555BF" w14:textId="77777777" w:rsidR="006F676A" w:rsidRDefault="006F676A" w:rsidP="002D1E73"/>
    <w:p w14:paraId="7FD09C16" w14:textId="51715E92" w:rsidR="00D3409D" w:rsidRDefault="00D3409D" w:rsidP="00D3409D">
      <w:r>
        <w:t xml:space="preserve">Papa </w:t>
      </w:r>
      <w:proofErr w:type="spellStart"/>
      <w:r>
        <w:t>parse</w:t>
      </w:r>
      <w:proofErr w:type="spellEnd"/>
      <w:r>
        <w:t xml:space="preserve"> es un analizador sintáctico que convierte archivos de texto delimitados, principalmente archivos CSV, en estructuras de datos y viceversa. </w:t>
      </w:r>
      <w:r w:rsidRPr="00D3409D">
        <w:t xml:space="preserve">Papa </w:t>
      </w:r>
      <w:proofErr w:type="spellStart"/>
      <w:r w:rsidRPr="00D3409D">
        <w:t>Parse</w:t>
      </w:r>
      <w:proofErr w:type="spellEnd"/>
      <w:r w:rsidRPr="00D3409D">
        <w:t xml:space="preserve"> </w:t>
      </w:r>
      <w:r w:rsidR="00236396">
        <w:t xml:space="preserve">es el analizador más rápido en navegadores para JavaScript. Según la RFC 4180, Papa </w:t>
      </w:r>
      <w:proofErr w:type="spellStart"/>
      <w:r w:rsidR="00236396">
        <w:t>parse</w:t>
      </w:r>
      <w:proofErr w:type="spellEnd"/>
      <w:r w:rsidR="00236396">
        <w:t xml:space="preserve"> es el analizador sintáctico más fiable y </w:t>
      </w:r>
      <w:r w:rsidR="001A2EA4">
        <w:t xml:space="preserve">por lo tanto el más </w:t>
      </w:r>
      <w:r w:rsidR="00236396">
        <w:t>recomendable. Posee las siguientes características:</w:t>
      </w:r>
    </w:p>
    <w:p w14:paraId="7626AB25" w14:textId="57193064" w:rsidR="00236396" w:rsidRDefault="00236396" w:rsidP="002D1E73">
      <w:pPr>
        <w:pStyle w:val="ListParagraph"/>
        <w:numPr>
          <w:ilvl w:val="0"/>
          <w:numId w:val="20"/>
        </w:numPr>
      </w:pPr>
      <w:r>
        <w:t>Muy fácil de usar.</w:t>
      </w:r>
    </w:p>
    <w:p w14:paraId="7F257109" w14:textId="46257D2E" w:rsidR="00236396" w:rsidRDefault="00236396" w:rsidP="002D1E73">
      <w:pPr>
        <w:pStyle w:val="ListParagraph"/>
        <w:numPr>
          <w:ilvl w:val="0"/>
          <w:numId w:val="20"/>
        </w:numPr>
      </w:pPr>
      <w:proofErr w:type="spellStart"/>
      <w:r>
        <w:lastRenderedPageBreak/>
        <w:t>Parsea</w:t>
      </w:r>
      <w:proofErr w:type="spellEnd"/>
      <w:r>
        <w:t xml:space="preserve"> ficheros CSV en un entorno local o a través de la red directamente.</w:t>
      </w:r>
    </w:p>
    <w:p w14:paraId="6CA9B8DA" w14:textId="617B5E27" w:rsidR="00236396" w:rsidRDefault="00236396" w:rsidP="002D1E73">
      <w:pPr>
        <w:pStyle w:val="ListParagraph"/>
        <w:numPr>
          <w:ilvl w:val="0"/>
          <w:numId w:val="20"/>
        </w:numPr>
      </w:pPr>
      <w:r>
        <w:t>Transmite archivos de gran tamaño (incluso a través de HTTP).</w:t>
      </w:r>
    </w:p>
    <w:p w14:paraId="54D7F65A" w14:textId="528DEDA8" w:rsidR="00236396" w:rsidRDefault="00236396" w:rsidP="002D1E73">
      <w:pPr>
        <w:pStyle w:val="ListParagraph"/>
        <w:numPr>
          <w:ilvl w:val="0"/>
          <w:numId w:val="20"/>
        </w:numPr>
      </w:pPr>
      <w:r>
        <w:t>El análisis sintáctico con la conversión se realizan, además, de forma inversa(JSON a CSV).</w:t>
      </w:r>
    </w:p>
    <w:p w14:paraId="29E31B4D" w14:textId="3BCF8BAD" w:rsidR="00236396" w:rsidRDefault="00236396" w:rsidP="002D1E73">
      <w:pPr>
        <w:pStyle w:val="ListParagraph"/>
        <w:numPr>
          <w:ilvl w:val="0"/>
          <w:numId w:val="20"/>
        </w:numPr>
      </w:pPr>
      <w:r>
        <w:t>Detección automática de delimitadores.</w:t>
      </w:r>
    </w:p>
    <w:p w14:paraId="2EAD9629" w14:textId="0E225E67" w:rsidR="002D1E73" w:rsidRDefault="002D1E73" w:rsidP="002D1E73">
      <w:pPr>
        <w:pStyle w:val="ListParagraph"/>
        <w:numPr>
          <w:ilvl w:val="0"/>
          <w:numId w:val="20"/>
        </w:numPr>
      </w:pPr>
      <w:r>
        <w:t xml:space="preserve">Pausa, reanudación y anulación del </w:t>
      </w:r>
      <w:proofErr w:type="spellStart"/>
      <w:r>
        <w:t>parseo</w:t>
      </w:r>
      <w:proofErr w:type="spellEnd"/>
      <w:r>
        <w:t>.</w:t>
      </w:r>
    </w:p>
    <w:p w14:paraId="14961128" w14:textId="598A6E12" w:rsidR="002D1E73" w:rsidRDefault="002D1E73" w:rsidP="002D1E73">
      <w:pPr>
        <w:pStyle w:val="ListParagraph"/>
        <w:numPr>
          <w:ilvl w:val="0"/>
          <w:numId w:val="20"/>
        </w:numPr>
      </w:pPr>
      <w:r>
        <w:t xml:space="preserve">Papa </w:t>
      </w:r>
      <w:proofErr w:type="spellStart"/>
      <w:r>
        <w:t>parse</w:t>
      </w:r>
      <w:proofErr w:type="spellEnd"/>
      <w:r>
        <w:t xml:space="preserve"> no tiene dependencias. </w:t>
      </w:r>
    </w:p>
    <w:p w14:paraId="578C4705" w14:textId="39210D4C" w:rsidR="002D1E73" w:rsidRDefault="002D1E73" w:rsidP="002D1E73">
      <w:pPr>
        <w:pStyle w:val="ListParagraph"/>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268B2CB" w14:textId="6DB29E1F" w:rsidR="002D1E73" w:rsidRDefault="002D1E73" w:rsidP="002D1E73">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4423167D" w14:textId="738991AC" w:rsidR="00B443A1" w:rsidRDefault="00B443A1" w:rsidP="002D1E73">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Soporte del encabezado de fila.</w:t>
      </w:r>
    </w:p>
    <w:p w14:paraId="7868F1B0" w14:textId="77777777" w:rsidR="002D1E73" w:rsidRDefault="002D1E73" w:rsidP="002D1E73">
      <w:pPr>
        <w:rPr>
          <w:rFonts w:eastAsia="Times New Roman" w:cs="Times New Roman"/>
          <w:color w:val="24292E"/>
          <w:shd w:val="clear" w:color="auto" w:fill="FFFFFF"/>
        </w:rPr>
      </w:pPr>
    </w:p>
    <w:p w14:paraId="7EAA0C35" w14:textId="0D0A6D69" w:rsidR="002D1E73" w:rsidRDefault="000365A9" w:rsidP="0028735F">
      <w:pPr>
        <w:pStyle w:val="Heading3"/>
        <w:rPr>
          <w:shd w:val="clear" w:color="auto" w:fill="FFFFFF"/>
        </w:rPr>
      </w:pPr>
      <w:bookmarkStart w:id="51" w:name="_Toc367619412"/>
      <w:r>
        <w:rPr>
          <w:shd w:val="clear" w:color="auto" w:fill="FFFFFF"/>
        </w:rPr>
        <w:t xml:space="preserve">2.2.6.  </w:t>
      </w:r>
      <w:r w:rsidR="002D1E73">
        <w:rPr>
          <w:shd w:val="clear" w:color="auto" w:fill="FFFFFF"/>
        </w:rPr>
        <w:t>Chart.js</w:t>
      </w:r>
      <w:bookmarkEnd w:id="51"/>
    </w:p>
    <w:p w14:paraId="38A3AB18" w14:textId="77777777" w:rsidR="0044069F" w:rsidRDefault="0044069F"/>
    <w:p w14:paraId="7E867D7E" w14:textId="77777777" w:rsidR="008A324D" w:rsidRDefault="0044069F">
      <w:pPr>
        <w:rPr>
          <w:ins w:id="52" w:author="Borja Gonzalez" w:date="2017-09-08T16:32:00Z"/>
        </w:rPr>
      </w:pPr>
      <w:r>
        <w:t xml:space="preserve">Chart.js es una plataforma de JavaScript que nos permite crear gráficos simples pero a la vez flexibles. </w:t>
      </w:r>
    </w:p>
    <w:p w14:paraId="667AD9C1" w14:textId="23EBCFEF" w:rsidR="001A2EA4" w:rsidRDefault="001A2EA4" w:rsidP="001A2EA4">
      <w:pPr>
        <w:pStyle w:val="ListParagraph"/>
        <w:numPr>
          <w:ilvl w:val="0"/>
          <w:numId w:val="20"/>
        </w:numPr>
      </w:pPr>
      <w:r>
        <w:t>A través del elemento &lt;</w:t>
      </w:r>
      <w:proofErr w:type="spellStart"/>
      <w:r>
        <w:t>canvas</w:t>
      </w:r>
      <w:proofErr w:type="spellEnd"/>
      <w:r>
        <w:t>&gt; se consiguen crear gráficos simples.</w:t>
      </w:r>
    </w:p>
    <w:p w14:paraId="3AE73587" w14:textId="42022C6F" w:rsidR="008A324D" w:rsidRDefault="0044069F" w:rsidP="0028735F">
      <w:pPr>
        <w:pStyle w:val="ListParagraph"/>
        <w:numPr>
          <w:ilvl w:val="0"/>
          <w:numId w:val="20"/>
        </w:numPr>
      </w:pPr>
      <w:r>
        <w:t xml:space="preserve">Con Chart.js podemos crear </w:t>
      </w:r>
      <w:r w:rsidR="008A324D">
        <w:t xml:space="preserve">hasta </w:t>
      </w:r>
      <w:r>
        <w:t>8 tipos de gráficos personalizables y con los que se puede interactuar.</w:t>
      </w:r>
    </w:p>
    <w:p w14:paraId="79F64D3C" w14:textId="77777777" w:rsidR="008A324D" w:rsidRDefault="0044069F" w:rsidP="0028735F">
      <w:pPr>
        <w:pStyle w:val="ListParagraph"/>
        <w:numPr>
          <w:ilvl w:val="0"/>
          <w:numId w:val="20"/>
        </w:numPr>
      </w:pPr>
      <w:r>
        <w:t xml:space="preserve"> Posee un gran rendimiento en todos los navegadores actuales (IE9+).</w:t>
      </w:r>
      <w:r w:rsidR="008A324D">
        <w:t xml:space="preserve"> </w:t>
      </w:r>
    </w:p>
    <w:p w14:paraId="7ECD8619" w14:textId="5124CD9F" w:rsidR="006E178F" w:rsidRDefault="006E178F" w:rsidP="0028735F">
      <w:pPr>
        <w:pStyle w:val="ListParagraph"/>
        <w:numPr>
          <w:ilvl w:val="0"/>
          <w:numId w:val="20"/>
        </w:numPr>
      </w:pPr>
      <w:r>
        <w:t xml:space="preserve">Redibuja los gráficos a la hora de ampliar o reducir sobre ellos para conseguir una escala perfecta de granularidad. </w:t>
      </w:r>
    </w:p>
    <w:p w14:paraId="79E791DB" w14:textId="78FDF739" w:rsidR="0044069F" w:rsidRPr="0028735F" w:rsidRDefault="008A324D" w:rsidP="0028735F">
      <w:pPr>
        <w:pStyle w:val="ListParagraph"/>
        <w:numPr>
          <w:ilvl w:val="0"/>
          <w:numId w:val="20"/>
        </w:numPr>
      </w:pPr>
      <w:r>
        <w:t xml:space="preserve">Chart.js funciona muy bien a la hora de visualizar los gráficos en navegadores de otros dispositivos como </w:t>
      </w:r>
      <w:proofErr w:type="spellStart"/>
      <w:r>
        <w:t>tablets</w:t>
      </w:r>
      <w:proofErr w:type="spellEnd"/>
      <w:r>
        <w:t xml:space="preserve"> y móviles </w:t>
      </w:r>
    </w:p>
    <w:p w14:paraId="0BF1239B" w14:textId="77777777" w:rsidR="006E178F" w:rsidRDefault="006E178F" w:rsidP="002D1E73"/>
    <w:p w14:paraId="3CEFB8CA" w14:textId="64141D13" w:rsidR="006E178F" w:rsidRDefault="000365A9" w:rsidP="0028735F">
      <w:pPr>
        <w:pStyle w:val="Heading2"/>
      </w:pPr>
      <w:bookmarkStart w:id="53" w:name="_Toc367619413"/>
      <w:r>
        <w:t xml:space="preserve">2.3.  </w:t>
      </w:r>
      <w:r w:rsidR="006E178F">
        <w:t>Bases de Datos</w:t>
      </w:r>
      <w:bookmarkEnd w:id="53"/>
    </w:p>
    <w:p w14:paraId="5083C70D" w14:textId="77777777" w:rsidR="006E178F" w:rsidRDefault="006E178F"/>
    <w:p w14:paraId="7E79CEFA" w14:textId="77777777" w:rsidR="00DE077C" w:rsidRPr="00DE077C" w:rsidRDefault="00DE077C" w:rsidP="00DE077C">
      <w:r w:rsidRPr="00DE077C">
        <w:t>Una </w:t>
      </w:r>
      <w:r w:rsidRPr="00DE077C">
        <w:rPr>
          <w:b/>
          <w:bCs/>
        </w:rPr>
        <w:t>base de datos</w:t>
      </w:r>
      <w:r w:rsidRPr="00DE077C">
        <w:t> o </w:t>
      </w:r>
      <w:r w:rsidRPr="00DE077C">
        <w:rPr>
          <w:b/>
          <w:bCs/>
        </w:rPr>
        <w:t>banco de datos</w:t>
      </w:r>
      <w:r w:rsidRPr="00DE077C">
        <w:t> 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y debido al desarrollo tecnológico de campos como la </w:t>
      </w:r>
      <w:hyperlink r:id="rId42" w:tooltip="Informática" w:history="1">
        <w:r w:rsidRPr="00DE077C">
          <w:rPr>
            <w:rStyle w:val="Hyperlink"/>
          </w:rPr>
          <w:t>informática</w:t>
        </w:r>
      </w:hyperlink>
      <w:r w:rsidRPr="00DE077C">
        <w:t> y la </w:t>
      </w:r>
      <w:hyperlink r:id="rId43" w:tooltip="Electrónica" w:history="1">
        <w:r w:rsidRPr="00DE077C">
          <w:rPr>
            <w:rStyle w:val="Hyperlink"/>
          </w:rPr>
          <w:t>electrónica</w:t>
        </w:r>
      </w:hyperlink>
      <w:r w:rsidRPr="00DE077C">
        <w:t>, la mayoría de las bases de datos están en formato digital, siendo este un componente electrónico, por tanto se ha desarrollado y se ofrece un amplio rango de soluciones al problema del almacenamiento de datos.</w:t>
      </w:r>
    </w:p>
    <w:p w14:paraId="220652A5" w14:textId="34E68B2B" w:rsidR="00DE077C" w:rsidRPr="00DE077C" w:rsidRDefault="00DE077C" w:rsidP="00DE077C">
      <w:r w:rsidRPr="00DE077C">
        <w:t>Existen </w:t>
      </w:r>
      <w:hyperlink r:id="rId44" w:tooltip="Programa informático" w:history="1">
        <w:r w:rsidRPr="00DE077C">
          <w:rPr>
            <w:rStyle w:val="Hyperlink"/>
          </w:rPr>
          <w:t>programas</w:t>
        </w:r>
      </w:hyperlink>
      <w:r w:rsidRPr="00DE077C">
        <w:t> denominados </w:t>
      </w:r>
      <w:hyperlink r:id="rId45" w:tooltip="Sistema de gestión de bases de datos" w:history="1">
        <w:r w:rsidRPr="00DE077C">
          <w:rPr>
            <w:rStyle w:val="Hyperlink"/>
          </w:rPr>
          <w:t>sistemas gestores de bases de datos</w:t>
        </w:r>
      </w:hyperlink>
      <w:r w:rsidRPr="00DE077C">
        <w:t>, abreviado SGBD (del inglés </w:t>
      </w:r>
      <w:r w:rsidRPr="0028735F">
        <w:rPr>
          <w:i/>
          <w:iCs/>
          <w:lang w:val="en-GB"/>
        </w:rPr>
        <w:t>database management system</w:t>
      </w:r>
      <w:r w:rsidRPr="0028735F">
        <w:rPr>
          <w:lang w:val="en-GB"/>
        </w:rPr>
        <w:t> </w:t>
      </w:r>
      <w:r w:rsidRPr="00DE077C">
        <w:t>o DBMS), que permiten almacenar y posteriormente acceder a los datos de forma rápida y estructurada. Las propiedades de estos DBMS, así como su utilización y administración, se estudian dentro del ámbito de la informática.</w:t>
      </w:r>
    </w:p>
    <w:p w14:paraId="679D474D" w14:textId="74FF4AB5" w:rsidR="00DE077C" w:rsidRDefault="00DE077C" w:rsidP="00DE077C">
      <w:r w:rsidRPr="00DE077C">
        <w:t>Las aplicaciones más usuales son para la gestión de empresas e instituciones públicas; También son ampliamente utilizadas en entornos científicos con el objeto de almacenar la información experimental.</w:t>
      </w:r>
    </w:p>
    <w:p w14:paraId="2E6A3E38" w14:textId="00E1EFE7" w:rsidR="00DE077C" w:rsidRDefault="00263BFD" w:rsidP="00DE077C">
      <w:r>
        <w:rPr>
          <w:noProof/>
          <w:lang w:val="en-US"/>
        </w:rPr>
        <w:lastRenderedPageBreak/>
        <w:drawing>
          <wp:anchor distT="0" distB="0" distL="114300" distR="114300" simplePos="0" relativeHeight="251658240" behindDoc="0" locked="0" layoutInCell="1" allowOverlap="1" wp14:anchorId="03BAC060" wp14:editId="76BD24FD">
            <wp:simplePos x="0" y="0"/>
            <wp:positionH relativeFrom="column">
              <wp:posOffset>1485900</wp:posOffset>
            </wp:positionH>
            <wp:positionV relativeFrom="paragraph">
              <wp:posOffset>19050</wp:posOffset>
            </wp:positionV>
            <wp:extent cx="1790700" cy="2971800"/>
            <wp:effectExtent l="0" t="0" r="12700" b="0"/>
            <wp:wrapTight wrapText="bothSides">
              <wp:wrapPolygon edited="0">
                <wp:start x="0" y="0"/>
                <wp:lineTo x="0" y="21415"/>
                <wp:lineTo x="21447" y="21415"/>
                <wp:lineTo x="214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E1AAB5" w14:textId="4B6EAABF" w:rsidR="00DE077C" w:rsidRPr="00DE077C" w:rsidRDefault="00DE077C" w:rsidP="00DE077C"/>
    <w:p w14:paraId="6A7822E0" w14:textId="77777777" w:rsidR="006E178F" w:rsidRDefault="006E178F" w:rsidP="00DE077C"/>
    <w:p w14:paraId="41610087" w14:textId="77777777" w:rsidR="00DE077C" w:rsidRDefault="00DE077C" w:rsidP="00DE077C">
      <w:pPr>
        <w:pStyle w:val="Heading3"/>
      </w:pPr>
    </w:p>
    <w:p w14:paraId="415E1136" w14:textId="77777777" w:rsidR="00DE077C" w:rsidRDefault="00DE077C" w:rsidP="00DE077C">
      <w:pPr>
        <w:pStyle w:val="Heading3"/>
      </w:pPr>
    </w:p>
    <w:p w14:paraId="50C71A1C" w14:textId="77777777" w:rsidR="00DE077C" w:rsidRDefault="00DE077C" w:rsidP="00DE077C">
      <w:pPr>
        <w:pStyle w:val="Heading3"/>
      </w:pPr>
    </w:p>
    <w:p w14:paraId="014187AE" w14:textId="77777777" w:rsidR="00DE077C" w:rsidRDefault="00DE077C" w:rsidP="00DE077C">
      <w:pPr>
        <w:pStyle w:val="Heading3"/>
      </w:pPr>
    </w:p>
    <w:p w14:paraId="659DD0B3" w14:textId="77777777" w:rsidR="00263BFD" w:rsidRPr="00263BFD" w:rsidRDefault="00263BFD" w:rsidP="00263BFD"/>
    <w:p w14:paraId="584A1A4D" w14:textId="77777777" w:rsidR="00263BFD" w:rsidRDefault="00263BFD" w:rsidP="00263BFD"/>
    <w:p w14:paraId="2DDFE267" w14:textId="77777777" w:rsidR="00263BFD" w:rsidRDefault="00263BFD" w:rsidP="00263BFD"/>
    <w:p w14:paraId="0FD37AD2" w14:textId="77777777" w:rsidR="00263BFD" w:rsidRPr="00263BFD" w:rsidRDefault="00263BFD" w:rsidP="00263BFD"/>
    <w:p w14:paraId="4932A6EA" w14:textId="77777777" w:rsidR="00B74D7C" w:rsidRDefault="00B74D7C" w:rsidP="00DE077C">
      <w:pPr>
        <w:pStyle w:val="Heading3"/>
      </w:pPr>
    </w:p>
    <w:p w14:paraId="76477541" w14:textId="04BC2637" w:rsidR="00DE077C" w:rsidRDefault="000365A9" w:rsidP="00DE077C">
      <w:pPr>
        <w:pStyle w:val="Heading3"/>
      </w:pPr>
      <w:bookmarkStart w:id="54" w:name="_Toc367619414"/>
      <w:r>
        <w:t xml:space="preserve">2.3.1.  </w:t>
      </w:r>
      <w:r w:rsidR="00DE077C">
        <w:t>SQLite</w:t>
      </w:r>
      <w:bookmarkEnd w:id="54"/>
    </w:p>
    <w:p w14:paraId="09383402" w14:textId="77777777" w:rsidR="00E653AA" w:rsidRDefault="00E653AA" w:rsidP="00E653AA"/>
    <w:p w14:paraId="243204DB" w14:textId="7C43D1FF" w:rsidR="008854BA" w:rsidRPr="001A2EA4" w:rsidRDefault="008854BA" w:rsidP="008854BA">
      <w:r w:rsidRPr="00333F5F">
        <w:rPr>
          <w:bCs/>
        </w:rPr>
        <w:t>SQLite</w:t>
      </w:r>
      <w:r w:rsidRPr="00CC6FD2">
        <w:t> es un sistema de gestión de </w:t>
      </w:r>
      <w:hyperlink r:id="rId47" w:tooltip="Base de datos relacional" w:history="1">
        <w:r w:rsidRPr="001A2EA4">
          <w:rPr>
            <w:rStyle w:val="Hyperlink"/>
            <w:color w:val="auto"/>
            <w:u w:val="none"/>
          </w:rPr>
          <w:t>bases de datos relacional</w:t>
        </w:r>
      </w:hyperlink>
      <w:r w:rsidRPr="001A2EA4">
        <w:t xml:space="preserve"> (DBMS)</w:t>
      </w:r>
      <w:ins w:id="55" w:author="Borja Gonzalez" w:date="2017-09-08T16:21:00Z">
        <w:r w:rsidR="00CC6FD2">
          <w:t>. É</w:t>
        </w:r>
      </w:ins>
      <w:ins w:id="56" w:author="Borja Gonzalez" w:date="2017-09-08T16:22:00Z">
        <w:r w:rsidR="00CC6FD2">
          <w:t>ste sistema es</w:t>
        </w:r>
      </w:ins>
      <w:r w:rsidRPr="00CC6FD2">
        <w:t> compatible con </w:t>
      </w:r>
      <w:hyperlink r:id="rId48" w:tooltip="ACID" w:history="1">
        <w:r w:rsidRPr="001A2EA4">
          <w:rPr>
            <w:rStyle w:val="Hyperlink"/>
            <w:color w:val="auto"/>
            <w:u w:val="none"/>
          </w:rPr>
          <w:t>ACID</w:t>
        </w:r>
      </w:hyperlink>
      <w:ins w:id="57" w:author="Borja Gonzalez" w:date="2017-09-08T16:22:00Z">
        <w:r w:rsidR="00CC6FD2">
          <w:t xml:space="preserve"> y está contenido en una </w:t>
        </w:r>
        <w:proofErr w:type="spellStart"/>
        <w:r w:rsidR="00CC6FD2">
          <w:t>bibloteca</w:t>
        </w:r>
        <w:proofErr w:type="spellEnd"/>
        <w:r w:rsidR="00CC6FD2">
          <w:t xml:space="preserve"> en C que se podr</w:t>
        </w:r>
      </w:ins>
      <w:ins w:id="58" w:author="Borja Gonzalez" w:date="2017-09-08T16:23:00Z">
        <w:r w:rsidR="00CC6FD2">
          <w:t>ía considerar pequeña para ciertos casos (275kiB)</w:t>
        </w:r>
      </w:ins>
      <w:r w:rsidRPr="00CC6FD2">
        <w:t>.</w:t>
      </w:r>
      <w:ins w:id="59" w:author="Borja Gonzalez" w:date="2017-09-08T16:23:00Z">
        <w:r w:rsidR="00CC6FD2">
          <w:t xml:space="preserve"> El problema del tamaño se ha resuelto en la reciente versi</w:t>
        </w:r>
      </w:ins>
      <w:ins w:id="60" w:author="Borja Gonzalez" w:date="2017-09-08T16:24:00Z">
        <w:r w:rsidR="00CC6FD2">
          <w:t>ón · del sistemas que permite bases de datos de hasta 2 Terabytes.</w:t>
        </w:r>
      </w:ins>
      <w:r w:rsidRPr="00CC6FD2">
        <w:t xml:space="preserve"> SQLite es un proyecto de </w:t>
      </w:r>
      <w:del w:id="61" w:author="Borja Gonzalez" w:date="2017-09-08T16:34:00Z">
        <w:r w:rsidRPr="001A2EA4" w:rsidDel="001A2EA4">
          <w:fldChar w:fldCharType="begin"/>
        </w:r>
        <w:r w:rsidRPr="001A2EA4" w:rsidDel="001A2EA4">
          <w:delInstrText xml:space="preserve"> HYPERLINK "https://es.wikipedia.org/wiki/Dominio_p%C3%BAblico" \o "Dominio público" </w:delInstrText>
        </w:r>
        <w:r w:rsidRPr="001A2EA4" w:rsidDel="001A2EA4">
          <w:fldChar w:fldCharType="separate"/>
        </w:r>
        <w:r w:rsidRPr="001A2EA4" w:rsidDel="001A2EA4">
          <w:rPr>
            <w:rStyle w:val="Hyperlink"/>
            <w:color w:val="auto"/>
            <w:u w:val="none"/>
          </w:rPr>
          <w:delText>dominio público</w:delText>
        </w:r>
        <w:r w:rsidRPr="001A2EA4" w:rsidDel="001A2EA4">
          <w:fldChar w:fldCharType="end"/>
        </w:r>
      </w:del>
      <w:ins w:id="62" w:author="Borja Gonzalez" w:date="2017-09-08T16:34:00Z">
        <w:r w:rsidR="001A2EA4" w:rsidRPr="001A2EA4">
          <w:fldChar w:fldCharType="begin"/>
        </w:r>
        <w:r w:rsidR="001A2EA4" w:rsidRPr="001A2EA4">
          <w:instrText xml:space="preserve"> HYPERLINK "https://es.wikipedia.org/wiki/Dominio_p%C3%BAblico" \o "Dominio público" </w:instrText>
        </w:r>
        <w:r w:rsidR="001A2EA4" w:rsidRPr="001A2EA4">
          <w:fldChar w:fldCharType="separate"/>
        </w:r>
        <w:r w:rsidR="001A2EA4">
          <w:rPr>
            <w:rStyle w:val="Hyperlink"/>
            <w:color w:val="auto"/>
            <w:u w:val="none"/>
          </w:rPr>
          <w:t>dominio público</w:t>
        </w:r>
        <w:r w:rsidR="001A2EA4" w:rsidRPr="001A2EA4">
          <w:fldChar w:fldCharType="end"/>
        </w:r>
      </w:ins>
      <w:r w:rsidRPr="001A2EA4">
        <w:t xml:space="preserve"> creado por </w:t>
      </w:r>
      <w:hyperlink r:id="rId49" w:tooltip="D. Richard Hipp (aún no redactado)" w:history="1">
        <w:r w:rsidRPr="001A2EA4">
          <w:rPr>
            <w:rStyle w:val="Hyperlink"/>
            <w:color w:val="auto"/>
            <w:u w:val="none"/>
          </w:rPr>
          <w:t xml:space="preserve">D. Richard </w:t>
        </w:r>
        <w:proofErr w:type="spellStart"/>
        <w:r w:rsidRPr="001A2EA4">
          <w:rPr>
            <w:rStyle w:val="Hyperlink"/>
            <w:color w:val="auto"/>
            <w:u w:val="none"/>
          </w:rPr>
          <w:t>Hipp</w:t>
        </w:r>
        <w:proofErr w:type="spellEnd"/>
      </w:hyperlink>
      <w:r w:rsidRPr="001A2EA4">
        <w:t>.</w:t>
      </w:r>
    </w:p>
    <w:p w14:paraId="2DF1021A" w14:textId="77777777" w:rsidR="008854BA" w:rsidRPr="00333F5F" w:rsidRDefault="008854BA" w:rsidP="008854BA">
      <w:r w:rsidRPr="006C174E">
        <w:t>A diferencia de los </w:t>
      </w:r>
      <w:r w:rsidRPr="007E178E">
        <w:fldChar w:fldCharType="begin"/>
      </w:r>
      <w:r w:rsidRPr="00333F5F">
        <w:instrText xml:space="preserve"> HYPERLINK "https://es.wikipedia.org/wiki/Sistema_de_gesti%C3%B3n_de_bases_de_datos" \o "Sistema de gestión de bases de datos" </w:instrText>
      </w:r>
      <w:r w:rsidRPr="007E178E">
        <w:rPr>
          <w:rPrChange w:id="63" w:author="Borja Gonzalez" w:date="2017-09-08T16:18:00Z">
            <w:rPr/>
          </w:rPrChange>
        </w:rPr>
        <w:fldChar w:fldCharType="separate"/>
      </w:r>
      <w:r w:rsidRPr="00333F5F">
        <w:rPr>
          <w:rStyle w:val="Hyperlink"/>
          <w:color w:val="auto"/>
          <w:u w:val="none"/>
          <w:rPrChange w:id="64" w:author="Borja Gonzalez" w:date="2017-09-08T16:18:00Z">
            <w:rPr>
              <w:rStyle w:val="Hyperlink"/>
            </w:rPr>
          </w:rPrChange>
        </w:rPr>
        <w:t>sistema de gestión de bases de datos</w:t>
      </w:r>
      <w:r w:rsidRPr="007E178E">
        <w:fldChar w:fldCharType="end"/>
      </w:r>
      <w:r w:rsidRPr="006C174E">
        <w:t> cliente-servidor, el motor de SQLite no es un proceso independiente con el que el programa principal se comunica. En lugar de eso, la biblioteca SQLite se enlaza con el programa pasando a ser parte integral del mismo. El programa utiliza la funcionalidad de SQLite a través de llamadas simples a subrutinas y funciones. Esto reduce la latencia en el acceso a la base de datos, debido a que las llamadas a funciones son más eficientes que la comunicación entre procesos. El conjunto de la base de datos (definic</w:t>
      </w:r>
      <w:r w:rsidRPr="00333F5F">
        <w:t>iones, tablas, índices, y los propios datos), son guardados como un sólo fichero estándar en la máquina host. Este diseño simple se logra bloqueando todo el fichero de base de datos al principio de cada transacción.</w:t>
      </w:r>
    </w:p>
    <w:p w14:paraId="11EA704C" w14:textId="51707A94" w:rsidR="008854BA" w:rsidRPr="00333F5F" w:rsidRDefault="008854BA" w:rsidP="008854BA">
      <w:r w:rsidRPr="00333F5F">
        <w:t>En su versión 3, </w:t>
      </w:r>
      <w:ins w:id="65" w:author="Borja Gonzalez" w:date="2017-09-08T16:25:00Z">
        <w:r w:rsidR="00CC6FD2">
          <w:t xml:space="preserve">como hemos mencionado antes, </w:t>
        </w:r>
      </w:ins>
      <w:r w:rsidRPr="00CC6FD2">
        <w:rPr>
          <w:bCs/>
        </w:rPr>
        <w:t>SQLite</w:t>
      </w:r>
      <w:r w:rsidRPr="00CC6FD2">
        <w:t> permite </w:t>
      </w:r>
      <w:r w:rsidR="00333F5F" w:rsidRPr="00333F5F">
        <w:t>bases de datos</w:t>
      </w:r>
      <w:r w:rsidRPr="00333F5F">
        <w:t> de hasta</w:t>
      </w:r>
      <w:ins w:id="66" w:author="Borja Gonzalez" w:date="2017-09-08T16:25:00Z">
        <w:r w:rsidR="00CC6FD2">
          <w:t xml:space="preserve"> 2 Terabytes </w:t>
        </w:r>
      </w:ins>
      <w:r w:rsidRPr="00CC6FD2">
        <w:t>de tamaño, y también permite la inclusión de campos tipo </w:t>
      </w:r>
      <w:ins w:id="67" w:author="Borja Gonzalez" w:date="2017-09-08T16:19:00Z">
        <w:r w:rsidR="00333F5F">
          <w:t>BLOB</w:t>
        </w:r>
      </w:ins>
    </w:p>
    <w:p w14:paraId="2275160A" w14:textId="77777777" w:rsidR="008854BA" w:rsidRPr="0040221C" w:rsidRDefault="008854BA" w:rsidP="00E653AA"/>
    <w:p w14:paraId="0ED3911F" w14:textId="56A4A0DD" w:rsidR="00DE077C" w:rsidRDefault="000365A9" w:rsidP="008854BA">
      <w:pPr>
        <w:pStyle w:val="Heading3"/>
      </w:pPr>
      <w:bookmarkStart w:id="68" w:name="_Toc364792191"/>
      <w:bookmarkStart w:id="69" w:name="_Toc366229211"/>
      <w:bookmarkStart w:id="70" w:name="_Toc367619415"/>
      <w:r>
        <w:t xml:space="preserve">2.3.2.  </w:t>
      </w:r>
      <w:r w:rsidR="008854BA">
        <w:t>ACID</w:t>
      </w:r>
      <w:bookmarkEnd w:id="70"/>
    </w:p>
    <w:p w14:paraId="447A0C45" w14:textId="77777777" w:rsidR="008854BA" w:rsidRDefault="008854BA" w:rsidP="008854BA"/>
    <w:p w14:paraId="4C690FFC" w14:textId="77777777" w:rsidR="008854BA" w:rsidRPr="008854BA" w:rsidRDefault="008854BA" w:rsidP="008854BA">
      <w:r w:rsidRPr="008854BA">
        <w:t>En bases de datos se denomina </w:t>
      </w:r>
      <w:r w:rsidRPr="008854BA">
        <w:rPr>
          <w:b/>
          <w:bCs/>
        </w:rPr>
        <w:t>ACID</w:t>
      </w:r>
      <w:r w:rsidRPr="008854BA">
        <w:t> a las características de los parámetros que permiten clasificar las </w:t>
      </w:r>
      <w:hyperlink r:id="rId50" w:tooltip="Transacción de base de datos" w:history="1">
        <w:r w:rsidRPr="008854BA">
          <w:rPr>
            <w:rStyle w:val="Hyperlink"/>
          </w:rPr>
          <w:t>transacciones</w:t>
        </w:r>
      </w:hyperlink>
      <w:r w:rsidRPr="008854BA">
        <w:t> de los </w:t>
      </w:r>
      <w:hyperlink r:id="rId51" w:tooltip="SGBD" w:history="1">
        <w:r w:rsidRPr="008854BA">
          <w:rPr>
            <w:rStyle w:val="Hyperlink"/>
          </w:rPr>
          <w:t>sistemas de gestión de bases de datos</w:t>
        </w:r>
      </w:hyperlink>
      <w:r w:rsidRPr="008854BA">
        <w:t>. Cuando se dice que es </w:t>
      </w:r>
      <w:r w:rsidRPr="008854BA">
        <w:rPr>
          <w:i/>
          <w:iCs/>
        </w:rPr>
        <w:t xml:space="preserve">ACID </w:t>
      </w:r>
      <w:proofErr w:type="spellStart"/>
      <w:r w:rsidRPr="008854BA">
        <w:rPr>
          <w:i/>
          <w:iCs/>
        </w:rPr>
        <w:t>compliant</w:t>
      </w:r>
      <w:proofErr w:type="spellEnd"/>
      <w:r w:rsidRPr="008854BA">
        <w:t> se indica -en diversos grados- que éste permite realizar transacciones.</w:t>
      </w:r>
    </w:p>
    <w:p w14:paraId="759715B4" w14:textId="77777777" w:rsidR="008854BA" w:rsidRPr="008854BA" w:rsidRDefault="008854BA" w:rsidP="008854BA">
      <w:r w:rsidRPr="008854BA">
        <w:t>En concreto </w:t>
      </w:r>
      <w:r w:rsidRPr="008854BA">
        <w:rPr>
          <w:b/>
          <w:bCs/>
        </w:rPr>
        <w:t>ACID</w:t>
      </w:r>
      <w:r w:rsidRPr="008854BA">
        <w:t> es un acrónimo de </w:t>
      </w:r>
      <w:proofErr w:type="spellStart"/>
      <w:r w:rsidRPr="008854BA">
        <w:rPr>
          <w:b/>
          <w:bCs/>
        </w:rPr>
        <w:t>A</w:t>
      </w:r>
      <w:r w:rsidRPr="008854BA">
        <w:t>tomicity</w:t>
      </w:r>
      <w:proofErr w:type="spellEnd"/>
      <w:r w:rsidRPr="008854BA">
        <w:t>, </w:t>
      </w:r>
      <w:proofErr w:type="spellStart"/>
      <w:r w:rsidRPr="008854BA">
        <w:rPr>
          <w:b/>
          <w:bCs/>
        </w:rPr>
        <w:t>C</w:t>
      </w:r>
      <w:r w:rsidRPr="008854BA">
        <w:t>onsistency</w:t>
      </w:r>
      <w:proofErr w:type="spellEnd"/>
      <w:r w:rsidRPr="008854BA">
        <w:t>, </w:t>
      </w:r>
      <w:proofErr w:type="spellStart"/>
      <w:r w:rsidRPr="008854BA">
        <w:rPr>
          <w:b/>
          <w:bCs/>
        </w:rPr>
        <w:t>I</w:t>
      </w:r>
      <w:r w:rsidRPr="008854BA">
        <w:t>solation</w:t>
      </w:r>
      <w:proofErr w:type="spellEnd"/>
      <w:r w:rsidRPr="008854BA">
        <w:t xml:space="preserve"> and </w:t>
      </w:r>
      <w:proofErr w:type="spellStart"/>
      <w:r w:rsidRPr="008854BA">
        <w:rPr>
          <w:b/>
          <w:bCs/>
        </w:rPr>
        <w:t>D</w:t>
      </w:r>
      <w:r w:rsidRPr="008854BA">
        <w:t>urability</w:t>
      </w:r>
      <w:proofErr w:type="spellEnd"/>
      <w:r w:rsidRPr="008854BA">
        <w:t>: Atomicidad, Consistencia, Aislamiento y Durabilidad en español.</w:t>
      </w:r>
    </w:p>
    <w:p w14:paraId="1BF4FFDF" w14:textId="696AF756" w:rsidR="004E4A72" w:rsidRDefault="008C4885" w:rsidP="004E4A72">
      <w:pPr>
        <w:pStyle w:val="ListParagraph"/>
        <w:numPr>
          <w:ilvl w:val="0"/>
          <w:numId w:val="20"/>
        </w:numPr>
      </w:pPr>
      <w:hyperlink r:id="rId52" w:tooltip="Atomicidad" w:history="1">
        <w:r w:rsidR="004E4A72" w:rsidRPr="004E4A72">
          <w:rPr>
            <w:rStyle w:val="Hyperlink"/>
            <w:b/>
            <w:bCs/>
          </w:rPr>
          <w:t>Atomicidad</w:t>
        </w:r>
      </w:hyperlink>
      <w:r w:rsidR="004E4A72" w:rsidRPr="004E4A72">
        <w:rPr>
          <w:b/>
          <w:bCs/>
        </w:rPr>
        <w:t>:</w:t>
      </w:r>
      <w:r w:rsidR="004E4A72" w:rsidRPr="004E4A72">
        <w:t> Si cuando una operación consiste en una serie de pasos, bien todos ellos se ejecutan o bien ninguno, es decir, las transacciones son completas.</w:t>
      </w:r>
    </w:p>
    <w:p w14:paraId="225655B5" w14:textId="1B60ED6E" w:rsidR="004E4A72" w:rsidRDefault="008C4885" w:rsidP="004E4A72">
      <w:pPr>
        <w:pStyle w:val="ListParagraph"/>
        <w:numPr>
          <w:ilvl w:val="0"/>
          <w:numId w:val="20"/>
        </w:numPr>
      </w:pPr>
      <w:hyperlink r:id="rId53" w:tooltip="Consistencia de datos" w:history="1">
        <w:r w:rsidR="004E4A72" w:rsidRPr="004E4A72">
          <w:rPr>
            <w:rStyle w:val="Hyperlink"/>
            <w:b/>
            <w:bCs/>
          </w:rPr>
          <w:t>Consistencia</w:t>
        </w:r>
      </w:hyperlink>
      <w:r w:rsidR="004E4A72" w:rsidRPr="004E4A72">
        <w:rPr>
          <w:b/>
          <w:bCs/>
        </w:rPr>
        <w:t>:</w:t>
      </w:r>
      <w:r w:rsidR="004E4A72" w:rsidRPr="004E4A72">
        <w:t> (</w:t>
      </w:r>
      <w:r w:rsidR="004E4A72" w:rsidRPr="004E4A72">
        <w:rPr>
          <w:i/>
          <w:iCs/>
        </w:rPr>
        <w:t>Integridad</w:t>
      </w:r>
      <w:r w:rsidR="004E4A72" w:rsidRPr="004E4A72">
        <w:t>). Es la propiedad que asegura que sólo se empieza aquello que se puede acabar. Por lo tanto se ejecutan aquellas operaciones que no van a romper las reglas y directrices de </w:t>
      </w:r>
      <w:r w:rsidR="004E4A72" w:rsidRPr="004E4A72">
        <w:rPr>
          <w:i/>
          <w:iCs/>
        </w:rPr>
        <w:t>Integridad</w:t>
      </w:r>
      <w:r w:rsidR="004E4A72" w:rsidRPr="004E4A72">
        <w:t> de la base de datos. La propiedad de consistencia sostiene que cualquier transacción llevará a la base de datos desde un estado válido a otro también válido. "La Integridad de la Base de Datos nos permite asegurar que los datos son exactos y consistentes, es decir que estén siempre intactos, sean siempre los esperados y que de ninguna manera cambien ni se deformen. De esta manera podemos garantizar que la información que se presenta al usuario será siempre la misma."</w:t>
      </w:r>
    </w:p>
    <w:p w14:paraId="6522D858" w14:textId="3ED0DFAB" w:rsidR="004E4A72" w:rsidRDefault="008C4885" w:rsidP="004E4A72">
      <w:pPr>
        <w:pStyle w:val="ListParagraph"/>
        <w:numPr>
          <w:ilvl w:val="0"/>
          <w:numId w:val="20"/>
        </w:numPr>
      </w:pPr>
      <w:hyperlink r:id="rId54" w:tooltip="Aislamiento (ACID)" w:history="1">
        <w:r w:rsidR="004E4A72" w:rsidRPr="004E4A72">
          <w:rPr>
            <w:rStyle w:val="Hyperlink"/>
            <w:b/>
            <w:bCs/>
          </w:rPr>
          <w:t>Aislamiento</w:t>
        </w:r>
      </w:hyperlink>
      <w:r w:rsidR="004E4A72" w:rsidRPr="004E4A72">
        <w:rPr>
          <w:b/>
          <w:bCs/>
        </w:rPr>
        <w:t>:</w:t>
      </w:r>
      <w:r w:rsidR="004E4A72" w:rsidRPr="004E4A72">
        <w:t xml:space="preserve"> Esta propiedad asegura que una operación no puede afectar a otras. Esto asegura que la realización de dos transacciones sobre la misma información sean independientes y no generen ningún tipo de error.  Esta propiedad define cómo y cuándo los cambios producidos por una operación se hacen visibles para las demás operaciones concurrentes. El aislamiento puede alcanzarse en distintos niveles, siendo el parámetro esencial a la hora de seleccionar </w:t>
      </w:r>
      <w:proofErr w:type="spellStart"/>
      <w:r w:rsidR="004E4A72" w:rsidRPr="004E4A72">
        <w:t>SGBDs</w:t>
      </w:r>
      <w:proofErr w:type="spellEnd"/>
      <w:r w:rsidR="004E4A72" w:rsidRPr="004E4A72">
        <w:t>.</w:t>
      </w:r>
    </w:p>
    <w:p w14:paraId="543850B8" w14:textId="05841D3F" w:rsidR="004E4A72" w:rsidRPr="004E4A72" w:rsidRDefault="008C4885" w:rsidP="004E4A72">
      <w:pPr>
        <w:pStyle w:val="ListParagraph"/>
        <w:numPr>
          <w:ilvl w:val="0"/>
          <w:numId w:val="20"/>
        </w:numPr>
      </w:pPr>
      <w:hyperlink r:id="rId55" w:tooltip="Datos persistentes" w:history="1">
        <w:r w:rsidR="004E4A72" w:rsidRPr="004E4A72">
          <w:rPr>
            <w:rStyle w:val="Hyperlink"/>
            <w:b/>
            <w:bCs/>
          </w:rPr>
          <w:t>Durabilidad</w:t>
        </w:r>
      </w:hyperlink>
      <w:r w:rsidR="004E4A72" w:rsidRPr="004E4A72">
        <w:rPr>
          <w:b/>
          <w:bCs/>
        </w:rPr>
        <w:t>:</w:t>
      </w:r>
      <w:r w:rsidR="004E4A72" w:rsidRPr="004E4A72">
        <w:t> (</w:t>
      </w:r>
      <w:r w:rsidR="004E4A72" w:rsidRPr="004E4A72">
        <w:rPr>
          <w:i/>
          <w:iCs/>
        </w:rPr>
        <w:t>Persistencia</w:t>
      </w:r>
      <w:r w:rsidR="004E4A72" w:rsidRPr="004E4A72">
        <w:t>). Esta propiedad asegura que una vez realizada la operación, ésta persistirá y no se podrá deshacer aunque falle el sistema y que de esta forma los datos sobrevivan de alguna manera.</w:t>
      </w:r>
    </w:p>
    <w:p w14:paraId="07B300B7" w14:textId="3862B24F" w:rsidR="00DE077C" w:rsidRDefault="004E4A72" w:rsidP="0028735F">
      <w:r w:rsidRPr="004E4A72">
        <w:t>Cumpliendo estos 4 requisitos un sistema gestor de bases de datos puede ser considerado </w:t>
      </w:r>
      <w:r w:rsidRPr="004E4A72">
        <w:rPr>
          <w:i/>
          <w:iCs/>
        </w:rPr>
        <w:t xml:space="preserve">ACID </w:t>
      </w:r>
      <w:proofErr w:type="spellStart"/>
      <w:r w:rsidRPr="004E4A72">
        <w:rPr>
          <w:i/>
          <w:iCs/>
        </w:rPr>
        <w:t>Compliant</w:t>
      </w:r>
      <w:proofErr w:type="spellEnd"/>
      <w:r w:rsidRPr="004E4A72">
        <w:t>.</w:t>
      </w:r>
    </w:p>
    <w:p w14:paraId="3D5F51EC" w14:textId="77777777" w:rsidR="004E4A72" w:rsidRDefault="004E4A72" w:rsidP="00333F5F"/>
    <w:p w14:paraId="243BC8FB" w14:textId="77777777" w:rsidR="004E4A72" w:rsidRDefault="004E4A72" w:rsidP="00333F5F"/>
    <w:p w14:paraId="2499FFEE" w14:textId="43D4851E" w:rsidR="004E4A72" w:rsidRDefault="000365A9" w:rsidP="004407E6">
      <w:pPr>
        <w:pStyle w:val="Heading2"/>
      </w:pPr>
      <w:bookmarkStart w:id="71" w:name="_Toc367619416"/>
      <w:r>
        <w:t xml:space="preserve">2.4.  </w:t>
      </w:r>
      <w:r w:rsidR="00C74956">
        <w:t>Sensor Inercial</w:t>
      </w:r>
      <w:r w:rsidR="00734C62">
        <w:t xml:space="preserve"> - IMU</w:t>
      </w:r>
      <w:bookmarkEnd w:id="71"/>
    </w:p>
    <w:p w14:paraId="7556B381" w14:textId="77777777" w:rsidR="004407E6" w:rsidRDefault="004407E6" w:rsidP="004407E6"/>
    <w:p w14:paraId="58B77115" w14:textId="0D8945C1" w:rsidR="00734C62" w:rsidRPr="004407E6" w:rsidRDefault="00793476" w:rsidP="004407E6">
      <w:r>
        <w:t>Mediante el uso combinado de acelerómetros y gir</w:t>
      </w:r>
      <w:r w:rsidR="00BE44C3">
        <w:t>o</w:t>
      </w:r>
      <w:r>
        <w:t>scop</w:t>
      </w:r>
      <w:r w:rsidR="00BE44C3">
        <w:t>i</w:t>
      </w:r>
      <w:r>
        <w:t xml:space="preserve">os, hay ciertos aparatos electrónicos que miden y dan información acerca de la velocidad, </w:t>
      </w:r>
      <w:r w:rsidR="00487522">
        <w:t>orientación y fuerzas gravitacionales de un objeto en movimiento.</w:t>
      </w:r>
      <w:r>
        <w:rPr>
          <w:vanish/>
        </w:rPr>
        <w:t>orie﷽﷽﷽﷽﷽﷽iñon locidaddratos electrometros rticular tera</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p w14:paraId="3590ACDF" w14:textId="4B03B919" w:rsidR="00C74956" w:rsidRDefault="000365A9" w:rsidP="004407E6">
      <w:pPr>
        <w:pStyle w:val="Heading3"/>
      </w:pPr>
      <w:bookmarkStart w:id="72" w:name="_Toc367619417"/>
      <w:r>
        <w:t xml:space="preserve">2.4.1.  </w:t>
      </w:r>
      <w:r w:rsidR="004407E6">
        <w:t>Werium Basic Pro</w:t>
      </w:r>
      <w:bookmarkEnd w:id="72"/>
    </w:p>
    <w:p w14:paraId="14027168" w14:textId="77777777" w:rsidR="004407E6" w:rsidRDefault="004407E6" w:rsidP="00793476"/>
    <w:p w14:paraId="107EA9F2" w14:textId="39A38553" w:rsidR="003F677A" w:rsidRDefault="004407E6" w:rsidP="003F677A">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28FC3A72" w14:textId="1FB4E4FF" w:rsidR="00BE44C3" w:rsidRDefault="00BE44C3" w:rsidP="003F677A">
      <w:r>
        <w:t>Está compuesto por tres giroscopios y tres acelerómetros que a su vez integran un reloj que permite asociar valores temporales a las medidas. Éste tipo de 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1A315E3E" w14:textId="5F1A63D0" w:rsidR="004407E6" w:rsidRDefault="009B590A" w:rsidP="00793476">
      <w:r>
        <w:rPr>
          <w:rFonts w:ascii="Times" w:hAnsi="Times" w:cs="Times"/>
          <w:noProof/>
          <w:color w:val="000000"/>
          <w:lang w:val="en-US"/>
        </w:rPr>
        <w:lastRenderedPageBreak/>
        <w:drawing>
          <wp:anchor distT="0" distB="0" distL="114300" distR="114300" simplePos="0" relativeHeight="251659264" behindDoc="0" locked="0" layoutInCell="1" allowOverlap="1" wp14:anchorId="5027A8D0" wp14:editId="12740672">
            <wp:simplePos x="0" y="0"/>
            <wp:positionH relativeFrom="column">
              <wp:posOffset>1143000</wp:posOffset>
            </wp:positionH>
            <wp:positionV relativeFrom="paragraph">
              <wp:posOffset>149225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655172" w14:textId="30B9B325" w:rsidR="009B590A" w:rsidRDefault="009B590A" w:rsidP="009B590A">
      <w:pPr>
        <w:widowControl w:val="0"/>
        <w:autoSpaceDE w:val="0"/>
        <w:autoSpaceDN w:val="0"/>
        <w:adjustRightInd w:val="0"/>
        <w:spacing w:line="280" w:lineRule="atLeast"/>
        <w:rPr>
          <w:rFonts w:ascii="Times" w:hAnsi="Times" w:cs="Times"/>
          <w:color w:val="000000"/>
          <w:lang w:val="en-US"/>
        </w:rPr>
      </w:pPr>
      <w:r>
        <w:rPr>
          <w:rFonts w:ascii="Times" w:hAnsi="Times" w:cs="Times"/>
          <w:color w:val="000000"/>
          <w:lang w:val="en-US"/>
        </w:rPr>
        <w:t xml:space="preserve"> </w:t>
      </w:r>
    </w:p>
    <w:p w14:paraId="3CC559EE" w14:textId="00F23219" w:rsidR="009B590A" w:rsidRDefault="009B590A" w:rsidP="00793476"/>
    <w:p w14:paraId="57FEA122" w14:textId="77777777" w:rsidR="009B590A" w:rsidRPr="009B590A" w:rsidRDefault="009B590A" w:rsidP="009B590A"/>
    <w:p w14:paraId="4EF22997" w14:textId="77777777" w:rsidR="009B590A" w:rsidRPr="009B590A" w:rsidRDefault="009B590A" w:rsidP="009B590A"/>
    <w:p w14:paraId="184E6D2A" w14:textId="77777777" w:rsidR="009B590A" w:rsidRPr="00E37D98" w:rsidRDefault="009B590A" w:rsidP="00E37D98"/>
    <w:p w14:paraId="132309B6" w14:textId="77777777" w:rsidR="009B590A" w:rsidRPr="009B590A" w:rsidRDefault="009B590A" w:rsidP="009B590A"/>
    <w:p w14:paraId="04920A34" w14:textId="77777777" w:rsidR="009B590A" w:rsidRPr="00E37D98" w:rsidRDefault="009B590A" w:rsidP="00E37D98"/>
    <w:p w14:paraId="59275503" w14:textId="77777777" w:rsidR="009B590A" w:rsidRPr="009B590A" w:rsidRDefault="009B590A" w:rsidP="009B590A"/>
    <w:p w14:paraId="5C9F58C1" w14:textId="77777777" w:rsidR="009B590A" w:rsidRPr="00E37D98" w:rsidRDefault="009B590A" w:rsidP="00E37D98"/>
    <w:p w14:paraId="31AA4B93" w14:textId="77777777" w:rsidR="009B590A" w:rsidRPr="009B590A" w:rsidRDefault="009B590A" w:rsidP="009B590A"/>
    <w:p w14:paraId="66789CC8" w14:textId="6D2201AB" w:rsidR="009B590A" w:rsidRDefault="009B590A" w:rsidP="009B590A"/>
    <w:p w14:paraId="4CA6F0F6" w14:textId="355E9E36" w:rsidR="004407E6" w:rsidRPr="009B590A" w:rsidRDefault="009B590A" w:rsidP="009B590A">
      <w:pPr>
        <w:tabs>
          <w:tab w:val="left" w:pos="2820"/>
        </w:tabs>
      </w:pPr>
      <w:r>
        <w:t xml:space="preserve">                                           Sensor inercial Werium</w:t>
      </w:r>
    </w:p>
    <w:p w14:paraId="09E85AD5" w14:textId="77777777" w:rsidR="009B590A" w:rsidRPr="009B590A" w:rsidRDefault="009B590A" w:rsidP="009B590A"/>
    <w:p w14:paraId="703BDB27" w14:textId="68E0CED1" w:rsidR="00D51A6F" w:rsidRPr="0040221C" w:rsidRDefault="000365A9" w:rsidP="00D51A6F">
      <w:pPr>
        <w:pStyle w:val="Heading1"/>
      </w:pPr>
      <w:bookmarkStart w:id="73" w:name="_Toc367619418"/>
      <w:r>
        <w:t xml:space="preserve">3.  </w:t>
      </w:r>
      <w:r w:rsidR="00D51A6F" w:rsidRPr="0040221C">
        <w:t>Diseño</w:t>
      </w:r>
      <w:bookmarkEnd w:id="68"/>
      <w:bookmarkEnd w:id="69"/>
      <w:bookmarkEnd w:id="73"/>
    </w:p>
    <w:p w14:paraId="4E3FA4B6" w14:textId="77777777" w:rsidR="004B1503" w:rsidRPr="0040221C" w:rsidRDefault="004B1503" w:rsidP="004B1503"/>
    <w:p w14:paraId="1FB6C932" w14:textId="37A6C45B" w:rsidR="004B1503" w:rsidRPr="0040221C" w:rsidRDefault="004B1503" w:rsidP="004B1503">
      <w:r w:rsidRPr="0040221C">
        <w:t>En este capítulo se intenta analizar en profundidad el problema que se pretende resolver, intentando abarcar la mayor cantidad de información posible y estudiando los principales aspectos que habrían de cubrirse en el desarrollo del proyecto. En este punto deberían surgir las características principales del sistema a desarrollar, por lo que se establecen también los casos de uso que deber</w:t>
      </w:r>
      <w:ins w:id="74" w:author="Rodrigo García" w:date="2017-09-07T08:44:00Z">
        <w:r w:rsidR="00E5539D">
          <w:t>á</w:t>
        </w:r>
      </w:ins>
      <w:r w:rsidRPr="0040221C">
        <w:t xml:space="preserve"> poder efectuar el sistema resultado del proyecto para cumplir los requisitos que se establezcan. </w:t>
      </w:r>
    </w:p>
    <w:p w14:paraId="5A7B39EE" w14:textId="77777777" w:rsidR="004B1503" w:rsidRPr="0040221C" w:rsidRDefault="004B1503" w:rsidP="004B1503"/>
    <w:p w14:paraId="435348A6" w14:textId="136B26DB" w:rsidR="00D51A6F" w:rsidRPr="0040221C" w:rsidRDefault="000365A9" w:rsidP="00D51A6F">
      <w:pPr>
        <w:pStyle w:val="Heading2"/>
      </w:pPr>
      <w:bookmarkStart w:id="75" w:name="_Toc364792192"/>
      <w:bookmarkStart w:id="76" w:name="_Toc366229212"/>
      <w:bookmarkStart w:id="77" w:name="_Toc367619419"/>
      <w:r>
        <w:t xml:space="preserve">3.1.  </w:t>
      </w:r>
      <w:r w:rsidR="00D51A6F" w:rsidRPr="0040221C">
        <w:t>Descripción del problema</w:t>
      </w:r>
      <w:bookmarkEnd w:id="75"/>
      <w:bookmarkEnd w:id="76"/>
      <w:bookmarkEnd w:id="77"/>
      <w:r w:rsidR="00D51A6F" w:rsidRPr="0040221C">
        <w:t xml:space="preserve"> </w:t>
      </w:r>
    </w:p>
    <w:p w14:paraId="05777571" w14:textId="77777777" w:rsidR="004B1503" w:rsidRPr="0040221C" w:rsidRDefault="004B1503" w:rsidP="004B1503"/>
    <w:p w14:paraId="5A21A5D9" w14:textId="5C2ED4D8" w:rsidR="004B7341" w:rsidRPr="0040221C" w:rsidRDefault="004B1503" w:rsidP="004B7341">
      <w:r w:rsidRPr="0040221C">
        <w:t xml:space="preserve">El objetivo principal es construir una </w:t>
      </w:r>
      <w:commentRangeStart w:id="78"/>
      <w:r w:rsidRPr="0040221C">
        <w:t xml:space="preserve">aplicación web </w:t>
      </w:r>
      <w:commentRangeEnd w:id="78"/>
      <w:r w:rsidR="00E5539D">
        <w:rPr>
          <w:rStyle w:val="CommentReference"/>
        </w:rPr>
        <w:commentReference w:id="78"/>
      </w:r>
      <w:ins w:id="79" w:author="Borja Gonzalez" w:date="2017-09-07T11:57:00Z">
        <w:r w:rsidR="0059382A">
          <w:t>con una base de datos asociada</w:t>
        </w:r>
      </w:ins>
      <w:ins w:id="80" w:author="Borja Gonzalez" w:date="2017-09-07T11:58:00Z">
        <w:r w:rsidR="0059382A">
          <w:t xml:space="preserve"> para el seguimiento de pacientes con problemas de movilidad cervical. Esta aplicación web </w:t>
        </w:r>
      </w:ins>
      <w:r w:rsidRPr="0040221C">
        <w:t>permit</w:t>
      </w:r>
      <w:ins w:id="81" w:author="Borja Gonzalez" w:date="2017-09-07T11:58:00Z">
        <w:r w:rsidR="0059382A">
          <w:t>irá</w:t>
        </w:r>
      </w:ins>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ins w:id="82" w:author="Borja Gonzalez" w:date="2017-09-07T12:00:00Z">
        <w:r w:rsidR="0059382A">
          <w:t>Para describir el problema en cuestión voy a seguir un proceso que se divide en varios apartados.</w:t>
        </w:r>
      </w:ins>
      <w:commentRangeStart w:id="83"/>
      <w:del w:id="84" w:author="Borja Gonzalez" w:date="2017-09-07T12:01:00Z">
        <w:r w:rsidR="004B7341" w:rsidRPr="0040221C" w:rsidDel="0059382A">
          <w:delText xml:space="preserve">El problema se podría dividir </w:delText>
        </w:r>
        <w:commentRangeEnd w:id="83"/>
        <w:r w:rsidR="00E5539D" w:rsidDel="0059382A">
          <w:rPr>
            <w:rStyle w:val="CommentReference"/>
          </w:rPr>
          <w:commentReference w:id="83"/>
        </w:r>
        <w:r w:rsidR="004B7341" w:rsidRPr="0040221C" w:rsidDel="0059382A">
          <w:delText>en varios apartados,</w:delText>
        </w:r>
      </w:del>
      <w:r w:rsidR="004B7341" w:rsidRPr="0040221C">
        <w:t xml:space="preserve"> </w:t>
      </w:r>
      <w:ins w:id="85" w:author="Borja Gonzalez" w:date="2017-09-07T12:02:00Z">
        <w:r w:rsidR="0059382A">
          <w:t xml:space="preserve">Empezaré con el </w:t>
        </w:r>
      </w:ins>
      <w:r w:rsidR="004B7341" w:rsidRPr="0040221C">
        <w:t xml:space="preserve">diseño de la arquitectura del sistema para satisfacer las necesidades descritas previamente, </w:t>
      </w:r>
      <w:ins w:id="86" w:author="Borja Gonzalez" w:date="2017-09-07T12:02:00Z">
        <w:r w:rsidR="0059382A">
          <w:t xml:space="preserve">seguiré con la </w:t>
        </w:r>
      </w:ins>
      <w:r w:rsidR="004B7341" w:rsidRPr="0040221C">
        <w:t>implementación de dicho sistema,</w:t>
      </w:r>
      <w:ins w:id="87" w:author="Borja Gonzalez" w:date="2017-09-07T12:02:00Z">
        <w:r w:rsidR="0059382A">
          <w:t xml:space="preserve"> y terminaré</w:t>
        </w:r>
      </w:ins>
      <w:ins w:id="88" w:author="Borja Gonzalez" w:date="2017-09-07T12:03:00Z">
        <w:r w:rsidR="0059382A">
          <w:t xml:space="preserve"> describiendo el</w:t>
        </w:r>
      </w:ins>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Heading2"/>
      </w:pPr>
      <w:bookmarkStart w:id="89" w:name="_Toc364792193"/>
      <w:bookmarkStart w:id="90" w:name="_Toc366229213"/>
      <w:bookmarkStart w:id="91" w:name="_Toc367619420"/>
      <w:r>
        <w:t xml:space="preserve">3.2.  </w:t>
      </w:r>
      <w:r w:rsidR="00D51A6F" w:rsidRPr="0040221C">
        <w:t>Requisitos</w:t>
      </w:r>
      <w:bookmarkEnd w:id="89"/>
      <w:bookmarkEnd w:id="90"/>
      <w:bookmarkEnd w:id="91"/>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Heading3"/>
      </w:pPr>
      <w:bookmarkStart w:id="92" w:name="_Toc366229214"/>
      <w:bookmarkStart w:id="93" w:name="_Toc367619421"/>
      <w:r>
        <w:t xml:space="preserve">3.2.1.  </w:t>
      </w:r>
      <w:r w:rsidR="009F3C87" w:rsidRPr="0040221C">
        <w:t>Requisitos Funcionales</w:t>
      </w:r>
      <w:bookmarkEnd w:id="92"/>
      <w:bookmarkEnd w:id="93"/>
    </w:p>
    <w:p w14:paraId="567C1423" w14:textId="77777777" w:rsidR="0040221C" w:rsidRDefault="0040221C" w:rsidP="0040221C"/>
    <w:p w14:paraId="36BD8646" w14:textId="348F6622" w:rsidR="0040221C" w:rsidRDefault="0040221C" w:rsidP="0040221C">
      <w:r>
        <w:lastRenderedPageBreak/>
        <w:t>RF</w:t>
      </w:r>
      <w:ins w:id="94" w:author="Borja Gonzalez" w:date="2017-09-07T12:08:00Z">
        <w:r w:rsidR="00F54A8E">
          <w:t>1</w:t>
        </w:r>
      </w:ins>
      <w:r>
        <w:t xml:space="preserve"> – Una vez dentro la aplicación web</w:t>
      </w:r>
      <w:r w:rsidR="003B7083">
        <w:t>, el sistema</w:t>
      </w:r>
      <w:r>
        <w:t xml:space="preserve"> debe mostrar una sección de inicio con una breve descripción de las distintas funcionalidades de la pagina.</w:t>
      </w:r>
    </w:p>
    <w:p w14:paraId="06854C3A" w14:textId="77777777" w:rsidR="0040221C" w:rsidRDefault="0040221C" w:rsidP="0040221C"/>
    <w:p w14:paraId="5D35AD7E" w14:textId="3C846060" w:rsidR="0040221C" w:rsidRDefault="0040221C" w:rsidP="0040221C">
      <w:r>
        <w:t>RF</w:t>
      </w:r>
      <w:ins w:id="95" w:author="Borja Gonzalez" w:date="2017-09-07T12:08:00Z">
        <w:r w:rsidR="00F54A8E">
          <w:t>2</w:t>
        </w:r>
      </w:ins>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D720E41" w:rsidR="00B8271C" w:rsidRDefault="00B8271C" w:rsidP="0040221C">
      <w:r>
        <w:t>RF</w:t>
      </w:r>
      <w:ins w:id="96" w:author="Borja Gonzalez" w:date="2017-09-07T12:08:00Z">
        <w:r w:rsidR="00F54A8E">
          <w:t>3</w:t>
        </w:r>
      </w:ins>
      <w:r>
        <w:t xml:space="preserve"> – El usuario tendrá la opción de añadir pacientes, saltando un error en el caso de que el usuario no rellene algún dato solicitado.</w:t>
      </w:r>
    </w:p>
    <w:p w14:paraId="5A64F32F" w14:textId="77777777" w:rsidR="00B8271C" w:rsidRDefault="00B8271C" w:rsidP="0040221C"/>
    <w:p w14:paraId="3452D184" w14:textId="5B99A31C" w:rsidR="00B8271C" w:rsidRDefault="00B8271C" w:rsidP="0040221C">
      <w:r>
        <w:t>RF</w:t>
      </w:r>
      <w:ins w:id="97" w:author="Borja Gonzalez" w:date="2017-09-07T12:08:00Z">
        <w:r w:rsidR="00F54A8E">
          <w:t>4</w:t>
        </w:r>
      </w:ins>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t>RF</w:t>
      </w:r>
      <w:ins w:id="98" w:author="Borja Gonzalez" w:date="2017-09-07T12:08:00Z">
        <w:r w:rsidR="00F54A8E">
          <w:t>5</w:t>
        </w:r>
      </w:ins>
      <w:r>
        <w:t xml:space="preserve"> – </w:t>
      </w:r>
      <w:ins w:id="99" w:author="Rodrigo García" w:date="2017-09-07T08:46:00Z">
        <w:r w:rsidR="00E5539D">
          <w:t>Para cada paciente, el sistema mostrará</w:t>
        </w:r>
      </w:ins>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pPr>
        <w:rPr>
          <w:ins w:id="100" w:author="Borja Gonzalez" w:date="2017-09-08T15:32:00Z"/>
        </w:rPr>
      </w:pPr>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77777777" w:rsidR="004630E1" w:rsidRDefault="004630E1" w:rsidP="0040221C">
      <w:r>
        <w:t>RF9- El sistema ofrece la  opción de mostrar la evolución de cada movimiento.</w:t>
      </w:r>
    </w:p>
    <w:p w14:paraId="428D07DF" w14:textId="77777777" w:rsidR="00B022BD" w:rsidRDefault="00B022BD" w:rsidP="0040221C"/>
    <w:p w14:paraId="7845AD75" w14:textId="61AEC604" w:rsidR="009F3C87" w:rsidRDefault="00BE7488" w:rsidP="009F3C87">
      <w:pPr>
        <w:pStyle w:val="Heading3"/>
        <w:rPr>
          <w:ins w:id="101" w:author="Borja Gonzalez" w:date="2017-09-08T15:36:00Z"/>
        </w:rPr>
      </w:pPr>
      <w:bookmarkStart w:id="102" w:name="_Toc366229215"/>
      <w:bookmarkStart w:id="103" w:name="_Toc367619422"/>
      <w:r>
        <w:t xml:space="preserve">3.2.2.  </w:t>
      </w:r>
      <w:r w:rsidR="009F3C87" w:rsidRPr="0040221C">
        <w:t>Requisitos no Funcionales</w:t>
      </w:r>
      <w:bookmarkEnd w:id="102"/>
      <w:bookmarkEnd w:id="103"/>
      <w:ins w:id="104" w:author="Borja Gonzalez" w:date="2017-09-08T15:51:00Z">
        <w:r w:rsidR="0028735F">
          <w:t xml:space="preserve"> </w:t>
        </w:r>
      </w:ins>
    </w:p>
    <w:p w14:paraId="5CB2F1E2" w14:textId="77777777" w:rsidR="00B50A04" w:rsidRDefault="00B50A04" w:rsidP="00B50A04">
      <w:pPr>
        <w:rPr>
          <w:ins w:id="105" w:author="Borja Gonzalez" w:date="2017-09-08T15:36:00Z"/>
        </w:rPr>
      </w:pPr>
    </w:p>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pPr>
        <w:rPr>
          <w:ins w:id="106" w:author="Borja Gonzalez" w:date="2017-09-21T13:35:00Z"/>
        </w:rPr>
      </w:pPr>
      <w:r>
        <w:t xml:space="preserve">RNF5 - Cuando se realice un cambio en un dispositivo (añadir paciente, borrar sesión de datos, </w:t>
      </w:r>
      <w:proofErr w:type="spellStart"/>
      <w:r>
        <w:t>etc</w:t>
      </w:r>
      <w:proofErr w:type="spellEnd"/>
      <w:r>
        <w:t xml:space="preserve">…)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Heading2"/>
      </w:pPr>
      <w:bookmarkStart w:id="107" w:name="_Toc364792194"/>
      <w:bookmarkStart w:id="108" w:name="_Toc366229216"/>
      <w:bookmarkStart w:id="109" w:name="_Toc367619423"/>
      <w:r>
        <w:t xml:space="preserve">3.3.  </w:t>
      </w:r>
      <w:r w:rsidR="00D51A6F" w:rsidRPr="0040221C">
        <w:t>Casos de uso</w:t>
      </w:r>
      <w:bookmarkEnd w:id="107"/>
      <w:bookmarkEnd w:id="108"/>
      <w:bookmarkEnd w:id="109"/>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el. Los actores pueden 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ListParagraph"/>
        <w:numPr>
          <w:ilvl w:val="0"/>
          <w:numId w:val="8"/>
        </w:numPr>
      </w:pPr>
      <w:r>
        <w:t>Usuarios del sistema a través del navegador de cualquier dispositivo.</w:t>
      </w:r>
    </w:p>
    <w:p w14:paraId="346D6737" w14:textId="77777777" w:rsidR="00F62A95" w:rsidRDefault="00F62A95" w:rsidP="00F62A95"/>
    <w:p w14:paraId="2AE6EC24" w14:textId="54D08936" w:rsidR="003B7083" w:rsidRDefault="003B7083" w:rsidP="00F62A95">
      <w:r>
        <w:t xml:space="preserve">CU1: </w:t>
      </w:r>
      <w:r w:rsidR="00DC72BF">
        <w:t>Acceso a la página web</w:t>
      </w:r>
      <w:r w:rsidR="00E36E11">
        <w:t>.</w:t>
      </w:r>
    </w:p>
    <w:p w14:paraId="31B8AA11" w14:textId="628BD419" w:rsidR="00DC72BF" w:rsidRDefault="00DC72BF" w:rsidP="00F62A95">
      <w:r>
        <w:tab/>
        <w:t>El usuario introduce la dirección del servidor en su navegador</w:t>
      </w:r>
      <w:r w:rsidR="00FD514B">
        <w:t xml:space="preserve"> accediendo instantáneamente al servidor.</w:t>
      </w:r>
    </w:p>
    <w:p w14:paraId="704B71F7" w14:textId="6FE6877D" w:rsidR="00FD514B" w:rsidRDefault="00FD514B" w:rsidP="00F62A95">
      <w:r>
        <w:t>Actores implicados: Usuario/cliente.</w:t>
      </w:r>
    </w:p>
    <w:p w14:paraId="6B99C182" w14:textId="77777777" w:rsidR="00FD514B" w:rsidRDefault="00FD514B" w:rsidP="00FD514B">
      <w:r w:rsidRPr="00FD514B">
        <w:t xml:space="preserve">Precondiciones: El sistema debe estar correctamente funcionando. </w:t>
      </w:r>
    </w:p>
    <w:p w14:paraId="437AD9D8" w14:textId="5B0402E4" w:rsidR="00FD514B" w:rsidRDefault="00FD514B" w:rsidP="00FD514B">
      <w:r>
        <w:t>Secuencia de acciones:</w:t>
      </w:r>
    </w:p>
    <w:p w14:paraId="07EBE7FE" w14:textId="221DE4FD" w:rsidR="00D7334C" w:rsidRDefault="00D7334C" w:rsidP="00D7334C">
      <w:pPr>
        <w:pStyle w:val="ListParagraph"/>
        <w:numPr>
          <w:ilvl w:val="0"/>
          <w:numId w:val="9"/>
        </w:numPr>
      </w:pPr>
      <w:r>
        <w:t xml:space="preserve">El cliente </w:t>
      </w:r>
      <w:r w:rsidR="00E971AB">
        <w:t>accede a la aplicación web</w:t>
      </w:r>
      <w:r>
        <w:t xml:space="preserve"> introduciendo la dirección IP del servidor en su navegador.</w:t>
      </w:r>
    </w:p>
    <w:p w14:paraId="7B6A4A54" w14:textId="77777777" w:rsidR="00D7334C" w:rsidRDefault="00D7334C" w:rsidP="00D7334C"/>
    <w:p w14:paraId="37B2708D" w14:textId="348DAD4E" w:rsidR="00D7334C" w:rsidRDefault="00D7334C" w:rsidP="00D7334C">
      <w:r>
        <w:t>CU2: Acceso a la pestaña de pacientes</w:t>
      </w:r>
      <w:r w:rsidR="008B47D8">
        <w:t>/Listado de pacientes.</w:t>
      </w:r>
    </w:p>
    <w:p w14:paraId="5C3DA1F3" w14:textId="43E175A7" w:rsidR="00FD514B" w:rsidRDefault="00D7334C" w:rsidP="00D7334C">
      <w:r>
        <w:tab/>
        <w:t>El usuario accede a un listado de pacientes.</w:t>
      </w:r>
    </w:p>
    <w:p w14:paraId="4F8989DE" w14:textId="2CBF6F43" w:rsidR="00D7334C" w:rsidRDefault="00D7334C" w:rsidP="00D7334C">
      <w:r>
        <w:t>Actores implicados: Usuario/cliente</w:t>
      </w:r>
      <w:ins w:id="110" w:author="Borja Gonzalez" w:date="2017-09-07T12:15:00Z">
        <w:r w:rsidR="00F54A8E">
          <w:t>.</w:t>
        </w:r>
      </w:ins>
    </w:p>
    <w:p w14:paraId="6A7AE74E" w14:textId="4FC771D3" w:rsidR="00D7334C" w:rsidRDefault="00D7334C" w:rsidP="00D7334C">
      <w:r w:rsidRPr="00FD514B">
        <w:t xml:space="preserve">Precondiciones: </w:t>
      </w:r>
      <w:r w:rsidR="00454768" w:rsidRPr="00454768">
        <w:t>Acceso a la página web.</w:t>
      </w:r>
    </w:p>
    <w:p w14:paraId="08089D7D" w14:textId="77777777" w:rsidR="00D7334C" w:rsidRDefault="00D7334C" w:rsidP="00D7334C">
      <w:r>
        <w:t>Secuencia de acciones:</w:t>
      </w:r>
    </w:p>
    <w:p w14:paraId="3BC1D712" w14:textId="3F1F3EF7" w:rsidR="00D7334C" w:rsidRDefault="00D7334C" w:rsidP="00D7334C">
      <w:pPr>
        <w:pStyle w:val="ListParagraph"/>
        <w:numPr>
          <w:ilvl w:val="0"/>
          <w:numId w:val="10"/>
        </w:numPr>
      </w:pPr>
      <w:r>
        <w:t xml:space="preserve">El cliente </w:t>
      </w:r>
      <w:r w:rsidR="00E971AB">
        <w:t>accede a la aplicación</w:t>
      </w:r>
      <w:r>
        <w:t xml:space="preserve"> web introduciendo la dirección IP del servidor en su navegador.</w:t>
      </w:r>
    </w:p>
    <w:p w14:paraId="79EC8E34" w14:textId="21B3C21E" w:rsidR="00D7334C" w:rsidRDefault="00D7334C" w:rsidP="00D7334C">
      <w:pPr>
        <w:pStyle w:val="ListParagraph"/>
        <w:numPr>
          <w:ilvl w:val="0"/>
          <w:numId w:val="10"/>
        </w:numPr>
      </w:pPr>
      <w:r>
        <w:t>El cliente accede a la sección de pacientes mediante la pestaña de pacientes.</w:t>
      </w:r>
    </w:p>
    <w:p w14:paraId="6659E504" w14:textId="082AAF73" w:rsidR="00D7334C" w:rsidRDefault="00D7334C" w:rsidP="00D7334C">
      <w:pPr>
        <w:pStyle w:val="ListParagraph"/>
        <w:numPr>
          <w:ilvl w:val="0"/>
          <w:numId w:val="10"/>
        </w:numPr>
      </w:pPr>
      <w:r>
        <w:t>El navegador solicita la lista de pacientes a la base de datos.</w:t>
      </w:r>
    </w:p>
    <w:p w14:paraId="0692FA84" w14:textId="222862B3" w:rsidR="00476513" w:rsidRDefault="00476513" w:rsidP="00476513">
      <w:pPr>
        <w:pStyle w:val="ListParagraph"/>
        <w:numPr>
          <w:ilvl w:val="0"/>
          <w:numId w:val="10"/>
        </w:numPr>
      </w:pPr>
      <w:r>
        <w:t>El cliente recibe la lista de pacientes y se la presenta al usuario en una tabla.</w:t>
      </w:r>
    </w:p>
    <w:p w14:paraId="025F3723" w14:textId="73F35776" w:rsidR="00476513" w:rsidRDefault="00476513" w:rsidP="00476513">
      <w:r>
        <w:t>CU3: Añadir un paciente</w:t>
      </w:r>
      <w:r w:rsidR="00E36E11">
        <w:t>.</w:t>
      </w:r>
    </w:p>
    <w:p w14:paraId="596F426D" w14:textId="471C1589" w:rsidR="00E36E11" w:rsidRDefault="00E36E11" w:rsidP="00E36E11">
      <w:r>
        <w:t>Actores implicados: Usuario/cliente</w:t>
      </w:r>
      <w:ins w:id="111" w:author="Borja Gonzalez" w:date="2017-09-07T12:15:00Z">
        <w:r w:rsidR="00F54A8E">
          <w:t>.</w:t>
        </w:r>
      </w:ins>
    </w:p>
    <w:p w14:paraId="1C54337B" w14:textId="1AD13D61" w:rsidR="00E36E11" w:rsidRDefault="00E36E11" w:rsidP="00E36E11">
      <w:r w:rsidRPr="00FD514B">
        <w:t xml:space="preserve">Precondiciones: </w:t>
      </w:r>
      <w:r w:rsidR="00454768">
        <w:t>Acceso a la pestaña de pacientes/Listado de pacientes.</w:t>
      </w:r>
    </w:p>
    <w:p w14:paraId="6547AE07" w14:textId="77777777" w:rsidR="00E36E11" w:rsidRDefault="00E36E11" w:rsidP="00E36E11">
      <w:r>
        <w:t>Secuencia de acciones:</w:t>
      </w:r>
    </w:p>
    <w:p w14:paraId="7BE6EE94" w14:textId="278B1D16" w:rsidR="00E36E11" w:rsidRDefault="00E36E11" w:rsidP="00E36E11">
      <w:pPr>
        <w:pStyle w:val="ListParagraph"/>
        <w:numPr>
          <w:ilvl w:val="0"/>
          <w:numId w:val="11"/>
        </w:numPr>
      </w:pPr>
      <w:r>
        <w:t xml:space="preserve">El cliente </w:t>
      </w:r>
      <w:r w:rsidR="003D31E0">
        <w:t>accede a la aplicación</w:t>
      </w:r>
      <w:r>
        <w:t xml:space="preserve"> web introduciendo la dirección IP del servidor en su navegador.</w:t>
      </w:r>
    </w:p>
    <w:p w14:paraId="655B9727" w14:textId="77777777" w:rsidR="00E36E11" w:rsidRDefault="00E36E11" w:rsidP="00E36E11">
      <w:pPr>
        <w:pStyle w:val="ListParagraph"/>
        <w:numPr>
          <w:ilvl w:val="0"/>
          <w:numId w:val="11"/>
        </w:numPr>
      </w:pPr>
      <w:r>
        <w:t>El cliente accede a la sección de pacientes mediante la pestaña de pacientes.</w:t>
      </w:r>
    </w:p>
    <w:p w14:paraId="4D8E8B71" w14:textId="3B23A5C4" w:rsidR="00D7334C" w:rsidRDefault="00E36E11" w:rsidP="00E36E11">
      <w:pPr>
        <w:pStyle w:val="ListParagraph"/>
        <w:numPr>
          <w:ilvl w:val="0"/>
          <w:numId w:val="11"/>
        </w:numPr>
      </w:pPr>
      <w:r>
        <w:t>El usuario introduce el nombre, apellidos y sexo del paciente y presiona el botón “Añadir”.</w:t>
      </w:r>
    </w:p>
    <w:p w14:paraId="619B14FC" w14:textId="481327EB" w:rsidR="00E36E11" w:rsidRDefault="00E36E11" w:rsidP="00E36E11">
      <w:pPr>
        <w:pStyle w:val="ListParagraph"/>
        <w:numPr>
          <w:ilvl w:val="0"/>
          <w:numId w:val="11"/>
        </w:numPr>
      </w:pPr>
      <w:r>
        <w:t>El navegador manda la petición, para añadir el paciente, al servidor.</w:t>
      </w:r>
    </w:p>
    <w:p w14:paraId="131C847B" w14:textId="17341A5F" w:rsidR="00E36E11" w:rsidRDefault="00E36E11" w:rsidP="00E36E11">
      <w:pPr>
        <w:pStyle w:val="ListParagraph"/>
        <w:numPr>
          <w:ilvl w:val="0"/>
          <w:numId w:val="11"/>
        </w:numPr>
      </w:pPr>
      <w:r>
        <w:t>El servidor añade el nuevo paciente a la base de datos, persistiendo los cambios.</w:t>
      </w:r>
    </w:p>
    <w:p w14:paraId="62FE0E46" w14:textId="242C1381" w:rsidR="00E36E11" w:rsidRDefault="00E36E11" w:rsidP="00E36E11">
      <w:r>
        <w:lastRenderedPageBreak/>
        <w:t xml:space="preserve">Post-condiciones: El nuevo paciente tiene </w:t>
      </w:r>
      <w:r>
        <w:tab/>
        <w:t>que ser mostrado inmediatamente en el listado de pacientes, sin que el usuario tenga que refrescar la página.</w:t>
      </w:r>
    </w:p>
    <w:p w14:paraId="49F4EEBD" w14:textId="77777777" w:rsidR="00E36E11" w:rsidRDefault="00E36E11" w:rsidP="00E36E11"/>
    <w:p w14:paraId="20ACE11B" w14:textId="6286B576" w:rsidR="00E36E11" w:rsidRDefault="00E36E11" w:rsidP="00E36E11">
      <w:r>
        <w:t>CU4: Borrar un paciente.</w:t>
      </w:r>
    </w:p>
    <w:p w14:paraId="23448FFE" w14:textId="1EE79475" w:rsidR="00E36E11" w:rsidRDefault="00E36E11" w:rsidP="00E36E11">
      <w:r>
        <w:t>Actores implicados: Usuario/cliente</w:t>
      </w:r>
      <w:ins w:id="112" w:author="Borja Gonzalez" w:date="2017-09-07T12:15:00Z">
        <w:r w:rsidR="00F54A8E">
          <w:t>.</w:t>
        </w:r>
      </w:ins>
    </w:p>
    <w:p w14:paraId="1854CC2E" w14:textId="6AC325D2" w:rsidR="00E36E11" w:rsidRDefault="00E36E11" w:rsidP="00E36E11">
      <w:r w:rsidRPr="00FD514B">
        <w:t xml:space="preserve">Precondiciones: </w:t>
      </w:r>
      <w:r w:rsidR="00454768">
        <w:t>Acceso a la pestaña de pacientes/Listado de pacientes.</w:t>
      </w:r>
    </w:p>
    <w:p w14:paraId="0829D070" w14:textId="77777777" w:rsidR="00E36E11" w:rsidRDefault="00E36E11" w:rsidP="00E36E11">
      <w:r>
        <w:t>Secuencia de acciones:</w:t>
      </w:r>
    </w:p>
    <w:p w14:paraId="472E165A" w14:textId="35372093" w:rsidR="00E36E11" w:rsidRDefault="00E36E11" w:rsidP="00E36E11">
      <w:pPr>
        <w:pStyle w:val="ListParagraph"/>
        <w:numPr>
          <w:ilvl w:val="0"/>
          <w:numId w:val="12"/>
        </w:numPr>
      </w:pPr>
      <w:r>
        <w:t xml:space="preserve">El cliente </w:t>
      </w:r>
      <w:r w:rsidR="003D31E0">
        <w:t xml:space="preserve">accede a la aplicación </w:t>
      </w:r>
      <w:r>
        <w:t>web introduciendo la dirección IP del servidor en su navegador.</w:t>
      </w:r>
    </w:p>
    <w:p w14:paraId="4E1C6757" w14:textId="77777777" w:rsidR="00E36E11" w:rsidRDefault="00E36E11" w:rsidP="00E36E11">
      <w:pPr>
        <w:pStyle w:val="ListParagraph"/>
        <w:numPr>
          <w:ilvl w:val="0"/>
          <w:numId w:val="12"/>
        </w:numPr>
      </w:pPr>
      <w:r>
        <w:t>El cliente accede a la sección de pacientes mediante la pestaña de pacientes.</w:t>
      </w:r>
    </w:p>
    <w:p w14:paraId="73B7090B" w14:textId="77777777" w:rsidR="00EB594C" w:rsidRDefault="00EB594C" w:rsidP="00EB594C">
      <w:pPr>
        <w:pStyle w:val="ListParagraph"/>
        <w:numPr>
          <w:ilvl w:val="0"/>
          <w:numId w:val="12"/>
        </w:numPr>
      </w:pPr>
      <w:r>
        <w:t>El navegador solicita la lista de pacientes a la base de datos.</w:t>
      </w:r>
    </w:p>
    <w:p w14:paraId="6C9A3A2F" w14:textId="6BE06890" w:rsidR="00EB594C" w:rsidRDefault="00EB594C" w:rsidP="00EB594C">
      <w:pPr>
        <w:pStyle w:val="ListParagraph"/>
        <w:numPr>
          <w:ilvl w:val="0"/>
          <w:numId w:val="12"/>
        </w:numPr>
      </w:pPr>
      <w:r>
        <w:t>El cliente recibe la lista de pacientes y se la presenta al usuario en una tabla.</w:t>
      </w:r>
    </w:p>
    <w:p w14:paraId="32B55CFB" w14:textId="455C486C" w:rsidR="00E36E11" w:rsidRDefault="00EB594C" w:rsidP="00E36E11">
      <w:pPr>
        <w:pStyle w:val="ListParagraph"/>
        <w:numPr>
          <w:ilvl w:val="0"/>
          <w:numId w:val="12"/>
        </w:numPr>
      </w:pPr>
      <w:r>
        <w:t>El usuario elige el paciente a borrar y presiona el botón de borrado correspondiente, ya que cada paciente tiene su botón de borrado.</w:t>
      </w:r>
    </w:p>
    <w:p w14:paraId="18BA0BAA" w14:textId="28826A18" w:rsidR="00D06F70" w:rsidRDefault="00D06F70" w:rsidP="00D06F70">
      <w:pPr>
        <w:pStyle w:val="ListParagraph"/>
        <w:numPr>
          <w:ilvl w:val="0"/>
          <w:numId w:val="12"/>
        </w:numPr>
      </w:pPr>
      <w:r>
        <w:t>El navegador pregunta al usuario si desea realizar esta operación, teniendo en cuenta que borraría todos los datos de movimientos asociados a ese paciente.</w:t>
      </w:r>
    </w:p>
    <w:p w14:paraId="344F6BA3" w14:textId="73C5C923" w:rsidR="00EB594C" w:rsidRDefault="00EB594C" w:rsidP="00E36E11">
      <w:pPr>
        <w:pStyle w:val="ListParagraph"/>
        <w:numPr>
          <w:ilvl w:val="0"/>
          <w:numId w:val="12"/>
        </w:numPr>
      </w:pPr>
      <w:r>
        <w:t>El usuario acepta la operación, teniendo la opción de cancelarla.</w:t>
      </w:r>
    </w:p>
    <w:p w14:paraId="72BCE3FE" w14:textId="095999A7" w:rsidR="00E36E11" w:rsidRDefault="00E36E11" w:rsidP="00E36E11">
      <w:pPr>
        <w:pStyle w:val="ListParagraph"/>
        <w:numPr>
          <w:ilvl w:val="0"/>
          <w:numId w:val="12"/>
        </w:numPr>
      </w:pPr>
      <w:r>
        <w:t>El naveg</w:t>
      </w:r>
      <w:r w:rsidR="00D06F70">
        <w:t>ador manda la petición</w:t>
      </w:r>
      <w:r w:rsidR="00EB594C">
        <w:t xml:space="preserve"> para borrar</w:t>
      </w:r>
      <w:r w:rsidR="00D06F70">
        <w:t xml:space="preserve"> el paciente</w:t>
      </w:r>
      <w:r>
        <w:t xml:space="preserve"> al servidor.</w:t>
      </w:r>
    </w:p>
    <w:p w14:paraId="53838D2B" w14:textId="2FC2CCD5" w:rsidR="00E36E11" w:rsidRDefault="00E36E11" w:rsidP="00E36E11">
      <w:pPr>
        <w:pStyle w:val="ListParagraph"/>
        <w:numPr>
          <w:ilvl w:val="0"/>
          <w:numId w:val="12"/>
        </w:numPr>
      </w:pPr>
      <w:r>
        <w:t xml:space="preserve">El servidor </w:t>
      </w:r>
      <w:r w:rsidR="00EB594C">
        <w:t>borra al</w:t>
      </w:r>
      <w:r>
        <w:t xml:space="preserve"> paciente</w:t>
      </w:r>
      <w:r w:rsidR="00EB594C">
        <w:t xml:space="preserve"> y todos sus datos de movimientos asociados de</w:t>
      </w:r>
      <w:r>
        <w:t xml:space="preserve"> la base de datos, persistiendo los cambios.</w:t>
      </w:r>
    </w:p>
    <w:p w14:paraId="78CB9B3C" w14:textId="1DAC8C3B" w:rsidR="00E36E11" w:rsidRDefault="00E36E11" w:rsidP="00E36E11">
      <w:r>
        <w:t xml:space="preserve">Post-condiciones: </w:t>
      </w:r>
      <w:r w:rsidR="00EB594C">
        <w:t>La lista de pacientes ha de actualizarse, mostrando todos</w:t>
      </w:r>
      <w:r w:rsidR="00254492">
        <w:t xml:space="preserve"> los pacientes menos el borrado. Se actualiza de forma automática. Todos los movimientos asociados a este paciente tienen que desaparecer.</w:t>
      </w:r>
    </w:p>
    <w:p w14:paraId="5477AF50" w14:textId="77777777" w:rsidR="00E36E11" w:rsidRDefault="00E36E11" w:rsidP="00E36E11"/>
    <w:p w14:paraId="490C6A3D" w14:textId="500B6C55" w:rsidR="008B47D8" w:rsidRDefault="008B47D8" w:rsidP="008B47D8">
      <w:r>
        <w:t>CU5: Listado de movimientos de un paciente.</w:t>
      </w:r>
    </w:p>
    <w:p w14:paraId="7C5481A5" w14:textId="36C78F3B" w:rsidR="008B47D8" w:rsidRDefault="008B47D8" w:rsidP="008B47D8">
      <w:r>
        <w:tab/>
        <w:t xml:space="preserve">El usuario </w:t>
      </w:r>
      <w:r w:rsidR="00624556">
        <w:t>accede a un listado de movimientos del paciente</w:t>
      </w:r>
      <w:r>
        <w:t>.</w:t>
      </w:r>
    </w:p>
    <w:p w14:paraId="50FE8ED3" w14:textId="11AB9F5B" w:rsidR="008B47D8" w:rsidRDefault="008B47D8" w:rsidP="008B47D8">
      <w:r>
        <w:t>Actores implicados: Usuario/cliente</w:t>
      </w:r>
      <w:ins w:id="113" w:author="Borja Gonzalez" w:date="2017-09-07T12:15:00Z">
        <w:r w:rsidR="003D31E0">
          <w:t>.</w:t>
        </w:r>
      </w:ins>
    </w:p>
    <w:p w14:paraId="50BA2678" w14:textId="1229F540" w:rsidR="008B47D8" w:rsidRDefault="008B47D8" w:rsidP="008B47D8">
      <w:r w:rsidRPr="00FD514B">
        <w:t xml:space="preserve">Precondiciones: </w:t>
      </w:r>
      <w:r w:rsidR="00454768">
        <w:t>Acceso a la pestaña de pacientes/Listado de pacientes.</w:t>
      </w:r>
    </w:p>
    <w:p w14:paraId="1062A010" w14:textId="77777777" w:rsidR="008B47D8" w:rsidRDefault="008B47D8" w:rsidP="008B47D8">
      <w:r>
        <w:t>Secuencia de acciones:</w:t>
      </w:r>
    </w:p>
    <w:p w14:paraId="32A350D1" w14:textId="1EE9799A" w:rsidR="008B47D8" w:rsidRDefault="008B47D8" w:rsidP="008B47D8">
      <w:pPr>
        <w:pStyle w:val="ListParagraph"/>
        <w:numPr>
          <w:ilvl w:val="0"/>
          <w:numId w:val="13"/>
        </w:numPr>
      </w:pPr>
      <w:r>
        <w:t xml:space="preserve">El cliente </w:t>
      </w:r>
      <w:r w:rsidR="003D31E0">
        <w:t xml:space="preserve">accede a la aplicación </w:t>
      </w:r>
      <w:r>
        <w:t>web introduciendo la dirección IP del servidor en su navegador.</w:t>
      </w:r>
    </w:p>
    <w:p w14:paraId="3E6034F2" w14:textId="77777777" w:rsidR="008B47D8" w:rsidRDefault="008B47D8" w:rsidP="008B47D8">
      <w:pPr>
        <w:pStyle w:val="ListParagraph"/>
        <w:numPr>
          <w:ilvl w:val="0"/>
          <w:numId w:val="13"/>
        </w:numPr>
      </w:pPr>
      <w:r>
        <w:t>El cliente accede a la sección de pacientes mediante la pestaña de pacientes.</w:t>
      </w:r>
    </w:p>
    <w:p w14:paraId="0BDC0BA6" w14:textId="77777777" w:rsidR="008B47D8" w:rsidRDefault="008B47D8" w:rsidP="008B47D8">
      <w:pPr>
        <w:pStyle w:val="ListParagraph"/>
        <w:numPr>
          <w:ilvl w:val="0"/>
          <w:numId w:val="13"/>
        </w:numPr>
      </w:pPr>
      <w:r>
        <w:t>El navegador solicita la lista de pacientes a la base de datos.</w:t>
      </w:r>
    </w:p>
    <w:p w14:paraId="13B789B8" w14:textId="77777777" w:rsidR="008B47D8" w:rsidRDefault="008B47D8" w:rsidP="008B47D8">
      <w:pPr>
        <w:pStyle w:val="ListParagraph"/>
        <w:numPr>
          <w:ilvl w:val="0"/>
          <w:numId w:val="13"/>
        </w:numPr>
      </w:pPr>
      <w:r>
        <w:t>El cliente recibe la lista de pacientes y se la presenta al usuario en una tabla.</w:t>
      </w:r>
    </w:p>
    <w:p w14:paraId="6147CF0B" w14:textId="08869A6D" w:rsidR="008B47D8" w:rsidRDefault="008B47D8" w:rsidP="008B47D8">
      <w:pPr>
        <w:pStyle w:val="ListParagraph"/>
        <w:numPr>
          <w:ilvl w:val="0"/>
          <w:numId w:val="13"/>
        </w:numPr>
      </w:pPr>
      <w:r>
        <w:t>El cliente elige el paciente del que quiere mostrar sus datos de movimiento presionando el botón adecuado, ya que cada paciente tiene su propio botón para mostrar sus datos.</w:t>
      </w:r>
    </w:p>
    <w:p w14:paraId="67281A52" w14:textId="013E15C2" w:rsidR="008B47D8" w:rsidRDefault="00DE3DB0" w:rsidP="008B47D8">
      <w:pPr>
        <w:pStyle w:val="ListParagraph"/>
        <w:numPr>
          <w:ilvl w:val="0"/>
          <w:numId w:val="13"/>
        </w:numPr>
      </w:pPr>
      <w:r>
        <w:t>El navegador se posiciona en la pestaña de Datos.</w:t>
      </w:r>
    </w:p>
    <w:p w14:paraId="587AFCB8" w14:textId="45D57111" w:rsidR="00DE3DB0" w:rsidRDefault="00DE3DB0" w:rsidP="008B47D8">
      <w:pPr>
        <w:pStyle w:val="ListParagraph"/>
        <w:numPr>
          <w:ilvl w:val="0"/>
          <w:numId w:val="13"/>
        </w:numPr>
      </w:pPr>
      <w:r>
        <w:t>El navegador solicita la lista de movimientos del paciente a la base de datos.</w:t>
      </w:r>
    </w:p>
    <w:p w14:paraId="285F7EDB" w14:textId="2AA2BA6C" w:rsidR="00DE3DB0" w:rsidRDefault="00DE3DB0" w:rsidP="008B47D8">
      <w:pPr>
        <w:pStyle w:val="ListParagraph"/>
        <w:numPr>
          <w:ilvl w:val="0"/>
          <w:numId w:val="13"/>
        </w:numPr>
      </w:pPr>
      <w:r>
        <w:t>El navegador recibe la lista de movimientos y se la presenta al usuario en una tabla.</w:t>
      </w:r>
    </w:p>
    <w:p w14:paraId="0C09ADFD" w14:textId="77777777" w:rsidR="00323DB8" w:rsidRDefault="00323DB8" w:rsidP="00323DB8"/>
    <w:p w14:paraId="152683E7" w14:textId="07EBA5B6" w:rsidR="00323DB8" w:rsidRDefault="00323DB8" w:rsidP="00323DB8">
      <w:r>
        <w:t>CU6: Añadir datos de movimiento.</w:t>
      </w:r>
    </w:p>
    <w:p w14:paraId="019EEBFF" w14:textId="51AE7DB6" w:rsidR="00323DB8" w:rsidRDefault="00323DB8" w:rsidP="00323DB8">
      <w:r>
        <w:tab/>
        <w:t>El usua</w:t>
      </w:r>
      <w:r w:rsidR="002C0A43">
        <w:t>rio añade un set de movimientos al</w:t>
      </w:r>
      <w:r>
        <w:t xml:space="preserve"> paciente.</w:t>
      </w:r>
    </w:p>
    <w:p w14:paraId="48D03628" w14:textId="000D1964" w:rsidR="00323DB8" w:rsidRDefault="00323DB8" w:rsidP="00323DB8">
      <w:r>
        <w:t>Actores implicados: Usuario/cliente</w:t>
      </w:r>
      <w:ins w:id="114" w:author="Borja Gonzalez" w:date="2017-09-07T12:15:00Z">
        <w:r w:rsidR="003D31E0">
          <w:t>.</w:t>
        </w:r>
      </w:ins>
    </w:p>
    <w:p w14:paraId="76BA6FED" w14:textId="61F40BC2" w:rsidR="00323DB8" w:rsidRDefault="00323DB8" w:rsidP="00323DB8">
      <w:r w:rsidRPr="00FD514B">
        <w:lastRenderedPageBreak/>
        <w:t xml:space="preserve">Precondiciones: </w:t>
      </w:r>
      <w:r w:rsidR="00454768">
        <w:t>Acceso al listado de movimientos de un paciente.</w:t>
      </w:r>
    </w:p>
    <w:p w14:paraId="6964C2C4" w14:textId="77777777" w:rsidR="00323DB8" w:rsidRDefault="00323DB8" w:rsidP="00323DB8">
      <w:r>
        <w:t>Secuencia de acciones:</w:t>
      </w:r>
    </w:p>
    <w:p w14:paraId="5990DA27" w14:textId="7DEAC662" w:rsidR="00323DB8" w:rsidRDefault="00323DB8" w:rsidP="00323DB8">
      <w:pPr>
        <w:pStyle w:val="ListParagraph"/>
        <w:numPr>
          <w:ilvl w:val="0"/>
          <w:numId w:val="14"/>
        </w:numPr>
      </w:pPr>
      <w:r>
        <w:t xml:space="preserve">El cliente </w:t>
      </w:r>
      <w:r w:rsidR="003D31E0">
        <w:t xml:space="preserve">accede a la aplicación </w:t>
      </w:r>
      <w:r>
        <w:t>web introduciendo la dirección IP del servidor en su navegador.</w:t>
      </w:r>
    </w:p>
    <w:p w14:paraId="250DFB29" w14:textId="77777777" w:rsidR="00323DB8" w:rsidRDefault="00323DB8" w:rsidP="00323DB8">
      <w:pPr>
        <w:pStyle w:val="ListParagraph"/>
        <w:numPr>
          <w:ilvl w:val="0"/>
          <w:numId w:val="14"/>
        </w:numPr>
      </w:pPr>
      <w:r>
        <w:t>El cliente accede a la sección de pacientes mediante la pestaña de pacientes.</w:t>
      </w:r>
    </w:p>
    <w:p w14:paraId="24692A70" w14:textId="77777777" w:rsidR="00323DB8" w:rsidRDefault="00323DB8" w:rsidP="00323DB8">
      <w:pPr>
        <w:pStyle w:val="ListParagraph"/>
        <w:numPr>
          <w:ilvl w:val="0"/>
          <w:numId w:val="14"/>
        </w:numPr>
      </w:pPr>
      <w:r>
        <w:t>El navegador solicita la lista de pacientes a la base de datos.</w:t>
      </w:r>
    </w:p>
    <w:p w14:paraId="718DDCA8" w14:textId="77777777" w:rsidR="00323DB8" w:rsidRDefault="00323DB8" w:rsidP="00323DB8">
      <w:pPr>
        <w:pStyle w:val="ListParagraph"/>
        <w:numPr>
          <w:ilvl w:val="0"/>
          <w:numId w:val="14"/>
        </w:numPr>
      </w:pPr>
      <w:r>
        <w:t>El cliente recibe la lista de pacientes y se la presenta al usuario en una tabla.</w:t>
      </w:r>
    </w:p>
    <w:p w14:paraId="6A570E4B" w14:textId="77777777" w:rsidR="00323DB8" w:rsidRDefault="00323DB8" w:rsidP="00323DB8">
      <w:pPr>
        <w:pStyle w:val="ListParagraph"/>
        <w:numPr>
          <w:ilvl w:val="0"/>
          <w:numId w:val="14"/>
        </w:numPr>
      </w:pPr>
      <w:r>
        <w:t>El cliente elige el paciente del que quiere mostrar sus datos de movimiento presionando el botón adecuado, ya que cada paciente tiene su propio botón para mostrar sus datos.</w:t>
      </w:r>
    </w:p>
    <w:p w14:paraId="28CC376D" w14:textId="77777777" w:rsidR="00323DB8" w:rsidRDefault="00323DB8" w:rsidP="00323DB8">
      <w:pPr>
        <w:pStyle w:val="ListParagraph"/>
        <w:numPr>
          <w:ilvl w:val="0"/>
          <w:numId w:val="14"/>
        </w:numPr>
      </w:pPr>
      <w:r>
        <w:t>El navegador se posiciona en la pestaña de Datos.</w:t>
      </w:r>
    </w:p>
    <w:p w14:paraId="659D1094" w14:textId="378AD359" w:rsidR="00323DB8" w:rsidRDefault="00323DB8" w:rsidP="00323DB8">
      <w:pPr>
        <w:pStyle w:val="ListParagraph"/>
        <w:numPr>
          <w:ilvl w:val="0"/>
          <w:numId w:val="14"/>
        </w:numPr>
      </w:pPr>
      <w:r>
        <w:t>El usuario selecciona un archivo, que solo podrá ser del tipo CSV, y una fecha de medición del set movimientos</w:t>
      </w:r>
      <w:r w:rsidR="002C0A43">
        <w:t xml:space="preserve"> y presiona el botón de “Añadir datos”.</w:t>
      </w:r>
    </w:p>
    <w:p w14:paraId="5A02E4B5" w14:textId="5D132971" w:rsidR="00323DB8" w:rsidRDefault="00323DB8" w:rsidP="00323DB8">
      <w:pPr>
        <w:pStyle w:val="ListParagraph"/>
        <w:numPr>
          <w:ilvl w:val="0"/>
          <w:numId w:val="14"/>
        </w:numPr>
      </w:pPr>
      <w:r>
        <w:t>El navegad</w:t>
      </w:r>
      <w:r w:rsidR="002C0A43">
        <w:t>or manda la petición para añadir</w:t>
      </w:r>
      <w:r>
        <w:t xml:space="preserve"> los datos de movimiento al servidor.</w:t>
      </w:r>
    </w:p>
    <w:p w14:paraId="58D18CF7" w14:textId="4FF9583C" w:rsidR="002C0A43" w:rsidRDefault="00323DB8" w:rsidP="002C0A43">
      <w:pPr>
        <w:pStyle w:val="ListParagraph"/>
        <w:numPr>
          <w:ilvl w:val="0"/>
          <w:numId w:val="14"/>
        </w:numPr>
      </w:pPr>
      <w:r>
        <w:t xml:space="preserve">El servidor </w:t>
      </w:r>
      <w:r w:rsidR="002C0A43">
        <w:t>añade el set de datos de movimientos al la base de datos persistiendo los cambios.</w:t>
      </w:r>
    </w:p>
    <w:p w14:paraId="55378F5C" w14:textId="7310EC30" w:rsidR="00323DB8" w:rsidRDefault="00323DB8" w:rsidP="00323DB8">
      <w:r>
        <w:t xml:space="preserve">Post-condiciones: </w:t>
      </w:r>
      <w:r w:rsidR="002C0A43">
        <w:t>El nuevo set de datos tiene que ser mostrado inmediatamente en el listado de datos de movimientos, sin que el usuario tenga que refrescar la página.</w:t>
      </w:r>
    </w:p>
    <w:p w14:paraId="63357716" w14:textId="77777777" w:rsidR="00323DB8" w:rsidRDefault="00323DB8" w:rsidP="00323DB8"/>
    <w:p w14:paraId="45DF829E" w14:textId="77777777" w:rsidR="00DE3DB0" w:rsidRDefault="00DE3DB0" w:rsidP="00DE3DB0">
      <w:pPr>
        <w:ind w:left="360"/>
      </w:pPr>
    </w:p>
    <w:p w14:paraId="49340903" w14:textId="71DC44BA" w:rsidR="00DE3DB0" w:rsidRDefault="004E7211" w:rsidP="00DE3DB0">
      <w:r>
        <w:t>CU</w:t>
      </w:r>
      <w:ins w:id="115" w:author="Borja Gonzalez" w:date="2017-09-12T12:20:00Z">
        <w:r w:rsidR="00853117">
          <w:t>7</w:t>
        </w:r>
      </w:ins>
      <w:r>
        <w:t>: Borrar</w:t>
      </w:r>
      <w:r w:rsidR="00DE3DB0">
        <w:t xml:space="preserve"> datos de movimiento.</w:t>
      </w:r>
    </w:p>
    <w:p w14:paraId="6C4AA4F5" w14:textId="231862A7" w:rsidR="00DE3DB0" w:rsidRDefault="00DE3DB0" w:rsidP="00DE3DB0">
      <w:r>
        <w:tab/>
        <w:t xml:space="preserve">El usuario </w:t>
      </w:r>
      <w:r w:rsidR="002C0A43">
        <w:t>borra un set de movimientos del paciente</w:t>
      </w:r>
      <w:r>
        <w:t>.</w:t>
      </w:r>
    </w:p>
    <w:p w14:paraId="06A7484A" w14:textId="1193AEB4" w:rsidR="00DE3DB0" w:rsidRDefault="00DE3DB0" w:rsidP="00DE3DB0">
      <w:r>
        <w:t>Actores implicados: Usuario/cliente</w:t>
      </w:r>
      <w:ins w:id="116" w:author="Borja Gonzalez" w:date="2017-09-07T12:16:00Z">
        <w:r w:rsidR="003D31E0">
          <w:t>.</w:t>
        </w:r>
      </w:ins>
    </w:p>
    <w:p w14:paraId="5A8CE6F8" w14:textId="11D377B7" w:rsidR="00DE3DB0" w:rsidRDefault="00DE3DB0" w:rsidP="00DE3DB0">
      <w:r w:rsidRPr="00FD514B">
        <w:t xml:space="preserve">Precondiciones: </w:t>
      </w:r>
      <w:r w:rsidR="00454768">
        <w:t>Acceso al listado de movimientos de un paciente.</w:t>
      </w:r>
    </w:p>
    <w:p w14:paraId="6A8598C0" w14:textId="77777777" w:rsidR="00DE3DB0" w:rsidRDefault="00DE3DB0" w:rsidP="00DE3DB0">
      <w:r>
        <w:t>Secuencia de acciones:</w:t>
      </w:r>
    </w:p>
    <w:p w14:paraId="2241E3BB" w14:textId="32C99BB5" w:rsidR="00DE3DB0" w:rsidRDefault="00DE3DB0" w:rsidP="00323DB8">
      <w:pPr>
        <w:pStyle w:val="ListParagraph"/>
        <w:numPr>
          <w:ilvl w:val="0"/>
          <w:numId w:val="17"/>
        </w:numPr>
      </w:pPr>
      <w:r>
        <w:t xml:space="preserve">El cliente </w:t>
      </w:r>
      <w:r w:rsidR="003D31E0">
        <w:t xml:space="preserve">accede a la aplicación </w:t>
      </w:r>
      <w:r>
        <w:t>web introduciendo la dirección IP del servidor en su navegador.</w:t>
      </w:r>
    </w:p>
    <w:p w14:paraId="54CA3893" w14:textId="77777777" w:rsidR="00DE3DB0" w:rsidRDefault="00DE3DB0" w:rsidP="00323DB8">
      <w:pPr>
        <w:pStyle w:val="ListParagraph"/>
        <w:numPr>
          <w:ilvl w:val="0"/>
          <w:numId w:val="17"/>
        </w:numPr>
      </w:pPr>
      <w:r>
        <w:t>El cliente accede a la sección de pacientes mediante la pestaña de pacientes.</w:t>
      </w:r>
    </w:p>
    <w:p w14:paraId="6CE94FB8" w14:textId="77777777" w:rsidR="00DE3DB0" w:rsidRDefault="00DE3DB0" w:rsidP="00323DB8">
      <w:pPr>
        <w:pStyle w:val="ListParagraph"/>
        <w:numPr>
          <w:ilvl w:val="0"/>
          <w:numId w:val="17"/>
        </w:numPr>
      </w:pPr>
      <w:r>
        <w:t>El navegador solicita la lista de pacientes a la base de datos.</w:t>
      </w:r>
    </w:p>
    <w:p w14:paraId="4DA42A66" w14:textId="77777777" w:rsidR="00DE3DB0" w:rsidRDefault="00DE3DB0" w:rsidP="00323DB8">
      <w:pPr>
        <w:pStyle w:val="ListParagraph"/>
        <w:numPr>
          <w:ilvl w:val="0"/>
          <w:numId w:val="17"/>
        </w:numPr>
      </w:pPr>
      <w:r>
        <w:t>El cliente recibe la lista de pacientes y se la presenta al usuario en una tabla.</w:t>
      </w:r>
    </w:p>
    <w:p w14:paraId="2DFB5BE7" w14:textId="77777777" w:rsidR="00DE3DB0" w:rsidRDefault="00DE3DB0" w:rsidP="00323DB8">
      <w:pPr>
        <w:pStyle w:val="ListParagraph"/>
        <w:numPr>
          <w:ilvl w:val="0"/>
          <w:numId w:val="17"/>
        </w:numPr>
      </w:pPr>
      <w:r>
        <w:t>El cliente elige el paciente del que quiere mostrar sus datos de movimiento presionando el botón adecuado, ya que cada paciente tiene su propio botón para mostrar sus datos.</w:t>
      </w:r>
    </w:p>
    <w:p w14:paraId="1F018662" w14:textId="77777777" w:rsidR="00DE3DB0" w:rsidRDefault="00DE3DB0" w:rsidP="00323DB8">
      <w:pPr>
        <w:pStyle w:val="ListParagraph"/>
        <w:numPr>
          <w:ilvl w:val="0"/>
          <w:numId w:val="17"/>
        </w:numPr>
      </w:pPr>
      <w:r>
        <w:t>El navegador se posiciona en la pestaña de Datos.</w:t>
      </w:r>
    </w:p>
    <w:p w14:paraId="188D32CC" w14:textId="77777777" w:rsidR="00DE3DB0" w:rsidRDefault="00DE3DB0" w:rsidP="00323DB8">
      <w:pPr>
        <w:pStyle w:val="ListParagraph"/>
        <w:numPr>
          <w:ilvl w:val="0"/>
          <w:numId w:val="17"/>
        </w:numPr>
      </w:pPr>
      <w:r>
        <w:t>El navegador solicita la lista de movimientos del paciente a la base de datos.</w:t>
      </w:r>
    </w:p>
    <w:p w14:paraId="7BE283BD" w14:textId="77777777" w:rsidR="00DE3DB0" w:rsidRDefault="00DE3DB0" w:rsidP="00323DB8">
      <w:pPr>
        <w:pStyle w:val="ListParagraph"/>
        <w:numPr>
          <w:ilvl w:val="0"/>
          <w:numId w:val="17"/>
        </w:numPr>
      </w:pPr>
      <w:r>
        <w:t>El navegador recibe la lista de movimientos y se la presenta al usuario en una tabla.</w:t>
      </w:r>
    </w:p>
    <w:p w14:paraId="217D34EE" w14:textId="3CEEB854" w:rsidR="00D06F70" w:rsidRDefault="00D06F70" w:rsidP="00323DB8">
      <w:pPr>
        <w:pStyle w:val="ListParagraph"/>
        <w:numPr>
          <w:ilvl w:val="0"/>
          <w:numId w:val="17"/>
        </w:numPr>
      </w:pPr>
      <w:r>
        <w:t>El usuario elige los movimientos a borrar y presiona el botón de borrado correspondiente, ya que cada set de movimientos tiene su botón de borrado.</w:t>
      </w:r>
    </w:p>
    <w:p w14:paraId="2E2CF05E" w14:textId="737B2C70" w:rsidR="00D06F70" w:rsidRDefault="00D06F70" w:rsidP="00323DB8">
      <w:pPr>
        <w:pStyle w:val="ListParagraph"/>
        <w:numPr>
          <w:ilvl w:val="0"/>
          <w:numId w:val="17"/>
        </w:numPr>
      </w:pPr>
      <w:r>
        <w:t>El navegador pregunta si desea realizar esta operación.</w:t>
      </w:r>
    </w:p>
    <w:p w14:paraId="5764C2B7" w14:textId="77777777" w:rsidR="00D06F70" w:rsidRDefault="00D06F70" w:rsidP="00323DB8">
      <w:pPr>
        <w:pStyle w:val="ListParagraph"/>
        <w:numPr>
          <w:ilvl w:val="0"/>
          <w:numId w:val="17"/>
        </w:numPr>
      </w:pPr>
      <w:r>
        <w:t>El usuario acepta la operación, teniendo la opción de cancelarla.</w:t>
      </w:r>
    </w:p>
    <w:p w14:paraId="63594A10" w14:textId="1B3CCC47" w:rsidR="00D06F70" w:rsidRDefault="00D06F70" w:rsidP="00323DB8">
      <w:pPr>
        <w:pStyle w:val="ListParagraph"/>
        <w:numPr>
          <w:ilvl w:val="0"/>
          <w:numId w:val="17"/>
        </w:numPr>
      </w:pPr>
      <w:r>
        <w:t xml:space="preserve">El navegador manda la petición </w:t>
      </w:r>
      <w:r w:rsidR="0022572E">
        <w:t>para borrar los datos de movimiento al servidor.</w:t>
      </w:r>
    </w:p>
    <w:p w14:paraId="66B72D1D" w14:textId="4BF5992E" w:rsidR="0022572E" w:rsidRDefault="0022572E" w:rsidP="00323DB8">
      <w:pPr>
        <w:pStyle w:val="ListParagraph"/>
        <w:numPr>
          <w:ilvl w:val="0"/>
          <w:numId w:val="17"/>
        </w:numPr>
      </w:pPr>
      <w:r>
        <w:t>El servidor borra el set de datos de movimiento del paciente de la base de datos y persiste los cambios.</w:t>
      </w:r>
    </w:p>
    <w:p w14:paraId="28024F81" w14:textId="237F10B4" w:rsidR="0022572E" w:rsidRDefault="0022572E" w:rsidP="0022572E">
      <w:r>
        <w:lastRenderedPageBreak/>
        <w:t xml:space="preserve">Post-condiciones: </w:t>
      </w:r>
      <w:r w:rsidR="008E60B0">
        <w:t>La nueva lista de movimientos</w:t>
      </w:r>
      <w:r w:rsidR="009F6CE6">
        <w:t>, sin el set de movimientos borrado,</w:t>
      </w:r>
      <w:r w:rsidR="008E60B0">
        <w:t xml:space="preserve"> tiene que ser mostrada inmediatamente en el listado de movimientos, sin que el usuario tenga que refrescar la página.</w:t>
      </w:r>
    </w:p>
    <w:p w14:paraId="3486843C" w14:textId="77777777" w:rsidR="00624556" w:rsidRDefault="00624556" w:rsidP="0022572E"/>
    <w:p w14:paraId="278BC292" w14:textId="7440B7E8" w:rsidR="00624556" w:rsidRDefault="00624556" w:rsidP="0022572E">
      <w:r>
        <w:t>CU</w:t>
      </w:r>
      <w:ins w:id="117" w:author="Borja Gonzalez" w:date="2017-09-12T12:20:00Z">
        <w:r w:rsidR="00853117">
          <w:t>8</w:t>
        </w:r>
      </w:ins>
      <w:r>
        <w:t>: Mostar datos del paciente.</w:t>
      </w:r>
    </w:p>
    <w:p w14:paraId="37CAE350" w14:textId="15A883C4" w:rsidR="00CE2E56" w:rsidRDefault="00CE2E56" w:rsidP="00CE2E56">
      <w:r>
        <w:t>El usuario muestra un movimientos del paciente.</w:t>
      </w:r>
    </w:p>
    <w:p w14:paraId="7D7F504C" w14:textId="69A1EAA8" w:rsidR="00CE2E56" w:rsidRDefault="00CE2E56" w:rsidP="00CE2E56">
      <w:r>
        <w:t>Actores implicados: Usuario/cliente</w:t>
      </w:r>
      <w:ins w:id="118" w:author="Borja Gonzalez" w:date="2017-09-07T12:16:00Z">
        <w:r w:rsidR="003D31E0">
          <w:t>.</w:t>
        </w:r>
      </w:ins>
    </w:p>
    <w:p w14:paraId="18386474" w14:textId="05B847DF" w:rsidR="00CE2E56" w:rsidRDefault="00CE2E56" w:rsidP="00CE2E56">
      <w:r w:rsidRPr="00FD514B">
        <w:t xml:space="preserve">Precondiciones: </w:t>
      </w:r>
      <w:ins w:id="119" w:author="Borja Gonzalez" w:date="2017-09-12T12:24:00Z">
        <w:r w:rsidR="00454768">
          <w:t>Acceso al listado de movimientos de un paciente.</w:t>
        </w:r>
      </w:ins>
    </w:p>
    <w:p w14:paraId="46727EE5" w14:textId="77777777" w:rsidR="00CE2E56" w:rsidRDefault="00CE2E56" w:rsidP="00CE2E56">
      <w:r>
        <w:t>Secuencia de acciones:</w:t>
      </w:r>
    </w:p>
    <w:p w14:paraId="317AFF58" w14:textId="7B673D33" w:rsidR="00CE2E56" w:rsidRDefault="00CE2E56" w:rsidP="00CE2E56">
      <w:pPr>
        <w:pStyle w:val="ListParagraph"/>
        <w:numPr>
          <w:ilvl w:val="0"/>
          <w:numId w:val="18"/>
        </w:numPr>
      </w:pPr>
      <w:r>
        <w:t xml:space="preserve">El cliente </w:t>
      </w:r>
      <w:r w:rsidR="003D31E0">
        <w:t xml:space="preserve">accede a la aplicación </w:t>
      </w:r>
      <w:r>
        <w:t>web introduciendo la dirección IP del servidor en su navegador.</w:t>
      </w:r>
    </w:p>
    <w:p w14:paraId="56A298E0" w14:textId="77777777" w:rsidR="00CE2E56" w:rsidRDefault="00CE2E56" w:rsidP="00CE2E56">
      <w:pPr>
        <w:pStyle w:val="ListParagraph"/>
        <w:numPr>
          <w:ilvl w:val="0"/>
          <w:numId w:val="18"/>
        </w:numPr>
      </w:pPr>
      <w:r>
        <w:t>El cliente accede a la sección de pacientes mediante la pestaña de pacientes.</w:t>
      </w:r>
    </w:p>
    <w:p w14:paraId="36CFB546" w14:textId="77777777" w:rsidR="00CE2E56" w:rsidRDefault="00CE2E56" w:rsidP="00CE2E56">
      <w:pPr>
        <w:pStyle w:val="ListParagraph"/>
        <w:numPr>
          <w:ilvl w:val="0"/>
          <w:numId w:val="18"/>
        </w:numPr>
      </w:pPr>
      <w:r>
        <w:t>El navegador solicita la lista de pacientes a la base de datos.</w:t>
      </w:r>
    </w:p>
    <w:p w14:paraId="596A077C" w14:textId="77777777" w:rsidR="00CE2E56" w:rsidRDefault="00CE2E56" w:rsidP="00CE2E56">
      <w:pPr>
        <w:pStyle w:val="ListParagraph"/>
        <w:numPr>
          <w:ilvl w:val="0"/>
          <w:numId w:val="18"/>
        </w:numPr>
      </w:pPr>
      <w:r>
        <w:t>El cliente recibe la lista de pacientes y se la presenta al usuario en una tabla.</w:t>
      </w:r>
    </w:p>
    <w:p w14:paraId="53ADFDB5" w14:textId="77777777" w:rsidR="00CE2E56" w:rsidRDefault="00CE2E56" w:rsidP="00CE2E56">
      <w:pPr>
        <w:pStyle w:val="ListParagraph"/>
        <w:numPr>
          <w:ilvl w:val="0"/>
          <w:numId w:val="18"/>
        </w:numPr>
      </w:pPr>
      <w:r>
        <w:t>El cliente elige el paciente del que quiere mostrar sus datos de movimiento presionando el botón adecuado, ya que cada paciente tiene su propio botón para mostrar sus datos.</w:t>
      </w:r>
    </w:p>
    <w:p w14:paraId="54EAE48A" w14:textId="77777777" w:rsidR="00CE2E56" w:rsidRDefault="00CE2E56" w:rsidP="00CE2E56">
      <w:pPr>
        <w:pStyle w:val="ListParagraph"/>
        <w:numPr>
          <w:ilvl w:val="0"/>
          <w:numId w:val="18"/>
        </w:numPr>
      </w:pPr>
      <w:r>
        <w:t>El navegador se posiciona en la pestaña de Datos.</w:t>
      </w:r>
    </w:p>
    <w:p w14:paraId="524E6F87" w14:textId="77777777" w:rsidR="00CE2E56" w:rsidRDefault="00CE2E56" w:rsidP="00CE2E56">
      <w:pPr>
        <w:pStyle w:val="ListParagraph"/>
        <w:numPr>
          <w:ilvl w:val="0"/>
          <w:numId w:val="18"/>
        </w:numPr>
      </w:pPr>
      <w:r>
        <w:t>El navegador solicita la lista de movimientos del paciente a la base de datos.</w:t>
      </w:r>
    </w:p>
    <w:p w14:paraId="65B14006" w14:textId="3AC43945" w:rsidR="00D2609E" w:rsidRDefault="00CE2E56" w:rsidP="00D2609E">
      <w:pPr>
        <w:pStyle w:val="ListParagraph"/>
        <w:numPr>
          <w:ilvl w:val="0"/>
          <w:numId w:val="18"/>
        </w:numPr>
      </w:pPr>
      <w:r>
        <w:t>El navegador recibe la lista de movimientos y se la presenta al usuario en una tabla.</w:t>
      </w:r>
    </w:p>
    <w:p w14:paraId="14D5E41C" w14:textId="07E4D318" w:rsidR="00D2609E" w:rsidRDefault="00D2609E" w:rsidP="00D2609E">
      <w:pPr>
        <w:pStyle w:val="ListParagraph"/>
        <w:numPr>
          <w:ilvl w:val="0"/>
          <w:numId w:val="18"/>
        </w:numPr>
      </w:pPr>
      <w:r>
        <w:t>El usuario elige el movimiento (Sagital, Coronal, Transversal) con su fecha asociada presionando en el botón adecuado.</w:t>
      </w:r>
    </w:p>
    <w:p w14:paraId="2A9742A7" w14:textId="32FE0C37" w:rsidR="00D2609E" w:rsidRDefault="00D2609E" w:rsidP="00D2609E">
      <w:pPr>
        <w:pStyle w:val="ListParagraph"/>
        <w:numPr>
          <w:ilvl w:val="0"/>
          <w:numId w:val="18"/>
        </w:numPr>
      </w:pPr>
      <w:r>
        <w:t>El navegador muestra por pantalla un gráfico con los datos requeridos.</w:t>
      </w:r>
    </w:p>
    <w:p w14:paraId="200EAB67" w14:textId="0B4FE6F3" w:rsidR="00D2609E" w:rsidRDefault="00D2609E" w:rsidP="00D2609E">
      <w:r>
        <w:t>Post-condiciones: El navegador tiene que borrar el contenido del gráfico anterior (en el caso de que exista) y graficar los datos requeridos.</w:t>
      </w:r>
    </w:p>
    <w:p w14:paraId="1643BA16" w14:textId="77777777" w:rsidR="00624556" w:rsidRDefault="00624556" w:rsidP="0022572E"/>
    <w:p w14:paraId="2D22523F" w14:textId="77777777" w:rsidR="00D06F70" w:rsidRDefault="00D06F70" w:rsidP="00D06F70">
      <w:pPr>
        <w:pStyle w:val="ListParagraph"/>
      </w:pPr>
    </w:p>
    <w:p w14:paraId="222C35CD" w14:textId="77777777" w:rsidR="00D2609E" w:rsidRDefault="00D2609E" w:rsidP="00D2609E"/>
    <w:p w14:paraId="531CF7EB" w14:textId="3F7E8853" w:rsidR="00D2609E" w:rsidRDefault="00D2609E" w:rsidP="00D2609E">
      <w:r>
        <w:t>CU</w:t>
      </w:r>
      <w:ins w:id="120" w:author="Borja Gonzalez" w:date="2017-09-12T12:20:00Z">
        <w:r w:rsidR="00853117">
          <w:t>9</w:t>
        </w:r>
      </w:ins>
      <w:r>
        <w:t>: Mostar datos de evolución del paciente.</w:t>
      </w:r>
    </w:p>
    <w:p w14:paraId="195FD91A" w14:textId="668AB104" w:rsidR="00D2609E" w:rsidRDefault="00D2609E" w:rsidP="00D2609E">
      <w:r>
        <w:t>El usuario muestra la evolución de un movimiento del paciente.</w:t>
      </w:r>
    </w:p>
    <w:p w14:paraId="0D186F0C" w14:textId="32B67838" w:rsidR="00D2609E" w:rsidRDefault="00D2609E" w:rsidP="00D2609E">
      <w:r>
        <w:t>Actores implicados: Usuario/cliente</w:t>
      </w:r>
      <w:ins w:id="121" w:author="Borja Gonzalez" w:date="2017-09-07T12:16:00Z">
        <w:r w:rsidR="003D31E0">
          <w:t>.</w:t>
        </w:r>
      </w:ins>
    </w:p>
    <w:p w14:paraId="7D68E677" w14:textId="225A854B" w:rsidR="00D2609E" w:rsidRDefault="00D2609E" w:rsidP="00D2609E">
      <w:r w:rsidRPr="00FD514B">
        <w:t xml:space="preserve">Precondiciones: </w:t>
      </w:r>
      <w:ins w:id="122" w:author="Borja Gonzalez" w:date="2017-09-12T12:24:00Z">
        <w:r w:rsidR="00454768">
          <w:t>Acceso al listado de movimientos de un paciente.</w:t>
        </w:r>
      </w:ins>
    </w:p>
    <w:p w14:paraId="3C5E4B88" w14:textId="77777777" w:rsidR="00D2609E" w:rsidRDefault="00D2609E" w:rsidP="00D2609E">
      <w:r>
        <w:t>Secuencia de acciones:</w:t>
      </w:r>
    </w:p>
    <w:p w14:paraId="08847441" w14:textId="42A3D48C" w:rsidR="00D2609E" w:rsidRDefault="00D2609E" w:rsidP="00D2609E">
      <w:pPr>
        <w:pStyle w:val="ListParagraph"/>
        <w:numPr>
          <w:ilvl w:val="0"/>
          <w:numId w:val="19"/>
        </w:numPr>
      </w:pPr>
      <w:r>
        <w:t xml:space="preserve">El cliente </w:t>
      </w:r>
      <w:r w:rsidR="003D31E0">
        <w:t>accede a la aplicación</w:t>
      </w:r>
      <w:r>
        <w:t xml:space="preserve"> web introduciendo la dirección IP del servidor en su navegador.</w:t>
      </w:r>
    </w:p>
    <w:p w14:paraId="5C6C9EE7" w14:textId="77777777" w:rsidR="00D2609E" w:rsidRDefault="00D2609E" w:rsidP="00D2609E">
      <w:pPr>
        <w:pStyle w:val="ListParagraph"/>
        <w:numPr>
          <w:ilvl w:val="0"/>
          <w:numId w:val="19"/>
        </w:numPr>
      </w:pPr>
      <w:r>
        <w:t>El cliente accede a la sección de pacientes mediante la pestaña de pacientes.</w:t>
      </w:r>
    </w:p>
    <w:p w14:paraId="4E18F416" w14:textId="77777777" w:rsidR="00D2609E" w:rsidRDefault="00D2609E" w:rsidP="00D2609E">
      <w:pPr>
        <w:pStyle w:val="ListParagraph"/>
        <w:numPr>
          <w:ilvl w:val="0"/>
          <w:numId w:val="19"/>
        </w:numPr>
      </w:pPr>
      <w:r>
        <w:t>El navegador solicita la lista de pacientes a la base de datos.</w:t>
      </w:r>
    </w:p>
    <w:p w14:paraId="2E58C69C" w14:textId="77777777" w:rsidR="00D2609E" w:rsidRDefault="00D2609E" w:rsidP="00D2609E">
      <w:pPr>
        <w:pStyle w:val="ListParagraph"/>
        <w:numPr>
          <w:ilvl w:val="0"/>
          <w:numId w:val="19"/>
        </w:numPr>
      </w:pPr>
      <w:r>
        <w:t>El cliente recibe la lista de pacientes y se la presenta al usuario en una tabla.</w:t>
      </w:r>
    </w:p>
    <w:p w14:paraId="1EC8279D" w14:textId="77777777" w:rsidR="00D2609E" w:rsidRDefault="00D2609E" w:rsidP="00D2609E">
      <w:pPr>
        <w:pStyle w:val="ListParagraph"/>
        <w:numPr>
          <w:ilvl w:val="0"/>
          <w:numId w:val="19"/>
        </w:numPr>
      </w:pPr>
      <w:r>
        <w:t>El cliente elige el paciente del que quiere mostrar sus datos de movimiento presionando el botón adecuado, ya que cada paciente tiene su propio botón para mostrar sus datos.</w:t>
      </w:r>
    </w:p>
    <w:p w14:paraId="7FA47CCF" w14:textId="77777777" w:rsidR="00D2609E" w:rsidRDefault="00D2609E" w:rsidP="00D2609E">
      <w:pPr>
        <w:pStyle w:val="ListParagraph"/>
        <w:numPr>
          <w:ilvl w:val="0"/>
          <w:numId w:val="19"/>
        </w:numPr>
      </w:pPr>
      <w:r>
        <w:t>El navegador se posiciona en la pestaña de Datos.</w:t>
      </w:r>
    </w:p>
    <w:p w14:paraId="64551C0A" w14:textId="77777777" w:rsidR="00D2609E" w:rsidRDefault="00D2609E" w:rsidP="00D2609E">
      <w:pPr>
        <w:pStyle w:val="ListParagraph"/>
        <w:numPr>
          <w:ilvl w:val="0"/>
          <w:numId w:val="19"/>
        </w:numPr>
      </w:pPr>
      <w:r>
        <w:t>El navegador solicita la lista de movimientos del paciente a la base de datos.</w:t>
      </w:r>
    </w:p>
    <w:p w14:paraId="30219BCD" w14:textId="77777777" w:rsidR="00D2609E" w:rsidRDefault="00D2609E" w:rsidP="00D2609E">
      <w:pPr>
        <w:pStyle w:val="ListParagraph"/>
        <w:numPr>
          <w:ilvl w:val="0"/>
          <w:numId w:val="19"/>
        </w:numPr>
      </w:pPr>
      <w:r>
        <w:t>El navegador recibe la lista de movimientos y se la presenta al usuario en una tabla.</w:t>
      </w:r>
    </w:p>
    <w:p w14:paraId="1462DE18" w14:textId="00862DC0" w:rsidR="00D2609E" w:rsidRDefault="00D2609E" w:rsidP="00D2609E">
      <w:pPr>
        <w:pStyle w:val="ListParagraph"/>
        <w:numPr>
          <w:ilvl w:val="0"/>
          <w:numId w:val="19"/>
        </w:numPr>
      </w:pPr>
      <w:r>
        <w:lastRenderedPageBreak/>
        <w:t xml:space="preserve">El </w:t>
      </w:r>
      <w:r w:rsidR="00B465E5">
        <w:t>usuario elige la evolución del</w:t>
      </w:r>
      <w:r>
        <w:t xml:space="preserve"> movimiento (Sagital, Coronal, Transversal) </w:t>
      </w:r>
      <w:r w:rsidR="00B465E5">
        <w:t>que quiere mostrar presionando el botón “Evolución del movimiento”</w:t>
      </w:r>
      <w:r>
        <w:t>.</w:t>
      </w:r>
    </w:p>
    <w:tbl>
      <w:tblPr>
        <w:tblStyle w:val="TableGrid"/>
        <w:tblpPr w:leftFromText="181" w:rightFromText="181" w:vertAnchor="page" w:horzAnchor="page" w:tblpX="1729" w:tblpY="5761"/>
        <w:tblW w:w="10444" w:type="dxa"/>
        <w:tblLook w:val="04A0" w:firstRow="1" w:lastRow="0" w:firstColumn="1" w:lastColumn="0" w:noHBand="0" w:noVBand="1"/>
      </w:tblPr>
      <w:tblGrid>
        <w:gridCol w:w="1953"/>
        <w:gridCol w:w="947"/>
        <w:gridCol w:w="947"/>
        <w:gridCol w:w="947"/>
        <w:gridCol w:w="947"/>
        <w:gridCol w:w="947"/>
        <w:gridCol w:w="947"/>
        <w:gridCol w:w="947"/>
        <w:gridCol w:w="947"/>
        <w:gridCol w:w="915"/>
      </w:tblGrid>
      <w:tr w:rsidR="00BE7488" w14:paraId="698CCE45" w14:textId="77777777" w:rsidTr="00BE7488">
        <w:trPr>
          <w:cantSplit/>
          <w:trHeight w:val="568"/>
        </w:trPr>
        <w:tc>
          <w:tcPr>
            <w:tcW w:w="1953" w:type="dxa"/>
            <w:vAlign w:val="center"/>
          </w:tcPr>
          <w:p w14:paraId="4F4FFA69" w14:textId="5A0AEC84" w:rsidR="00BE7488" w:rsidRDefault="00BE7488" w:rsidP="00BE7488">
            <w:r>
              <w:t>Casos de Uso</w:t>
            </w:r>
          </w:p>
        </w:tc>
        <w:tc>
          <w:tcPr>
            <w:tcW w:w="947" w:type="dxa"/>
            <w:vAlign w:val="center"/>
          </w:tcPr>
          <w:p w14:paraId="4A46637D" w14:textId="77777777" w:rsidR="00BE7488" w:rsidRDefault="00BE7488" w:rsidP="00BE7488">
            <w:r>
              <w:t>RF1</w:t>
            </w:r>
          </w:p>
        </w:tc>
        <w:tc>
          <w:tcPr>
            <w:tcW w:w="947" w:type="dxa"/>
            <w:vAlign w:val="center"/>
          </w:tcPr>
          <w:p w14:paraId="096387FB" w14:textId="77777777" w:rsidR="00BE7488" w:rsidRDefault="00BE7488" w:rsidP="00BE7488">
            <w:r>
              <w:t>RF2</w:t>
            </w:r>
          </w:p>
        </w:tc>
        <w:tc>
          <w:tcPr>
            <w:tcW w:w="947" w:type="dxa"/>
            <w:vAlign w:val="center"/>
          </w:tcPr>
          <w:p w14:paraId="4A646C4B" w14:textId="77777777" w:rsidR="00BE7488" w:rsidRDefault="00BE7488" w:rsidP="00BE7488">
            <w:r>
              <w:t>RF3</w:t>
            </w:r>
          </w:p>
        </w:tc>
        <w:tc>
          <w:tcPr>
            <w:tcW w:w="947" w:type="dxa"/>
            <w:vAlign w:val="center"/>
          </w:tcPr>
          <w:p w14:paraId="099B575C" w14:textId="77777777" w:rsidR="00BE7488" w:rsidRDefault="00BE7488" w:rsidP="00BE7488">
            <w:r>
              <w:t>RF4</w:t>
            </w:r>
          </w:p>
        </w:tc>
        <w:tc>
          <w:tcPr>
            <w:tcW w:w="947" w:type="dxa"/>
            <w:vAlign w:val="center"/>
          </w:tcPr>
          <w:p w14:paraId="27731D4B" w14:textId="77777777" w:rsidR="00BE7488" w:rsidRDefault="00BE7488" w:rsidP="00BE7488">
            <w:r>
              <w:t>RF5</w:t>
            </w:r>
          </w:p>
        </w:tc>
        <w:tc>
          <w:tcPr>
            <w:tcW w:w="947" w:type="dxa"/>
            <w:vAlign w:val="center"/>
          </w:tcPr>
          <w:p w14:paraId="06379AEB" w14:textId="77777777" w:rsidR="00BE7488" w:rsidRDefault="00BE7488" w:rsidP="00BE7488">
            <w:r>
              <w:t>RF6</w:t>
            </w:r>
          </w:p>
        </w:tc>
        <w:tc>
          <w:tcPr>
            <w:tcW w:w="947" w:type="dxa"/>
            <w:vAlign w:val="center"/>
          </w:tcPr>
          <w:p w14:paraId="1E3EE697" w14:textId="77777777" w:rsidR="00BE7488" w:rsidRDefault="00BE7488" w:rsidP="00BE7488">
            <w:r>
              <w:t>RF7</w:t>
            </w:r>
          </w:p>
        </w:tc>
        <w:tc>
          <w:tcPr>
            <w:tcW w:w="947" w:type="dxa"/>
            <w:vAlign w:val="center"/>
          </w:tcPr>
          <w:p w14:paraId="6E20F1B0" w14:textId="77777777" w:rsidR="00BE7488" w:rsidRDefault="00BE7488" w:rsidP="00BE7488">
            <w:r>
              <w:t>RF8</w:t>
            </w:r>
          </w:p>
        </w:tc>
        <w:tc>
          <w:tcPr>
            <w:tcW w:w="915" w:type="dxa"/>
            <w:vAlign w:val="center"/>
          </w:tcPr>
          <w:p w14:paraId="00E4EE0B" w14:textId="77777777" w:rsidR="00BE7488" w:rsidRDefault="00BE7488" w:rsidP="00BE7488">
            <w:r>
              <w:t>RF9</w:t>
            </w:r>
          </w:p>
        </w:tc>
      </w:tr>
      <w:tr w:rsidR="00BE7488" w14:paraId="4AF9076C" w14:textId="77777777" w:rsidTr="00BE7488">
        <w:trPr>
          <w:cantSplit/>
          <w:trHeight w:val="484"/>
        </w:trPr>
        <w:tc>
          <w:tcPr>
            <w:tcW w:w="1953" w:type="dxa"/>
            <w:vAlign w:val="center"/>
          </w:tcPr>
          <w:p w14:paraId="59D228B3" w14:textId="77777777" w:rsidR="00BE7488" w:rsidRDefault="00BE7488" w:rsidP="00BE7488">
            <w:r>
              <w:t>CU1</w:t>
            </w:r>
          </w:p>
        </w:tc>
        <w:tc>
          <w:tcPr>
            <w:tcW w:w="947" w:type="dxa"/>
            <w:vAlign w:val="center"/>
          </w:tcPr>
          <w:p w14:paraId="6E703517" w14:textId="77777777" w:rsidR="00BE7488" w:rsidRPr="00580CB8" w:rsidRDefault="00BE7488" w:rsidP="00BE7488">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1B199EE" w14:textId="77777777" w:rsidR="00BE7488" w:rsidRDefault="00BE7488" w:rsidP="00BE7488">
            <w:pPr>
              <w:jc w:val="center"/>
            </w:pPr>
          </w:p>
        </w:tc>
        <w:tc>
          <w:tcPr>
            <w:tcW w:w="947" w:type="dxa"/>
            <w:vAlign w:val="center"/>
          </w:tcPr>
          <w:p w14:paraId="756B32EC" w14:textId="77777777" w:rsidR="00BE7488" w:rsidRDefault="00BE7488" w:rsidP="00BE7488">
            <w:pPr>
              <w:jc w:val="center"/>
            </w:pPr>
          </w:p>
        </w:tc>
        <w:tc>
          <w:tcPr>
            <w:tcW w:w="947" w:type="dxa"/>
            <w:vAlign w:val="center"/>
          </w:tcPr>
          <w:p w14:paraId="2C8D846B" w14:textId="77777777" w:rsidR="00BE7488" w:rsidRDefault="00BE7488" w:rsidP="00BE7488">
            <w:pPr>
              <w:jc w:val="center"/>
            </w:pPr>
          </w:p>
        </w:tc>
        <w:tc>
          <w:tcPr>
            <w:tcW w:w="947" w:type="dxa"/>
            <w:vAlign w:val="center"/>
          </w:tcPr>
          <w:p w14:paraId="4C1DB9F0" w14:textId="77777777" w:rsidR="00BE7488" w:rsidRDefault="00BE7488" w:rsidP="00BE7488">
            <w:pPr>
              <w:jc w:val="center"/>
            </w:pPr>
          </w:p>
        </w:tc>
        <w:tc>
          <w:tcPr>
            <w:tcW w:w="947" w:type="dxa"/>
            <w:vAlign w:val="center"/>
          </w:tcPr>
          <w:p w14:paraId="2B730774" w14:textId="77777777" w:rsidR="00BE7488" w:rsidRDefault="00BE7488" w:rsidP="00BE7488">
            <w:pPr>
              <w:jc w:val="center"/>
            </w:pPr>
          </w:p>
        </w:tc>
        <w:tc>
          <w:tcPr>
            <w:tcW w:w="947" w:type="dxa"/>
            <w:vAlign w:val="center"/>
          </w:tcPr>
          <w:p w14:paraId="76F1A9C1" w14:textId="77777777" w:rsidR="00BE7488" w:rsidRDefault="00BE7488" w:rsidP="00BE7488">
            <w:pPr>
              <w:jc w:val="center"/>
            </w:pPr>
          </w:p>
        </w:tc>
        <w:tc>
          <w:tcPr>
            <w:tcW w:w="947" w:type="dxa"/>
            <w:vAlign w:val="center"/>
          </w:tcPr>
          <w:p w14:paraId="300A4F4B" w14:textId="77777777" w:rsidR="00BE7488" w:rsidRDefault="00BE7488" w:rsidP="00BE7488">
            <w:pPr>
              <w:jc w:val="center"/>
            </w:pPr>
          </w:p>
        </w:tc>
        <w:tc>
          <w:tcPr>
            <w:tcW w:w="915" w:type="dxa"/>
            <w:vAlign w:val="center"/>
          </w:tcPr>
          <w:p w14:paraId="1690C598" w14:textId="77777777" w:rsidR="00BE7488" w:rsidRDefault="00BE7488" w:rsidP="00BE7488">
            <w:pPr>
              <w:jc w:val="center"/>
            </w:pPr>
          </w:p>
        </w:tc>
      </w:tr>
      <w:tr w:rsidR="00BE7488" w14:paraId="7D9812C5" w14:textId="77777777" w:rsidTr="00BE7488">
        <w:trPr>
          <w:cantSplit/>
          <w:trHeight w:val="531"/>
        </w:trPr>
        <w:tc>
          <w:tcPr>
            <w:tcW w:w="1953" w:type="dxa"/>
            <w:vAlign w:val="center"/>
          </w:tcPr>
          <w:p w14:paraId="4E9EA4B5" w14:textId="77777777" w:rsidR="00BE7488" w:rsidRDefault="00BE7488" w:rsidP="00BE7488">
            <w:r>
              <w:t>CU2</w:t>
            </w:r>
          </w:p>
        </w:tc>
        <w:tc>
          <w:tcPr>
            <w:tcW w:w="947" w:type="dxa"/>
            <w:vAlign w:val="center"/>
          </w:tcPr>
          <w:p w14:paraId="372191DD" w14:textId="77777777" w:rsidR="00BE7488" w:rsidRDefault="00BE7488" w:rsidP="00BE7488">
            <w:pPr>
              <w:jc w:val="center"/>
            </w:pPr>
          </w:p>
        </w:tc>
        <w:tc>
          <w:tcPr>
            <w:tcW w:w="947" w:type="dxa"/>
            <w:vAlign w:val="center"/>
          </w:tcPr>
          <w:p w14:paraId="1DE5AA85"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ECB84FD" w14:textId="77777777" w:rsidR="00BE7488" w:rsidRDefault="00BE7488" w:rsidP="00BE7488">
            <w:pPr>
              <w:jc w:val="center"/>
            </w:pPr>
          </w:p>
        </w:tc>
        <w:tc>
          <w:tcPr>
            <w:tcW w:w="947" w:type="dxa"/>
            <w:vAlign w:val="center"/>
          </w:tcPr>
          <w:p w14:paraId="30B99B21" w14:textId="77777777" w:rsidR="00BE7488" w:rsidRDefault="00BE7488" w:rsidP="00BE7488">
            <w:pPr>
              <w:jc w:val="center"/>
            </w:pPr>
          </w:p>
        </w:tc>
        <w:tc>
          <w:tcPr>
            <w:tcW w:w="947" w:type="dxa"/>
            <w:vAlign w:val="center"/>
          </w:tcPr>
          <w:p w14:paraId="5B8103D3" w14:textId="77777777" w:rsidR="00BE7488" w:rsidRDefault="00BE7488" w:rsidP="00BE7488">
            <w:pPr>
              <w:jc w:val="center"/>
            </w:pPr>
          </w:p>
        </w:tc>
        <w:tc>
          <w:tcPr>
            <w:tcW w:w="947" w:type="dxa"/>
            <w:vAlign w:val="center"/>
          </w:tcPr>
          <w:p w14:paraId="7F7C9063" w14:textId="77777777" w:rsidR="00BE7488" w:rsidRDefault="00BE7488" w:rsidP="00BE7488">
            <w:pPr>
              <w:jc w:val="center"/>
            </w:pPr>
          </w:p>
        </w:tc>
        <w:tc>
          <w:tcPr>
            <w:tcW w:w="947" w:type="dxa"/>
            <w:vAlign w:val="center"/>
          </w:tcPr>
          <w:p w14:paraId="68BC24E4" w14:textId="77777777" w:rsidR="00BE7488" w:rsidRDefault="00BE7488" w:rsidP="00BE7488">
            <w:pPr>
              <w:jc w:val="center"/>
            </w:pPr>
          </w:p>
        </w:tc>
        <w:tc>
          <w:tcPr>
            <w:tcW w:w="947" w:type="dxa"/>
            <w:vAlign w:val="center"/>
          </w:tcPr>
          <w:p w14:paraId="14E033A5" w14:textId="77777777" w:rsidR="00BE7488" w:rsidRDefault="00BE7488" w:rsidP="00BE7488">
            <w:pPr>
              <w:jc w:val="center"/>
            </w:pPr>
          </w:p>
        </w:tc>
        <w:tc>
          <w:tcPr>
            <w:tcW w:w="915" w:type="dxa"/>
            <w:vAlign w:val="center"/>
          </w:tcPr>
          <w:p w14:paraId="7829FB3C" w14:textId="77777777" w:rsidR="00BE7488" w:rsidRDefault="00BE7488" w:rsidP="00BE7488">
            <w:pPr>
              <w:jc w:val="center"/>
            </w:pPr>
          </w:p>
        </w:tc>
      </w:tr>
      <w:tr w:rsidR="00BE7488" w14:paraId="0D288C88" w14:textId="77777777" w:rsidTr="00BE7488">
        <w:trPr>
          <w:cantSplit/>
          <w:trHeight w:val="568"/>
        </w:trPr>
        <w:tc>
          <w:tcPr>
            <w:tcW w:w="1953" w:type="dxa"/>
            <w:vAlign w:val="center"/>
          </w:tcPr>
          <w:p w14:paraId="4E151803" w14:textId="77777777" w:rsidR="00BE7488" w:rsidRDefault="00BE7488" w:rsidP="00BE7488">
            <w:r>
              <w:t>CU3</w:t>
            </w:r>
          </w:p>
        </w:tc>
        <w:tc>
          <w:tcPr>
            <w:tcW w:w="947" w:type="dxa"/>
            <w:vAlign w:val="center"/>
          </w:tcPr>
          <w:p w14:paraId="1A46FC17" w14:textId="77777777" w:rsidR="00BE7488" w:rsidRDefault="00BE7488" w:rsidP="00BE7488">
            <w:pPr>
              <w:jc w:val="center"/>
            </w:pPr>
          </w:p>
        </w:tc>
        <w:tc>
          <w:tcPr>
            <w:tcW w:w="947" w:type="dxa"/>
            <w:vAlign w:val="center"/>
          </w:tcPr>
          <w:p w14:paraId="3041BF65" w14:textId="77777777" w:rsidR="00BE7488" w:rsidRDefault="00BE7488" w:rsidP="00BE7488">
            <w:pPr>
              <w:jc w:val="center"/>
            </w:pPr>
          </w:p>
        </w:tc>
        <w:tc>
          <w:tcPr>
            <w:tcW w:w="947" w:type="dxa"/>
            <w:vAlign w:val="center"/>
          </w:tcPr>
          <w:p w14:paraId="655852A4"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8674C53" w14:textId="77777777" w:rsidR="00BE7488" w:rsidRDefault="00BE7488" w:rsidP="00BE7488">
            <w:pPr>
              <w:jc w:val="center"/>
            </w:pPr>
          </w:p>
        </w:tc>
        <w:tc>
          <w:tcPr>
            <w:tcW w:w="947" w:type="dxa"/>
            <w:vAlign w:val="center"/>
          </w:tcPr>
          <w:p w14:paraId="7DE7D175" w14:textId="77777777" w:rsidR="00BE7488" w:rsidRDefault="00BE7488" w:rsidP="00BE7488">
            <w:pPr>
              <w:jc w:val="center"/>
            </w:pPr>
          </w:p>
        </w:tc>
        <w:tc>
          <w:tcPr>
            <w:tcW w:w="947" w:type="dxa"/>
            <w:vAlign w:val="center"/>
          </w:tcPr>
          <w:p w14:paraId="415B7661" w14:textId="77777777" w:rsidR="00BE7488" w:rsidRDefault="00BE7488" w:rsidP="00BE7488">
            <w:pPr>
              <w:jc w:val="center"/>
            </w:pPr>
          </w:p>
        </w:tc>
        <w:tc>
          <w:tcPr>
            <w:tcW w:w="947" w:type="dxa"/>
            <w:vAlign w:val="center"/>
          </w:tcPr>
          <w:p w14:paraId="6CD95142" w14:textId="77777777" w:rsidR="00BE7488" w:rsidRDefault="00BE7488" w:rsidP="00BE7488">
            <w:pPr>
              <w:jc w:val="center"/>
            </w:pPr>
          </w:p>
        </w:tc>
        <w:tc>
          <w:tcPr>
            <w:tcW w:w="947" w:type="dxa"/>
            <w:vAlign w:val="center"/>
          </w:tcPr>
          <w:p w14:paraId="680F5200" w14:textId="77777777" w:rsidR="00BE7488" w:rsidRDefault="00BE7488" w:rsidP="00BE7488">
            <w:pPr>
              <w:jc w:val="center"/>
            </w:pPr>
          </w:p>
        </w:tc>
        <w:tc>
          <w:tcPr>
            <w:tcW w:w="915" w:type="dxa"/>
            <w:vAlign w:val="center"/>
          </w:tcPr>
          <w:p w14:paraId="2EC9C21D" w14:textId="77777777" w:rsidR="00BE7488" w:rsidRDefault="00BE7488" w:rsidP="00BE7488">
            <w:pPr>
              <w:jc w:val="center"/>
            </w:pPr>
          </w:p>
        </w:tc>
      </w:tr>
      <w:tr w:rsidR="00BE7488" w14:paraId="0DDA609B" w14:textId="77777777" w:rsidTr="00BE7488">
        <w:trPr>
          <w:cantSplit/>
          <w:trHeight w:val="531"/>
        </w:trPr>
        <w:tc>
          <w:tcPr>
            <w:tcW w:w="1953" w:type="dxa"/>
            <w:vAlign w:val="center"/>
          </w:tcPr>
          <w:p w14:paraId="67A40782" w14:textId="77777777" w:rsidR="00BE7488" w:rsidRDefault="00BE7488" w:rsidP="00BE7488">
            <w:r>
              <w:t>CU4</w:t>
            </w:r>
          </w:p>
        </w:tc>
        <w:tc>
          <w:tcPr>
            <w:tcW w:w="947" w:type="dxa"/>
            <w:vAlign w:val="center"/>
          </w:tcPr>
          <w:p w14:paraId="1AC0F8B8" w14:textId="77777777" w:rsidR="00BE7488" w:rsidRDefault="00BE7488" w:rsidP="00BE7488">
            <w:pPr>
              <w:jc w:val="center"/>
            </w:pPr>
          </w:p>
        </w:tc>
        <w:tc>
          <w:tcPr>
            <w:tcW w:w="947" w:type="dxa"/>
            <w:vAlign w:val="center"/>
          </w:tcPr>
          <w:p w14:paraId="7812734C" w14:textId="77777777" w:rsidR="00BE7488" w:rsidRDefault="00BE7488" w:rsidP="00BE7488">
            <w:pPr>
              <w:jc w:val="center"/>
            </w:pPr>
          </w:p>
        </w:tc>
        <w:tc>
          <w:tcPr>
            <w:tcW w:w="947" w:type="dxa"/>
            <w:vAlign w:val="center"/>
          </w:tcPr>
          <w:p w14:paraId="76DE1D3F" w14:textId="77777777" w:rsidR="00BE7488" w:rsidRDefault="00BE7488" w:rsidP="00BE7488">
            <w:pPr>
              <w:jc w:val="center"/>
            </w:pPr>
          </w:p>
        </w:tc>
        <w:tc>
          <w:tcPr>
            <w:tcW w:w="947" w:type="dxa"/>
            <w:vAlign w:val="center"/>
          </w:tcPr>
          <w:p w14:paraId="4214F6CB"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394C9BCB" w14:textId="77777777" w:rsidR="00BE7488" w:rsidRDefault="00BE7488" w:rsidP="00BE7488">
            <w:pPr>
              <w:jc w:val="center"/>
            </w:pPr>
          </w:p>
        </w:tc>
        <w:tc>
          <w:tcPr>
            <w:tcW w:w="947" w:type="dxa"/>
            <w:vAlign w:val="center"/>
          </w:tcPr>
          <w:p w14:paraId="4B01909D" w14:textId="77777777" w:rsidR="00BE7488" w:rsidRDefault="00BE7488" w:rsidP="00BE7488">
            <w:pPr>
              <w:jc w:val="center"/>
            </w:pPr>
          </w:p>
        </w:tc>
        <w:tc>
          <w:tcPr>
            <w:tcW w:w="947" w:type="dxa"/>
            <w:vAlign w:val="center"/>
          </w:tcPr>
          <w:p w14:paraId="1615B705" w14:textId="77777777" w:rsidR="00BE7488" w:rsidRDefault="00BE7488" w:rsidP="00BE7488">
            <w:pPr>
              <w:jc w:val="center"/>
            </w:pPr>
          </w:p>
        </w:tc>
        <w:tc>
          <w:tcPr>
            <w:tcW w:w="947" w:type="dxa"/>
            <w:vAlign w:val="center"/>
          </w:tcPr>
          <w:p w14:paraId="5A1B0871" w14:textId="77777777" w:rsidR="00BE7488" w:rsidRDefault="00BE7488" w:rsidP="00BE7488">
            <w:pPr>
              <w:jc w:val="center"/>
            </w:pPr>
          </w:p>
        </w:tc>
        <w:tc>
          <w:tcPr>
            <w:tcW w:w="915" w:type="dxa"/>
            <w:vAlign w:val="center"/>
          </w:tcPr>
          <w:p w14:paraId="5A1FB7C8" w14:textId="77777777" w:rsidR="00BE7488" w:rsidRDefault="00BE7488" w:rsidP="00BE7488">
            <w:pPr>
              <w:jc w:val="center"/>
            </w:pPr>
          </w:p>
        </w:tc>
      </w:tr>
      <w:tr w:rsidR="00BE7488" w14:paraId="0F44538F" w14:textId="77777777" w:rsidTr="00BE7488">
        <w:trPr>
          <w:cantSplit/>
          <w:trHeight w:val="568"/>
        </w:trPr>
        <w:tc>
          <w:tcPr>
            <w:tcW w:w="1953" w:type="dxa"/>
            <w:vAlign w:val="center"/>
          </w:tcPr>
          <w:p w14:paraId="0DB8D1D5" w14:textId="77777777" w:rsidR="00BE7488" w:rsidRDefault="00BE7488" w:rsidP="00BE7488">
            <w:r>
              <w:t>CU5</w:t>
            </w:r>
          </w:p>
        </w:tc>
        <w:tc>
          <w:tcPr>
            <w:tcW w:w="947" w:type="dxa"/>
            <w:vAlign w:val="center"/>
          </w:tcPr>
          <w:p w14:paraId="0656A2B6" w14:textId="77777777" w:rsidR="00BE7488" w:rsidRDefault="00BE7488" w:rsidP="00BE7488">
            <w:pPr>
              <w:jc w:val="center"/>
            </w:pPr>
          </w:p>
        </w:tc>
        <w:tc>
          <w:tcPr>
            <w:tcW w:w="947" w:type="dxa"/>
            <w:vAlign w:val="center"/>
          </w:tcPr>
          <w:p w14:paraId="44ACDAC9" w14:textId="77777777" w:rsidR="00BE7488" w:rsidRDefault="00BE7488" w:rsidP="00BE7488">
            <w:pPr>
              <w:jc w:val="center"/>
            </w:pPr>
          </w:p>
        </w:tc>
        <w:tc>
          <w:tcPr>
            <w:tcW w:w="947" w:type="dxa"/>
            <w:vAlign w:val="center"/>
          </w:tcPr>
          <w:p w14:paraId="3652337A" w14:textId="77777777" w:rsidR="00BE7488" w:rsidRDefault="00BE7488" w:rsidP="00BE7488">
            <w:pPr>
              <w:jc w:val="center"/>
            </w:pPr>
          </w:p>
        </w:tc>
        <w:tc>
          <w:tcPr>
            <w:tcW w:w="947" w:type="dxa"/>
            <w:vAlign w:val="center"/>
          </w:tcPr>
          <w:p w14:paraId="0A8D9CBA" w14:textId="77777777" w:rsidR="00BE7488" w:rsidRDefault="00BE7488" w:rsidP="00BE7488">
            <w:pPr>
              <w:jc w:val="center"/>
            </w:pPr>
          </w:p>
        </w:tc>
        <w:tc>
          <w:tcPr>
            <w:tcW w:w="947" w:type="dxa"/>
            <w:vAlign w:val="center"/>
          </w:tcPr>
          <w:p w14:paraId="75C23108"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35DFF937" w14:textId="77777777" w:rsidR="00BE7488" w:rsidRDefault="00BE7488" w:rsidP="00BE7488">
            <w:pPr>
              <w:jc w:val="center"/>
            </w:pPr>
          </w:p>
        </w:tc>
        <w:tc>
          <w:tcPr>
            <w:tcW w:w="947" w:type="dxa"/>
            <w:vAlign w:val="center"/>
          </w:tcPr>
          <w:p w14:paraId="6C688FD0" w14:textId="77777777" w:rsidR="00BE7488" w:rsidRDefault="00BE7488" w:rsidP="00BE7488">
            <w:pPr>
              <w:jc w:val="center"/>
            </w:pPr>
          </w:p>
        </w:tc>
        <w:tc>
          <w:tcPr>
            <w:tcW w:w="947" w:type="dxa"/>
            <w:vAlign w:val="center"/>
          </w:tcPr>
          <w:p w14:paraId="026220CB" w14:textId="77777777" w:rsidR="00BE7488" w:rsidRDefault="00BE7488" w:rsidP="00BE7488">
            <w:pPr>
              <w:jc w:val="center"/>
            </w:pPr>
          </w:p>
        </w:tc>
        <w:tc>
          <w:tcPr>
            <w:tcW w:w="915" w:type="dxa"/>
            <w:vAlign w:val="center"/>
          </w:tcPr>
          <w:p w14:paraId="0990B389" w14:textId="77777777" w:rsidR="00BE7488" w:rsidRDefault="00BE7488" w:rsidP="00BE7488">
            <w:pPr>
              <w:jc w:val="center"/>
            </w:pPr>
          </w:p>
        </w:tc>
      </w:tr>
      <w:tr w:rsidR="00BE7488" w14:paraId="3CDB5BE8" w14:textId="77777777" w:rsidTr="00BE7488">
        <w:trPr>
          <w:cantSplit/>
          <w:trHeight w:val="531"/>
        </w:trPr>
        <w:tc>
          <w:tcPr>
            <w:tcW w:w="1953" w:type="dxa"/>
            <w:vAlign w:val="center"/>
          </w:tcPr>
          <w:p w14:paraId="4B4655AD" w14:textId="77777777" w:rsidR="00BE7488" w:rsidRDefault="00BE7488" w:rsidP="00BE7488">
            <w:r>
              <w:t>CU6</w:t>
            </w:r>
          </w:p>
        </w:tc>
        <w:tc>
          <w:tcPr>
            <w:tcW w:w="947" w:type="dxa"/>
            <w:vAlign w:val="center"/>
          </w:tcPr>
          <w:p w14:paraId="6451BC67" w14:textId="77777777" w:rsidR="00BE7488" w:rsidRDefault="00BE7488" w:rsidP="00BE7488">
            <w:pPr>
              <w:jc w:val="center"/>
            </w:pPr>
          </w:p>
        </w:tc>
        <w:tc>
          <w:tcPr>
            <w:tcW w:w="947" w:type="dxa"/>
            <w:vAlign w:val="center"/>
          </w:tcPr>
          <w:p w14:paraId="2EB5A8D1" w14:textId="77777777" w:rsidR="00BE7488" w:rsidRDefault="00BE7488" w:rsidP="00BE7488">
            <w:pPr>
              <w:jc w:val="center"/>
            </w:pPr>
          </w:p>
        </w:tc>
        <w:tc>
          <w:tcPr>
            <w:tcW w:w="947" w:type="dxa"/>
            <w:vAlign w:val="center"/>
          </w:tcPr>
          <w:p w14:paraId="0A1A14E6" w14:textId="77777777" w:rsidR="00BE7488" w:rsidRDefault="00BE7488" w:rsidP="00BE7488">
            <w:pPr>
              <w:jc w:val="center"/>
            </w:pPr>
          </w:p>
        </w:tc>
        <w:tc>
          <w:tcPr>
            <w:tcW w:w="947" w:type="dxa"/>
            <w:vAlign w:val="center"/>
          </w:tcPr>
          <w:p w14:paraId="25A06D29" w14:textId="77777777" w:rsidR="00BE7488" w:rsidRDefault="00BE7488" w:rsidP="00BE7488">
            <w:pPr>
              <w:jc w:val="center"/>
            </w:pPr>
          </w:p>
        </w:tc>
        <w:tc>
          <w:tcPr>
            <w:tcW w:w="947" w:type="dxa"/>
            <w:vAlign w:val="center"/>
          </w:tcPr>
          <w:p w14:paraId="16887AD0" w14:textId="77777777" w:rsidR="00BE7488" w:rsidRDefault="00BE7488" w:rsidP="00BE7488">
            <w:pPr>
              <w:jc w:val="center"/>
            </w:pPr>
          </w:p>
        </w:tc>
        <w:tc>
          <w:tcPr>
            <w:tcW w:w="947" w:type="dxa"/>
            <w:vAlign w:val="center"/>
          </w:tcPr>
          <w:p w14:paraId="0CDC4AE4"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7A31D1AF" w14:textId="77777777" w:rsidR="00BE7488" w:rsidRDefault="00BE7488" w:rsidP="00BE7488">
            <w:pPr>
              <w:jc w:val="center"/>
            </w:pPr>
          </w:p>
        </w:tc>
        <w:tc>
          <w:tcPr>
            <w:tcW w:w="947" w:type="dxa"/>
            <w:vAlign w:val="center"/>
          </w:tcPr>
          <w:p w14:paraId="64462401" w14:textId="77777777" w:rsidR="00BE7488" w:rsidRDefault="00BE7488" w:rsidP="00BE7488">
            <w:pPr>
              <w:jc w:val="center"/>
            </w:pPr>
          </w:p>
        </w:tc>
        <w:tc>
          <w:tcPr>
            <w:tcW w:w="915" w:type="dxa"/>
            <w:vAlign w:val="center"/>
          </w:tcPr>
          <w:p w14:paraId="71E016E6" w14:textId="77777777" w:rsidR="00BE7488" w:rsidRDefault="00BE7488" w:rsidP="00BE7488">
            <w:pPr>
              <w:jc w:val="center"/>
            </w:pPr>
          </w:p>
        </w:tc>
      </w:tr>
      <w:tr w:rsidR="00BE7488" w14:paraId="7AAC3CD9" w14:textId="77777777" w:rsidTr="00BE7488">
        <w:trPr>
          <w:cantSplit/>
          <w:trHeight w:val="568"/>
        </w:trPr>
        <w:tc>
          <w:tcPr>
            <w:tcW w:w="1953" w:type="dxa"/>
            <w:vAlign w:val="center"/>
          </w:tcPr>
          <w:p w14:paraId="4661B1EA" w14:textId="77777777" w:rsidR="00BE7488" w:rsidRDefault="00BE7488" w:rsidP="00BE7488">
            <w:r>
              <w:t>CU7</w:t>
            </w:r>
          </w:p>
        </w:tc>
        <w:tc>
          <w:tcPr>
            <w:tcW w:w="947" w:type="dxa"/>
            <w:vAlign w:val="center"/>
          </w:tcPr>
          <w:p w14:paraId="2CF347A8" w14:textId="77777777" w:rsidR="00BE7488" w:rsidRDefault="00BE7488" w:rsidP="00BE7488">
            <w:pPr>
              <w:jc w:val="center"/>
            </w:pPr>
          </w:p>
        </w:tc>
        <w:tc>
          <w:tcPr>
            <w:tcW w:w="947" w:type="dxa"/>
            <w:vAlign w:val="center"/>
          </w:tcPr>
          <w:p w14:paraId="0C10D638" w14:textId="77777777" w:rsidR="00BE7488" w:rsidRDefault="00BE7488" w:rsidP="00BE7488">
            <w:pPr>
              <w:jc w:val="center"/>
            </w:pPr>
          </w:p>
        </w:tc>
        <w:tc>
          <w:tcPr>
            <w:tcW w:w="947" w:type="dxa"/>
            <w:vAlign w:val="center"/>
          </w:tcPr>
          <w:p w14:paraId="7CF6E22E" w14:textId="77777777" w:rsidR="00BE7488" w:rsidRDefault="00BE7488" w:rsidP="00BE7488">
            <w:pPr>
              <w:jc w:val="center"/>
            </w:pPr>
          </w:p>
        </w:tc>
        <w:tc>
          <w:tcPr>
            <w:tcW w:w="947" w:type="dxa"/>
            <w:vAlign w:val="center"/>
          </w:tcPr>
          <w:p w14:paraId="264FF5A0" w14:textId="77777777" w:rsidR="00BE7488" w:rsidRDefault="00BE7488" w:rsidP="00BE7488">
            <w:pPr>
              <w:jc w:val="center"/>
            </w:pPr>
          </w:p>
        </w:tc>
        <w:tc>
          <w:tcPr>
            <w:tcW w:w="947" w:type="dxa"/>
            <w:vAlign w:val="center"/>
          </w:tcPr>
          <w:p w14:paraId="648EB8CA" w14:textId="77777777" w:rsidR="00BE7488" w:rsidRDefault="00BE7488" w:rsidP="00BE7488">
            <w:pPr>
              <w:jc w:val="center"/>
            </w:pPr>
          </w:p>
        </w:tc>
        <w:tc>
          <w:tcPr>
            <w:tcW w:w="947" w:type="dxa"/>
            <w:vAlign w:val="center"/>
          </w:tcPr>
          <w:p w14:paraId="52540A07" w14:textId="77777777" w:rsidR="00BE7488" w:rsidRDefault="00BE7488" w:rsidP="00BE7488">
            <w:pPr>
              <w:jc w:val="center"/>
            </w:pPr>
          </w:p>
        </w:tc>
        <w:tc>
          <w:tcPr>
            <w:tcW w:w="947" w:type="dxa"/>
            <w:vAlign w:val="center"/>
          </w:tcPr>
          <w:p w14:paraId="7D1196EA"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6D79030" w14:textId="77777777" w:rsidR="00BE7488" w:rsidRDefault="00BE7488" w:rsidP="00BE7488">
            <w:pPr>
              <w:jc w:val="center"/>
            </w:pPr>
          </w:p>
        </w:tc>
        <w:tc>
          <w:tcPr>
            <w:tcW w:w="915" w:type="dxa"/>
            <w:vAlign w:val="center"/>
          </w:tcPr>
          <w:p w14:paraId="36C33A9C" w14:textId="77777777" w:rsidR="00BE7488" w:rsidRDefault="00BE7488" w:rsidP="00BE7488">
            <w:pPr>
              <w:jc w:val="center"/>
            </w:pPr>
          </w:p>
        </w:tc>
      </w:tr>
      <w:tr w:rsidR="00BE7488" w14:paraId="7755AB73" w14:textId="77777777" w:rsidTr="00BE7488">
        <w:trPr>
          <w:cantSplit/>
          <w:trHeight w:val="568"/>
        </w:trPr>
        <w:tc>
          <w:tcPr>
            <w:tcW w:w="1953" w:type="dxa"/>
            <w:vAlign w:val="center"/>
          </w:tcPr>
          <w:p w14:paraId="3CA74A4B" w14:textId="77777777" w:rsidR="00BE7488" w:rsidRDefault="00BE7488" w:rsidP="00BE7488">
            <w:r>
              <w:t>CU8</w:t>
            </w:r>
          </w:p>
        </w:tc>
        <w:tc>
          <w:tcPr>
            <w:tcW w:w="947" w:type="dxa"/>
            <w:vAlign w:val="center"/>
          </w:tcPr>
          <w:p w14:paraId="78D9E3A7" w14:textId="77777777" w:rsidR="00BE7488" w:rsidRDefault="00BE7488" w:rsidP="00BE7488">
            <w:pPr>
              <w:jc w:val="center"/>
            </w:pPr>
          </w:p>
        </w:tc>
        <w:tc>
          <w:tcPr>
            <w:tcW w:w="947" w:type="dxa"/>
            <w:vAlign w:val="center"/>
          </w:tcPr>
          <w:p w14:paraId="59FF77A6" w14:textId="77777777" w:rsidR="00BE7488" w:rsidRDefault="00BE7488" w:rsidP="00BE7488">
            <w:pPr>
              <w:jc w:val="center"/>
            </w:pPr>
          </w:p>
        </w:tc>
        <w:tc>
          <w:tcPr>
            <w:tcW w:w="947" w:type="dxa"/>
            <w:vAlign w:val="center"/>
          </w:tcPr>
          <w:p w14:paraId="389E106B" w14:textId="77777777" w:rsidR="00BE7488" w:rsidRDefault="00BE7488" w:rsidP="00BE7488">
            <w:pPr>
              <w:jc w:val="center"/>
            </w:pPr>
          </w:p>
        </w:tc>
        <w:tc>
          <w:tcPr>
            <w:tcW w:w="947" w:type="dxa"/>
            <w:vAlign w:val="center"/>
          </w:tcPr>
          <w:p w14:paraId="22E8AF0A" w14:textId="77777777" w:rsidR="00BE7488" w:rsidRDefault="00BE7488" w:rsidP="00BE7488">
            <w:pPr>
              <w:jc w:val="center"/>
            </w:pPr>
          </w:p>
        </w:tc>
        <w:tc>
          <w:tcPr>
            <w:tcW w:w="947" w:type="dxa"/>
            <w:vAlign w:val="center"/>
          </w:tcPr>
          <w:p w14:paraId="538FE820" w14:textId="77777777" w:rsidR="00BE7488" w:rsidRDefault="00BE7488" w:rsidP="00BE7488">
            <w:pPr>
              <w:jc w:val="center"/>
            </w:pPr>
          </w:p>
        </w:tc>
        <w:tc>
          <w:tcPr>
            <w:tcW w:w="947" w:type="dxa"/>
            <w:vAlign w:val="center"/>
          </w:tcPr>
          <w:p w14:paraId="52C8F721" w14:textId="77777777" w:rsidR="00BE7488" w:rsidRDefault="00BE7488" w:rsidP="00BE7488">
            <w:pPr>
              <w:jc w:val="center"/>
            </w:pPr>
          </w:p>
        </w:tc>
        <w:tc>
          <w:tcPr>
            <w:tcW w:w="947" w:type="dxa"/>
            <w:vAlign w:val="center"/>
          </w:tcPr>
          <w:p w14:paraId="02BD8F39" w14:textId="77777777" w:rsidR="00BE7488" w:rsidRDefault="00BE7488" w:rsidP="00BE7488">
            <w:pPr>
              <w:jc w:val="center"/>
            </w:pPr>
          </w:p>
        </w:tc>
        <w:tc>
          <w:tcPr>
            <w:tcW w:w="947" w:type="dxa"/>
            <w:vAlign w:val="center"/>
          </w:tcPr>
          <w:p w14:paraId="3D2C3634"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c>
          <w:tcPr>
            <w:tcW w:w="915" w:type="dxa"/>
            <w:vAlign w:val="center"/>
          </w:tcPr>
          <w:p w14:paraId="64284115" w14:textId="77777777" w:rsidR="00BE7488" w:rsidRDefault="00BE7488" w:rsidP="00BE7488">
            <w:pPr>
              <w:jc w:val="center"/>
            </w:pPr>
          </w:p>
        </w:tc>
      </w:tr>
      <w:tr w:rsidR="00BE7488" w14:paraId="461052F2" w14:textId="77777777" w:rsidTr="00BE7488">
        <w:trPr>
          <w:cantSplit/>
          <w:trHeight w:val="568"/>
        </w:trPr>
        <w:tc>
          <w:tcPr>
            <w:tcW w:w="1953" w:type="dxa"/>
            <w:vAlign w:val="center"/>
          </w:tcPr>
          <w:p w14:paraId="2C9F5F67" w14:textId="77777777" w:rsidR="00BE7488" w:rsidRDefault="00BE7488" w:rsidP="00BE7488">
            <w:r>
              <w:t>CU9</w:t>
            </w:r>
          </w:p>
        </w:tc>
        <w:tc>
          <w:tcPr>
            <w:tcW w:w="947" w:type="dxa"/>
            <w:vAlign w:val="center"/>
          </w:tcPr>
          <w:p w14:paraId="791BB95F" w14:textId="77777777" w:rsidR="00BE7488" w:rsidRDefault="00BE7488" w:rsidP="00BE7488">
            <w:pPr>
              <w:jc w:val="center"/>
            </w:pPr>
          </w:p>
        </w:tc>
        <w:tc>
          <w:tcPr>
            <w:tcW w:w="947" w:type="dxa"/>
            <w:vAlign w:val="center"/>
          </w:tcPr>
          <w:p w14:paraId="37A3723D" w14:textId="77777777" w:rsidR="00BE7488" w:rsidRDefault="00BE7488" w:rsidP="00BE7488">
            <w:pPr>
              <w:jc w:val="center"/>
            </w:pPr>
          </w:p>
        </w:tc>
        <w:tc>
          <w:tcPr>
            <w:tcW w:w="947" w:type="dxa"/>
            <w:vAlign w:val="center"/>
          </w:tcPr>
          <w:p w14:paraId="14626A66" w14:textId="77777777" w:rsidR="00BE7488" w:rsidRDefault="00BE7488" w:rsidP="00BE7488">
            <w:pPr>
              <w:jc w:val="center"/>
            </w:pPr>
          </w:p>
        </w:tc>
        <w:tc>
          <w:tcPr>
            <w:tcW w:w="947" w:type="dxa"/>
            <w:vAlign w:val="center"/>
          </w:tcPr>
          <w:p w14:paraId="1E989589" w14:textId="77777777" w:rsidR="00BE7488" w:rsidRDefault="00BE7488" w:rsidP="00BE7488">
            <w:pPr>
              <w:jc w:val="center"/>
            </w:pPr>
          </w:p>
        </w:tc>
        <w:tc>
          <w:tcPr>
            <w:tcW w:w="947" w:type="dxa"/>
            <w:vAlign w:val="center"/>
          </w:tcPr>
          <w:p w14:paraId="5EAD7160" w14:textId="77777777" w:rsidR="00BE7488" w:rsidRDefault="00BE7488" w:rsidP="00BE7488">
            <w:pPr>
              <w:jc w:val="center"/>
            </w:pPr>
          </w:p>
        </w:tc>
        <w:tc>
          <w:tcPr>
            <w:tcW w:w="947" w:type="dxa"/>
            <w:vAlign w:val="center"/>
          </w:tcPr>
          <w:p w14:paraId="3EE34A17" w14:textId="77777777" w:rsidR="00BE7488" w:rsidRDefault="00BE7488" w:rsidP="00BE7488">
            <w:pPr>
              <w:jc w:val="center"/>
            </w:pPr>
          </w:p>
        </w:tc>
        <w:tc>
          <w:tcPr>
            <w:tcW w:w="947" w:type="dxa"/>
            <w:vAlign w:val="center"/>
          </w:tcPr>
          <w:p w14:paraId="309E2282" w14:textId="77777777" w:rsidR="00BE7488" w:rsidRDefault="00BE7488" w:rsidP="00BE7488">
            <w:pPr>
              <w:jc w:val="center"/>
            </w:pPr>
          </w:p>
        </w:tc>
        <w:tc>
          <w:tcPr>
            <w:tcW w:w="947" w:type="dxa"/>
            <w:vAlign w:val="center"/>
          </w:tcPr>
          <w:p w14:paraId="3D9E9A03" w14:textId="77777777" w:rsidR="00BE7488" w:rsidRDefault="00BE7488" w:rsidP="00BE7488">
            <w:pPr>
              <w:jc w:val="center"/>
            </w:pPr>
          </w:p>
        </w:tc>
        <w:tc>
          <w:tcPr>
            <w:tcW w:w="915" w:type="dxa"/>
            <w:vAlign w:val="center"/>
          </w:tcPr>
          <w:p w14:paraId="08873531"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r>
    </w:tbl>
    <w:p w14:paraId="7F4C28F8" w14:textId="77777777" w:rsidR="00BE7488" w:rsidRDefault="00D2609E" w:rsidP="00BE7488">
      <w:pPr>
        <w:pStyle w:val="ListParagraph"/>
        <w:numPr>
          <w:ilvl w:val="0"/>
          <w:numId w:val="19"/>
        </w:numPr>
      </w:pPr>
      <w:r>
        <w:t>El navegador muestra por pantalla un gráfico con los datos requeridos</w:t>
      </w:r>
    </w:p>
    <w:p w14:paraId="19D2CD31" w14:textId="77777777" w:rsidR="00BE7488" w:rsidRPr="00BE7488" w:rsidRDefault="00BE7488" w:rsidP="00BE7488">
      <w:r w:rsidRPr="00BE7488">
        <w:t>Post-condiciones: El navegador tiene que borrar el contenido del gráfico anterior (en el caso de que exista) y graficar los datos requeridos.</w:t>
      </w:r>
    </w:p>
    <w:p w14:paraId="0E87AF55" w14:textId="77777777" w:rsidR="00BE7488" w:rsidRDefault="00BE7488" w:rsidP="00BE7488"/>
    <w:p w14:paraId="64932B15" w14:textId="77777777" w:rsidR="00BE7488" w:rsidRDefault="00BE7488" w:rsidP="00BE7488"/>
    <w:p w14:paraId="7CE8B0E6" w14:textId="77777777" w:rsidR="00BE7488" w:rsidRDefault="00BE7488" w:rsidP="00BE7488"/>
    <w:p w14:paraId="05D75375" w14:textId="77777777" w:rsidR="00BE7488" w:rsidRDefault="00BE7488" w:rsidP="00BE7488"/>
    <w:p w14:paraId="30A95232" w14:textId="77777777" w:rsidR="00BE7488" w:rsidRDefault="00BE7488" w:rsidP="00BE7488"/>
    <w:p w14:paraId="6FB1842F" w14:textId="5B8EEB70" w:rsidR="008A1614" w:rsidRDefault="00BE7488" w:rsidP="008A1614">
      <w:pPr>
        <w:pStyle w:val="Heading2"/>
        <w:rPr>
          <w:ins w:id="123" w:author="Borja Gonzalez" w:date="2017-09-12T13:30:00Z"/>
        </w:rPr>
      </w:pPr>
      <w:bookmarkStart w:id="124" w:name="_Toc364792195"/>
      <w:bookmarkStart w:id="125" w:name="_Toc366229217"/>
      <w:bookmarkStart w:id="126" w:name="_Toc367619424"/>
      <w:r>
        <w:t xml:space="preserve">3.4.  </w:t>
      </w:r>
      <w:r w:rsidR="00D51A6F" w:rsidRPr="0040221C">
        <w:t>Matriz de trazabilidad</w:t>
      </w:r>
      <w:bookmarkEnd w:id="124"/>
      <w:bookmarkEnd w:id="125"/>
      <w:bookmarkEnd w:id="126"/>
    </w:p>
    <w:p w14:paraId="3CAEF64C" w14:textId="77777777" w:rsidR="00EA5A3D" w:rsidRDefault="00EA5A3D" w:rsidP="00EA5A3D">
      <w:pPr>
        <w:rPr>
          <w:ins w:id="127" w:author="Borja Gonzalez" w:date="2017-09-12T13:30:00Z"/>
        </w:rPr>
      </w:pPr>
    </w:p>
    <w:p w14:paraId="1F2B8473" w14:textId="77777777" w:rsidR="00EA5A3D" w:rsidRPr="00EA5A3D" w:rsidRDefault="00EA5A3D" w:rsidP="00EA5A3D"/>
    <w:p w14:paraId="770AE168" w14:textId="77777777" w:rsidR="00BE7488" w:rsidRDefault="00BE7488" w:rsidP="00D51A6F">
      <w:pPr>
        <w:pStyle w:val="Heading2"/>
      </w:pPr>
      <w:bookmarkStart w:id="128" w:name="_Toc364792196"/>
      <w:bookmarkStart w:id="129" w:name="_Toc366229218"/>
    </w:p>
    <w:p w14:paraId="0F164F2D" w14:textId="76FC6054" w:rsidR="00D51A6F" w:rsidRDefault="00BE7488" w:rsidP="00D51A6F">
      <w:pPr>
        <w:pStyle w:val="Heading2"/>
      </w:pPr>
      <w:bookmarkStart w:id="130" w:name="_Toc367619425"/>
      <w:r>
        <w:t xml:space="preserve">3.5.  </w:t>
      </w:r>
      <w:r w:rsidR="00D51A6F" w:rsidRPr="0040221C">
        <w:t>Arquitectura del sistema</w:t>
      </w:r>
      <w:bookmarkEnd w:id="128"/>
      <w:bookmarkEnd w:id="129"/>
      <w:bookmarkEnd w:id="130"/>
    </w:p>
    <w:p w14:paraId="24E7DA5F" w14:textId="77777777" w:rsidR="008A1614" w:rsidRDefault="008A1614" w:rsidP="0028735F"/>
    <w:p w14:paraId="6DB130E5" w14:textId="4B088029" w:rsidR="008A1614" w:rsidRDefault="00BE7488" w:rsidP="0028735F">
      <w:pPr>
        <w:pStyle w:val="Heading3"/>
      </w:pPr>
      <w:bookmarkStart w:id="131" w:name="_Toc367619426"/>
      <w:r>
        <w:t xml:space="preserve">3.5.1.  </w:t>
      </w:r>
      <w:r w:rsidR="008A1614">
        <w:t>Aspecto de la aplicación web</w:t>
      </w:r>
      <w:bookmarkEnd w:id="131"/>
    </w:p>
    <w:p w14:paraId="3F6B593D" w14:textId="77777777" w:rsidR="008A1614" w:rsidRDefault="008A1614" w:rsidP="0028735F"/>
    <w:p w14:paraId="144B479D" w14:textId="2029724C" w:rsidR="008A1614" w:rsidRDefault="00BE7488" w:rsidP="0028735F">
      <w:pPr>
        <w:pStyle w:val="Heading4"/>
      </w:pPr>
      <w:r>
        <w:t xml:space="preserve">3.5.1.1  </w:t>
      </w:r>
      <w:r w:rsidR="00065470">
        <w:t>Sección de Inicio</w:t>
      </w:r>
    </w:p>
    <w:p w14:paraId="38915077" w14:textId="77777777" w:rsidR="00065470" w:rsidRPr="008A1614" w:rsidRDefault="00065470" w:rsidP="0028735F">
      <w:pPr>
        <w:rPr>
          <w:ins w:id="132" w:author="Borja Gonzalez" w:date="2017-09-08T10:44:00Z"/>
        </w:rPr>
      </w:pPr>
    </w:p>
    <w:p w14:paraId="254E275E" w14:textId="681A5A33" w:rsidR="008A1614" w:rsidRDefault="00065470" w:rsidP="0028735F">
      <w:pPr>
        <w:rPr>
          <w:ins w:id="133" w:author="Borja Gonzalez" w:date="2017-09-08T10:44:00Z"/>
        </w:rPr>
      </w:pPr>
      <w:ins w:id="134" w:author="Borja Gonzalez" w:date="2017-09-08T11:08:00Z">
        <w:r>
          <w:rPr>
            <w:noProof/>
            <w:lang w:val="en-US"/>
          </w:rPr>
          <w:lastRenderedPageBreak/>
          <w:drawing>
            <wp:inline distT="0" distB="0" distL="0" distR="0" wp14:anchorId="3D43A0DF" wp14:editId="6B63A1FC">
              <wp:extent cx="6971515" cy="33401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73580" cy="3341089"/>
                      </a:xfrm>
                      <a:prstGeom prst="rect">
                        <a:avLst/>
                      </a:prstGeom>
                      <a:noFill/>
                      <a:ln>
                        <a:noFill/>
                      </a:ln>
                    </pic:spPr>
                  </pic:pic>
                </a:graphicData>
              </a:graphic>
            </wp:inline>
          </w:drawing>
        </w:r>
      </w:ins>
    </w:p>
    <w:p w14:paraId="0505827B" w14:textId="77777777" w:rsidR="008A1614" w:rsidRDefault="008A1614" w:rsidP="0028735F">
      <w:pPr>
        <w:rPr>
          <w:ins w:id="135" w:author="Borja Gonzalez" w:date="2017-09-08T11:09:00Z"/>
        </w:rPr>
      </w:pPr>
    </w:p>
    <w:p w14:paraId="76136A52" w14:textId="53581A6B" w:rsidR="00065470" w:rsidRDefault="00065470" w:rsidP="0028735F">
      <w:r>
        <w:t>En la sección de inicio encontramos una breve descripción de cómo funciona la página web.</w:t>
      </w:r>
    </w:p>
    <w:p w14:paraId="1FB08E84" w14:textId="77777777" w:rsidR="00065470" w:rsidRDefault="00065470" w:rsidP="0028735F"/>
    <w:p w14:paraId="75FA6B1C" w14:textId="7112996F" w:rsidR="00065470" w:rsidRPr="008A1614" w:rsidRDefault="00BE7488" w:rsidP="0028735F">
      <w:pPr>
        <w:pStyle w:val="Heading4"/>
      </w:pPr>
      <w:r>
        <w:t xml:space="preserve">3.5.1.2  </w:t>
      </w:r>
      <w:r w:rsidR="00065470">
        <w:t>Sección de Pacientes</w:t>
      </w:r>
    </w:p>
    <w:p w14:paraId="657935D7" w14:textId="01F34E2D" w:rsidR="00065470" w:rsidRDefault="00065470" w:rsidP="00D51A6F">
      <w:pPr>
        <w:pStyle w:val="Heading2"/>
      </w:pPr>
      <w:bookmarkStart w:id="136" w:name="_Toc364792197"/>
      <w:bookmarkStart w:id="137" w:name="_Toc366229219"/>
      <w:r>
        <w:rPr>
          <w:noProof/>
          <w:lang w:val="en-US"/>
        </w:rPr>
        <w:drawing>
          <wp:inline distT="0" distB="0" distL="0" distR="0" wp14:anchorId="3C528540" wp14:editId="13BB9185">
            <wp:extent cx="6755625" cy="2768600"/>
            <wp:effectExtent l="0" t="0" r="127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55625" cy="2768600"/>
                    </a:xfrm>
                    <a:prstGeom prst="rect">
                      <a:avLst/>
                    </a:prstGeom>
                    <a:noFill/>
                    <a:ln>
                      <a:noFill/>
                    </a:ln>
                  </pic:spPr>
                </pic:pic>
              </a:graphicData>
            </a:graphic>
          </wp:inline>
        </w:drawing>
      </w:r>
    </w:p>
    <w:p w14:paraId="43BF5FCB" w14:textId="77777777" w:rsidR="00065470" w:rsidRDefault="00065470" w:rsidP="0028735F"/>
    <w:p w14:paraId="1FCABC4D" w14:textId="367E7B00" w:rsidR="00065470" w:rsidRDefault="00065470" w:rsidP="0028735F">
      <w:r>
        <w:t>En la sección de pacientes encontramos un listado de pacientes con el Nombre apellido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 w14:paraId="2D4178A8" w14:textId="1D69A2E0" w:rsidR="00065470" w:rsidRDefault="00BE7488" w:rsidP="0028735F">
      <w:pPr>
        <w:pStyle w:val="Heading4"/>
      </w:pPr>
      <w:r>
        <w:t xml:space="preserve">3.5.1.3  </w:t>
      </w:r>
      <w:r w:rsidR="00065470">
        <w:t>Sección de Datos</w:t>
      </w:r>
    </w:p>
    <w:p w14:paraId="078DCF87" w14:textId="77777777" w:rsidR="00065470" w:rsidRDefault="00065470" w:rsidP="0028735F"/>
    <w:p w14:paraId="665F22A1" w14:textId="10FCF355" w:rsidR="00065470" w:rsidRDefault="00065470" w:rsidP="0028735F">
      <w:r>
        <w:rPr>
          <w:noProof/>
          <w:lang w:val="en-US"/>
        </w:rPr>
        <w:drawing>
          <wp:inline distT="0" distB="0" distL="0" distR="0" wp14:anchorId="02899DA9" wp14:editId="6D6EC689">
            <wp:extent cx="6676739" cy="2781300"/>
            <wp:effectExtent l="0" t="0" r="381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77145" cy="2781469"/>
                    </a:xfrm>
                    <a:prstGeom prst="rect">
                      <a:avLst/>
                    </a:prstGeom>
                    <a:noFill/>
                    <a:ln>
                      <a:noFill/>
                    </a:ln>
                  </pic:spPr>
                </pic:pic>
              </a:graphicData>
            </a:graphic>
          </wp:inline>
        </w:drawing>
      </w:r>
    </w:p>
    <w:p w14:paraId="5ECCFE35" w14:textId="77777777" w:rsidR="00065470" w:rsidRDefault="00065470" w:rsidP="0028735F"/>
    <w:p w14:paraId="7941258C" w14:textId="65E0937A" w:rsidR="00065470" w:rsidRPr="00065470" w:rsidRDefault="00065470" w:rsidP="0028735F">
      <w:r>
        <w:t>En la sección de datos tenemos un listado de conjuntos de movimientos (movimientos en los planos Coronal, Transversal y Sagital) con una fecha de medición asociada a cada conjunto. A demás es posible añadir un conjunto de datos con su fecha asociada y borrar un conjunto de datos.</w:t>
      </w:r>
    </w:p>
    <w:p w14:paraId="67E957FB" w14:textId="789A4057" w:rsidR="00850FEB" w:rsidRDefault="00BE7488" w:rsidP="0028735F">
      <w:pPr>
        <w:pStyle w:val="Heading3"/>
      </w:pPr>
      <w:bookmarkStart w:id="138" w:name="_Toc367619427"/>
      <w:r>
        <w:t xml:space="preserve">3.5.2  </w:t>
      </w:r>
      <w:r w:rsidR="00850FEB">
        <w:t>Aspecto de la Base de datos</w:t>
      </w:r>
      <w:bookmarkEnd w:id="138"/>
    </w:p>
    <w:p w14:paraId="238E9047" w14:textId="50A3490F" w:rsidR="00A2322F" w:rsidRDefault="00BE7488" w:rsidP="00A2322F">
      <w:pPr>
        <w:pStyle w:val="Heading4"/>
        <w:rPr>
          <w:ins w:id="139" w:author="Borja Gonzalez" w:date="2017-09-08T18:13:00Z"/>
        </w:rPr>
      </w:pPr>
      <w:r>
        <w:t xml:space="preserve">3.5.2.1  </w:t>
      </w:r>
      <w:r w:rsidR="00A2322F">
        <w:t xml:space="preserve">EER – </w:t>
      </w:r>
      <w:proofErr w:type="spellStart"/>
      <w:r w:rsidR="00A2322F">
        <w:t>Enhanced</w:t>
      </w:r>
      <w:proofErr w:type="spellEnd"/>
      <w:r w:rsidR="00A2322F">
        <w:t xml:space="preserve"> </w:t>
      </w:r>
      <w:proofErr w:type="spellStart"/>
      <w:r w:rsidR="00A2322F">
        <w:t>Entity-relationship</w:t>
      </w:r>
      <w:proofErr w:type="spellEnd"/>
      <w:r w:rsidR="00A2322F">
        <w:t xml:space="preserve"> </w:t>
      </w:r>
      <w:proofErr w:type="spellStart"/>
      <w:r w:rsidR="00A2322F">
        <w:t>model</w:t>
      </w:r>
      <w:proofErr w:type="spellEnd"/>
    </w:p>
    <w:p w14:paraId="1D79ED7B" w14:textId="77777777" w:rsidR="006C174E" w:rsidRPr="006C174E" w:rsidRDefault="006C174E" w:rsidP="006C174E"/>
    <w:p w14:paraId="543DAD9C" w14:textId="77777777" w:rsidR="006C174E" w:rsidRPr="006C174E" w:rsidRDefault="006C174E" w:rsidP="006C174E">
      <w:r w:rsidRPr="006C174E">
        <w:t>Un </w:t>
      </w:r>
      <w:r w:rsidRPr="006C174E">
        <w:rPr>
          <w:bCs/>
        </w:rPr>
        <w:t>modelo entidad-relación</w:t>
      </w:r>
      <w:r w:rsidRPr="006C174E">
        <w:t> o </w:t>
      </w:r>
      <w:r w:rsidRPr="006C174E">
        <w:rPr>
          <w:bCs/>
        </w:rPr>
        <w:t>diagrama entidad-relación</w:t>
      </w:r>
      <w:r w:rsidRPr="006C174E">
        <w:t> (a veces denominado por sus siglas en inglés, </w:t>
      </w:r>
      <w:r w:rsidRPr="006C174E">
        <w:rPr>
          <w:bCs/>
        </w:rPr>
        <w:t>E-R</w:t>
      </w:r>
      <w:r w:rsidRPr="006C174E">
        <w:t> </w:t>
      </w:r>
      <w:r w:rsidRPr="006C174E">
        <w:rPr>
          <w:iCs/>
        </w:rPr>
        <w:t>"</w:t>
      </w:r>
      <w:proofErr w:type="spellStart"/>
      <w:r w:rsidRPr="006C174E">
        <w:rPr>
          <w:iCs/>
        </w:rPr>
        <w:t>Entity</w:t>
      </w:r>
      <w:proofErr w:type="spellEnd"/>
      <w:r w:rsidRPr="006C174E">
        <w:rPr>
          <w:iCs/>
        </w:rPr>
        <w:t xml:space="preserve"> </w:t>
      </w:r>
      <w:proofErr w:type="spellStart"/>
      <w:r w:rsidRPr="006C174E">
        <w:rPr>
          <w:iCs/>
        </w:rPr>
        <w:t>relationship</w:t>
      </w:r>
      <w:proofErr w:type="spellEnd"/>
      <w:r w:rsidRPr="006C174E">
        <w:rPr>
          <w:iCs/>
        </w:rPr>
        <w:t>"</w:t>
      </w:r>
      <w:r w:rsidRPr="006C174E">
        <w:t>; en español </w:t>
      </w:r>
      <w:r w:rsidRPr="006C174E">
        <w:rPr>
          <w:bCs/>
        </w:rPr>
        <w:t>DER</w:t>
      </w:r>
      <w:r w:rsidRPr="006C174E">
        <w:t>: "Diagrama de Entidad-Relación") es una herramienta para el </w:t>
      </w:r>
      <w:hyperlink r:id="rId60" w:tooltip="Modelo de datos" w:history="1">
        <w:r w:rsidRPr="00762B80">
          <w:rPr>
            <w:rStyle w:val="Hyperlink"/>
            <w:color w:val="auto"/>
            <w:u w:val="none"/>
          </w:rPr>
          <w:t>modelado de datos</w:t>
        </w:r>
      </w:hyperlink>
      <w:r w:rsidRPr="006C174E">
        <w:t> que permite representar las entidades relevantes de un </w:t>
      </w:r>
      <w:hyperlink r:id="rId61" w:tooltip="Sistema de información" w:history="1">
        <w:r w:rsidRPr="00762B80">
          <w:rPr>
            <w:rStyle w:val="Hyperlink"/>
            <w:color w:val="auto"/>
            <w:u w:val="none"/>
          </w:rPr>
          <w:t>sistema de información</w:t>
        </w:r>
      </w:hyperlink>
      <w:r w:rsidRPr="006C174E">
        <w:t> así como sus interrelaciones y propiedades.</w:t>
      </w:r>
    </w:p>
    <w:p w14:paraId="0B62F8D5" w14:textId="77777777" w:rsidR="00DE7CD9" w:rsidRPr="00DE7CD9" w:rsidRDefault="00DE7CD9" w:rsidP="0028735F"/>
    <w:p w14:paraId="3D958D56" w14:textId="7E220804" w:rsidR="00FB5B11" w:rsidRPr="00FB5B11" w:rsidRDefault="00DE7CD9" w:rsidP="0028735F">
      <w:r w:rsidRPr="00DE7CD9">
        <w:rPr>
          <w:noProof/>
          <w:lang w:val="en-US"/>
        </w:rPr>
        <w:lastRenderedPageBreak/>
        <w:drawing>
          <wp:inline distT="0" distB="0" distL="0" distR="0" wp14:anchorId="7A9A8001" wp14:editId="4E93CEA3">
            <wp:extent cx="4572000" cy="41148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3663" cy="4116297"/>
                    </a:xfrm>
                    <a:prstGeom prst="rect">
                      <a:avLst/>
                    </a:prstGeom>
                    <a:noFill/>
                    <a:ln>
                      <a:noFill/>
                    </a:ln>
                  </pic:spPr>
                </pic:pic>
              </a:graphicData>
            </a:graphic>
          </wp:inline>
        </w:drawing>
      </w:r>
    </w:p>
    <w:p w14:paraId="27A0BF69" w14:textId="77777777" w:rsidR="00A562AB" w:rsidRDefault="00A562AB" w:rsidP="0028735F">
      <w:pPr>
        <w:rPr>
          <w:ins w:id="140" w:author="Borja Gonzalez" w:date="2017-09-08T18:30:00Z"/>
        </w:rPr>
      </w:pPr>
    </w:p>
    <w:p w14:paraId="43BBA575" w14:textId="14C88CD1" w:rsidR="00850FEB" w:rsidRDefault="0036703B" w:rsidP="0028735F">
      <w:r>
        <w:t>La base de datos está formada por dos tablas</w:t>
      </w:r>
      <w:r w:rsidR="003F7C6A">
        <w:t xml:space="preserve"> relacionadas (1…n) , lo que quiere decir que por cada paciente podrán existir varios sets de datos. En este tipo de relaciones siempre existe un </w:t>
      </w:r>
      <w:proofErr w:type="spellStart"/>
      <w:r w:rsidR="003F7C6A">
        <w:t>Foreign</w:t>
      </w:r>
      <w:proofErr w:type="spellEnd"/>
      <w:r w:rsidR="003F7C6A">
        <w:t xml:space="preserve"> Key, que </w:t>
      </w:r>
      <w:r w:rsidR="00A562AB">
        <w:t>es la clave</w:t>
      </w:r>
      <w:r w:rsidR="003F7C6A">
        <w:t xml:space="preserve"> que relaciona el set de datos con el paciente.</w:t>
      </w:r>
    </w:p>
    <w:p w14:paraId="10C74C9A" w14:textId="23369D3E" w:rsidR="00850FEB" w:rsidRDefault="00BE7488" w:rsidP="0028735F">
      <w:pPr>
        <w:pStyle w:val="Heading3"/>
      </w:pPr>
      <w:bookmarkStart w:id="141" w:name="_Toc367619428"/>
      <w:r>
        <w:t xml:space="preserve">3.5.3  </w:t>
      </w:r>
      <w:r w:rsidR="003B3448">
        <w:t>Estructura del archivo CSV</w:t>
      </w:r>
      <w:bookmarkEnd w:id="141"/>
    </w:p>
    <w:p w14:paraId="0316EB9C" w14:textId="77777777" w:rsidR="003B3448" w:rsidRDefault="003B3448" w:rsidP="0028735F"/>
    <w:p w14:paraId="524FAAB9" w14:textId="51837D9D" w:rsidR="002F10CA" w:rsidRDefault="002F10CA" w:rsidP="0028735F">
      <w:r>
        <w:rPr>
          <w:noProof/>
          <w:lang w:val="en-US"/>
        </w:rPr>
        <w:drawing>
          <wp:inline distT="0" distB="0" distL="0" distR="0" wp14:anchorId="18F46F42" wp14:editId="1A372FE3">
            <wp:extent cx="7086600" cy="165100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87393" cy="1651185"/>
                    </a:xfrm>
                    <a:prstGeom prst="rect">
                      <a:avLst/>
                    </a:prstGeom>
                    <a:noFill/>
                    <a:ln>
                      <a:noFill/>
                    </a:ln>
                  </pic:spPr>
                </pic:pic>
              </a:graphicData>
            </a:graphic>
          </wp:inline>
        </w:drawing>
      </w:r>
    </w:p>
    <w:p w14:paraId="0201CF32" w14:textId="77777777" w:rsidR="003B3448" w:rsidRDefault="003B3448" w:rsidP="0028735F"/>
    <w:p w14:paraId="1060ADA3" w14:textId="55AABF62" w:rsidR="002F10CA" w:rsidRPr="003B3448" w:rsidRDefault="002F10CA" w:rsidP="0028735F">
      <w:r>
        <w:t xml:space="preserve">En el archivo CSV podemos observar </w:t>
      </w:r>
      <w:r w:rsidR="003D22AD">
        <w:t>un documento de texto delimitado por un punto y coma (</w:t>
      </w:r>
      <w:proofErr w:type="spellStart"/>
      <w:r w:rsidR="003D22AD">
        <w:t>semicolon</w:t>
      </w:r>
      <w:proofErr w:type="spellEnd"/>
      <w:r w:rsidR="003D22AD">
        <w:t>) que divide los datos en tiempo, movimiento coronal, movimiento sagital, movimiento transversal y datos adicionales que ayudan a calcular los previamente dichos. Éstos últimos datos no serán utilizados ya que no son necesarios.</w:t>
      </w:r>
    </w:p>
    <w:p w14:paraId="65E81BAE" w14:textId="013B105F" w:rsidR="00D51A6F" w:rsidRPr="0040221C" w:rsidRDefault="00BE7488" w:rsidP="00D51A6F">
      <w:pPr>
        <w:pStyle w:val="Heading2"/>
      </w:pPr>
      <w:bookmarkStart w:id="142" w:name="_Toc367619429"/>
      <w:r>
        <w:lastRenderedPageBreak/>
        <w:t xml:space="preserve">3.6.  </w:t>
      </w:r>
      <w:r w:rsidR="009F3C87" w:rsidRPr="0040221C">
        <w:t>Especificación</w:t>
      </w:r>
      <w:r w:rsidR="00D51A6F" w:rsidRPr="0040221C">
        <w:t xml:space="preserve"> de la API</w:t>
      </w:r>
      <w:bookmarkEnd w:id="136"/>
      <w:bookmarkEnd w:id="137"/>
      <w:bookmarkEnd w:id="142"/>
    </w:p>
    <w:p w14:paraId="147AD41B" w14:textId="51EFAC81" w:rsidR="00D51A6F" w:rsidRDefault="00BE7488" w:rsidP="00D51A6F">
      <w:pPr>
        <w:pStyle w:val="Heading1"/>
      </w:pPr>
      <w:bookmarkStart w:id="143" w:name="_Toc364792198"/>
      <w:bookmarkStart w:id="144" w:name="_Toc366229220"/>
      <w:bookmarkStart w:id="145" w:name="_Toc367619430"/>
      <w:r>
        <w:t xml:space="preserve">4.  </w:t>
      </w:r>
      <w:r w:rsidR="00D51A6F" w:rsidRPr="0040221C">
        <w:t>Implementación</w:t>
      </w:r>
      <w:bookmarkEnd w:id="143"/>
      <w:bookmarkEnd w:id="144"/>
      <w:bookmarkEnd w:id="145"/>
    </w:p>
    <w:p w14:paraId="4F6B079D" w14:textId="77777777" w:rsidR="00932FA0" w:rsidRPr="00932FA0" w:rsidRDefault="00932FA0" w:rsidP="00932FA0"/>
    <w:p w14:paraId="7918E0CA" w14:textId="16E0D412" w:rsidR="00932FA0" w:rsidRDefault="00932FA0" w:rsidP="00932FA0">
      <w:r w:rsidRPr="00932FA0">
        <w:t xml:space="preserve">En este capitulo se explica paso a paso el proceso de implementación que se ha llevado a cabo para el sistema de acuerdo a los requisitos funcionales y no funcionales establecidos. A continuación se va a poder visualizar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Heading2"/>
      </w:pPr>
      <w:bookmarkStart w:id="146" w:name="_Toc367619431"/>
      <w:r>
        <w:t>4.1.  Comunicación Cliente-Servidor</w:t>
      </w:r>
      <w:bookmarkEnd w:id="146"/>
    </w:p>
    <w:p w14:paraId="6428B3B9" w14:textId="77777777" w:rsidR="003100B2" w:rsidRPr="003100B2" w:rsidRDefault="003100B2" w:rsidP="00A51E6E"/>
    <w:p w14:paraId="20A4F491" w14:textId="00E31B48" w:rsidR="003100B2" w:rsidRDefault="003100B2" w:rsidP="00A51E6E">
      <w:r>
        <w:t>Como ya sabemos he utilizado sockets.io para establecer una comunicación bidireccional entre el servidor y el navegador (cliente). A continuación podremos  ver como he implementado estos sockets en mi aplicación web.</w:t>
      </w:r>
    </w:p>
    <w:p w14:paraId="239A4A89" w14:textId="77777777" w:rsidR="003100B2" w:rsidRDefault="003100B2" w:rsidP="00A51E6E"/>
    <w:p w14:paraId="712A3825" w14:textId="50172382" w:rsidR="003100B2" w:rsidRDefault="00B77AF4" w:rsidP="00A51E6E">
      <w:pPr>
        <w:pStyle w:val="Heading3"/>
      </w:pPr>
      <w:bookmarkStart w:id="147" w:name="_Toc367619432"/>
      <w:r>
        <w:t>4.1.1.  Servidor</w:t>
      </w:r>
      <w:bookmarkEnd w:id="147"/>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w:t>
      </w:r>
      <w:proofErr w:type="spellStart"/>
      <w:r>
        <w:t>expr</w:t>
      </w:r>
      <w:r w:rsidR="00F265D5">
        <w:t>ess</w:t>
      </w:r>
      <w:proofErr w:type="spellEnd"/>
      <w:r w:rsidR="00F265D5">
        <w:t>, socket.io, http</w:t>
      </w:r>
      <w:r>
        <w:t>):</w:t>
      </w:r>
    </w:p>
    <w:p w14:paraId="52C65D08" w14:textId="77777777" w:rsidR="000668F5" w:rsidRDefault="000668F5" w:rsidP="00A51E6E"/>
    <w:p w14:paraId="0997ECAC" w14:textId="3B099457" w:rsidR="00556E25" w:rsidRDefault="000668F5" w:rsidP="00A51E6E">
      <w:r>
        <w:rPr>
          <w:noProof/>
          <w:lang w:val="en-US"/>
        </w:rPr>
        <w:drawing>
          <wp:inline distT="0" distB="0" distL="0" distR="0" wp14:anchorId="2D3BD3B4" wp14:editId="79C232D2">
            <wp:extent cx="4465824" cy="698500"/>
            <wp:effectExtent l="0" t="0" r="508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67427" cy="698751"/>
                    </a:xfrm>
                    <a:prstGeom prst="rect">
                      <a:avLst/>
                    </a:prstGeom>
                    <a:noFill/>
                    <a:ln>
                      <a:noFill/>
                    </a:ln>
                  </pic:spPr>
                </pic:pic>
              </a:graphicData>
            </a:graphic>
          </wp:inline>
        </w:drawing>
      </w:r>
      <w:r w:rsidR="00556E25">
        <w:t xml:space="preserve"> </w:t>
      </w:r>
    </w:p>
    <w:p w14:paraId="2A249980" w14:textId="77777777" w:rsidR="000668F5" w:rsidRDefault="000668F5" w:rsidP="00A51E6E"/>
    <w:p w14:paraId="59219D0A" w14:textId="0F074B96" w:rsidR="000668F5" w:rsidRDefault="000668F5" w:rsidP="00A51E6E">
      <w:r>
        <w:t xml:space="preserve">2.  </w:t>
      </w:r>
      <w:r w:rsidR="00F265D5">
        <w:t xml:space="preserve">Utilizando el middleware estático, especificamos la carpeta pública del servidor para disponer de los códigos HTML. Éstos códigos serían la parte del navegador donde está toda la parte que visualiza el usuario en su navegador. En mi caso las códigos HTML (index.html, paciente.html y evolución.html) se encuentran en la carpeta </w:t>
      </w:r>
      <w:proofErr w:type="spellStart"/>
      <w:r w:rsidR="00F265D5">
        <w:t>pagina_tmp</w:t>
      </w:r>
      <w:proofErr w:type="spellEnd"/>
      <w:r w:rsidR="00F265D5">
        <w:t>.</w:t>
      </w:r>
    </w:p>
    <w:p w14:paraId="46510B9E" w14:textId="77777777" w:rsidR="00F265D5" w:rsidRDefault="00F265D5" w:rsidP="00A51E6E"/>
    <w:p w14:paraId="4AA5484C" w14:textId="2FAC5386" w:rsidR="00F265D5" w:rsidRDefault="00F265D5" w:rsidP="00EA3329">
      <w:r>
        <w:rPr>
          <w:noProof/>
          <w:lang w:val="en-US"/>
        </w:rPr>
        <w:drawing>
          <wp:inline distT="0" distB="0" distL="0" distR="0" wp14:anchorId="07F111CE" wp14:editId="7D2C89E5">
            <wp:extent cx="5486400" cy="539646"/>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539646"/>
                    </a:xfrm>
                    <a:prstGeom prst="rect">
                      <a:avLst/>
                    </a:prstGeom>
                    <a:noFill/>
                    <a:ln>
                      <a:noFill/>
                    </a:ln>
                  </pic:spPr>
                </pic:pic>
              </a:graphicData>
            </a:graphic>
          </wp:inline>
        </w:drawing>
      </w:r>
    </w:p>
    <w:p w14:paraId="73C23152" w14:textId="77777777" w:rsidR="00F265D5" w:rsidRPr="00F265D5" w:rsidRDefault="00F265D5" w:rsidP="00F265D5"/>
    <w:p w14:paraId="010D03B1" w14:textId="7BEB0A8D" w:rsidR="00F265D5" w:rsidRDefault="00F265D5" w:rsidP="00F265D5"/>
    <w:p w14:paraId="0300B57E" w14:textId="0D502525" w:rsidR="00F265D5" w:rsidRDefault="00F265D5" w:rsidP="00A51E6E">
      <w:r>
        <w:t xml:space="preserve">3.  Creamos una instancia “server” con un puerto asociado (8124) y una dirección IP que corresponde a la dirección que se asocia a mi terminal. La combinación de dirección IP y puerto será la que el usuario tendrá que introducir en su navegador </w:t>
      </w:r>
      <w:r>
        <w:lastRenderedPageBreak/>
        <w:t xml:space="preserve">(192.168.1.41:8124) para acceder a la aplicación web. </w:t>
      </w:r>
      <w:r w:rsidR="001837C3">
        <w:t>Con la instancia creada se iniciara una comunicación websocket pasando la instancia como parámetro.</w:t>
      </w:r>
    </w:p>
    <w:p w14:paraId="5A8A73A4" w14:textId="77777777" w:rsidR="00F265D5" w:rsidRDefault="00F265D5" w:rsidP="00A51E6E"/>
    <w:p w14:paraId="3B59C731" w14:textId="1434D825" w:rsidR="001837C3" w:rsidRDefault="001837C3" w:rsidP="00A51E6E">
      <w:r>
        <w:rPr>
          <w:noProof/>
          <w:lang w:val="en-US"/>
        </w:rPr>
        <w:drawing>
          <wp:inline distT="0" distB="0" distL="0" distR="0" wp14:anchorId="1EE1E540" wp14:editId="73C6C0F4">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p>
    <w:p w14:paraId="60581F0E" w14:textId="77777777" w:rsidR="00F265D5" w:rsidRDefault="00F265D5" w:rsidP="00A51E6E"/>
    <w:p w14:paraId="2AE53E43" w14:textId="5EC7A851" w:rsidR="001837C3" w:rsidRDefault="001837C3" w:rsidP="00A51E6E">
      <w:r>
        <w:t xml:space="preserve">4.  Asociamos una función </w:t>
      </w:r>
      <w:proofErr w:type="spellStart"/>
      <w:r>
        <w:t>callback</w:t>
      </w:r>
      <w:proofErr w:type="spellEnd"/>
      <w:r>
        <w:t xml:space="preserve"> que se ejecutará cuando el cliente visite la página y establezca un websocket. A partir de aquí el servidor estará escuchando permanentemente a peticiones del cliente y mandará respuestas según lo que se solicite.</w:t>
      </w:r>
    </w:p>
    <w:p w14:paraId="2C911B72" w14:textId="77777777" w:rsidR="001837C3" w:rsidRDefault="001837C3" w:rsidP="00A51E6E"/>
    <w:p w14:paraId="7996D471" w14:textId="3ECE4F12" w:rsidR="001837C3" w:rsidRDefault="001837C3" w:rsidP="00A51E6E">
      <w:r>
        <w:rPr>
          <w:noProof/>
          <w:lang w:val="en-US"/>
        </w:rPr>
        <w:drawing>
          <wp:inline distT="0" distB="0" distL="0" distR="0" wp14:anchorId="3E8F6341" wp14:editId="1855A837">
            <wp:extent cx="4572000" cy="374179"/>
            <wp:effectExtent l="0" t="0" r="0" b="698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3296" cy="374285"/>
                    </a:xfrm>
                    <a:prstGeom prst="rect">
                      <a:avLst/>
                    </a:prstGeom>
                    <a:noFill/>
                    <a:ln>
                      <a:noFill/>
                    </a:ln>
                  </pic:spPr>
                </pic:pic>
              </a:graphicData>
            </a:graphic>
          </wp:inline>
        </w:drawing>
      </w:r>
    </w:p>
    <w:p w14:paraId="2922FCD4" w14:textId="77777777" w:rsidR="001837C3" w:rsidRDefault="001837C3" w:rsidP="00A51E6E"/>
    <w:p w14:paraId="3E4A295B" w14:textId="22989C03" w:rsidR="001837C3" w:rsidRDefault="001837C3" w:rsidP="00A51E6E">
      <w:pPr>
        <w:pStyle w:val="Heading3"/>
      </w:pPr>
      <w:bookmarkStart w:id="148" w:name="_Toc367619433"/>
      <w:r>
        <w:t>4.1.2.  Cliente</w:t>
      </w:r>
      <w:bookmarkEnd w:id="148"/>
    </w:p>
    <w:p w14:paraId="135B3BA0" w14:textId="77777777" w:rsidR="00A51E6E" w:rsidRDefault="00A51E6E" w:rsidP="00A51E6E"/>
    <w:p w14:paraId="0911C9CB" w14:textId="50D3DD2C" w:rsidR="00A51E6E" w:rsidRDefault="00A51E6E" w:rsidP="00A51E6E">
      <w:r>
        <w:t xml:space="preserve">La parte del cliente es muy sencilla ya que solo tiene que inicializar una conexión que activará la función </w:t>
      </w:r>
      <w:proofErr w:type="spellStart"/>
      <w:r>
        <w:t>callback</w:t>
      </w:r>
      <w:proofErr w:type="spellEnd"/>
      <w:r>
        <w:t xml:space="preserve"> del servidor.</w:t>
      </w:r>
    </w:p>
    <w:p w14:paraId="6802DC8C" w14:textId="77777777" w:rsidR="00A51E6E" w:rsidRDefault="00A51E6E" w:rsidP="00A51E6E"/>
    <w:p w14:paraId="6AD8B38E" w14:textId="690E6094" w:rsidR="00A51E6E" w:rsidRDefault="00A51E6E" w:rsidP="00A51E6E">
      <w:r>
        <w:rPr>
          <w:noProof/>
          <w:lang w:val="en-US"/>
        </w:rPr>
        <w:drawing>
          <wp:inline distT="0" distB="0" distL="0" distR="0" wp14:anchorId="05A48910" wp14:editId="3F79350B">
            <wp:extent cx="5486400" cy="208344"/>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08344"/>
                    </a:xfrm>
                    <a:prstGeom prst="rect">
                      <a:avLst/>
                    </a:prstGeom>
                    <a:noFill/>
                    <a:ln>
                      <a:noFill/>
                    </a:ln>
                  </pic:spPr>
                </pic:pic>
              </a:graphicData>
            </a:graphic>
          </wp:inline>
        </w:drawing>
      </w:r>
    </w:p>
    <w:p w14:paraId="27F4C57C" w14:textId="77777777" w:rsidR="00A51E6E" w:rsidRDefault="00A51E6E" w:rsidP="00A51E6E"/>
    <w:p w14:paraId="7448DB65" w14:textId="444F2036" w:rsidR="00A51E6E" w:rsidRDefault="00A51E6E" w:rsidP="00A51E6E">
      <w:pPr>
        <w:rPr>
          <w:ins w:id="149"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150" w:author="Borja Gonzalez" w:date="2017-09-15T23:51:00Z"/>
        </w:rPr>
      </w:pPr>
    </w:p>
    <w:p w14:paraId="5CC9AB49" w14:textId="79A28309" w:rsidR="00A51E6E" w:rsidRDefault="00A51E6E" w:rsidP="00DF6FC4">
      <w:pPr>
        <w:pStyle w:val="Heading3"/>
      </w:pPr>
      <w:bookmarkStart w:id="151" w:name="_Toc367619434"/>
      <w:r>
        <w:t>4.1.3  Ejecución del servidor</w:t>
      </w:r>
      <w:bookmarkEnd w:id="151"/>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val="en-US"/>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Heading2"/>
      </w:pPr>
      <w:bookmarkStart w:id="152" w:name="_Toc367619435"/>
      <w:r>
        <w:t>4.</w:t>
      </w:r>
      <w:r w:rsidR="003100B2">
        <w:t>2</w:t>
      </w:r>
      <w:r>
        <w:t xml:space="preserve">.  </w:t>
      </w:r>
      <w:r w:rsidR="00932FA0">
        <w:t>SQLite</w:t>
      </w:r>
      <w:bookmarkEnd w:id="152"/>
    </w:p>
    <w:p w14:paraId="51F25BB2" w14:textId="77777777" w:rsidR="00932FA0" w:rsidRDefault="00932FA0" w:rsidP="00B8172C"/>
    <w:p w14:paraId="59B4A204" w14:textId="55CF1571" w:rsidR="00932FA0" w:rsidRDefault="00BE7488" w:rsidP="002D59F7">
      <w:pPr>
        <w:pStyle w:val="Heading3"/>
      </w:pPr>
      <w:bookmarkStart w:id="153" w:name="_Toc367619436"/>
      <w:r>
        <w:t>4.</w:t>
      </w:r>
      <w:r w:rsidR="00B77AF4">
        <w:t>2</w:t>
      </w:r>
      <w:r>
        <w:t xml:space="preserve">.1.  </w:t>
      </w:r>
      <w:r w:rsidR="00E25939">
        <w:t>Instalación</w:t>
      </w:r>
      <w:r w:rsidR="00B8172C">
        <w:t xml:space="preserve"> de SQLite</w:t>
      </w:r>
      <w:bookmarkEnd w:id="153"/>
      <w:r w:rsidR="00B8172C">
        <w:t xml:space="preserve"> </w:t>
      </w:r>
    </w:p>
    <w:p w14:paraId="242B371B" w14:textId="77777777" w:rsidR="00B8172C" w:rsidRDefault="00B8172C" w:rsidP="00B8172C"/>
    <w:p w14:paraId="45213C65" w14:textId="3A03CF62" w:rsidR="00B8172C" w:rsidRDefault="00B8172C" w:rsidP="00B8172C">
      <w:r>
        <w:lastRenderedPageBreak/>
        <w:t xml:space="preserve">En mi caso he realizado todo el desarrollo en MAC OS X. En la última versión de Mac os x el paquete de SQLite viene preinstalado pero en caso de no tener la última versión, a continuación </w:t>
      </w:r>
      <w:r w:rsidR="002D59F7">
        <w:t>se mostrará como instalar el paquete:</w:t>
      </w:r>
    </w:p>
    <w:p w14:paraId="20F6E033" w14:textId="77777777" w:rsidR="002D59F7" w:rsidRDefault="002D59F7" w:rsidP="00B8172C"/>
    <w:p w14:paraId="2F933BD5" w14:textId="3435F7FF" w:rsidR="002D59F7" w:rsidRDefault="002D59F7" w:rsidP="002D59F7">
      <w:pPr>
        <w:pStyle w:val="ListParagraph"/>
        <w:numPr>
          <w:ilvl w:val="0"/>
          <w:numId w:val="26"/>
        </w:numPr>
      </w:pPr>
      <w:r>
        <w:t>Ir a la página de descarg</w:t>
      </w:r>
      <w:r w:rsidR="00E25939">
        <w:t>a</w:t>
      </w:r>
      <w:r>
        <w:t>s de SQLite (</w:t>
      </w:r>
      <w:hyperlink r:id="rId70" w:history="1">
        <w:r w:rsidRPr="00494FC3">
          <w:rPr>
            <w:rStyle w:val="Hyperlink"/>
          </w:rPr>
          <w:t>https://www.sqlite.org/download.html</w:t>
        </w:r>
      </w:hyperlink>
      <w:r>
        <w:t xml:space="preserve">) y </w:t>
      </w:r>
      <w:r w:rsidR="00E25939">
        <w:t>descargue</w:t>
      </w:r>
      <w:r>
        <w:t xml:space="preserve"> </w:t>
      </w:r>
      <w:r w:rsidRPr="002D59F7">
        <w:rPr>
          <w:i/>
        </w:rPr>
        <w:t>sqlite-autoconf - *. tar.gz</w:t>
      </w:r>
      <w:r>
        <w:t>.</w:t>
      </w:r>
    </w:p>
    <w:p w14:paraId="65D88B89" w14:textId="2088991D" w:rsidR="002D59F7" w:rsidRDefault="002D59F7" w:rsidP="002D59F7">
      <w:pPr>
        <w:pStyle w:val="ListParagraph"/>
        <w:numPr>
          <w:ilvl w:val="0"/>
          <w:numId w:val="26"/>
        </w:numPr>
      </w:pPr>
      <w:r>
        <w:t>Ejecute el siguiente comando en su terminal:</w:t>
      </w:r>
    </w:p>
    <w:p w14:paraId="2AE9A81E" w14:textId="6A144513" w:rsidR="002D59F7" w:rsidRPr="002D59F7" w:rsidRDefault="002D59F7" w:rsidP="002D59F7">
      <w:pPr>
        <w:pStyle w:val="ListParagraph"/>
      </w:pPr>
      <w:r>
        <w:rPr>
          <w:noProof/>
          <w:lang w:val="en-US"/>
        </w:rPr>
        <w:drawing>
          <wp:anchor distT="0" distB="0" distL="114300" distR="114300" simplePos="0" relativeHeight="251660288" behindDoc="0" locked="0" layoutInCell="1" allowOverlap="1" wp14:anchorId="17B72427" wp14:editId="26AACD56">
            <wp:simplePos x="0" y="0"/>
            <wp:positionH relativeFrom="column">
              <wp:posOffset>228600</wp:posOffset>
            </wp:positionH>
            <wp:positionV relativeFrom="paragraph">
              <wp:posOffset>203200</wp:posOffset>
            </wp:positionV>
            <wp:extent cx="5486400" cy="11220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1220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37A7B0" w14:textId="4B3C79AA" w:rsidR="002D59F7" w:rsidRPr="00932FA0" w:rsidRDefault="002D59F7" w:rsidP="00B8172C"/>
    <w:p w14:paraId="09D58FE8" w14:textId="0C726DD4" w:rsidR="002D59F7" w:rsidRPr="002D59F7" w:rsidRDefault="002D59F7" w:rsidP="002D59F7">
      <w:r>
        <w:rPr>
          <w:noProof/>
          <w:lang w:val="en-US"/>
        </w:rPr>
        <w:drawing>
          <wp:anchor distT="0" distB="0" distL="114300" distR="114300" simplePos="0" relativeHeight="251661312" behindDoc="0" locked="0" layoutInCell="1" allowOverlap="1" wp14:anchorId="4791CB61" wp14:editId="7E5B4325">
            <wp:simplePos x="0" y="0"/>
            <wp:positionH relativeFrom="column">
              <wp:posOffset>114300</wp:posOffset>
            </wp:positionH>
            <wp:positionV relativeFrom="paragraph">
              <wp:posOffset>642620</wp:posOffset>
            </wp:positionV>
            <wp:extent cx="5486400" cy="111887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1188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 xml:space="preserve">La secuencia de pasos </w:t>
      </w:r>
      <w:r w:rsidRPr="002D59F7">
        <w:t>anterior</w:t>
      </w:r>
      <w:r>
        <w:t>mente descrita</w:t>
      </w:r>
      <w:r w:rsidRPr="002D59F7">
        <w:t xml:space="preserve"> terminará con la instalación de SQLite en la máquina Mac OS X. </w:t>
      </w:r>
      <w:r>
        <w:t>Se</w:t>
      </w:r>
      <w:r w:rsidRPr="002D59F7">
        <w:t xml:space="preserve"> puede verificar </w:t>
      </w:r>
      <w:r>
        <w:t xml:space="preserve">la instalación </w:t>
      </w:r>
      <w:r w:rsidRPr="002D59F7">
        <w:t>mediante la emisión del siguiente comando:</w:t>
      </w:r>
    </w:p>
    <w:p w14:paraId="580FF670" w14:textId="11C6A346" w:rsidR="00932FA0" w:rsidRDefault="00932FA0" w:rsidP="00932FA0"/>
    <w:p w14:paraId="0E2BF142" w14:textId="77777777" w:rsidR="002D59F7" w:rsidRDefault="002D59F7" w:rsidP="00932FA0"/>
    <w:p w14:paraId="46D32C8B" w14:textId="4FBD4AFF" w:rsidR="002D59F7" w:rsidRDefault="00BE7488" w:rsidP="00B60C6A">
      <w:pPr>
        <w:pStyle w:val="Heading3"/>
      </w:pPr>
      <w:bookmarkStart w:id="154" w:name="_Toc367619437"/>
      <w:r>
        <w:t>4.</w:t>
      </w:r>
      <w:r w:rsidR="00B77AF4">
        <w:t>2</w:t>
      </w:r>
      <w:r>
        <w:t xml:space="preserve">.2  </w:t>
      </w:r>
      <w:r w:rsidR="002D59F7">
        <w:t>Compatibilidad con el Servidor</w:t>
      </w:r>
      <w:bookmarkEnd w:id="154"/>
    </w:p>
    <w:p w14:paraId="4A1EEA9E" w14:textId="77777777" w:rsidR="002D59F7" w:rsidRDefault="002D59F7" w:rsidP="00B60C6A"/>
    <w:p w14:paraId="1F1B838C" w14:textId="5B2B61E7" w:rsidR="002D59F7" w:rsidRDefault="002D59F7" w:rsidP="00B60C6A">
      <w:r>
        <w:t xml:space="preserve">Para que el servidor pueda hacer un uso adecuado de SQLite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796DE00A" w:rsidR="001A4546" w:rsidRDefault="00BE7488" w:rsidP="00B60C6A">
      <w:pPr>
        <w:pStyle w:val="Heading4"/>
      </w:pPr>
      <w:r>
        <w:t>4</w:t>
      </w:r>
      <w:r w:rsidR="00B77AF4">
        <w:t>.2</w:t>
      </w:r>
      <w:r>
        <w:t xml:space="preserve">.2.1.  </w:t>
      </w:r>
      <w:r w:rsidR="001A4546">
        <w:t>Sql.js</w:t>
      </w:r>
    </w:p>
    <w:p w14:paraId="0042B27D" w14:textId="77777777" w:rsidR="001A4546" w:rsidRDefault="001A4546" w:rsidP="00B60C6A"/>
    <w:p w14:paraId="19C61870" w14:textId="29646B68" w:rsidR="001A4546" w:rsidRDefault="001A4546" w:rsidP="00B60C6A">
      <w:r>
        <w:t xml:space="preserve">Sql.js es un puerto de SQLite a JavaScript. Utiliza una base de datos virtual que se almacena en memoria y por los tanto los cambios realizados a la base de datos no se persisten. Lo interesante y que es muy funcional para este desarrollo es que permite importar cualquier fichero </w:t>
      </w:r>
      <w:r w:rsidR="00925B9A">
        <w:t>SQL</w:t>
      </w:r>
      <w:r>
        <w:t xml:space="preserve">ite y exportar la base de datos creada como un array escrito en </w:t>
      </w:r>
      <w:r w:rsidR="00B60C6A">
        <w:t>JavaScript</w:t>
      </w:r>
      <w:r>
        <w:t>.</w:t>
      </w:r>
      <w:r w:rsidR="00925B9A">
        <w:t xml:space="preserve"> Usaremos el array exportado para poder persistir los cambios realizados con la ayuda de node.js.</w:t>
      </w:r>
    </w:p>
    <w:p w14:paraId="0B07BC31" w14:textId="77777777" w:rsidR="00343E12" w:rsidRDefault="00343E12" w:rsidP="00B60C6A"/>
    <w:p w14:paraId="42CB64C4" w14:textId="460063BA" w:rsidR="00343E12" w:rsidRDefault="00BE7488" w:rsidP="00B60C6A">
      <w:pPr>
        <w:pStyle w:val="Heading4"/>
      </w:pPr>
      <w:r>
        <w:lastRenderedPageBreak/>
        <w:t>4.</w:t>
      </w:r>
      <w:r w:rsidR="00B77AF4">
        <w:t>2.2</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ListParagraph"/>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r>
        <w:rPr>
          <w:noProof/>
          <w:lang w:val="en-US"/>
        </w:rPr>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p>
    <w:p w14:paraId="2FAD6302" w14:textId="77777777" w:rsidR="00343E12" w:rsidRDefault="00343E12" w:rsidP="00B60C6A"/>
    <w:p w14:paraId="29BC1361" w14:textId="1972C470" w:rsidR="00343E12" w:rsidRDefault="00343E12" w:rsidP="00B60C6A">
      <w:pPr>
        <w:pStyle w:val="ListParagraph"/>
        <w:numPr>
          <w:ilvl w:val="0"/>
          <w:numId w:val="28"/>
        </w:numPr>
      </w:pPr>
      <w:r>
        <w:t>Escritura de una base de datos en memoria</w:t>
      </w:r>
      <w:r w:rsidR="00B60C6A">
        <w:t>:</w:t>
      </w:r>
    </w:p>
    <w:p w14:paraId="7308DDCB" w14:textId="77777777" w:rsidR="00343E12" w:rsidRDefault="00343E12" w:rsidP="00B60C6A">
      <w:pPr>
        <w:pStyle w:val="ListParagraph"/>
      </w:pPr>
    </w:p>
    <w:p w14:paraId="1A08FD5F" w14:textId="2AC71E57" w:rsidR="00343E12" w:rsidRDefault="00B60C6A" w:rsidP="00B60C6A">
      <w:pPr>
        <w:ind w:firstLine="360"/>
      </w:pPr>
      <w:r>
        <w:t xml:space="preserve">Hace falta convertir el resultado de </w:t>
      </w:r>
      <w:proofErr w:type="spellStart"/>
      <w:r>
        <w:t>db.export</w:t>
      </w:r>
      <w:proofErr w:type="spellEnd"/>
      <w:r>
        <w:t xml:space="preserve"> a un buffer</w:t>
      </w:r>
    </w:p>
    <w:p w14:paraId="5C46FF90" w14:textId="77777777" w:rsidR="00B60C6A" w:rsidRDefault="00B60C6A" w:rsidP="00B60C6A"/>
    <w:p w14:paraId="434C9C40" w14:textId="5B3C19B8" w:rsidR="00B60C6A" w:rsidRDefault="00B60C6A" w:rsidP="00B60C6A">
      <w:r>
        <w:rPr>
          <w:noProof/>
          <w:lang w:val="en-US"/>
        </w:rPr>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Heading2"/>
      </w:pPr>
      <w:bookmarkStart w:id="155" w:name="_Toc367619438"/>
      <w:r>
        <w:t>4.3</w:t>
      </w:r>
      <w:r w:rsidR="00E25939">
        <w:t>.  Funciones</w:t>
      </w:r>
      <w:bookmarkEnd w:id="155"/>
    </w:p>
    <w:p w14:paraId="3D3093CA" w14:textId="77777777" w:rsidR="00E25939" w:rsidRPr="00E25939" w:rsidRDefault="00E25939" w:rsidP="004D7DA0"/>
    <w:p w14:paraId="40DCA23B" w14:textId="523E7F67" w:rsidR="00E25939" w:rsidRDefault="00E25939" w:rsidP="004D7DA0">
      <w:r>
        <w:t>A continuación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Heading3"/>
      </w:pPr>
      <w:bookmarkStart w:id="156" w:name="_Toc367619439"/>
      <w:r>
        <w:t>4.3</w:t>
      </w:r>
      <w:r w:rsidR="00E25939">
        <w:t xml:space="preserve">.1.  </w:t>
      </w:r>
      <w:r w:rsidR="00477276">
        <w:t>Obtener</w:t>
      </w:r>
      <w:r w:rsidR="00480183">
        <w:t xml:space="preserve"> pacientes</w:t>
      </w:r>
      <w:bookmarkEnd w:id="156"/>
    </w:p>
    <w:p w14:paraId="7CEC6233" w14:textId="77777777" w:rsidR="00480183" w:rsidRDefault="00480183" w:rsidP="004D7DA0"/>
    <w:p w14:paraId="4DC79F30" w14:textId="6F8E4DB4" w:rsidR="00480183" w:rsidRDefault="004D7DA0" w:rsidP="004D7DA0">
      <w:r>
        <w:t xml:space="preserve">Para que el navegador obtenga la lista de pacientes de la base de datos es necesario que se realizar una conexión bidireccional con el servidor y que desde el servidor se  haga una consulta a la base de datos, enviando el resultado de la consulta al navegador mediante el websocket establecido. Todo esto ha sido explicado en los </w:t>
      </w:r>
      <w:r>
        <w:lastRenderedPageBreak/>
        <w:t>apartados anteriores. En este apartado veremos como 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Heading4"/>
      </w:pPr>
      <w:r>
        <w:t>4.3.1.1.  Funcionalidad en el lado del cliente</w:t>
      </w:r>
    </w:p>
    <w:p w14:paraId="6902984D" w14:textId="77777777" w:rsidR="00B64D14" w:rsidRDefault="00B64D14" w:rsidP="00B60BF4"/>
    <w:p w14:paraId="51667743" w14:textId="4843BCDA" w:rsidR="00B64D14" w:rsidRDefault="00F93134" w:rsidP="00B60BF4">
      <w:r>
        <w:t>Cuando el usuario entra en la sección de pacientes, se genera una tabla y se llama a una función que devuelve un array de pacientes. Utilizando un bucle for que recorre el array rellenamos la tabla.</w:t>
      </w:r>
    </w:p>
    <w:p w14:paraId="69B0C8A4" w14:textId="77777777" w:rsidR="00F93134" w:rsidRDefault="00F93134" w:rsidP="00B60BF4"/>
    <w:p w14:paraId="3E0E266D" w14:textId="7275A1D6" w:rsidR="00F93134" w:rsidRDefault="00F93134" w:rsidP="00B60BF4">
      <w:r>
        <w:rPr>
          <w:noProof/>
          <w:lang w:val="en-US"/>
        </w:rPr>
        <w:drawing>
          <wp:inline distT="0" distB="0" distL="0" distR="0" wp14:anchorId="250B5CB8" wp14:editId="264F8B80">
            <wp:extent cx="6286500" cy="2224570"/>
            <wp:effectExtent l="0" t="0" r="0" b="1079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7303" cy="2224854"/>
                    </a:xfrm>
                    <a:prstGeom prst="rect">
                      <a:avLst/>
                    </a:prstGeom>
                    <a:noFill/>
                    <a:ln>
                      <a:noFill/>
                    </a:ln>
                  </pic:spPr>
                </pic:pic>
              </a:graphicData>
            </a:graphic>
          </wp:inline>
        </w:drawing>
      </w:r>
    </w:p>
    <w:p w14:paraId="6064CEAE" w14:textId="77777777" w:rsidR="00F93134" w:rsidRDefault="00F93134" w:rsidP="00B60BF4"/>
    <w:p w14:paraId="1659D1D0" w14:textId="1792001D" w:rsidR="00F93134" w:rsidRDefault="00F93134" w:rsidP="00F93134">
      <w:r>
        <w:t xml:space="preserve">La función </w:t>
      </w:r>
      <w:proofErr w:type="spellStart"/>
      <w:r>
        <w:t>get_paciente_node</w:t>
      </w:r>
      <w:proofErr w:type="spellEnd"/>
      <w:r>
        <w:t>() es la que se encarga de establecer la conexión con el servidor a través de un websocket.</w:t>
      </w:r>
    </w:p>
    <w:p w14:paraId="369BF1A4" w14:textId="77777777" w:rsidR="00F93134" w:rsidRDefault="00F93134" w:rsidP="00F93134"/>
    <w:p w14:paraId="470F9993" w14:textId="3EBC35F3" w:rsidR="00F93134" w:rsidRDefault="00DF2E7D" w:rsidP="00F93134">
      <w:ins w:id="157" w:author="Borja Gonzalez" w:date="2017-09-18T16:30:00Z">
        <w:r>
          <w:rPr>
            <w:noProof/>
            <w:lang w:val="en-US"/>
          </w:rPr>
          <w:drawing>
            <wp:inline distT="0" distB="0" distL="0" distR="0" wp14:anchorId="399EC4AA" wp14:editId="60937035">
              <wp:extent cx="6286500" cy="3429000"/>
              <wp:effectExtent l="0" t="0" r="1270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87159" cy="3429359"/>
                      </a:xfrm>
                      <a:prstGeom prst="rect">
                        <a:avLst/>
                      </a:prstGeom>
                      <a:noFill/>
                      <a:ln>
                        <a:noFill/>
                      </a:ln>
                    </pic:spPr>
                  </pic:pic>
                </a:graphicData>
              </a:graphic>
            </wp:inline>
          </w:drawing>
        </w:r>
      </w:ins>
    </w:p>
    <w:p w14:paraId="5A62EBFA" w14:textId="77777777" w:rsidR="00F93134" w:rsidRDefault="00F93134" w:rsidP="00F93134"/>
    <w:p w14:paraId="2003B428" w14:textId="0E8BEA4A" w:rsidR="00F93134" w:rsidRDefault="00F93134" w:rsidP="00F93134">
      <w:r>
        <w:t xml:space="preserve">Como se mencionó en la sección 4.1.2, el cliente utiliza la instancia socket para escuchar al servidor a través de socket.on y para enviar mensajes a través de </w:t>
      </w:r>
      <w:proofErr w:type="spellStart"/>
      <w:r>
        <w:t>socket.send</w:t>
      </w:r>
      <w:proofErr w:type="spellEnd"/>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Heading4"/>
      </w:pPr>
      <w:r>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259BD724" w14:textId="18AA00F0" w:rsidR="00D25341" w:rsidRDefault="00D25341" w:rsidP="00CE1853">
      <w:r>
        <w:rPr>
          <w:noProof/>
          <w:lang w:val="en-US"/>
        </w:rPr>
        <w:drawing>
          <wp:inline distT="0" distB="0" distL="0" distR="0" wp14:anchorId="24160988" wp14:editId="2FB0C427">
            <wp:extent cx="6172200" cy="2686050"/>
            <wp:effectExtent l="0" t="0" r="0" b="635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72942" cy="2686373"/>
                    </a:xfrm>
                    <a:prstGeom prst="rect">
                      <a:avLst/>
                    </a:prstGeom>
                    <a:noFill/>
                    <a:ln>
                      <a:noFill/>
                    </a:ln>
                  </pic:spPr>
                </pic:pic>
              </a:graphicData>
            </a:graphic>
          </wp:inline>
        </w:drawing>
      </w:r>
    </w:p>
    <w:p w14:paraId="3A1CE8D6" w14:textId="77777777" w:rsidR="00D25341" w:rsidRDefault="00D25341" w:rsidP="00CE1853"/>
    <w:p w14:paraId="63B362EC" w14:textId="17D82C8E"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mediantes </w:t>
      </w:r>
      <w:proofErr w:type="spellStart"/>
      <w:r>
        <w:t>db.exec</w:t>
      </w:r>
      <w:proofErr w:type="spellEnd"/>
      <w:r>
        <w:t xml:space="preserve">(). El resultado de esta consulta </w:t>
      </w:r>
      <w:r w:rsidR="00B60BF4">
        <w:t xml:space="preserve">(array de pacientes) </w:t>
      </w:r>
      <w:r>
        <w:t>se envía al cliente mediante el websocket con la operación socket.emit()</w:t>
      </w:r>
      <w:r w:rsidR="00B60BF4">
        <w:t xml:space="preserve"> y el cliente muestra los pacientes en la tabla. </w:t>
      </w:r>
    </w:p>
    <w:p w14:paraId="73E6DE62" w14:textId="77777777" w:rsidR="003066E2" w:rsidRDefault="003066E2" w:rsidP="00CE1853"/>
    <w:p w14:paraId="7AEE4FF5" w14:textId="77777777" w:rsidR="003066E2" w:rsidRPr="00D25341" w:rsidRDefault="003066E2" w:rsidP="00CE1853"/>
    <w:p w14:paraId="1BA4603D" w14:textId="0622C1DA" w:rsidR="003066E2" w:rsidRDefault="003066E2" w:rsidP="003066E2">
      <w:pPr>
        <w:pStyle w:val="Heading3"/>
      </w:pPr>
      <w:bookmarkStart w:id="158" w:name="_Toc367619440"/>
      <w:r>
        <w:t>4.3.2.  Borrar Paciente</w:t>
      </w:r>
      <w:bookmarkEnd w:id="158"/>
    </w:p>
    <w:p w14:paraId="3DB0B292" w14:textId="77777777" w:rsidR="003066E2" w:rsidRDefault="003066E2" w:rsidP="003066E2"/>
    <w:p w14:paraId="0FB11996" w14:textId="7776CC2E" w:rsidR="003066E2" w:rsidRDefault="003066E2" w:rsidP="003066E2">
      <w:r>
        <w:t xml:space="preserve">Para borrar un paciente seguiremos una dinámica similar a la de añadir un paciente. Cambiará </w:t>
      </w:r>
      <w:r w:rsidR="00DC2D8F">
        <w:t xml:space="preserve">la cabecera de la operación y </w:t>
      </w:r>
      <w:r>
        <w:t xml:space="preserve">el comando SQL que en vez de extraer datos de la base de datos borrará datos de la tabla de pacientes y de la tabla de datos de </w:t>
      </w:r>
      <w:r>
        <w:lastRenderedPageBreak/>
        <w:t>paciente, ya que si un paciente tiene datos de movimientos y lo borramos, todos sus datos de movimientos asociados serán eliminados.</w:t>
      </w:r>
    </w:p>
    <w:p w14:paraId="1C519609" w14:textId="665738E0" w:rsidR="003066E2" w:rsidRDefault="003066E2" w:rsidP="003066E2">
      <w:pPr>
        <w:pStyle w:val="Heading4"/>
      </w:pPr>
      <w:r>
        <w:t>4.3.2.1.  Funcionalidad en el lado del cliente</w:t>
      </w:r>
    </w:p>
    <w:p w14:paraId="3B2DE2C3" w14:textId="77777777" w:rsidR="003066E2" w:rsidRDefault="003066E2" w:rsidP="003066E2"/>
    <w:p w14:paraId="357C2526" w14:textId="55C0752C" w:rsidR="003066E2" w:rsidRDefault="003066E2" w:rsidP="003066E2">
      <w:r w:rsidRPr="003066E2">
        <w:t>Cuando el usuario entra en la sección de pacientes, se genera una tabla y se llama a una función que devuelve un array de pacientes. Utilizando un bucle for que recorre el array rellenamos la tabla.</w:t>
      </w:r>
      <w:r>
        <w:t xml:space="preserve"> Dentro de cada fila se rellenan varias elementos, incluyendo nombre, apellidos, botón de acceso a los datos y botón de borrado. El usuario presionara el botón de borrado del paciente que quiera borrar.</w:t>
      </w:r>
    </w:p>
    <w:p w14:paraId="7F5407E9" w14:textId="77777777" w:rsidR="003066E2" w:rsidRDefault="003066E2" w:rsidP="003066E2"/>
    <w:p w14:paraId="535BF8D1" w14:textId="373213BD" w:rsidR="003066E2" w:rsidRPr="003066E2" w:rsidRDefault="003066E2" w:rsidP="003066E2">
      <w:r>
        <w:rPr>
          <w:noProof/>
          <w:lang w:val="en-US"/>
        </w:rPr>
        <w:drawing>
          <wp:inline distT="0" distB="0" distL="0" distR="0" wp14:anchorId="5C6FE1F1" wp14:editId="2DFE411A">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p>
    <w:p w14:paraId="1E9C0C01" w14:textId="77777777" w:rsidR="003066E2" w:rsidRDefault="003066E2" w:rsidP="003066E2"/>
    <w:p w14:paraId="0E144822" w14:textId="17EFE5AE" w:rsidR="003066E2" w:rsidRDefault="003066E2" w:rsidP="003066E2">
      <w:r>
        <w:t xml:space="preserve">En este trozo de código vemos que una de las filas insertadas es un botón </w:t>
      </w:r>
      <w:r w:rsidR="00DC2D8F">
        <w:t xml:space="preserve">y cuando se presiona sobre este botón se llama a una función llamada </w:t>
      </w:r>
      <w:proofErr w:type="spellStart"/>
      <w:r w:rsidR="00DC2D8F">
        <w:t>borrar_paciente</w:t>
      </w:r>
      <w:proofErr w:type="spellEnd"/>
      <w:r w:rsidR="00DC2D8F">
        <w:t>() a la que le pasamos el id del paciente y el nombre.</w:t>
      </w:r>
    </w:p>
    <w:p w14:paraId="1B0418AB" w14:textId="77777777" w:rsidR="00DC2D8F" w:rsidRDefault="00DC2D8F" w:rsidP="003066E2"/>
    <w:p w14:paraId="073329F2" w14:textId="5CD6261B" w:rsidR="00DC2D8F" w:rsidRDefault="00042B13" w:rsidP="003066E2">
      <w:r>
        <w:rPr>
          <w:noProof/>
          <w:lang w:val="en-US"/>
        </w:rPr>
        <w:drawing>
          <wp:inline distT="0" distB="0" distL="0" distR="0" wp14:anchorId="791E4331" wp14:editId="64F889AD">
            <wp:extent cx="6400800" cy="2730500"/>
            <wp:effectExtent l="0" t="0" r="0" b="1270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20" cy="2730509"/>
                    </a:xfrm>
                    <a:prstGeom prst="rect">
                      <a:avLst/>
                    </a:prstGeom>
                    <a:noFill/>
                    <a:ln>
                      <a:noFill/>
                    </a:ln>
                  </pic:spPr>
                </pic:pic>
              </a:graphicData>
            </a:graphic>
          </wp:inline>
        </w:drawing>
      </w:r>
    </w:p>
    <w:p w14:paraId="376CAA06" w14:textId="77777777" w:rsidR="00D93C51" w:rsidRDefault="00D93C51" w:rsidP="003066E2"/>
    <w:p w14:paraId="39144469" w14:textId="599138AD" w:rsidR="00DF2E7D" w:rsidRDefault="00D93C51" w:rsidP="00DF2E7D">
      <w:r>
        <w:t>En este caso le salta un mensaje de confirmación al usuario para asegurar que quiera borrar al paciente y sus datos de movimientos asociados. Si confirma la operación se establecerá un websocket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0927581C" w:rsidR="00616503" w:rsidRDefault="00616503" w:rsidP="00DF2E7D">
      <w:r>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lastRenderedPageBreak/>
        <w:t>el servidor manda un mensaje que el cliente recibe y le sirve para saber cuando tiene que actualizar el contenido de la tabla.</w:t>
      </w:r>
    </w:p>
    <w:p w14:paraId="09970ED2" w14:textId="77777777" w:rsidR="009C33EB" w:rsidRDefault="009C33EB" w:rsidP="00DF2E7D"/>
    <w:p w14:paraId="08EC3DD8" w14:textId="04CD0EB6" w:rsidR="009C33EB" w:rsidRDefault="009C33EB" w:rsidP="00DF2E7D">
      <w:r>
        <w:rPr>
          <w:noProof/>
          <w:lang w:val="en-US"/>
        </w:rPr>
        <w:drawing>
          <wp:inline distT="0" distB="0" distL="0" distR="0" wp14:anchorId="5BFA49C1" wp14:editId="5BFFEE91">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3AB7C9B1" w14:textId="77777777" w:rsidR="00DF2E7D" w:rsidRDefault="00DF2E7D" w:rsidP="00DF2E7D"/>
    <w:p w14:paraId="66FA56ED" w14:textId="3A3029EE" w:rsidR="009C33EB" w:rsidRDefault="009C33EB" w:rsidP="00DF2E7D">
      <w:r>
        <w:t>Ést</w:t>
      </w:r>
      <w:r w:rsidR="00BC4CE1">
        <w:t>e</w:t>
      </w:r>
      <w:r>
        <w:t xml:space="preserv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que básicamente actualiza la página web, lo que obliga a que se vuelva a llamar a la función que lista los pacientes. En esta ocasión se mostrará la lista de pacientes actualizada.</w:t>
      </w:r>
    </w:p>
    <w:p w14:paraId="5F7A52C4" w14:textId="626E35D6" w:rsidR="00DF2E7D" w:rsidRDefault="00DF2E7D" w:rsidP="00441A84">
      <w:pPr>
        <w:pStyle w:val="Heading4"/>
      </w:pPr>
      <w:r>
        <w:t>4.3.2.2.  Funcionalidad en el lado del servidor</w:t>
      </w:r>
    </w:p>
    <w:p w14:paraId="731215B8" w14:textId="77777777" w:rsidR="00DF2E7D" w:rsidRPr="00DF2E7D" w:rsidRDefault="00DF2E7D" w:rsidP="00441A84"/>
    <w:p w14:paraId="33381818" w14:textId="77777777" w:rsidR="00DF2E7D" w:rsidRDefault="00DF2E7D" w:rsidP="00441A84"/>
    <w:p w14:paraId="37C16D15" w14:textId="5095AE41" w:rsidR="00DF2E7D" w:rsidRDefault="00520C5F" w:rsidP="00441A84">
      <w:ins w:id="159" w:author="Borja Gonzalez" w:date="2017-09-19T15:33:00Z">
        <w:r>
          <w:rPr>
            <w:noProof/>
            <w:lang w:val="en-US"/>
          </w:rPr>
          <w:drawing>
            <wp:inline distT="0" distB="0" distL="0" distR="0" wp14:anchorId="7DCCBB2F" wp14:editId="265BB307">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ins>
    </w:p>
    <w:p w14:paraId="35BD9466" w14:textId="4224CFFB" w:rsidR="00DF2E7D" w:rsidRDefault="00DF2E7D" w:rsidP="00441A84">
      <w:r>
        <w:rPr>
          <w:noProof/>
          <w:lang w:val="en-US"/>
        </w:rPr>
        <w:drawing>
          <wp:inline distT="0" distB="0" distL="0" distR="0" wp14:anchorId="2A25F472" wp14:editId="118ECD02">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p>
    <w:p w14:paraId="5B320F0A" w14:textId="77777777" w:rsidR="00DF2E7D" w:rsidRDefault="00DF2E7D" w:rsidP="00441A84"/>
    <w:p w14:paraId="2A77C91A" w14:textId="178BFCA8" w:rsidR="00DF2E7D" w:rsidRDefault="00DF2E7D" w:rsidP="00441A84">
      <w:r>
        <w:t xml:space="preserve">Como vimos para el caso </w:t>
      </w:r>
      <w:r w:rsidR="00616503">
        <w:t>para añadir un paciente el servidor escucha mediante socket.on(). Cuando recibe un mensaje comprueba su cabecera y al reconocer la operación “Borrar Paciente” realiza la conexión con la base de datos y elimina al paciente y cualquier set de movimientos que tenga. A continuación guarda los cambios y</w:t>
      </w:r>
      <w:r w:rsidR="00745F9E">
        <w:t xml:space="preserve"> cierra la base de datos. Como hemos dicho en la parte del cliente, cuando se realizan los cambios el servidor ejecuta la función </w:t>
      </w:r>
      <w:proofErr w:type="spellStart"/>
      <w:r w:rsidR="00745F9E">
        <w:t>io.sockets.emit</w:t>
      </w:r>
      <w:proofErr w:type="spellEnd"/>
      <w:r w:rsidR="00745F9E">
        <w:t xml:space="preserve">(). Básicamente </w:t>
      </w:r>
      <w:r w:rsidR="00745F9E">
        <w:lastRenderedPageBreak/>
        <w:t>fuerza a cualquier cliente conectado a actualizar su lista de clientes, por lo que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Heading3"/>
      </w:pPr>
      <w:bookmarkStart w:id="160" w:name="_Toc367619441"/>
      <w:r>
        <w:t>4.3.3.  Añadir un Paciente</w:t>
      </w:r>
      <w:bookmarkEnd w:id="160"/>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Heading4"/>
      </w:pPr>
      <w:r>
        <w:t>4.3.3.1.  Funcionalidad en el lado del cliente</w:t>
      </w:r>
    </w:p>
    <w:p w14:paraId="4B652AB6" w14:textId="77777777" w:rsidR="00337DCF" w:rsidRDefault="00337DCF">
      <w:pPr>
        <w:pPrChange w:id="161" w:author="Borja Gonzalez" w:date="2017-09-19T15:04:00Z">
          <w:pPr>
            <w:pStyle w:val="Heading4"/>
          </w:pPr>
        </w:pPrChange>
      </w:pPr>
    </w:p>
    <w:p w14:paraId="23E24F55" w14:textId="6DD07C65" w:rsidR="00337DCF" w:rsidRDefault="00337DCF">
      <w:pPr>
        <w:pPrChange w:id="162" w:author="Borja Gonzalez" w:date="2017-09-19T15:04:00Z">
          <w:pPr>
            <w:pStyle w:val="Heading4"/>
          </w:pPr>
        </w:pPrChange>
      </w:pPr>
      <w:r>
        <w:t>Para poder añadir un paciente, el usuario tendrá que posicionarse en la pestaña de pacientes y rellenar el formulario que se encuentra justo después del listado de pacientes.</w:t>
      </w:r>
    </w:p>
    <w:p w14:paraId="676A2313" w14:textId="77777777" w:rsidR="00337DCF" w:rsidRDefault="00337DCF">
      <w:pPr>
        <w:pPrChange w:id="163" w:author="Borja Gonzalez" w:date="2017-09-19T15:04:00Z">
          <w:pPr>
            <w:pStyle w:val="Heading4"/>
          </w:pPr>
        </w:pPrChange>
      </w:pPr>
    </w:p>
    <w:p w14:paraId="72412F7E" w14:textId="5AAC2904" w:rsidR="00337DCF" w:rsidRDefault="00337DCF">
      <w:pPr>
        <w:pPrChange w:id="164" w:author="Borja Gonzalez" w:date="2017-09-19T15:04:00Z">
          <w:pPr>
            <w:pStyle w:val="Heading4"/>
          </w:pPr>
        </w:pPrChange>
      </w:pPr>
      <w:r>
        <w:rPr>
          <w:noProof/>
          <w:lang w:val="en-US"/>
        </w:rPr>
        <w:drawing>
          <wp:inline distT="0" distB="0" distL="0" distR="0" wp14:anchorId="6980D974" wp14:editId="00712340">
            <wp:extent cx="6172200" cy="2980055"/>
            <wp:effectExtent l="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72320" cy="2980113"/>
                    </a:xfrm>
                    <a:prstGeom prst="rect">
                      <a:avLst/>
                    </a:prstGeom>
                    <a:noFill/>
                    <a:ln>
                      <a:noFill/>
                    </a:ln>
                  </pic:spPr>
                </pic:pic>
              </a:graphicData>
            </a:graphic>
          </wp:inline>
        </w:drawing>
      </w:r>
    </w:p>
    <w:p w14:paraId="0F6210F1" w14:textId="29C556CC" w:rsidR="00337DCF" w:rsidRDefault="00337DCF">
      <w:pPr>
        <w:pPrChange w:id="165" w:author="Borja Gonzalez" w:date="2017-09-19T15:04:00Z">
          <w:pPr>
            <w:pStyle w:val="Heading4"/>
          </w:pPr>
        </w:pPrChange>
      </w:pPr>
      <w:r w:rsidRPr="00337DCF">
        <w:rPr>
          <w:noProof/>
          <w:lang w:val="en-US"/>
        </w:rPr>
        <w:drawing>
          <wp:inline distT="0" distB="0" distL="0" distR="0" wp14:anchorId="129F8875" wp14:editId="4265D883">
            <wp:extent cx="6172200" cy="139700"/>
            <wp:effectExtent l="0" t="0" r="0" b="1270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9796" cy="140098"/>
                    </a:xfrm>
                    <a:prstGeom prst="rect">
                      <a:avLst/>
                    </a:prstGeom>
                    <a:noFill/>
                    <a:ln>
                      <a:noFill/>
                    </a:ln>
                  </pic:spPr>
                </pic:pic>
              </a:graphicData>
            </a:graphic>
          </wp:inline>
        </w:drawing>
      </w:r>
    </w:p>
    <w:p w14:paraId="1C4E2C74" w14:textId="77777777" w:rsidR="00337DCF" w:rsidRDefault="00337DCF">
      <w:pPr>
        <w:pPrChange w:id="166" w:author="Borja Gonzalez" w:date="2017-09-19T15:04:00Z">
          <w:pPr>
            <w:pStyle w:val="Heading4"/>
          </w:pPr>
        </w:pPrChange>
      </w:pPr>
    </w:p>
    <w:p w14:paraId="7E0C186E" w14:textId="4766C4F6" w:rsidR="00337DCF" w:rsidRDefault="00337DCF">
      <w:pPr>
        <w:pPrChange w:id="167" w:author="Borja Gonzalez" w:date="2017-09-19T15:04:00Z">
          <w:pPr>
            <w:pStyle w:val="Heading4"/>
          </w:pPr>
        </w:pPrChange>
      </w:pPr>
      <w:r>
        <w:t>El formulario solicitará un nombre, apellidos y el sexo del paciente. Cuando se presione el botón añadir se llamará a una función “Validar()”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w:t>
      </w:r>
      <w:proofErr w:type="spellStart"/>
      <w:r w:rsidR="00DC0CEF">
        <w:t>save_paciente</w:t>
      </w:r>
      <w:proofErr w:type="spellEnd"/>
      <w:r w:rsidR="00DC0CEF">
        <w:t>()” a la que se le pasarán los datos requeridos.</w:t>
      </w:r>
    </w:p>
    <w:p w14:paraId="403093FE" w14:textId="2F63FBF3" w:rsidR="00337DCF" w:rsidRDefault="00337DCF">
      <w:pPr>
        <w:pPrChange w:id="168" w:author="Borja Gonzalez" w:date="2017-09-19T15:04:00Z">
          <w:pPr>
            <w:pStyle w:val="Heading4"/>
          </w:pPr>
        </w:pPrChange>
      </w:pPr>
    </w:p>
    <w:p w14:paraId="05733BCB" w14:textId="0D6F895A" w:rsidR="00DC0CEF" w:rsidRDefault="00DC0CEF">
      <w:pPr>
        <w:pPrChange w:id="169" w:author="Borja Gonzalez" w:date="2017-09-19T15:04:00Z">
          <w:pPr>
            <w:pStyle w:val="Heading4"/>
          </w:pPr>
        </w:pPrChange>
      </w:pPr>
      <w:r>
        <w:rPr>
          <w:noProof/>
          <w:lang w:val="en-US"/>
        </w:rPr>
        <w:lastRenderedPageBreak/>
        <w:drawing>
          <wp:inline distT="0" distB="0" distL="0" distR="0" wp14:anchorId="6A2C662A" wp14:editId="756E0175">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p>
    <w:p w14:paraId="7918852A" w14:textId="77777777" w:rsidR="00DC0CEF" w:rsidRDefault="00DC0CEF">
      <w:pPr>
        <w:pPrChange w:id="170" w:author="Borja Gonzalez" w:date="2017-09-19T15:04:00Z">
          <w:pPr>
            <w:pStyle w:val="Heading4"/>
          </w:pPr>
        </w:pPrChange>
      </w:pPr>
    </w:p>
    <w:p w14:paraId="3CB99006" w14:textId="35DCD916" w:rsidR="00DC0CEF" w:rsidRDefault="00DC0CEF">
      <w:pPr>
        <w:pPrChange w:id="171" w:author="Borja Gonzalez" w:date="2017-09-19T15:04:00Z">
          <w:pPr>
            <w:pStyle w:val="Heading4"/>
          </w:pPr>
        </w:pPrChange>
      </w:pPr>
      <w:r>
        <w:t xml:space="preserve">Aquí vemos un código muy similar al de los </w:t>
      </w:r>
      <w:r w:rsidR="00520C5F">
        <w:t>apartados</w:t>
      </w:r>
      <w:r>
        <w:t xml:space="preserve"> anteriores, donde se establece un websocket con el servidor</w:t>
      </w:r>
      <w:r w:rsidR="00520C5F">
        <w:t xml:space="preserve"> y se escucha un mensaje entrante de este. Después se envía al servidor un objeto JSON que contiene la cabecera “Añadir paciente” y los datos del paciente (nombre, apellidos y sexo). Como sabemos la cabecera es útil para que el servidor pueda distinguir las distintas operaciones que el navegador le pide.</w:t>
      </w:r>
    </w:p>
    <w:p w14:paraId="5005F0B7" w14:textId="77777777" w:rsidR="00520C5F" w:rsidRDefault="00520C5F">
      <w:pPr>
        <w:pPrChange w:id="172" w:author="Borja Gonzalez" w:date="2017-09-19T15:04:00Z">
          <w:pPr>
            <w:pStyle w:val="Heading4"/>
          </w:pPr>
        </w:pPrChange>
      </w:pPr>
    </w:p>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0E3EF5F8" w14:textId="77777777" w:rsidR="00520C5F" w:rsidRDefault="00520C5F" w:rsidP="00520C5F">
      <w:r>
        <w:rPr>
          <w:noProof/>
          <w:lang w:val="en-US"/>
        </w:rPr>
        <w:drawing>
          <wp:inline distT="0" distB="0" distL="0" distR="0" wp14:anchorId="48BE4AA4" wp14:editId="474259F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206EF25A" w14:textId="77777777" w:rsidR="00520C5F" w:rsidRDefault="00520C5F" w:rsidP="00520C5F"/>
    <w:p w14:paraId="5B543691" w14:textId="7257FBEF" w:rsidR="00520C5F" w:rsidRDefault="00520C5F" w:rsidP="00520C5F">
      <w:r>
        <w:t>Ést</w:t>
      </w:r>
      <w:r w:rsidR="00BC4CE1">
        <w:t>e</w:t>
      </w:r>
      <w:r>
        <w:t xml:space="preserv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Heading4"/>
      </w:pPr>
      <w:r>
        <w:lastRenderedPageBreak/>
        <w:t>4.3.3.2.  Funcionalidad en el lado del servidor</w:t>
      </w:r>
    </w:p>
    <w:p w14:paraId="4C731094" w14:textId="77777777" w:rsidR="00520C5F" w:rsidRDefault="00520C5F" w:rsidP="00BC4CE1"/>
    <w:p w14:paraId="51D9D2D2" w14:textId="7A24849D" w:rsidR="00520C5F" w:rsidRDefault="00520C5F" w:rsidP="00BC4CE1">
      <w:r>
        <w:rPr>
          <w:noProof/>
          <w:lang w:val="en-US"/>
        </w:rPr>
        <w:drawing>
          <wp:inline distT="0" distB="0" distL="0" distR="0" wp14:anchorId="3679883A" wp14:editId="12366734">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p>
    <w:p w14:paraId="0D88B3DC" w14:textId="42BC51EC" w:rsidR="00520C5F" w:rsidRDefault="00520C5F" w:rsidP="00BC4CE1">
      <w:r>
        <w:rPr>
          <w:noProof/>
          <w:lang w:val="en-US"/>
        </w:rPr>
        <w:drawing>
          <wp:inline distT="0" distB="0" distL="0" distR="0" wp14:anchorId="165C0429" wp14:editId="7EE27847">
            <wp:extent cx="6286500" cy="22860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86500" cy="2286000"/>
                    </a:xfrm>
                    <a:prstGeom prst="rect">
                      <a:avLst/>
                    </a:prstGeom>
                    <a:noFill/>
                    <a:ln>
                      <a:noFill/>
                    </a:ln>
                  </pic:spPr>
                </pic:pic>
              </a:graphicData>
            </a:graphic>
          </wp:inline>
        </w:drawing>
      </w:r>
    </w:p>
    <w:p w14:paraId="504F2B91" w14:textId="77777777" w:rsidR="00A029F2" w:rsidRDefault="00A029F2" w:rsidP="00BC4CE1"/>
    <w:p w14:paraId="2DB5AA75" w14:textId="59B07815" w:rsidR="00A029F2" w:rsidRDefault="00A029F2" w:rsidP="00A029F2">
      <w:r>
        <w:t xml:space="preserve">Como vimos para el caso para borrar un paciente el servidor escucha mediante socket.on(). Cuando recibe un mensaje comprueba su cabecera y al reconocer la operación “Añadir paciente” realiza la conexión con la base de datos y realiza un INSERT pasando los datos del paciente a añadir como parámetros. A continuación guarda los cambios y cierra la base de datos. Como hemos dicho en la parte del cliente, cuando se realizan los cambios el servidor ejecuta la función </w:t>
      </w:r>
      <w:proofErr w:type="spellStart"/>
      <w:r>
        <w:t>io.sockets.emit</w:t>
      </w:r>
      <w:proofErr w:type="spellEnd"/>
      <w:r>
        <w:t>(). Básicamente fuerza a cualquier cliente conectado a actualizar su lista de clientes, por lo que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Heading3"/>
      </w:pPr>
      <w:bookmarkStart w:id="173" w:name="_Toc367619442"/>
      <w:r>
        <w:t>4.3.4.  Obtener datos de movimiento de un paciente</w:t>
      </w:r>
      <w:bookmarkEnd w:id="173"/>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Heading4"/>
      </w:pPr>
      <w:r>
        <w:t>4.3.4.1.  Funcionalidad en el lado del cliente</w:t>
      </w:r>
    </w:p>
    <w:p w14:paraId="277EE52E" w14:textId="77777777" w:rsidR="008C605D" w:rsidRDefault="008C605D" w:rsidP="008C605D"/>
    <w:p w14:paraId="315CAC26" w14:textId="177D1FA6" w:rsidR="008C605D" w:rsidRDefault="008C605D" w:rsidP="008C605D">
      <w:r>
        <w:t>Para empezar, el usuario deberá posicionarse en la pestaña de pacientes y elegir el paciente del que quiere mostrar los datos de movimientos.</w:t>
      </w:r>
    </w:p>
    <w:p w14:paraId="3991552B" w14:textId="77777777" w:rsidR="008C605D" w:rsidRDefault="008C605D" w:rsidP="008C605D"/>
    <w:p w14:paraId="3633F2A8" w14:textId="33945177" w:rsidR="008C605D" w:rsidRPr="008C605D" w:rsidRDefault="008C605D" w:rsidP="008C605D">
      <w:r>
        <w:rPr>
          <w:noProof/>
          <w:lang w:val="en-US"/>
        </w:rPr>
        <w:drawing>
          <wp:inline distT="0" distB="0" distL="0" distR="0" wp14:anchorId="16B938F1" wp14:editId="77EB6E35">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p>
    <w:p w14:paraId="183ADAD8" w14:textId="77777777" w:rsidR="00520C5F" w:rsidRDefault="00520C5F" w:rsidP="00BC4CE1"/>
    <w:p w14:paraId="1DEFEBCE" w14:textId="47E85212" w:rsidR="008C605D" w:rsidRDefault="008C605D" w:rsidP="00BC4CE1">
      <w:r>
        <w:lastRenderedPageBreak/>
        <w:t>Cuando se genera la tabla de pacientes con el bucle for, una de las filas insertadas es un botón que permite el acceso a los datos de movimientos. Cuando el usuario presiona este botón se llama a una función “datos()” a la que se le pasan el id, nombre y apellidos del paciente.</w:t>
      </w:r>
    </w:p>
    <w:p w14:paraId="1C88D1E0" w14:textId="77777777" w:rsidR="008C605D" w:rsidRDefault="008C605D" w:rsidP="00BC4CE1"/>
    <w:p w14:paraId="7B5D7857" w14:textId="1E18DB2D" w:rsidR="00DC7D84" w:rsidRDefault="00DC7D84" w:rsidP="00BC4CE1">
      <w:r>
        <w:rPr>
          <w:noProof/>
          <w:lang w:val="en-US"/>
        </w:rPr>
        <w:drawing>
          <wp:inline distT="0" distB="0" distL="0" distR="0" wp14:anchorId="40FC48FC" wp14:editId="18BE4A64">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p>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1F0860DE" w14:textId="1DC96117" w:rsidR="00DC7D84" w:rsidRDefault="00662D0C" w:rsidP="00BC4CE1">
      <w:r>
        <w:rPr>
          <w:noProof/>
          <w:lang w:val="en-US"/>
        </w:rPr>
        <w:drawing>
          <wp:inline distT="0" distB="0" distL="0" distR="0" wp14:anchorId="6DFF17E9" wp14:editId="3D12035B">
            <wp:extent cx="6172200" cy="3416300"/>
            <wp:effectExtent l="0" t="0" r="0" b="1270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72346" cy="3416381"/>
                    </a:xfrm>
                    <a:prstGeom prst="rect">
                      <a:avLst/>
                    </a:prstGeom>
                    <a:noFill/>
                    <a:ln>
                      <a:noFill/>
                    </a:ln>
                  </pic:spPr>
                </pic:pic>
              </a:graphicData>
            </a:graphic>
          </wp:inline>
        </w:drawing>
      </w:r>
    </w:p>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t>Los únicos datos que necesitaremos para la tabla de datos de movimientos serán las fechas para cada sesión de movimientos. Para obtener estos datos llamamos a la función “</w:t>
      </w:r>
      <w:proofErr w:type="spellStart"/>
      <w:r>
        <w:t>get_datos_node</w:t>
      </w:r>
      <w:proofErr w:type="spellEnd"/>
      <w:r>
        <w:t>()” pasándole el id del paciente, que hemos obtenido del URL</w:t>
      </w:r>
      <w:r w:rsidR="007A4192">
        <w:t>.</w:t>
      </w:r>
    </w:p>
    <w:p w14:paraId="47134192" w14:textId="77777777" w:rsidR="007A4192" w:rsidRDefault="007A4192" w:rsidP="00BC4CE1"/>
    <w:p w14:paraId="48C748E4" w14:textId="469B8059" w:rsidR="007A4192" w:rsidRDefault="007A4192" w:rsidP="00BC4CE1">
      <w:r>
        <w:rPr>
          <w:noProof/>
          <w:lang w:val="en-US"/>
        </w:rPr>
        <w:lastRenderedPageBreak/>
        <w:drawing>
          <wp:inline distT="0" distB="0" distL="0" distR="0" wp14:anchorId="658E1270" wp14:editId="06280BFA">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p>
    <w:p w14:paraId="496018F6" w14:textId="77777777" w:rsidR="007A4192" w:rsidRDefault="007A4192" w:rsidP="00BC4CE1"/>
    <w:p w14:paraId="0A200708" w14:textId="099CAA86" w:rsidR="007A4192" w:rsidRDefault="007A4192" w:rsidP="00BC4CE1">
      <w:r>
        <w:t>Observamos que se repite el proceso en el que se establece un websocket con el servidor, escuchando un mensaje de este y enviándole un objeto JSON con la cabecera “Datos paciente”. Se vuelve a escuchar al servidor mediante socket.on(), y se reciben los datos requeridos.</w:t>
      </w:r>
    </w:p>
    <w:p w14:paraId="4F68FC1C" w14:textId="77777777" w:rsidR="007A4192" w:rsidRDefault="007A4192" w:rsidP="00BC4CE1"/>
    <w:p w14:paraId="5A467CD1" w14:textId="7A18EDBD" w:rsidR="007A4192" w:rsidRDefault="007A4192" w:rsidP="007A4192">
      <w:pPr>
        <w:pStyle w:val="Heading4"/>
      </w:pPr>
      <w:r>
        <w:t>4.3.4.2.  Funcionalidad en el lado del servidor</w:t>
      </w:r>
    </w:p>
    <w:p w14:paraId="10157BE5" w14:textId="77777777" w:rsidR="00AF4608" w:rsidRDefault="00AF4608" w:rsidP="00BC4CE1"/>
    <w:p w14:paraId="5D4AE69E" w14:textId="2A8E4D4A" w:rsidR="00522970" w:rsidRDefault="006532AB" w:rsidP="00BC4CE1">
      <w:r>
        <w:rPr>
          <w:noProof/>
          <w:lang w:val="en-US"/>
        </w:rPr>
        <w:drawing>
          <wp:inline distT="0" distB="0" distL="0" distR="0" wp14:anchorId="3037DAAA" wp14:editId="345A7491">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05014C45" w14:textId="4EF552A9" w:rsidR="006532AB" w:rsidRDefault="006532AB" w:rsidP="00BC4CE1">
      <w:r>
        <w:rPr>
          <w:noProof/>
          <w:lang w:val="en-US"/>
        </w:rPr>
        <w:drawing>
          <wp:inline distT="0" distB="0" distL="0" distR="0" wp14:anchorId="4B50C073" wp14:editId="565E80EE">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p>
    <w:p w14:paraId="02851C48" w14:textId="77777777" w:rsidR="006532AB" w:rsidRDefault="006532AB" w:rsidP="00BC4CE1"/>
    <w:p w14:paraId="479AA643" w14:textId="3BEF7C2E" w:rsidR="006532AB" w:rsidRDefault="006532AB" w:rsidP="00BC4CE1">
      <w:r>
        <w:lastRenderedPageBreak/>
        <w:t>Volvemos a observar el mismo comportamiento que en los aparados anteriores donde el servidor distingue la cabecera enviada por el cliente y opera en consecuencia. En este caso el comando SQL pide los datos de la base de datos ordenados por fecha ya que a la hora de mostrar los datos de movimiento es conveniente mostrarlos ordenados por fecha, pero sobretodo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Heading3"/>
      </w:pPr>
      <w:bookmarkStart w:id="174" w:name="_Toc367619443"/>
      <w:r>
        <w:t>4.3.5.  Añadir datos de movimiento</w:t>
      </w:r>
      <w:bookmarkEnd w:id="174"/>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Heading4"/>
      </w:pPr>
      <w:r>
        <w:t>4.3.5.1.  Funcionalidad en el lado del cliente</w:t>
      </w:r>
    </w:p>
    <w:p w14:paraId="365D7F04" w14:textId="77777777" w:rsidR="00822079" w:rsidRDefault="00822079" w:rsidP="009A5E2B"/>
    <w:p w14:paraId="25A5EF05" w14:textId="0CC2A636" w:rsidR="007A3CE4" w:rsidRDefault="007A3CE4" w:rsidP="009A5E2B">
      <w:r>
        <w:rPr>
          <w:noProof/>
          <w:lang w:val="en-US"/>
        </w:rPr>
        <w:drawing>
          <wp:inline distT="0" distB="0" distL="0" distR="0" wp14:anchorId="31D839E9" wp14:editId="5E00EA15">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p>
    <w:p w14:paraId="49F7DC59" w14:textId="77777777" w:rsidR="002062DF" w:rsidRDefault="002062DF" w:rsidP="009A5E2B"/>
    <w:p w14:paraId="44CD2024" w14:textId="02E1EC9B" w:rsidR="002062DF" w:rsidRDefault="002062DF" w:rsidP="009A5E2B">
      <w:r>
        <w:lastRenderedPageBreak/>
        <w:t xml:space="preserve">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(Werium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“add_datos()”, pasándole como parámetros el archivo CSV en formato JSON y la fecha.</w:t>
      </w:r>
    </w:p>
    <w:p w14:paraId="35EB569D" w14:textId="77777777" w:rsidR="00AA39D1" w:rsidRDefault="00AA39D1" w:rsidP="009A5E2B"/>
    <w:p w14:paraId="206692AA" w14:textId="0C2AAD89" w:rsidR="00AA39D1" w:rsidRDefault="00AA39D1" w:rsidP="009A5E2B">
      <w:r>
        <w:rPr>
          <w:noProof/>
          <w:lang w:val="en-US"/>
        </w:rPr>
        <w:drawing>
          <wp:inline distT="0" distB="0" distL="0" distR="0" wp14:anchorId="326A1B43" wp14:editId="5B67BAB5">
            <wp:extent cx="6400800" cy="5805170"/>
            <wp:effectExtent l="0" t="0" r="0" b="1143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1400" cy="5805714"/>
                    </a:xfrm>
                    <a:prstGeom prst="rect">
                      <a:avLst/>
                    </a:prstGeom>
                    <a:noFill/>
                    <a:ln>
                      <a:noFill/>
                    </a:ln>
                  </pic:spPr>
                </pic:pic>
              </a:graphicData>
            </a:graphic>
          </wp:inline>
        </w:drawing>
      </w:r>
    </w:p>
    <w:p w14:paraId="3572A0A6" w14:textId="18750BD3" w:rsidR="00AA39D1" w:rsidRDefault="00AA39D1" w:rsidP="009A5E2B">
      <w:r>
        <w:rPr>
          <w:noProof/>
          <w:lang w:val="en-US"/>
        </w:rPr>
        <w:lastRenderedPageBreak/>
        <w:drawing>
          <wp:inline distT="0" distB="0" distL="0" distR="0" wp14:anchorId="5EAD0C35" wp14:editId="6E8C1581">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p>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arrays. El bucle for se dedica a recorrer estos arrays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Una vez obtenidos todos los datos de interés crearemos un websocket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Heading4"/>
      </w:pPr>
      <w:r>
        <w:t>4.3.5.2.  Funcionalidad en el lado del servidor</w:t>
      </w:r>
    </w:p>
    <w:p w14:paraId="3FF8460F" w14:textId="77777777" w:rsidR="00E77CD8" w:rsidRDefault="00E77CD8" w:rsidP="009A5E2B"/>
    <w:p w14:paraId="091BDBBA" w14:textId="42974B91" w:rsidR="00E77CD8" w:rsidRDefault="00E77CD8" w:rsidP="009A5E2B">
      <w:r>
        <w:rPr>
          <w:noProof/>
          <w:lang w:val="en-US"/>
        </w:rPr>
        <w:drawing>
          <wp:inline distT="0" distB="0" distL="0" distR="0" wp14:anchorId="413ADF47" wp14:editId="2F992E79">
            <wp:extent cx="5486400" cy="410210"/>
            <wp:effectExtent l="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22989E64" w14:textId="40D42F11" w:rsidR="00E77CD8" w:rsidRDefault="00E77CD8" w:rsidP="009A5E2B">
      <w:r>
        <w:rPr>
          <w:noProof/>
          <w:lang w:val="en-US"/>
        </w:rPr>
        <w:lastRenderedPageBreak/>
        <w:drawing>
          <wp:inline distT="0" distB="0" distL="0" distR="0" wp14:anchorId="594CA5AC" wp14:editId="51F41C5F">
            <wp:extent cx="6286500" cy="2628900"/>
            <wp:effectExtent l="0" t="0" r="12700" b="1270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87105" cy="2629153"/>
                    </a:xfrm>
                    <a:prstGeom prst="rect">
                      <a:avLst/>
                    </a:prstGeom>
                    <a:noFill/>
                    <a:ln>
                      <a:noFill/>
                    </a:ln>
                  </pic:spPr>
                </pic:pic>
              </a:graphicData>
            </a:graphic>
          </wp:inline>
        </w:drawing>
      </w:r>
    </w:p>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r w:rsidR="002A2E6C">
        <w:t>db.</w:t>
      </w:r>
      <w:r w:rsidR="00E62638">
        <w:t>export</w:t>
      </w:r>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7579E969" w:rsidR="00C54FE7" w:rsidRDefault="008C4885">
      <w:pPr>
        <w:pStyle w:val="Heading3"/>
        <w:pPrChange w:id="175" w:author="Borja Gonzalez" w:date="2017-09-20T18:46:00Z">
          <w:pPr/>
        </w:pPrChange>
      </w:pPr>
      <w:bookmarkStart w:id="176" w:name="_Toc367619444"/>
      <w:r>
        <w:t>4.3.6.  Borrar un sesión</w:t>
      </w:r>
      <w:r w:rsidR="00C54FE7">
        <w:t xml:space="preserve"> de movimiento</w:t>
      </w:r>
      <w:r>
        <w:t>s</w:t>
      </w:r>
      <w:bookmarkEnd w:id="176"/>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rsidP="008C4885">
      <w:pPr>
        <w:pStyle w:val="Heading4"/>
        <w:pPrChange w:id="177" w:author="Borja Gonzalez" w:date="2017-09-21T12:45:00Z">
          <w:pPr/>
        </w:pPrChange>
      </w:pPr>
      <w:r>
        <w:t>4.3.6.1.  Funcionalidad en el lado del cliente</w:t>
      </w:r>
    </w:p>
    <w:p w14:paraId="76AEBD60" w14:textId="77777777" w:rsidR="008C4885" w:rsidRDefault="008C4885" w:rsidP="008C4885">
      <w:pPr>
        <w:pPrChange w:id="178" w:author="Borja Gonzalez" w:date="2017-09-21T12:45:00Z">
          <w:pPr/>
        </w:pPrChange>
      </w:pPr>
    </w:p>
    <w:p w14:paraId="4BFE63F5" w14:textId="2B0A155D" w:rsidR="008C4885" w:rsidRDefault="008C4885" w:rsidP="008C4885">
      <w:pPr>
        <w:pPrChange w:id="179" w:author="Borja Gonzalez" w:date="2017-09-21T12:45:00Z">
          <w:pPr/>
        </w:pPrChange>
      </w:pPr>
      <w:r>
        <w:rPr>
          <w:noProof/>
          <w:lang w:val="en-US"/>
        </w:rPr>
        <w:drawing>
          <wp:inline distT="0" distB="0" distL="0" distR="0" wp14:anchorId="12608978" wp14:editId="607B2F55">
            <wp:extent cx="6286500" cy="5842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91778" cy="584691"/>
                    </a:xfrm>
                    <a:prstGeom prst="rect">
                      <a:avLst/>
                    </a:prstGeom>
                    <a:noFill/>
                    <a:ln>
                      <a:noFill/>
                    </a:ln>
                  </pic:spPr>
                </pic:pic>
              </a:graphicData>
            </a:graphic>
          </wp:inline>
        </w:drawing>
      </w:r>
    </w:p>
    <w:p w14:paraId="70D3C8A9" w14:textId="77777777" w:rsidR="008C4885" w:rsidRDefault="008C4885" w:rsidP="008C4885">
      <w:pPr>
        <w:pPrChange w:id="180" w:author="Borja Gonzalez" w:date="2017-09-21T12:45:00Z">
          <w:pPr/>
        </w:pPrChange>
      </w:pPr>
    </w:p>
    <w:p w14:paraId="07C5F41C" w14:textId="6F69D998" w:rsidR="008C4885" w:rsidRDefault="008C4885" w:rsidP="008C4885">
      <w:pPr>
        <w:pPrChange w:id="181" w:author="Borja Gonzalez" w:date="2017-09-21T12:45:00Z">
          <w:pPr/>
        </w:pPrChange>
      </w:pPr>
      <w:r>
        <w:t>Como vimos en el aparatado de obtención de datos de un paciente, cuando se genera la tabla con movimientos se van insertando filas con los distintos movimientos, la fecha y por último un fila que incluye un botón para borrar esa sesión de movimientos. Como vemos en el código cuando el usuario pulsa el botón se llama a una función borrar_datos() a la que se le pasan</w:t>
      </w:r>
      <w:r w:rsidR="00CC1673">
        <w:t xml:space="preserve"> el identificador único de la sesión de movimientos y el nombre del paciente al que pertenece dicha sesión.</w:t>
      </w:r>
    </w:p>
    <w:p w14:paraId="4A44CC05" w14:textId="77777777" w:rsidR="00CC1673" w:rsidRDefault="00CC1673" w:rsidP="008C4885">
      <w:pPr>
        <w:pPrChange w:id="182" w:author="Borja Gonzalez" w:date="2017-09-21T12:45:00Z">
          <w:pPr/>
        </w:pPrChange>
      </w:pPr>
    </w:p>
    <w:p w14:paraId="4C53B3C8" w14:textId="198721D4" w:rsidR="00CC1673" w:rsidRDefault="0037218C" w:rsidP="008C4885">
      <w:pPr>
        <w:pPrChange w:id="183" w:author="Borja Gonzalez" w:date="2017-09-21T12:45:00Z">
          <w:pPr/>
        </w:pPrChange>
      </w:pPr>
      <w:r>
        <w:rPr>
          <w:noProof/>
          <w:lang w:val="en-US"/>
        </w:rPr>
        <w:lastRenderedPageBreak/>
        <w:drawing>
          <wp:inline distT="0" distB="0" distL="0" distR="0" wp14:anchorId="3ADEED31" wp14:editId="259292AB">
            <wp:extent cx="6286500" cy="4238625"/>
            <wp:effectExtent l="0" t="0" r="12700" b="317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87127" cy="4239048"/>
                    </a:xfrm>
                    <a:prstGeom prst="rect">
                      <a:avLst/>
                    </a:prstGeom>
                    <a:noFill/>
                    <a:ln>
                      <a:noFill/>
                    </a:ln>
                  </pic:spPr>
                </pic:pic>
              </a:graphicData>
            </a:graphic>
          </wp:inline>
        </w:drawing>
      </w:r>
    </w:p>
    <w:p w14:paraId="0311805E" w14:textId="77777777" w:rsidR="0037218C" w:rsidRDefault="0037218C" w:rsidP="008C4885">
      <w:pPr>
        <w:pPrChange w:id="184" w:author="Borja Gonzalez" w:date="2017-09-21T12:45:00Z">
          <w:pPr/>
        </w:pPrChange>
      </w:pPr>
    </w:p>
    <w:p w14:paraId="51764C3F" w14:textId="59B6095C" w:rsidR="0037218C" w:rsidRDefault="0037218C" w:rsidP="008C4885">
      <w:pPr>
        <w:pPrChange w:id="185" w:author="Borja Gonzalez" w:date="2017-09-21T12:45:00Z">
          <w:pPr/>
        </w:pPrChange>
      </w:pPr>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rsidP="008C4885">
      <w:pPr>
        <w:pPrChange w:id="186" w:author="Borja Gonzalez" w:date="2017-09-21T12:45:00Z">
          <w:pPr/>
        </w:pPrChange>
      </w:pPr>
    </w:p>
    <w:p w14:paraId="6964A64C" w14:textId="74FC6450" w:rsidR="0037218C" w:rsidRDefault="0037218C" w:rsidP="0037218C">
      <w:r>
        <w:t>Para este caso es necesario que cuando borremos la sesión de datos se actualice la tabla con los movimientos y así no se muestre la sesión borrada. Para realizar esta función el servidor manda un mensaje que el cliente recibe y le sirve para saber cuando tiene que actualizar el contenido de la tabla.</w:t>
      </w:r>
    </w:p>
    <w:p w14:paraId="554CA4EC" w14:textId="77777777" w:rsidR="0037218C" w:rsidRDefault="0037218C" w:rsidP="0037218C"/>
    <w:p w14:paraId="785FE07A" w14:textId="77777777" w:rsidR="0037218C" w:rsidRDefault="0037218C" w:rsidP="0037218C">
      <w:r>
        <w:rPr>
          <w:noProof/>
          <w:lang w:val="en-US"/>
        </w:rPr>
        <w:drawing>
          <wp:inline distT="0" distB="0" distL="0" distR="0" wp14:anchorId="4D6E55EA" wp14:editId="1CE2C88E">
            <wp:extent cx="6172200" cy="886460"/>
            <wp:effectExtent l="0" t="0" r="0" b="254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113393FF" w14:textId="77777777" w:rsidR="0037218C" w:rsidRDefault="0037218C" w:rsidP="0037218C"/>
    <w:p w14:paraId="02C151DE" w14:textId="23B1FC90" w:rsidR="0037218C" w:rsidRDefault="0037218C" w:rsidP="0037218C">
      <w:r>
        <w:t xml:space="preserve">Éste código se encuentra en el navegador y espera a que el servidor confirme </w:t>
      </w:r>
      <w:r>
        <w:tab/>
        <w:t xml:space="preserve">que se han borrado los datos. Una vez recibida la confirmación, el navegador realiza un location.reload() que básicamente actualiza la página web, lo que obliga a que se </w:t>
      </w:r>
      <w:r>
        <w:lastRenderedPageBreak/>
        <w:t>vuelva a llamar a la función que</w:t>
      </w:r>
      <w:r w:rsidR="00A1719D">
        <w:t xml:space="preserve"> obtiene las sesiones de movimientos</w:t>
      </w:r>
      <w:r>
        <w:t xml:space="preserve">. En esta ocasión se mostrará la lista de </w:t>
      </w:r>
      <w:r w:rsidR="00A1719D">
        <w:t>sesiones de movimientos</w:t>
      </w:r>
      <w:r>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rsidP="0037218C">
      <w:pPr>
        <w:pStyle w:val="Heading4"/>
        <w:pPrChange w:id="187" w:author="Borja Gonzalez" w:date="2017-09-21T13:07:00Z">
          <w:pPr/>
        </w:pPrChange>
      </w:pPr>
      <w:r>
        <w:t>4.3.6.2.  Funcionalidad en el lado del servidor</w:t>
      </w:r>
    </w:p>
    <w:p w14:paraId="58CCD6C0" w14:textId="77777777" w:rsidR="0037218C" w:rsidRPr="0037218C" w:rsidRDefault="0037218C" w:rsidP="0037218C">
      <w:pPr>
        <w:pPrChange w:id="188" w:author="Borja Gonzalez" w:date="2017-09-21T13:09:00Z">
          <w:pPr/>
        </w:pPrChange>
      </w:pPr>
    </w:p>
    <w:p w14:paraId="6994DB38" w14:textId="410E8C22" w:rsidR="0037218C" w:rsidRDefault="0037218C" w:rsidP="0037218C">
      <w:r>
        <w:rPr>
          <w:noProof/>
          <w:lang w:val="en-US"/>
        </w:rPr>
        <w:drawing>
          <wp:inline distT="0" distB="0" distL="0" distR="0" wp14:anchorId="6622DD19" wp14:editId="215BC622">
            <wp:extent cx="5486400" cy="410210"/>
            <wp:effectExtent l="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74632B8B" w14:textId="03329018" w:rsidR="0037218C" w:rsidRPr="0037218C" w:rsidRDefault="0037218C" w:rsidP="0037218C">
      <w:r>
        <w:rPr>
          <w:noProof/>
          <w:lang w:val="en-US"/>
        </w:rPr>
        <w:drawing>
          <wp:inline distT="0" distB="0" distL="0" distR="0" wp14:anchorId="229EC67A" wp14:editId="38018E8D">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p>
    <w:p w14:paraId="2FE98DE9" w14:textId="77777777" w:rsidR="00CC1673" w:rsidRDefault="00CC1673" w:rsidP="0037218C"/>
    <w:p w14:paraId="293EBE12" w14:textId="38A61CD0" w:rsidR="00747C57" w:rsidRDefault="00A1719D" w:rsidP="00A1719D">
      <w:pPr>
        <w:rPr>
          <w:ins w:id="189" w:author="Borja Gonzalez" w:date="2017-09-21T13:23:00Z"/>
        </w:rPr>
      </w:pPr>
      <w:r>
        <w:t>Como vimos para el caso para añadir una sesión de movimientos ,el servidor escucha mediante socket.on(). Cuando recibe un mensaje comprueba su cabecera y al reconocer la operación “Borrar datos de paciente” realiza la conexión con la base de datos y elimina la sesión de movimientos con el identificador que ha pasado el cliente. A continuación guarda los cambios y cierra la base de datos. Como hemos dicho en la parte del cliente, cuando se realizan los cambios el servidor ejecuta la función io.sockets.emit(). Básicamente fuerza a cualquier cliente conectado a actualizar su lista de sesiones de movimientos, por lo que si hay varios dispositivos conectados, en todos estos se actualizarán los cambios.</w:t>
      </w:r>
    </w:p>
    <w:p w14:paraId="670E88C9" w14:textId="77777777" w:rsidR="00747C57" w:rsidRDefault="00747C57" w:rsidP="00A1719D">
      <w:pPr>
        <w:rPr>
          <w:ins w:id="190" w:author="Borja Gonzalez" w:date="2017-09-21T13:23:00Z"/>
        </w:rPr>
      </w:pPr>
    </w:p>
    <w:p w14:paraId="33A27577" w14:textId="77777777" w:rsidR="00747C57" w:rsidRDefault="00747C57" w:rsidP="00A1719D">
      <w:pPr>
        <w:rPr>
          <w:ins w:id="191" w:author="Borja Gonzalez" w:date="2017-09-21T13:23:00Z"/>
        </w:rPr>
      </w:pPr>
    </w:p>
    <w:p w14:paraId="15B16D5A" w14:textId="52BCD130" w:rsidR="00747C57" w:rsidRDefault="00747C57" w:rsidP="00747C57">
      <w:pPr>
        <w:pStyle w:val="Heading3"/>
        <w:rPr>
          <w:ins w:id="192" w:author="Borja Gonzalez" w:date="2017-09-21T13:24:00Z"/>
        </w:rPr>
      </w:pPr>
      <w:ins w:id="193" w:author="Borja Gonzalez" w:date="2017-09-21T13:23:00Z">
        <w:r>
          <w:t xml:space="preserve">4.3.7 Mostrar un grafico de un movimiento </w:t>
        </w:r>
      </w:ins>
    </w:p>
    <w:p w14:paraId="7A58F418" w14:textId="77777777" w:rsidR="00747C57" w:rsidRDefault="00747C57" w:rsidP="00747C57">
      <w:pPr>
        <w:rPr>
          <w:ins w:id="194" w:author="Borja Gonzalez" w:date="2017-09-21T13:24:00Z"/>
        </w:rPr>
      </w:pPr>
    </w:p>
    <w:p w14:paraId="61D80E36" w14:textId="4C7ED601" w:rsidR="00747C57" w:rsidRDefault="00747C57" w:rsidP="00747C57">
      <w:pPr>
        <w:rPr>
          <w:ins w:id="195" w:author="Borja Gonzalez" w:date="2017-09-21T13:28:00Z"/>
        </w:rPr>
      </w:pPr>
      <w:ins w:id="196" w:author="Borja Gonzalez" w:date="2017-09-21T13:27:00Z">
        <w:r>
          <w:t>Para este caso</w:t>
        </w:r>
      </w:ins>
      <w:ins w:id="197" w:author="Borja Gonzalez" w:date="2017-09-21T13:42:00Z">
        <w:r w:rsidR="00264972">
          <w:t xml:space="preserve"> no</w:t>
        </w:r>
      </w:ins>
      <w:ins w:id="198" w:author="Borja Gonzalez" w:date="2017-09-21T13:27:00Z">
        <w:r>
          <w:t xml:space="preserve"> seguiremos el mismo procedimiento que para el resto</w:t>
        </w:r>
      </w:ins>
      <w:ins w:id="199" w:author="Borja Gonzalez" w:date="2017-09-21T13:42:00Z">
        <w:r w:rsidR="00264972">
          <w:t xml:space="preserve"> de funciones</w:t>
        </w:r>
      </w:ins>
      <w:ins w:id="200" w:author="Borja Gonzalez" w:date="2017-09-21T13:27:00Z">
        <w:r>
          <w:t>,</w:t>
        </w:r>
      </w:ins>
      <w:ins w:id="201" w:author="Borja Gonzalez" w:date="2017-09-21T13:40:00Z">
        <w:r w:rsidR="00BF0FD1">
          <w:t xml:space="preserve"> </w:t>
        </w:r>
      </w:ins>
      <w:ins w:id="202" w:author="Borja Gonzalez" w:date="2017-09-21T13:42:00Z">
        <w:r w:rsidR="00264972">
          <w:t>ya que</w:t>
        </w:r>
      </w:ins>
      <w:ins w:id="203" w:author="Borja Gonzalez" w:date="2017-09-21T13:40:00Z">
        <w:r w:rsidR="00BF0FD1">
          <w:t xml:space="preserve"> no será necesaria una conexión con el servidor</w:t>
        </w:r>
      </w:ins>
      <w:ins w:id="204" w:author="Borja Gonzalez" w:date="2017-09-21T13:27:00Z">
        <w:r w:rsidR="00BF0FD1">
          <w:t xml:space="preserve"> y </w:t>
        </w:r>
      </w:ins>
      <w:ins w:id="205" w:author="Borja Gonzalez" w:date="2017-09-21T13:28:00Z">
        <w:r>
          <w:t>además</w:t>
        </w:r>
      </w:ins>
      <w:ins w:id="206" w:author="Borja Gonzalez" w:date="2017-09-21T13:27:00Z">
        <w:r>
          <w:t xml:space="preserve"> </w:t>
        </w:r>
      </w:ins>
      <w:ins w:id="207" w:author="Borja Gonzalez" w:date="2017-09-21T13:28:00Z">
        <w:r>
          <w:t>se hará uso de la herramienta chart.js para convertir los arrays de datos en gráficos.</w:t>
        </w:r>
      </w:ins>
    </w:p>
    <w:p w14:paraId="4A76185C" w14:textId="3CBA9CCC" w:rsidR="00747C57" w:rsidRDefault="00747C57" w:rsidP="00BF0FD1">
      <w:pPr>
        <w:pStyle w:val="Heading4"/>
        <w:rPr>
          <w:ins w:id="208" w:author="Borja Gonzalez" w:date="2017-09-21T13:29:00Z"/>
        </w:rPr>
      </w:pPr>
      <w:ins w:id="209" w:author="Borja Gonzalez" w:date="2017-09-21T13:28:00Z">
        <w:r>
          <w:lastRenderedPageBreak/>
          <w:t xml:space="preserve">4.3.7.1.  </w:t>
        </w:r>
      </w:ins>
      <w:ins w:id="210" w:author="Borja Gonzalez" w:date="2017-09-21T13:29:00Z">
        <w:r>
          <w:t>Funcionalidad</w:t>
        </w:r>
      </w:ins>
      <w:ins w:id="211" w:author="Borja Gonzalez" w:date="2017-09-21T13:28:00Z">
        <w:r>
          <w:t xml:space="preserve"> en el lado del cliente</w:t>
        </w:r>
      </w:ins>
    </w:p>
    <w:p w14:paraId="5E1E02BE" w14:textId="77777777" w:rsidR="00747C57" w:rsidRDefault="00747C57" w:rsidP="00BF0FD1">
      <w:pPr>
        <w:rPr>
          <w:ins w:id="212" w:author="Borja Gonzalez" w:date="2017-09-21T13:29:00Z"/>
        </w:rPr>
      </w:pPr>
    </w:p>
    <w:p w14:paraId="5053B0C0" w14:textId="286CA8E4" w:rsidR="00747C57" w:rsidRDefault="00747C57" w:rsidP="00BF0FD1">
      <w:pPr>
        <w:rPr>
          <w:ins w:id="213" w:author="Borja Gonzalez" w:date="2017-09-21T13:30:00Z"/>
        </w:rPr>
      </w:pPr>
      <w:ins w:id="214" w:author="Borja Gonzalez" w:date="2017-09-21T13:30:00Z">
        <w:r>
          <w:rPr>
            <w:noProof/>
            <w:lang w:val="en-US"/>
          </w:rPr>
          <w:drawing>
            <wp:inline distT="0" distB="0" distL="0" distR="0" wp14:anchorId="2B7D1760" wp14:editId="09D9C782">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ins>
    </w:p>
    <w:p w14:paraId="3B9F0CE8" w14:textId="77777777" w:rsidR="00747C57" w:rsidRDefault="00747C57" w:rsidP="00BF0FD1">
      <w:pPr>
        <w:rPr>
          <w:ins w:id="215" w:author="Borja Gonzalez" w:date="2017-09-21T13:30:00Z"/>
        </w:rPr>
      </w:pPr>
    </w:p>
    <w:p w14:paraId="5FBEF3C0" w14:textId="11AA066F" w:rsidR="00747C57" w:rsidRDefault="00747C57" w:rsidP="00BF0FD1">
      <w:pPr>
        <w:rPr>
          <w:ins w:id="216" w:author="Borja Gonzalez" w:date="2017-09-21T13:37:00Z"/>
        </w:rPr>
      </w:pPr>
      <w:ins w:id="217" w:author="Borja Gonzalez" w:date="2017-09-21T13:30:00Z">
        <w:r>
          <w:t xml:space="preserve">Este fragmento de código corresponde a la tabla de sesiones de movimientos. Tres de las filas insertadas para cada columna </w:t>
        </w:r>
      </w:ins>
      <w:ins w:id="218" w:author="Borja Gonzalez" w:date="2017-09-21T13:31:00Z">
        <w:r>
          <w:t>corresponden</w:t>
        </w:r>
        <w:r w:rsidR="00BF0FD1">
          <w:t xml:space="preserve"> a un </w:t>
        </w:r>
      </w:ins>
      <w:ins w:id="219" w:author="Borja Gonzalez" w:date="2017-09-21T13:32:00Z">
        <w:r w:rsidR="00BF0FD1">
          <w:t>botón</w:t>
        </w:r>
      </w:ins>
      <w:ins w:id="220" w:author="Borja Gonzalez" w:date="2017-09-21T13:31:00Z">
        <w:r w:rsidR="00BF0FD1">
          <w:t xml:space="preserve"> </w:t>
        </w:r>
      </w:ins>
      <w:ins w:id="221" w:author="Borja Gonzalez" w:date="2017-09-21T13:32:00Z">
        <w:r w:rsidR="00BF0FD1">
          <w:t xml:space="preserve">que permite crear un gráfico. Cada botón corresponde a un movimiento en un plano (Coronal, Sagital y Transversal).  Dependiendo del </w:t>
        </w:r>
      </w:ins>
      <w:ins w:id="222" w:author="Borja Gonzalez" w:date="2017-09-21T13:33:00Z">
        <w:r w:rsidR="00BF0FD1">
          <w:t>botón</w:t>
        </w:r>
      </w:ins>
      <w:ins w:id="223" w:author="Borja Gonzalez" w:date="2017-09-21T13:32:00Z">
        <w:r w:rsidR="00BF0FD1">
          <w:t xml:space="preserve"> que el usuario presione se mostrar</w:t>
        </w:r>
      </w:ins>
      <w:ins w:id="224" w:author="Borja Gonzalez" w:date="2017-09-21T13:33:00Z">
        <w:r w:rsidR="00BF0FD1">
          <w:t>á uno de los tres movimientos. Los tres botones llaman a la misma funci</w:t>
        </w:r>
      </w:ins>
      <w:ins w:id="225" w:author="Borja Gonzalez" w:date="2017-09-21T13:34:00Z">
        <w:r w:rsidR="00BF0FD1">
          <w:t>ón cuando son presionados “</w:t>
        </w:r>
        <w:proofErr w:type="spellStart"/>
        <w:r w:rsidR="00BF0FD1">
          <w:t>crearGrafico</w:t>
        </w:r>
        <w:proofErr w:type="spellEnd"/>
        <w:r w:rsidR="00BF0FD1">
          <w:t>()”, y se le pasan los ar</w:t>
        </w:r>
        <w:r w:rsidR="00264972">
          <w:t>rays de tiempo y del movimiento y un n</w:t>
        </w:r>
      </w:ins>
      <w:ins w:id="226" w:author="Borja Gonzalez" w:date="2017-09-21T13:43:00Z">
        <w:r w:rsidR="00264972">
          <w:t>úmero que identifica el movimiento seleccionado.</w:t>
        </w:r>
      </w:ins>
    </w:p>
    <w:p w14:paraId="54041885" w14:textId="77777777" w:rsidR="00BF0FD1" w:rsidRDefault="00BF0FD1" w:rsidP="00BF0FD1">
      <w:pPr>
        <w:rPr>
          <w:ins w:id="227" w:author="Borja Gonzalez" w:date="2017-09-21T13:37:00Z"/>
        </w:rPr>
      </w:pPr>
    </w:p>
    <w:p w14:paraId="3C2D89E6" w14:textId="51C93DD3" w:rsidR="00BF0FD1" w:rsidRDefault="00BF0FD1" w:rsidP="00BF0FD1">
      <w:pPr>
        <w:rPr>
          <w:ins w:id="228" w:author="Borja Gonzalez" w:date="2017-09-21T13:38:00Z"/>
        </w:rPr>
      </w:pPr>
      <w:ins w:id="229" w:author="Borja Gonzalez" w:date="2017-09-21T13:37:00Z">
        <w:r>
          <w:rPr>
            <w:noProof/>
            <w:lang w:val="en-US"/>
          </w:rPr>
          <w:drawing>
            <wp:inline distT="0" distB="0" distL="0" distR="0" wp14:anchorId="3CE8B6BE" wp14:editId="30A2C706">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ins>
    </w:p>
    <w:p w14:paraId="3CD37AB0" w14:textId="0C9DF760" w:rsidR="00BF0FD1" w:rsidRDefault="00BF0FD1" w:rsidP="00BF0FD1">
      <w:pPr>
        <w:rPr>
          <w:ins w:id="230" w:author="Borja Gonzalez" w:date="2017-09-21T13:44:00Z"/>
        </w:rPr>
      </w:pPr>
      <w:ins w:id="231" w:author="Borja Gonzalez" w:date="2017-09-21T13:38:00Z">
        <w:r>
          <w:rPr>
            <w:noProof/>
            <w:lang w:val="en-US"/>
          </w:rPr>
          <w:lastRenderedPageBreak/>
          <w:drawing>
            <wp:inline distT="0" distB="0" distL="0" distR="0" wp14:anchorId="16ABB097" wp14:editId="6E6019D1">
              <wp:extent cx="6286500" cy="5982970"/>
              <wp:effectExtent l="0" t="0" r="12700" b="1143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2">
                        <a:extLst>
                          <a:ext uri="{28A0092B-C50C-407E-A947-70E740481C1C}">
                            <a14:useLocalDpi xmlns:a14="http://schemas.microsoft.com/office/drawing/2010/main" val="0"/>
                          </a:ext>
                        </a:extLst>
                      </a:blip>
                      <a:srcRect l="1" t="1050" r="-11" b="-1"/>
                      <a:stretch/>
                    </pic:blipFill>
                    <pic:spPr bwMode="auto">
                      <a:xfrm>
                        <a:off x="0" y="0"/>
                        <a:ext cx="6287200" cy="5983636"/>
                      </a:xfrm>
                      <a:prstGeom prst="rect">
                        <a:avLst/>
                      </a:prstGeom>
                      <a:noFill/>
                      <a:ln>
                        <a:noFill/>
                      </a:ln>
                      <a:extLst>
                        <a:ext uri="{53640926-AAD7-44d8-BBD7-CCE9431645EC}">
                          <a14:shadowObscured xmlns:a14="http://schemas.microsoft.com/office/drawing/2010/main"/>
                        </a:ext>
                      </a:extLst>
                    </pic:spPr>
                  </pic:pic>
                </a:graphicData>
              </a:graphic>
            </wp:inline>
          </w:drawing>
        </w:r>
      </w:ins>
    </w:p>
    <w:p w14:paraId="6FB9EFBE" w14:textId="77777777" w:rsidR="00264972" w:rsidRDefault="00264972" w:rsidP="00BF0FD1">
      <w:pPr>
        <w:rPr>
          <w:ins w:id="232" w:author="Borja Gonzalez" w:date="2017-09-21T13:44:00Z"/>
        </w:rPr>
      </w:pPr>
    </w:p>
    <w:p w14:paraId="4B2F3F90" w14:textId="344A2F11" w:rsidR="00264972" w:rsidRDefault="00264972" w:rsidP="00BF0FD1">
      <w:pPr>
        <w:rPr>
          <w:ins w:id="233" w:author="Borja Gonzalez" w:date="2017-09-21T13:49:00Z"/>
        </w:rPr>
      </w:pPr>
      <w:ins w:id="234" w:author="Borja Gonzalez" w:date="2017-09-21T13:44:00Z">
        <w:r>
          <w:t xml:space="preserve">Dentro de esta función reorganizamos los dos arrays para que la herramienta chart.js pueda utilizarlos. </w:t>
        </w:r>
      </w:ins>
      <w:ins w:id="235" w:author="Borja Gonzalez" w:date="2017-09-21T13:46:00Z">
        <w:r>
          <w:t xml:space="preserve">Con </w:t>
        </w:r>
      </w:ins>
      <w:ins w:id="236" w:author="Borja Gonzalez" w:date="2017-09-21T13:45:00Z">
        <w:r>
          <w:t>C</w:t>
        </w:r>
      </w:ins>
      <w:ins w:id="237" w:author="Borja Gonzalez" w:date="2017-09-21T13:46:00Z">
        <w:r>
          <w:t>h</w:t>
        </w:r>
      </w:ins>
      <w:ins w:id="238" w:author="Borja Gonzalez" w:date="2017-09-21T13:45:00Z">
        <w:r>
          <w:t>art.js crea</w:t>
        </w:r>
      </w:ins>
      <w:ins w:id="239" w:author="Borja Gonzalez" w:date="2017-09-21T13:46:00Z">
        <w:r>
          <w:t>mos</w:t>
        </w:r>
      </w:ins>
      <w:ins w:id="240" w:author="Borja Gonzalez" w:date="2017-09-21T13:45:00Z">
        <w:r>
          <w:t xml:space="preserve"> un nuevo tipo de gr</w:t>
        </w:r>
      </w:ins>
      <w:ins w:id="241" w:author="Borja Gonzalez" w:date="2017-09-21T13:46:00Z">
        <w:r>
          <w:t xml:space="preserve">áfico que en este caso será lineal y le pondremos un título. También </w:t>
        </w:r>
      </w:ins>
      <w:ins w:id="242" w:author="Borja Gonzalez" w:date="2017-09-21T13:47:00Z">
        <w:r>
          <w:t>le pasaremos los dos arrays y ajustaremos las características del gr</w:t>
        </w:r>
      </w:ins>
      <w:ins w:id="243" w:author="Borja Gonzalez" w:date="2017-09-21T13:48:00Z">
        <w:r>
          <w:t>áfico (color de la línea, grosor de la línea, interactividad con el gráfico</w:t>
        </w:r>
      </w:ins>
      <w:ins w:id="244" w:author="Borja Gonzalez" w:date="2017-09-21T13:49:00Z">
        <w:r>
          <w:t xml:space="preserve">, </w:t>
        </w:r>
        <w:proofErr w:type="spellStart"/>
        <w:r>
          <w:t>etc</w:t>
        </w:r>
        <w:proofErr w:type="spellEnd"/>
        <w:r>
          <w:t>).</w:t>
        </w:r>
      </w:ins>
    </w:p>
    <w:p w14:paraId="1CFC66B3" w14:textId="77777777" w:rsidR="00264972" w:rsidRDefault="00264972" w:rsidP="00BF0FD1">
      <w:pPr>
        <w:rPr>
          <w:ins w:id="245" w:author="Borja Gonzalez" w:date="2017-09-21T13:49:00Z"/>
        </w:rPr>
      </w:pPr>
    </w:p>
    <w:p w14:paraId="19FC8FBF" w14:textId="4565C398" w:rsidR="00264972" w:rsidRDefault="00264972" w:rsidP="00BF0FD1">
      <w:pPr>
        <w:rPr>
          <w:ins w:id="246" w:author="Borja Gonzalez" w:date="2017-09-21T13:53:00Z"/>
        </w:rPr>
      </w:pPr>
      <w:ins w:id="247" w:author="Borja Gonzalez" w:date="2017-09-21T13:49:00Z">
        <w:r>
          <w:t>A continuación mostraremos un ejemplo de un gráfico generado por la aplicación web.</w:t>
        </w:r>
      </w:ins>
    </w:p>
    <w:p w14:paraId="384FB539" w14:textId="77777777" w:rsidR="00474CE2" w:rsidRDefault="00474CE2" w:rsidP="00BF0FD1">
      <w:pPr>
        <w:rPr>
          <w:ins w:id="248" w:author="Borja Gonzalez" w:date="2017-09-21T13:53:00Z"/>
        </w:rPr>
      </w:pPr>
    </w:p>
    <w:p w14:paraId="64E80EEA" w14:textId="5CC2FC5A" w:rsidR="00474CE2" w:rsidRPr="00747C57" w:rsidRDefault="00474CE2" w:rsidP="00BF0FD1">
      <w:ins w:id="249" w:author="Borja Gonzalez" w:date="2017-09-21T13:53:00Z">
        <w:r>
          <w:rPr>
            <w:noProof/>
            <w:lang w:val="en-US"/>
          </w:rPr>
          <w:lastRenderedPageBreak/>
          <w:drawing>
            <wp:inline distT="0" distB="0" distL="0" distR="0" wp14:anchorId="4A68BA19" wp14:editId="4E9284F5">
              <wp:extent cx="5486400" cy="2743200"/>
              <wp:effectExtent l="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ins>
      <w:bookmarkStart w:id="250" w:name="_GoBack"/>
      <w:bookmarkEnd w:id="250"/>
    </w:p>
    <w:p w14:paraId="4727C6E1" w14:textId="52BCD130" w:rsidR="00D51A6F" w:rsidRPr="0040221C" w:rsidRDefault="00D51A6F" w:rsidP="00AD3C27">
      <w:pPr>
        <w:pStyle w:val="Heading1"/>
      </w:pPr>
      <w:bookmarkStart w:id="251" w:name="_Toc367619445"/>
      <w:r w:rsidRPr="0040221C">
        <w:t>Pruebas</w:t>
      </w:r>
      <w:bookmarkEnd w:id="251"/>
    </w:p>
    <w:p w14:paraId="5C0592FB" w14:textId="2E1BA836" w:rsidR="00D51A6F" w:rsidRPr="0040221C" w:rsidRDefault="00D51A6F" w:rsidP="00AD3C27">
      <w:pPr>
        <w:pStyle w:val="Heading1"/>
      </w:pPr>
      <w:bookmarkStart w:id="252" w:name="_Toc367619446"/>
      <w:r w:rsidRPr="0040221C">
        <w:t xml:space="preserve">Resultados y </w:t>
      </w:r>
      <w:r w:rsidR="00E653AA" w:rsidRPr="0040221C">
        <w:t>conclusion</w:t>
      </w:r>
      <w:r w:rsidR="003B7083">
        <w:t>e</w:t>
      </w:r>
      <w:r w:rsidR="00E653AA" w:rsidRPr="0040221C">
        <w:t>s</w:t>
      </w:r>
      <w:bookmarkEnd w:id="252"/>
    </w:p>
    <w:p w14:paraId="5CE4A0F1" w14:textId="77777777" w:rsidR="00E653AA" w:rsidRDefault="00E653AA" w:rsidP="00E653AA">
      <w:pPr>
        <w:rPr>
          <w:ins w:id="253" w:author="Borja Gonzalez" w:date="2017-09-10T20:43:00Z"/>
        </w:rPr>
      </w:pPr>
    </w:p>
    <w:p w14:paraId="5D3BEE6E" w14:textId="77777777" w:rsidR="007E178E" w:rsidRDefault="007E178E" w:rsidP="00E653AA">
      <w:pPr>
        <w:rPr>
          <w:ins w:id="254" w:author="Borja Gonzalez" w:date="2017-09-10T20:43:00Z"/>
        </w:rPr>
      </w:pPr>
    </w:p>
    <w:p w14:paraId="539A1021" w14:textId="0D8510D8" w:rsidR="007E178E" w:rsidRDefault="007E178E" w:rsidP="00E653AA">
      <w:pPr>
        <w:rPr>
          <w:b/>
          <w:sz w:val="32"/>
          <w:szCs w:val="32"/>
        </w:rPr>
      </w:pPr>
      <w:r>
        <w:rPr>
          <w:b/>
          <w:sz w:val="32"/>
          <w:szCs w:val="32"/>
        </w:rPr>
        <w:t xml:space="preserve">Bibliografía </w:t>
      </w:r>
    </w:p>
    <w:p w14:paraId="1A42BE23" w14:textId="77777777" w:rsidR="007E178E" w:rsidRDefault="007E178E" w:rsidP="00E653AA">
      <w:pPr>
        <w:rPr>
          <w:b/>
          <w:sz w:val="32"/>
          <w:szCs w:val="32"/>
        </w:rPr>
      </w:pPr>
    </w:p>
    <w:p w14:paraId="44E3F6ED" w14:textId="767C77F5" w:rsidR="007E178E" w:rsidRDefault="008C4885" w:rsidP="00E653AA">
      <w:hyperlink r:id="rId104" w:history="1">
        <w:r w:rsidR="007E178E" w:rsidRPr="00F94A5E">
          <w:rPr>
            <w:rStyle w:val="Hyperlink"/>
          </w:rPr>
          <w:t>https://en.wikipedia.org/wiki/Socket.IO</w:t>
        </w:r>
      </w:hyperlink>
    </w:p>
    <w:p w14:paraId="65136E2D" w14:textId="77777777" w:rsidR="007E178E" w:rsidRDefault="007E178E" w:rsidP="00E653AA"/>
    <w:p w14:paraId="2012E0C0" w14:textId="5AA394B4" w:rsidR="007E178E" w:rsidRDefault="008C4885" w:rsidP="00E653AA">
      <w:hyperlink r:id="rId105" w:history="1">
        <w:r w:rsidR="007E178E" w:rsidRPr="00F94A5E">
          <w:rPr>
            <w:rStyle w:val="Hyperlink"/>
          </w:rPr>
          <w:t>https://es.wikipedia.org/wiki/JavaScript</w:t>
        </w:r>
      </w:hyperlink>
    </w:p>
    <w:p w14:paraId="4693FA66" w14:textId="77777777" w:rsidR="007E178E" w:rsidRDefault="007E178E" w:rsidP="00E653AA"/>
    <w:p w14:paraId="508C96A1" w14:textId="3D1CE397" w:rsidR="007E178E" w:rsidRDefault="008C4885" w:rsidP="00E653AA">
      <w:hyperlink r:id="rId106" w:history="1">
        <w:r w:rsidR="007E178E" w:rsidRPr="00F94A5E">
          <w:rPr>
            <w:rStyle w:val="Hyperlink"/>
          </w:rPr>
          <w:t>https://es.wikipedia.org/wiki/Node.js</w:t>
        </w:r>
      </w:hyperlink>
    </w:p>
    <w:p w14:paraId="4BCDC7EA" w14:textId="77777777" w:rsidR="007E178E" w:rsidRDefault="007E178E" w:rsidP="00E653AA"/>
    <w:p w14:paraId="1853EC3A" w14:textId="43205D82" w:rsidR="007E178E" w:rsidRDefault="008C4885" w:rsidP="00E653AA">
      <w:hyperlink r:id="rId107" w:history="1">
        <w:r w:rsidR="007E178E" w:rsidRPr="00F94A5E">
          <w:rPr>
            <w:rStyle w:val="Hyperlink"/>
          </w:rPr>
          <w:t>https://es.wikipedia.org/wiki/HTML</w:t>
        </w:r>
      </w:hyperlink>
    </w:p>
    <w:p w14:paraId="1E7DD515" w14:textId="77777777" w:rsidR="007E178E" w:rsidRDefault="007E178E" w:rsidP="00E653AA"/>
    <w:p w14:paraId="4BB0252F" w14:textId="1E8D4722" w:rsidR="007E178E" w:rsidRDefault="008C4885" w:rsidP="00E653AA">
      <w:hyperlink r:id="rId108" w:history="1">
        <w:r w:rsidR="007E178E" w:rsidRPr="00F94A5E">
          <w:rPr>
            <w:rStyle w:val="Hyperlink"/>
          </w:rPr>
          <w:t>https://es.wikipedia.org/wiki/Hoja_de_estilos_en_cascada</w:t>
        </w:r>
      </w:hyperlink>
    </w:p>
    <w:p w14:paraId="63FFFAB9" w14:textId="77777777" w:rsidR="007E178E" w:rsidRDefault="007E178E" w:rsidP="00E653AA"/>
    <w:p w14:paraId="2CEEA122" w14:textId="74704F38" w:rsidR="007E178E" w:rsidRDefault="008C4885" w:rsidP="00E653AA">
      <w:hyperlink r:id="rId109" w:history="1">
        <w:r w:rsidR="0029131B" w:rsidRPr="00F94A5E">
          <w:rPr>
            <w:rStyle w:val="Hyperlink"/>
          </w:rPr>
          <w:t>https://es.wikipedia.org/wiki/SQLite</w:t>
        </w:r>
      </w:hyperlink>
    </w:p>
    <w:p w14:paraId="1C49DC6A" w14:textId="77777777" w:rsidR="0029131B" w:rsidRDefault="0029131B" w:rsidP="00E653AA"/>
    <w:p w14:paraId="139C0C89" w14:textId="5357E746" w:rsidR="0029131B" w:rsidRDefault="008C4885" w:rsidP="00E653AA">
      <w:hyperlink r:id="rId110" w:history="1">
        <w:r w:rsidR="0029131B" w:rsidRPr="00F94A5E">
          <w:rPr>
            <w:rStyle w:val="Hyperlink"/>
          </w:rPr>
          <w:t>https://es.wikipedia.org/wiki/Base_de_datos</w:t>
        </w:r>
      </w:hyperlink>
    </w:p>
    <w:p w14:paraId="796130D3" w14:textId="77777777" w:rsidR="0029131B" w:rsidRDefault="0029131B" w:rsidP="00E653AA"/>
    <w:p w14:paraId="3BCE177D" w14:textId="5FBF22CF" w:rsidR="002C73BC" w:rsidRDefault="008C4885" w:rsidP="00E653AA">
      <w:hyperlink r:id="rId111" w:history="1">
        <w:r w:rsidR="002C73BC" w:rsidRPr="00F94A5E">
          <w:rPr>
            <w:rStyle w:val="Hyperlink"/>
          </w:rPr>
          <w:t>https://es.wikipedia.org/wiki/ACID</w:t>
        </w:r>
      </w:hyperlink>
    </w:p>
    <w:p w14:paraId="652D0ED0" w14:textId="77777777" w:rsidR="00EB218B" w:rsidRDefault="00EB218B" w:rsidP="00E653AA"/>
    <w:p w14:paraId="0C9E2645" w14:textId="0539C29E" w:rsidR="00EB218B" w:rsidRDefault="00EB218B" w:rsidP="00E653AA">
      <w:pPr>
        <w:rPr>
          <w:ins w:id="255" w:author="Borja Gonzalez" w:date="2017-09-13T17:54:00Z"/>
        </w:rPr>
      </w:pPr>
      <w:ins w:id="256" w:author="Borja Gonzalez" w:date="2017-09-13T17:54:00Z">
        <w:r>
          <w:fldChar w:fldCharType="begin"/>
        </w:r>
        <w:r>
          <w:instrText xml:space="preserve"> HYPERLINK "</w:instrText>
        </w:r>
      </w:ins>
      <w:r w:rsidRPr="00EB218B">
        <w:instrText>https://github.com/kikinteractive/app</w:instrText>
      </w:r>
      <w:ins w:id="257" w:author="Borja Gonzalez" w:date="2017-09-13T17:54:00Z">
        <w:r>
          <w:instrText xml:space="preserve">" </w:instrText>
        </w:r>
        <w:r>
          <w:fldChar w:fldCharType="separate"/>
        </w:r>
      </w:ins>
      <w:r w:rsidRPr="00494FC3">
        <w:rPr>
          <w:rStyle w:val="Hyperlink"/>
        </w:rPr>
        <w:t>https://github.com/kikinteractive/app</w:t>
      </w:r>
      <w:ins w:id="258" w:author="Borja Gonzalez" w:date="2017-09-13T17:54:00Z">
        <w:r>
          <w:fldChar w:fldCharType="end"/>
        </w:r>
      </w:ins>
    </w:p>
    <w:p w14:paraId="62CAAA03" w14:textId="77777777" w:rsidR="00EB218B" w:rsidRPr="007E178E" w:rsidRDefault="00EB218B" w:rsidP="00E653AA"/>
    <w:sectPr w:rsidR="00EB218B" w:rsidRPr="007E178E" w:rsidSect="00BE7488">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Rodrigo García" w:date="2017-09-07T08:42:00Z" w:initials="RG">
    <w:p w14:paraId="681F440D" w14:textId="6558429B" w:rsidR="00264972" w:rsidRDefault="00264972">
      <w:pPr>
        <w:pStyle w:val="CommentText"/>
      </w:pPr>
      <w:r>
        <w:rPr>
          <w:rStyle w:val="CommentReference"/>
        </w:rPr>
        <w:annotationRef/>
      </w:r>
      <w:r>
        <w:t>Hablar de la lesión cervical brevemente. Te mando un proyecto que habla de ello.</w:t>
      </w:r>
    </w:p>
  </w:comment>
  <w:comment w:id="21" w:author="Rodrigo García" w:date="2017-09-07T08:42:00Z" w:initials="RG">
    <w:p w14:paraId="0600180B" w14:textId="0FEB6EEB" w:rsidR="00264972" w:rsidRDefault="00264972">
      <w:pPr>
        <w:pStyle w:val="CommentText"/>
      </w:pPr>
      <w:r>
        <w:rPr>
          <w:rStyle w:val="CommentReference"/>
        </w:rPr>
        <w:annotationRef/>
      </w:r>
      <w:r>
        <w:t>Habla también de que has capturado los requisitos con el cliente. Es un punto importante en la ingeniería software, a veces más que programar.</w:t>
      </w:r>
    </w:p>
  </w:comment>
  <w:comment w:id="22" w:author="Rodrigo García" w:date="2017-09-07T08:43:00Z" w:initials="RG">
    <w:p w14:paraId="560AEF15" w14:textId="165D3ABF" w:rsidR="00264972" w:rsidRDefault="00264972">
      <w:pPr>
        <w:pStyle w:val="CommentText"/>
      </w:pPr>
      <w:r>
        <w:rPr>
          <w:rStyle w:val="CommentReference"/>
        </w:rPr>
        <w:annotationRef/>
      </w:r>
      <w:r>
        <w:t>Añadirás también que has hecho pruebas.</w:t>
      </w:r>
    </w:p>
  </w:comment>
  <w:comment w:id="78" w:author="Rodrigo García" w:date="2017-09-07T08:45:00Z" w:initials="RG">
    <w:p w14:paraId="48B244ED" w14:textId="1152E79A" w:rsidR="00264972" w:rsidRDefault="00264972">
      <w:pPr>
        <w:pStyle w:val="CommentText"/>
      </w:pPr>
      <w:r>
        <w:rPr>
          <w:rStyle w:val="CommentReference"/>
        </w:rPr>
        <w:annotationRef/>
      </w:r>
      <w:r>
        <w:t>¿Aplicación web de qué?</w:t>
      </w:r>
    </w:p>
  </w:comment>
  <w:comment w:id="83" w:author="Rodrigo García" w:date="2017-09-07T08:45:00Z" w:initials="RG">
    <w:p w14:paraId="348BAB3B" w14:textId="29B5DCAE" w:rsidR="00264972" w:rsidRDefault="00264972">
      <w:pPr>
        <w:pStyle w:val="CommentText"/>
      </w:pPr>
      <w:r>
        <w:rPr>
          <w:rStyle w:val="CommentReference"/>
        </w:rPr>
        <w:annotationRef/>
      </w:r>
      <w:r>
        <w:t>No se divide así el problema, sino que es el proceso que vas a seguir a la hora de describirlo.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81F440D" w15:done="0"/>
  <w15:commentEx w15:paraId="0600180B" w15:done="0"/>
  <w15:commentEx w15:paraId="560AEF15" w15:done="0"/>
  <w15:commentEx w15:paraId="453E9A00" w15:done="0"/>
  <w15:commentEx w15:paraId="48B244ED" w15:done="0"/>
  <w15:commentEx w15:paraId="348BAB3B" w15:done="0"/>
  <w15:commentEx w15:paraId="40DFD7B4" w15:done="0"/>
  <w15:commentEx w15:paraId="3EDE1F33" w15:done="0"/>
  <w15:commentEx w15:paraId="09FAC27A" w15:done="0"/>
  <w15:commentEx w15:paraId="6578532F" w15:done="0"/>
  <w15:commentEx w15:paraId="2EE120A5" w15:done="0"/>
  <w15:commentEx w15:paraId="716591E2" w15:done="0"/>
  <w15:commentEx w15:paraId="04EB8A73" w15:done="0"/>
  <w15:commentEx w15:paraId="54668D9A" w15:done="0"/>
  <w15:commentEx w15:paraId="6ACE7123" w15:done="0"/>
  <w15:commentEx w15:paraId="31780E3B" w15:done="0"/>
  <w15:commentEx w15:paraId="0A490A79" w15:done="0"/>
  <w15:commentEx w15:paraId="71645DB0" w15:done="0"/>
  <w15:commentEx w15:paraId="1ACB2CE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1F440D" w16cid:durableId="1D5B84F3"/>
  <w16cid:commentId w16cid:paraId="0600180B" w16cid:durableId="1D5B850E"/>
  <w16cid:commentId w16cid:paraId="560AEF15" w16cid:durableId="1D5B8539"/>
  <w16cid:commentId w16cid:paraId="453E9A00" w16cid:durableId="1D5B8562"/>
  <w16cid:commentId w16cid:paraId="48B244ED" w16cid:durableId="1D5B85A0"/>
  <w16cid:commentId w16cid:paraId="348BAB3B" w16cid:durableId="1D5B85B2"/>
  <w16cid:commentId w16cid:paraId="40DFD7B4" w16cid:durableId="1D5B85CC"/>
  <w16cid:commentId w16cid:paraId="3EDE1F33" w16cid:durableId="1D5B860A"/>
  <w16cid:commentId w16cid:paraId="09FAC27A" w16cid:durableId="1D5B8619"/>
  <w16cid:commentId w16cid:paraId="6578532F" w16cid:durableId="1D5B8636"/>
  <w16cid:commentId w16cid:paraId="2EE120A5" w16cid:durableId="1D5B864E"/>
  <w16cid:commentId w16cid:paraId="716591E2" w16cid:durableId="1D5B866A"/>
  <w16cid:commentId w16cid:paraId="04EB8A73" w16cid:durableId="1D5B8684"/>
  <w16cid:commentId w16cid:paraId="54668D9A" w16cid:durableId="1D5B868F"/>
  <w16cid:commentId w16cid:paraId="6ACE7123" w16cid:durableId="1D5B86A1"/>
  <w16cid:commentId w16cid:paraId="31780E3B" w16cid:durableId="1D5B86D4"/>
  <w16cid:commentId w16cid:paraId="0A490A79" w16cid:durableId="1D5B8700"/>
  <w16cid:commentId w16cid:paraId="71645DB0" w16cid:durableId="1D5B8731"/>
  <w16cid:commentId w16cid:paraId="1ACB2CEF" w16cid:durableId="1D5B875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
  </w:num>
  <w:num w:numId="4">
    <w:abstractNumId w:val="2"/>
  </w:num>
  <w:num w:numId="5">
    <w:abstractNumId w:val="3"/>
  </w:num>
  <w:num w:numId="6">
    <w:abstractNumId w:val="5"/>
  </w:num>
  <w:num w:numId="7">
    <w:abstractNumId w:val="8"/>
  </w:num>
  <w:num w:numId="8">
    <w:abstractNumId w:val="7"/>
  </w:num>
  <w:num w:numId="9">
    <w:abstractNumId w:val="12"/>
  </w:num>
  <w:num w:numId="10">
    <w:abstractNumId w:val="23"/>
  </w:num>
  <w:num w:numId="11">
    <w:abstractNumId w:val="6"/>
  </w:num>
  <w:num w:numId="12">
    <w:abstractNumId w:val="14"/>
  </w:num>
  <w:num w:numId="13">
    <w:abstractNumId w:val="4"/>
  </w:num>
  <w:num w:numId="14">
    <w:abstractNumId w:val="17"/>
  </w:num>
  <w:num w:numId="15">
    <w:abstractNumId w:val="13"/>
  </w:num>
  <w:num w:numId="16">
    <w:abstractNumId w:val="9"/>
  </w:num>
  <w:num w:numId="17">
    <w:abstractNumId w:val="20"/>
  </w:num>
  <w:num w:numId="18">
    <w:abstractNumId w:val="15"/>
  </w:num>
  <w:num w:numId="19">
    <w:abstractNumId w:val="21"/>
  </w:num>
  <w:num w:numId="20">
    <w:abstractNumId w:val="27"/>
  </w:num>
  <w:num w:numId="21">
    <w:abstractNumId w:val="16"/>
  </w:num>
  <w:num w:numId="22">
    <w:abstractNumId w:val="10"/>
  </w:num>
  <w:num w:numId="23">
    <w:abstractNumId w:val="26"/>
  </w:num>
  <w:num w:numId="24">
    <w:abstractNumId w:val="22"/>
  </w:num>
  <w:num w:numId="25">
    <w:abstractNumId w:val="18"/>
  </w:num>
  <w:num w:numId="26">
    <w:abstractNumId w:val="19"/>
  </w:num>
  <w:num w:numId="27">
    <w:abstractNumId w:val="24"/>
  </w:num>
  <w:num w:numId="28">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odrigo García">
    <w15:presenceInfo w15:providerId="Windows Live" w15:userId="baeaa02d56c752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365A9"/>
    <w:rsid w:val="00042649"/>
    <w:rsid w:val="00042B13"/>
    <w:rsid w:val="00065470"/>
    <w:rsid w:val="000668F5"/>
    <w:rsid w:val="000674E9"/>
    <w:rsid w:val="000B6B32"/>
    <w:rsid w:val="000D7ED5"/>
    <w:rsid w:val="001633E0"/>
    <w:rsid w:val="001757CA"/>
    <w:rsid w:val="001837C3"/>
    <w:rsid w:val="001A2DEE"/>
    <w:rsid w:val="001A2EA4"/>
    <w:rsid w:val="001A4546"/>
    <w:rsid w:val="001B143F"/>
    <w:rsid w:val="001E343B"/>
    <w:rsid w:val="002062DF"/>
    <w:rsid w:val="0022572E"/>
    <w:rsid w:val="0022745C"/>
    <w:rsid w:val="00236396"/>
    <w:rsid w:val="00254492"/>
    <w:rsid w:val="00263BFD"/>
    <w:rsid w:val="00264972"/>
    <w:rsid w:val="00265FAD"/>
    <w:rsid w:val="0028735F"/>
    <w:rsid w:val="0029131B"/>
    <w:rsid w:val="002919E2"/>
    <w:rsid w:val="002A2E6C"/>
    <w:rsid w:val="002C0A43"/>
    <w:rsid w:val="002C73BC"/>
    <w:rsid w:val="002D1E73"/>
    <w:rsid w:val="002D59F7"/>
    <w:rsid w:val="002E3900"/>
    <w:rsid w:val="002F10CA"/>
    <w:rsid w:val="003066E2"/>
    <w:rsid w:val="003100B2"/>
    <w:rsid w:val="0031513A"/>
    <w:rsid w:val="00323DB8"/>
    <w:rsid w:val="00333F5F"/>
    <w:rsid w:val="00337DCF"/>
    <w:rsid w:val="00343E12"/>
    <w:rsid w:val="00354987"/>
    <w:rsid w:val="0036703B"/>
    <w:rsid w:val="0037218C"/>
    <w:rsid w:val="003B3448"/>
    <w:rsid w:val="003B7083"/>
    <w:rsid w:val="003D22AD"/>
    <w:rsid w:val="003D31E0"/>
    <w:rsid w:val="003F677A"/>
    <w:rsid w:val="003F7C6A"/>
    <w:rsid w:val="0040221C"/>
    <w:rsid w:val="0044069F"/>
    <w:rsid w:val="004407E6"/>
    <w:rsid w:val="00441A84"/>
    <w:rsid w:val="00454768"/>
    <w:rsid w:val="004630E1"/>
    <w:rsid w:val="00474CE2"/>
    <w:rsid w:val="00476513"/>
    <w:rsid w:val="00477276"/>
    <w:rsid w:val="00480183"/>
    <w:rsid w:val="00487522"/>
    <w:rsid w:val="0049275A"/>
    <w:rsid w:val="004A283A"/>
    <w:rsid w:val="004B1503"/>
    <w:rsid w:val="004B7341"/>
    <w:rsid w:val="004C562D"/>
    <w:rsid w:val="004D7DA0"/>
    <w:rsid w:val="004E4A72"/>
    <w:rsid w:val="004E7211"/>
    <w:rsid w:val="00520C5F"/>
    <w:rsid w:val="00522970"/>
    <w:rsid w:val="00556E25"/>
    <w:rsid w:val="00586BE4"/>
    <w:rsid w:val="0059382A"/>
    <w:rsid w:val="00610E90"/>
    <w:rsid w:val="00616503"/>
    <w:rsid w:val="00623EA5"/>
    <w:rsid w:val="00624556"/>
    <w:rsid w:val="006532AB"/>
    <w:rsid w:val="00662D0C"/>
    <w:rsid w:val="006C174E"/>
    <w:rsid w:val="006D06A7"/>
    <w:rsid w:val="006E178F"/>
    <w:rsid w:val="006F676A"/>
    <w:rsid w:val="00734C62"/>
    <w:rsid w:val="00745F9E"/>
    <w:rsid w:val="00747C57"/>
    <w:rsid w:val="00762B80"/>
    <w:rsid w:val="00793476"/>
    <w:rsid w:val="007A3CE4"/>
    <w:rsid w:val="007A4192"/>
    <w:rsid w:val="007C080F"/>
    <w:rsid w:val="007C7666"/>
    <w:rsid w:val="007E178E"/>
    <w:rsid w:val="00813C6B"/>
    <w:rsid w:val="00822079"/>
    <w:rsid w:val="00850FEB"/>
    <w:rsid w:val="00853117"/>
    <w:rsid w:val="00855C99"/>
    <w:rsid w:val="00877555"/>
    <w:rsid w:val="008854BA"/>
    <w:rsid w:val="008A1614"/>
    <w:rsid w:val="008A324D"/>
    <w:rsid w:val="008B47D8"/>
    <w:rsid w:val="008C4885"/>
    <w:rsid w:val="008C605D"/>
    <w:rsid w:val="008E60B0"/>
    <w:rsid w:val="008F5D78"/>
    <w:rsid w:val="009206C3"/>
    <w:rsid w:val="009239DB"/>
    <w:rsid w:val="009243EF"/>
    <w:rsid w:val="00925B9A"/>
    <w:rsid w:val="00932FA0"/>
    <w:rsid w:val="00964DB4"/>
    <w:rsid w:val="009A3F43"/>
    <w:rsid w:val="009A5E2B"/>
    <w:rsid w:val="009B3DDD"/>
    <w:rsid w:val="009B590A"/>
    <w:rsid w:val="009C33EB"/>
    <w:rsid w:val="009C3C8D"/>
    <w:rsid w:val="009C4174"/>
    <w:rsid w:val="009F3C87"/>
    <w:rsid w:val="009F6CE6"/>
    <w:rsid w:val="00A029F2"/>
    <w:rsid w:val="00A1719D"/>
    <w:rsid w:val="00A2322F"/>
    <w:rsid w:val="00A3559A"/>
    <w:rsid w:val="00A51E6E"/>
    <w:rsid w:val="00A562AB"/>
    <w:rsid w:val="00AA39D1"/>
    <w:rsid w:val="00AD3C27"/>
    <w:rsid w:val="00AE1062"/>
    <w:rsid w:val="00AF4608"/>
    <w:rsid w:val="00B022BD"/>
    <w:rsid w:val="00B074CC"/>
    <w:rsid w:val="00B443A1"/>
    <w:rsid w:val="00B465E5"/>
    <w:rsid w:val="00B50A04"/>
    <w:rsid w:val="00B555CB"/>
    <w:rsid w:val="00B60BF4"/>
    <w:rsid w:val="00B60C6A"/>
    <w:rsid w:val="00B64D14"/>
    <w:rsid w:val="00B74D7C"/>
    <w:rsid w:val="00B77AF4"/>
    <w:rsid w:val="00B8172C"/>
    <w:rsid w:val="00B8271C"/>
    <w:rsid w:val="00BC4CE1"/>
    <w:rsid w:val="00BD1DD1"/>
    <w:rsid w:val="00BE3411"/>
    <w:rsid w:val="00BE44C3"/>
    <w:rsid w:val="00BE7488"/>
    <w:rsid w:val="00BF0FD1"/>
    <w:rsid w:val="00C54FE7"/>
    <w:rsid w:val="00C74956"/>
    <w:rsid w:val="00CC1673"/>
    <w:rsid w:val="00CC6FD2"/>
    <w:rsid w:val="00CE1853"/>
    <w:rsid w:val="00CE2E56"/>
    <w:rsid w:val="00CE3025"/>
    <w:rsid w:val="00CE3E4F"/>
    <w:rsid w:val="00D00221"/>
    <w:rsid w:val="00D06F70"/>
    <w:rsid w:val="00D16488"/>
    <w:rsid w:val="00D25341"/>
    <w:rsid w:val="00D2609E"/>
    <w:rsid w:val="00D3409D"/>
    <w:rsid w:val="00D51A6F"/>
    <w:rsid w:val="00D7334C"/>
    <w:rsid w:val="00D9065B"/>
    <w:rsid w:val="00D93C51"/>
    <w:rsid w:val="00DC0CEF"/>
    <w:rsid w:val="00DC2D8F"/>
    <w:rsid w:val="00DC72BF"/>
    <w:rsid w:val="00DC7D84"/>
    <w:rsid w:val="00DE077C"/>
    <w:rsid w:val="00DE3DB0"/>
    <w:rsid w:val="00DE7CD9"/>
    <w:rsid w:val="00DF2E7D"/>
    <w:rsid w:val="00DF6FC4"/>
    <w:rsid w:val="00E1467C"/>
    <w:rsid w:val="00E25939"/>
    <w:rsid w:val="00E36E11"/>
    <w:rsid w:val="00E37D98"/>
    <w:rsid w:val="00E5539D"/>
    <w:rsid w:val="00E62638"/>
    <w:rsid w:val="00E653AA"/>
    <w:rsid w:val="00E73DDA"/>
    <w:rsid w:val="00E76E79"/>
    <w:rsid w:val="00E77CD8"/>
    <w:rsid w:val="00E971AB"/>
    <w:rsid w:val="00EA0671"/>
    <w:rsid w:val="00EA3329"/>
    <w:rsid w:val="00EA5A3D"/>
    <w:rsid w:val="00EB218B"/>
    <w:rsid w:val="00EB594C"/>
    <w:rsid w:val="00F23D67"/>
    <w:rsid w:val="00F265D5"/>
    <w:rsid w:val="00F358BF"/>
    <w:rsid w:val="00F54A8E"/>
    <w:rsid w:val="00F62A95"/>
    <w:rsid w:val="00F7781D"/>
    <w:rsid w:val="00F93134"/>
    <w:rsid w:val="00FB5B11"/>
    <w:rsid w:val="00FC486A"/>
    <w:rsid w:val="00FC4DB1"/>
    <w:rsid w:val="00FD514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B257E0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45.png"/><Relationship Id="rId102" Type="http://schemas.openxmlformats.org/officeDocument/2006/relationships/image" Target="media/image46.png"/><Relationship Id="rId103" Type="http://schemas.openxmlformats.org/officeDocument/2006/relationships/image" Target="media/image47.png"/><Relationship Id="rId104" Type="http://schemas.openxmlformats.org/officeDocument/2006/relationships/hyperlink" Target="https://en.wikipedia.org/wiki/Socket.IO" TargetMode="External"/><Relationship Id="rId105" Type="http://schemas.openxmlformats.org/officeDocument/2006/relationships/hyperlink" Target="https://es.wikipedia.org/wiki/JavaScript" TargetMode="External"/><Relationship Id="rId106" Type="http://schemas.openxmlformats.org/officeDocument/2006/relationships/hyperlink" Target="https://es.wikipedia.org/wiki/Node.js" TargetMode="External"/><Relationship Id="rId107" Type="http://schemas.openxmlformats.org/officeDocument/2006/relationships/hyperlink" Target="https://es.wikipedia.org/wiki/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comments" Target="comments.xml"/><Relationship Id="rId8" Type="http://schemas.openxmlformats.org/officeDocument/2006/relationships/hyperlink" Target="https://es.wikipedia.org/wiki/Lenguaje_de_marcado" TargetMode="External"/><Relationship Id="rId9" Type="http://schemas.openxmlformats.org/officeDocument/2006/relationships/hyperlink" Target="https://es.wikipedia.org/wiki/P%C3%A1gina_web" TargetMode="External"/><Relationship Id="rId108" Type="http://schemas.openxmlformats.org/officeDocument/2006/relationships/hyperlink" Target="https://es.wikipedia.org/wiki/Hoja_de_estilos_en_cascada" TargetMode="External"/><Relationship Id="rId109" Type="http://schemas.openxmlformats.org/officeDocument/2006/relationships/hyperlink" Target="https://es.wikipedia.org/wiki/SQLite" TargetMode="External"/><Relationship Id="rId10" Type="http://schemas.openxmlformats.org/officeDocument/2006/relationships/hyperlink" Target="https://es.wikipedia.org/wiki/World_Wide_Web_Consortium" TargetMode="External"/><Relationship Id="rId11" Type="http://schemas.openxmlformats.org/officeDocument/2006/relationships/hyperlink" Target="https://es.wikipedia.org/wiki/W3C" TargetMode="External"/><Relationship Id="rId12" Type="http://schemas.openxmlformats.org/officeDocument/2006/relationships/hyperlink" Target="https://es.wikipedia.org/wiki/World_Wide_Web" TargetMode="External"/><Relationship Id="rId13" Type="http://schemas.openxmlformats.org/officeDocument/2006/relationships/hyperlink" Target="https://es.wikipedia.org/wiki/HTML" TargetMode="External"/><Relationship Id="rId14" Type="http://schemas.openxmlformats.org/officeDocument/2006/relationships/hyperlink" Target="https://es.wikipedia.org/wiki/Script" TargetMode="External"/><Relationship Id="rId15" Type="http://schemas.openxmlformats.org/officeDocument/2006/relationships/hyperlink" Target="https://developer.mozilla.org/es/docs/HTML" TargetMode="External"/><Relationship Id="rId16" Type="http://schemas.openxmlformats.org/officeDocument/2006/relationships/hyperlink" Target="https://developer.mozilla.org/es/docs/XML" TargetMode="External"/><Relationship Id="rId17" Type="http://schemas.openxmlformats.org/officeDocument/2006/relationships/hyperlink" Target="https://developer.mozilla.org/es/docs/XML" TargetMode="External"/><Relationship Id="rId18" Type="http://schemas.openxmlformats.org/officeDocument/2006/relationships/hyperlink" Target="https://developer.mozilla.org/es/docs/XHTML" TargetMode="External"/><Relationship Id="rId19" Type="http://schemas.openxmlformats.org/officeDocument/2006/relationships/hyperlink" Target="https://developer.mozilla.org/es/docs/SVG" TargetMode="External"/><Relationship Id="rId30" Type="http://schemas.openxmlformats.org/officeDocument/2006/relationships/hyperlink" Target="https://es.wikipedia.org/wiki/Programaci%C3%B3n_orientada_a_objetos" TargetMode="External"/><Relationship Id="rId31" Type="http://schemas.openxmlformats.org/officeDocument/2006/relationships/hyperlink" Target="https://es.wikipedia.org/wiki/Programaci%C3%B3n_basada_en_prototipos" TargetMode="External"/><Relationship Id="rId32" Type="http://schemas.openxmlformats.org/officeDocument/2006/relationships/hyperlink" Target="https://es.wikipedia.org/wiki/Programaci%C3%B3n_imperativa" TargetMode="External"/><Relationship Id="rId33" Type="http://schemas.openxmlformats.org/officeDocument/2006/relationships/hyperlink" Target="https://es.wikipedia.org/wiki/Lado_del_cliente" TargetMode="External"/><Relationship Id="rId34" Type="http://schemas.openxmlformats.org/officeDocument/2006/relationships/hyperlink" Target="https://es.wikipedia.org/wiki/Navegador_web" TargetMode="External"/><Relationship Id="rId35" Type="http://schemas.openxmlformats.org/officeDocument/2006/relationships/hyperlink" Target="https://es.wikipedia.org/wiki/Interfaz_de_usuario" TargetMode="External"/><Relationship Id="rId36" Type="http://schemas.openxmlformats.org/officeDocument/2006/relationships/hyperlink" Target="https://es.wikipedia.org/wiki/P%C3%A1gina_web" TargetMode="External"/><Relationship Id="rId37" Type="http://schemas.openxmlformats.org/officeDocument/2006/relationships/hyperlink" Target="https://es.wikipedia.org/wiki/Script_del_lado_del_servidor" TargetMode="External"/><Relationship Id="rId38" Type="http://schemas.openxmlformats.org/officeDocument/2006/relationships/hyperlink" Target="https://es.wikipedia.org/wiki/Aplicaci%C3%B3n_inform%C3%A1tica" TargetMode="External"/><Relationship Id="rId39" Type="http://schemas.openxmlformats.org/officeDocument/2006/relationships/hyperlink" Target="https://es.wikipedia.org/wiki/World_Wide_Web" TargetMode="External"/><Relationship Id="rId50" Type="http://schemas.openxmlformats.org/officeDocument/2006/relationships/hyperlink" Target="https://es.wikipedia.org/wiki/Transacci%C3%B3n_de_base_de_datos" TargetMode="External"/><Relationship Id="rId51" Type="http://schemas.openxmlformats.org/officeDocument/2006/relationships/hyperlink" Target="https://es.wikipedia.org/wiki/SGBD" TargetMode="External"/><Relationship Id="rId52" Type="http://schemas.openxmlformats.org/officeDocument/2006/relationships/hyperlink" Target="https://es.wikipedia.org/wiki/Atomicidad" TargetMode="External"/><Relationship Id="rId53" Type="http://schemas.openxmlformats.org/officeDocument/2006/relationships/hyperlink" Target="https://es.wikipedia.org/wiki/Consistencia_de_datos" TargetMode="External"/><Relationship Id="rId54" Type="http://schemas.openxmlformats.org/officeDocument/2006/relationships/hyperlink" Target="https://es.wikipedia.org/wiki/Aislamiento_(ACID)" TargetMode="External"/><Relationship Id="rId55" Type="http://schemas.openxmlformats.org/officeDocument/2006/relationships/hyperlink" Target="https://es.wikipedia.org/wiki/Datos_persistentes" TargetMode="External"/><Relationship Id="rId56" Type="http://schemas.openxmlformats.org/officeDocument/2006/relationships/image" Target="media/image3.jpeg"/><Relationship Id="rId57" Type="http://schemas.openxmlformats.org/officeDocument/2006/relationships/image" Target="media/image4.png"/><Relationship Id="rId58" Type="http://schemas.openxmlformats.org/officeDocument/2006/relationships/image" Target="media/image5.png"/><Relationship Id="rId59" Type="http://schemas.openxmlformats.org/officeDocument/2006/relationships/image" Target="media/image6.png"/><Relationship Id="rId70" Type="http://schemas.openxmlformats.org/officeDocument/2006/relationships/hyperlink" Target="https://www.sqlite.org/download.html" TargetMode="External"/><Relationship Id="rId71" Type="http://schemas.openxmlformats.org/officeDocument/2006/relationships/image" Target="media/image15.png"/><Relationship Id="rId72" Type="http://schemas.openxmlformats.org/officeDocument/2006/relationships/image" Target="media/image16.png"/><Relationship Id="rId73" Type="http://schemas.openxmlformats.org/officeDocument/2006/relationships/image" Target="media/image17.png"/><Relationship Id="rId74" Type="http://schemas.openxmlformats.org/officeDocument/2006/relationships/image" Target="media/image18.png"/><Relationship Id="rId75" Type="http://schemas.openxmlformats.org/officeDocument/2006/relationships/image" Target="media/image19.png"/><Relationship Id="rId76" Type="http://schemas.openxmlformats.org/officeDocument/2006/relationships/image" Target="media/image20.png"/><Relationship Id="rId77" Type="http://schemas.openxmlformats.org/officeDocument/2006/relationships/image" Target="media/image21.png"/><Relationship Id="rId78" Type="http://schemas.openxmlformats.org/officeDocument/2006/relationships/image" Target="media/image22.png"/><Relationship Id="rId79" Type="http://schemas.openxmlformats.org/officeDocument/2006/relationships/image" Target="media/image23.png"/><Relationship Id="rId110" Type="http://schemas.openxmlformats.org/officeDocument/2006/relationships/hyperlink" Target="https://es.wikipedia.org/wiki/Base_de_datos" TargetMode="External"/><Relationship Id="rId90" Type="http://schemas.openxmlformats.org/officeDocument/2006/relationships/image" Target="media/image34.png"/><Relationship Id="rId91" Type="http://schemas.openxmlformats.org/officeDocument/2006/relationships/image" Target="media/image35.png"/><Relationship Id="rId92" Type="http://schemas.openxmlformats.org/officeDocument/2006/relationships/image" Target="media/image36.png"/><Relationship Id="rId93" Type="http://schemas.openxmlformats.org/officeDocument/2006/relationships/image" Target="media/image37.png"/><Relationship Id="rId94" Type="http://schemas.openxmlformats.org/officeDocument/2006/relationships/image" Target="media/image38.png"/><Relationship Id="rId95" Type="http://schemas.openxmlformats.org/officeDocument/2006/relationships/image" Target="media/image39.png"/><Relationship Id="rId96" Type="http://schemas.openxmlformats.org/officeDocument/2006/relationships/image" Target="media/image40.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111" Type="http://schemas.openxmlformats.org/officeDocument/2006/relationships/hyperlink" Target="https://es.wikipedia.org/wiki/ACID" TargetMode="External"/><Relationship Id="rId112" Type="http://schemas.openxmlformats.org/officeDocument/2006/relationships/fontTable" Target="fontTable.xml"/><Relationship Id="rId113" Type="http://schemas.openxmlformats.org/officeDocument/2006/relationships/theme" Target="theme/theme1.xml"/><Relationship Id="rId114" Type="http://schemas.microsoft.com/office/2016/09/relationships/commentsIds" Target="commentsIds.xml"/><Relationship Id="rId115" Type="http://schemas.microsoft.com/office/2011/relationships/people" Target="people.xml"/><Relationship Id="rId116" Type="http://schemas.microsoft.com/office/2011/relationships/commentsExtended" Target="commentsExtended.xml"/><Relationship Id="rId20" Type="http://schemas.openxmlformats.org/officeDocument/2006/relationships/hyperlink" Target="http://www.w3.org/Style/CSS/" TargetMode="External"/><Relationship Id="rId21" Type="http://schemas.openxmlformats.org/officeDocument/2006/relationships/hyperlink" Target="https://es.wikipedia.org/wiki/ECMAScript" TargetMode="External"/><Relationship Id="rId22" Type="http://schemas.openxmlformats.org/officeDocument/2006/relationships/hyperlink" Target="https://es.wikipedia.org/wiki/I/O" TargetMode="External"/><Relationship Id="rId23" Type="http://schemas.openxmlformats.org/officeDocument/2006/relationships/hyperlink" Target="https://es.wikipedia.org/wiki/Programaci%C3%B3n_dirigida_por_eventos" TargetMode="External"/><Relationship Id="rId24" Type="http://schemas.openxmlformats.org/officeDocument/2006/relationships/hyperlink" Target="https://es.wikipedia.org/wiki/V8_(motor_JavaScript)" TargetMode="External"/><Relationship Id="rId25" Type="http://schemas.openxmlformats.org/officeDocument/2006/relationships/hyperlink" Target="https://es.wikipedia.org/wiki/Servidor_web" TargetMode="External"/><Relationship Id="rId26" Type="http://schemas.openxmlformats.org/officeDocument/2006/relationships/image" Target="media/image1.png"/><Relationship Id="rId27" Type="http://schemas.openxmlformats.org/officeDocument/2006/relationships/hyperlink" Target="https://es.wikipedia.org/wiki/Lenguaje_de_programaci%C3%B3n" TargetMode="External"/><Relationship Id="rId28" Type="http://schemas.openxmlformats.org/officeDocument/2006/relationships/hyperlink" Target="https://es.wikipedia.org/wiki/Int%C3%A9rprete_(inform%C3%A1tica)" TargetMode="External"/><Relationship Id="rId29" Type="http://schemas.openxmlformats.org/officeDocument/2006/relationships/hyperlink" Target="https://es.wikipedia.org/wiki/ECMAScript" TargetMode="External"/><Relationship Id="rId40" Type="http://schemas.openxmlformats.org/officeDocument/2006/relationships/hyperlink" Target="https://es.wikipedia.org/wiki/PDF" TargetMode="External"/><Relationship Id="rId41" Type="http://schemas.openxmlformats.org/officeDocument/2006/relationships/hyperlink" Target="https://es.wikipedia.org/wiki/Widget" TargetMode="External"/><Relationship Id="rId42" Type="http://schemas.openxmlformats.org/officeDocument/2006/relationships/hyperlink" Target="https://es.wikipedia.org/wiki/Inform%C3%A1tica" TargetMode="External"/><Relationship Id="rId43" Type="http://schemas.openxmlformats.org/officeDocument/2006/relationships/hyperlink" Target="https://es.wikipedia.org/wiki/Electr%C3%B3nica" TargetMode="External"/><Relationship Id="rId44" Type="http://schemas.openxmlformats.org/officeDocument/2006/relationships/hyperlink" Target="https://es.wikipedia.org/wiki/Programa_inform%C3%A1tico" TargetMode="External"/><Relationship Id="rId45" Type="http://schemas.openxmlformats.org/officeDocument/2006/relationships/hyperlink" Target="https://es.wikipedia.org/wiki/Sistema_de_gesti%C3%B3n_de_bases_de_datos" TargetMode="External"/><Relationship Id="rId46" Type="http://schemas.openxmlformats.org/officeDocument/2006/relationships/image" Target="media/image2.png"/><Relationship Id="rId47" Type="http://schemas.openxmlformats.org/officeDocument/2006/relationships/hyperlink" Target="https://es.wikipedia.org/wiki/Base_de_datos_relacional" TargetMode="External"/><Relationship Id="rId48" Type="http://schemas.openxmlformats.org/officeDocument/2006/relationships/hyperlink" Target="https://es.wikipedia.org/wiki/ACID" TargetMode="External"/><Relationship Id="rId49" Type="http://schemas.openxmlformats.org/officeDocument/2006/relationships/hyperlink" Target="https://es.wikipedia.org/w/index.php?title=D._Richard_Hipp&amp;action=edit&amp;redlink=1" TargetMode="External"/><Relationship Id="rId60" Type="http://schemas.openxmlformats.org/officeDocument/2006/relationships/hyperlink" Target="https://es.wikipedia.org/wiki/Modelo_de_datos" TargetMode="External"/><Relationship Id="rId61" Type="http://schemas.openxmlformats.org/officeDocument/2006/relationships/hyperlink" Target="https://es.wikipedia.org/wiki/Sistema_de_informaci%C3%B3n" TargetMode="External"/><Relationship Id="rId62" Type="http://schemas.openxmlformats.org/officeDocument/2006/relationships/image" Target="media/image7.png"/><Relationship Id="rId63" Type="http://schemas.openxmlformats.org/officeDocument/2006/relationships/image" Target="media/image8.png"/><Relationship Id="rId64" Type="http://schemas.openxmlformats.org/officeDocument/2006/relationships/image" Target="media/image9.png"/><Relationship Id="rId65" Type="http://schemas.openxmlformats.org/officeDocument/2006/relationships/image" Target="media/image10.png"/><Relationship Id="rId66" Type="http://schemas.openxmlformats.org/officeDocument/2006/relationships/image" Target="media/image11.png"/><Relationship Id="rId67" Type="http://schemas.openxmlformats.org/officeDocument/2006/relationships/image" Target="media/image12.png"/><Relationship Id="rId68" Type="http://schemas.openxmlformats.org/officeDocument/2006/relationships/image" Target="media/image13.png"/><Relationship Id="rId69" Type="http://schemas.openxmlformats.org/officeDocument/2006/relationships/image" Target="media/image14.png"/><Relationship Id="rId100" Type="http://schemas.openxmlformats.org/officeDocument/2006/relationships/image" Target="media/image44.png"/><Relationship Id="rId80" Type="http://schemas.openxmlformats.org/officeDocument/2006/relationships/image" Target="media/image24.png"/><Relationship Id="rId81" Type="http://schemas.openxmlformats.org/officeDocument/2006/relationships/image" Target="media/image25.png"/><Relationship Id="rId82" Type="http://schemas.openxmlformats.org/officeDocument/2006/relationships/image" Target="media/image26.png"/><Relationship Id="rId83" Type="http://schemas.openxmlformats.org/officeDocument/2006/relationships/image" Target="media/image27.png"/><Relationship Id="rId84" Type="http://schemas.openxmlformats.org/officeDocument/2006/relationships/image" Target="media/image28.png"/><Relationship Id="rId85" Type="http://schemas.openxmlformats.org/officeDocument/2006/relationships/image" Target="media/image29.png"/><Relationship Id="rId86" Type="http://schemas.openxmlformats.org/officeDocument/2006/relationships/image" Target="media/image30.png"/><Relationship Id="rId87" Type="http://schemas.openxmlformats.org/officeDocument/2006/relationships/image" Target="media/image31.png"/><Relationship Id="rId88" Type="http://schemas.openxmlformats.org/officeDocument/2006/relationships/image" Target="media/image32.png"/><Relationship Id="rId8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D6B96F-2CF5-D942-B3E8-66C4BF270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1039</TotalTime>
  <Pages>44</Pages>
  <Words>9303</Words>
  <Characters>53033</Characters>
  <Application>Microsoft Macintosh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Borja Gonzalez</dc:creator>
  <cp:keywords/>
  <dc:description/>
  <cp:lastModifiedBy>Borja Gonzalez</cp:lastModifiedBy>
  <cp:revision>69</cp:revision>
  <dcterms:created xsi:type="dcterms:W3CDTF">2017-09-08T08:15:00Z</dcterms:created>
  <dcterms:modified xsi:type="dcterms:W3CDTF">2017-09-21T11:53:00Z</dcterms:modified>
</cp:coreProperties>
</file>